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2">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vertAlign w:val="superscript"/>
        </w:rPr>
      </w:pPr>
      <w:r xmlns:w="http://schemas.openxmlformats.org/wordprocessingml/2006/main" w:rsidDel="00000000" w:rsidR="00000000" w:rsidRPr="00000000">
        <w:rPr>
          <w:b w:val="1"/>
          <w:smallCaps w:val="1"/>
          <w:sz w:val="40"/>
          <w:szCs w:val="40"/>
          <w:rtl w:val="0"/>
        </w:rPr>
        <w:t xml:space="preserve">Наукові методології для передових досліджень та викладання через Альянс альянсів -SMART-A </w:t>
      </w:r>
      <w:r xmlns:w="http://schemas.openxmlformats.org/wordprocessingml/2006/main" w:rsidDel="00000000" w:rsidR="00000000" w:rsidRPr="00000000">
        <w:rPr>
          <w:b w:val="1"/>
          <w:smallCaps w:val="1"/>
          <w:sz w:val="40"/>
          <w:szCs w:val="40"/>
          <w:vertAlign w:val="superscript"/>
          <w:rtl w:val="0"/>
        </w:rPr>
        <w:t xml:space="preserve">2</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40"/>
          <w:szCs w:val="40"/>
        </w:rPr>
      </w:pPr>
      <w:r w:rsidDel="00000000" w:rsidR="00000000" w:rsidRPr="00000000">
        <w:rPr>
          <w:rtl w:val="0"/>
        </w:rPr>
      </w:r>
    </w:p>
    <w:p w:rsidR="00000000" w:rsidDel="00000000" w:rsidP="00000000" w:rsidRDefault="00000000" w:rsidRPr="00000000" w14:paraId="00000004">
      <w:pPr xmlns:w="http://schemas.openxmlformats.org/wordprocessingml/2006/main">
        <w:jc w:val="both"/>
        <w:rPr>
          <w:b w:val="1"/>
        </w:rPr>
      </w:pPr>
      <w:r xmlns:w="http://schemas.openxmlformats.org/wordprocessingml/2006/main" w:rsidDel="00000000" w:rsidR="00000000" w:rsidRPr="00000000">
        <w:rPr>
          <w:b w:val="1"/>
          <w:rtl w:val="0"/>
        </w:rPr>
        <w:t xml:space="preserve">https://civis.eu/en/discover-civis/the-civis-alliance</w:t>
      </w:r>
    </w:p>
    <w:p w:rsidR="00000000" w:rsidDel="00000000" w:rsidP="00000000" w:rsidRDefault="00000000" w:rsidRPr="00000000" w14:paraId="00000005">
      <w:pPr xmlns:w="http://schemas.openxmlformats.org/wordprocessingml/2006/main">
        <w:jc w:val="both"/>
        <w:rPr>
          <w:b w:val="1"/>
        </w:rPr>
      </w:pPr>
      <w:r xmlns:w="http://schemas.openxmlformats.org/wordprocessingml/2006/main" w:rsidDel="00000000" w:rsidR="00000000" w:rsidRPr="00000000">
        <w:rPr>
          <w:b w:val="1"/>
          <w:rtl w:val="0"/>
        </w:rPr>
        <w:t xml:space="preserve">Список учасників (1 сторінка)</w:t>
      </w:r>
    </w:p>
    <w:p w:rsidR="00000000" w:rsidDel="00000000" w:rsidP="00000000" w:rsidRDefault="00000000" w:rsidRPr="00000000" w14:paraId="00000006">
      <w:pPr>
        <w:jc w:val="both"/>
        <w:rPr>
          <w:b w:val="1"/>
        </w:rPr>
      </w:pPr>
      <w:r w:rsidDel="00000000" w:rsidR="00000000" w:rsidRPr="00000000">
        <w:rPr>
          <w:rtl w:val="0"/>
        </w:rPr>
      </w:r>
    </w:p>
    <w:tbl>
      <w:tblPr>
        <w:tblStyle w:val="Table1"/>
        <w:tblW w:w="1018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0"/>
        <w:gridCol w:w="6240"/>
        <w:gridCol w:w="2265"/>
        <w:tblGridChange w:id="0">
          <w:tblGrid>
            <w:gridCol w:w="1680"/>
            <w:gridCol w:w="6240"/>
            <w:gridCol w:w="2265"/>
          </w:tblGrid>
        </w:tblGridChange>
      </w:tblGrid>
      <w:tr>
        <w:trPr>
          <w:cantSplit w:val="0"/>
          <w:tblHeader w:val="0"/>
        </w:trPr>
        <w:tc>
          <w:tcPr/>
          <w:p w:rsidR="00000000" w:rsidDel="00000000" w:rsidP="00000000" w:rsidRDefault="00000000" w:rsidRPr="00000000" w14:paraId="00000007">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Номер учасника</w:t>
            </w:r>
          </w:p>
        </w:tc>
        <w:tc>
          <w:tcPr/>
          <w:p w:rsidR="00000000" w:rsidDel="00000000" w:rsidP="00000000" w:rsidRDefault="00000000" w:rsidRPr="00000000" w14:paraId="00000008">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Назва організації-учасника</w:t>
            </w:r>
          </w:p>
        </w:tc>
        <w:tc>
          <w:tcPr/>
          <w:p w:rsidR="00000000" w:rsidDel="00000000" w:rsidP="00000000" w:rsidRDefault="00000000" w:rsidRPr="00000000" w14:paraId="00000009">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Країна</w:t>
            </w:r>
          </w:p>
        </w:tc>
      </w:tr>
      <w:tr>
        <w:trPr>
          <w:cantSplit w:val="0"/>
          <w:tblHeader w:val="0"/>
        </w:trPr>
        <w:tc>
          <w:tcPr/>
          <w:p w:rsidR="00000000" w:rsidDel="00000000" w:rsidP="00000000" w:rsidRDefault="00000000" w:rsidRPr="00000000" w14:paraId="0000000A">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1</w:t>
            </w:r>
          </w:p>
          <w:p w:rsidR="00000000" w:rsidDel="00000000" w:rsidP="00000000" w:rsidRDefault="00000000" w:rsidRPr="00000000" w14:paraId="0000000B">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(Координатор)</w:t>
            </w:r>
          </w:p>
        </w:tc>
        <w:tc>
          <w:tcPr/>
          <w:p w:rsidR="00000000" w:rsidDel="00000000" w:rsidP="00000000" w:rsidRDefault="00000000" w:rsidRPr="00000000" w14:paraId="0000000C">
            <w:pPr xmlns:w="http://schemas.openxmlformats.org/wordprocessingml/2006/main">
              <w:jc w:val="center"/>
              <w:rPr>
                <w:b w:val="1"/>
                <w:sz w:val="22"/>
                <w:szCs w:val="22"/>
              </w:rPr>
            </w:pPr>
            <w:r xmlns:w="http://schemas.openxmlformats.org/wordprocessingml/2006/main" w:rsidDel="00000000" w:rsidR="00000000" w:rsidRPr="00000000">
              <w:rPr>
                <w:sz w:val="20"/>
                <w:szCs w:val="20"/>
                <w:rtl w:val="0"/>
              </w:rPr>
              <w:t xml:space="preserve">НОВА УНІВЕРСИТЕТ ЛІСАБОНУ- </w:t>
            </w:r>
            <w:r xmlns:w="http://schemas.openxmlformats.org/wordprocessingml/2006/main" w:rsidDel="00000000" w:rsidR="00000000" w:rsidRPr="00000000">
              <w:rPr>
                <w:b w:val="1"/>
                <w:sz w:val="20"/>
                <w:szCs w:val="20"/>
                <w:rtl w:val="0"/>
              </w:rPr>
              <w:t xml:space="preserve">НОВА</w:t>
            </w:r>
          </w:p>
        </w:tc>
        <w:tc>
          <w:tcPr/>
          <w:p w:rsidR="00000000" w:rsidDel="00000000" w:rsidP="00000000" w:rsidRDefault="00000000" w:rsidRPr="00000000" w14:paraId="0000000D">
            <w:pPr xmlns:w="http://schemas.openxmlformats.org/wordprocessingml/2006/main">
              <w:jc w:val="center"/>
              <w:rPr>
                <w:b w:val="1"/>
                <w:sz w:val="22"/>
                <w:szCs w:val="22"/>
              </w:rPr>
            </w:pPr>
            <w:r xmlns:w="http://schemas.openxmlformats.org/wordprocessingml/2006/main" w:rsidDel="00000000" w:rsidR="00000000" w:rsidRPr="00000000">
              <w:rPr>
                <w:sz w:val="20"/>
                <w:szCs w:val="20"/>
                <w:rtl w:val="0"/>
              </w:rPr>
              <w:t xml:space="preserve">ПОРТУГАЛІЯ</w:t>
            </w:r>
          </w:p>
        </w:tc>
      </w:tr>
      <w:tr>
        <w:trPr>
          <w:cantSplit w:val="0"/>
          <w:tblHeader w:val="0"/>
        </w:trPr>
        <w:tc>
          <w:tcPr/>
          <w:p w:rsidR="00000000" w:rsidDel="00000000" w:rsidP="00000000" w:rsidRDefault="00000000" w:rsidRPr="00000000" w14:paraId="0000000E">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2</w:t>
            </w:r>
          </w:p>
        </w:tc>
        <w:tc>
          <w:tcPr/>
          <w:p w:rsidR="00000000" w:rsidDel="00000000" w:rsidP="00000000" w:rsidRDefault="00000000" w:rsidRPr="00000000" w14:paraId="0000000F">
            <w:pPr xmlns:w="http://schemas.openxmlformats.org/wordprocessingml/2006/main">
              <w:jc w:val="center"/>
              <w:rPr>
                <w:b w:val="1"/>
                <w:sz w:val="22"/>
                <w:szCs w:val="22"/>
              </w:rPr>
            </w:pPr>
            <w:r xmlns:w="http://schemas.openxmlformats.org/wordprocessingml/2006/main" w:rsidDel="00000000" w:rsidR="00000000" w:rsidRPr="00000000">
              <w:rPr>
                <w:sz w:val="20"/>
                <w:szCs w:val="20"/>
                <w:rtl w:val="0"/>
              </w:rPr>
              <w:t xml:space="preserve">БОЛОНЬСЬКИЙ УНІВЕРСИТЕТ - </w:t>
            </w:r>
            <w:r xmlns:w="http://schemas.openxmlformats.org/wordprocessingml/2006/main" w:rsidDel="00000000" w:rsidR="00000000" w:rsidRPr="00000000">
              <w:rPr>
                <w:b w:val="1"/>
                <w:sz w:val="20"/>
                <w:szCs w:val="20"/>
                <w:rtl w:val="0"/>
              </w:rPr>
              <w:t xml:space="preserve">UNIBO</w:t>
            </w:r>
          </w:p>
        </w:tc>
        <w:tc>
          <w:tcPr/>
          <w:p w:rsidR="00000000" w:rsidDel="00000000" w:rsidP="00000000" w:rsidRDefault="00000000" w:rsidRPr="00000000" w14:paraId="00000010">
            <w:pPr xmlns:w="http://schemas.openxmlformats.org/wordprocessingml/2006/main">
              <w:tabs>
                <w:tab w:val="left" w:leader="none" w:pos="1226"/>
              </w:tabs>
              <w:jc w:val="center"/>
              <w:rPr>
                <w:b w:val="1"/>
                <w:sz w:val="22"/>
                <w:szCs w:val="22"/>
              </w:rPr>
            </w:pPr>
            <w:r xmlns:w="http://schemas.openxmlformats.org/wordprocessingml/2006/main" w:rsidDel="00000000" w:rsidR="00000000" w:rsidRPr="00000000">
              <w:rPr>
                <w:sz w:val="20"/>
                <w:szCs w:val="20"/>
                <w:rtl w:val="0"/>
              </w:rPr>
              <w:t xml:space="preserve">ІТАЛІЯ</w:t>
            </w:r>
          </w:p>
        </w:tc>
      </w:tr>
      <w:tr>
        <w:trPr>
          <w:cantSplit w:val="0"/>
          <w:tblHeader w:val="0"/>
        </w:trPr>
        <w:tc>
          <w:tcPr/>
          <w:p w:rsidR="00000000" w:rsidDel="00000000" w:rsidP="00000000" w:rsidRDefault="00000000" w:rsidRPr="00000000" w14:paraId="00000011">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3</w:t>
            </w:r>
          </w:p>
        </w:tc>
        <w:tc>
          <w:tcPr/>
          <w:p w:rsidR="00000000" w:rsidDel="00000000" w:rsidP="00000000" w:rsidRDefault="00000000" w:rsidRPr="00000000" w14:paraId="00000012">
            <w:pPr xmlns:w="http://schemas.openxmlformats.org/wordprocessingml/2006/main">
              <w:jc w:val="center"/>
              <w:rPr>
                <w:b w:val="1"/>
                <w:sz w:val="22"/>
                <w:szCs w:val="22"/>
              </w:rPr>
            </w:pPr>
            <w:r xmlns:w="http://schemas.openxmlformats.org/wordprocessingml/2006/main" w:rsidDel="00000000" w:rsidR="00000000" w:rsidRPr="00000000">
              <w:rPr>
                <w:sz w:val="20"/>
                <w:szCs w:val="20"/>
                <w:rtl w:val="0"/>
              </w:rPr>
              <w:t xml:space="preserve">ЄВРЕЙСЬКИЙ УНІВЕРСИТЕТ ЄРУСАЛИМА- </w:t>
            </w:r>
            <w:r xmlns:w="http://schemas.openxmlformats.org/wordprocessingml/2006/main" w:rsidDel="00000000" w:rsidR="00000000" w:rsidRPr="00000000">
              <w:rPr>
                <w:b w:val="1"/>
                <w:sz w:val="20"/>
                <w:szCs w:val="20"/>
                <w:rtl w:val="0"/>
              </w:rPr>
              <w:t xml:space="preserve">ХУДЖІ</w:t>
            </w:r>
          </w:p>
        </w:tc>
        <w:tc>
          <w:tcPr/>
          <w:p w:rsidR="00000000" w:rsidDel="00000000" w:rsidP="00000000" w:rsidRDefault="00000000" w:rsidRPr="00000000" w14:paraId="00000013">
            <w:pPr xmlns:w="http://schemas.openxmlformats.org/wordprocessingml/2006/main">
              <w:jc w:val="center"/>
              <w:rPr>
                <w:b w:val="1"/>
                <w:sz w:val="22"/>
                <w:szCs w:val="22"/>
              </w:rPr>
            </w:pPr>
            <w:r xmlns:w="http://schemas.openxmlformats.org/wordprocessingml/2006/main" w:rsidDel="00000000" w:rsidR="00000000" w:rsidRPr="00000000">
              <w:rPr>
                <w:sz w:val="20"/>
                <w:szCs w:val="20"/>
                <w:rtl w:val="0"/>
              </w:rPr>
              <w:t xml:space="preserve">ІЗРАЇЛЬ</w:t>
            </w:r>
          </w:p>
        </w:tc>
      </w:tr>
      <w:tr>
        <w:trPr>
          <w:cantSplit w:val="0"/>
          <w:trHeight w:val="641" w:hRule="atLeast"/>
          <w:tblHeader w:val="0"/>
        </w:trPr>
        <w:tc>
          <w:tcPr/>
          <w:p w:rsidR="00000000" w:rsidDel="00000000" w:rsidP="00000000" w:rsidRDefault="00000000" w:rsidRPr="00000000" w14:paraId="00000014">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4</w:t>
            </w:r>
          </w:p>
        </w:tc>
        <w:tc>
          <w:tcPr/>
          <w:p w:rsidR="00000000" w:rsidDel="00000000" w:rsidP="00000000" w:rsidRDefault="00000000" w:rsidRPr="00000000" w14:paraId="00000015">
            <w:pPr xmlns:w="http://schemas.openxmlformats.org/wordprocessingml/2006/main">
              <w:tabs>
                <w:tab w:val="left" w:leader="none" w:pos="1271"/>
              </w:tabs>
              <w:jc w:val="center"/>
              <w:rPr>
                <w:sz w:val="20"/>
                <w:szCs w:val="20"/>
              </w:rPr>
            </w:pPr>
            <w:r xmlns:w="http://schemas.openxmlformats.org/wordprocessingml/2006/main" w:rsidDel="00000000" w:rsidR="00000000" w:rsidRPr="00000000">
              <w:rPr>
                <w:sz w:val="20"/>
                <w:szCs w:val="20"/>
                <w:rtl w:val="0"/>
              </w:rPr>
              <w:t xml:space="preserve">STAB VIDA INVESTIGAÇÃO E SERVICOS EM</w:t>
            </w:r>
          </w:p>
          <w:p w:rsidR="00000000" w:rsidDel="00000000" w:rsidP="00000000" w:rsidRDefault="00000000" w:rsidRPr="00000000" w14:paraId="00000016">
            <w:pPr xmlns:w="http://schemas.openxmlformats.org/wordprocessingml/2006/main">
              <w:tabs>
                <w:tab w:val="left" w:leader="none" w:pos="1271"/>
              </w:tabs>
              <w:jc w:val="center"/>
              <w:rPr>
                <w:b w:val="1"/>
                <w:sz w:val="20"/>
                <w:szCs w:val="20"/>
              </w:rPr>
            </w:pPr>
            <w:r xmlns:w="http://schemas.openxmlformats.org/wordprocessingml/2006/main" w:rsidDel="00000000" w:rsidR="00000000" w:rsidRPr="00000000">
              <w:rPr>
                <w:sz w:val="20"/>
                <w:szCs w:val="20"/>
                <w:rtl w:val="0"/>
              </w:rPr>
              <w:t xml:space="preserve">CIENCIAS BIOLOGICAS LDA- </w:t>
            </w:r>
            <w:r xmlns:w="http://schemas.openxmlformats.org/wordprocessingml/2006/main" w:rsidDel="00000000" w:rsidR="00000000" w:rsidRPr="00000000">
              <w:rPr>
                <w:b w:val="1"/>
                <w:sz w:val="20"/>
                <w:szCs w:val="20"/>
                <w:rtl w:val="0"/>
              </w:rPr>
              <w:t xml:space="preserve">STABV</w:t>
            </w:r>
          </w:p>
        </w:tc>
        <w:tc>
          <w:tcPr/>
          <w:p w:rsidR="00000000" w:rsidDel="00000000" w:rsidP="00000000" w:rsidRDefault="00000000" w:rsidRPr="00000000" w14:paraId="00000017">
            <w:pPr xmlns:w="http://schemas.openxmlformats.org/wordprocessingml/2006/main">
              <w:jc w:val="center"/>
              <w:rPr>
                <w:sz w:val="22"/>
                <w:szCs w:val="22"/>
              </w:rPr>
            </w:pPr>
            <w:r xmlns:w="http://schemas.openxmlformats.org/wordprocessingml/2006/main" w:rsidDel="00000000" w:rsidR="00000000" w:rsidRPr="00000000">
              <w:rPr>
                <w:sz w:val="20"/>
                <w:szCs w:val="20"/>
                <w:rtl w:val="0"/>
              </w:rPr>
              <w:t xml:space="preserve">ПОРТУГАЛІЯ</w:t>
            </w:r>
          </w:p>
        </w:tc>
      </w:tr>
      <w:tr>
        <w:trPr>
          <w:cantSplit w:val="0"/>
          <w:tblHeader w:val="0"/>
        </w:trPr>
        <w:tc>
          <w:tcPr/>
          <w:p w:rsidR="00000000" w:rsidDel="00000000" w:rsidP="00000000" w:rsidRDefault="00000000" w:rsidRPr="00000000" w14:paraId="00000018">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5</w:t>
            </w:r>
          </w:p>
        </w:tc>
        <w:tc>
          <w:tcPr/>
          <w:p w:rsidR="00000000" w:rsidDel="00000000" w:rsidP="00000000" w:rsidRDefault="00000000" w:rsidRPr="00000000" w14:paraId="00000019">
            <w:pPr xmlns:w="http://schemas.openxmlformats.org/wordprocessingml/2006/main">
              <w:tabs>
                <w:tab w:val="left" w:leader="none" w:pos="1271"/>
              </w:tabs>
              <w:jc w:val="center"/>
              <w:rPr>
                <w:b w:val="1"/>
                <w:sz w:val="20"/>
                <w:szCs w:val="20"/>
              </w:rPr>
            </w:pPr>
            <w:r xmlns:w="http://schemas.openxmlformats.org/wordprocessingml/2006/main" w:rsidDel="00000000" w:rsidR="00000000" w:rsidRPr="00000000">
              <w:rPr>
                <w:sz w:val="20"/>
                <w:szCs w:val="20"/>
                <w:rtl w:val="0"/>
              </w:rPr>
              <w:t xml:space="preserve">НАЦІОНАЛЬНИЙ ТА КАПОДІСТРІЙСЬКИЙ АФІНСЬКИЙ УНІВЕРСИТЕТ- </w:t>
            </w:r>
            <w:r xmlns:w="http://schemas.openxmlformats.org/wordprocessingml/2006/main" w:rsidDel="00000000" w:rsidR="00000000" w:rsidRPr="00000000">
              <w:rPr>
                <w:b w:val="1"/>
                <w:sz w:val="20"/>
                <w:szCs w:val="20"/>
                <w:rtl w:val="0"/>
              </w:rPr>
              <w:t xml:space="preserve">UOA</w:t>
            </w:r>
          </w:p>
        </w:tc>
        <w:tc>
          <w:tcPr/>
          <w:p w:rsidR="00000000" w:rsidDel="00000000" w:rsidP="00000000" w:rsidRDefault="00000000" w:rsidRPr="00000000" w14:paraId="0000001A">
            <w:pPr xmlns:w="http://schemas.openxmlformats.org/wordprocessingml/2006/main">
              <w:jc w:val="center"/>
              <w:rPr>
                <w:sz w:val="22"/>
                <w:szCs w:val="22"/>
              </w:rPr>
            </w:pPr>
            <w:r xmlns:w="http://schemas.openxmlformats.org/wordprocessingml/2006/main" w:rsidDel="00000000" w:rsidR="00000000" w:rsidRPr="00000000">
              <w:rPr>
                <w:sz w:val="20"/>
                <w:szCs w:val="20"/>
                <w:rtl w:val="0"/>
              </w:rPr>
              <w:t xml:space="preserve">ГРЕЦІЯ</w:t>
            </w:r>
          </w:p>
        </w:tc>
      </w:tr>
      <w:tr>
        <w:trPr>
          <w:cantSplit w:val="0"/>
          <w:tblHeader w:val="0"/>
        </w:trPr>
        <w:tc>
          <w:tcPr/>
          <w:p w:rsidR="00000000" w:rsidDel="00000000" w:rsidP="00000000" w:rsidRDefault="00000000" w:rsidRPr="00000000" w14:paraId="0000001B">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6</w:t>
            </w:r>
          </w:p>
        </w:tc>
        <w:tc>
          <w:tcPr/>
          <w:p w:rsidR="00000000" w:rsidDel="00000000" w:rsidP="00000000" w:rsidRDefault="00000000" w:rsidRPr="00000000" w14:paraId="0000001C">
            <w:pPr xmlns:w="http://schemas.openxmlformats.org/wordprocessingml/2006/main">
              <w:tabs>
                <w:tab w:val="left" w:leader="none" w:pos="1271"/>
              </w:tabs>
              <w:jc w:val="center"/>
              <w:rPr>
                <w:b w:val="1"/>
                <w:sz w:val="22"/>
                <w:szCs w:val="22"/>
              </w:rPr>
            </w:pPr>
            <w:r xmlns:w="http://schemas.openxmlformats.org/wordprocessingml/2006/main" w:rsidDel="00000000" w:rsidR="00000000" w:rsidRPr="00000000">
              <w:rPr>
                <w:sz w:val="20"/>
                <w:szCs w:val="20"/>
                <w:rtl w:val="0"/>
              </w:rPr>
              <w:t xml:space="preserve">УПРАВЛІННЯ ДОСЛІДЖЕННЯМИ ТА КОМУНІКАЦІЯМИ EXELIXIS - </w:t>
            </w:r>
            <w:r xmlns:w="http://schemas.openxmlformats.org/wordprocessingml/2006/main" w:rsidDel="00000000" w:rsidR="00000000" w:rsidRPr="00000000">
              <w:rPr>
                <w:b w:val="1"/>
                <w:sz w:val="20"/>
                <w:szCs w:val="20"/>
                <w:rtl w:val="0"/>
              </w:rPr>
              <w:t xml:space="preserve">EXELISIS</w:t>
            </w:r>
          </w:p>
        </w:tc>
        <w:tc>
          <w:tcPr/>
          <w:p w:rsidR="00000000" w:rsidDel="00000000" w:rsidP="00000000" w:rsidRDefault="00000000" w:rsidRPr="00000000" w14:paraId="0000001D">
            <w:pPr xmlns:w="http://schemas.openxmlformats.org/wordprocessingml/2006/main">
              <w:jc w:val="center"/>
              <w:rPr>
                <w:b w:val="1"/>
                <w:sz w:val="22"/>
                <w:szCs w:val="22"/>
              </w:rPr>
            </w:pPr>
            <w:r xmlns:w="http://schemas.openxmlformats.org/wordprocessingml/2006/main" w:rsidDel="00000000" w:rsidR="00000000" w:rsidRPr="00000000">
              <w:rPr>
                <w:sz w:val="20"/>
                <w:szCs w:val="20"/>
                <w:rtl w:val="0"/>
              </w:rPr>
              <w:t xml:space="preserve">ГРЕЦІЯ</w:t>
            </w:r>
          </w:p>
        </w:tc>
      </w:tr>
      <w:tr>
        <w:trPr>
          <w:cantSplit w:val="0"/>
          <w:tblHeader w:val="0"/>
        </w:trPr>
        <w:tc>
          <w:tcPr/>
          <w:p w:rsidR="00000000" w:rsidDel="00000000" w:rsidP="00000000" w:rsidRDefault="00000000" w:rsidRPr="00000000" w14:paraId="0000001E">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7</w:t>
            </w:r>
          </w:p>
        </w:tc>
        <w:tc>
          <w:tcPr/>
          <w:p w:rsidR="00000000" w:rsidDel="00000000" w:rsidP="00000000" w:rsidRDefault="00000000" w:rsidRPr="00000000" w14:paraId="0000001F">
            <w:pPr xmlns:w="http://schemas.openxmlformats.org/wordprocessingml/2006/main">
              <w:tabs>
                <w:tab w:val="left" w:leader="none" w:pos="2803"/>
              </w:tabs>
              <w:jc w:val="center"/>
              <w:rPr>
                <w:b w:val="1"/>
                <w:sz w:val="22"/>
                <w:szCs w:val="22"/>
              </w:rPr>
            </w:pPr>
            <w:r xmlns:w="http://schemas.openxmlformats.org/wordprocessingml/2006/main" w:rsidDel="00000000" w:rsidR="00000000" w:rsidRPr="00000000">
              <w:rPr>
                <w:sz w:val="20"/>
                <w:szCs w:val="20"/>
                <w:rtl w:val="0"/>
              </w:rPr>
              <w:t xml:space="preserve">УНІВЕРСИТЕТ КАМПІНАС- </w:t>
            </w:r>
            <w:r xmlns:w="http://schemas.openxmlformats.org/wordprocessingml/2006/main" w:rsidDel="00000000" w:rsidR="00000000" w:rsidRPr="00000000">
              <w:rPr>
                <w:b w:val="1"/>
                <w:sz w:val="20"/>
                <w:szCs w:val="20"/>
                <w:rtl w:val="0"/>
              </w:rPr>
              <w:t xml:space="preserve">UNICAMP</w:t>
            </w:r>
          </w:p>
        </w:tc>
        <w:tc>
          <w:tcPr/>
          <w:p w:rsidR="00000000" w:rsidDel="00000000" w:rsidP="00000000" w:rsidRDefault="00000000" w:rsidRPr="00000000" w14:paraId="00000020">
            <w:pPr xmlns:w="http://schemas.openxmlformats.org/wordprocessingml/2006/main">
              <w:jc w:val="center"/>
              <w:rPr>
                <w:b w:val="1"/>
                <w:sz w:val="22"/>
                <w:szCs w:val="22"/>
              </w:rPr>
            </w:pPr>
            <w:r xmlns:w="http://schemas.openxmlformats.org/wordprocessingml/2006/main" w:rsidDel="00000000" w:rsidR="00000000" w:rsidRPr="00000000">
              <w:rPr>
                <w:sz w:val="20"/>
                <w:szCs w:val="20"/>
                <w:rtl w:val="0"/>
              </w:rPr>
              <w:t xml:space="preserve">БРАЗИЛІЯ</w:t>
            </w:r>
          </w:p>
        </w:tc>
      </w:tr>
      <w:tr>
        <w:trPr>
          <w:cantSplit w:val="0"/>
          <w:tblHeader w:val="0"/>
        </w:trPr>
        <w:tc>
          <w:tcPr/>
          <w:p w:rsidR="00000000" w:rsidDel="00000000" w:rsidP="00000000" w:rsidRDefault="00000000" w:rsidRPr="00000000" w14:paraId="00000021">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8</w:t>
            </w:r>
          </w:p>
        </w:tc>
        <w:tc>
          <w:tcPr/>
          <w:p w:rsidR="00000000" w:rsidDel="00000000" w:rsidP="00000000" w:rsidRDefault="00000000" w:rsidRPr="00000000" w14:paraId="00000022">
            <w:pPr xmlns:w="http://schemas.openxmlformats.org/wordprocessingml/2006/main">
              <w:tabs>
                <w:tab w:val="left" w:leader="none" w:pos="2589"/>
              </w:tabs>
              <w:jc w:val="center"/>
              <w:rPr>
                <w:b w:val="1"/>
                <w:sz w:val="22"/>
                <w:szCs w:val="22"/>
              </w:rPr>
            </w:pPr>
            <w:r xmlns:w="http://schemas.openxmlformats.org/wordprocessingml/2006/main" w:rsidDel="00000000" w:rsidR="00000000" w:rsidRPr="00000000">
              <w:rPr>
                <w:b w:val="1"/>
                <w:sz w:val="20"/>
                <w:szCs w:val="20"/>
                <w:rtl w:val="0"/>
              </w:rPr>
              <w:t xml:space="preserve">ЯГМА</w:t>
            </w:r>
          </w:p>
        </w:tc>
        <w:tc>
          <w:tcPr/>
          <w:p w:rsidR="00000000" w:rsidDel="00000000" w:rsidP="00000000" w:rsidRDefault="00000000" w:rsidRPr="00000000" w14:paraId="00000023">
            <w:pPr xmlns:w="http://schemas.openxmlformats.org/wordprocessingml/2006/main">
              <w:jc w:val="center"/>
              <w:rPr>
                <w:b w:val="1"/>
                <w:sz w:val="22"/>
                <w:szCs w:val="22"/>
              </w:rPr>
            </w:pPr>
            <w:r xmlns:w="http://schemas.openxmlformats.org/wordprocessingml/2006/main" w:rsidDel="00000000" w:rsidR="00000000" w:rsidRPr="00000000">
              <w:rPr>
                <w:sz w:val="20"/>
                <w:szCs w:val="20"/>
                <w:rtl w:val="0"/>
              </w:rPr>
              <w:t xml:space="preserve">НІДЕРЛАНДИ</w:t>
            </w:r>
          </w:p>
        </w:tc>
      </w:tr>
      <w:tr>
        <w:trPr>
          <w:cantSplit w:val="0"/>
          <w:tblHeader w:val="0"/>
        </w:trPr>
        <w:tc>
          <w:tcPr/>
          <w:p w:rsidR="00000000" w:rsidDel="00000000" w:rsidP="00000000" w:rsidRDefault="00000000" w:rsidRPr="00000000" w14:paraId="00000024">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9</w:t>
            </w:r>
          </w:p>
        </w:tc>
        <w:tc>
          <w:tcPr/>
          <w:p w:rsidR="00000000" w:rsidDel="00000000" w:rsidP="00000000" w:rsidRDefault="00000000" w:rsidRPr="00000000" w14:paraId="00000025">
            <w:pPr xmlns:w="http://schemas.openxmlformats.org/wordprocessingml/2006/main">
              <w:tabs>
                <w:tab w:val="left" w:leader="none" w:pos="2589"/>
              </w:tabs>
              <w:jc w:val="center"/>
              <w:rPr>
                <w:b w:val="1"/>
                <w:sz w:val="20"/>
                <w:szCs w:val="20"/>
              </w:rPr>
            </w:pPr>
            <w:r xmlns:w="http://schemas.openxmlformats.org/wordprocessingml/2006/main" w:rsidDel="00000000" w:rsidR="00000000" w:rsidRPr="00000000">
              <w:rPr>
                <w:sz w:val="20"/>
                <w:szCs w:val="20"/>
                <w:rtl w:val="0"/>
              </w:rPr>
              <w:t xml:space="preserve">УНІВЕРСИТЕТ ПЕРНАМБУКУ- </w:t>
            </w:r>
            <w:r xmlns:w="http://schemas.openxmlformats.org/wordprocessingml/2006/main" w:rsidDel="00000000" w:rsidR="00000000" w:rsidRPr="00000000">
              <w:rPr>
                <w:b w:val="1"/>
                <w:sz w:val="20"/>
                <w:szCs w:val="20"/>
                <w:rtl w:val="0"/>
              </w:rPr>
              <w:t xml:space="preserve">УПЕ</w:t>
            </w:r>
          </w:p>
        </w:tc>
        <w:tc>
          <w:tcPr/>
          <w:p w:rsidR="00000000" w:rsidDel="00000000" w:rsidP="00000000" w:rsidRDefault="00000000" w:rsidRPr="00000000" w14:paraId="00000026">
            <w:pPr xmlns:w="http://schemas.openxmlformats.org/wordprocessingml/2006/main">
              <w:jc w:val="center"/>
              <w:rPr>
                <w:sz w:val="20"/>
                <w:szCs w:val="20"/>
              </w:rPr>
            </w:pPr>
            <w:r xmlns:w="http://schemas.openxmlformats.org/wordprocessingml/2006/main" w:rsidDel="00000000" w:rsidR="00000000" w:rsidRPr="00000000">
              <w:rPr>
                <w:sz w:val="20"/>
                <w:szCs w:val="20"/>
                <w:rtl w:val="0"/>
              </w:rPr>
              <w:t xml:space="preserve">БРАЗИЛІЯ</w:t>
            </w:r>
          </w:p>
        </w:tc>
      </w:tr>
      <w:tr>
        <w:trPr>
          <w:cantSplit w:val="0"/>
          <w:tblHeader w:val="0"/>
        </w:trPr>
        <w:tc>
          <w:tcPr/>
          <w:p w:rsidR="00000000" w:rsidDel="00000000" w:rsidP="00000000" w:rsidRDefault="00000000" w:rsidRPr="00000000" w14:paraId="00000027">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10</w:t>
            </w:r>
          </w:p>
        </w:tc>
        <w:tc>
          <w:tcPr/>
          <w:p w:rsidR="00000000" w:rsidDel="00000000" w:rsidP="00000000" w:rsidRDefault="00000000" w:rsidRPr="00000000" w14:paraId="00000028">
            <w:pPr xmlns:w="http://schemas.openxmlformats.org/wordprocessingml/2006/main">
              <w:pBdr>
                <w:top w:space="0" w:sz="0" w:val="nil"/>
                <w:left w:space="0" w:sz="0" w:val="nil"/>
                <w:bottom w:space="0" w:sz="0" w:val="nil"/>
                <w:right w:space="0" w:sz="0" w:val="nil"/>
                <w:between w:space="0" w:sz="0" w:val="nil"/>
              </w:pBdr>
              <w:tabs>
                <w:tab w:val="left" w:leader="none" w:pos="2589"/>
              </w:tabs>
              <w:jc w:val="center"/>
              <w:rPr>
                <w:b w:val="1"/>
                <w:sz w:val="22"/>
                <w:szCs w:val="22"/>
              </w:rPr>
            </w:pPr>
            <w:r xmlns:w="http://schemas.openxmlformats.org/wordprocessingml/2006/main" w:rsidDel="00000000" w:rsidR="00000000" w:rsidRPr="00000000">
              <w:rPr>
                <w:sz w:val="22"/>
                <w:szCs w:val="22"/>
                <w:rtl w:val="0"/>
              </w:rPr>
              <w:t xml:space="preserve">НАЦІОНАЛЬНИЙ УНІВЕРСИТЕТ КНУ імені ТАРАСА </w:t>
            </w:r>
            <w:r xmlns:w="http://schemas.openxmlformats.org/wordprocessingml/2006/main" w:rsidDel="00000000" w:rsidR="00000000" w:rsidRPr="00000000">
              <w:rPr>
                <w:b w:val="1"/>
                <w:sz w:val="22"/>
                <w:szCs w:val="22"/>
                <w:rtl w:val="0"/>
              </w:rPr>
              <w:t xml:space="preserve">ШЕВЧЕНКА</w:t>
            </w:r>
          </w:p>
        </w:tc>
        <w:tc>
          <w:tcPr/>
          <w:p w:rsidR="00000000" w:rsidDel="00000000" w:rsidP="00000000" w:rsidRDefault="00000000" w:rsidRPr="00000000" w14:paraId="00000029">
            <w:pPr xmlns:w="http://schemas.openxmlformats.org/wordprocessingml/2006/main">
              <w:tabs>
                <w:tab w:val="left" w:leader="none" w:pos="2589"/>
              </w:tabs>
              <w:jc w:val="center"/>
              <w:rPr>
                <w:sz w:val="22"/>
                <w:szCs w:val="22"/>
              </w:rPr>
            </w:pPr>
            <w:r xmlns:w="http://schemas.openxmlformats.org/wordprocessingml/2006/main" w:rsidDel="00000000" w:rsidR="00000000" w:rsidRPr="00000000">
              <w:rPr>
                <w:sz w:val="22"/>
                <w:szCs w:val="22"/>
                <w:rtl w:val="0"/>
              </w:rPr>
              <w:t xml:space="preserve">УКРАЇНА</w:t>
            </w:r>
          </w:p>
        </w:tc>
      </w:tr>
      <w:tr>
        <w:trPr>
          <w:cantSplit w:val="0"/>
          <w:tblHeader w:val="0"/>
        </w:trPr>
        <w:tc>
          <w:tcPr/>
          <w:p w:rsidR="00000000" w:rsidDel="00000000" w:rsidP="00000000" w:rsidRDefault="00000000" w:rsidRPr="00000000" w14:paraId="0000002A">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11</w:t>
            </w:r>
          </w:p>
        </w:tc>
        <w:tc>
          <w:tcPr/>
          <w:p w:rsidR="00000000" w:rsidDel="00000000" w:rsidP="00000000" w:rsidRDefault="00000000" w:rsidRPr="00000000" w14:paraId="0000002B">
            <w:pPr xmlns:w="http://schemas.openxmlformats.org/wordprocessingml/2006/main">
              <w:tabs>
                <w:tab w:val="left" w:leader="none" w:pos="2589"/>
              </w:tabs>
              <w:jc w:val="center"/>
              <w:rPr>
                <w:b w:val="1"/>
                <w:sz w:val="20"/>
                <w:szCs w:val="20"/>
              </w:rPr>
            </w:pPr>
            <w:r xmlns:w="http://schemas.openxmlformats.org/wordprocessingml/2006/main" w:rsidDel="00000000" w:rsidR="00000000" w:rsidRPr="00000000">
              <w:rPr>
                <w:sz w:val="20"/>
                <w:szCs w:val="20"/>
                <w:rtl w:val="0"/>
              </w:rPr>
              <w:t xml:space="preserve">УНІВЕРСИТЕТ УЕЛЬВИ - </w:t>
            </w:r>
            <w:r xmlns:w="http://schemas.openxmlformats.org/wordprocessingml/2006/main" w:rsidDel="00000000" w:rsidR="00000000" w:rsidRPr="00000000">
              <w:rPr>
                <w:b w:val="1"/>
                <w:sz w:val="20"/>
                <w:szCs w:val="20"/>
                <w:rtl w:val="0"/>
              </w:rPr>
              <w:t xml:space="preserve">UHU</w:t>
            </w:r>
          </w:p>
        </w:tc>
        <w:tc>
          <w:tcPr/>
          <w:p w:rsidR="00000000" w:rsidDel="00000000" w:rsidP="00000000" w:rsidRDefault="00000000" w:rsidRPr="00000000" w14:paraId="0000002C">
            <w:pPr xmlns:w="http://schemas.openxmlformats.org/wordprocessingml/2006/main">
              <w:jc w:val="center"/>
              <w:rPr>
                <w:sz w:val="20"/>
                <w:szCs w:val="20"/>
              </w:rPr>
            </w:pPr>
            <w:r xmlns:w="http://schemas.openxmlformats.org/wordprocessingml/2006/main" w:rsidDel="00000000" w:rsidR="00000000" w:rsidRPr="00000000">
              <w:rPr>
                <w:sz w:val="20"/>
                <w:szCs w:val="20"/>
                <w:rtl w:val="0"/>
              </w:rPr>
              <w:t xml:space="preserve">ІСПАНІЯ</w:t>
            </w:r>
          </w:p>
        </w:tc>
      </w:tr>
      <w:tr>
        <w:trPr>
          <w:cantSplit w:val="0"/>
          <w:tblHeader w:val="0"/>
        </w:trPr>
        <w:tc>
          <w:tcPr/>
          <w:p w:rsidR="00000000" w:rsidDel="00000000" w:rsidP="00000000" w:rsidRDefault="00000000" w:rsidRPr="00000000" w14:paraId="0000002D">
            <w:pPr>
              <w:jc w:val="center"/>
              <w:rPr>
                <w:b w:val="1"/>
              </w:rPr>
            </w:pPr>
            <w:r w:rsidDel="00000000" w:rsidR="00000000" w:rsidRPr="00000000">
              <w:rPr>
                <w:rtl w:val="0"/>
              </w:rPr>
            </w:r>
          </w:p>
        </w:tc>
        <w:tc>
          <w:tcPr/>
          <w:p w:rsidR="00000000" w:rsidDel="00000000" w:rsidP="00000000" w:rsidRDefault="00000000" w:rsidRPr="00000000" w14:paraId="0000002E">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2F">
            <w:pPr>
              <w:jc w:val="cente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0">
            <w:pPr>
              <w:jc w:val="center"/>
              <w:rPr>
                <w:b w:val="1"/>
              </w:rPr>
            </w:pPr>
            <w:r w:rsidDel="00000000" w:rsidR="00000000" w:rsidRPr="00000000">
              <w:rPr>
                <w:rtl w:val="0"/>
              </w:rPr>
            </w:r>
          </w:p>
        </w:tc>
        <w:tc>
          <w:tcPr/>
          <w:p w:rsidR="00000000" w:rsidDel="00000000" w:rsidP="00000000" w:rsidRDefault="00000000" w:rsidRPr="00000000" w14:paraId="00000031">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32">
            <w:pPr>
              <w:jc w:val="cente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3">
            <w:pPr>
              <w:jc w:val="center"/>
              <w:rPr>
                <w:b w:val="1"/>
              </w:rPr>
            </w:pPr>
            <w:r w:rsidDel="00000000" w:rsidR="00000000" w:rsidRPr="00000000">
              <w:rPr>
                <w:rtl w:val="0"/>
              </w:rPr>
            </w:r>
          </w:p>
        </w:tc>
        <w:tc>
          <w:tcPr/>
          <w:p w:rsidR="00000000" w:rsidDel="00000000" w:rsidP="00000000" w:rsidRDefault="00000000" w:rsidRPr="00000000" w14:paraId="00000034">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35">
            <w:pPr>
              <w:jc w:val="cente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6">
            <w:pPr>
              <w:jc w:val="center"/>
              <w:rPr>
                <w:b w:val="1"/>
              </w:rPr>
            </w:pPr>
            <w:r w:rsidDel="00000000" w:rsidR="00000000" w:rsidRPr="00000000">
              <w:rPr>
                <w:rtl w:val="0"/>
              </w:rPr>
            </w:r>
          </w:p>
        </w:tc>
        <w:tc>
          <w:tcPr/>
          <w:p w:rsidR="00000000" w:rsidDel="00000000" w:rsidP="00000000" w:rsidRDefault="00000000" w:rsidRPr="00000000" w14:paraId="00000037">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38">
            <w:pPr>
              <w:jc w:val="cente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9">
            <w:pPr>
              <w:jc w:val="center"/>
              <w:rPr>
                <w:b w:val="1"/>
              </w:rPr>
            </w:pPr>
            <w:r w:rsidDel="00000000" w:rsidR="00000000" w:rsidRPr="00000000">
              <w:rPr>
                <w:rtl w:val="0"/>
              </w:rPr>
            </w:r>
          </w:p>
        </w:tc>
        <w:tc>
          <w:tcPr/>
          <w:p w:rsidR="00000000" w:rsidDel="00000000" w:rsidP="00000000" w:rsidRDefault="00000000" w:rsidRPr="00000000" w14:paraId="0000003A">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3B">
            <w:pPr>
              <w:jc w:val="cente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C">
            <w:pPr>
              <w:jc w:val="center"/>
              <w:rPr>
                <w:b w:val="1"/>
              </w:rPr>
            </w:pPr>
            <w:r w:rsidDel="00000000" w:rsidR="00000000" w:rsidRPr="00000000">
              <w:rPr>
                <w:rtl w:val="0"/>
              </w:rPr>
            </w:r>
          </w:p>
        </w:tc>
        <w:tc>
          <w:tcPr/>
          <w:p w:rsidR="00000000" w:rsidDel="00000000" w:rsidP="00000000" w:rsidRDefault="00000000" w:rsidRPr="00000000" w14:paraId="0000003D">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3E">
            <w:pPr>
              <w:jc w:val="center"/>
              <w:rPr>
                <w:sz w:val="22"/>
                <w:szCs w:val="22"/>
              </w:rPr>
            </w:pPr>
            <w:r w:rsidDel="00000000" w:rsidR="00000000" w:rsidRPr="00000000">
              <w:rPr>
                <w:rtl w:val="0"/>
              </w:rPr>
            </w:r>
          </w:p>
        </w:tc>
      </w:tr>
    </w:tbl>
    <w:p w:rsidR="00000000" w:rsidDel="00000000" w:rsidP="00000000" w:rsidRDefault="00000000" w:rsidRPr="00000000" w14:paraId="0000003F">
      <w:pPr>
        <w:spacing w:after="120" w:lineRule="auto"/>
        <w:rPr>
          <w:b w:val="1"/>
        </w:rPr>
      </w:pPr>
      <w:bookmarkStart w:colFirst="0" w:colLast="0" w:name="_heading=h.gjdgxs" w:id="0"/>
      <w:bookmarkEnd w:id="0"/>
      <w:r w:rsidDel="00000000" w:rsidR="00000000" w:rsidRPr="00000000">
        <w:rPr>
          <w:rtl w:val="0"/>
        </w:rPr>
      </w:r>
    </w:p>
    <w:p w:rsidR="00000000" w:rsidDel="00000000" w:rsidP="00000000" w:rsidRDefault="00000000" w:rsidRPr="00000000" w14:paraId="00000040">
      <w:pPr xmlns:w="http://schemas.openxmlformats.org/wordprocessingml/2006/main">
        <w:spacing w:after="120" w:lineRule="auto"/>
        <w:rPr>
          <w:b w:val="1"/>
        </w:rPr>
      </w:pPr>
      <w:r xmlns:w="http://schemas.openxmlformats.org/wordprocessingml/2006/main" w:rsidDel="00000000" w:rsidR="00000000" w:rsidRPr="00000000">
        <w:rPr>
          <w:b w:val="1"/>
          <w:rtl w:val="0"/>
        </w:rPr>
        <w:t xml:space="preserve">Обмеження сторінок: </w:t>
      </w:r>
      <w:r xmlns:w="http://schemas.openxmlformats.org/wordprocessingml/2006/main" w:rsidDel="00000000" w:rsidR="00000000" w:rsidRPr="00000000">
        <w:rPr>
          <w:b w:val="1"/>
          <w:highlight w:val="yellow"/>
          <w:rtl w:val="0"/>
        </w:rPr>
        <w:t xml:space="preserve">30 </w:t>
      </w:r>
      <w:r xmlns:w="http://schemas.openxmlformats.org/wordprocessingml/2006/main" w:rsidDel="00000000" w:rsidR="00000000" w:rsidRPr="00000000">
        <w:rPr>
          <w:b w:val="1"/>
          <w:rtl w:val="0"/>
        </w:rPr>
        <w:t xml:space="preserve">сторінок</w:t>
      </w:r>
    </w:p>
    <w:p w:rsidR="00000000" w:rsidDel="00000000" w:rsidP="00000000" w:rsidRDefault="00000000" w:rsidRPr="00000000" w14:paraId="00000041">
      <w:pPr>
        <w:spacing w:after="120" w:lineRule="auto"/>
        <w:rPr>
          <w:b w:val="1"/>
          <w:sz w:val="36"/>
          <w:szCs w:val="36"/>
          <w:u w:val="single"/>
        </w:rPr>
      </w:pPr>
      <w:r w:rsidDel="00000000" w:rsidR="00000000" w:rsidRPr="00000000">
        <w:rPr>
          <w:rtl w:val="0"/>
        </w:rPr>
      </w:r>
    </w:p>
    <w:p w:rsidR="00000000" w:rsidDel="00000000" w:rsidP="00000000" w:rsidRDefault="00000000" w:rsidRPr="00000000" w14:paraId="00000042">
      <w:pPr>
        <w:spacing w:after="120" w:lineRule="auto"/>
        <w:rPr>
          <w:b w:val="1"/>
        </w:rPr>
      </w:pPr>
      <w:r w:rsidDel="00000000" w:rsidR="00000000" w:rsidRPr="00000000">
        <w:rPr>
          <w:rtl w:val="0"/>
        </w:rPr>
      </w:r>
    </w:p>
    <w:p w:rsidR="00000000" w:rsidDel="00000000" w:rsidP="00000000" w:rsidRDefault="00000000" w:rsidRPr="00000000" w14:paraId="00000043">
      <w:pPr>
        <w:spacing w:after="120" w:lineRule="auto"/>
        <w:rPr>
          <w:b w:val="1"/>
        </w:rPr>
      </w:pPr>
      <w:r w:rsidDel="00000000" w:rsidR="00000000" w:rsidRPr="00000000">
        <w:rPr>
          <w:rtl w:val="0"/>
        </w:rPr>
      </w:r>
    </w:p>
    <w:p w:rsidR="00000000" w:rsidDel="00000000" w:rsidP="00000000" w:rsidRDefault="00000000" w:rsidRPr="00000000" w14:paraId="00000044">
      <w:pPr>
        <w:spacing w:after="120" w:lineRule="auto"/>
        <w:rPr>
          <w:b w:val="1"/>
        </w:rPr>
      </w:pPr>
      <w:r w:rsidDel="00000000" w:rsidR="00000000" w:rsidRPr="00000000">
        <w:rPr>
          <w:rtl w:val="0"/>
        </w:rPr>
      </w:r>
    </w:p>
    <w:p w:rsidR="00000000" w:rsidDel="00000000" w:rsidP="00000000" w:rsidRDefault="00000000" w:rsidRPr="00000000" w14:paraId="00000045">
      <w:pPr>
        <w:spacing w:after="120" w:lineRule="auto"/>
        <w:rPr>
          <w:b w:val="1"/>
        </w:rPr>
      </w:pPr>
      <w:r w:rsidDel="00000000" w:rsidR="00000000" w:rsidRPr="00000000">
        <w:rPr>
          <w:rtl w:val="0"/>
        </w:rPr>
      </w:r>
    </w:p>
    <w:p w:rsidR="00000000" w:rsidDel="00000000" w:rsidP="00000000" w:rsidRDefault="00000000" w:rsidRPr="00000000" w14:paraId="00000046">
      <w:pPr>
        <w:spacing w:after="120" w:lineRule="auto"/>
        <w:rPr>
          <w:b w:val="1"/>
        </w:rPr>
      </w:pPr>
      <w:r w:rsidDel="00000000" w:rsidR="00000000" w:rsidRPr="00000000">
        <w:rPr>
          <w:rtl w:val="0"/>
        </w:rPr>
      </w:r>
    </w:p>
    <w:p w:rsidR="00000000" w:rsidDel="00000000" w:rsidP="00000000" w:rsidRDefault="00000000" w:rsidRPr="00000000" w14:paraId="00000047">
      <w:pPr>
        <w:spacing w:after="120" w:lineRule="auto"/>
        <w:rPr>
          <w:b w:val="1"/>
        </w:rPr>
      </w:pPr>
      <w:r w:rsidDel="00000000" w:rsidR="00000000" w:rsidRPr="00000000">
        <w:rPr>
          <w:rtl w:val="0"/>
        </w:rPr>
      </w:r>
    </w:p>
    <w:p w:rsidR="00000000" w:rsidDel="00000000" w:rsidP="00000000" w:rsidRDefault="00000000" w:rsidRPr="00000000" w14:paraId="00000048">
      <w:pPr>
        <w:spacing w:after="120" w:lineRule="auto"/>
        <w:rPr>
          <w:b w:val="1"/>
        </w:rPr>
      </w:pPr>
      <w:r w:rsidDel="00000000" w:rsidR="00000000" w:rsidRPr="00000000">
        <w:rPr>
          <w:rtl w:val="0"/>
        </w:rPr>
      </w:r>
    </w:p>
    <w:p w:rsidR="00000000" w:rsidDel="00000000" w:rsidP="00000000" w:rsidRDefault="00000000" w:rsidRPr="00000000" w14:paraId="00000049">
      <w:pPr>
        <w:spacing w:after="120" w:lineRule="auto"/>
        <w:rPr>
          <w:b w:val="1"/>
        </w:rPr>
      </w:pPr>
      <w:r w:rsidDel="00000000" w:rsidR="00000000" w:rsidRPr="00000000">
        <w:rPr>
          <w:rtl w:val="0"/>
        </w:rPr>
      </w:r>
    </w:p>
    <w:p w:rsidR="00000000" w:rsidDel="00000000" w:rsidP="00000000" w:rsidRDefault="00000000" w:rsidRPr="00000000" w14:paraId="0000004A">
      <w:pPr>
        <w:spacing w:after="120" w:lineRule="auto"/>
        <w:rPr>
          <w:b w:val="1"/>
        </w:rPr>
      </w:pPr>
      <w:r w:rsidDel="00000000" w:rsidR="00000000" w:rsidRPr="00000000">
        <w:rPr>
          <w:rtl w:val="0"/>
        </w:rPr>
      </w:r>
    </w:p>
    <w:p w:rsidR="00000000" w:rsidDel="00000000" w:rsidP="00000000" w:rsidRDefault="00000000" w:rsidRPr="00000000" w14:paraId="0000004B">
      <w:pPr>
        <w:spacing w:after="120" w:lineRule="auto"/>
        <w:rPr>
          <w:b w:val="1"/>
        </w:rPr>
      </w:pPr>
      <w:r w:rsidDel="00000000" w:rsidR="00000000" w:rsidRPr="00000000">
        <w:rPr>
          <w:rtl w:val="0"/>
        </w:rPr>
      </w:r>
    </w:p>
    <w:p w:rsidR="00000000" w:rsidDel="00000000" w:rsidP="00000000" w:rsidRDefault="00000000" w:rsidRPr="00000000" w14:paraId="0000004C">
      <w:pPr>
        <w:spacing w:after="120" w:lineRule="auto"/>
        <w:rPr>
          <w:b w:val="1"/>
        </w:rPr>
      </w:pPr>
      <w:r w:rsidDel="00000000" w:rsidR="00000000" w:rsidRPr="00000000">
        <w:rPr>
          <w:rtl w:val="0"/>
        </w:rPr>
      </w:r>
    </w:p>
    <w:p w:rsidR="00000000" w:rsidDel="00000000" w:rsidP="00000000" w:rsidRDefault="00000000" w:rsidRPr="00000000" w14:paraId="0000004D">
      <w:pPr>
        <w:spacing w:after="120" w:lineRule="auto"/>
        <w:rPr>
          <w:b w:val="1"/>
        </w:rPr>
      </w:pPr>
      <w:r w:rsidDel="00000000" w:rsidR="00000000" w:rsidRPr="00000000">
        <w:rPr>
          <w:rtl w:val="0"/>
        </w:rPr>
      </w:r>
    </w:p>
    <w:p w:rsidR="00000000" w:rsidDel="00000000" w:rsidP="00000000" w:rsidRDefault="00000000" w:rsidRPr="00000000" w14:paraId="0000004E">
      <w:pPr>
        <w:spacing w:after="120" w:lineRule="auto"/>
        <w:rPr>
          <w:b w:val="1"/>
        </w:rPr>
      </w:pPr>
      <w:r w:rsidDel="00000000" w:rsidR="00000000" w:rsidRPr="00000000">
        <w:rPr>
          <w:rtl w:val="0"/>
        </w:rPr>
      </w:r>
    </w:p>
    <w:p w:rsidR="00000000" w:rsidDel="00000000" w:rsidP="00000000" w:rsidRDefault="00000000" w:rsidRPr="00000000" w14:paraId="0000004F">
      <w:pPr>
        <w:spacing w:after="20" w:before="60" w:lineRule="auto"/>
        <w:jc w:val="both"/>
        <w:rPr>
          <w:b w:val="1"/>
          <w:sz w:val="22"/>
          <w:szCs w:val="22"/>
        </w:rPr>
      </w:pPr>
      <w:r w:rsidDel="00000000" w:rsidR="00000000" w:rsidRPr="00000000">
        <w:rPr>
          <w:rtl w:val="0"/>
        </w:rPr>
      </w:r>
    </w:p>
    <w:p w:rsidR="00000000" w:rsidDel="00000000" w:rsidP="00000000" w:rsidRDefault="00000000" w:rsidRPr="00000000" w14:paraId="00000050">
      <w:pPr xmlns:w="http://schemas.openxmlformats.org/wordprocessingml/2006/main">
        <w:widowControl w:val="0"/>
        <w:pBdr>
          <w:top w:space="0" w:sz="0" w:val="nil"/>
          <w:left w:space="0" w:sz="0" w:val="nil"/>
          <w:bottom w:space="0" w:sz="0" w:val="nil"/>
          <w:right w:space="0" w:sz="0" w:val="nil"/>
          <w:between w:space="0" w:sz="0" w:val="nil"/>
        </w:pBdr>
        <w:shd w:fill="2e75b5" w:val="clear"/>
        <w:rPr>
          <w:b w:val="1"/>
          <w:color w:val="ffffff"/>
          <w:sz w:val="22"/>
          <w:szCs w:val="22"/>
        </w:rPr>
      </w:pPr>
      <w:r xmlns:w="http://schemas.openxmlformats.org/wordprocessingml/2006/main" w:rsidDel="00000000" w:rsidR="00000000" w:rsidRPr="00000000">
        <w:rPr>
          <w:b w:val="1"/>
          <w:color w:val="ffffff"/>
          <w:sz w:val="22"/>
          <w:szCs w:val="22"/>
          <w:rtl w:val="0"/>
        </w:rPr>
        <w:t xml:space="preserve">1. Досконалість </w:t>
      </w:r>
      <w:r xmlns:w="http://schemas.openxmlformats.org/wordprocessingml/2006/main" w:rsidDel="00000000" w:rsidR="00000000" w:rsidRPr="00000000">
        <w:rPr>
          <w:color w:val="a6a6a6"/>
          <w:sz w:val="18"/>
          <w:szCs w:val="18"/>
          <w:rtl w:val="0"/>
        </w:rPr>
        <w:t xml:space="preserve">#@REL-EVA-RE@#</w:t>
      </w:r>
    </w:p>
    <w:p w:rsidR="00000000" w:rsidDel="00000000" w:rsidP="00000000" w:rsidRDefault="00000000" w:rsidRPr="00000000" w14:paraId="00000051">
      <w:pPr>
        <w:spacing w:after="20" w:before="60" w:lineRule="auto"/>
        <w:jc w:val="both"/>
        <w:rPr>
          <w:sz w:val="22"/>
          <w:szCs w:val="22"/>
        </w:rPr>
      </w:pPr>
      <w:r w:rsidDel="00000000" w:rsidR="00000000" w:rsidRPr="00000000">
        <w:rPr>
          <w:rtl w:val="0"/>
        </w:rPr>
      </w:r>
    </w:p>
    <w:p w:rsidR="00000000" w:rsidDel="00000000" w:rsidP="00000000" w:rsidRDefault="00000000" w:rsidRPr="00000000" w14:paraId="00000052">
      <w:pPr xmlns:w="http://schemas.openxmlformats.org/wordprocessingml/2006/main">
        <w:widowControl w:val="0"/>
        <w:shd w:fill="bdd7ee" w:val="clear"/>
        <w:jc w:val="both"/>
        <w:rPr>
          <w:b w:val="1"/>
          <w:sz w:val="22"/>
          <w:szCs w:val="22"/>
        </w:rPr>
      </w:pPr>
      <w:r xmlns:w="http://schemas.openxmlformats.org/wordprocessingml/2006/main" w:rsidDel="00000000" w:rsidR="00000000" w:rsidRPr="00000000">
        <w:rPr>
          <w:b w:val="1"/>
          <w:sz w:val="22"/>
          <w:szCs w:val="22"/>
          <w:rtl w:val="0"/>
        </w:rPr>
        <w:t xml:space="preserve">1.1. Цілі </w:t>
      </w:r>
      <w:r xmlns:w="http://schemas.openxmlformats.org/wordprocessingml/2006/main" w:rsidDel="00000000" w:rsidR="00000000" w:rsidRPr="00000000">
        <w:rPr>
          <w:color w:val="a6a6a6"/>
          <w:sz w:val="18"/>
          <w:szCs w:val="18"/>
          <w:rtl w:val="0"/>
        </w:rPr>
        <w:t xml:space="preserve">#@PRJ-OBJ-PO@#</w:t>
      </w:r>
      <w:r xmlns:w="http://schemas.openxmlformats.org/wordprocessingml/2006/main" w:rsidDel="00000000" w:rsidR="00000000" w:rsidRPr="00000000">
        <w:rPr>
          <w:b w:val="1"/>
          <w:color w:val="a6a6a6"/>
          <w:sz w:val="22"/>
          <w:szCs w:val="22"/>
          <w:rtl w:val="0"/>
        </w:rPr>
        <w:t xml:space="preserve"> </w:t>
      </w:r>
    </w:p>
    <w:p w:rsidR="00000000" w:rsidDel="00000000" w:rsidP="00000000" w:rsidRDefault="00000000" w:rsidRPr="00000000" w14:paraId="00000053">
      <w:pPr xmlns:w="http://schemas.openxmlformats.org/wordprocessingml/2006/main">
        <w:widowControl w:val="0"/>
        <w:jc w:val="both"/>
        <w:rPr>
          <w:b w:val="1"/>
          <w:sz w:val="22"/>
          <w:szCs w:val="22"/>
        </w:rPr>
      </w:pPr>
      <w:r xmlns:w="http://schemas.openxmlformats.org/wordprocessingml/2006/main" w:rsidDel="00000000" w:rsidR="00000000" w:rsidRPr="00000000">
        <w:rPr>
          <w:sz w:val="22"/>
          <w:szCs w:val="22"/>
          <w:rtl w:val="0"/>
        </w:rPr>
        <w:t xml:space="preserve">[наприклад, 1 сторінка]</w:t>
      </w:r>
    </w:p>
    <w:p w:rsidR="00000000" w:rsidDel="00000000" w:rsidP="00000000" w:rsidRDefault="00000000" w:rsidRPr="00000000" w14:paraId="00000054">
      <w:pPr>
        <w:spacing w:after="60" w:lineRule="auto"/>
        <w:jc w:val="both"/>
        <w:rPr>
          <w:i w:val="1"/>
          <w:sz w:val="22"/>
          <w:szCs w:val="22"/>
        </w:rPr>
      </w:pPr>
      <w:r w:rsidDel="00000000" w:rsidR="00000000" w:rsidRPr="00000000">
        <w:rPr>
          <w:rtl w:val="0"/>
        </w:rPr>
      </w:r>
    </w:p>
    <w:p w:rsidR="00000000" w:rsidDel="00000000" w:rsidP="00000000" w:rsidRDefault="00000000" w:rsidRPr="00000000" w14:paraId="00000055">
      <w:pPr xmlns:w="http://schemas.openxmlformats.org/wordprocessingml/2006/main">
        <w:ind w:firstLine="72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Коротко опишіть цілі вашої запропонованої роботи.</w:t>
      </w:r>
    </w:p>
    <w:p w:rsidR="00000000" w:rsidDel="00000000" w:rsidP="00000000" w:rsidRDefault="00000000" w:rsidRPr="00000000" w14:paraId="00000056">
      <w:pPr xmlns:w="http://schemas.openxmlformats.org/wordprocessingml/2006/main">
        <w:widowControl w:val="0"/>
        <w:numPr>
          <w:ilvl w:val="0"/>
          <w:numId w:val="12"/>
        </w:numPr>
        <w:pBdr>
          <w:top w:space="0" w:sz="0" w:val="nil"/>
          <w:left w:space="0" w:sz="0" w:val="nil"/>
          <w:bottom w:space="0" w:sz="0" w:val="nil"/>
          <w:right w:space="0" w:sz="0" w:val="nil"/>
          <w:between w:space="0" w:sz="0" w:val="nil"/>
        </w:pBdr>
        <w:ind w:left="108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Чому вони мають відношення до теми робочої програми?</w:t>
      </w:r>
    </w:p>
    <w:p w:rsidR="00000000" w:rsidDel="00000000" w:rsidP="00000000" w:rsidRDefault="00000000" w:rsidRPr="00000000" w14:paraId="00000057">
      <w:pPr xmlns:w="http://schemas.openxmlformats.org/wordprocessingml/2006/main">
        <w:widowControl w:val="0"/>
        <w:numPr>
          <w:ilvl w:val="0"/>
          <w:numId w:val="12"/>
        </w:numPr>
        <w:pBdr>
          <w:top w:space="0" w:sz="0" w:val="nil"/>
          <w:left w:space="0" w:sz="0" w:val="nil"/>
          <w:bottom w:space="0" w:sz="0" w:val="nil"/>
          <w:right w:space="0" w:sz="0" w:val="nil"/>
          <w:between w:space="0" w:sz="0" w:val="nil"/>
        </w:pBdr>
        <w:ind w:left="108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Чи їх можна виміряти та перевірити?</w:t>
      </w:r>
    </w:p>
    <w:p w:rsidR="00000000" w:rsidDel="00000000" w:rsidP="00000000" w:rsidRDefault="00000000" w:rsidRPr="00000000" w14:paraId="00000058">
      <w:pPr xmlns:w="http://schemas.openxmlformats.org/wordprocessingml/2006/main">
        <w:widowControl w:val="0"/>
        <w:numPr>
          <w:ilvl w:val="0"/>
          <w:numId w:val="12"/>
        </w:numPr>
        <w:pBdr>
          <w:top w:space="0" w:sz="0" w:val="nil"/>
          <w:left w:space="0" w:sz="0" w:val="nil"/>
          <w:bottom w:space="0" w:sz="0" w:val="nil"/>
          <w:right w:space="0" w:sz="0" w:val="nil"/>
          <w:between w:space="0" w:sz="0" w:val="nil"/>
        </w:pBdr>
        <w:ind w:left="108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Чи реально їх досягти?</w:t>
      </w:r>
    </w:p>
    <w:p w:rsidR="00000000" w:rsidDel="00000000" w:rsidP="00000000" w:rsidRDefault="00000000" w:rsidRPr="00000000" w14:paraId="00000059">
      <w:pPr xmlns:w="http://schemas.openxmlformats.org/wordprocessingml/2006/main">
        <w:pBdr>
          <w:top w:space="0" w:sz="0" w:val="nil"/>
          <w:left w:space="0" w:sz="0" w:val="nil"/>
          <w:bottom w:space="0" w:sz="0" w:val="nil"/>
          <w:right w:space="0" w:sz="0" w:val="nil"/>
          <w:between w:space="0" w:sz="0" w:val="nil"/>
        </w:pBdr>
        <w:ind w:left="0" w:firstLine="0"/>
        <w:jc w:val="both"/>
        <w:rPr>
          <w:sz w:val="22"/>
          <w:szCs w:val="22"/>
        </w:rPr>
      </w:pPr>
      <w:r xmlns:w="http://schemas.openxmlformats.org/wordprocessingml/2006/main" w:rsidDel="00000000" w:rsidR="00000000" w:rsidRPr="00000000">
        <w:rPr>
          <w:sz w:val="22"/>
          <w:szCs w:val="22"/>
          <w:rtl w:val="0"/>
        </w:rPr>
        <w:t xml:space="preserve">До 2030 року наш консорціум, що складається з провідних установ, що входять до основних європейських університетських альянсів, прагне трансформувати наукову освіту в Європі та Бразилії. Ця трансформація вийде за рамки традиційного теоретичного навчання та вийде за рамки практичного, персоналізованого та цифрового навчального досвіду. Наше провідне бачення — це модель «1 учень – 1 апарат» (1S1A), яка стала можливою завдяки інтеграції освітнього пристрою Dr. Vida — компактного, екологічно чистого, багатозадачного інструменту на основі світлодіодів вартістю менше 1000 євро ( </w:t>
      </w:r>
      <w:hyperlink xmlns:w="http://schemas.openxmlformats.org/wordprocessingml/2006/main" xmlns:r="http://schemas.openxmlformats.org/officeDocument/2006/relationships" r:id="rId10">
        <w:r xmlns:w="http://schemas.openxmlformats.org/wordprocessingml/2006/main" w:rsidDel="00000000" w:rsidR="00000000" w:rsidRPr="00000000">
          <w:rPr>
            <w:sz w:val="22"/>
            <w:szCs w:val="22"/>
            <w:rtl w:val="0"/>
          </w:rPr>
          <w:t xml:space="preserve">https://smartupdreducation.wixsite.com/welcome </w:t>
        </w:r>
      </w:hyperlink>
      <w:r xmlns:w="http://schemas.openxmlformats.org/wordprocessingml/2006/main" w:rsidDel="00000000" w:rsidR="00000000" w:rsidRPr="00000000">
        <w:rPr>
          <w:sz w:val="22"/>
          <w:szCs w:val="22"/>
          <w:rtl w:val="0"/>
        </w:rPr>
        <w:t xml:space="preserve">пароль: SMART). Dr. Vida дозволяє проводити практичні наукові експерименти та аналізувати дані в режимі реального часу безпосередньо на індивідуальному рівні. Його вбудований штучний інтелект (ШІ) забезпечує миттєвий зворотний зв'язок щодо результатів експериментів, дозволяючи персоналізувати навчальні шляхи, що адаптуються до прогресу та потреб кожного учня. У таких галузях, як біоінформатика, хімія, біохімія, фізика, біотехнологія, інженерія та медицина, інтеграція біоінформатики сприяє аналізу складних наборів даних, підтримуючи такі види діяльності, як моніторинг забруднення води (наприклад, ртуть, миш'як) та проведення епідеміологічних досліджень (наприклад, непереносимість лактази, інфекції, що передаються статевим шляхом). Важливо, що ця методологія також розроблена для зменшення робочого навантаження та когнітивного навантаження на вчителів шляхом децентралізації експериментів та забезпечення автономного навчання. Доктор Віда спрощує академічне оцінювання, надаючи інформацію про індивідуальний прогрес учня в режимі реального часу, одночасно підвищуючи його компетентність завдяки постійній практичній взаємодії з реальними науковими викликами. Найголовніше, що доктор Віда працює від батареї та є портативним, що дозволяє викладати наукові науки поза традиційними лабораторіями — у класах, віддалених польових місцях і навіть вдома у студентів. Ця операційна гнучкість гарантує повне досягнення принципу 1S1A, демократизуючи доступ до наукової підготовки. Пристрій також може бути розгорнутий у недостатньо забезпечених ресурсами або віддалених районах для підтримки медичного спостереження, такого як виявлення вірусу Зіка або цитомегаловірусу (ЦМВ). Більше того, він підходить для діагностики на місці в пологових будинках або аптеках, а в надзвичайних ситуаціях, таких як збройні конфлікти, він може функціонувати як мобільна ПЛР-платформа, виявляючи біологічні загрози, такі як Bacillus anthracis або Yersinia pestis, з високою чутливістю та специфічністю, використовуючи флуоресцентні зонди. Проєкт базується на стратегічних рамках того, що ми визначаємо як «Альянс альянсів», використовуючи п'ять основних альянсів європейських університетів, що фінансуються Ініціативою європейських університетів. Разом ці альянси представляють 45 повноправних університетів-членів та 5 асоційованих партнерів у 23 країнах, забезпечуючи широку та добре налагоджену інфраструктуру для швидкого масштабування та співпраці. Проєкт включатиме такі альянси:</w:t>
      </w:r>
    </w:p>
    <w:p w:rsidR="00000000" w:rsidDel="00000000" w:rsidP="00000000" w:rsidRDefault="00000000" w:rsidRPr="00000000" w14:paraId="0000005A">
      <w:pPr xmlns:w="http://schemas.openxmlformats.org/wordprocessingml/2006/main">
        <w:spacing w:after="240" w:before="240" w:lineRule="auto"/>
        <w:jc w:val="both"/>
        <w:rPr>
          <w:sz w:val="22"/>
          <w:szCs w:val="22"/>
        </w:rPr>
      </w:pPr>
      <w:r xmlns:w="http://schemas.openxmlformats.org/wordprocessingml/2006/main" w:rsidDel="00000000" w:rsidR="00000000" w:rsidRPr="00000000">
        <w:rPr>
          <w:b w:val="1"/>
          <w:sz w:val="22"/>
          <w:szCs w:val="22"/>
          <w:rtl w:val="0"/>
        </w:rPr>
        <w:t xml:space="preserve"> </w:t>
      </w:r>
      <w:hyperlink xmlns:w="http://schemas.openxmlformats.org/wordprocessingml/2006/main" xmlns:r="http://schemas.openxmlformats.org/officeDocument/2006/relationships" r:id="rId11">
        <w:r xmlns:w="http://schemas.openxmlformats.org/wordprocessingml/2006/main" w:rsidDel="00000000" w:rsidR="00000000" w:rsidRPr="00000000">
          <w:rPr>
            <w:b w:val="1"/>
            <w:color w:val="1155cc"/>
            <w:sz w:val="22"/>
            <w:szCs w:val="22"/>
            <w:u w:val="single"/>
            <w:rtl w:val="0"/>
          </w:rPr>
          <w:t xml:space="preserve">EUTOPIA: NOVA </w:t>
        </w:r>
      </w:hyperlink>
      <w:r xmlns:w="http://schemas.openxmlformats.org/wordprocessingml/2006/main" w:rsidDel="00000000" w:rsidR="00000000" w:rsidRPr="00000000">
        <w:rPr>
          <w:sz w:val="22"/>
          <w:szCs w:val="22"/>
          <w:rtl w:val="0"/>
        </w:rPr>
        <w:t xml:space="preserve">та Університет Уоріка (Велика Британія), Vrije Universiteit Brussel (Бельгія), CY Cergy Paris Université (Франція), Університет Гетеборга (Швеція), Університет Помпеу Фабра (Іспанія), Технічний університет Дрездена (Німеччина), Університет Ка Фоскарі у Венеції (Італія), Університет Бабеша-Боляй (Румунія) та Університет м. Любляна (Словенія). </w:t>
      </w:r>
      <w:hyperlink xmlns:w="http://schemas.openxmlformats.org/wordprocessingml/2006/main" xmlns:r="http://schemas.openxmlformats.org/officeDocument/2006/relationships" r:id="rId12">
        <w:r xmlns:w="http://schemas.openxmlformats.org/wordprocessingml/2006/main" w:rsidDel="00000000" w:rsidR="00000000" w:rsidRPr="00000000">
          <w:rPr>
            <w:b w:val="1"/>
            <w:color w:val="1155cc"/>
            <w:sz w:val="22"/>
            <w:szCs w:val="22"/>
            <w:u w:val="single"/>
            <w:rtl w:val="0"/>
          </w:rPr>
          <w:t xml:space="preserve">EPICUR: КНУ </w:t>
        </w:r>
      </w:hyperlink>
      <w:r xmlns:w="http://schemas.openxmlformats.org/wordprocessingml/2006/main" w:rsidDel="00000000" w:rsidR="00000000" w:rsidRPr="00000000">
        <w:rPr>
          <w:sz w:val="22"/>
          <w:szCs w:val="22"/>
          <w:rtl w:val="0"/>
        </w:rPr>
        <w:t xml:space="preserve">та Університет Страсбурга (Франція, координатор), Університет Адама Міцкевича в Познані (Польща), Університет Альберта Людвіга у Фрайбурзі (Німеччина), Університет Арістотеля в Салоніках (Греція), Університет Амстердама (Нідерланди), Карлсруерський технологічний інститут (Німеччина), Університет природних ресурсів і наук про життя у Відні (Австрія), Університет Верхнього Ельзасу (Франція) та Університет Південної Данії (Данія). </w:t>
      </w:r>
      <w:hyperlink xmlns:w="http://schemas.openxmlformats.org/wordprocessingml/2006/main" xmlns:r="http://schemas.openxmlformats.org/officeDocument/2006/relationships" r:id="rId13">
        <w:r xmlns:w="http://schemas.openxmlformats.org/wordprocessingml/2006/main" w:rsidDel="00000000" w:rsidR="00000000" w:rsidRPr="00000000">
          <w:rPr>
            <w:b w:val="1"/>
            <w:color w:val="1155cc"/>
            <w:sz w:val="22"/>
            <w:szCs w:val="22"/>
            <w:u w:val="single"/>
            <w:rtl w:val="0"/>
          </w:rPr>
          <w:t xml:space="preserve">CIVIS: UOA, </w:t>
        </w:r>
      </w:hyperlink>
      <w:r xmlns:w="http://schemas.openxmlformats.org/wordprocessingml/2006/main" w:rsidDel="00000000" w:rsidR="00000000" w:rsidRPr="00000000">
        <w:rPr>
          <w:sz w:val="22"/>
          <w:szCs w:val="22"/>
          <w:rtl w:val="0"/>
        </w:rPr>
        <w:t xml:space="preserve">а також Національний університет імені Каподістрія в Афінах (UOA) є повноправним членом Альянсу CIVIS, поряд з Вільним університетом Брюсселя (Бельгія), Автономним університетом Мадрида (Іспанія), Університетом Екс-Марсель (Франція), Римським університетом Сапієнца (Італія), Тюбінгенським університетом Еберхарда Карла (Німеччина), Університетом Глазго (Велика Британія), Бухарестським університетом (Румунія) та Стокгольмським університетом (Швеція). CIVIS також включає асоційовані установи-партнери, такі як Лозаннський університет (Швейцарія), Університет Хасана II у Касабланці (Марокко), Університет Вітватерсранда (Південна Африка) та Чилійський університет (Чилі). </w:t>
      </w:r>
      <w:hyperlink xmlns:w="http://schemas.openxmlformats.org/wordprocessingml/2006/main" xmlns:r="http://schemas.openxmlformats.org/officeDocument/2006/relationships" r:id="rId14">
        <w:r xmlns:w="http://schemas.openxmlformats.org/wordprocessingml/2006/main" w:rsidDel="00000000" w:rsidR="00000000" w:rsidRPr="00000000">
          <w:rPr>
            <w:b w:val="1"/>
            <w:color w:val="1155cc"/>
            <w:sz w:val="22"/>
            <w:szCs w:val="22"/>
            <w:u w:val="single"/>
            <w:rtl w:val="0"/>
          </w:rPr>
          <w:t xml:space="preserve">UNA Europa: UNIBO</w:t>
        </w:r>
      </w:hyperlink>
      <w:r xmlns:w="http://schemas.openxmlformats.org/wordprocessingml/2006/main" w:rsidDel="00000000" w:rsidR="00000000" w:rsidRPr="00000000">
        <w:rPr>
          <w:b w:val="1"/>
          <w:sz w:val="22"/>
          <w:szCs w:val="22"/>
          <w:rtl w:val="0"/>
        </w:rPr>
        <w:t xml:space="preserve"> </w:t>
      </w:r>
      <w:r xmlns:w="http://schemas.openxmlformats.org/wordprocessingml/2006/main" w:rsidDel="00000000" w:rsidR="00000000" w:rsidRPr="00000000">
        <w:rPr>
          <w:sz w:val="22"/>
          <w:szCs w:val="22"/>
          <w:rtl w:val="0"/>
        </w:rPr>
        <w:t xml:space="preserve">та Вільний університет Берліна (Німеччина), Левенський університет Куала-Левена (Бельгія), Університет Париж 1 Пантеон-Сорбонна (Франція), Единбурзький університет (Велика Британія), Ягеллонський університет у Кракові (Польща), Мадридський університет Комплутенсе (Іспанія), Гельсінський університет (Фінляндія), Університет Дубліна (Ірландія) та Цюрихський університет (Швейцарія) як асоційований партнер. </w:t>
      </w:r>
      <w:hyperlink xmlns:w="http://schemas.openxmlformats.org/wordprocessingml/2006/main" xmlns:r="http://schemas.openxmlformats.org/officeDocument/2006/relationships" r:id="rId15">
        <w:r xmlns:w="http://schemas.openxmlformats.org/wordprocessingml/2006/main" w:rsidDel="00000000" w:rsidR="00000000" w:rsidRPr="00000000">
          <w:rPr>
            <w:b w:val="1"/>
            <w:color w:val="1155cc"/>
            <w:sz w:val="22"/>
            <w:szCs w:val="22"/>
            <w:u w:val="single"/>
            <w:rtl w:val="0"/>
          </w:rPr>
          <w:t xml:space="preserve">SEA-EU: UHU </w:t>
        </w:r>
      </w:hyperlink>
      <w:r xmlns:w="http://schemas.openxmlformats.org/wordprocessingml/2006/main" w:rsidDel="00000000" w:rsidR="00000000" w:rsidRPr="00000000">
        <w:rPr>
          <w:sz w:val="22"/>
          <w:szCs w:val="22"/>
          <w:rtl w:val="0"/>
        </w:rPr>
        <w:t xml:space="preserve">та Кадіський університет (Іспанія, координатор), Університет Західної Бретані (Франція), Гданський університет (Польща), Кільський університет (Німеччина), Сплітський університет (Хорватія), Мальтійський університет (Мальта), Алгарвейський університет (Португалія), Неаполітанський університет Партенопа (Італія) та Нордський університет (Норвегія).</w:t>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rsidDel="00000000" w:rsidR="00000000" w:rsidRPr="00000000">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anchor allowOverlap="1" behindDoc="0" distB="114300" distT="114300" distL="114300" distR="114300" hidden="0" layoutInCell="1" locked="0" relativeHeight="0" simplePos="0">
            <wp:simplePos x="0" y="0"/>
            <wp:positionH relativeFrom="column">
              <wp:posOffset>76201</wp:posOffset>
            </wp:positionH>
            <wp:positionV relativeFrom="paragraph">
              <wp:posOffset>171450</wp:posOffset>
            </wp:positionV>
            <wp:extent cx="1724631" cy="1391807"/>
            <wp:effectExtent b="0" l="0" r="0" t="0"/>
            <wp:wrapSquare wrapText="bothSides" distB="114300" distT="114300" distL="114300" distR="114300"/>
            <wp:docPr id="127511773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724631" cy="1391807"/>
                    </a:xfrm>
                    <a:prstGeom prst="rect"/>
                    <a:ln/>
                  </pic:spPr>
                </pic:pic>
              </a:graphicData>
            </a:graphic>
          </wp:anchor>
        </w:drawing>
      </w:r>
    </w:p>
    <w:p w:rsidR="00000000" w:rsidDel="00000000" w:rsidP="00000000" w:rsidRDefault="00000000" w:rsidRPr="00000000" w14:paraId="0000005B">
      <w:pPr xmlns:w="http://schemas.openxmlformats.org/wordprocessingml/2006/main">
        <w:spacing w:after="240" w:before="240" w:lineRule="auto"/>
        <w:jc w:val="both"/>
        <w:rPr>
          <w:sz w:val="22"/>
          <w:szCs w:val="22"/>
        </w:rPr>
      </w:pPr>
      <w:r xmlns:w="http://schemas.openxmlformats.org/wordprocessingml/2006/main" w:rsidDel="00000000" w:rsidR="00000000" w:rsidRPr="00000000">
        <w:rPr>
          <w:sz w:val="22"/>
          <w:szCs w:val="22"/>
          <w:rtl w:val="0"/>
        </w:rPr>
        <w:t xml:space="preserve">Для забезпечення широкого та справедливого впровадження проект активуватиме та розширить існуючі канали управління, мобільності та комунікації, що вже існують між цими альянсами. Ці структури, створені завдяки багаторічній співпраці, що фінансується ЄС, будуть використані для спільної розробки та обміну педагогічними ресурсами з відкритим кодом, координації спільних пілотних розгортань, а також проведення транснаціональної оцінки та бенчмаркінгу. Міжальянсове навчання та мобільність: проект буде спрямований на сприяння навчанню та мобільності між усіма альянсами-учасниками, залучаючи не лише викладачів, а й лаборантів, а також неакадемічний персонал (наприклад, адміністративні, ІТ- та освітні групи підтримки). Цей обмін персоналом та навчальні візити будуть ключовими для: (i) Обміну передовим досвідом практичного навчання на основі штучного інтелекту, (ii) Спільної розробки міждисциплінарних модулів, (iii) Стандартизації протоколів роботи та інтеграції пристроїв, (iv) Нарощування потенціалу в технічному обслуговуванні, цифрових платформах та процедурах безпеки. Ця діяльність буде координуватися через існуючі структури альянсів, такі як Підключені навчальні спільноти EUTOPIA, Міжуніверситетський кампус EPICUR, Тематичні центри CIVIS, спільні академічні програми SEA-EU та Спільні інноваційні формати UNA Europa. </w:t>
      </w:r>
      <w:r xmlns:w="http://schemas.openxmlformats.org/wordprocessingml/2006/main" w:rsidDel="00000000" w:rsidR="00000000" w:rsidRPr="00000000">
        <w:rPr>
          <w:b w:val="1"/>
          <w:sz w:val="22"/>
          <w:szCs w:val="22"/>
          <w:rtl w:val="0"/>
        </w:rPr>
        <w:t xml:space="preserve">Узгодження політики: </w:t>
      </w:r>
      <w:r xmlns:w="http://schemas.openxmlformats.org/wordprocessingml/2006/main" w:rsidDel="00000000" w:rsidR="00000000" w:rsidRPr="00000000">
        <w:rPr>
          <w:sz w:val="22"/>
          <w:szCs w:val="22"/>
          <w:rtl w:val="0"/>
        </w:rPr>
        <w:t xml:space="preserve">Пріоритети Європи та Бразилії: Проєкт повністю узгоджений з Ініціативою EIT HEI та кількома ключовими політичними рамками в Європі та Бразилії, що стосуються інновацій, інклюзії та сталого розвитку у вищій освіті, а саме: </w:t>
      </w:r>
      <w:hyperlink xmlns:w="http://schemas.openxmlformats.org/wordprocessingml/2006/main" xmlns:r="http://schemas.openxmlformats.org/officeDocument/2006/relationships" r:id="rId17">
        <w:r xmlns:w="http://schemas.openxmlformats.org/wordprocessingml/2006/main" w:rsidDel="00000000" w:rsidR="00000000" w:rsidRPr="00000000">
          <w:rPr>
            <w:b w:val="1"/>
            <w:color w:val="1155cc"/>
            <w:sz w:val="22"/>
            <w:szCs w:val="22"/>
            <w:u w:val="single"/>
            <w:rtl w:val="0"/>
          </w:rPr>
          <w:t xml:space="preserve">(i) Європейська зелена угода:</w:t>
        </w:r>
      </w:hyperlink>
      <w:r xmlns:w="http://schemas.openxmlformats.org/wordprocessingml/2006/main" w:rsidDel="00000000" w:rsidR="00000000" w:rsidRPr="00000000">
        <w:rPr>
          <w:b w:val="1"/>
          <w:sz w:val="22"/>
          <w:szCs w:val="22"/>
          <w:rtl w:val="0"/>
        </w:rPr>
        <w:t xml:space="preserve"> </w:t>
      </w:r>
      <w:r xmlns:w="http://schemas.openxmlformats.org/wordprocessingml/2006/main" w:rsidDel="00000000" w:rsidR="00000000" w:rsidRPr="00000000">
        <w:rPr>
          <w:sz w:val="22"/>
          <w:szCs w:val="22"/>
          <w:rtl w:val="0"/>
        </w:rPr>
        <w:t xml:space="preserve">Доктор Віда дотримується концепції аналітичного мінімалізму, мінімізуючи вплив на навколишнє середовище, водночас забезпечуючи точні наукові результати. Це узгоджується з </w:t>
      </w:r>
      <w:hyperlink xmlns:w="http://schemas.openxmlformats.org/wordprocessingml/2006/main" xmlns:r="http://schemas.openxmlformats.org/officeDocument/2006/relationships" r:id="rId18">
        <w:r xmlns:w="http://schemas.openxmlformats.org/wordprocessingml/2006/main" w:rsidDel="00000000" w:rsidR="00000000" w:rsidRPr="00000000">
          <w:rPr>
            <w:color w:val="1155cc"/>
            <w:sz w:val="22"/>
            <w:szCs w:val="22"/>
            <w:u w:val="single"/>
            <w:rtl w:val="0"/>
          </w:rPr>
          <w:t xml:space="preserve">бразильським рейтингом Rede UniSustentável </w:t>
        </w:r>
      </w:hyperlink>
      <w:r xmlns:w="http://schemas.openxmlformats.org/wordprocessingml/2006/main" w:rsidDel="00000000" w:rsidR="00000000" w:rsidRPr="00000000">
        <w:rPr>
          <w:sz w:val="22"/>
          <w:szCs w:val="22"/>
          <w:rtl w:val="0"/>
        </w:rPr>
        <w:t xml:space="preserve">, рейтингом GreenMetric та ініціативами Green Campus, що сприяють сталому функціонуванню університетів.</w:t>
      </w:r>
      <w:hyperlink xmlns:w="http://schemas.openxmlformats.org/wordprocessingml/2006/main" xmlns:r="http://schemas.openxmlformats.org/officeDocument/2006/relationships" r:id="rId19">
        <w:r xmlns:w="http://schemas.openxmlformats.org/wordprocessingml/2006/main" w:rsidDel="00000000" w:rsidR="00000000" w:rsidRPr="00000000">
          <w:rPr>
            <w:color w:val="1155cc"/>
            <w:sz w:val="22"/>
            <w:szCs w:val="22"/>
            <w:u w:val="single"/>
            <w:rtl w:val="0"/>
          </w:rPr>
          <w:t xml:space="preserve"> </w:t>
        </w:r>
      </w:hyperlink>
      <w:hyperlink xmlns:w="http://schemas.openxmlformats.org/wordprocessingml/2006/main" xmlns:r="http://schemas.openxmlformats.org/officeDocument/2006/relationships" r:id="rId20">
        <w:r xmlns:w="http://schemas.openxmlformats.org/wordprocessingml/2006/main" w:rsidDel="00000000" w:rsidR="00000000" w:rsidRPr="00000000">
          <w:rPr>
            <w:b w:val="1"/>
            <w:color w:val="1155cc"/>
            <w:sz w:val="22"/>
            <w:szCs w:val="22"/>
            <w:u w:val="single"/>
            <w:rtl w:val="0"/>
          </w:rPr>
          <w:t xml:space="preserve">(ii) План дій ЄС щодо цифрової освіти (2021–2027): </w:t>
        </w:r>
      </w:hyperlink>
      <w:r xmlns:w="http://schemas.openxmlformats.org/wordprocessingml/2006/main" w:rsidDel="00000000" w:rsidR="00000000" w:rsidRPr="00000000">
        <w:rPr>
          <w:sz w:val="22"/>
          <w:szCs w:val="22"/>
          <w:rtl w:val="0"/>
        </w:rPr>
        <w:t xml:space="preserve">За допомогою штучного інтелекту та біоінформатики доктор Віда підтримує персоналізоване навчання на основі даних. Це відображає інновації Бразилії в гібридній освіті, очолювані </w:t>
      </w:r>
      <w:hyperlink xmlns:w="http://schemas.openxmlformats.org/wordprocessingml/2006/main" xmlns:r="http://schemas.openxmlformats.org/officeDocument/2006/relationships" r:id="rId21">
        <w:r xmlns:w="http://schemas.openxmlformats.org/wordprocessingml/2006/main" w:rsidDel="00000000" w:rsidR="00000000" w:rsidRPr="00000000">
          <w:rPr>
            <w:color w:val="1155cc"/>
            <w:sz w:val="22"/>
            <w:szCs w:val="22"/>
            <w:u w:val="single"/>
            <w:rtl w:val="0"/>
          </w:rPr>
          <w:t xml:space="preserve">UNIVESP </w:t>
        </w:r>
      </w:hyperlink>
      <w:r xmlns:w="http://schemas.openxmlformats.org/wordprocessingml/2006/main" w:rsidDel="00000000" w:rsidR="00000000" w:rsidRPr="00000000">
        <w:rPr>
          <w:sz w:val="22"/>
          <w:szCs w:val="22"/>
          <w:rtl w:val="0"/>
        </w:rPr>
        <w:t xml:space="preserve">та </w:t>
      </w:r>
      <w:hyperlink xmlns:w="http://schemas.openxmlformats.org/wordprocessingml/2006/main" xmlns:r="http://schemas.openxmlformats.org/officeDocument/2006/relationships" r:id="rId22">
        <w:r xmlns:w="http://schemas.openxmlformats.org/wordprocessingml/2006/main" w:rsidDel="00000000" w:rsidR="00000000" w:rsidRPr="00000000">
          <w:rPr>
            <w:color w:val="1155cc"/>
            <w:sz w:val="22"/>
            <w:szCs w:val="22"/>
            <w:u w:val="single"/>
            <w:rtl w:val="0"/>
          </w:rPr>
          <w:t xml:space="preserve">Федеральним інститутом Сеари (IFCE) </w:t>
        </w:r>
      </w:hyperlink>
      <w:r xmlns:w="http://schemas.openxmlformats.org/wordprocessingml/2006/main" w:rsidDel="00000000" w:rsidR="00000000" w:rsidRPr="00000000">
        <w:rPr>
          <w:sz w:val="22"/>
          <w:szCs w:val="22"/>
          <w:rtl w:val="0"/>
        </w:rPr>
        <w:t xml:space="preserve">, які інтегрують сталий розвиток та підприємництво у свої екосистеми цифрового навчання. </w:t>
      </w:r>
      <w:r xmlns:w="http://schemas.openxmlformats.org/wordprocessingml/2006/main" w:rsidDel="00000000" w:rsidR="00000000" w:rsidRPr="00000000">
        <w:rPr>
          <w:b w:val="1"/>
          <w:sz w:val="22"/>
          <w:szCs w:val="22"/>
          <w:rtl w:val="0"/>
        </w:rPr>
        <w:t xml:space="preserve">(ii) </w:t>
      </w:r>
      <w:hyperlink xmlns:w="http://schemas.openxmlformats.org/wordprocessingml/2006/main" xmlns:r="http://schemas.openxmlformats.org/officeDocument/2006/relationships" r:id="rId23">
        <w:r xmlns:w="http://schemas.openxmlformats.org/wordprocessingml/2006/main" w:rsidDel="00000000" w:rsidR="00000000" w:rsidRPr="00000000">
          <w:rPr>
            <w:b w:val="1"/>
            <w:color w:val="1155cc"/>
            <w:sz w:val="22"/>
            <w:szCs w:val="22"/>
            <w:u w:val="single"/>
            <w:rtl w:val="0"/>
          </w:rPr>
          <w:t xml:space="preserve">Європейський порядок денний з розвитку навичок: </w:t>
        </w:r>
      </w:hyperlink>
      <w:r xmlns:w="http://schemas.openxmlformats.org/wordprocessingml/2006/main" w:rsidDel="00000000" w:rsidR="00000000" w:rsidRPr="00000000">
        <w:rPr>
          <w:sz w:val="22"/>
          <w:szCs w:val="22"/>
          <w:rtl w:val="0"/>
        </w:rPr>
        <w:t xml:space="preserve">Проєкт сприяє підвищенню кваліфікації та перекваліфікації в цифровій та науковій сферах, зокрема в галузі грамотності даних, автономності лабораторій та вирішення проблем. </w:t>
      </w:r>
      <w:r xmlns:w="http://schemas.openxmlformats.org/wordprocessingml/2006/main" w:rsidDel="00000000" w:rsidR="00000000" w:rsidRPr="00000000">
        <w:rPr>
          <w:b w:val="1"/>
          <w:sz w:val="22"/>
          <w:szCs w:val="22"/>
          <w:rtl w:val="0"/>
        </w:rPr>
        <w:t xml:space="preserve">(iii) </w:t>
      </w:r>
      <w:hyperlink xmlns:w="http://schemas.openxmlformats.org/wordprocessingml/2006/main" xmlns:r="http://schemas.openxmlformats.org/officeDocument/2006/relationships" r:id="rId24">
        <w:r xmlns:w="http://schemas.openxmlformats.org/wordprocessingml/2006/main" w:rsidDel="00000000" w:rsidR="00000000" w:rsidRPr="00000000">
          <w:rPr>
            <w:b w:val="1"/>
            <w:color w:val="1155cc"/>
            <w:sz w:val="22"/>
            <w:szCs w:val="22"/>
            <w:u w:val="single"/>
            <w:rtl w:val="0"/>
          </w:rPr>
          <w:t xml:space="preserve">Рекомендація ЄС щодо ключових компетенцій для навчання протягом усього життя:</w:t>
        </w:r>
      </w:hyperlink>
      <w:hyperlink xmlns:w="http://schemas.openxmlformats.org/wordprocessingml/2006/main" xmlns:r="http://schemas.openxmlformats.org/officeDocument/2006/relationships" r:id="rId25">
        <w:r xmlns:w="http://schemas.openxmlformats.org/wordprocessingml/2006/main" w:rsidDel="00000000" w:rsidR="00000000" w:rsidRPr="00000000">
          <w:rPr>
            <w:color w:val="1155cc"/>
            <w:sz w:val="22"/>
            <w:szCs w:val="22"/>
            <w:u w:val="single"/>
            <w:rtl w:val="0"/>
          </w:rPr>
          <w:t xml:space="preserve"> </w:t>
        </w:r>
      </w:hyperlink>
      <w:r xmlns:w="http://schemas.openxmlformats.org/wordprocessingml/2006/main" w:rsidDel="00000000" w:rsidR="00000000" w:rsidRPr="00000000">
        <w:rPr>
          <w:sz w:val="22"/>
          <w:szCs w:val="22"/>
          <w:rtl w:val="0"/>
        </w:rPr>
        <w:t xml:space="preserve">Доктор Віда підвищує компетенції в галузі цифрової грамотності, науки і технологій, а також підприємництва. Це бачення поділяє бразильський </w:t>
      </w:r>
      <w:hyperlink xmlns:w="http://schemas.openxmlformats.org/wordprocessingml/2006/main" xmlns:r="http://schemas.openxmlformats.org/officeDocument/2006/relationships" r:id="rId26">
        <w:r xmlns:w="http://schemas.openxmlformats.org/wordprocessingml/2006/main" w:rsidDel="00000000" w:rsidR="00000000" w:rsidRPr="00000000">
          <w:rPr>
            <w:color w:val="1155cc"/>
            <w:sz w:val="22"/>
            <w:szCs w:val="22"/>
            <w:u w:val="single"/>
            <w:rtl w:val="0"/>
          </w:rPr>
          <w:t xml:space="preserve">Porto Digital </w:t>
        </w:r>
      </w:hyperlink>
      <w:r xmlns:w="http://schemas.openxmlformats.org/wordprocessingml/2006/main" w:rsidDel="00000000" w:rsidR="00000000" w:rsidRPr="00000000">
        <w:rPr>
          <w:sz w:val="22"/>
          <w:szCs w:val="22"/>
          <w:rtl w:val="0"/>
        </w:rPr>
        <w:t xml:space="preserve">, процвітаючий інноваційний центр, який об'єднує академічні кола, стартапи та державні установи для нарощування потенціалу для цифрової трансформації. </w:t>
      </w:r>
      <w:r xmlns:w="http://schemas.openxmlformats.org/wordprocessingml/2006/main" w:rsidDel="00000000" w:rsidR="00000000" w:rsidRPr="00000000">
        <w:rPr>
          <w:b w:val="1"/>
          <w:sz w:val="22"/>
          <w:szCs w:val="22"/>
          <w:rtl w:val="0"/>
        </w:rPr>
        <w:t xml:space="preserve">Вплив та охоплення: </w:t>
      </w:r>
      <w:r xmlns:w="http://schemas.openxmlformats.org/wordprocessingml/2006/main" w:rsidDel="00000000" w:rsidR="00000000" w:rsidRPr="00000000">
        <w:rPr>
          <w:sz w:val="22"/>
          <w:szCs w:val="22"/>
          <w:rtl w:val="0"/>
        </w:rPr>
        <w:t xml:space="preserve">До 2030 року проект має на меті впровадити програму доктора Віди щонайменше у 45 європейських вищих навчальних закладах та 20 світових вищих навчальних закладах, включаючи 10 університетів у Бразилії. Завдяки інноваційним тренінгам, міжнародним семінарам, обміну персоналом та участі в конференціях проект забезпечить поширення та довгострокову стійкість своїх результатів через один стартап. Ці дії будуть додатково підкріплені мережею NOVA-FCT-Bioscope, яка вже організовує 13 міжнародних наукових конференцій кожні два роки (www.bioscopegroup.org/conferences), пропонуючи ідеальну платформу для демонстрації результатів, залучення партнерів та залучення зовнішніх зацікавлених сторін. Підсумовуючи, ця ініціатива використовує колективний інтелект, інфраструктуру мобільності та можливості цифрової інтеграції «Альянсу альянсів» для революціонізування наукової освіти та сприяння тривалій співпраці між ЄС та Бразилією в галузі освіти, досліджень та інновацій.</w:t>
      </w:r>
    </w:p>
    <w:p w:rsidR="00000000" w:rsidDel="00000000" w:rsidP="00000000" w:rsidRDefault="00000000" w:rsidRPr="00000000" w14:paraId="0000005C">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Громади (KIC) </w:t>
      </w:r>
      <w:r xmlns:w="http://schemas.openxmlformats.org/wordprocessingml/2006/main" w:rsidDel="00000000" w:rsidR="00000000" w:rsidRPr="00000000">
        <w:rPr>
          <w:sz w:val="22"/>
          <w:szCs w:val="22"/>
          <w:rtl w:val="0"/>
        </w:rPr>
        <w:t xml:space="preserve">:</w:t>
      </w:r>
    </w:p>
    <w:p w:rsidR="00000000" w:rsidDel="00000000" w:rsidP="00000000" w:rsidRDefault="00000000" w:rsidRPr="00000000" w14:paraId="0000005D">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EIT Health </w:t>
      </w:r>
      <w:r xmlns:w="http://schemas.openxmlformats.org/wordprocessingml/2006/main" w:rsidDel="00000000" w:rsidR="00000000" w:rsidRPr="00000000">
        <w:rPr>
          <w:sz w:val="22"/>
          <w:szCs w:val="22"/>
          <w:rtl w:val="0"/>
        </w:rPr>
        <w:t xml:space="preserve">: Завдяки інтеграції біоінформатичних інструментів та підтримці епідеміологічних досліджень, пристрій сприяє розвитку медичної освіти та досліджень, вирішуючи критичні глобальні проблеми охорони здоров'я.</w:t>
      </w:r>
    </w:p>
    <w:p w:rsidR="00000000" w:rsidDel="00000000" w:rsidP="00000000" w:rsidRDefault="00000000" w:rsidRPr="00000000" w14:paraId="0000005E">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EIT Climate-KIC </w:t>
      </w:r>
      <w:r xmlns:w="http://schemas.openxmlformats.org/wordprocessingml/2006/main" w:rsidDel="00000000" w:rsidR="00000000" w:rsidRPr="00000000">
        <w:rPr>
          <w:sz w:val="22"/>
          <w:szCs w:val="22"/>
          <w:rtl w:val="0"/>
        </w:rPr>
        <w:t xml:space="preserve">: Екологічний дизайн пристрою та його застосування в галузі сталого розвитку (наприклад, моніторинг забруднення води) відповідають цілям боротьби зі зміною клімату за допомогою інновацій.</w:t>
      </w:r>
    </w:p>
    <w:p w:rsidR="00000000" w:rsidDel="00000000" w:rsidP="00000000" w:rsidRDefault="00000000" w:rsidRPr="00000000" w14:paraId="0000005F">
      <w:pPr>
        <w:jc w:val="both"/>
        <w:rPr>
          <w:sz w:val="22"/>
          <w:szCs w:val="22"/>
        </w:rPr>
      </w:pPr>
      <w:r w:rsidDel="00000000" w:rsidR="00000000" w:rsidRPr="00000000">
        <w:rPr>
          <w:rtl w:val="0"/>
        </w:rPr>
      </w:r>
    </w:p>
    <w:p w:rsidR="00000000" w:rsidDel="00000000" w:rsidP="00000000" w:rsidRDefault="00000000" w:rsidRPr="00000000" w14:paraId="00000060">
      <w:pPr>
        <w:jc w:val="both"/>
        <w:rPr>
          <w:sz w:val="22"/>
          <w:szCs w:val="22"/>
        </w:rPr>
      </w:pPr>
      <w:r w:rsidDel="00000000" w:rsidR="00000000" w:rsidRPr="00000000">
        <w:rPr>
          <w:rtl w:val="0"/>
        </w:rPr>
      </w:r>
    </w:p>
    <w:p w:rsidR="00000000" w:rsidDel="00000000" w:rsidP="00000000" w:rsidRDefault="00000000" w:rsidRPr="00000000" w14:paraId="00000061">
      <w:pPr>
        <w:jc w:val="both"/>
        <w:rPr>
          <w:sz w:val="22"/>
          <w:szCs w:val="22"/>
        </w:rPr>
      </w:pPr>
      <w:r w:rsidDel="00000000" w:rsidR="00000000" w:rsidRPr="00000000">
        <w:rPr>
          <w:rtl w:val="0"/>
        </w:rPr>
      </w:r>
    </w:p>
    <w:p w:rsidR="00000000" w:rsidDel="00000000" w:rsidP="00000000" w:rsidRDefault="00000000" w:rsidRPr="00000000" w14:paraId="00000062">
      <w:pPr>
        <w:jc w:val="both"/>
        <w:rPr>
          <w:sz w:val="22"/>
          <w:szCs w:val="22"/>
        </w:rPr>
      </w:pPr>
      <w:r w:rsidDel="00000000" w:rsidR="00000000" w:rsidRPr="00000000">
        <w:rPr>
          <w:rtl w:val="0"/>
        </w:rPr>
      </w:r>
    </w:p>
    <w:p w:rsidR="00000000" w:rsidDel="00000000" w:rsidP="00000000" w:rsidRDefault="00000000" w:rsidRPr="00000000" w14:paraId="00000063">
      <w:pPr>
        <w:jc w:val="both"/>
        <w:rPr>
          <w:sz w:val="22"/>
          <w:szCs w:val="22"/>
        </w:rPr>
      </w:pPr>
      <w:r w:rsidDel="00000000" w:rsidR="00000000" w:rsidRPr="00000000">
        <w:rPr>
          <w:rtl w:val="0"/>
        </w:rPr>
      </w:r>
    </w:p>
    <w:p w:rsidR="00000000" w:rsidDel="00000000" w:rsidP="00000000" w:rsidRDefault="00000000" w:rsidRPr="00000000" w14:paraId="00000064">
      <w:pPr>
        <w:jc w:val="both"/>
        <w:rPr>
          <w:sz w:val="22"/>
          <w:szCs w:val="22"/>
        </w:rPr>
      </w:pPr>
      <w:r w:rsidDel="00000000" w:rsidR="00000000" w:rsidRPr="00000000">
        <w:rPr>
          <w:rtl w:val="0"/>
        </w:rPr>
      </w:r>
    </w:p>
    <w:p w:rsidR="00000000" w:rsidDel="00000000" w:rsidP="00000000" w:rsidRDefault="00000000" w:rsidRPr="00000000" w14:paraId="00000065">
      <w:pPr>
        <w:jc w:val="both"/>
        <w:rPr>
          <w:sz w:val="22"/>
          <w:szCs w:val="22"/>
        </w:rPr>
      </w:pPr>
      <w:r w:rsidDel="00000000" w:rsidR="00000000" w:rsidRPr="00000000">
        <w:rPr>
          <w:rtl w:val="0"/>
        </w:rPr>
      </w:r>
    </w:p>
    <w:p w:rsidR="00000000" w:rsidDel="00000000" w:rsidP="00000000" w:rsidRDefault="00000000" w:rsidRPr="00000000" w14:paraId="00000066">
      <w:pPr>
        <w:jc w:val="both"/>
        <w:rPr>
          <w:sz w:val="22"/>
          <w:szCs w:val="22"/>
        </w:rPr>
      </w:pPr>
      <w:r w:rsidDel="00000000" w:rsidR="00000000" w:rsidRPr="00000000">
        <w:rPr>
          <w:rtl w:val="0"/>
        </w:rPr>
      </w:r>
    </w:p>
    <w:p w:rsidR="00000000" w:rsidDel="00000000" w:rsidP="00000000" w:rsidRDefault="00000000" w:rsidRPr="00000000" w14:paraId="00000067">
      <w:pPr>
        <w:jc w:val="both"/>
        <w:rPr>
          <w:sz w:val="22"/>
          <w:szCs w:val="22"/>
        </w:rPr>
      </w:pPr>
      <w:r w:rsidDel="00000000" w:rsidR="00000000" w:rsidRPr="00000000">
        <w:rPr>
          <w:rtl w:val="0"/>
        </w:rPr>
      </w:r>
    </w:p>
    <w:p w:rsidR="00000000" w:rsidDel="00000000" w:rsidP="00000000" w:rsidRDefault="00000000" w:rsidRPr="00000000" w14:paraId="00000068">
      <w:pPr>
        <w:jc w:val="both"/>
        <w:rPr>
          <w:sz w:val="22"/>
          <w:szCs w:val="22"/>
        </w:rPr>
      </w:pPr>
      <w:r w:rsidDel="00000000" w:rsidR="00000000" w:rsidRPr="00000000">
        <w:rPr>
          <w:rtl w:val="0"/>
        </w:rPr>
      </w:r>
    </w:p>
    <w:p w:rsidR="00000000" w:rsidDel="00000000" w:rsidP="00000000" w:rsidRDefault="00000000" w:rsidRPr="00000000" w14:paraId="00000069">
      <w:pPr>
        <w:jc w:val="both"/>
        <w:rPr>
          <w:sz w:val="22"/>
          <w:szCs w:val="22"/>
        </w:rPr>
      </w:pPr>
      <w:r w:rsidDel="00000000" w:rsidR="00000000" w:rsidRPr="00000000">
        <w:rPr>
          <w:rtl w:val="0"/>
        </w:rPr>
      </w:r>
    </w:p>
    <w:p w:rsidR="00000000" w:rsidDel="00000000" w:rsidP="00000000" w:rsidRDefault="00000000" w:rsidRPr="00000000" w14:paraId="0000006A">
      <w:pPr>
        <w:jc w:val="both"/>
        <w:rPr>
          <w:sz w:val="22"/>
          <w:szCs w:val="22"/>
        </w:rPr>
      </w:pPr>
      <w:r w:rsidDel="00000000" w:rsidR="00000000" w:rsidRPr="00000000">
        <w:rPr>
          <w:rtl w:val="0"/>
        </w:rPr>
      </w:r>
    </w:p>
    <w:p w:rsidR="00000000" w:rsidDel="00000000" w:rsidP="00000000" w:rsidRDefault="00000000" w:rsidRPr="00000000" w14:paraId="0000006B">
      <w:pPr>
        <w:jc w:val="both"/>
        <w:rPr>
          <w:sz w:val="22"/>
          <w:szCs w:val="22"/>
        </w:rPr>
      </w:pPr>
      <w:r w:rsidDel="00000000" w:rsidR="00000000" w:rsidRPr="00000000">
        <w:rPr>
          <w:rtl w:val="0"/>
        </w:rPr>
      </w:r>
    </w:p>
    <w:p w:rsidR="00000000" w:rsidDel="00000000" w:rsidP="00000000" w:rsidRDefault="00000000" w:rsidRPr="00000000" w14:paraId="0000006C">
      <w:pPr>
        <w:jc w:val="both"/>
        <w:rPr>
          <w:sz w:val="22"/>
          <w:szCs w:val="22"/>
        </w:rPr>
      </w:pPr>
      <w:r w:rsidDel="00000000" w:rsidR="00000000" w:rsidRPr="00000000">
        <w:rPr>
          <w:rtl w:val="0"/>
        </w:rPr>
      </w:r>
    </w:p>
    <w:p w:rsidR="00000000" w:rsidDel="00000000" w:rsidP="00000000" w:rsidRDefault="00000000" w:rsidRPr="00000000" w14:paraId="0000006D">
      <w:pPr>
        <w:jc w:val="both"/>
        <w:rPr>
          <w:sz w:val="22"/>
          <w:szCs w:val="22"/>
        </w:rPr>
      </w:pPr>
      <w:r w:rsidDel="00000000" w:rsidR="00000000" w:rsidRPr="00000000">
        <w:rPr>
          <w:rtl w:val="0"/>
        </w:rPr>
      </w:r>
    </w:p>
    <w:p w:rsidR="00000000" w:rsidDel="00000000" w:rsidP="00000000" w:rsidRDefault="00000000" w:rsidRPr="00000000" w14:paraId="0000006E">
      <w:pPr>
        <w:jc w:val="both"/>
        <w:rPr>
          <w:sz w:val="22"/>
          <w:szCs w:val="22"/>
        </w:rPr>
      </w:pPr>
      <w:r w:rsidDel="00000000" w:rsidR="00000000" w:rsidRPr="00000000">
        <w:rPr>
          <w:rtl w:val="0"/>
        </w:rPr>
      </w:r>
    </w:p>
    <w:p w:rsidR="00000000" w:rsidDel="00000000" w:rsidP="00000000" w:rsidRDefault="00000000" w:rsidRPr="00000000" w14:paraId="0000006F">
      <w:pPr>
        <w:jc w:val="both"/>
        <w:rPr>
          <w:sz w:val="22"/>
          <w:szCs w:val="22"/>
        </w:rPr>
      </w:pPr>
      <w:r w:rsidDel="00000000" w:rsidR="00000000" w:rsidRPr="00000000">
        <w:rPr>
          <w:rtl w:val="0"/>
        </w:rPr>
      </w:r>
    </w:p>
    <w:p w:rsidR="00000000" w:rsidDel="00000000" w:rsidP="00000000" w:rsidRDefault="00000000" w:rsidRPr="00000000" w14:paraId="00000070">
      <w:pPr>
        <w:jc w:val="both"/>
        <w:rPr>
          <w:sz w:val="22"/>
          <w:szCs w:val="22"/>
        </w:rPr>
      </w:pPr>
      <w:r w:rsidDel="00000000" w:rsidR="00000000" w:rsidRPr="00000000">
        <w:rPr>
          <w:rtl w:val="0"/>
        </w:rPr>
      </w:r>
    </w:p>
    <w:p w:rsidR="00000000" w:rsidDel="00000000" w:rsidP="00000000" w:rsidRDefault="00000000" w:rsidRPr="00000000" w14:paraId="00000071">
      <w:pPr>
        <w:jc w:val="both"/>
        <w:rPr>
          <w:sz w:val="22"/>
          <w:szCs w:val="22"/>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xmlns:w="http://schemas.openxmlformats.org/wordprocessingml/2006/main">
        <w:rPr>
          <w:b w:val="1"/>
          <w:sz w:val="26"/>
          <w:szCs w:val="26"/>
        </w:rPr>
      </w:pPr>
      <w:sdt xmlns:w="http://schemas.openxmlformats.org/wordprocessingml/2006/main">
        <w:sdtPr>
          <w:id w:val="-919663342"/>
          <w:tag w:val="goog_rdk_0"/>
        </w:sdtPr>
        <w:sdtContent>
          <w:commentRangeStart w:id="0"/>
        </w:sdtContent>
      </w:sdt>
      <w:r xmlns:w="http://schemas.openxmlformats.org/wordprocessingml/2006/main" w:rsidDel="00000000" w:rsidR="00000000" w:rsidRPr="00000000">
        <w:rPr>
          <w:b w:val="1"/>
          <w:sz w:val="26"/>
          <w:szCs w:val="26"/>
          <w:rtl w:val="0"/>
        </w:rPr>
        <w:t xml:space="preserve">Таблиця A. IVAP проекту SMART: фази, дії | цілі та відповідні характеристики SMART.</w:t>
      </w:r>
    </w:p>
    <w:tbl>
      <w:tblPr>
        <w:tblStyle w:val="Table2"/>
        <w:tblW w:w="90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260"/>
        <w:gridCol w:w="1020"/>
        <w:gridCol w:w="1440"/>
        <w:gridCol w:w="1335"/>
        <w:gridCol w:w="1140"/>
        <w:gridCol w:w="1365"/>
        <w:tblGridChange w:id="0">
          <w:tblGrid>
            <w:gridCol w:w="1470"/>
            <w:gridCol w:w="1260"/>
            <w:gridCol w:w="1020"/>
            <w:gridCol w:w="1440"/>
            <w:gridCol w:w="1335"/>
            <w:gridCol w:w="1140"/>
            <w:gridCol w:w="1365"/>
          </w:tblGrid>
        </w:tblGridChange>
      </w:tblGrid>
      <w:tr>
        <w:trPr>
          <w:cantSplit w:val="0"/>
          <w:tblHeader w:val="0"/>
        </w:trPr>
        <w:tc>
          <w:tcPr>
            <w:vAlign w:val="center"/>
          </w:tcPr>
          <w:p w:rsidR="00000000" w:rsidDel="00000000" w:rsidP="00000000" w:rsidRDefault="00000000" w:rsidRPr="00000000" w14:paraId="00000074">
            <w:pPr xmlns:w="http://schemas.openxmlformats.org/wordprocessingml/2006/main">
              <w:jc w:val="center"/>
              <w:rPr>
                <w:b w:val="1"/>
                <w:color w:val="000000"/>
                <w:sz w:val="18"/>
                <w:szCs w:val="18"/>
              </w:rPr>
            </w:pPr>
            <w:r xmlns:w="http://schemas.openxmlformats.org/wordprocessingml/2006/main" w:rsidDel="00000000" w:rsidR="00000000" w:rsidRPr="00000000">
              <w:rPr>
                <w:b w:val="1"/>
                <w:color w:val="000000"/>
                <w:sz w:val="18"/>
                <w:szCs w:val="18"/>
                <w:rtl w:val="0"/>
              </w:rPr>
              <w:t xml:space="preserve">Фаза</w:t>
            </w:r>
          </w:p>
        </w:tc>
        <w:tc>
          <w:tcPr>
            <w:vAlign w:val="center"/>
          </w:tcPr>
          <w:p w:rsidR="00000000" w:rsidDel="00000000" w:rsidP="00000000" w:rsidRDefault="00000000" w:rsidRPr="00000000" w14:paraId="00000075">
            <w:pPr xmlns:w="http://schemas.openxmlformats.org/wordprocessingml/2006/main">
              <w:jc w:val="center"/>
              <w:rPr>
                <w:b w:val="1"/>
                <w:color w:val="000000"/>
                <w:sz w:val="18"/>
                <w:szCs w:val="18"/>
              </w:rPr>
            </w:pPr>
            <w:r xmlns:w="http://schemas.openxmlformats.org/wordprocessingml/2006/main" w:rsidDel="00000000" w:rsidR="00000000" w:rsidRPr="00000000">
              <w:rPr>
                <w:b w:val="1"/>
                <w:color w:val="000000"/>
                <w:sz w:val="18"/>
                <w:szCs w:val="18"/>
                <w:rtl w:val="0"/>
              </w:rPr>
              <w:t xml:space="preserve">Дія | Мета</w:t>
            </w:r>
          </w:p>
        </w:tc>
        <w:tc>
          <w:tcPr>
            <w:vAlign w:val="center"/>
          </w:tcPr>
          <w:p w:rsidR="00000000" w:rsidDel="00000000" w:rsidP="00000000" w:rsidRDefault="00000000" w:rsidRPr="00000000" w14:paraId="00000076">
            <w:pPr xmlns:w="http://schemas.openxmlformats.org/wordprocessingml/2006/main">
              <w:jc w:val="center"/>
              <w:rPr>
                <w:color w:val="000000"/>
                <w:sz w:val="18"/>
                <w:szCs w:val="18"/>
              </w:rPr>
            </w:pPr>
            <w:r xmlns:w="http://schemas.openxmlformats.org/wordprocessingml/2006/main" w:rsidDel="00000000" w:rsidR="00000000" w:rsidRPr="00000000">
              <w:rPr>
                <w:b w:val="1"/>
                <w:color w:val="000000"/>
                <w:sz w:val="18"/>
                <w:szCs w:val="18"/>
                <w:u w:val="single"/>
                <w:rtl w:val="0"/>
              </w:rPr>
              <w:t xml:space="preserve">Специфічний</w:t>
            </w:r>
            <w:r xmlns:w="http://schemas.openxmlformats.org/wordprocessingml/2006/main" w:rsidDel="00000000" w:rsidR="00000000" w:rsidRPr="00000000">
              <w:rPr>
                <w:color w:val="000000"/>
                <w:sz w:val="18"/>
                <w:szCs w:val="18"/>
                <w:rtl w:val="0"/>
              </w:rPr>
              <w:t xml:space="preserve">​</w:t>
            </w:r>
          </w:p>
        </w:tc>
        <w:tc>
          <w:tcPr>
            <w:vAlign w:val="center"/>
          </w:tcPr>
          <w:p w:rsidR="00000000" w:rsidDel="00000000" w:rsidP="00000000" w:rsidRDefault="00000000" w:rsidRPr="00000000" w14:paraId="00000077">
            <w:pPr xmlns:w="http://schemas.openxmlformats.org/wordprocessingml/2006/main">
              <w:jc w:val="center"/>
              <w:rPr>
                <w:color w:val="000000"/>
                <w:sz w:val="18"/>
                <w:szCs w:val="18"/>
              </w:rPr>
            </w:pPr>
            <w:r xmlns:w="http://schemas.openxmlformats.org/wordprocessingml/2006/main" w:rsidDel="00000000" w:rsidR="00000000" w:rsidRPr="00000000">
              <w:rPr>
                <w:b w:val="1"/>
                <w:color w:val="000000"/>
                <w:sz w:val="18"/>
                <w:szCs w:val="18"/>
                <w:u w:val="single"/>
                <w:rtl w:val="0"/>
              </w:rPr>
              <w:t xml:space="preserve">Вимірюваний</w:t>
            </w:r>
            <w:r xmlns:w="http://schemas.openxmlformats.org/wordprocessingml/2006/main" w:rsidDel="00000000" w:rsidR="00000000" w:rsidRPr="00000000">
              <w:rPr>
                <w:color w:val="000000"/>
                <w:sz w:val="18"/>
                <w:szCs w:val="18"/>
                <w:rtl w:val="0"/>
              </w:rPr>
              <w:t xml:space="preserve">​</w:t>
            </w:r>
          </w:p>
        </w:tc>
        <w:tc>
          <w:tcPr>
            <w:vAlign w:val="center"/>
          </w:tcPr>
          <w:p w:rsidR="00000000" w:rsidDel="00000000" w:rsidP="00000000" w:rsidRDefault="00000000" w:rsidRPr="00000000" w14:paraId="00000078">
            <w:pPr xmlns:w="http://schemas.openxmlformats.org/wordprocessingml/2006/main">
              <w:jc w:val="center"/>
              <w:rPr>
                <w:color w:val="000000"/>
                <w:sz w:val="18"/>
                <w:szCs w:val="18"/>
              </w:rPr>
            </w:pPr>
            <w:r xmlns:w="http://schemas.openxmlformats.org/wordprocessingml/2006/main" w:rsidDel="00000000" w:rsidR="00000000" w:rsidRPr="00000000">
              <w:rPr>
                <w:b w:val="1"/>
                <w:color w:val="000000"/>
                <w:sz w:val="18"/>
                <w:szCs w:val="18"/>
                <w:u w:val="single"/>
                <w:rtl w:val="0"/>
              </w:rPr>
              <w:t xml:space="preserve">Досяжне</w:t>
            </w:r>
            <w:r xmlns:w="http://schemas.openxmlformats.org/wordprocessingml/2006/main" w:rsidDel="00000000" w:rsidR="00000000" w:rsidRPr="00000000">
              <w:rPr>
                <w:color w:val="000000"/>
                <w:sz w:val="18"/>
                <w:szCs w:val="18"/>
                <w:rtl w:val="0"/>
              </w:rPr>
              <w:t xml:space="preserve">​</w:t>
            </w:r>
          </w:p>
        </w:tc>
        <w:tc>
          <w:tcPr>
            <w:vAlign w:val="center"/>
          </w:tcPr>
          <w:p w:rsidR="00000000" w:rsidDel="00000000" w:rsidP="00000000" w:rsidRDefault="00000000" w:rsidRPr="00000000" w14:paraId="00000079">
            <w:pPr xmlns:w="http://schemas.openxmlformats.org/wordprocessingml/2006/main">
              <w:jc w:val="center"/>
              <w:rPr>
                <w:color w:val="000000"/>
                <w:sz w:val="18"/>
                <w:szCs w:val="18"/>
              </w:rPr>
            </w:pPr>
            <w:r xmlns:w="http://schemas.openxmlformats.org/wordprocessingml/2006/main" w:rsidDel="00000000" w:rsidR="00000000" w:rsidRPr="00000000">
              <w:rPr>
                <w:b w:val="1"/>
                <w:color w:val="000000"/>
                <w:sz w:val="18"/>
                <w:szCs w:val="18"/>
                <w:u w:val="single"/>
                <w:rtl w:val="0"/>
              </w:rPr>
              <w:t xml:space="preserve">Релевантний</w:t>
            </w:r>
            <w:r xmlns:w="http://schemas.openxmlformats.org/wordprocessingml/2006/main" w:rsidDel="00000000" w:rsidR="00000000" w:rsidRPr="00000000">
              <w:rPr>
                <w:color w:val="000000"/>
                <w:sz w:val="18"/>
                <w:szCs w:val="18"/>
                <w:rtl w:val="0"/>
              </w:rPr>
              <w:t xml:space="preserve">​</w:t>
            </w:r>
          </w:p>
        </w:tc>
        <w:tc>
          <w:tcPr>
            <w:vAlign w:val="center"/>
          </w:tcPr>
          <w:p w:rsidR="00000000" w:rsidDel="00000000" w:rsidP="00000000" w:rsidRDefault="00000000" w:rsidRPr="00000000" w14:paraId="0000007A">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Обмежений </w:t>
            </w:r>
            <w:r xmlns:w="http://schemas.openxmlformats.org/wordprocessingml/2006/main" w:rsidDel="00000000" w:rsidR="00000000" w:rsidRPr="00000000">
              <w:rPr>
                <w:b w:val="1"/>
                <w:color w:val="000000"/>
                <w:sz w:val="18"/>
                <w:szCs w:val="18"/>
                <w:u w:val="single"/>
                <w:rtl w:val="0"/>
              </w:rPr>
              <w:t xml:space="preserve">у часі</w:t>
            </w:r>
          </w:p>
        </w:tc>
      </w:tr>
      <w:tr>
        <w:trPr>
          <w:cantSplit w:val="0"/>
          <w:tblHeader w:val="0"/>
        </w:trPr>
        <w:tc>
          <w:tcPr>
            <w:vMerge w:val="restart"/>
            <w:vAlign w:val="center"/>
          </w:tcPr>
          <w:p w:rsidR="00000000" w:rsidDel="00000000" w:rsidP="00000000" w:rsidRDefault="00000000" w:rsidRPr="00000000" w14:paraId="0000007B">
            <w:pPr>
              <w:rPr>
                <w:b w:val="1"/>
                <w:sz w:val="18"/>
                <w:szCs w:val="18"/>
              </w:rPr>
            </w:pPr>
            <w:r w:rsidDel="00000000" w:rsidR="00000000" w:rsidRPr="00000000">
              <w:rPr>
                <w:rtl w:val="0"/>
              </w:rPr>
            </w:r>
          </w:p>
          <w:p w:rsidR="00000000" w:rsidDel="00000000" w:rsidP="00000000" w:rsidRDefault="00000000" w:rsidRPr="00000000" w14:paraId="0000007C">
            <w:pPr xmlns:w="http://schemas.openxmlformats.org/wordprocessingml/2006/main">
              <w:jc w:val="center"/>
              <w:rPr>
                <w:b w:val="1"/>
                <w:sz w:val="18"/>
                <w:szCs w:val="18"/>
              </w:rPr>
            </w:pPr>
            <w:r xmlns:w="http://schemas.openxmlformats.org/wordprocessingml/2006/main" w:rsidDel="00000000" w:rsidR="00000000" w:rsidRPr="00000000">
              <w:rPr>
                <w:b w:val="1"/>
                <w:sz w:val="18"/>
                <w:szCs w:val="18"/>
                <w:rtl w:val="0"/>
              </w:rPr>
              <w:t xml:space="preserve">Фаза 1</w:t>
            </w:r>
          </w:p>
          <w:p w:rsidR="00000000" w:rsidDel="00000000" w:rsidP="00000000" w:rsidRDefault="00000000" w:rsidRPr="00000000" w14:paraId="0000007D">
            <w:pPr xmlns:w="http://schemas.openxmlformats.org/wordprocessingml/2006/main">
              <w:jc w:val="center"/>
              <w:rPr>
                <w:b w:val="1"/>
                <w:sz w:val="18"/>
                <w:szCs w:val="18"/>
              </w:rPr>
            </w:pPr>
            <w:r xmlns:w="http://schemas.openxmlformats.org/wordprocessingml/2006/main" w:rsidDel="00000000" w:rsidR="00000000" w:rsidRPr="00000000">
              <w:rPr>
                <w:b w:val="1"/>
                <w:sz w:val="18"/>
                <w:szCs w:val="18"/>
                <w:rtl w:val="0"/>
              </w:rPr>
              <w:t xml:space="preserve">(2026-2027)</w:t>
            </w:r>
          </w:p>
          <w:p w:rsidR="00000000" w:rsidDel="00000000" w:rsidP="00000000" w:rsidRDefault="00000000" w:rsidRPr="00000000" w14:paraId="0000007E">
            <w:pPr xmlns:w="http://schemas.openxmlformats.org/wordprocessingml/2006/main">
              <w:jc w:val="center"/>
              <w:rPr>
                <w:b w:val="1"/>
                <w:sz w:val="18"/>
                <w:szCs w:val="18"/>
              </w:rPr>
            </w:pPr>
            <w:r xmlns:w="http://schemas.openxmlformats.org/wordprocessingml/2006/main" w:rsidDel="00000000" w:rsidR="00000000" w:rsidRPr="00000000">
              <w:rPr>
                <w:b w:val="1"/>
                <w:sz w:val="18"/>
                <w:szCs w:val="18"/>
                <w:rtl w:val="0"/>
              </w:rPr>
              <w:t xml:space="preserve">Фонд та пілотне впровадження</w:t>
            </w:r>
          </w:p>
        </w:tc>
        <w:tc>
          <w:tcPr>
            <w:vAlign w:val="center"/>
          </w:tcPr>
          <w:p w:rsidR="00000000" w:rsidDel="00000000" w:rsidP="00000000" w:rsidRDefault="00000000" w:rsidRPr="00000000" w14:paraId="0000007F">
            <w:pPr xmlns:w="http://schemas.openxmlformats.org/wordprocessingml/2006/main">
              <w:pBdr>
                <w:top w:space="0" w:sz="0" w:val="nil"/>
                <w:left w:space="0" w:sz="0" w:val="nil"/>
                <w:bottom w:space="0" w:sz="0" w:val="nil"/>
                <w:right w:space="0" w:sz="0" w:val="nil"/>
                <w:between w:space="0" w:sz="0" w:val="nil"/>
              </w:pBdr>
              <w:jc w:val="center"/>
              <w:rPr>
                <w:color w:val="000000"/>
                <w:sz w:val="18"/>
                <w:szCs w:val="18"/>
              </w:rPr>
            </w:pPr>
            <w:r xmlns:w="http://schemas.openxmlformats.org/wordprocessingml/2006/main" w:rsidDel="00000000" w:rsidR="00000000" w:rsidRPr="00000000">
              <w:rPr>
                <w:color w:val="000000"/>
                <w:sz w:val="18"/>
                <w:szCs w:val="18"/>
                <w:rtl w:val="0"/>
              </w:rPr>
              <w:t xml:space="preserve">1</w:t>
            </w:r>
          </w:p>
          <w:p w:rsidR="00000000" w:rsidDel="00000000" w:rsidP="00000000" w:rsidRDefault="00000000" w:rsidRPr="00000000" w14:paraId="00000080">
            <w:pPr xmlns:w="http://schemas.openxmlformats.org/wordprocessingml/2006/main">
              <w:pBdr>
                <w:top w:space="0" w:sz="0" w:val="nil"/>
                <w:left w:space="0" w:sz="0" w:val="nil"/>
                <w:bottom w:space="0" w:sz="0" w:val="nil"/>
                <w:right w:space="0" w:sz="0" w:val="nil"/>
                <w:between w:space="0" w:sz="0" w:val="nil"/>
              </w:pBdr>
              <w:jc w:val="center"/>
              <w:rPr>
                <w:color w:val="000000"/>
                <w:sz w:val="18"/>
                <w:szCs w:val="18"/>
              </w:rPr>
            </w:pPr>
            <w:r xmlns:w="http://schemas.openxmlformats.org/wordprocessingml/2006/main" w:rsidDel="00000000" w:rsidR="00000000" w:rsidRPr="00000000">
              <w:rPr>
                <w:color w:val="000000"/>
                <w:sz w:val="18"/>
                <w:szCs w:val="18"/>
                <w:rtl w:val="0"/>
              </w:rPr>
              <w:t xml:space="preserve">Розробити та інтегрувати пристрій у навчальні програми бенефіціарів</w:t>
            </w:r>
          </w:p>
        </w:tc>
        <w:tc>
          <w:tcPr>
            <w:vAlign w:val="center"/>
          </w:tcPr>
          <w:p w:rsidR="00000000" w:rsidDel="00000000" w:rsidP="00000000" w:rsidRDefault="00000000" w:rsidRPr="00000000" w14:paraId="00000081">
            <w:pPr xmlns:w="http://schemas.openxmlformats.org/wordprocessingml/2006/main">
              <w:pBdr>
                <w:top w:space="0" w:sz="0" w:val="nil"/>
                <w:left w:space="0" w:sz="0" w:val="nil"/>
                <w:bottom w:space="0" w:sz="0" w:val="nil"/>
                <w:right w:space="0" w:sz="0" w:val="nil"/>
                <w:between w:space="0" w:sz="0" w:val="nil"/>
              </w:pBdr>
              <w:jc w:val="center"/>
              <w:rPr>
                <w:color w:val="000000"/>
                <w:sz w:val="18"/>
                <w:szCs w:val="18"/>
              </w:rPr>
            </w:pPr>
            <w:r xmlns:w="http://schemas.openxmlformats.org/wordprocessingml/2006/main" w:rsidDel="00000000" w:rsidR="00000000" w:rsidRPr="00000000">
              <w:rPr>
                <w:color w:val="000000"/>
                <w:sz w:val="18"/>
                <w:szCs w:val="18"/>
                <w:rtl w:val="0"/>
              </w:rPr>
              <w:t xml:space="preserve">Пілотна програма з бенефіціарами</w:t>
            </w:r>
          </w:p>
        </w:tc>
        <w:tc>
          <w:tcPr>
            <w:vAlign w:val="center"/>
          </w:tcPr>
          <w:p w:rsidR="00000000" w:rsidDel="00000000" w:rsidP="00000000" w:rsidRDefault="00000000" w:rsidRPr="00000000" w14:paraId="00000082">
            <w:pPr xmlns:w="http://schemas.openxmlformats.org/wordprocessingml/2006/main">
              <w:pBdr>
                <w:top w:space="0" w:sz="0" w:val="nil"/>
                <w:left w:space="0" w:sz="0" w:val="nil"/>
                <w:bottom w:space="0" w:sz="0" w:val="nil"/>
                <w:right w:space="0" w:sz="0" w:val="nil"/>
                <w:between w:space="0" w:sz="0" w:val="nil"/>
              </w:pBdr>
              <w:jc w:val="center"/>
              <w:rPr>
                <w:color w:val="000000"/>
                <w:sz w:val="18"/>
                <w:szCs w:val="18"/>
              </w:rPr>
            </w:pPr>
            <w:r xmlns:w="http://schemas.openxmlformats.org/wordprocessingml/2006/main" w:rsidDel="00000000" w:rsidR="00000000" w:rsidRPr="00000000">
              <w:rPr>
                <w:sz w:val="18"/>
                <w:szCs w:val="18"/>
                <w:rtl w:val="0"/>
              </w:rPr>
              <w:t xml:space="preserve">Щонайменше </w:t>
            </w:r>
            <w:r xmlns:w="http://schemas.openxmlformats.org/wordprocessingml/2006/main" w:rsidDel="00000000" w:rsidR="00000000" w:rsidRPr="00000000">
              <w:rPr>
                <w:color w:val="000000"/>
                <w:sz w:val="18"/>
                <w:szCs w:val="18"/>
                <w:rtl w:val="0"/>
              </w:rPr>
              <w:t xml:space="preserve">500 студентів на першому етапі.</w:t>
            </w:r>
          </w:p>
        </w:tc>
        <w:tc>
          <w:tcPr>
            <w:vAlign w:val="center"/>
          </w:tcPr>
          <w:p w:rsidR="00000000" w:rsidDel="00000000" w:rsidP="00000000" w:rsidRDefault="00000000" w:rsidRPr="00000000" w14:paraId="00000083">
            <w:pPr xmlns:w="http://schemas.openxmlformats.org/wordprocessingml/2006/main">
              <w:pBdr>
                <w:top w:space="0" w:sz="0" w:val="nil"/>
                <w:left w:space="0" w:sz="0" w:val="nil"/>
                <w:bottom w:space="0" w:sz="0" w:val="nil"/>
                <w:right w:space="0" w:sz="0" w:val="nil"/>
                <w:between w:space="0" w:sz="0" w:val="nil"/>
              </w:pBdr>
              <w:jc w:val="center"/>
              <w:rPr>
                <w:color w:val="000000"/>
                <w:sz w:val="18"/>
                <w:szCs w:val="18"/>
              </w:rPr>
            </w:pPr>
            <w:r xmlns:w="http://schemas.openxmlformats.org/wordprocessingml/2006/main" w:rsidDel="00000000" w:rsidR="00000000" w:rsidRPr="00000000">
              <w:rPr>
                <w:color w:val="000000"/>
                <w:sz w:val="18"/>
                <w:szCs w:val="18"/>
                <w:rtl w:val="0"/>
              </w:rPr>
              <w:t xml:space="preserve">Консорціум експертів</w:t>
            </w:r>
          </w:p>
        </w:tc>
        <w:tc>
          <w:tcPr>
            <w:vAlign w:val="center"/>
          </w:tcPr>
          <w:p w:rsidR="00000000" w:rsidDel="00000000" w:rsidP="00000000" w:rsidRDefault="00000000" w:rsidRPr="00000000" w14:paraId="00000084">
            <w:pPr xmlns:w="http://schemas.openxmlformats.org/wordprocessingml/2006/main">
              <w:pBdr>
                <w:top w:space="0" w:sz="0" w:val="nil"/>
                <w:left w:space="0" w:sz="0" w:val="nil"/>
                <w:bottom w:space="0" w:sz="0" w:val="nil"/>
                <w:right w:space="0" w:sz="0" w:val="nil"/>
                <w:between w:space="0" w:sz="0" w:val="nil"/>
              </w:pBdr>
              <w:jc w:val="center"/>
              <w:rPr>
                <w:color w:val="000000"/>
                <w:sz w:val="18"/>
                <w:szCs w:val="18"/>
              </w:rPr>
            </w:pPr>
            <w:r xmlns:w="http://schemas.openxmlformats.org/wordprocessingml/2006/main" w:rsidDel="00000000" w:rsidR="00000000" w:rsidRPr="00000000">
              <w:rPr>
                <w:color w:val="000000"/>
                <w:sz w:val="18"/>
                <w:szCs w:val="18"/>
                <w:rtl w:val="0"/>
              </w:rPr>
              <w:t xml:space="preserve">Практична наукова освіта.</w:t>
            </w:r>
          </w:p>
        </w:tc>
        <w:tc>
          <w:tcPr>
            <w:vAlign w:val="center"/>
          </w:tcPr>
          <w:p w:rsidR="00000000" w:rsidDel="00000000" w:rsidP="00000000" w:rsidRDefault="00000000" w:rsidRPr="00000000" w14:paraId="00000085">
            <w:pPr xmlns:w="http://schemas.openxmlformats.org/wordprocessingml/2006/main">
              <w:pBdr>
                <w:top w:space="0" w:sz="0" w:val="nil"/>
                <w:left w:space="0" w:sz="0" w:val="nil"/>
                <w:bottom w:space="0" w:sz="0" w:val="nil"/>
                <w:right w:space="0" w:sz="0" w:val="nil"/>
                <w:between w:space="0" w:sz="0" w:val="nil"/>
              </w:pBdr>
              <w:jc w:val="center"/>
              <w:rPr>
                <w:color w:val="000000"/>
                <w:sz w:val="18"/>
                <w:szCs w:val="18"/>
              </w:rPr>
            </w:pPr>
            <w:r xmlns:w="http://schemas.openxmlformats.org/wordprocessingml/2006/main" w:rsidDel="00000000" w:rsidR="00000000" w:rsidRPr="00000000">
              <w:rPr>
                <w:color w:val="000000"/>
                <w:sz w:val="18"/>
                <w:szCs w:val="18"/>
                <w:rtl w:val="0"/>
              </w:rPr>
              <w:t xml:space="preserve">Інтеграція до кінця 2026 </w:t>
            </w:r>
            <w:r xmlns:w="http://schemas.openxmlformats.org/wordprocessingml/2006/main" w:rsidDel="00000000" w:rsidR="00000000" w:rsidRPr="00000000">
              <w:rPr>
                <w:sz w:val="18"/>
                <w:szCs w:val="18"/>
                <w:rtl w:val="0"/>
              </w:rPr>
              <w:t xml:space="preserve">року</w:t>
            </w:r>
            <w:r xmlns:w="http://schemas.openxmlformats.org/wordprocessingml/2006/main" w:rsidDel="00000000" w:rsidR="00000000" w:rsidRPr="00000000">
              <w:rPr>
                <w:color w:val="000000"/>
                <w:sz w:val="18"/>
                <w:szCs w:val="18"/>
                <w:rtl w:val="0"/>
              </w:rPr>
              <w:t xml:space="preserve"> </w:t>
            </w:r>
          </w:p>
        </w:tc>
      </w:tr>
      <w:tr>
        <w:trPr>
          <w:cantSplit w:val="0"/>
          <w:trHeight w:val="1725" w:hRule="atLeast"/>
          <w:tblHeader w:val="0"/>
        </w:trPr>
        <w:tc>
          <w:tcPr>
            <w:vMerge w:val="continue"/>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vAlign w:val="center"/>
          </w:tcPr>
          <w:p w:rsidR="00000000" w:rsidDel="00000000" w:rsidP="00000000" w:rsidRDefault="00000000" w:rsidRPr="00000000" w14:paraId="00000087">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2</w:t>
            </w:r>
          </w:p>
          <w:p w:rsidR="00000000" w:rsidDel="00000000" w:rsidP="00000000" w:rsidRDefault="00000000" w:rsidRPr="00000000" w14:paraId="00000088">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Створіть мережу інновацій</w:t>
            </w:r>
          </w:p>
        </w:tc>
        <w:tc>
          <w:tcPr>
            <w:vAlign w:val="center"/>
          </w:tcPr>
          <w:p w:rsidR="00000000" w:rsidDel="00000000" w:rsidP="00000000" w:rsidRDefault="00000000" w:rsidRPr="00000000" w14:paraId="00000089">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Розробка «SMARTUP» як зірки в освіті</w:t>
            </w:r>
          </w:p>
        </w:tc>
        <w:tc>
          <w:tcPr>
            <w:vAlign w:val="center"/>
          </w:tcPr>
          <w:p w:rsidR="00000000" w:rsidDel="00000000" w:rsidP="00000000" w:rsidRDefault="00000000" w:rsidRPr="00000000" w14:paraId="0000008A">
            <w:pPr xmlns:w="http://schemas.openxmlformats.org/wordprocessingml/2006/main">
              <w:jc w:val="center"/>
              <w:rPr>
                <w:color w:val="000000"/>
                <w:sz w:val="18"/>
                <w:szCs w:val="18"/>
              </w:rPr>
            </w:pPr>
            <w:r xmlns:w="http://schemas.openxmlformats.org/wordprocessingml/2006/main" w:rsidDel="00000000" w:rsidR="00000000" w:rsidRPr="00000000">
              <w:rPr>
                <w:sz w:val="18"/>
                <w:szCs w:val="18"/>
                <w:rtl w:val="0"/>
              </w:rPr>
              <w:t xml:space="preserve">Освітня </w:t>
            </w:r>
            <w:r xmlns:w="http://schemas.openxmlformats.org/wordprocessingml/2006/main" w:rsidDel="00000000" w:rsidR="00000000" w:rsidRPr="00000000">
              <w:rPr>
                <w:color w:val="000000"/>
                <w:sz w:val="18"/>
                <w:szCs w:val="18"/>
                <w:rtl w:val="0"/>
              </w:rPr>
              <w:t xml:space="preserve">програма на </w:t>
            </w:r>
            <w:hyperlink xmlns:w="http://schemas.openxmlformats.org/wordprocessingml/2006/main" xmlns:r="http://schemas.openxmlformats.org/officeDocument/2006/relationships" r:id="rId27">
              <w:r xmlns:w="http://schemas.openxmlformats.org/wordprocessingml/2006/main" w:rsidDel="00000000" w:rsidR="00000000" w:rsidRPr="00000000">
                <w:rPr>
                  <w:color w:val="000000"/>
                  <w:sz w:val="18"/>
                  <w:szCs w:val="18"/>
                  <w:rtl w:val="0"/>
                </w:rPr>
                <w:t xml:space="preserve">конференціях </w:t>
              </w:r>
            </w:hyperlink>
            <w:r xmlns:w="http://schemas.openxmlformats.org/wordprocessingml/2006/main" w:rsidDel="00000000" w:rsidR="00000000" w:rsidRPr="00000000">
              <w:rPr>
                <w:color w:val="000000"/>
                <w:sz w:val="18"/>
                <w:szCs w:val="18"/>
                <w:rtl w:val="0"/>
              </w:rPr>
              <w:t xml:space="preserve">( </w:t>
            </w:r>
            <w:r xmlns:w="http://schemas.openxmlformats.org/wordprocessingml/2006/main" w:rsidDel="00000000" w:rsidR="00000000" w:rsidRPr="00000000">
              <w:rPr>
                <w:sz w:val="18"/>
                <w:szCs w:val="18"/>
                <w:rtl w:val="0"/>
              </w:rPr>
              <w:t xml:space="preserve">принаймні</w:t>
            </w:r>
            <w:r xmlns:w="http://schemas.openxmlformats.org/wordprocessingml/2006/main" w:rsidDel="00000000" w:rsidR="00000000" w:rsidRPr="00000000">
              <w:rPr>
                <w:color w:val="000000"/>
                <w:sz w:val="18"/>
                <w:szCs w:val="18"/>
                <w:rtl w:val="0"/>
              </w:rPr>
              <w:t xml:space="preserve"> </w:t>
            </w:r>
            <w:r xmlns:w="http://schemas.openxmlformats.org/wordprocessingml/2006/main" w:rsidDel="00000000" w:rsidR="00000000" w:rsidRPr="00000000">
              <w:rPr>
                <w:sz w:val="18"/>
                <w:szCs w:val="18"/>
                <w:rtl w:val="0"/>
              </w:rPr>
              <w:t xml:space="preserve">16 </w:t>
            </w:r>
            <w:r xmlns:w="http://schemas.openxmlformats.org/wordprocessingml/2006/main" w:rsidDel="00000000" w:rsidR="00000000" w:rsidRPr="00000000">
              <w:rPr>
                <w:color w:val="000000"/>
                <w:sz w:val="18"/>
                <w:szCs w:val="18"/>
                <w:rtl w:val="0"/>
              </w:rPr>
              <w:t xml:space="preserve">щороку)</w:t>
            </w:r>
          </w:p>
        </w:tc>
        <w:tc>
          <w:tcPr>
            <w:vAlign w:val="center"/>
          </w:tcPr>
          <w:p w:rsidR="00000000" w:rsidDel="00000000" w:rsidP="00000000" w:rsidRDefault="00000000" w:rsidRPr="00000000" w14:paraId="0000008B">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Скористайтеся конференціями та досвідом UNL-BIOSCOPE</w:t>
            </w:r>
          </w:p>
        </w:tc>
        <w:tc>
          <w:tcPr>
            <w:vAlign w:val="center"/>
          </w:tcPr>
          <w:p w:rsidR="00000000" w:rsidDel="00000000" w:rsidP="00000000" w:rsidRDefault="00000000" w:rsidRPr="00000000" w14:paraId="0000008C">
            <w:pPr xmlns:w="http://schemas.openxmlformats.org/wordprocessingml/2006/main">
              <w:tabs>
                <w:tab w:val="left" w:leader="none" w:pos="554"/>
              </w:tabs>
              <w:jc w:val="center"/>
              <w:rPr>
                <w:color w:val="000000"/>
                <w:sz w:val="18"/>
                <w:szCs w:val="18"/>
              </w:rPr>
            </w:pPr>
            <w:r xmlns:w="http://schemas.openxmlformats.org/wordprocessingml/2006/main" w:rsidDel="00000000" w:rsidR="00000000" w:rsidRPr="00000000">
              <w:rPr>
                <w:color w:val="000000"/>
                <w:sz w:val="18"/>
                <w:szCs w:val="18"/>
                <w:rtl w:val="0"/>
              </w:rPr>
              <w:t xml:space="preserve">співпраця між академічними </w:t>
            </w:r>
            <w:r xmlns:w="http://schemas.openxmlformats.org/wordprocessingml/2006/main" w:rsidDel="00000000" w:rsidR="00000000" w:rsidRPr="00000000">
              <w:rPr>
                <w:sz w:val="18"/>
                <w:szCs w:val="18"/>
                <w:rtl w:val="0"/>
              </w:rPr>
              <w:t xml:space="preserve">колами </w:t>
            </w:r>
            <w:r xmlns:w="http://schemas.openxmlformats.org/wordprocessingml/2006/main" w:rsidDel="00000000" w:rsidR="00000000" w:rsidRPr="00000000">
              <w:rPr>
                <w:color w:val="000000"/>
                <w:sz w:val="18"/>
                <w:szCs w:val="18"/>
                <w:rtl w:val="0"/>
              </w:rPr>
              <w:t xml:space="preserve">та промисловістю</w:t>
            </w:r>
          </w:p>
        </w:tc>
        <w:tc>
          <w:tcPr>
            <w:vAlign w:val="center"/>
          </w:tcPr>
          <w:p w:rsidR="00000000" w:rsidDel="00000000" w:rsidP="00000000" w:rsidRDefault="00000000" w:rsidRPr="00000000" w14:paraId="0000008D">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SMARTUP повністю впроваджується до кінця Фази 1</w:t>
            </w:r>
          </w:p>
        </w:tc>
      </w:tr>
      <w:tr>
        <w:trPr>
          <w:cantSplit w:val="0"/>
          <w:tblHeader w:val="0"/>
        </w:trPr>
        <w:tc>
          <w:tcPr>
            <w:vMerge w:val="restart"/>
            <w:vAlign w:val="center"/>
          </w:tcPr>
          <w:p w:rsidR="00000000" w:rsidDel="00000000" w:rsidP="00000000" w:rsidRDefault="00000000" w:rsidRPr="00000000" w14:paraId="0000008E">
            <w:pPr xmlns:w="http://schemas.openxmlformats.org/wordprocessingml/2006/main">
              <w:jc w:val="center"/>
              <w:rPr>
                <w:b w:val="1"/>
                <w:sz w:val="18"/>
                <w:szCs w:val="18"/>
              </w:rPr>
            </w:pPr>
            <w:r xmlns:w="http://schemas.openxmlformats.org/wordprocessingml/2006/main" w:rsidDel="00000000" w:rsidR="00000000" w:rsidRPr="00000000">
              <w:rPr>
                <w:b w:val="1"/>
                <w:sz w:val="18"/>
                <w:szCs w:val="18"/>
                <w:rtl w:val="0"/>
              </w:rPr>
              <w:t xml:space="preserve">Дія 2</w:t>
            </w:r>
          </w:p>
          <w:p w:rsidR="00000000" w:rsidDel="00000000" w:rsidP="00000000" w:rsidRDefault="00000000" w:rsidRPr="00000000" w14:paraId="0000008F">
            <w:pPr xmlns:w="http://schemas.openxmlformats.org/wordprocessingml/2006/main">
              <w:jc w:val="center"/>
              <w:rPr>
                <w:b w:val="1"/>
                <w:sz w:val="18"/>
                <w:szCs w:val="18"/>
              </w:rPr>
            </w:pPr>
            <w:r xmlns:w="http://schemas.openxmlformats.org/wordprocessingml/2006/main" w:rsidDel="00000000" w:rsidR="00000000" w:rsidRPr="00000000">
              <w:rPr>
                <w:b w:val="1"/>
                <w:sz w:val="18"/>
                <w:szCs w:val="18"/>
                <w:rtl w:val="0"/>
              </w:rPr>
              <w:t xml:space="preserve">Фаза 2А (2028-2029)</w:t>
            </w:r>
          </w:p>
          <w:p w:rsidR="00000000" w:rsidDel="00000000" w:rsidP="00000000" w:rsidRDefault="00000000" w:rsidRPr="00000000" w14:paraId="00000090">
            <w:pPr xmlns:w="http://schemas.openxmlformats.org/wordprocessingml/2006/main">
              <w:jc w:val="center"/>
              <w:rPr>
                <w:b w:val="1"/>
                <w:sz w:val="18"/>
                <w:szCs w:val="18"/>
              </w:rPr>
            </w:pPr>
            <w:r xmlns:w="http://schemas.openxmlformats.org/wordprocessingml/2006/main" w:rsidDel="00000000" w:rsidR="00000000" w:rsidRPr="00000000">
              <w:rPr>
                <w:b w:val="1"/>
                <w:sz w:val="18"/>
                <w:szCs w:val="18"/>
                <w:rtl w:val="0"/>
              </w:rPr>
              <w:t xml:space="preserve">Розширення та посилення впливу</w:t>
            </w:r>
          </w:p>
        </w:tc>
        <w:tc>
          <w:tcPr>
            <w:vAlign w:val="center"/>
          </w:tcPr>
          <w:p w:rsidR="00000000" w:rsidDel="00000000" w:rsidP="00000000" w:rsidRDefault="00000000" w:rsidRPr="00000000" w14:paraId="00000091">
            <w:pPr xmlns:w="http://schemas.openxmlformats.org/wordprocessingml/2006/main">
              <w:jc w:val="center"/>
              <w:rPr>
                <w:b w:val="1"/>
                <w:color w:val="000000"/>
                <w:sz w:val="18"/>
                <w:szCs w:val="18"/>
              </w:rPr>
            </w:pPr>
            <w:r xmlns:w="http://schemas.openxmlformats.org/wordprocessingml/2006/main" w:rsidDel="00000000" w:rsidR="00000000" w:rsidRPr="00000000">
              <w:rPr>
                <w:b w:val="1"/>
                <w:color w:val="000000"/>
                <w:sz w:val="18"/>
                <w:szCs w:val="18"/>
                <w:rtl w:val="0"/>
              </w:rPr>
              <w:t xml:space="preserve">3</w:t>
            </w:r>
          </w:p>
          <w:p w:rsidR="00000000" w:rsidDel="00000000" w:rsidP="00000000" w:rsidRDefault="00000000" w:rsidRPr="00000000" w14:paraId="00000092">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Масштабне впровадження в європейських альянсах </w:t>
            </w:r>
            <w:r xmlns:w="http://schemas.openxmlformats.org/wordprocessingml/2006/main" w:rsidDel="00000000" w:rsidR="00000000" w:rsidRPr="00000000">
              <w:rPr>
                <w:sz w:val="18"/>
                <w:szCs w:val="18"/>
                <w:rtl w:val="0"/>
              </w:rPr>
              <w:t xml:space="preserve">та Бразилії</w:t>
            </w:r>
          </w:p>
          <w:p w:rsidR="00000000" w:rsidDel="00000000" w:rsidP="00000000" w:rsidRDefault="00000000" w:rsidRPr="00000000" w14:paraId="00000093">
            <w:pPr>
              <w:jc w:val="center"/>
              <w:rPr>
                <w:color w:val="000000"/>
                <w:sz w:val="18"/>
                <w:szCs w:val="18"/>
              </w:rPr>
            </w:pPr>
            <w:r w:rsidDel="00000000" w:rsidR="00000000" w:rsidRPr="00000000">
              <w:rPr>
                <w:rtl w:val="0"/>
              </w:rPr>
            </w:r>
          </w:p>
        </w:tc>
        <w:tc>
          <w:tcPr>
            <w:vAlign w:val="center"/>
          </w:tcPr>
          <w:p w:rsidR="00000000" w:rsidDel="00000000" w:rsidP="00000000" w:rsidRDefault="00000000" w:rsidRPr="00000000" w14:paraId="00000094">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Розширити програму до 20 вищих навчальних закладів по всій Європі/Америці </w:t>
            </w:r>
            <w:r xmlns:w="http://schemas.openxmlformats.org/wordprocessingml/2006/main" w:rsidDel="00000000" w:rsidR="00000000" w:rsidRPr="00000000">
              <w:rPr>
                <w:sz w:val="18"/>
                <w:szCs w:val="18"/>
                <w:rtl w:val="0"/>
              </w:rPr>
              <w:t xml:space="preserve">/ </w:t>
            </w:r>
            <w:r xmlns:w="http://schemas.openxmlformats.org/wordprocessingml/2006/main" w:rsidDel="00000000" w:rsidR="00000000" w:rsidRPr="00000000">
              <w:rPr>
                <w:color w:val="000000"/>
                <w:sz w:val="18"/>
                <w:szCs w:val="18"/>
                <w:rtl w:val="0"/>
              </w:rPr>
              <w:t xml:space="preserve">Азії.</w:t>
            </w:r>
          </w:p>
        </w:tc>
        <w:tc>
          <w:tcPr>
            <w:vAlign w:val="center"/>
          </w:tcPr>
          <w:p w:rsidR="00000000" w:rsidDel="00000000" w:rsidP="00000000" w:rsidRDefault="00000000" w:rsidRPr="00000000" w14:paraId="00000095">
            <w:pPr xmlns:w="http://schemas.openxmlformats.org/wordprocessingml/2006/main">
              <w:jc w:val="center"/>
              <w:rPr>
                <w:color w:val="000000"/>
                <w:sz w:val="18"/>
                <w:szCs w:val="18"/>
              </w:rPr>
            </w:pPr>
            <w:r xmlns:w="http://schemas.openxmlformats.org/wordprocessingml/2006/main" w:rsidDel="00000000" w:rsidR="00000000" w:rsidRPr="00000000">
              <w:rPr>
                <w:sz w:val="18"/>
                <w:szCs w:val="18"/>
                <w:rtl w:val="0"/>
              </w:rPr>
              <w:t xml:space="preserve">Щонайменше </w:t>
            </w:r>
            <w:r xmlns:w="http://schemas.openxmlformats.org/wordprocessingml/2006/main" w:rsidDel="00000000" w:rsidR="00000000" w:rsidRPr="00000000">
              <w:rPr>
                <w:color w:val="000000"/>
                <w:sz w:val="18"/>
                <w:szCs w:val="18"/>
                <w:rtl w:val="0"/>
              </w:rPr>
              <w:t xml:space="preserve">2000 студентів, співробітників та 20 викладачів</w:t>
            </w:r>
          </w:p>
        </w:tc>
        <w:tc>
          <w:tcPr>
            <w:vAlign w:val="center"/>
          </w:tcPr>
          <w:p w:rsidR="00000000" w:rsidDel="00000000" w:rsidP="00000000" w:rsidRDefault="00000000" w:rsidRPr="00000000" w14:paraId="00000096">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Забезпечити додаткове національне фінансування.</w:t>
            </w:r>
          </w:p>
        </w:tc>
        <w:tc>
          <w:tcPr>
            <w:vAlign w:val="center"/>
          </w:tcPr>
          <w:p w:rsidR="00000000" w:rsidDel="00000000" w:rsidP="00000000" w:rsidRDefault="00000000" w:rsidRPr="00000000" w14:paraId="00000097">
            <w:pPr xmlns:w="http://schemas.openxmlformats.org/wordprocessingml/2006/main">
              <w:tabs>
                <w:tab w:val="left" w:leader="none" w:pos="476"/>
              </w:tabs>
              <w:jc w:val="center"/>
              <w:rPr>
                <w:color w:val="000000"/>
                <w:sz w:val="18"/>
                <w:szCs w:val="18"/>
              </w:rPr>
            </w:pPr>
            <w:r xmlns:w="http://schemas.openxmlformats.org/wordprocessingml/2006/main" w:rsidDel="00000000" w:rsidR="00000000" w:rsidRPr="00000000">
              <w:rPr>
                <w:color w:val="000000"/>
                <w:sz w:val="18"/>
                <w:szCs w:val="18"/>
                <w:rtl w:val="0"/>
              </w:rPr>
              <w:t xml:space="preserve">Сприяє загальноєвропейській освітній трансформації.</w:t>
            </w:r>
          </w:p>
        </w:tc>
        <w:tc>
          <w:tcPr>
            <w:vAlign w:val="center"/>
          </w:tcPr>
          <w:p w:rsidR="00000000" w:rsidDel="00000000" w:rsidP="00000000" w:rsidRDefault="00000000" w:rsidRPr="00000000" w14:paraId="00000098">
            <w:pPr>
              <w:jc w:val="center"/>
              <w:rPr>
                <w:color w:val="000000"/>
                <w:sz w:val="18"/>
                <w:szCs w:val="18"/>
              </w:rPr>
            </w:pPr>
            <w:r w:rsidDel="00000000" w:rsidR="00000000" w:rsidRPr="00000000">
              <w:rPr>
                <w:rtl w:val="0"/>
              </w:rPr>
            </w:r>
          </w:p>
          <w:p w:rsidR="00000000" w:rsidDel="00000000" w:rsidP="00000000" w:rsidRDefault="00000000" w:rsidRPr="00000000" w14:paraId="00000099">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Повне масштабування до кінця 2029 </w:t>
            </w:r>
            <w:r xmlns:w="http://schemas.openxmlformats.org/wordprocessingml/2006/main" w:rsidDel="00000000" w:rsidR="00000000" w:rsidRPr="00000000">
              <w:rPr>
                <w:sz w:val="18"/>
                <w:szCs w:val="18"/>
                <w:rtl w:val="0"/>
              </w:rPr>
              <w:t xml:space="preserve">року </w:t>
            </w:r>
            <w:r xmlns:w="http://schemas.openxmlformats.org/wordprocessingml/2006/main" w:rsidDel="00000000" w:rsidR="00000000" w:rsidRPr="00000000">
              <w:rPr>
                <w:color w:val="000000"/>
                <w:sz w:val="18"/>
                <w:szCs w:val="18"/>
                <w:rtl w:val="0"/>
              </w:rPr>
              <w:t xml:space="preserve">.</w:t>
            </w:r>
          </w:p>
        </w:tc>
      </w:tr>
      <w:tr>
        <w:trPr>
          <w:cantSplit w:val="0"/>
          <w:trHeight w:val="940" w:hRule="atLeast"/>
          <w:tblHeader w:val="0"/>
        </w:trPr>
        <w:tc>
          <w:tcPr>
            <w:vMerge w:val="continue"/>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vAlign w:val="center"/>
          </w:tcPr>
          <w:p w:rsidR="00000000" w:rsidDel="00000000" w:rsidP="00000000" w:rsidRDefault="00000000" w:rsidRPr="00000000" w14:paraId="0000009B">
            <w:pPr xmlns:w="http://schemas.openxmlformats.org/wordprocessingml/2006/main">
              <w:jc w:val="center"/>
              <w:rPr>
                <w:color w:val="000000"/>
                <w:sz w:val="18"/>
                <w:szCs w:val="18"/>
              </w:rPr>
            </w:pPr>
            <w:r xmlns:w="http://schemas.openxmlformats.org/wordprocessingml/2006/main" w:rsidDel="00000000" w:rsidR="00000000" w:rsidRPr="00000000">
              <w:rPr>
                <w:b w:val="1"/>
                <w:color w:val="000000"/>
                <w:sz w:val="18"/>
                <w:szCs w:val="18"/>
                <w:rtl w:val="0"/>
              </w:rPr>
              <w:t xml:space="preserve">4</w:t>
            </w:r>
          </w:p>
          <w:p w:rsidR="00000000" w:rsidDel="00000000" w:rsidP="00000000" w:rsidRDefault="00000000" w:rsidRPr="00000000" w14:paraId="0000009C">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Розвивайте підприємницькі </w:t>
            </w:r>
            <w:r xmlns:w="http://schemas.openxmlformats.org/wordprocessingml/2006/main" w:rsidDel="00000000" w:rsidR="00000000" w:rsidRPr="00000000">
              <w:rPr>
                <w:color w:val="000000"/>
                <w:sz w:val="18"/>
                <w:szCs w:val="18"/>
                <w:rtl w:val="0"/>
              </w:rPr>
              <w:t xml:space="preserve">навички роботи </w:t>
            </w:r>
            <w:r xmlns:w="http://schemas.openxmlformats.org/wordprocessingml/2006/main" w:rsidDel="00000000" w:rsidR="00000000" w:rsidRPr="00000000">
              <w:rPr>
                <w:sz w:val="18"/>
                <w:szCs w:val="18"/>
                <w:rtl w:val="0"/>
              </w:rPr>
              <w:t xml:space="preserve">зі штучним інтелектом</w:t>
            </w:r>
          </w:p>
        </w:tc>
        <w:tc>
          <w:tcPr>
            <w:vAlign w:val="center"/>
          </w:tcPr>
          <w:p w:rsidR="00000000" w:rsidDel="00000000" w:rsidP="00000000" w:rsidRDefault="00000000" w:rsidRPr="00000000" w14:paraId="0000009D">
            <w:pPr xmlns:w="http://schemas.openxmlformats.org/wordprocessingml/2006/main">
              <w:jc w:val="center"/>
              <w:rPr>
                <w:color w:val="000000"/>
                <w:sz w:val="18"/>
                <w:szCs w:val="18"/>
              </w:rPr>
            </w:pPr>
            <w:r xmlns:w="http://schemas.openxmlformats.org/wordprocessingml/2006/main" w:rsidDel="00000000" w:rsidR="00000000" w:rsidRPr="00000000">
              <w:rPr>
                <w:sz w:val="18"/>
                <w:szCs w:val="18"/>
                <w:rtl w:val="0"/>
              </w:rPr>
              <w:t xml:space="preserve">Навчальні </w:t>
            </w:r>
            <w:r xmlns:w="http://schemas.openxmlformats.org/wordprocessingml/2006/main" w:rsidDel="00000000" w:rsidR="00000000" w:rsidRPr="00000000">
              <w:rPr>
                <w:color w:val="000000"/>
                <w:sz w:val="18"/>
                <w:szCs w:val="18"/>
                <w:rtl w:val="0"/>
              </w:rPr>
              <w:t xml:space="preserve">табори</w:t>
            </w:r>
          </w:p>
        </w:tc>
        <w:tc>
          <w:tcPr>
            <w:vAlign w:val="center"/>
          </w:tcPr>
          <w:p w:rsidR="00000000" w:rsidDel="00000000" w:rsidP="00000000" w:rsidRDefault="00000000" w:rsidRPr="00000000" w14:paraId="0000009E">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Навчити щонайменше </w:t>
            </w:r>
            <w:r xmlns:w="http://schemas.openxmlformats.org/wordprocessingml/2006/main" w:rsidDel="00000000" w:rsidR="00000000" w:rsidRPr="00000000">
              <w:rPr>
                <w:sz w:val="18"/>
                <w:szCs w:val="18"/>
                <w:rtl w:val="0"/>
              </w:rPr>
              <w:t xml:space="preserve">240 </w:t>
            </w:r>
            <w:r xmlns:w="http://schemas.openxmlformats.org/wordprocessingml/2006/main" w:rsidDel="00000000" w:rsidR="00000000" w:rsidRPr="00000000">
              <w:rPr>
                <w:color w:val="000000"/>
                <w:sz w:val="18"/>
                <w:szCs w:val="18"/>
                <w:rtl w:val="0"/>
              </w:rPr>
              <w:t xml:space="preserve">вчителів та персоналу</w:t>
            </w:r>
          </w:p>
        </w:tc>
        <w:tc>
          <w:tcPr>
            <w:vAlign w:val="center"/>
          </w:tcPr>
          <w:p w:rsidR="00000000" w:rsidDel="00000000" w:rsidP="00000000" w:rsidRDefault="00000000" w:rsidRPr="00000000" w14:paraId="0000009F">
            <w:pPr xmlns:w="http://schemas.openxmlformats.org/wordprocessingml/2006/main">
              <w:tabs>
                <w:tab w:val="left" w:leader="none" w:pos="498"/>
              </w:tabs>
              <w:jc w:val="center"/>
              <w:rPr>
                <w:color w:val="000000"/>
                <w:sz w:val="18"/>
                <w:szCs w:val="18"/>
              </w:rPr>
            </w:pPr>
            <w:r xmlns:w="http://schemas.openxmlformats.org/wordprocessingml/2006/main" w:rsidDel="00000000" w:rsidR="00000000" w:rsidRPr="00000000">
              <w:rPr>
                <w:color w:val="000000"/>
                <w:sz w:val="18"/>
                <w:szCs w:val="18"/>
                <w:rtl w:val="0"/>
              </w:rPr>
              <w:t xml:space="preserve">Партнери KIC для наставництва та фінансування.</w:t>
            </w:r>
          </w:p>
        </w:tc>
        <w:tc>
          <w:tcPr>
            <w:vAlign w:val="center"/>
          </w:tcPr>
          <w:p w:rsidR="00000000" w:rsidDel="00000000" w:rsidP="00000000" w:rsidRDefault="00000000" w:rsidRPr="00000000" w14:paraId="000000A0">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Узгоджується з підвищенням працевлаштування.</w:t>
            </w:r>
          </w:p>
        </w:tc>
        <w:tc>
          <w:tcPr>
            <w:vAlign w:val="center"/>
          </w:tcPr>
          <w:p w:rsidR="00000000" w:rsidDel="00000000" w:rsidP="00000000" w:rsidRDefault="00000000" w:rsidRPr="00000000" w14:paraId="000000A1">
            <w:pPr xmlns:w="http://schemas.openxmlformats.org/wordprocessingml/2006/main">
              <w:tabs>
                <w:tab w:val="left" w:leader="none" w:pos="642"/>
              </w:tabs>
              <w:jc w:val="center"/>
              <w:rPr>
                <w:color w:val="000000"/>
                <w:sz w:val="18"/>
                <w:szCs w:val="18"/>
              </w:rPr>
            </w:pPr>
            <w:r xmlns:w="http://schemas.openxmlformats.org/wordprocessingml/2006/main" w:rsidDel="00000000" w:rsidR="00000000" w:rsidRPr="00000000">
              <w:rPr>
                <w:color w:val="000000"/>
                <w:sz w:val="18"/>
                <w:szCs w:val="18"/>
                <w:rtl w:val="0"/>
              </w:rPr>
              <w:t xml:space="preserve">Навчальні табори функціонують до останнього семестру 2028 </w:t>
            </w:r>
            <w:r xmlns:w="http://schemas.openxmlformats.org/wordprocessingml/2006/main" w:rsidDel="00000000" w:rsidR="00000000" w:rsidRPr="00000000">
              <w:rPr>
                <w:sz w:val="18"/>
                <w:szCs w:val="18"/>
                <w:rtl w:val="0"/>
              </w:rPr>
              <w:t xml:space="preserve">року </w:t>
            </w:r>
            <w:r xmlns:w="http://schemas.openxmlformats.org/wordprocessingml/2006/main" w:rsidDel="00000000" w:rsidR="00000000" w:rsidRPr="00000000">
              <w:rPr>
                <w:color w:val="000000"/>
                <w:sz w:val="18"/>
                <w:szCs w:val="18"/>
                <w:rtl w:val="0"/>
              </w:rPr>
              <w:t xml:space="preserve">.</w:t>
            </w:r>
          </w:p>
        </w:tc>
      </w:tr>
      <w:tr>
        <w:trPr>
          <w:cantSplit w:val="0"/>
          <w:tblHeader w:val="0"/>
        </w:trPr>
        <w:tc>
          <w:tcPr>
            <w:vMerge w:val="restart"/>
            <w:vAlign w:val="center"/>
          </w:tcPr>
          <w:p w:rsidR="00000000" w:rsidDel="00000000" w:rsidP="00000000" w:rsidRDefault="00000000" w:rsidRPr="00000000" w14:paraId="000000A2">
            <w:pPr xmlns:w="http://schemas.openxmlformats.org/wordprocessingml/2006/main">
              <w:jc w:val="center"/>
              <w:rPr>
                <w:b w:val="1"/>
                <w:sz w:val="18"/>
                <w:szCs w:val="18"/>
              </w:rPr>
            </w:pPr>
            <w:r xmlns:w="http://schemas.openxmlformats.org/wordprocessingml/2006/main" w:rsidDel="00000000" w:rsidR="00000000" w:rsidRPr="00000000">
              <w:rPr>
                <w:b w:val="1"/>
                <w:sz w:val="18"/>
                <w:szCs w:val="18"/>
                <w:rtl w:val="0"/>
              </w:rPr>
              <w:t xml:space="preserve">Дія 3 Фаза 2B (2030-2031): Інституціоналізація та глобальна інформаційно-просвітницька робота</w:t>
            </w:r>
          </w:p>
        </w:tc>
        <w:tc>
          <w:tcPr>
            <w:vAlign w:val="center"/>
          </w:tcPr>
          <w:p w:rsidR="00000000" w:rsidDel="00000000" w:rsidP="00000000" w:rsidRDefault="00000000" w:rsidRPr="00000000" w14:paraId="000000A3">
            <w:pPr xmlns:w="http://schemas.openxmlformats.org/wordprocessingml/2006/main">
              <w:jc w:val="center"/>
              <w:rPr>
                <w:color w:val="000000"/>
                <w:sz w:val="18"/>
                <w:szCs w:val="18"/>
              </w:rPr>
            </w:pPr>
            <w:r xmlns:w="http://schemas.openxmlformats.org/wordprocessingml/2006/main" w:rsidDel="00000000" w:rsidR="00000000" w:rsidRPr="00000000">
              <w:rPr>
                <w:b w:val="1"/>
                <w:color w:val="000000"/>
                <w:sz w:val="18"/>
                <w:szCs w:val="18"/>
                <w:rtl w:val="0"/>
              </w:rPr>
              <w:t xml:space="preserve">5</w:t>
            </w:r>
          </w:p>
          <w:p w:rsidR="00000000" w:rsidDel="00000000" w:rsidP="00000000" w:rsidRDefault="00000000" w:rsidRPr="00000000" w14:paraId="000000A4">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Інституціоналізуйте програму</w:t>
            </w:r>
          </w:p>
        </w:tc>
        <w:tc>
          <w:tcPr>
            <w:vAlign w:val="center"/>
          </w:tcPr>
          <w:p w:rsidR="00000000" w:rsidDel="00000000" w:rsidP="00000000" w:rsidRDefault="00000000" w:rsidRPr="00000000" w14:paraId="000000A5">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Інституціоналізуйте програму</w:t>
            </w:r>
          </w:p>
        </w:tc>
        <w:tc>
          <w:tcPr>
            <w:vAlign w:val="center"/>
          </w:tcPr>
          <w:p w:rsidR="00000000" w:rsidDel="00000000" w:rsidP="00000000" w:rsidRDefault="00000000" w:rsidRPr="00000000" w14:paraId="000000A6">
            <w:pPr xmlns:w="http://schemas.openxmlformats.org/wordprocessingml/2006/main">
              <w:tabs>
                <w:tab w:val="left" w:leader="none" w:pos="465"/>
              </w:tabs>
              <w:jc w:val="center"/>
              <w:rPr>
                <w:color w:val="000000"/>
                <w:sz w:val="18"/>
                <w:szCs w:val="18"/>
              </w:rPr>
            </w:pPr>
            <w:r xmlns:w="http://schemas.openxmlformats.org/wordprocessingml/2006/main" w:rsidDel="00000000" w:rsidR="00000000" w:rsidRPr="00000000">
              <w:rPr>
                <w:color w:val="000000"/>
                <w:sz w:val="18"/>
                <w:szCs w:val="18"/>
                <w:rtl w:val="0"/>
              </w:rPr>
              <w:t xml:space="preserve">інтегрувати пристрій до основних навчальних програм щонайменше </w:t>
            </w:r>
            <w:r xmlns:w="http://schemas.openxmlformats.org/wordprocessingml/2006/main" w:rsidDel="00000000" w:rsidR="00000000" w:rsidRPr="00000000">
              <w:rPr>
                <w:sz w:val="18"/>
                <w:szCs w:val="18"/>
                <w:rtl w:val="0"/>
              </w:rPr>
              <w:t xml:space="preserve">40 </w:t>
            </w:r>
            <w:r xmlns:w="http://schemas.openxmlformats.org/wordprocessingml/2006/main" w:rsidDel="00000000" w:rsidR="00000000" w:rsidRPr="00000000">
              <w:rPr>
                <w:color w:val="000000"/>
                <w:sz w:val="18"/>
                <w:szCs w:val="18"/>
                <w:rtl w:val="0"/>
              </w:rPr>
              <w:t xml:space="preserve">вищих навчальних закладів </w:t>
            </w:r>
            <w:r xmlns:w="http://schemas.openxmlformats.org/wordprocessingml/2006/main" w:rsidDel="00000000" w:rsidR="00000000" w:rsidRPr="00000000">
              <w:rPr>
                <w:sz w:val="18"/>
                <w:szCs w:val="18"/>
                <w:rtl w:val="0"/>
              </w:rPr>
              <w:t xml:space="preserve">Європи/Америки/Азії.</w:t>
            </w:r>
          </w:p>
        </w:tc>
        <w:tc>
          <w:tcPr>
            <w:vAlign w:val="center"/>
          </w:tcPr>
          <w:p w:rsidR="00000000" w:rsidDel="00000000" w:rsidP="00000000" w:rsidRDefault="00000000" w:rsidRPr="00000000" w14:paraId="000000A7">
            <w:pPr xmlns:w="http://schemas.openxmlformats.org/wordprocessingml/2006/main">
              <w:tabs>
                <w:tab w:val="left" w:leader="none" w:pos="709"/>
              </w:tabs>
              <w:jc w:val="center"/>
              <w:rPr>
                <w:color w:val="000000"/>
                <w:sz w:val="18"/>
                <w:szCs w:val="18"/>
              </w:rPr>
            </w:pPr>
            <w:r xmlns:w="http://schemas.openxmlformats.org/wordprocessingml/2006/main" w:rsidDel="00000000" w:rsidR="00000000" w:rsidRPr="00000000">
              <w:rPr>
                <w:color w:val="000000"/>
                <w:sz w:val="18"/>
                <w:szCs w:val="18"/>
                <w:rtl w:val="0"/>
              </w:rPr>
              <w:t xml:space="preserve">у стандарти акредитації ступенів.</w:t>
            </w:r>
          </w:p>
        </w:tc>
        <w:tc>
          <w:tcPr>
            <w:vAlign w:val="center"/>
          </w:tcPr>
          <w:p w:rsidR="00000000" w:rsidDel="00000000" w:rsidP="00000000" w:rsidRDefault="00000000" w:rsidRPr="00000000" w14:paraId="000000A8">
            <w:pPr xmlns:w="http://schemas.openxmlformats.org/wordprocessingml/2006/main">
              <w:jc w:val="center"/>
              <w:rPr>
                <w:color w:val="000000"/>
                <w:sz w:val="18"/>
                <w:szCs w:val="18"/>
              </w:rPr>
            </w:pPr>
            <w:r xmlns:w="http://schemas.openxmlformats.org/wordprocessingml/2006/main" w:rsidDel="00000000" w:rsidR="00000000" w:rsidRPr="00000000">
              <w:rPr>
                <w:color w:val="000000"/>
                <w:sz w:val="18"/>
                <w:szCs w:val="18"/>
                <w:rtl w:val="0"/>
              </w:rPr>
              <w:t xml:space="preserve">довгострокові системні зміни в освіті.</w:t>
            </w:r>
          </w:p>
        </w:tc>
        <w:tc>
          <w:tcPr>
            <w:vAlign w:val="center"/>
          </w:tcPr>
          <w:p w:rsidR="00000000" w:rsidDel="00000000" w:rsidP="00000000" w:rsidRDefault="00000000" w:rsidRPr="00000000" w14:paraId="000000A9">
            <w:pPr xmlns:w="http://schemas.openxmlformats.org/wordprocessingml/2006/main">
              <w:tabs>
                <w:tab w:val="left" w:leader="none" w:pos="742"/>
              </w:tabs>
              <w:jc w:val="center"/>
              <w:rPr>
                <w:color w:val="000000"/>
                <w:sz w:val="18"/>
                <w:szCs w:val="18"/>
              </w:rPr>
            </w:pPr>
            <w:r xmlns:w="http://schemas.openxmlformats.org/wordprocessingml/2006/main" w:rsidDel="00000000" w:rsidR="00000000" w:rsidRPr="00000000">
              <w:rPr>
                <w:color w:val="000000"/>
                <w:sz w:val="18"/>
                <w:szCs w:val="18"/>
                <w:rtl w:val="0"/>
              </w:rPr>
              <w:t xml:space="preserve">Інституціоналізація завершена до кінця 2029 </w:t>
            </w:r>
            <w:r xmlns:w="http://schemas.openxmlformats.org/wordprocessingml/2006/main" w:rsidDel="00000000" w:rsidR="00000000" w:rsidRPr="00000000">
              <w:rPr>
                <w:sz w:val="18"/>
                <w:szCs w:val="18"/>
                <w:rtl w:val="0"/>
              </w:rPr>
              <w:t xml:space="preserve">року </w:t>
            </w:r>
            <w:r xmlns:w="http://schemas.openxmlformats.org/wordprocessingml/2006/main" w:rsidDel="00000000" w:rsidR="00000000" w:rsidRPr="00000000">
              <w:rPr>
                <w:color w:val="000000"/>
                <w:sz w:val="18"/>
                <w:szCs w:val="18"/>
                <w:rtl w:val="0"/>
              </w:rPr>
              <w:t xml:space="preserve">.</w:t>
            </w:r>
          </w:p>
        </w:tc>
      </w:tr>
      <w:tr>
        <w:trPr>
          <w:cantSplit w:val="0"/>
          <w:tblHeader w:val="0"/>
        </w:trPr>
        <w:tc>
          <w:tcPr>
            <w:vMerge w:val="continue"/>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vAlign w:val="center"/>
          </w:tcPr>
          <w:p w:rsidR="00000000" w:rsidDel="00000000" w:rsidP="00000000" w:rsidRDefault="00000000" w:rsidRPr="00000000" w14:paraId="000000AB">
            <w:pPr xmlns:w="http://schemas.openxmlformats.org/wordprocessingml/2006/main">
              <w:jc w:val="center"/>
              <w:rPr>
                <w:b w:val="1"/>
                <w:sz w:val="18"/>
                <w:szCs w:val="18"/>
              </w:rPr>
            </w:pPr>
            <w:r xmlns:w="http://schemas.openxmlformats.org/wordprocessingml/2006/main" w:rsidDel="00000000" w:rsidR="00000000" w:rsidRPr="00000000">
              <w:rPr>
                <w:b w:val="1"/>
                <w:sz w:val="18"/>
                <w:szCs w:val="18"/>
                <w:rtl w:val="0"/>
              </w:rPr>
              <w:t xml:space="preserve">6</w:t>
            </w:r>
          </w:p>
          <w:p w:rsidR="00000000" w:rsidDel="00000000" w:rsidP="00000000" w:rsidRDefault="00000000" w:rsidRPr="00000000" w14:paraId="000000AC">
            <w:pPr xmlns:w="http://schemas.openxmlformats.org/wordprocessingml/2006/main">
              <w:jc w:val="center"/>
              <w:rPr>
                <w:sz w:val="18"/>
                <w:szCs w:val="18"/>
              </w:rPr>
            </w:pPr>
            <w:r xmlns:w="http://schemas.openxmlformats.org/wordprocessingml/2006/main" w:rsidDel="00000000" w:rsidR="00000000" w:rsidRPr="00000000">
              <w:rPr>
                <w:sz w:val="18"/>
                <w:szCs w:val="18"/>
                <w:rtl w:val="0"/>
              </w:rPr>
              <w:t xml:space="preserve">Зміцнення глобальних партнерств</w:t>
            </w:r>
          </w:p>
        </w:tc>
        <w:tc>
          <w:tcPr>
            <w:vAlign w:val="center"/>
          </w:tcPr>
          <w:p w:rsidR="00000000" w:rsidDel="00000000" w:rsidP="00000000" w:rsidRDefault="00000000" w:rsidRPr="00000000" w14:paraId="000000AD">
            <w:pPr xmlns:w="http://schemas.openxmlformats.org/wordprocessingml/2006/main">
              <w:jc w:val="center"/>
              <w:rPr>
                <w:sz w:val="18"/>
                <w:szCs w:val="18"/>
              </w:rPr>
            </w:pPr>
            <w:r xmlns:w="http://schemas.openxmlformats.org/wordprocessingml/2006/main" w:rsidDel="00000000" w:rsidR="00000000" w:rsidRPr="00000000">
              <w:rPr>
                <w:sz w:val="18"/>
                <w:szCs w:val="18"/>
                <w:rtl w:val="0"/>
              </w:rPr>
              <w:t xml:space="preserve">глобалізація програми</w:t>
            </w:r>
          </w:p>
        </w:tc>
        <w:tc>
          <w:tcPr>
            <w:vAlign w:val="center"/>
          </w:tcPr>
          <w:p w:rsidR="00000000" w:rsidDel="00000000" w:rsidP="00000000" w:rsidRDefault="00000000" w:rsidRPr="00000000" w14:paraId="000000AE">
            <w:pPr xmlns:w="http://schemas.openxmlformats.org/wordprocessingml/2006/main">
              <w:jc w:val="center"/>
              <w:rPr>
                <w:sz w:val="18"/>
                <w:szCs w:val="18"/>
              </w:rPr>
            </w:pPr>
            <w:r xmlns:w="http://schemas.openxmlformats.org/wordprocessingml/2006/main" w:rsidDel="00000000" w:rsidR="00000000" w:rsidRPr="00000000">
              <w:rPr>
                <w:sz w:val="18"/>
                <w:szCs w:val="18"/>
                <w:rtl w:val="0"/>
              </w:rPr>
              <w:t xml:space="preserve">співпраця щонайменше з 20 університетами з Європи.</w:t>
            </w:r>
          </w:p>
        </w:tc>
        <w:tc>
          <w:tcPr>
            <w:vAlign w:val="center"/>
          </w:tcPr>
          <w:p w:rsidR="00000000" w:rsidDel="00000000" w:rsidP="00000000" w:rsidRDefault="00000000" w:rsidRPr="00000000" w14:paraId="000000AF">
            <w:pPr xmlns:w="http://schemas.openxmlformats.org/wordprocessingml/2006/main">
              <w:jc w:val="center"/>
              <w:rPr>
                <w:sz w:val="18"/>
                <w:szCs w:val="18"/>
              </w:rPr>
            </w:pPr>
            <w:r xmlns:w="http://schemas.openxmlformats.org/wordprocessingml/2006/main" w:rsidDel="00000000" w:rsidR="00000000" w:rsidRPr="00000000">
              <w:rPr>
                <w:sz w:val="18"/>
                <w:szCs w:val="18"/>
                <w:rtl w:val="0"/>
              </w:rPr>
              <w:t xml:space="preserve">Лідерство Європи в освітніх інноваціях як важіль впливу.</w:t>
            </w:r>
          </w:p>
        </w:tc>
        <w:tc>
          <w:tcPr>
            <w:vAlign w:val="center"/>
          </w:tcPr>
          <w:p w:rsidR="00000000" w:rsidDel="00000000" w:rsidP="00000000" w:rsidRDefault="00000000" w:rsidRPr="00000000" w14:paraId="000000B0">
            <w:pPr xmlns:w="http://schemas.openxmlformats.org/wordprocessingml/2006/main">
              <w:tabs>
                <w:tab w:val="left" w:leader="none" w:pos="476"/>
              </w:tabs>
              <w:jc w:val="center"/>
              <w:rPr>
                <w:sz w:val="18"/>
                <w:szCs w:val="18"/>
              </w:rPr>
            </w:pPr>
            <w:r xmlns:w="http://schemas.openxmlformats.org/wordprocessingml/2006/main" w:rsidDel="00000000" w:rsidR="00000000" w:rsidRPr="00000000">
              <w:rPr>
                <w:sz w:val="18"/>
                <w:szCs w:val="18"/>
                <w:rtl w:val="0"/>
              </w:rPr>
              <w:t xml:space="preserve">Розширює вплив Європи на глобальну освіту.</w:t>
            </w:r>
          </w:p>
        </w:tc>
        <w:tc>
          <w:tcPr>
            <w:vAlign w:val="center"/>
          </w:tcPr>
          <w:p w:rsidR="00000000" w:rsidDel="00000000" w:rsidP="00000000" w:rsidRDefault="00000000" w:rsidRPr="00000000" w14:paraId="000000B1">
            <w:pPr xmlns:w="http://schemas.openxmlformats.org/wordprocessingml/2006/main">
              <w:jc w:val="center"/>
              <w:rPr>
                <w:sz w:val="18"/>
                <w:szCs w:val="18"/>
              </w:rPr>
            </w:pPr>
            <w:r xmlns:w="http://schemas.openxmlformats.org/wordprocessingml/2006/main" w:rsidDel="00000000" w:rsidR="00000000" w:rsidRPr="00000000">
              <w:rPr>
                <w:sz w:val="18"/>
                <w:szCs w:val="18"/>
                <w:rtl w:val="0"/>
              </w:rPr>
              <w:t xml:space="preserve">Партнерства, що працюють до кінця 2027 року.</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rPr>
          <w:b w:val="1"/>
          <w:color w:val="333333"/>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3">
      <w:pPr>
        <w:spacing w:after="60" w:lineRule="auto"/>
        <w:jc w:val="both"/>
        <w:rPr>
          <w:sz w:val="22"/>
          <w:szCs w:val="22"/>
        </w:rPr>
      </w:pPr>
      <w:r w:rsidDel="00000000" w:rsidR="00000000" w:rsidRPr="00000000">
        <w:rPr>
          <w:rtl w:val="0"/>
        </w:rPr>
      </w:r>
    </w:p>
    <w:p w:rsidR="00000000" w:rsidDel="00000000" w:rsidP="00000000" w:rsidRDefault="00000000" w:rsidRPr="00000000" w14:paraId="000000B4">
      <w:pPr>
        <w:spacing w:after="60" w:lineRule="auto"/>
        <w:jc w:val="both"/>
        <w:rPr>
          <w:sz w:val="22"/>
          <w:szCs w:val="22"/>
        </w:rPr>
      </w:pPr>
      <w:r w:rsidDel="00000000" w:rsidR="00000000" w:rsidRPr="00000000">
        <w:rPr>
          <w:rtl w:val="0"/>
        </w:rPr>
      </w:r>
    </w:p>
    <w:p w:rsidR="00000000" w:rsidDel="00000000" w:rsidP="00000000" w:rsidRDefault="00000000" w:rsidRPr="00000000" w14:paraId="000000B5">
      <w:pPr>
        <w:spacing w:after="60" w:lineRule="auto"/>
        <w:jc w:val="both"/>
        <w:rPr>
          <w:sz w:val="22"/>
          <w:szCs w:val="22"/>
        </w:rPr>
      </w:pPr>
      <w:r w:rsidDel="00000000" w:rsidR="00000000" w:rsidRPr="00000000">
        <w:rPr>
          <w:rtl w:val="0"/>
        </w:rPr>
      </w:r>
    </w:p>
    <w:p w:rsidR="00000000" w:rsidDel="00000000" w:rsidP="00000000" w:rsidRDefault="00000000" w:rsidRPr="00000000" w14:paraId="000000B6">
      <w:pPr>
        <w:spacing w:after="60" w:lineRule="auto"/>
        <w:jc w:val="both"/>
        <w:rPr>
          <w:sz w:val="22"/>
          <w:szCs w:val="22"/>
        </w:rPr>
      </w:pPr>
      <w:r w:rsidDel="00000000" w:rsidR="00000000" w:rsidRPr="00000000">
        <w:rPr>
          <w:rtl w:val="0"/>
        </w:rPr>
      </w:r>
    </w:p>
    <w:p w:rsidR="00000000" w:rsidDel="00000000" w:rsidP="00000000" w:rsidRDefault="00000000" w:rsidRPr="00000000" w14:paraId="000000B7">
      <w:pPr>
        <w:spacing w:after="60" w:lineRule="auto"/>
        <w:jc w:val="both"/>
        <w:rPr>
          <w:sz w:val="22"/>
          <w:szCs w:val="22"/>
        </w:rPr>
      </w:pPr>
      <w:r w:rsidDel="00000000" w:rsidR="00000000" w:rsidRPr="00000000">
        <w:rPr>
          <w:rtl w:val="0"/>
        </w:rPr>
      </w:r>
    </w:p>
    <w:p w:rsidR="00000000" w:rsidDel="00000000" w:rsidP="00000000" w:rsidRDefault="00000000" w:rsidRPr="00000000" w14:paraId="000000B8">
      <w:pPr>
        <w:spacing w:after="60" w:lineRule="auto"/>
        <w:jc w:val="both"/>
        <w:rPr>
          <w:sz w:val="22"/>
          <w:szCs w:val="22"/>
        </w:rPr>
      </w:pPr>
      <w:r w:rsidDel="00000000" w:rsidR="00000000" w:rsidRPr="00000000">
        <w:rPr>
          <w:rtl w:val="0"/>
        </w:rPr>
      </w:r>
    </w:p>
    <w:p w:rsidR="00000000" w:rsidDel="00000000" w:rsidP="00000000" w:rsidRDefault="00000000" w:rsidRPr="00000000" w14:paraId="000000B9">
      <w:pPr>
        <w:spacing w:after="60" w:lineRule="auto"/>
        <w:jc w:val="both"/>
        <w:rPr>
          <w:sz w:val="22"/>
          <w:szCs w:val="22"/>
        </w:rPr>
      </w:pPr>
      <w:r w:rsidDel="00000000" w:rsidR="00000000" w:rsidRPr="00000000">
        <w:rPr>
          <w:rtl w:val="0"/>
        </w:rPr>
      </w:r>
    </w:p>
    <w:p w:rsidR="00000000" w:rsidDel="00000000" w:rsidP="00000000" w:rsidRDefault="00000000" w:rsidRPr="00000000" w14:paraId="000000BA">
      <w:pPr>
        <w:spacing w:after="60" w:lineRule="auto"/>
        <w:jc w:val="both"/>
        <w:rPr>
          <w:sz w:val="22"/>
          <w:szCs w:val="22"/>
        </w:rPr>
      </w:pPr>
      <w:r w:rsidDel="00000000" w:rsidR="00000000" w:rsidRPr="00000000">
        <w:rPr>
          <w:rtl w:val="0"/>
        </w:rPr>
      </w:r>
    </w:p>
    <w:p w:rsidR="00000000" w:rsidDel="00000000" w:rsidP="00000000" w:rsidRDefault="00000000" w:rsidRPr="00000000" w14:paraId="000000BB">
      <w:pPr>
        <w:spacing w:after="60" w:lineRule="auto"/>
        <w:jc w:val="both"/>
        <w:rPr>
          <w:sz w:val="22"/>
          <w:szCs w:val="22"/>
        </w:rPr>
      </w:pPr>
      <w:r w:rsidDel="00000000" w:rsidR="00000000" w:rsidRPr="00000000">
        <w:rPr>
          <w:rtl w:val="0"/>
        </w:rPr>
      </w:r>
    </w:p>
    <w:p w:rsidR="00000000" w:rsidDel="00000000" w:rsidP="00000000" w:rsidRDefault="00000000" w:rsidRPr="00000000" w14:paraId="000000BC">
      <w:pPr>
        <w:spacing w:after="60" w:lineRule="auto"/>
        <w:jc w:val="both"/>
        <w:rPr>
          <w:sz w:val="22"/>
          <w:szCs w:val="22"/>
        </w:rPr>
      </w:pPr>
      <w:r w:rsidDel="00000000" w:rsidR="00000000" w:rsidRPr="00000000">
        <w:rPr>
          <w:rtl w:val="0"/>
        </w:rPr>
      </w:r>
    </w:p>
    <w:p w:rsidR="00000000" w:rsidDel="00000000" w:rsidP="00000000" w:rsidRDefault="00000000" w:rsidRPr="00000000" w14:paraId="000000BD">
      <w:pPr>
        <w:spacing w:after="60" w:lineRule="auto"/>
        <w:jc w:val="both"/>
        <w:rPr>
          <w:sz w:val="22"/>
          <w:szCs w:val="22"/>
        </w:rPr>
      </w:pPr>
      <w:r w:rsidDel="00000000" w:rsidR="00000000" w:rsidRPr="00000000">
        <w:rPr>
          <w:rtl w:val="0"/>
        </w:rPr>
      </w:r>
    </w:p>
    <w:p w:rsidR="00000000" w:rsidDel="00000000" w:rsidP="00000000" w:rsidRDefault="00000000" w:rsidRPr="00000000" w14:paraId="000000BE">
      <w:pPr>
        <w:spacing w:after="60" w:lineRule="auto"/>
        <w:jc w:val="both"/>
        <w:rPr>
          <w:sz w:val="22"/>
          <w:szCs w:val="22"/>
        </w:rPr>
      </w:pPr>
      <w:r w:rsidDel="00000000" w:rsidR="00000000" w:rsidRPr="00000000">
        <w:rPr>
          <w:rtl w:val="0"/>
        </w:rPr>
      </w:r>
    </w:p>
    <w:p w:rsidR="00000000" w:rsidDel="00000000" w:rsidP="00000000" w:rsidRDefault="00000000" w:rsidRPr="00000000" w14:paraId="000000BF">
      <w:pPr>
        <w:spacing w:after="60" w:lineRule="auto"/>
        <w:jc w:val="both"/>
        <w:rPr>
          <w:sz w:val="22"/>
          <w:szCs w:val="22"/>
        </w:rPr>
      </w:pPr>
      <w:r w:rsidDel="00000000" w:rsidR="00000000" w:rsidRPr="00000000">
        <w:rPr>
          <w:rtl w:val="0"/>
        </w:rPr>
      </w:r>
    </w:p>
    <w:p w:rsidR="00000000" w:rsidDel="00000000" w:rsidP="00000000" w:rsidRDefault="00000000" w:rsidRPr="00000000" w14:paraId="000000C0">
      <w:pPr>
        <w:spacing w:after="60" w:lineRule="auto"/>
        <w:jc w:val="both"/>
        <w:rPr>
          <w:sz w:val="22"/>
          <w:szCs w:val="22"/>
        </w:rPr>
      </w:pPr>
      <w:r w:rsidDel="00000000" w:rsidR="00000000" w:rsidRPr="00000000">
        <w:rPr>
          <w:rtl w:val="0"/>
        </w:rPr>
      </w:r>
    </w:p>
    <w:p w:rsidR="00000000" w:rsidDel="00000000" w:rsidP="00000000" w:rsidRDefault="00000000" w:rsidRPr="00000000" w14:paraId="000000C1">
      <w:pPr>
        <w:spacing w:after="60" w:lineRule="auto"/>
        <w:jc w:val="both"/>
        <w:rPr>
          <w:sz w:val="22"/>
          <w:szCs w:val="22"/>
        </w:rPr>
      </w:pPr>
      <w:r w:rsidDel="00000000" w:rsidR="00000000" w:rsidRPr="00000000">
        <w:rPr>
          <w:rtl w:val="0"/>
        </w:rPr>
      </w:r>
    </w:p>
    <w:p w:rsidR="00000000" w:rsidDel="00000000" w:rsidP="00000000" w:rsidRDefault="00000000" w:rsidRPr="00000000" w14:paraId="000000C2">
      <w:pPr xmlns:w="http://schemas.openxmlformats.org/wordprocessingml/2006/main">
        <w:widowControl w:val="0"/>
        <w:shd w:fill="bdd7ee" w:val="clear"/>
        <w:jc w:val="both"/>
        <w:rPr>
          <w:color w:val="a6a6a6"/>
          <w:sz w:val="18"/>
          <w:szCs w:val="18"/>
        </w:rPr>
      </w:pPr>
      <w:r xmlns:w="http://schemas.openxmlformats.org/wordprocessingml/2006/main" w:rsidDel="00000000" w:rsidR="00000000" w:rsidRPr="00000000">
        <w:rPr>
          <w:b w:val="1"/>
          <w:sz w:val="22"/>
          <w:szCs w:val="22"/>
          <w:rtl w:val="0"/>
        </w:rPr>
        <w:t xml:space="preserve">1.2. Заходи та методологія координації та/або підтримки </w:t>
      </w:r>
      <w:r xmlns:w="http://schemas.openxmlformats.org/wordprocessingml/2006/main" w:rsidDel="00000000" w:rsidR="00000000" w:rsidRPr="00000000">
        <w:rPr>
          <w:color w:val="a6a6a6"/>
          <w:sz w:val="18"/>
          <w:szCs w:val="18"/>
          <w:rtl w:val="0"/>
        </w:rPr>
        <w:t xml:space="preserve">#@CON-MET-CM@# #@COM-PLE-CP@#</w:t>
      </w:r>
    </w:p>
    <w:p w:rsidR="00000000" w:rsidDel="00000000" w:rsidP="00000000" w:rsidRDefault="00000000" w:rsidRPr="00000000" w14:paraId="000000C3">
      <w:pPr xmlns:w="http://schemas.openxmlformats.org/wordprocessingml/2006/main">
        <w:widowControl w:val="0"/>
        <w:pBdr>
          <w:top w:space="0" w:sz="0" w:val="nil"/>
          <w:left w:space="0" w:sz="0" w:val="nil"/>
          <w:bottom w:space="0" w:sz="0" w:val="nil"/>
          <w:right w:space="0" w:sz="0" w:val="nil"/>
          <w:between w:space="0" w:sz="0" w:val="nil"/>
        </w:pBdr>
        <w:jc w:val="both"/>
        <w:rPr>
          <w:sz w:val="22"/>
          <w:szCs w:val="22"/>
        </w:rPr>
      </w:pPr>
      <w:r xmlns:w="http://schemas.openxmlformats.org/wordprocessingml/2006/main" w:rsidDel="00000000" w:rsidR="00000000" w:rsidRPr="00000000">
        <w:rPr>
          <w:sz w:val="22"/>
          <w:szCs w:val="22"/>
          <w:rtl w:val="0"/>
        </w:rPr>
        <w:t xml:space="preserve">[наприклад, 6 сторінок]</w:t>
      </w:r>
    </w:p>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0C5">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1.2.1 Загальна методологія та концепції</w:t>
      </w:r>
    </w:p>
    <w:p w:rsidR="00000000" w:rsidDel="00000000" w:rsidP="00000000" w:rsidRDefault="00000000" w:rsidRPr="00000000" w14:paraId="000000C6">
      <w:pPr>
        <w:jc w:val="both"/>
        <w:rPr>
          <w:b w:val="1"/>
          <w:sz w:val="22"/>
          <w:szCs w:val="22"/>
        </w:rPr>
      </w:pPr>
      <w:r w:rsidDel="00000000" w:rsidR="00000000" w:rsidRPr="00000000">
        <w:rPr>
          <w:rtl w:val="0"/>
        </w:rPr>
      </w:r>
    </w:p>
    <w:p w:rsidR="00000000" w:rsidDel="00000000" w:rsidP="00000000" w:rsidRDefault="00000000" w:rsidRPr="00000000" w14:paraId="000000C7">
      <w:pPr xmlns:w="http://schemas.openxmlformats.org/wordprocessingml/2006/main">
        <w:spacing w:after="200" w:lineRule="auto"/>
        <w:ind w:left="720" w:firstLine="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Опишіть загальну методологію, включаючи концепції, моделі та припущення, що лежать в основі вашої роботи. Поясніть, як це дозволить вам досягти цілей вашого проєкту. Зверніться до будь-яких проблем, які ви могли виявити в обраній методології, та як ви плануєте їх подолати.</w:t>
      </w:r>
    </w:p>
    <w:p w:rsidR="00000000" w:rsidDel="00000000" w:rsidP="00000000" w:rsidRDefault="00000000" w:rsidRPr="00000000" w14:paraId="000000C8">
      <w:pPr xmlns:w="http://schemas.openxmlformats.org/wordprocessingml/2006/main">
        <w:ind w:left="1440" w:firstLine="0"/>
        <w:jc w:val="both"/>
        <w:rPr>
          <w:i w:val="1"/>
          <w:sz w:val="22"/>
          <w:szCs w:val="22"/>
          <w:highlight w:val="yellow"/>
        </w:rPr>
      </w:pPr>
      <w:sdt xmlns:w="http://schemas.openxmlformats.org/wordprocessingml/2006/main">
        <w:sdtPr>
          <w:id w:val="1590618857"/>
          <w:tag w:val="goog_rdk_1"/>
        </w:sdtPr>
        <w:sdtContent>
          <w:commentRangeStart w:id="1"/>
        </w:sdtContent>
      </w:sdt>
      <w:r xmlns:w="http://schemas.openxmlformats.org/wordprocessingml/2006/main" w:rsidDel="00000000" w:rsidR="00000000" w:rsidRPr="00000000">
        <w:rPr>
          <w:i w:val="1"/>
          <w:sz w:val="22"/>
          <w:szCs w:val="22"/>
          <w:highlight w:val="yellow"/>
          <w:rtl w:val="0"/>
        </w:rPr>
        <w:t xml:space="preserve">Якщо ви плануєте використовувати, розробляти та/або впроваджувати системи та/або методи на основі штучного інтелекту (ШІ), ви повинні продемонструвати їхню технічну надійність. Системи або методи на основі ШІ повинні бути або бути розроблені таким чином, щоб стати:</w:t>
      </w:r>
    </w:p>
    <w:p w:rsidR="00000000" w:rsidDel="00000000" w:rsidP="00000000" w:rsidRDefault="00000000" w:rsidRPr="00000000" w14:paraId="000000C9">
      <w:pPr xmlns:w="http://schemas.openxmlformats.org/wordprocessingml/2006/main">
        <w:ind w:left="1440" w:firstLine="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 </w:t>
      </w:r>
      <w:r xmlns:w="http://schemas.openxmlformats.org/wordprocessingml/2006/main" w:rsidDel="00000000" w:rsidR="00000000" w:rsidRPr="00000000">
        <w:rPr>
          <w:i w:val="1"/>
          <w:sz w:val="22"/>
          <w:szCs w:val="22"/>
          <w:highlight w:val="yellow"/>
          <w:rtl w:val="0"/>
        </w:rPr>
        <w:tab xmlns:w="http://schemas.openxmlformats.org/wordprocessingml/2006/main"/>
      </w:r>
      <w:r xmlns:w="http://schemas.openxmlformats.org/wordprocessingml/2006/main" w:rsidDel="00000000" w:rsidR="00000000" w:rsidRPr="00000000">
        <w:rPr>
          <w:i w:val="1"/>
          <w:sz w:val="22"/>
          <w:szCs w:val="22"/>
          <w:highlight w:val="yellow"/>
          <w:rtl w:val="0"/>
        </w:rPr>
        <w:t xml:space="preserve">технічно надійні, точні та відтворювані, а також здатні виявляти та інформувати про можливі збої, неточності та помилки, пропорційно оціненому ризику, який вони становлять</w:t>
      </w:r>
    </w:p>
    <w:p w:rsidR="00000000" w:rsidDel="00000000" w:rsidP="00000000" w:rsidRDefault="00000000" w:rsidRPr="00000000" w14:paraId="000000CA">
      <w:pPr xmlns:w="http://schemas.openxmlformats.org/wordprocessingml/2006/main">
        <w:ind w:left="720" w:firstLine="72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 </w:t>
      </w:r>
      <w:r xmlns:w="http://schemas.openxmlformats.org/wordprocessingml/2006/main" w:rsidDel="00000000" w:rsidR="00000000" w:rsidRPr="00000000">
        <w:rPr>
          <w:i w:val="1"/>
          <w:sz w:val="22"/>
          <w:szCs w:val="22"/>
          <w:highlight w:val="yellow"/>
          <w:rtl w:val="0"/>
        </w:rPr>
        <w:tab xmlns:w="http://schemas.openxmlformats.org/wordprocessingml/2006/main"/>
      </w:r>
      <w:r xmlns:w="http://schemas.openxmlformats.org/wordprocessingml/2006/main" w:rsidDel="00000000" w:rsidR="00000000" w:rsidRPr="00000000">
        <w:rPr>
          <w:i w:val="1"/>
          <w:sz w:val="22"/>
          <w:szCs w:val="22"/>
          <w:highlight w:val="yellow"/>
          <w:rtl w:val="0"/>
        </w:rPr>
        <w:t xml:space="preserve">соціально стійкі, оскільки вони належним чином враховують контекст і середовище, в якому вони працюють</w:t>
      </w:r>
    </w:p>
    <w:p w:rsidR="00000000" w:rsidDel="00000000" w:rsidP="00000000" w:rsidRDefault="00000000" w:rsidRPr="00000000" w14:paraId="000000CB">
      <w:pPr xmlns:w="http://schemas.openxmlformats.org/wordprocessingml/2006/main">
        <w:ind w:left="1440" w:firstLine="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 </w:t>
      </w:r>
      <w:r xmlns:w="http://schemas.openxmlformats.org/wordprocessingml/2006/main" w:rsidDel="00000000" w:rsidR="00000000" w:rsidRPr="00000000">
        <w:rPr>
          <w:i w:val="1"/>
          <w:sz w:val="22"/>
          <w:szCs w:val="22"/>
          <w:highlight w:val="yellow"/>
          <w:rtl w:val="0"/>
        </w:rPr>
        <w:tab xmlns:w="http://schemas.openxmlformats.org/wordprocessingml/2006/main"/>
      </w:r>
      <w:r xmlns:w="http://schemas.openxmlformats.org/wordprocessingml/2006/main" w:rsidDel="00000000" w:rsidR="00000000" w:rsidRPr="00000000">
        <w:rPr>
          <w:i w:val="1"/>
          <w:sz w:val="22"/>
          <w:szCs w:val="22"/>
          <w:highlight w:val="yellow"/>
          <w:rtl w:val="0"/>
        </w:rPr>
        <w:t xml:space="preserve">надійні та функціонують за призначенням, мінімізуючи ненавмисну та неочікувану шкоду, запобігаючи неприйнятній шкоді та захищаючи фізичну та психічну цілісність людей</w:t>
      </w:r>
    </w:p>
    <w:p w:rsidR="00000000" w:rsidDel="00000000" w:rsidP="00000000" w:rsidRDefault="00000000" w:rsidRPr="00000000" w14:paraId="000000CC">
      <w:pPr xmlns:w="http://schemas.openxmlformats.org/wordprocessingml/2006/main">
        <w:ind w:left="1440" w:firstLine="0"/>
        <w:jc w:val="both"/>
        <w:rPr>
          <w:i w:val="1"/>
          <w:sz w:val="22"/>
          <w:szCs w:val="22"/>
        </w:rPr>
      </w:pPr>
      <w:r xmlns:w="http://schemas.openxmlformats.org/wordprocessingml/2006/main" w:rsidDel="00000000" w:rsidR="00000000" w:rsidRPr="00000000">
        <w:rPr>
          <w:i w:val="1"/>
          <w:sz w:val="22"/>
          <w:szCs w:val="22"/>
          <w:highlight w:val="yellow"/>
          <w:rtl w:val="0"/>
        </w:rPr>
        <w:t xml:space="preserve">• </w:t>
      </w:r>
      <w:r xmlns:w="http://schemas.openxmlformats.org/wordprocessingml/2006/main" w:rsidDel="00000000" w:rsidR="00000000" w:rsidRPr="00000000">
        <w:rPr>
          <w:i w:val="1"/>
          <w:sz w:val="22"/>
          <w:szCs w:val="22"/>
          <w:highlight w:val="yellow"/>
          <w:rtl w:val="0"/>
        </w:rPr>
        <w:tab xmlns:w="http://schemas.openxmlformats.org/wordprocessingml/2006/main"/>
      </w:r>
      <w:r xmlns:w="http://schemas.openxmlformats.org/wordprocessingml/2006/main" w:rsidDel="00000000" w:rsidR="00000000" w:rsidRPr="00000000">
        <w:rPr>
          <w:i w:val="1"/>
          <w:sz w:val="22"/>
          <w:szCs w:val="22"/>
          <w:highlight w:val="yellow"/>
          <w:rtl w:val="0"/>
        </w:rPr>
        <w:t xml:space="preserve">здатні надати відповідне пояснення своїх процесів прийняття рішень, коли вони можуть мати значний вплив на життя людей.</w:t>
      </w:r>
      <w:r xmlns:w="http://schemas.openxmlformats.org/wordprocessingml/2006/main" w:rsidDel="00000000" w:rsidR="00000000" w:rsidRPr="00000000">
        <w:rPr>
          <w:i w:val="1"/>
          <w:sz w:val="22"/>
          <w:szCs w:val="22"/>
          <w:rtl w:val="0"/>
        </w:rPr>
        <w:t xml:space="preserve">  </w:t>
      </w:r>
      <w:commentRangeEnd xmlns:w="http://schemas.openxmlformats.org/wordprocessingml/2006/main" w:id="1"/>
      <w:r xmlns:w="http://schemas.openxmlformats.org/wordprocessingml/2006/main" w:rsidDel="00000000" w:rsidR="00000000" w:rsidRPr="00000000">
        <w:commentReference xmlns:w="http://schemas.openxmlformats.org/wordprocessingml/2006/main" w:id="1"/>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color w:val="333333"/>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color w:val="333333"/>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color w:val="333333"/>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color w:val="333333"/>
        </w:rPr>
      </w:pPr>
      <w:r w:rsidDel="00000000" w:rsidR="00000000" w:rsidRPr="00000000">
        <w:rPr>
          <w:rtl w:val="0"/>
        </w:rPr>
      </w:r>
    </w:p>
    <w:p w:rsidR="00000000" w:rsidDel="00000000" w:rsidP="00000000" w:rsidRDefault="00000000" w:rsidRPr="00000000" w14:paraId="000000D1">
      <w:pPr xmlns:w="http://schemas.openxmlformats.org/wordprocessingml/2006/main">
        <w:pBdr>
          <w:top w:space="0" w:sz="0" w:val="nil"/>
          <w:left w:space="0" w:sz="0" w:val="nil"/>
          <w:bottom w:space="0" w:sz="0" w:val="nil"/>
          <w:right w:space="0" w:sz="0" w:val="nil"/>
          <w:between w:space="0" w:sz="0" w:val="nil"/>
        </w:pBdr>
        <w:jc w:val="both"/>
        <w:rPr>
          <w:color w:val="000000"/>
        </w:rPr>
      </w:pPr>
      <w:r xmlns:w="http://schemas.openxmlformats.org/wordprocessingml/2006/main" w:rsidDel="00000000" w:rsidR="00000000" w:rsidRPr="00000000">
        <w:rPr>
          <w:color w:val="000000"/>
          <w:rtl w:val="0"/>
        </w:rPr>
        <w:t xml:space="preserve">Програми наукової освіти в Європі </w:t>
      </w:r>
      <w:r xmlns:w="http://schemas.openxmlformats.org/wordprocessingml/2006/main" w:rsidDel="00000000" w:rsidR="00000000" w:rsidRPr="00000000">
        <w:rPr>
          <w:rtl w:val="0"/>
        </w:rPr>
        <w:t xml:space="preserve">та Бразилії </w:t>
      </w:r>
      <w:r xmlns:w="http://schemas.openxmlformats.org/wordprocessingml/2006/main" w:rsidDel="00000000" w:rsidR="00000000" w:rsidRPr="00000000">
        <w:rPr>
          <w:color w:val="000000"/>
          <w:rtl w:val="0"/>
        </w:rPr>
        <w:t xml:space="preserve">часто критикують за надмірну теоретичність, що обмежує підготовку студентів до практичного застосування. Багато навчальних закладів надають пріоритет традиційному, заснованому на знаннях навчанні, над </w:t>
      </w:r>
      <w:r xmlns:w="http://schemas.openxmlformats.org/wordprocessingml/2006/main" w:rsidDel="00000000" w:rsidR="00000000" w:rsidRPr="00000000">
        <w:rPr>
          <w:b w:val="1"/>
          <w:color w:val="000000"/>
          <w:rtl w:val="0"/>
        </w:rPr>
        <w:t xml:space="preserve">експериментальними та практичними </w:t>
      </w:r>
      <w:hyperlink xmlns:w="http://schemas.openxmlformats.org/wordprocessingml/2006/main" xmlns:r="http://schemas.openxmlformats.org/officeDocument/2006/relationships" r:id="rId28">
        <w:r xmlns:w="http://schemas.openxmlformats.org/wordprocessingml/2006/main" w:rsidDel="00000000" w:rsidR="00000000" w:rsidRPr="00000000">
          <w:rPr>
            <w:b w:val="1"/>
            <w:color w:val="0000ff"/>
            <w:u w:val="single"/>
            <w:rtl w:val="0"/>
          </w:rPr>
          <w:t xml:space="preserve">компонентами </w:t>
        </w:r>
      </w:hyperlink>
      <w:r xmlns:w="http://schemas.openxmlformats.org/wordprocessingml/2006/main" w:rsidDel="00000000" w:rsidR="00000000" w:rsidRPr="00000000">
        <w:rPr>
          <w:b w:val="1"/>
          <w:color w:val="0000ff"/>
          <w:u w:val="single"/>
          <w:rtl w:val="0"/>
        </w:rPr>
        <w:t xml:space="preserve">.</w:t>
      </w:r>
      <w:r xmlns:w="http://schemas.openxmlformats.org/wordprocessingml/2006/main" w:rsidDel="00000000" w:rsidR="00000000" w:rsidRPr="00000000">
        <w:rPr>
          <w:color w:val="333333"/>
          <w:sz w:val="26"/>
          <w:szCs w:val="26"/>
          <w:rtl w:val="0"/>
        </w:rPr>
        <w:t xml:space="preserve"> </w:t>
      </w:r>
      <w:r xmlns:w="http://schemas.openxmlformats.org/wordprocessingml/2006/main" w:rsidDel="00000000" w:rsidR="00000000" w:rsidRPr="00000000">
        <w:rPr>
          <w:color w:val="000000"/>
          <w:rtl w:val="0"/>
        </w:rPr>
        <w:t xml:space="preserve">обмежені обмеженими </w:t>
      </w:r>
      <w:r xmlns:w="http://schemas.openxmlformats.org/wordprocessingml/2006/main" w:rsidDel="00000000" w:rsidR="00000000" w:rsidRPr="00000000">
        <w:rPr>
          <w:b w:val="1"/>
          <w:color w:val="000000"/>
          <w:rtl w:val="0"/>
        </w:rPr>
        <w:t xml:space="preserve">ресурсами </w:t>
      </w:r>
      <w:r xmlns:w="http://schemas.openxmlformats.org/wordprocessingml/2006/main" w:rsidDel="00000000" w:rsidR="00000000" w:rsidRPr="00000000">
        <w:rPr>
          <w:color w:val="000000"/>
          <w:rtl w:val="0"/>
        </w:rPr>
        <w:t xml:space="preserve">, великими класами та суворими правилами, такими як </w:t>
      </w:r>
      <w:hyperlink xmlns:w="http://schemas.openxmlformats.org/wordprocessingml/2006/main" xmlns:r="http://schemas.openxmlformats.org/officeDocument/2006/relationships" r:id="rId29">
        <w:r xmlns:w="http://schemas.openxmlformats.org/wordprocessingml/2006/main" w:rsidDel="00000000" w:rsidR="00000000" w:rsidRPr="00000000">
          <w:rPr>
            <w:b w:val="1"/>
            <w:color w:val="0000ff"/>
            <w:u w:val="single"/>
            <w:rtl w:val="0"/>
          </w:rPr>
          <w:t xml:space="preserve">REACH</w:t>
        </w:r>
      </w:hyperlink>
      <w:r xmlns:w="http://schemas.openxmlformats.org/wordprocessingml/2006/main" w:rsidDel="00000000" w:rsidR="00000000" w:rsidRPr="00000000">
        <w:rPr>
          <w:color w:val="0000ff"/>
          <w:rtl w:val="0"/>
        </w:rPr>
        <w:t xml:space="preserve"> </w:t>
      </w:r>
      <w:r xmlns:w="http://schemas.openxmlformats.org/wordprocessingml/2006/main" w:rsidDel="00000000" w:rsidR="00000000" w:rsidRPr="00000000">
        <w:rPr>
          <w:color w:val="000000"/>
          <w:rtl w:val="0"/>
        </w:rPr>
        <w:t xml:space="preserve">Регулювання. Країни Північної Європи, такі як Фінляндія та Швеція, ефективно інтегрували </w:t>
      </w:r>
      <w:r xmlns:w="http://schemas.openxmlformats.org/wordprocessingml/2006/main" w:rsidDel="00000000" w:rsidR="00000000" w:rsidRPr="00000000">
        <w:rPr>
          <w:b w:val="1"/>
          <w:color w:val="000000"/>
          <w:rtl w:val="0"/>
        </w:rPr>
        <w:t xml:space="preserve">експериментальне навчання </w:t>
      </w:r>
      <w:r xmlns:w="http://schemas.openxmlformats.org/wordprocessingml/2006/main" w:rsidDel="00000000" w:rsidR="00000000" w:rsidRPr="00000000">
        <w:rPr>
          <w:color w:val="000000"/>
          <w:rtl w:val="0"/>
        </w:rPr>
        <w:t xml:space="preserve">, збалансувавши теорію та практику. Натомість багато навчальних закладів Південної та Східної Європи стикаються з проблемами ресурсів, що призводить до навчальних програм, що перевантажені теорією, та меншої кількості лабораторних можливостей. Ця тенденція також спостерігається в Бразилії, </w:t>
      </w:r>
      <w:r xmlns:w="http://schemas.openxmlformats.org/wordprocessingml/2006/main" w:rsidDel="00000000" w:rsidR="00000000" w:rsidRPr="00000000">
        <w:rPr>
          <w:rtl w:val="0"/>
        </w:rPr>
        <w:t xml:space="preserve">оскільки штат Сан-Паулу залишається основним центром досліджень та розробок у Бразилії, на який припадає приблизно </w:t>
      </w:r>
      <w:r xmlns:w="http://schemas.openxmlformats.org/wordprocessingml/2006/main" w:rsidDel="00000000" w:rsidR="00000000" w:rsidRPr="00000000">
        <w:rPr>
          <w:b w:val="1"/>
          <w:rtl w:val="0"/>
        </w:rPr>
        <w:t xml:space="preserve">46% валових витрат на дослідження та розробки (GERD) країни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66% інвестицій бізнесу в дослідження та розробки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color w:val="000000"/>
          <w:rtl w:val="0"/>
        </w:rPr>
        <w:t xml:space="preserve">Університети, орієнтовані на дослідження, часто наголошують на теорії, тоді як навчальні заклади можуть робити акцент на </w:t>
      </w:r>
      <w:r xmlns:w="http://schemas.openxmlformats.org/wordprocessingml/2006/main" w:rsidDel="00000000" w:rsidR="00000000" w:rsidRPr="00000000">
        <w:rPr>
          <w:b w:val="1"/>
          <w:color w:val="000000"/>
          <w:rtl w:val="0"/>
        </w:rPr>
        <w:t xml:space="preserve">практичних навичках </w:t>
      </w:r>
      <w:r xmlns:w="http://schemas.openxmlformats.org/wordprocessingml/2006/main" w:rsidDel="00000000" w:rsidR="00000000" w:rsidRPr="00000000">
        <w:rPr>
          <w:color w:val="000000"/>
          <w:rtl w:val="0"/>
        </w:rPr>
        <w:t xml:space="preserve">, хоча й нерівномірно в </w:t>
      </w:r>
      <w:r xmlns:w="http://schemas.openxmlformats.org/wordprocessingml/2006/main" w:rsidDel="00000000" w:rsidR="00000000" w:rsidRPr="00000000">
        <w:rPr>
          <w:b w:val="1"/>
          <w:color w:val="0000ff"/>
          <w:u w:val="single"/>
          <w:rtl w:val="0"/>
        </w:rPr>
        <w:t xml:space="preserve">різних </w:t>
      </w:r>
      <w:hyperlink xmlns:w="http://schemas.openxmlformats.org/wordprocessingml/2006/main" xmlns:r="http://schemas.openxmlformats.org/officeDocument/2006/relationships" r:id="rId30">
        <w:r xmlns:w="http://schemas.openxmlformats.org/wordprocessingml/2006/main" w:rsidDel="00000000" w:rsidR="00000000" w:rsidRPr="00000000">
          <w:rPr>
            <w:b w:val="1"/>
            <w:color w:val="0000ff"/>
            <w:u w:val="single"/>
            <w:rtl w:val="0"/>
          </w:rPr>
          <w:t xml:space="preserve">регіонах </w:t>
        </w:r>
      </w:hyperlink>
      <w:r xmlns:w="http://schemas.openxmlformats.org/wordprocessingml/2006/main" w:rsidDel="00000000" w:rsidR="00000000" w:rsidRPr="00000000">
        <w:rPr>
          <w:color w:val="000000"/>
          <w:rtl w:val="0"/>
        </w:rPr>
        <w:t xml:space="preserve">. Докази, включаючи звіт Європейської Комісії </w:t>
      </w:r>
      <w:hyperlink xmlns:w="http://schemas.openxmlformats.org/wordprocessingml/2006/main" xmlns:r="http://schemas.openxmlformats.org/officeDocument/2006/relationships" r:id="rId31">
        <w:r xmlns:w="http://schemas.openxmlformats.org/wordprocessingml/2006/main" w:rsidDel="00000000" w:rsidR="00000000" w:rsidRPr="00000000">
          <w:rPr>
            <w:i w:val="1"/>
            <w:color w:val="1155cc"/>
            <w:u w:val="single"/>
            <w:rtl w:val="0"/>
          </w:rPr>
          <w:t xml:space="preserve">«Наукова освіта для відповідального громадянства» </w:t>
        </w:r>
      </w:hyperlink>
      <w:hyperlink xmlns:w="http://schemas.openxmlformats.org/wordprocessingml/2006/main" xmlns:r="http://schemas.openxmlformats.org/officeDocument/2006/relationships" r:id="rId32">
        <w:r xmlns:w="http://schemas.openxmlformats.org/wordprocessingml/2006/main" w:rsidDel="00000000" w:rsidR="00000000" w:rsidRPr="00000000">
          <w:rPr>
            <w:color w:val="1155cc"/>
            <w:u w:val="single"/>
            <w:rtl w:val="0"/>
          </w:rPr>
          <w:t xml:space="preserve">(2015) </w:t>
        </w:r>
      </w:hyperlink>
      <w:r xmlns:w="http://schemas.openxmlformats.org/wordprocessingml/2006/main" w:rsidDel="00000000" w:rsidR="00000000" w:rsidRPr="00000000">
        <w:rPr>
          <w:color w:val="000000"/>
          <w:rtl w:val="0"/>
        </w:rPr>
        <w:t xml:space="preserve">, підкреслюють необхідність дослідницького та експериментального навчання для підвищення </w:t>
      </w:r>
      <w:r xmlns:w="http://schemas.openxmlformats.org/wordprocessingml/2006/main" w:rsidDel="00000000" w:rsidR="00000000" w:rsidRPr="00000000">
        <w:rPr>
          <w:b w:val="1"/>
          <w:color w:val="000000"/>
          <w:rtl w:val="0"/>
        </w:rPr>
        <w:t xml:space="preserve">наукової </w:t>
      </w:r>
      <w:hyperlink xmlns:w="http://schemas.openxmlformats.org/wordprocessingml/2006/main" xmlns:r="http://schemas.openxmlformats.org/officeDocument/2006/relationships" r:id="rId33">
        <w:r xmlns:w="http://schemas.openxmlformats.org/wordprocessingml/2006/main" w:rsidDel="00000000" w:rsidR="00000000" w:rsidRPr="00000000">
          <w:rPr>
            <w:b w:val="1"/>
            <w:color w:val="0000ff"/>
            <w:u w:val="single"/>
            <w:rtl w:val="0"/>
          </w:rPr>
          <w:t xml:space="preserve">грамотності </w:t>
        </w:r>
      </w:hyperlink>
      <w:r xmlns:w="http://schemas.openxmlformats.org/wordprocessingml/2006/main" w:rsidDel="00000000" w:rsidR="00000000" w:rsidRPr="00000000">
        <w:rPr>
          <w:b w:val="1"/>
          <w:color w:val="333333"/>
          <w:rtl w:val="0"/>
        </w:rPr>
        <w:t xml:space="preserve">.</w:t>
      </w:r>
      <w:r xmlns:w="http://schemas.openxmlformats.org/wordprocessingml/2006/main" w:rsidDel="00000000" w:rsidR="00000000" w:rsidRPr="00000000">
        <w:rPr>
          <w:color w:val="333333"/>
          <w:rtl w:val="0"/>
        </w:rPr>
        <w:t xml:space="preserve"> </w:t>
      </w:r>
      <w:r xmlns:w="http://schemas.openxmlformats.org/wordprocessingml/2006/main" w:rsidDel="00000000" w:rsidR="00000000" w:rsidRPr="00000000">
        <w:rPr>
          <w:color w:val="000000"/>
          <w:rtl w:val="0"/>
        </w:rPr>
        <w:t xml:space="preserve">Однак, незважаючи на Болонський процес, впровадження такої практики залишається непослідовним. Звіти ЮНЕСКО щодо </w:t>
      </w:r>
      <w:hyperlink xmlns:w="http://schemas.openxmlformats.org/wordprocessingml/2006/main" xmlns:r="http://schemas.openxmlformats.org/officeDocument/2006/relationships" r:id="rId34">
        <w:r xmlns:w="http://schemas.openxmlformats.org/wordprocessingml/2006/main" w:rsidDel="00000000" w:rsidR="00000000" w:rsidRPr="00000000">
          <w:rPr>
            <w:b w:val="1"/>
            <w:color w:val="0000ff"/>
            <w:u w:val="single"/>
            <w:rtl w:val="0"/>
          </w:rPr>
          <w:t xml:space="preserve">GEM </w:t>
        </w:r>
      </w:hyperlink>
      <w:r xmlns:w="http://schemas.openxmlformats.org/wordprocessingml/2006/main" w:rsidDel="00000000" w:rsidR="00000000" w:rsidRPr="00000000">
        <w:rPr>
          <w:color w:val="000000"/>
          <w:rtl w:val="0"/>
        </w:rPr>
        <w:t xml:space="preserve">також підкреслюють важливість практичних навичок STEM та виявляють нерівність у доступі та якості. </w:t>
      </w:r>
      <w:r xmlns:w="http://schemas.openxmlformats.org/wordprocessingml/2006/main" w:rsidDel="00000000" w:rsidR="00000000" w:rsidRPr="00000000">
        <w:rPr>
          <w:color w:val="333333"/>
          <w:rtl w:val="0"/>
        </w:rPr>
        <w:t xml:space="preserve">Дослідження на національному рівні в таких країнах, як </w:t>
      </w:r>
      <w:r xmlns:w="http://schemas.openxmlformats.org/wordprocessingml/2006/main" w:rsidDel="00000000" w:rsidR="00000000" w:rsidRPr="00000000">
        <w:rPr>
          <w:b w:val="1"/>
          <w:color w:val="333333"/>
          <w:rtl w:val="0"/>
        </w:rPr>
        <w:t xml:space="preserve">Німеччина та Велика Британія, </w:t>
      </w:r>
      <w:r xmlns:w="http://schemas.openxmlformats.org/wordprocessingml/2006/main" w:rsidDel="00000000" w:rsidR="00000000" w:rsidRPr="00000000">
        <w:rPr>
          <w:color w:val="333333"/>
          <w:rtl w:val="0"/>
        </w:rPr>
        <w:t xml:space="preserve">показують, що багато випускників відчувають себе непідготовленими до кар'єри в лабораторіях через недостатню практичну підготовку під час </w:t>
      </w:r>
      <w:hyperlink xmlns:w="http://schemas.openxmlformats.org/wordprocessingml/2006/main" xmlns:r="http://schemas.openxmlformats.org/officeDocument/2006/relationships" r:id="rId35">
        <w:r xmlns:w="http://schemas.openxmlformats.org/wordprocessingml/2006/main" w:rsidDel="00000000" w:rsidR="00000000" w:rsidRPr="00000000">
          <w:rPr>
            <w:b w:val="1"/>
            <w:color w:val="0000ff"/>
            <w:u w:val="single"/>
            <w:rtl w:val="0"/>
          </w:rPr>
          <w:t xml:space="preserve">навчання </w:t>
        </w:r>
      </w:hyperlink>
      <w:r xmlns:w="http://schemas.openxmlformats.org/wordprocessingml/2006/main" w:rsidDel="00000000" w:rsidR="00000000" w:rsidRPr="00000000">
        <w:rPr>
          <w:color w:val="000000"/>
          <w:rtl w:val="0"/>
        </w:rPr>
        <w:t xml:space="preserve">. </w:t>
      </w:r>
      <w:r xmlns:w="http://schemas.openxmlformats.org/wordprocessingml/2006/main" w:rsidDel="00000000" w:rsidR="00000000" w:rsidRPr="00000000">
        <w:rPr>
          <w:b w:val="1"/>
          <w:color w:val="000000"/>
          <w:rtl w:val="0"/>
        </w:rPr>
        <w:t xml:space="preserve">Віртуальні лабораторії </w:t>
      </w:r>
      <w:r xmlns:w="http://schemas.openxmlformats.org/wordprocessingml/2006/main" w:rsidDel="00000000" w:rsidR="00000000" w:rsidRPr="00000000">
        <w:rPr>
          <w:color w:val="000000"/>
          <w:rtl w:val="0"/>
        </w:rPr>
        <w:t xml:space="preserve">та міждисциплінарні галузі, такі як </w:t>
      </w:r>
      <w:r xmlns:w="http://schemas.openxmlformats.org/wordprocessingml/2006/main" w:rsidDel="00000000" w:rsidR="00000000" w:rsidRPr="00000000">
        <w:rPr>
          <w:b w:val="1"/>
          <w:color w:val="000000"/>
          <w:rtl w:val="0"/>
        </w:rPr>
        <w:t xml:space="preserve">біоінформатика </w:t>
      </w:r>
      <w:r xmlns:w="http://schemas.openxmlformats.org/wordprocessingml/2006/main" w:rsidDel="00000000" w:rsidR="00000000" w:rsidRPr="00000000">
        <w:rPr>
          <w:color w:val="000000"/>
          <w:rtl w:val="0"/>
        </w:rPr>
        <w:t xml:space="preserve">, пропонують альтернативні експериментальні платформи, проте </w:t>
      </w:r>
      <w:r xmlns:w="http://schemas.openxmlformats.org/wordprocessingml/2006/main" w:rsidDel="00000000" w:rsidR="00000000" w:rsidRPr="00000000">
        <w:rPr>
          <w:rtl w:val="0"/>
        </w:rPr>
        <w:t xml:space="preserve">вони слабкі </w:t>
      </w:r>
      <w:r xmlns:w="http://schemas.openxmlformats.org/wordprocessingml/2006/main" w:rsidDel="00000000" w:rsidR="00000000" w:rsidRPr="00000000">
        <w:rPr>
          <w:color w:val="000000"/>
          <w:rtl w:val="0"/>
        </w:rPr>
        <w:t xml:space="preserve">, оскільки реальна </w:t>
      </w:r>
      <w:r xmlns:w="http://schemas.openxmlformats.org/wordprocessingml/2006/main" w:rsidDel="00000000" w:rsidR="00000000" w:rsidRPr="00000000">
        <w:rPr>
          <w:rtl w:val="0"/>
        </w:rPr>
        <w:t xml:space="preserve">практична лабораторна робота не виконується </w:t>
      </w:r>
      <w:r xmlns:w="http://schemas.openxmlformats.org/wordprocessingml/2006/main" w:rsidDel="00000000" w:rsidR="00000000" w:rsidRPr="00000000">
        <w:rPr>
          <w:color w:val="000000"/>
          <w:rtl w:val="0"/>
        </w:rPr>
        <w:t xml:space="preserve">. Щоб покращити ситуацію, реформи повинні сприяти збалансованим навчальним програмам, </w:t>
      </w:r>
      <w:r xmlns:w="http://schemas.openxmlformats.org/wordprocessingml/2006/main" w:rsidDel="00000000" w:rsidR="00000000" w:rsidRPr="00000000">
        <w:rPr>
          <w:b w:val="1"/>
          <w:color w:val="000000"/>
          <w:rtl w:val="0"/>
        </w:rPr>
        <w:t xml:space="preserve">модернізації лабораторій </w:t>
      </w:r>
      <w:r xmlns:w="http://schemas.openxmlformats.org/wordprocessingml/2006/main" w:rsidDel="00000000" w:rsidR="00000000" w:rsidRPr="00000000">
        <w:rPr>
          <w:color w:val="000000"/>
          <w:rtl w:val="0"/>
        </w:rPr>
        <w:t xml:space="preserve">, </w:t>
      </w:r>
      <w:r xmlns:w="http://schemas.openxmlformats.org/wordprocessingml/2006/main" w:rsidDel="00000000" w:rsidR="00000000" w:rsidRPr="00000000">
        <w:rPr>
          <w:b w:val="1"/>
          <w:color w:val="000000"/>
          <w:rtl w:val="0"/>
        </w:rPr>
        <w:t xml:space="preserve">підготовці викладачів </w:t>
      </w:r>
      <w:r xmlns:w="http://schemas.openxmlformats.org/wordprocessingml/2006/main" w:rsidDel="00000000" w:rsidR="00000000" w:rsidRPr="00000000">
        <w:rPr>
          <w:color w:val="000000"/>
          <w:rtl w:val="0"/>
        </w:rPr>
        <w:t xml:space="preserve">та </w:t>
      </w:r>
      <w:hyperlink xmlns:w="http://schemas.openxmlformats.org/wordprocessingml/2006/main" xmlns:r="http://schemas.openxmlformats.org/officeDocument/2006/relationships" r:id="rId36">
        <w:r xmlns:w="http://schemas.openxmlformats.org/wordprocessingml/2006/main" w:rsidDel="00000000" w:rsidR="00000000" w:rsidRPr="00000000">
          <w:rPr>
            <w:b w:val="1"/>
            <w:color w:val="0000ff"/>
            <w:u w:val="single"/>
            <w:rtl w:val="0"/>
          </w:rPr>
          <w:t xml:space="preserve">меншим...</w:t>
        </w:r>
      </w:hyperlink>
      <w:r xmlns:w="http://schemas.openxmlformats.org/wordprocessingml/2006/main" w:rsidDel="00000000" w:rsidR="00000000" w:rsidRPr="00000000">
        <w:rPr>
          <w:b w:val="1"/>
          <w:rtl w:val="0"/>
        </w:rPr>
        <w:t xml:space="preserve"> </w:t>
      </w:r>
      <w:r xmlns:w="http://schemas.openxmlformats.org/wordprocessingml/2006/main" w:rsidDel="00000000" w:rsidR="00000000" w:rsidRPr="00000000">
        <w:rPr>
          <w:b w:val="1"/>
          <w:color w:val="000000"/>
          <w:rtl w:val="0"/>
        </w:rPr>
        <w:t xml:space="preserve">лабораторні групи, в ідеалі лише один студент </w:t>
      </w:r>
      <w:r xmlns:w="http://schemas.openxmlformats.org/wordprocessingml/2006/main" w:rsidDel="00000000" w:rsidR="00000000" w:rsidRPr="00000000">
        <w:rPr>
          <w:color w:val="000000"/>
          <w:rtl w:val="0"/>
        </w:rPr>
        <w:t xml:space="preserve">. </w:t>
      </w:r>
      <w:r xmlns:w="http://schemas.openxmlformats.org/wordprocessingml/2006/main" w:rsidDel="00000000" w:rsidR="00000000" w:rsidRPr="00000000">
        <w:rPr>
          <w:color w:val="333333"/>
          <w:rtl w:val="0"/>
        </w:rPr>
        <w:t xml:space="preserve">Щоб покращити ситуацію, </w:t>
      </w:r>
      <w:r xmlns:w="http://schemas.openxmlformats.org/wordprocessingml/2006/main" w:rsidDel="00000000" w:rsidR="00000000" w:rsidRPr="00000000">
        <w:rPr>
          <w:b w:val="1"/>
          <w:color w:val="333333"/>
          <w:rtl w:val="0"/>
        </w:rPr>
        <w:t xml:space="preserve">програми наукової освіти повинні бути переглянуті, щоб підкреслити баланс між теорією та практикою, </w:t>
      </w:r>
      <w:r xmlns:w="http://schemas.openxmlformats.org/wordprocessingml/2006/main" w:rsidDel="00000000" w:rsidR="00000000" w:rsidRPr="00000000">
        <w:rPr>
          <w:color w:val="333333"/>
          <w:rtl w:val="0"/>
        </w:rPr>
        <w:t xml:space="preserve">забезпечуючи належний доступ до лабораторної роботи для всіх студентів. Хоча деякі кроки вживаються для вирішення цих проблем, необхідні більш системні реформи, щоб забезпечити випуск студентів з практичними навичками, необхідними для сучасної наукової робочої сили. Оптимізація технологій, узгодження з освітніми рамками </w:t>
      </w:r>
      <w:hyperlink xmlns:w="http://schemas.openxmlformats.org/wordprocessingml/2006/main" xmlns:r="http://schemas.openxmlformats.org/officeDocument/2006/relationships" r:id="rId37">
        <w:r xmlns:w="http://schemas.openxmlformats.org/wordprocessingml/2006/main" w:rsidDel="00000000" w:rsidR="00000000" w:rsidRPr="00000000">
          <w:rPr>
            <w:b w:val="1"/>
            <w:color w:val="0000ff"/>
            <w:u w:val="single"/>
            <w:rtl w:val="0"/>
          </w:rPr>
          <w:t xml:space="preserve">ЄС </w:t>
        </w:r>
      </w:hyperlink>
      <w:r xmlns:w="http://schemas.openxmlformats.org/wordprocessingml/2006/main" w:rsidDel="00000000" w:rsidR="00000000" w:rsidRPr="00000000">
        <w:rPr>
          <w:color w:val="333333"/>
          <w:rtl w:val="0"/>
        </w:rPr>
        <w:t xml:space="preserve">та </w:t>
      </w:r>
      <w:hyperlink xmlns:w="http://schemas.openxmlformats.org/wordprocessingml/2006/main" xmlns:r="http://schemas.openxmlformats.org/officeDocument/2006/relationships" r:id="rId38">
        <w:r xmlns:w="http://schemas.openxmlformats.org/wordprocessingml/2006/main" w:rsidDel="00000000" w:rsidR="00000000" w:rsidRPr="00000000">
          <w:rPr>
            <w:b w:val="1"/>
            <w:color w:val="0000ff"/>
            <w:u w:val="single"/>
            <w:rtl w:val="0"/>
          </w:rPr>
          <w:t xml:space="preserve">ЮНЕСКО </w:t>
        </w:r>
      </w:hyperlink>
      <w:r xmlns:w="http://schemas.openxmlformats.org/wordprocessingml/2006/main" w:rsidDel="00000000" w:rsidR="00000000" w:rsidRPr="00000000">
        <w:rPr>
          <w:color w:val="333333"/>
          <w:rtl w:val="0"/>
        </w:rPr>
        <w:t xml:space="preserve">, а також сприяння інституційним партнерствам можуть відіграти ключову роль у подоланні цього розриву.</w:t>
      </w:r>
    </w:p>
    <w:p w:rsidR="00000000" w:rsidDel="00000000" w:rsidP="00000000" w:rsidRDefault="00000000" w:rsidRPr="00000000" w14:paraId="000000D2">
      <w:pPr xmlns:w="http://schemas.openxmlformats.org/wordprocessingml/2006/main">
        <w:pBdr>
          <w:top w:space="0" w:sz="0" w:val="nil"/>
          <w:left w:space="0" w:sz="0" w:val="nil"/>
          <w:bottom w:space="0" w:sz="0" w:val="nil"/>
          <w:right w:space="0" w:sz="0" w:val="nil"/>
          <w:between w:space="0" w:sz="0" w:val="nil"/>
        </w:pBdr>
        <w:jc w:val="both"/>
        <w:rPr/>
      </w:pPr>
      <w:r xmlns:w="http://schemas.openxmlformats.org/wordprocessingml/2006/main" w:rsidDel="00000000" w:rsidR="00000000" w:rsidRPr="00000000">
        <w:rPr>
          <w:color w:val="333333"/>
          <w:rtl w:val="0"/>
        </w:rPr>
        <w:t xml:space="preserve">Вирішуючи ці проблеми, </w:t>
      </w:r>
      <w:r xmlns:w="http://schemas.openxmlformats.org/wordprocessingml/2006/main" w:rsidDel="00000000" w:rsidR="00000000" w:rsidRPr="00000000">
        <w:rPr>
          <w:rtl w:val="0"/>
        </w:rPr>
        <w:t xml:space="preserve">наша </w:t>
      </w:r>
      <w:r xmlns:w="http://schemas.openxmlformats.org/wordprocessingml/2006/main" w:rsidDel="00000000" w:rsidR="00000000" w:rsidRPr="00000000">
        <w:rPr>
          <w:color w:val="333333"/>
          <w:rtl w:val="0"/>
        </w:rPr>
        <w:t xml:space="preserve">команда розробила прототип </w:t>
      </w:r>
      <w:r xmlns:w="http://schemas.openxmlformats.org/wordprocessingml/2006/main" w:rsidDel="00000000" w:rsidR="00000000" w:rsidRPr="00000000">
        <w:rPr>
          <w:b w:val="1"/>
          <w:color w:val="333333"/>
          <w:rtl w:val="0"/>
        </w:rPr>
        <w:t xml:space="preserve">доступного, але потужного невеликого пристрою, який називається</w:t>
      </w:r>
      <w:r xmlns:w="http://schemas.openxmlformats.org/wordprocessingml/2006/main" w:rsidDel="00000000" w:rsidR="00000000" w:rsidRPr="00000000">
        <w:rPr>
          <w:b w:val="1"/>
          <w:color w:val="0000ff"/>
          <w:u w:val="single"/>
          <w:rtl w:val="0"/>
        </w:rPr>
        <w:t xml:space="preserve"> </w:t>
      </w:r>
      <w:hyperlink xmlns:w="http://schemas.openxmlformats.org/wordprocessingml/2006/main" xmlns:r="http://schemas.openxmlformats.org/officeDocument/2006/relationships" r:id="rId39">
        <w:r xmlns:w="http://schemas.openxmlformats.org/wordprocessingml/2006/main" w:rsidDel="00000000" w:rsidR="00000000" w:rsidRPr="00000000">
          <w:rPr>
            <w:b w:val="1"/>
            <w:color w:val="0000ff"/>
            <w:u w:val="single"/>
            <w:rtl w:val="0"/>
          </w:rPr>
          <w:t xml:space="preserve">Освітня компанія доктора Віди </w:t>
        </w:r>
      </w:hyperlink>
      <w:r xmlns:w="http://schemas.openxmlformats.org/wordprocessingml/2006/main" w:rsidDel="00000000" w:rsidR="00000000" w:rsidRPr="00000000">
        <w:rPr>
          <w:b w:val="1"/>
          <w:color w:val="333333"/>
          <w:rtl w:val="0"/>
        </w:rPr>
        <w:t xml:space="preserve">, </w:t>
      </w:r>
      <w:r xmlns:w="http://schemas.openxmlformats.org/wordprocessingml/2006/main" w:rsidDel="00000000" w:rsidR="00000000" w:rsidRPr="00000000">
        <w:rPr>
          <w:color w:val="333333"/>
          <w:rtl w:val="0"/>
        </w:rPr>
        <w:t xml:space="preserve">яка пропонує трансформаційне рішення. Цей пристрій інтегрує ультрафіолетові та видимі світлодіоди для збудження та підтримує вимірювання як флуоресценції, так і фосфоресценції. Крім того, доктор Віда представляє функціональність компактної </w:t>
      </w:r>
      <w:r xmlns:w="http://schemas.openxmlformats.org/wordprocessingml/2006/main" w:rsidDel="00000000" w:rsidR="00000000" w:rsidRPr="00000000">
        <w:rPr>
          <w:b w:val="1"/>
          <w:color w:val="333333"/>
          <w:rtl w:val="0"/>
        </w:rPr>
        <w:t xml:space="preserve">ПЛР-системи </w:t>
      </w:r>
      <w:r xmlns:w="http://schemas.openxmlformats.org/wordprocessingml/2006/main" w:rsidDel="00000000" w:rsidR="00000000" w:rsidRPr="00000000">
        <w:rPr>
          <w:color w:val="333333"/>
          <w:rtl w:val="0"/>
        </w:rPr>
        <w:t xml:space="preserve">та її застосування в </w:t>
      </w:r>
      <w:r xmlns:w="http://schemas.openxmlformats.org/wordprocessingml/2006/main" w:rsidDel="00000000" w:rsidR="00000000" w:rsidRPr="00000000">
        <w:rPr>
          <w:b w:val="1"/>
          <w:color w:val="333333"/>
          <w:rtl w:val="0"/>
        </w:rPr>
        <w:t xml:space="preserve">аналітичній, біоаналітичній та клінічній біохімії </w:t>
      </w:r>
      <w:r xmlns:w="http://schemas.openxmlformats.org/wordprocessingml/2006/main" w:rsidDel="00000000" w:rsidR="00000000" w:rsidRPr="00000000">
        <w:rPr>
          <w:color w:val="333333"/>
          <w:rtl w:val="0"/>
        </w:rPr>
        <w:t xml:space="preserve">. Крім того, її адаптивність робить її придатною для </w:t>
      </w:r>
      <w:r xmlns:w="http://schemas.openxmlformats.org/wordprocessingml/2006/main" w:rsidDel="00000000" w:rsidR="00000000" w:rsidRPr="00000000">
        <w:rPr>
          <w:b w:val="1"/>
          <w:color w:val="333333"/>
          <w:rtl w:val="0"/>
        </w:rPr>
        <w:t xml:space="preserve">досліджень навколишнього середовища </w:t>
      </w:r>
      <w:r xmlns:w="http://schemas.openxmlformats.org/wordprocessingml/2006/main" w:rsidDel="00000000" w:rsidR="00000000" w:rsidRPr="00000000">
        <w:rPr>
          <w:color w:val="333333"/>
          <w:rtl w:val="0"/>
        </w:rPr>
        <w:t xml:space="preserve">(наприклад, моніторинг забруднюючих речовин) та </w:t>
      </w:r>
      <w:r xmlns:w="http://schemas.openxmlformats.org/wordprocessingml/2006/main" w:rsidDel="00000000" w:rsidR="00000000" w:rsidRPr="00000000">
        <w:rPr>
          <w:b w:val="1"/>
          <w:color w:val="333333"/>
          <w:rtl w:val="0"/>
        </w:rPr>
        <w:t xml:space="preserve">клінічних медичних досліджень </w:t>
      </w:r>
      <w:r xmlns:w="http://schemas.openxmlformats.org/wordprocessingml/2006/main" w:rsidDel="00000000" w:rsidR="00000000" w:rsidRPr="00000000">
        <w:rPr>
          <w:color w:val="333333"/>
          <w:rtl w:val="0"/>
        </w:rPr>
        <w:t xml:space="preserve">(наприклад, діагностика в місці надання медичної допомоги). Також для біоінформатики та електротехнічних </w:t>
      </w:r>
      <w:r xmlns:w="http://schemas.openxmlformats.org/wordprocessingml/2006/main" w:rsidDel="00000000" w:rsidR="00000000" w:rsidRPr="00000000">
        <w:rPr>
          <w:rtl w:val="0"/>
        </w:rPr>
        <w:t xml:space="preserve">застосувань. </w:t>
      </w:r>
      <w:r xmlns:w="http://schemas.openxmlformats.org/wordprocessingml/2006/main" w:rsidDel="00000000" w:rsidR="00000000" w:rsidRPr="00000000">
        <w:rPr>
          <w:color w:val="333333"/>
          <w:rtl w:val="0"/>
        </w:rPr>
        <w:t xml:space="preserve">Такий інструмент безпосередньо усуває прогалини в практичній науковій підготовці, надаючи студентам доступ до передових технологій за частку традиційних витрат, один пристрій менше 1000 євро. Його компактна конструкція гарантує, що навіть установи з обмеженими ресурсами можуть пропонувати надійні експериментальні можливості, що є чудовим для країн, що розвиваються, та віддалених районів. </w:t>
      </w:r>
      <w:r xmlns:w="http://schemas.openxmlformats.org/wordprocessingml/2006/main" w:rsidDel="00000000" w:rsidR="00000000" w:rsidRPr="00000000">
        <w:rPr>
          <w:b w:val="1"/>
          <w:rtl w:val="0"/>
        </w:rPr>
        <w:t xml:space="preserve">Що </w:t>
      </w:r>
      <w:r xmlns:w="http://schemas.openxmlformats.org/wordprocessingml/2006/main" w:rsidDel="00000000" w:rsidR="00000000" w:rsidRPr="00000000">
        <w:rPr>
          <w:b w:val="1"/>
          <w:color w:val="333333"/>
          <w:rtl w:val="0"/>
        </w:rPr>
        <w:t xml:space="preserve">ще </w:t>
      </w:r>
      <w:r xmlns:w="http://schemas.openxmlformats.org/wordprocessingml/2006/main" w:rsidDel="00000000" w:rsidR="00000000" w:rsidRPr="00000000">
        <w:rPr>
          <w:b w:val="1"/>
          <w:rtl w:val="0"/>
        </w:rPr>
        <w:t xml:space="preserve">важливіше, вперше можна реалізувати концепцію «один студент — один апарат», що дозволяє персоналізоване навчання через експериментальні заняття в теоретичній аудиторії. </w:t>
      </w:r>
      <w:r xmlns:w="http://schemas.openxmlformats.org/wordprocessingml/2006/main" w:rsidDel="00000000" w:rsidR="00000000" w:rsidRPr="00000000">
        <w:rPr>
          <w:rtl w:val="0"/>
        </w:rPr>
        <w:t xml:space="preserve">Його можливості в УФ-видимому діапазоні та флуоресценції сприяють молекулярному аналізу, дозволяючи користувачам характеризувати хімічні сполуки, біомолекули та зразки навколишнього середовища. Завдяки застосуванню в кількісному та якісному аналізі, цей пристрій є безцінним для досліджень та промислового контролю якості, одночасно інтегруючи такі концепції, як межі виявлення, калібрування та управління статистичними даними, в освіту. Пристрій підтримує екологічні дослідження, моніторячи забруднювачі, такі як важкі метали та органічні забруднювачі у воді, ґрунті та повітрі, що дозволяє здійснювати моніторинг навколишнього середовища в режимі реального часу для збереження та дотримання вимог. У клінічній галузі його компактна функціональність ПЛР полегшує діагностику захворювань на місці, тоді як діагностика на основі флуоресценції допомагає виявляти біомаркери та приймати терапевтичні рішення. Промислове застосування включає контроль якості у фармацевтичній, харчовій та косметичній промисловості, а також оптимізацію процесів. Dr. Vida Education також сприяє розвитку громадського здоров'я, забезпечуючи спостереження за захворюваннями та відстеження патогенів у віддалених районах. </w:t>
      </w:r>
      <w:r xmlns:w="http://schemas.openxmlformats.org/wordprocessingml/2006/main" w:rsidDel="00000000" w:rsidR="00000000" w:rsidRPr="00000000">
        <w:rPr>
          <w:b w:val="1"/>
          <w:rtl w:val="0"/>
        </w:rPr>
        <w:t xml:space="preserve">Його доступність та портативність демократизують доступ до якісної наукової освіти, особливо в регіонах з обмеженими ресурсами, сприяючи кар'єрі в STEM та рівному доступу до передових інструментів.</w:t>
      </w:r>
    </w:p>
    <w:p w:rsidR="00000000" w:rsidDel="00000000" w:rsidP="00000000" w:rsidRDefault="00000000" w:rsidRPr="00000000" w14:paraId="000000D3">
      <w:pPr xmlns:w="http://schemas.openxmlformats.org/wordprocessingml/2006/main">
        <w:jc w:val="both"/>
        <w:rPr>
          <w:highlight w:val="yellow"/>
        </w:rPr>
      </w:pPr>
      <w:r xmlns:w="http://schemas.openxmlformats.org/wordprocessingml/2006/main" w:rsidDel="00000000" w:rsidR="00000000" w:rsidRPr="00000000">
        <w:rPr>
          <w:highlight w:val="yellow"/>
          <w:rtl w:val="0"/>
        </w:rPr>
        <w:t xml:space="preserve">Узгоджуючи результати оцінювання з цілями проєкту, </w:t>
      </w:r>
      <w:r xmlns:w="http://schemas.openxmlformats.org/wordprocessingml/2006/main" w:rsidDel="00000000" w:rsidR="00000000" w:rsidRPr="00000000">
        <w:rPr>
          <w:b w:val="1"/>
          <w:highlight w:val="yellow"/>
          <w:rtl w:val="0"/>
        </w:rPr>
        <w:t xml:space="preserve">План дій щодо інноваційного бачення (IVAP) </w:t>
      </w:r>
      <w:r xmlns:w="http://schemas.openxmlformats.org/wordprocessingml/2006/main" w:rsidDel="00000000" w:rsidR="00000000" w:rsidRPr="00000000">
        <w:rPr>
          <w:highlight w:val="yellow"/>
          <w:rtl w:val="0"/>
        </w:rPr>
        <w:t xml:space="preserve">гарантує, що стратегічні дії спрямовані на вирішення критичних проблем у європейській та бразильській науковій освіті. Самооцінювання підкреслило необхідність сильнішого лідерства для просування практичного навчання та навчальних інновацій.</w:t>
      </w:r>
    </w:p>
    <w:p w:rsidR="00000000" w:rsidDel="00000000" w:rsidP="00000000" w:rsidRDefault="00000000" w:rsidRPr="00000000" w14:paraId="000000D4">
      <w:pPr xmlns:w="http://schemas.openxmlformats.org/wordprocessingml/2006/main">
        <w:jc w:val="both"/>
        <w:rPr/>
      </w:pPr>
      <w:r xmlns:w="http://schemas.openxmlformats.org/wordprocessingml/2006/main" w:rsidDel="00000000" w:rsidR="00000000" w:rsidRPr="00000000">
        <w:rPr>
          <w:rtl w:val="0"/>
        </w:rPr>
        <w:t xml:space="preserve">Результати самооцінки HEInnovate безпосередньо впливають на вибір дій у рамках IVAP.</w:t>
      </w:r>
      <w:r xmlns:w="http://schemas.openxmlformats.org/wordprocessingml/2006/main" w:rsidDel="00000000" w:rsidR="00000000" w:rsidRPr="00000000">
        <w:rPr>
          <w:b w:val="1"/>
          <w:color w:val="0000ff"/>
          <w:u w:val="single"/>
          <w:rtl w:val="0"/>
        </w:rPr>
        <w:t xml:space="preserve"> </w:t>
      </w:r>
      <w:r xmlns:w="http://schemas.openxmlformats.org/wordprocessingml/2006/main" w:rsidDel="00000000" w:rsidR="00000000" w:rsidRPr="00000000">
        <w:rPr>
          <w:rtl w:val="0"/>
        </w:rPr>
        <w:t xml:space="preserve">Розробка навчальної програми зосереджена на впровадженні освіти доктора Віди в міждисциплінарні курси для поєднання теоретичного та практичного навчання. Семінари з розвитку викладачів оснащують викладачів навичками практичного викладання, забезпечуючи ефективну інтеграцію пристрою. Поетапний план впровадження дозволяє масштабувати впровадження пристрою у понад </w:t>
      </w:r>
      <w:r xmlns:w="http://schemas.openxmlformats.org/wordprocessingml/2006/main" w:rsidDel="00000000" w:rsidR="00000000" w:rsidRPr="00000000">
        <w:rPr>
          <w:b w:val="1"/>
          <w:color w:val="000000"/>
          <w:u w:val="single"/>
          <w:rtl w:val="0"/>
        </w:rPr>
        <w:t xml:space="preserve">20 </w:t>
      </w:r>
      <w:r xmlns:w="http://schemas.openxmlformats.org/wordprocessingml/2006/main" w:rsidDel="00000000" w:rsidR="00000000" w:rsidRPr="00000000">
        <w:rPr>
          <w:b w:val="1"/>
          <w:u w:val="single"/>
          <w:rtl w:val="0"/>
        </w:rPr>
        <w:t xml:space="preserve">вищих </w:t>
      </w:r>
      <w:r xmlns:w="http://schemas.openxmlformats.org/wordprocessingml/2006/main" w:rsidDel="00000000" w:rsidR="00000000" w:rsidRPr="00000000">
        <w:rPr>
          <w:rtl w:val="0"/>
        </w:rPr>
        <w:t xml:space="preserve">навчальних закладах до кінця Фази 2А. Центри співпраці сприяють обміну знаннями та технічній підтримці, а також</w:t>
      </w:r>
      <w:r xmlns:w="http://schemas.openxmlformats.org/wordprocessingml/2006/main" w:rsidDel="00000000" w:rsidR="00000000" w:rsidRPr="00000000">
        <w:rPr>
          <w:b w:val="1"/>
          <w:rtl w:val="0"/>
        </w:rPr>
        <w:t xml:space="preserve"> </w:t>
      </w:r>
      <w:r xmlns:w="http://schemas.openxmlformats.org/wordprocessingml/2006/main" w:rsidDel="00000000" w:rsidR="00000000" w:rsidRPr="00000000">
        <w:rPr>
          <w:b w:val="1"/>
          <w:u w:val="single"/>
          <w:rtl w:val="0"/>
        </w:rPr>
        <w:t xml:space="preserve">міжнародний</w:t>
      </w:r>
      <w:r xmlns:w="http://schemas.openxmlformats.org/wordprocessingml/2006/main" w:rsidDel="00000000" w:rsidR="00000000" w:rsidRPr="00000000">
        <w:rPr>
          <w:color w:val="0000ff"/>
          <w:rtl w:val="0"/>
        </w:rPr>
        <w:t xml:space="preserve"> </w:t>
      </w:r>
      <w:r xmlns:w="http://schemas.openxmlformats.org/wordprocessingml/2006/main" w:rsidDel="00000000" w:rsidR="00000000" w:rsidRPr="00000000">
        <w:rPr>
          <w:rtl w:val="0"/>
        </w:rPr>
        <w:t xml:space="preserve">партнерства сприяють розвитку глобальної співпраці.</w:t>
      </w:r>
    </w:p>
    <w:p w:rsidR="00000000" w:rsidDel="00000000" w:rsidP="00000000" w:rsidRDefault="00000000" w:rsidRPr="00000000" w14:paraId="000000D5">
      <w:pPr xmlns:w="http://schemas.openxmlformats.org/wordprocessingml/2006/main">
        <w:jc w:val="both"/>
        <w:rPr/>
      </w:pPr>
      <w:r xmlns:w="http://schemas.openxmlformats.org/wordprocessingml/2006/main" w:rsidDel="00000000" w:rsidR="00000000" w:rsidRPr="00000000">
        <w:rPr>
          <w:highlight w:val="yellow"/>
          <w:rtl w:val="0"/>
        </w:rPr>
        <w:t xml:space="preserve">На завершення, </w:t>
      </w:r>
      <w:r xmlns:w="http://schemas.openxmlformats.org/wordprocessingml/2006/main" w:rsidDel="00000000" w:rsidR="00000000" w:rsidRPr="00000000">
        <w:rPr>
          <w:b w:val="1"/>
          <w:color w:val="0000ff"/>
          <w:highlight w:val="yellow"/>
          <w:u w:val="single"/>
          <w:rtl w:val="0"/>
        </w:rPr>
        <w:t xml:space="preserve">самооцінка HEInnovate</w:t>
      </w:r>
      <w:r xmlns:w="http://schemas.openxmlformats.org/wordprocessingml/2006/main" w:rsidDel="00000000" w:rsidR="00000000" w:rsidRPr="00000000">
        <w:rPr>
          <w:color w:val="0000ff"/>
          <w:highlight w:val="yellow"/>
          <w:rtl w:val="0"/>
        </w:rPr>
        <w:t xml:space="preserve"> </w:t>
      </w:r>
      <w:r xmlns:w="http://schemas.openxmlformats.org/wordprocessingml/2006/main" w:rsidDel="00000000" w:rsidR="00000000" w:rsidRPr="00000000">
        <w:rPr>
          <w:highlight w:val="yellow"/>
          <w:rtl w:val="0"/>
        </w:rPr>
        <w:t xml:space="preserve">відіграв важливу роль у визначенні інституційних потреб та можливостей, формуванні IVAP</w:t>
      </w:r>
      <w:r xmlns:w="http://schemas.openxmlformats.org/wordprocessingml/2006/main" w:rsidDel="00000000" w:rsidR="00000000" w:rsidRPr="00000000">
        <w:rPr>
          <w:color w:val="0000ff"/>
          <w:highlight w:val="yellow"/>
          <w:rtl w:val="0"/>
        </w:rPr>
        <w:t xml:space="preserve"> </w:t>
      </w:r>
      <w:r xmlns:w="http://schemas.openxmlformats.org/wordprocessingml/2006/main" w:rsidDel="00000000" w:rsidR="00000000" w:rsidRPr="00000000">
        <w:rPr>
          <w:highlight w:val="yellow"/>
          <w:rtl w:val="0"/>
        </w:rPr>
        <w:t xml:space="preserve">здійснювати цілеспрямовані та ефективні дії.</w:t>
      </w:r>
      <w:r xmlns:w="http://schemas.openxmlformats.org/wordprocessingml/2006/main" w:rsidDel="00000000" w:rsidR="00000000" w:rsidRPr="00000000">
        <w:rPr>
          <w:rtl w:val="0"/>
        </w:rPr>
        <w:t xml:space="preserve"> </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xmlns:w="http://schemas.openxmlformats.org/wordprocessingml/2006/main">
        <w:jc w:val="both"/>
        <w:rPr/>
      </w:pPr>
      <w:r xmlns:w="http://schemas.openxmlformats.org/wordprocessingml/2006/main" w:rsidDel="00000000" w:rsidR="00000000" w:rsidRPr="00000000">
        <w:rPr>
          <w:rtl w:val="0"/>
        </w:rPr>
        <w:t xml:space="preserve">Інтеграція досвіду та методів з різних дисциплін є центральною для досягнення цілей, окреслених у цьому проекті. Це відображено в таблиці B. Кожен тип студента, який навчається за будь-яким із цих спеціальностей: (біо)інформатика, хімія або біохімія, навколишнє середовище, фармація, фізика, електротехніка та медицина, принесе унікальні навички та перспективи, які будуть узгоджені для сприяння міждисциплінарній співпраці та інноваціям. Як показано в таблиці C. У цьому проекті студенти застосовуватимуть свій унікальний набутий досвід з </w:t>
      </w:r>
      <w:r xmlns:w="http://schemas.openxmlformats.org/wordprocessingml/2006/main" w:rsidDel="00000000" w:rsidR="00000000" w:rsidRPr="00000000">
        <w:rPr>
          <w:b w:val="1"/>
          <w:rtl w:val="0"/>
        </w:rPr>
        <w:t xml:space="preserve">програмою Dr. Vida Education </w:t>
      </w:r>
      <w:r xmlns:w="http://schemas.openxmlformats.org/wordprocessingml/2006/main" w:rsidDel="00000000" w:rsidR="00000000" w:rsidRPr="00000000">
        <w:rPr>
          <w:rtl w:val="0"/>
        </w:rPr>
        <w:t xml:space="preserve">та активно навчатимуться один в одного, сприяючи спільному та міждисциплінарному підходу. Цей обмін знаннями забезпечує глибше розуміння складних проблем та сприяє цілісному вирішенню проблем. Усі університети, що беруть участь у цьому проекті, обрали спеціальності для реалізації концепції Dr. Vida Education. Координатори установ-бенефіціарів об'єднують комплексний та міждисциплінарний набір навичок, який охоплює всі наукові та технологічні галузі, необхідні для успіху проекту. Такі установи, як </w:t>
      </w:r>
      <w:r xmlns:w="http://schemas.openxmlformats.org/wordprocessingml/2006/main" w:rsidDel="00000000" w:rsidR="00000000" w:rsidRPr="00000000">
        <w:rPr>
          <w:b w:val="1"/>
          <w:rtl w:val="0"/>
        </w:rPr>
        <w:t xml:space="preserve">NOVA, UHU, KNU, UPE, UNICAMP, UNIBO, UOA та HUJI, </w:t>
      </w:r>
      <w:r xmlns:w="http://schemas.openxmlformats.org/wordprocessingml/2006/main" w:rsidDel="00000000" w:rsidR="00000000" w:rsidRPr="00000000">
        <w:rPr>
          <w:rtl w:val="0"/>
        </w:rPr>
        <w:t xml:space="preserve">роблять значний внесок у різні дисципліни, включаючи </w:t>
      </w:r>
      <w:r xmlns:w="http://schemas.openxmlformats.org/wordprocessingml/2006/main" w:rsidDel="00000000" w:rsidR="00000000" w:rsidRPr="00000000">
        <w:rPr>
          <w:b w:val="1"/>
          <w:rtl w:val="0"/>
        </w:rPr>
        <w:t xml:space="preserve">хімію та біохімію навколишнього середовища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фармацію та біотехнології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системну медицину та біофізику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біомедичну інженерію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медичну біохімію </w:t>
      </w:r>
      <w:r xmlns:w="http://schemas.openxmlformats.org/wordprocessingml/2006/main" w:rsidDel="00000000" w:rsidR="00000000" w:rsidRPr="00000000">
        <w:rPr>
          <w:rtl w:val="0"/>
        </w:rPr>
        <w:t xml:space="preserve">, демонструючи свій консолідований досвід у молекулярних науках, медичних технологіях та біомедичних дослідженнях. I. Установи </w:t>
      </w:r>
      <w:r xmlns:w="http://schemas.openxmlformats.org/wordprocessingml/2006/main" w:rsidDel="00000000" w:rsidR="00000000" w:rsidRPr="00000000">
        <w:rPr>
          <w:b w:val="1"/>
          <w:rtl w:val="0"/>
        </w:rPr>
        <w:t xml:space="preserve">NOVA, UOA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YAGHMA </w:t>
      </w:r>
      <w:r xmlns:w="http://schemas.openxmlformats.org/wordprocessingml/2006/main" w:rsidDel="00000000" w:rsidR="00000000" w:rsidRPr="00000000">
        <w:rPr>
          <w:rtl w:val="0"/>
        </w:rPr>
        <w:t xml:space="preserve">вносять важливі можливості в </w:t>
      </w:r>
      <w:r xmlns:w="http://schemas.openxmlformats.org/wordprocessingml/2006/main" w:rsidDel="00000000" w:rsidR="00000000" w:rsidRPr="00000000">
        <w:rPr>
          <w:b w:val="1"/>
          <w:rtl w:val="0"/>
        </w:rPr>
        <w:t xml:space="preserve">біоінформатику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етичне й пояснене використання штучного інтелекту </w:t>
      </w:r>
      <w:r xmlns:w="http://schemas.openxmlformats.org/wordprocessingml/2006/main" w:rsidDel="00000000" w:rsidR="00000000" w:rsidRPr="00000000">
        <w:rPr>
          <w:rtl w:val="0"/>
        </w:rPr>
        <w:t xml:space="preserve">, забезпечуючи, щоб інтеграція цифрових технологій в освіту, діагностику та практику сталого розвитку була як технічно обґрунтованою, так і соціально відповідальною. Крім того, </w:t>
      </w:r>
      <w:r xmlns:w="http://schemas.openxmlformats.org/wordprocessingml/2006/main" w:rsidDel="00000000" w:rsidR="00000000" w:rsidRPr="00000000">
        <w:rPr>
          <w:b w:val="1"/>
          <w:rtl w:val="0"/>
        </w:rPr>
        <w:t xml:space="preserve">YAGHMA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NOVA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STABV </w:t>
      </w:r>
      <w:r xmlns:w="http://schemas.openxmlformats.org/wordprocessingml/2006/main" w:rsidDel="00000000" w:rsidR="00000000" w:rsidRPr="00000000">
        <w:rPr>
          <w:rtl w:val="0"/>
        </w:rPr>
        <w:t xml:space="preserve">привносять цінний досвід у сфері </w:t>
      </w:r>
      <w:r xmlns:w="http://schemas.openxmlformats.org/wordprocessingml/2006/main" w:rsidDel="00000000" w:rsidR="00000000" w:rsidRPr="00000000">
        <w:rPr>
          <w:b w:val="1"/>
          <w:rtl w:val="0"/>
        </w:rPr>
        <w:t xml:space="preserve">управління бізнесом та інновацій </w:t>
      </w:r>
      <w:r xmlns:w="http://schemas.openxmlformats.org/wordprocessingml/2006/main" w:rsidDel="00000000" w:rsidR="00000000" w:rsidRPr="00000000">
        <w:rPr>
          <w:rtl w:val="0"/>
        </w:rPr>
        <w:t xml:space="preserve">, підтримуючи підприємницький та трансляційний виміри проекту, включаючи масштабованість, сталий розвиток та взаємодію з промисловістю та громадянським суспільством. Цей добре розподілений та тематично інтегрований досвід дозволяє консорціуму вирішувати складні проблеми на стику науки, технологій, освіти та суспільних потреб, одночасно сприяючи впливовим та сталим інноваціям.</w:t>
      </w:r>
    </w:p>
    <w:p w:rsidR="00000000" w:rsidDel="00000000" w:rsidP="00000000" w:rsidRDefault="00000000" w:rsidRPr="00000000" w14:paraId="000000D8">
      <w:pPr xmlns:w="http://schemas.openxmlformats.org/wordprocessingml/2006/main">
        <w:spacing w:before="240" w:lineRule="auto"/>
        <w:jc w:val="both"/>
        <w:rPr>
          <w:b w:val="1"/>
          <w:sz w:val="26"/>
          <w:szCs w:val="26"/>
        </w:rPr>
      </w:pPr>
      <w:r xmlns:w="http://schemas.openxmlformats.org/wordprocessingml/2006/main" w:rsidDel="00000000" w:rsidR="00000000" w:rsidRPr="00000000">
        <w:rPr>
          <w:rtl w:val="0"/>
        </w:rPr>
        <w:t xml:space="preserve">Протягом Фази А, програма Dr. Vida Education об’єднає студентів у міждисциплінарні команди для проведення тематичних досліджень. Там, де неможливо забезпечити таку різноманітність дисциплін, студенти натомість займатимуться завданнями, безпосередньо пов’язаними з їхньою сферою знань. </w:t>
      </w:r>
      <w:r xmlns:w="http://schemas.openxmlformats.org/wordprocessingml/2006/main" w:rsidDel="00000000" w:rsidR="00000000" w:rsidRPr="00000000">
        <w:rPr>
          <w:b w:val="1"/>
          <w:sz w:val="26"/>
          <w:szCs w:val="26"/>
          <w:rtl w:val="0"/>
        </w:rPr>
        <w:t xml:space="preserve">Вибрані тематичні дослідження з використанням Dr. Vida:</w:t>
      </w:r>
    </w:p>
    <w:p w:rsidR="00000000" w:rsidDel="00000000" w:rsidP="00000000" w:rsidRDefault="00000000" w:rsidRPr="00000000" w14:paraId="000000D9">
      <w:pPr xmlns:w="http://schemas.openxmlformats.org/wordprocessingml/2006/main">
        <w:spacing w:after="240" w:before="240" w:lineRule="auto"/>
        <w:jc w:val="both"/>
        <w:rPr/>
      </w:pPr>
      <w:r xmlns:w="http://schemas.openxmlformats.org/wordprocessingml/2006/main" w:rsidDel="00000000" w:rsidR="00000000" w:rsidRPr="00000000">
        <w:rPr>
          <w:b w:val="1"/>
          <w:rtl w:val="0"/>
        </w:rPr>
        <w:t xml:space="preserve">1. Аналіз білка в сечі</w:t>
      </w:r>
      <w:r xmlns:w="http://schemas.openxmlformats.org/wordprocessingml/2006/main" w:rsidDel="00000000" w:rsidR="00000000" w:rsidRPr="00000000">
        <w:rPr>
          <w:b w:val="1"/>
          <w:rtl w:val="0"/>
        </w:rPr>
        <w:br xmlns:w="http://schemas.openxmlformats.org/wordprocessingml/2006/main" w:type="textWrapping"/>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Студенти-біохімії </w:t>
      </w:r>
      <w:r xmlns:w="http://schemas.openxmlformats.org/wordprocessingml/2006/main" w:rsidDel="00000000" w:rsidR="00000000" w:rsidRPr="00000000">
        <w:rPr>
          <w:rtl w:val="0"/>
        </w:rPr>
        <w:t xml:space="preserve">готують калібрувальні криві для кількісного визначення білків сечі; </w:t>
      </w:r>
      <w:r xmlns:w="http://schemas.openxmlformats.org/wordprocessingml/2006/main" w:rsidDel="00000000" w:rsidR="00000000" w:rsidRPr="00000000">
        <w:rPr>
          <w:b w:val="1"/>
          <w:rtl w:val="0"/>
        </w:rPr>
        <w:t xml:space="preserve">студенти-медики </w:t>
      </w:r>
      <w:r xmlns:w="http://schemas.openxmlformats.org/wordprocessingml/2006/main" w:rsidDel="00000000" w:rsidR="00000000" w:rsidRPr="00000000">
        <w:rPr>
          <w:rtl w:val="0"/>
        </w:rPr>
        <w:t xml:space="preserve">обговорюють клінічні наслідки захворювань нирок, множинної мієломи та неонатального вірусу CMA; </w:t>
      </w:r>
      <w:r xmlns:w="http://schemas.openxmlformats.org/wordprocessingml/2006/main" w:rsidDel="00000000" w:rsidR="00000000" w:rsidRPr="00000000">
        <w:rPr>
          <w:b w:val="1"/>
          <w:rtl w:val="0"/>
        </w:rPr>
        <w:t xml:space="preserve">студенти-біоінформатики </w:t>
      </w:r>
      <w:r xmlns:w="http://schemas.openxmlformats.org/wordprocessingml/2006/main" w:rsidDel="00000000" w:rsidR="00000000" w:rsidRPr="00000000">
        <w:rPr>
          <w:rtl w:val="0"/>
        </w:rPr>
        <w:t xml:space="preserve">автоматизують аналіз даних за допомогою Python.</w:t>
      </w:r>
    </w:p>
    <w:p w:rsidR="00000000" w:rsidDel="00000000" w:rsidP="00000000" w:rsidRDefault="00000000" w:rsidRPr="00000000" w14:paraId="000000DA">
      <w:pPr xmlns:w="http://schemas.openxmlformats.org/wordprocessingml/2006/main">
        <w:spacing w:after="240" w:before="240" w:lineRule="auto"/>
        <w:jc w:val="both"/>
        <w:rPr/>
      </w:pPr>
      <w:r xmlns:w="http://schemas.openxmlformats.org/wordprocessingml/2006/main" w:rsidDel="00000000" w:rsidR="00000000" w:rsidRPr="00000000">
        <w:rPr>
          <w:b w:val="1"/>
          <w:rtl w:val="0"/>
        </w:rPr>
        <w:t xml:space="preserve">2. Вплив фармацевтичних препаратів на навколишнє середовище</w:t>
      </w:r>
      <w:r xmlns:w="http://schemas.openxmlformats.org/wordprocessingml/2006/main" w:rsidDel="00000000" w:rsidR="00000000" w:rsidRPr="00000000">
        <w:rPr>
          <w:b w:val="1"/>
          <w:rtl w:val="0"/>
        </w:rPr>
        <w:br xmlns:w="http://schemas.openxmlformats.org/wordprocessingml/2006/main" w:type="textWrapping"/>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Студенти-екологи </w:t>
      </w:r>
      <w:r xmlns:w="http://schemas.openxmlformats.org/wordprocessingml/2006/main" w:rsidDel="00000000" w:rsidR="00000000" w:rsidRPr="00000000">
        <w:rPr>
          <w:rtl w:val="0"/>
        </w:rPr>
        <w:t xml:space="preserve">виявляють залишки фармацевтичних препаратів у воді; </w:t>
      </w:r>
      <w:r xmlns:w="http://schemas.openxmlformats.org/wordprocessingml/2006/main" w:rsidDel="00000000" w:rsidR="00000000" w:rsidRPr="00000000">
        <w:rPr>
          <w:b w:val="1"/>
          <w:rtl w:val="0"/>
        </w:rPr>
        <w:t xml:space="preserve">студенти-фармацевти </w:t>
      </w:r>
      <w:r xmlns:w="http://schemas.openxmlformats.org/wordprocessingml/2006/main" w:rsidDel="00000000" w:rsidR="00000000" w:rsidRPr="00000000">
        <w:rPr>
          <w:rtl w:val="0"/>
        </w:rPr>
        <w:t xml:space="preserve">оцінюють хімічну стабільність; </w:t>
      </w:r>
      <w:r xmlns:w="http://schemas.openxmlformats.org/wordprocessingml/2006/main" w:rsidDel="00000000" w:rsidR="00000000" w:rsidRPr="00000000">
        <w:rPr>
          <w:b w:val="1"/>
          <w:rtl w:val="0"/>
        </w:rPr>
        <w:t xml:space="preserve">студенти-біоінформатики </w:t>
      </w:r>
      <w:r xmlns:w="http://schemas.openxmlformats.org/wordprocessingml/2006/main" w:rsidDel="00000000" w:rsidR="00000000" w:rsidRPr="00000000">
        <w:rPr>
          <w:rtl w:val="0"/>
        </w:rPr>
        <w:t xml:space="preserve">моделюють розсіювання забруднюючих речовин за допомогою штучного інтелекту. Цілі включають </w:t>
      </w:r>
      <w:r xmlns:w="http://schemas.openxmlformats.org/wordprocessingml/2006/main" w:rsidDel="00000000" w:rsidR="00000000" w:rsidRPr="00000000">
        <w:rPr>
          <w:b w:val="1"/>
          <w:rtl w:val="0"/>
        </w:rPr>
        <w:t xml:space="preserve">ртуть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арсен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бактеріальне забруднення </w:t>
      </w:r>
      <w:r xmlns:w="http://schemas.openxmlformats.org/wordprocessingml/2006/main" w:rsidDel="00000000" w:rsidR="00000000" w:rsidRPr="00000000">
        <w:rPr>
          <w:rtl w:val="0"/>
        </w:rPr>
        <w:t xml:space="preserve">.</w:t>
      </w:r>
    </w:p>
    <w:p w:rsidR="00000000" w:rsidDel="00000000" w:rsidP="00000000" w:rsidRDefault="00000000" w:rsidRPr="00000000" w14:paraId="000000DB">
      <w:pPr xmlns:w="http://schemas.openxmlformats.org/wordprocessingml/2006/main">
        <w:spacing w:after="240" w:before="240" w:lineRule="auto"/>
        <w:jc w:val="both"/>
        <w:rPr/>
      </w:pPr>
      <w:r xmlns:w="http://schemas.openxmlformats.org/wordprocessingml/2006/main" w:rsidDel="00000000" w:rsidR="00000000" w:rsidRPr="00000000">
        <w:rPr>
          <w:b w:val="1"/>
          <w:rtl w:val="0"/>
        </w:rPr>
        <w:t xml:space="preserve">3. ПЛР-діагностика для громадського здоров'я</w:t>
      </w:r>
      <w:r xmlns:w="http://schemas.openxmlformats.org/wordprocessingml/2006/main" w:rsidDel="00000000" w:rsidR="00000000" w:rsidRPr="00000000">
        <w:rPr>
          <w:b w:val="1"/>
          <w:rtl w:val="0"/>
        </w:rPr>
        <w:br xmlns:w="http://schemas.openxmlformats.org/wordprocessingml/2006/main" w:type="textWrapping"/>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Студенти-медики </w:t>
      </w:r>
      <w:r xmlns:w="http://schemas.openxmlformats.org/wordprocessingml/2006/main" w:rsidDel="00000000" w:rsidR="00000000" w:rsidRPr="00000000">
        <w:rPr>
          <w:rtl w:val="0"/>
        </w:rPr>
        <w:t xml:space="preserve">демонструють ПЛР-діагностику; </w:t>
      </w:r>
      <w:r xmlns:w="http://schemas.openxmlformats.org/wordprocessingml/2006/main" w:rsidDel="00000000" w:rsidR="00000000" w:rsidRPr="00000000">
        <w:rPr>
          <w:b w:val="1"/>
          <w:rtl w:val="0"/>
        </w:rPr>
        <w:t xml:space="preserve">студенти-біохімії </w:t>
      </w:r>
      <w:r xmlns:w="http://schemas.openxmlformats.org/wordprocessingml/2006/main" w:rsidDel="00000000" w:rsidR="00000000" w:rsidRPr="00000000">
        <w:rPr>
          <w:rtl w:val="0"/>
        </w:rPr>
        <w:t xml:space="preserve">пояснюють ампліфікацію ДНК; </w:t>
      </w:r>
      <w:r xmlns:w="http://schemas.openxmlformats.org/wordprocessingml/2006/main" w:rsidDel="00000000" w:rsidR="00000000" w:rsidRPr="00000000">
        <w:rPr>
          <w:b w:val="1"/>
          <w:rtl w:val="0"/>
        </w:rPr>
        <w:t xml:space="preserve">студенти-біоінформатики </w:t>
      </w:r>
      <w:r xmlns:w="http://schemas.openxmlformats.org/wordprocessingml/2006/main" w:rsidDel="00000000" w:rsidR="00000000" w:rsidRPr="00000000">
        <w:rPr>
          <w:rtl w:val="0"/>
        </w:rPr>
        <w:t xml:space="preserve">аналізують епідеміологічні дані. Випадок: </w:t>
      </w:r>
      <w:r xmlns:w="http://schemas.openxmlformats.org/wordprocessingml/2006/main" w:rsidDel="00000000" w:rsidR="00000000" w:rsidRPr="00000000">
        <w:rPr>
          <w:b w:val="1"/>
          <w:rtl w:val="0"/>
        </w:rPr>
        <w:t xml:space="preserve">скринінг на непереносимість лактози </w:t>
      </w:r>
      <w:r xmlns:w="http://schemas.openxmlformats.org/wordprocessingml/2006/main" w:rsidDel="00000000" w:rsidR="00000000" w:rsidRPr="00000000">
        <w:rPr>
          <w:rtl w:val="0"/>
        </w:rPr>
        <w:t xml:space="preserve">.</w:t>
      </w:r>
    </w:p>
    <w:p w:rsidR="00000000" w:rsidDel="00000000" w:rsidP="00000000" w:rsidRDefault="00000000" w:rsidRPr="00000000" w14:paraId="000000DC">
      <w:pPr xmlns:w="http://schemas.openxmlformats.org/wordprocessingml/2006/main">
        <w:spacing w:after="240" w:before="240" w:lineRule="auto"/>
        <w:jc w:val="both"/>
        <w:rPr/>
      </w:pPr>
      <w:r xmlns:w="http://schemas.openxmlformats.org/wordprocessingml/2006/main" w:rsidDel="00000000" w:rsidR="00000000" w:rsidRPr="00000000">
        <w:rPr>
          <w:b w:val="1"/>
          <w:rtl w:val="0"/>
        </w:rPr>
        <w:t xml:space="preserve">4. Приладобудування на основі світлодіодів</w:t>
      </w:r>
      <w:r xmlns:w="http://schemas.openxmlformats.org/wordprocessingml/2006/main" w:rsidDel="00000000" w:rsidR="00000000" w:rsidRPr="00000000">
        <w:rPr>
          <w:b w:val="1"/>
          <w:rtl w:val="0"/>
        </w:rPr>
        <w:br xmlns:w="http://schemas.openxmlformats.org/wordprocessingml/2006/main" w:type="textWrapping"/>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Студенти інженерних та фізико-технічних спеціальностей </w:t>
      </w:r>
      <w:r xmlns:w="http://schemas.openxmlformats.org/wordprocessingml/2006/main" w:rsidDel="00000000" w:rsidR="00000000" w:rsidRPr="00000000">
        <w:rPr>
          <w:rtl w:val="0"/>
        </w:rPr>
        <w:t xml:space="preserve">збирають та пояснюють роботу пристрою доктора Віди; </w:t>
      </w:r>
      <w:r xmlns:w="http://schemas.openxmlformats.org/wordprocessingml/2006/main" w:rsidDel="00000000" w:rsidR="00000000" w:rsidRPr="00000000">
        <w:rPr>
          <w:b w:val="1"/>
          <w:rtl w:val="0"/>
        </w:rPr>
        <w:t xml:space="preserve">студенти-природничі спеціальності </w:t>
      </w:r>
      <w:r xmlns:w="http://schemas.openxmlformats.org/wordprocessingml/2006/main" w:rsidDel="00000000" w:rsidR="00000000" w:rsidRPr="00000000">
        <w:rPr>
          <w:rtl w:val="0"/>
        </w:rPr>
        <w:t xml:space="preserve">демонструють його використання в аналітичних лабораторіях, підкреслюючи модульність та польову застосовність.</w:t>
      </w:r>
    </w:p>
    <w:p w:rsidR="00000000" w:rsidDel="00000000" w:rsidP="00000000" w:rsidRDefault="00000000" w:rsidRPr="00000000" w14:paraId="000000DD">
      <w:pPr>
        <w:spacing w:before="240" w:lineRule="auto"/>
        <w:jc w:val="both"/>
        <w:rPr/>
      </w:pPr>
      <w:r w:rsidDel="00000000" w:rsidR="00000000" w:rsidRPr="00000000">
        <w:rPr>
          <w:rtl w:val="0"/>
        </w:rPr>
      </w:r>
    </w:p>
    <w:p w:rsidR="00000000" w:rsidDel="00000000" w:rsidP="00000000" w:rsidRDefault="00000000" w:rsidRPr="00000000" w14:paraId="000000DE">
      <w:pPr xmlns:w="http://schemas.openxmlformats.org/wordprocessingml/2006/main">
        <w:tabs>
          <w:tab w:val="left" w:leader="none" w:pos="1418"/>
        </w:tabs>
        <w:spacing w:after="240" w:before="240" w:line="264" w:lineRule="auto"/>
        <w:rPr/>
      </w:pPr>
      <w:r xmlns:w="http://schemas.openxmlformats.org/wordprocessingml/2006/main" w:rsidDel="00000000" w:rsidR="00000000" w:rsidRPr="00000000">
        <w:rPr>
          <w:rtl w:val="0"/>
        </w:rPr>
        <w:t xml:space="preserve">Протягом першого року </w:t>
      </w:r>
      <w:r xmlns:w="http://schemas.openxmlformats.org/wordprocessingml/2006/main" w:rsidDel="00000000" w:rsidR="00000000" w:rsidRPr="00000000">
        <w:rPr>
          <w:rtl w:val="0"/>
        </w:rPr>
        <w:t xml:space="preserve">буде проведено </w:t>
      </w:r>
      <w:r xmlns:w="http://schemas.openxmlformats.org/wordprocessingml/2006/main" w:rsidDel="00000000" w:rsidR="00000000" w:rsidRPr="00000000">
        <w:rPr>
          <w:b w:val="1"/>
          <w:rtl w:val="0"/>
        </w:rPr>
        <w:t xml:space="preserve">вісім експериментальних практик . </w:t>
      </w:r>
      <w:r xmlns:w="http://schemas.openxmlformats.org/wordprocessingml/2006/main" w:rsidDel="00000000" w:rsidR="00000000" w:rsidRPr="00000000">
        <w:rPr>
          <w:b w:val="1"/>
          <w:rtl w:val="0"/>
        </w:rPr>
        <w:t xml:space="preserve">Сеча </w:t>
      </w:r>
      <w:r xmlns:w="http://schemas.openxmlformats.org/wordprocessingml/2006/main" w:rsidDel="00000000" w:rsidR="00000000" w:rsidRPr="00000000">
        <w:rPr>
          <w:rtl w:val="0"/>
        </w:rPr>
        <w:t xml:space="preserve">слугуватиме основним зразком, а для клінічного застосування використовуватиметься </w:t>
      </w:r>
      <w:r xmlns:w="http://schemas.openxmlformats.org/wordprocessingml/2006/main" w:rsidDel="00000000" w:rsidR="00000000" w:rsidRPr="00000000">
        <w:rPr>
          <w:b w:val="1"/>
          <w:rtl w:val="0"/>
        </w:rPr>
        <w:t xml:space="preserve">змодельована сеча </w:t>
      </w:r>
      <w:r xmlns:w="http://schemas.openxmlformats.org/wordprocessingml/2006/main" w:rsidDel="00000000" w:rsidR="00000000" w:rsidRPr="00000000">
        <w:rPr>
          <w:rtl w:val="0"/>
        </w:rPr>
        <w:t xml:space="preserve">. Для інтерпретації великомасштабних даних будуть використані </w:t>
      </w:r>
      <w:r xmlns:w="http://schemas.openxmlformats.org/wordprocessingml/2006/main" w:rsidDel="00000000" w:rsidR="00000000" w:rsidRPr="00000000">
        <w:rPr>
          <w:b w:val="1"/>
          <w:rtl w:val="0"/>
        </w:rPr>
        <w:t xml:space="preserve">публічні набори даних </w:t>
      </w:r>
      <w:r xmlns:w="http://schemas.openxmlformats.org/wordprocessingml/2006/main" w:rsidDel="00000000" w:rsidR="00000000" w:rsidRPr="00000000">
        <w:rPr>
          <w:rtl w:val="0"/>
        </w:rPr>
        <w:t xml:space="preserve">для навчання студентів когортному аналізу. Для </w:t>
      </w:r>
      <w:r xmlns:w="http://schemas.openxmlformats.org/wordprocessingml/2006/main" w:rsidDel="00000000" w:rsidR="00000000" w:rsidRPr="00000000">
        <w:rPr>
          <w:b w:val="1"/>
          <w:rtl w:val="0"/>
        </w:rPr>
        <w:t xml:space="preserve">екологічного модуля </w:t>
      </w:r>
      <w:r xmlns:w="http://schemas.openxmlformats.org/wordprocessingml/2006/main" w:rsidDel="00000000" w:rsidR="00000000" w:rsidRPr="00000000">
        <w:rPr>
          <w:rtl w:val="0"/>
        </w:rPr>
        <w:t xml:space="preserve">будуть проаналізовані </w:t>
      </w:r>
      <w:r xmlns:w="http://schemas.openxmlformats.org/wordprocessingml/2006/main" w:rsidDel="00000000" w:rsidR="00000000" w:rsidRPr="00000000">
        <w:rPr>
          <w:b w:val="1"/>
          <w:rtl w:val="0"/>
        </w:rPr>
        <w:t xml:space="preserve">збагачені та реальні зразки води , особливо з Бразилії, на наявність фармацевтичних забруднювачів та металевих речовин. </w:t>
      </w:r>
      <w:r xmlns:w="http://schemas.openxmlformats.org/wordprocessingml/2006/main" w:rsidDel="00000000" w:rsidR="00000000" w:rsidRPr="00000000">
        <w:rPr>
          <w:b w:val="1"/>
          <w:rtl w:val="0"/>
        </w:rPr>
        <w:t xml:space="preserve">Слина </w:t>
      </w:r>
      <w:r xmlns:w="http://schemas.openxmlformats.org/wordprocessingml/2006/main" w:rsidDel="00000000" w:rsidR="00000000" w:rsidRPr="00000000">
        <w:rPr>
          <w:rtl w:val="0"/>
        </w:rPr>
        <w:t xml:space="preserve">буде використовуватися в </w:t>
      </w:r>
      <w:r xmlns:w="http://schemas.openxmlformats.org/wordprocessingml/2006/main" w:rsidDel="00000000" w:rsidR="00000000" w:rsidRPr="00000000">
        <w:rPr>
          <w:b w:val="1"/>
          <w:rtl w:val="0"/>
        </w:rPr>
        <w:t xml:space="preserve">дослідженнях громадського здоров'я </w:t>
      </w:r>
      <w:r xmlns:w="http://schemas.openxmlformats.org/wordprocessingml/2006/main" w:rsidDel="00000000" w:rsidR="00000000" w:rsidRPr="00000000">
        <w:rPr>
          <w:rtl w:val="0"/>
        </w:rPr>
        <w:t xml:space="preserve">, а </w:t>
      </w:r>
      <w:r xmlns:w="http://schemas.openxmlformats.org/wordprocessingml/2006/main" w:rsidDel="00000000" w:rsidR="00000000" w:rsidRPr="00000000">
        <w:rPr>
          <w:b w:val="1"/>
          <w:rtl w:val="0"/>
        </w:rPr>
        <w:t xml:space="preserve">публічні сховища </w:t>
      </w:r>
      <w:r xmlns:w="http://schemas.openxmlformats.org/wordprocessingml/2006/main" w:rsidDel="00000000" w:rsidR="00000000" w:rsidRPr="00000000">
        <w:rPr>
          <w:rtl w:val="0"/>
        </w:rPr>
        <w:t xml:space="preserve">підтримуватимуть навчання там, де потрібні великі набори даних. Крім того, </w:t>
      </w:r>
      <w:r xmlns:w="http://schemas.openxmlformats.org/wordprocessingml/2006/main" w:rsidDel="00000000" w:rsidR="00000000" w:rsidRPr="00000000">
        <w:rPr>
          <w:rtl w:val="0"/>
        </w:rPr>
        <w:t xml:space="preserve">спеціальний </w:t>
      </w:r>
      <w:r xmlns:w="http://schemas.openxmlformats.org/wordprocessingml/2006/main" w:rsidDel="00000000" w:rsidR="00000000" w:rsidRPr="00000000">
        <w:rPr>
          <w:b w:val="1"/>
          <w:rtl w:val="0"/>
        </w:rPr>
        <w:t xml:space="preserve">дослідницький пакет робіт </w:t>
      </w:r>
      <w:r xmlns:w="http://schemas.openxmlformats.org/wordprocessingml/2006/main" w:rsidDel="00000000" w:rsidR="00000000" w:rsidRPr="00000000">
        <w:rPr>
          <w:rtl w:val="0"/>
        </w:rPr>
        <w:t xml:space="preserve">досліджуватиме </w:t>
      </w:r>
      <w:r xmlns:w="http://schemas.openxmlformats.org/wordprocessingml/2006/main" w:rsidDel="00000000" w:rsidR="00000000" w:rsidRPr="00000000">
        <w:rPr>
          <w:b w:val="1"/>
          <w:rtl w:val="0"/>
        </w:rPr>
        <w:t xml:space="preserve">функціональні можливості ПЛР- </w:t>
      </w:r>
      <w:r xmlns:w="http://schemas.openxmlformats.org/wordprocessingml/2006/main" w:rsidDel="00000000" w:rsidR="00000000" w:rsidRPr="00000000">
        <w:rPr>
          <w:rtl w:val="0"/>
        </w:rPr>
        <w:t xml:space="preserve">пристрою Dr. Vida для </w:t>
      </w:r>
      <w:r xmlns:w="http://schemas.openxmlformats.org/wordprocessingml/2006/main" w:rsidDel="00000000" w:rsidR="00000000" w:rsidRPr="00000000">
        <w:rPr>
          <w:b w:val="1"/>
          <w:rtl w:val="0"/>
        </w:rPr>
        <w:t xml:space="preserve">ідентифікації вірусу Зіка та цитомегаловірусу (ЦМВ) </w:t>
      </w:r>
      <w:r xmlns:w="http://schemas.openxmlformats.org/wordprocessingml/2006/main" w:rsidDel="00000000" w:rsidR="00000000" w:rsidRPr="00000000">
        <w:rPr>
          <w:rtl w:val="0"/>
        </w:rPr>
        <w:t xml:space="preserve">, що підтримає його застосування в </w:t>
      </w:r>
      <w:r xmlns:w="http://schemas.openxmlformats.org/wordprocessingml/2006/main" w:rsidDel="00000000" w:rsidR="00000000" w:rsidRPr="00000000">
        <w:rPr>
          <w:b w:val="1"/>
          <w:rtl w:val="0"/>
        </w:rPr>
        <w:t xml:space="preserve">діагностиці інфекційних захворювань </w:t>
      </w:r>
      <w:r xmlns:w="http://schemas.openxmlformats.org/wordprocessingml/2006/main" w:rsidDel="00000000" w:rsidR="00000000" w:rsidRPr="00000000">
        <w:rPr>
          <w:rtl w:val="0"/>
        </w:rPr>
        <w:t xml:space="preserve">.</w:t>
      </w:r>
    </w:p>
    <w:p w:rsidR="00000000" w:rsidDel="00000000" w:rsidP="00000000" w:rsidRDefault="00000000" w:rsidRPr="00000000" w14:paraId="000000DF">
      <w:pPr xmlns:w="http://schemas.openxmlformats.org/wordprocessingml/2006/main">
        <w:jc w:val="both"/>
        <w:rPr/>
      </w:pPr>
      <w:r xmlns:w="http://schemas.openxmlformats.org/wordprocessingml/2006/main" w:rsidDel="00000000" w:rsidR="00000000" w:rsidRPr="00000000">
        <w:rPr>
          <w:rtl w:val="0"/>
        </w:rPr>
        <w:t xml:space="preserve">Такий підхід поєднує дисципліни, сприяючи співпраці та розвитку практичних навичок.</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xmlns:w="http://schemas.openxmlformats.org/wordprocessingml/2006/main">
        <w:rPr/>
      </w:pPr>
      <w:r xmlns:w="http://schemas.openxmlformats.org/wordprocessingml/2006/main" w:rsidDel="00000000" w:rsidR="00000000" w:rsidRPr="00000000">
        <w:rPr>
          <w:b w:val="1"/>
          <w:rtl w:val="0"/>
        </w:rPr>
        <w:t xml:space="preserve">Таблиця B. Освіта, тип студента та результати навчання й навички за програмою Doctor VIDA</w:t>
      </w:r>
    </w:p>
    <w:tbl>
      <w:tblPr>
        <w:tblStyle w:val="Table3"/>
        <w:tblW w:w="96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7770"/>
        <w:tblGridChange w:id="0">
          <w:tblGrid>
            <w:gridCol w:w="1845"/>
            <w:gridCol w:w="7770"/>
          </w:tblGrid>
        </w:tblGridChange>
      </w:tblGrid>
      <w:tr>
        <w:trPr>
          <w:cantSplit w:val="0"/>
          <w:tblHeader w:val="0"/>
        </w:trPr>
        <w:tc>
          <w:tcPr>
            <w:vAlign w:val="center"/>
          </w:tcPr>
          <w:p w:rsidR="00000000" w:rsidDel="00000000" w:rsidP="00000000" w:rsidRDefault="00000000" w:rsidRPr="00000000" w14:paraId="000000E2">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Тип студента</w:t>
            </w:r>
          </w:p>
        </w:tc>
        <w:tc>
          <w:tcPr/>
          <w:p w:rsidR="00000000" w:rsidDel="00000000" w:rsidP="00000000" w:rsidRDefault="00000000" w:rsidRPr="00000000" w14:paraId="000000E3">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Результати навчання (LerO) та навички (Sk)</w:t>
            </w:r>
          </w:p>
        </w:tc>
      </w:tr>
      <w:tr>
        <w:trPr>
          <w:cantSplit w:val="0"/>
          <w:tblHeader w:val="0"/>
        </w:trPr>
        <w:tc>
          <w:tcPr>
            <w:vAlign w:val="center"/>
          </w:tcPr>
          <w:p w:rsidR="00000000" w:rsidDel="00000000" w:rsidP="00000000" w:rsidRDefault="00000000" w:rsidRPr="00000000" w14:paraId="000000E4">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(Біо)інформатика</w:t>
            </w:r>
          </w:p>
        </w:tc>
        <w:tc>
          <w:tcPr/>
          <w:p w:rsidR="00000000" w:rsidDel="00000000" w:rsidP="00000000" w:rsidRDefault="00000000" w:rsidRPr="00000000" w14:paraId="000000E5">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LerO: </w:t>
            </w:r>
            <w:r xmlns:w="http://schemas.openxmlformats.org/wordprocessingml/2006/main" w:rsidDel="00000000" w:rsidR="00000000" w:rsidRPr="00000000">
              <w:rPr>
                <w:sz w:val="22"/>
                <w:szCs w:val="22"/>
                <w:rtl w:val="0"/>
              </w:rPr>
              <w:t xml:space="preserve">Глибоке програмування: (LabVIEW, MATLAB, Python), програмне забезпечення для обробки сигналів (MATLAB, Python, Octave) та інструменти візуалізації даних (Python, MATLAB, Tableau та Excel). </w:t>
            </w:r>
            <w:r xmlns:w="http://schemas.openxmlformats.org/wordprocessingml/2006/main" w:rsidDel="00000000" w:rsidR="00000000" w:rsidRPr="00000000">
              <w:rPr>
                <w:b w:val="1"/>
                <w:sz w:val="22"/>
                <w:szCs w:val="22"/>
                <w:rtl w:val="0"/>
              </w:rPr>
              <w:t xml:space="preserve">Sk </w:t>
            </w:r>
            <w:r xmlns:w="http://schemas.openxmlformats.org/wordprocessingml/2006/main" w:rsidDel="00000000" w:rsidR="00000000" w:rsidRPr="00000000">
              <w:rPr>
                <w:sz w:val="22"/>
                <w:szCs w:val="22"/>
                <w:rtl w:val="0"/>
              </w:rPr>
              <w:t xml:space="preserve">: Як інтерфейс електронних пристроїв з комп'ютерами, принтерами та мобільними пристроями. Практична лабораторна робота.</w:t>
            </w:r>
          </w:p>
        </w:tc>
      </w:tr>
      <w:tr>
        <w:trPr>
          <w:cantSplit w:val="0"/>
          <w:tblHeader w:val="0"/>
        </w:trPr>
        <w:tc>
          <w:tcPr>
            <w:vAlign w:val="center"/>
          </w:tcPr>
          <w:p w:rsidR="00000000" w:rsidDel="00000000" w:rsidP="00000000" w:rsidRDefault="00000000" w:rsidRPr="00000000" w14:paraId="000000E6">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(Біо)хімія</w:t>
            </w:r>
          </w:p>
        </w:tc>
        <w:tc>
          <w:tcPr/>
          <w:p w:rsidR="00000000" w:rsidDel="00000000" w:rsidP="00000000" w:rsidRDefault="00000000" w:rsidRPr="00000000" w14:paraId="000000E7">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LerO: </w:t>
            </w:r>
            <w:r xmlns:w="http://schemas.openxmlformats.org/wordprocessingml/2006/main" w:rsidDel="00000000" w:rsidR="00000000" w:rsidRPr="00000000">
              <w:rPr>
                <w:sz w:val="22"/>
                <w:szCs w:val="22"/>
                <w:rtl w:val="0"/>
              </w:rPr>
              <w:t xml:space="preserve">Спектрофотометрія, флуоресценція, контроль якості, попереднє концентрування, аналітичні розділення, експериментальна похибка, статистика, штучний інтелект, Python, хімічні вимірювання та кінетика. </w:t>
            </w:r>
            <w:r xmlns:w="http://schemas.openxmlformats.org/wordprocessingml/2006/main" w:rsidDel="00000000" w:rsidR="00000000" w:rsidRPr="00000000">
              <w:rPr>
                <w:b w:val="1"/>
                <w:sz w:val="22"/>
                <w:szCs w:val="22"/>
                <w:rtl w:val="0"/>
              </w:rPr>
              <w:t xml:space="preserve">Sk </w:t>
            </w:r>
            <w:r xmlns:w="http://schemas.openxmlformats.org/wordprocessingml/2006/main" w:rsidDel="00000000" w:rsidR="00000000" w:rsidRPr="00000000">
              <w:rPr>
                <w:sz w:val="22"/>
                <w:szCs w:val="22"/>
                <w:rtl w:val="0"/>
              </w:rPr>
              <w:t xml:space="preserve">: Глибокі концепції аналітичної та біоаналітичної хімії. Практична лабораторна робота.</w:t>
            </w:r>
          </w:p>
        </w:tc>
      </w:tr>
      <w:tr>
        <w:trPr>
          <w:cantSplit w:val="0"/>
          <w:tblHeader w:val="0"/>
        </w:trPr>
        <w:tc>
          <w:tcPr>
            <w:vAlign w:val="center"/>
          </w:tcPr>
          <w:p w:rsidR="00000000" w:rsidDel="00000000" w:rsidP="00000000" w:rsidRDefault="00000000" w:rsidRPr="00000000" w14:paraId="000000E8">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Навколишнє середовище</w:t>
            </w:r>
          </w:p>
        </w:tc>
        <w:tc>
          <w:tcPr/>
          <w:p w:rsidR="00000000" w:rsidDel="00000000" w:rsidP="00000000" w:rsidRDefault="00000000" w:rsidRPr="00000000" w14:paraId="000000E9">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LerO: </w:t>
            </w:r>
            <w:r xmlns:w="http://schemas.openxmlformats.org/wordprocessingml/2006/main" w:rsidDel="00000000" w:rsidR="00000000" w:rsidRPr="00000000">
              <w:rPr>
                <w:sz w:val="22"/>
                <w:szCs w:val="22"/>
                <w:rtl w:val="0"/>
              </w:rPr>
              <w:t xml:space="preserve">Управління водними та стічними водами. Аналіз забруднюючих речовин (метали та органічні речовини), ШІ, Python та хімічні вимірювання. </w:t>
            </w:r>
            <w:r xmlns:w="http://schemas.openxmlformats.org/wordprocessingml/2006/main" w:rsidDel="00000000" w:rsidR="00000000" w:rsidRPr="00000000">
              <w:rPr>
                <w:b w:val="1"/>
                <w:sz w:val="22"/>
                <w:szCs w:val="22"/>
                <w:rtl w:val="0"/>
              </w:rPr>
              <w:t xml:space="preserve">Sk </w:t>
            </w:r>
            <w:r xmlns:w="http://schemas.openxmlformats.org/wordprocessingml/2006/main" w:rsidDel="00000000" w:rsidR="00000000" w:rsidRPr="00000000">
              <w:rPr>
                <w:sz w:val="22"/>
                <w:szCs w:val="22"/>
                <w:rtl w:val="0"/>
              </w:rPr>
              <w:t xml:space="preserve">: Управління водними та стічними водами. Практична лабораторна робота.</w:t>
            </w:r>
          </w:p>
        </w:tc>
      </w:tr>
      <w:tr>
        <w:trPr>
          <w:cantSplit w:val="0"/>
          <w:tblHeader w:val="0"/>
        </w:trPr>
        <w:tc>
          <w:tcPr>
            <w:vAlign w:val="center"/>
          </w:tcPr>
          <w:p w:rsidR="00000000" w:rsidDel="00000000" w:rsidP="00000000" w:rsidRDefault="00000000" w:rsidRPr="00000000" w14:paraId="000000EA">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Аптека</w:t>
            </w:r>
          </w:p>
        </w:tc>
        <w:tc>
          <w:tcPr/>
          <w:p w:rsidR="00000000" w:rsidDel="00000000" w:rsidP="00000000" w:rsidRDefault="00000000" w:rsidRPr="00000000" w14:paraId="000000EB">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LerO: </w:t>
            </w:r>
            <w:r xmlns:w="http://schemas.openxmlformats.org/wordprocessingml/2006/main" w:rsidDel="00000000" w:rsidR="00000000" w:rsidRPr="00000000">
              <w:rPr>
                <w:sz w:val="22"/>
                <w:szCs w:val="22"/>
                <w:rtl w:val="0"/>
              </w:rPr>
              <w:t xml:space="preserve">Спектрофотометрія, флуоресценція, контроль якості, попереднє концентрування, аналітичні розділення, експериментальна похибка, статистика, штучний інтелект, Python, хімічні вимірювання, фармакокінетика, аналіз ліків та ПЛР. </w:t>
            </w:r>
            <w:r xmlns:w="http://schemas.openxmlformats.org/wordprocessingml/2006/main" w:rsidDel="00000000" w:rsidR="00000000" w:rsidRPr="00000000">
              <w:rPr>
                <w:b w:val="1"/>
                <w:sz w:val="22"/>
                <w:szCs w:val="22"/>
                <w:rtl w:val="0"/>
              </w:rPr>
              <w:t xml:space="preserve">Sk </w:t>
            </w:r>
            <w:r xmlns:w="http://schemas.openxmlformats.org/wordprocessingml/2006/main" w:rsidDel="00000000" w:rsidR="00000000" w:rsidRPr="00000000">
              <w:rPr>
                <w:sz w:val="22"/>
                <w:szCs w:val="22"/>
                <w:rtl w:val="0"/>
              </w:rPr>
              <w:t xml:space="preserve">: Аналіз ліків та метаболітів, практична лабораторна робота.</w:t>
            </w:r>
          </w:p>
        </w:tc>
      </w:tr>
      <w:tr>
        <w:trPr>
          <w:cantSplit w:val="0"/>
          <w:tblHeader w:val="0"/>
        </w:trPr>
        <w:tc>
          <w:tcPr>
            <w:vAlign w:val="center"/>
          </w:tcPr>
          <w:p w:rsidR="00000000" w:rsidDel="00000000" w:rsidP="00000000" w:rsidRDefault="00000000" w:rsidRPr="00000000" w14:paraId="000000EC">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Ліки</w:t>
            </w:r>
          </w:p>
        </w:tc>
        <w:tc>
          <w:tcPr/>
          <w:p w:rsidR="00000000" w:rsidDel="00000000" w:rsidP="00000000" w:rsidRDefault="00000000" w:rsidRPr="00000000" w14:paraId="000000ED">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LerO: </w:t>
            </w:r>
            <w:r xmlns:w="http://schemas.openxmlformats.org/wordprocessingml/2006/main" w:rsidDel="00000000" w:rsidR="00000000" w:rsidRPr="00000000">
              <w:rPr>
                <w:sz w:val="22"/>
                <w:szCs w:val="22"/>
                <w:rtl w:val="0"/>
              </w:rPr>
              <w:t xml:space="preserve">Епідеміологія, застосування ПЛР, тематичні дослідження, статистика, штучний інтелект, Python та хімічні вимірювання. </w:t>
            </w:r>
            <w:r xmlns:w="http://schemas.openxmlformats.org/wordprocessingml/2006/main" w:rsidDel="00000000" w:rsidR="00000000" w:rsidRPr="00000000">
              <w:rPr>
                <w:b w:val="1"/>
                <w:sz w:val="22"/>
                <w:szCs w:val="22"/>
                <w:rtl w:val="0"/>
              </w:rPr>
              <w:t xml:space="preserve">Sk </w:t>
            </w:r>
            <w:r xmlns:w="http://schemas.openxmlformats.org/wordprocessingml/2006/main" w:rsidDel="00000000" w:rsidR="00000000" w:rsidRPr="00000000">
              <w:rPr>
                <w:sz w:val="22"/>
                <w:szCs w:val="22"/>
                <w:rtl w:val="0"/>
              </w:rPr>
              <w:t xml:space="preserve">: ПЛР-аналіз, ДНК та медицина, статистика для епідеміології. Практична лабораторна робота.</w:t>
            </w:r>
          </w:p>
        </w:tc>
      </w:tr>
      <w:tr>
        <w:trPr>
          <w:cantSplit w:val="0"/>
          <w:tblHeader w:val="0"/>
        </w:trPr>
        <w:tc>
          <w:tcPr>
            <w:vAlign w:val="center"/>
          </w:tcPr>
          <w:p w:rsidR="00000000" w:rsidDel="00000000" w:rsidP="00000000" w:rsidRDefault="00000000" w:rsidRPr="00000000" w14:paraId="000000EE">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Фізика та електротехніка</w:t>
            </w:r>
          </w:p>
        </w:tc>
        <w:tc>
          <w:tcPr/>
          <w:p w:rsidR="00000000" w:rsidDel="00000000" w:rsidP="00000000" w:rsidRDefault="00000000" w:rsidRPr="00000000" w14:paraId="000000EF">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LerO: </w:t>
            </w:r>
            <w:r xmlns:w="http://schemas.openxmlformats.org/wordprocessingml/2006/main" w:rsidDel="00000000" w:rsidR="00000000" w:rsidRPr="00000000">
              <w:rPr>
                <w:sz w:val="22"/>
                <w:szCs w:val="22"/>
                <w:rtl w:val="0"/>
              </w:rPr>
              <w:t xml:space="preserve">Електронні компоненти та складання. Епідеміологія, застосування ПЛР, тематичні дослідження, статистика, штучний інтелект, Python та хімічні вимірювання. </w:t>
            </w:r>
            <w:r xmlns:w="http://schemas.openxmlformats.org/wordprocessingml/2006/main" w:rsidDel="00000000" w:rsidR="00000000" w:rsidRPr="00000000">
              <w:rPr>
                <w:b w:val="1"/>
                <w:sz w:val="22"/>
                <w:szCs w:val="22"/>
                <w:rtl w:val="0"/>
              </w:rPr>
              <w:t xml:space="preserve">Sk </w:t>
            </w:r>
            <w:r xmlns:w="http://schemas.openxmlformats.org/wordprocessingml/2006/main" w:rsidDel="00000000" w:rsidR="00000000" w:rsidRPr="00000000">
              <w:rPr>
                <w:sz w:val="22"/>
                <w:szCs w:val="22"/>
                <w:rtl w:val="0"/>
              </w:rPr>
              <w:t xml:space="preserve">: ПЛР-аналіз, ДНК та медицина, статистика для епідеміології, спектрофотометрія, флуоресценція, контроль якості, попереднє концентрування. Практична лабораторна робота.</w:t>
            </w:r>
          </w:p>
        </w:tc>
      </w:tr>
    </w:tbl>
    <w:p w:rsidR="00000000" w:rsidDel="00000000" w:rsidP="00000000" w:rsidRDefault="00000000" w:rsidRPr="00000000" w14:paraId="000000F0">
      <w:pPr>
        <w:jc w:val="both"/>
        <w:rPr>
          <w:b w:val="1"/>
          <w:sz w:val="22"/>
          <w:szCs w:val="22"/>
        </w:rPr>
      </w:pPr>
      <w:r w:rsidDel="00000000" w:rsidR="00000000" w:rsidRPr="00000000">
        <w:rPr>
          <w:rtl w:val="0"/>
        </w:rPr>
      </w:r>
    </w:p>
    <w:p w:rsidR="00000000" w:rsidDel="00000000" w:rsidP="00000000" w:rsidRDefault="00000000" w:rsidRPr="00000000" w14:paraId="000000F1">
      <w:pPr>
        <w:jc w:val="both"/>
        <w:rPr>
          <w:b w:val="1"/>
          <w:sz w:val="22"/>
          <w:szCs w:val="22"/>
        </w:rPr>
      </w:pPr>
      <w:r w:rsidDel="00000000" w:rsidR="00000000" w:rsidRPr="00000000">
        <w:rPr>
          <w:rtl w:val="0"/>
        </w:rPr>
      </w:r>
    </w:p>
    <w:p w:rsidR="00000000" w:rsidDel="00000000" w:rsidP="00000000" w:rsidRDefault="00000000" w:rsidRPr="00000000" w14:paraId="000000F2">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Таблиця C. Інтеграція експертних знань через міждисциплінарну співпрацю та навчання колег. Деякі приклади.</w:t>
      </w:r>
    </w:p>
    <w:tbl>
      <w:tblPr>
        <w:tblStyle w:val="Table4"/>
        <w:tblW w:w="10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9165"/>
        <w:tblGridChange w:id="0">
          <w:tblGrid>
            <w:gridCol w:w="1485"/>
            <w:gridCol w:w="9165"/>
          </w:tblGrid>
        </w:tblGridChange>
      </w:tblGrid>
      <w:tr>
        <w:trPr>
          <w:cantSplit w:val="0"/>
          <w:tblHeader w:val="0"/>
        </w:trPr>
        <w:tc>
          <w:tcPr>
            <w:vAlign w:val="center"/>
          </w:tcPr>
          <w:p w:rsidR="00000000" w:rsidDel="00000000" w:rsidP="00000000" w:rsidRDefault="00000000" w:rsidRPr="00000000" w14:paraId="000000F3">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(Біо) Інформація.</w:t>
            </w:r>
          </w:p>
        </w:tc>
        <w:tc>
          <w:tcPr/>
          <w:p w:rsidR="00000000" w:rsidDel="00000000" w:rsidP="00000000" w:rsidRDefault="00000000" w:rsidRPr="00000000" w14:paraId="000000F4">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Чого вони можуть навчити </w:t>
            </w:r>
            <w:r xmlns:w="http://schemas.openxmlformats.org/wordprocessingml/2006/main" w:rsidDel="00000000" w:rsidR="00000000" w:rsidRPr="00000000">
              <w:rPr>
                <w:sz w:val="22"/>
                <w:szCs w:val="22"/>
                <w:rtl w:val="0"/>
              </w:rPr>
              <w:t xml:space="preserve">: Методи збору, обробки та візуалізації даних за допомогою таких інструментів, як Python, MATLAB та Tableau. Передові методи обробки сигналів для уточнення та аналізу експериментальних даних, отриманих у хімії, фармації або екологічних дослідженнях. </w:t>
            </w:r>
            <w:r xmlns:w="http://schemas.openxmlformats.org/wordprocessingml/2006/main" w:rsidDel="00000000" w:rsidR="00000000" w:rsidRPr="00000000">
              <w:rPr>
                <w:b w:val="1"/>
                <w:sz w:val="22"/>
                <w:szCs w:val="22"/>
                <w:rtl w:val="0"/>
              </w:rPr>
              <w:t xml:space="preserve">Чого вони можуть навчитися </w:t>
            </w:r>
            <w:r xmlns:w="http://schemas.openxmlformats.org/wordprocessingml/2006/main" w:rsidDel="00000000" w:rsidR="00000000" w:rsidRPr="00000000">
              <w:rPr>
                <w:sz w:val="22"/>
                <w:szCs w:val="22"/>
                <w:rtl w:val="0"/>
              </w:rPr>
              <w:t xml:space="preserve">: З </w:t>
            </w:r>
            <w:r xmlns:w="http://schemas.openxmlformats.org/wordprocessingml/2006/main" w:rsidDel="00000000" w:rsidR="00000000" w:rsidRPr="00000000">
              <w:rPr>
                <w:b w:val="1"/>
                <w:sz w:val="22"/>
                <w:szCs w:val="22"/>
                <w:rtl w:val="0"/>
              </w:rPr>
              <w:t xml:space="preserve">біохімії </w:t>
            </w:r>
            <w:r xmlns:w="http://schemas.openxmlformats.org/wordprocessingml/2006/main" w:rsidDel="00000000" w:rsidR="00000000" w:rsidRPr="00000000">
              <w:rPr>
                <w:sz w:val="22"/>
                <w:szCs w:val="22"/>
                <w:rtl w:val="0"/>
              </w:rPr>
              <w:t xml:space="preserve">: Важливість правильної експериментальної установки, наприклад, розробка точних калібрувальних кривих для спектрофотометричних даних. З </w:t>
            </w:r>
            <w:r xmlns:w="http://schemas.openxmlformats.org/wordprocessingml/2006/main" w:rsidDel="00000000" w:rsidR="00000000" w:rsidRPr="00000000">
              <w:rPr>
                <w:b w:val="1"/>
                <w:sz w:val="22"/>
                <w:szCs w:val="22"/>
                <w:rtl w:val="0"/>
              </w:rPr>
              <w:t xml:space="preserve">медицини </w:t>
            </w:r>
            <w:r xmlns:w="http://schemas.openxmlformats.org/wordprocessingml/2006/main" w:rsidDel="00000000" w:rsidR="00000000" w:rsidRPr="00000000">
              <w:rPr>
                <w:sz w:val="22"/>
                <w:szCs w:val="22"/>
                <w:rtl w:val="0"/>
              </w:rPr>
              <w:t xml:space="preserve">: Як оброблені дані можна використовувати для отримання значущих клінічних висновків, таких як виявлення закономірностей в епідеміологічних дослідженнях або аналізі біомаркерів.</w:t>
            </w:r>
          </w:p>
        </w:tc>
      </w:tr>
      <w:tr>
        <w:trPr>
          <w:cantSplit w:val="0"/>
          <w:tblHeader w:val="0"/>
        </w:trPr>
        <w:tc>
          <w:tcPr>
            <w:vAlign w:val="center"/>
          </w:tcPr>
          <w:p w:rsidR="00000000" w:rsidDel="00000000" w:rsidP="00000000" w:rsidRDefault="00000000" w:rsidRPr="00000000" w14:paraId="000000F5">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(Біо)хімія</w:t>
            </w:r>
          </w:p>
        </w:tc>
        <w:tc>
          <w:tcPr/>
          <w:p w:rsidR="00000000" w:rsidDel="00000000" w:rsidP="00000000" w:rsidRDefault="00000000" w:rsidRPr="00000000" w14:paraId="000000F6">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Чого вони можуть навчити </w:t>
            </w:r>
            <w:r xmlns:w="http://schemas.openxmlformats.org/wordprocessingml/2006/main" w:rsidDel="00000000" w:rsidR="00000000" w:rsidRPr="00000000">
              <w:rPr>
                <w:sz w:val="22"/>
                <w:szCs w:val="22"/>
                <w:rtl w:val="0"/>
              </w:rPr>
              <w:t xml:space="preserve">: Як створювати та перевіряти калібрувальні криві для кількісного визначення аналітів, таких як загальний білок у сечі або забруднювачі у воді. Експериментальні методи попереднього концентрування, розділення та мінімізації аналітичних помилок, які можна застосовувати у фармації, екологічних дослідженнях або медичній діагностиці. </w:t>
            </w:r>
            <w:r xmlns:w="http://schemas.openxmlformats.org/wordprocessingml/2006/main" w:rsidDel="00000000" w:rsidR="00000000" w:rsidRPr="00000000">
              <w:rPr>
                <w:b w:val="1"/>
                <w:sz w:val="22"/>
                <w:szCs w:val="22"/>
                <w:rtl w:val="0"/>
              </w:rPr>
              <w:t xml:space="preserve">Чого вони можуть навчитися </w:t>
            </w:r>
            <w:r xmlns:w="http://schemas.openxmlformats.org/wordprocessingml/2006/main" w:rsidDel="00000000" w:rsidR="00000000" w:rsidRPr="00000000">
              <w:rPr>
                <w:sz w:val="22"/>
                <w:szCs w:val="22"/>
                <w:rtl w:val="0"/>
              </w:rPr>
              <w:t xml:space="preserve">: З </w:t>
            </w:r>
            <w:r xmlns:w="http://schemas.openxmlformats.org/wordprocessingml/2006/main" w:rsidDel="00000000" w:rsidR="00000000" w:rsidRPr="00000000">
              <w:rPr>
                <w:b w:val="1"/>
                <w:sz w:val="22"/>
                <w:szCs w:val="22"/>
                <w:rtl w:val="0"/>
              </w:rPr>
              <w:t xml:space="preserve">медицини </w:t>
            </w:r>
            <w:r xmlns:w="http://schemas.openxmlformats.org/wordprocessingml/2006/main" w:rsidDel="00000000" w:rsidR="00000000" w:rsidRPr="00000000">
              <w:rPr>
                <w:sz w:val="22"/>
                <w:szCs w:val="22"/>
                <w:rtl w:val="0"/>
              </w:rPr>
              <w:t xml:space="preserve">: Клінічне значення хімічних вимірювань, таке як значення концентрації білка в діагностиці захворювань нирок. З </w:t>
            </w:r>
            <w:r xmlns:w="http://schemas.openxmlformats.org/wordprocessingml/2006/main" w:rsidDel="00000000" w:rsidR="00000000" w:rsidRPr="00000000">
              <w:rPr>
                <w:b w:val="1"/>
                <w:sz w:val="22"/>
                <w:szCs w:val="22"/>
                <w:rtl w:val="0"/>
              </w:rPr>
              <w:t xml:space="preserve">біоінформатики </w:t>
            </w:r>
            <w:r xmlns:w="http://schemas.openxmlformats.org/wordprocessingml/2006/main" w:rsidDel="00000000" w:rsidR="00000000" w:rsidRPr="00000000">
              <w:rPr>
                <w:sz w:val="22"/>
                <w:szCs w:val="22"/>
                <w:rtl w:val="0"/>
              </w:rPr>
              <w:t xml:space="preserve">: Як автоматизувати обробку даних та візуалізувати складні набори даних для ефективнішого аналізу.</w:t>
            </w:r>
          </w:p>
        </w:tc>
      </w:tr>
      <w:tr>
        <w:trPr>
          <w:cantSplit w:val="0"/>
          <w:tblHeader w:val="0"/>
        </w:trPr>
        <w:tc>
          <w:tcPr>
            <w:vAlign w:val="center"/>
          </w:tcPr>
          <w:p w:rsidR="00000000" w:rsidDel="00000000" w:rsidP="00000000" w:rsidRDefault="00000000" w:rsidRPr="00000000" w14:paraId="000000F7">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Навколишнє середовище</w:t>
            </w:r>
          </w:p>
        </w:tc>
        <w:tc>
          <w:tcPr/>
          <w:p w:rsidR="00000000" w:rsidDel="00000000" w:rsidP="00000000" w:rsidRDefault="00000000" w:rsidRPr="00000000" w14:paraId="000000F8">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Чого вони можуть навчити </w:t>
            </w:r>
            <w:r xmlns:w="http://schemas.openxmlformats.org/wordprocessingml/2006/main" w:rsidDel="00000000" w:rsidR="00000000" w:rsidRPr="00000000">
              <w:rPr>
                <w:sz w:val="22"/>
                <w:szCs w:val="22"/>
                <w:rtl w:val="0"/>
              </w:rPr>
              <w:t xml:space="preserve">: Методи аналізу води та стічних вод, включаючи кількісне визначення забруднюючих речовин (наприклад, металів та органічних речовин) та використання штучного інтелекту для моніторингу навколишнього середовища. Аналіз екологічного та медичного впливу забруднюючих речовин, що пропонує контекст для фармацевтичного та медичного застосування. </w:t>
            </w:r>
            <w:r xmlns:w="http://schemas.openxmlformats.org/wordprocessingml/2006/main" w:rsidDel="00000000" w:rsidR="00000000" w:rsidRPr="00000000">
              <w:rPr>
                <w:b w:val="1"/>
                <w:sz w:val="22"/>
                <w:szCs w:val="22"/>
                <w:rtl w:val="0"/>
              </w:rPr>
              <w:t xml:space="preserve">Чого вони можуть навчитися </w:t>
            </w:r>
            <w:r xmlns:w="http://schemas.openxmlformats.org/wordprocessingml/2006/main" w:rsidDel="00000000" w:rsidR="00000000" w:rsidRPr="00000000">
              <w:rPr>
                <w:sz w:val="22"/>
                <w:szCs w:val="22"/>
                <w:rtl w:val="0"/>
              </w:rPr>
              <w:t xml:space="preserve">: З </w:t>
            </w:r>
            <w:r xmlns:w="http://schemas.openxmlformats.org/wordprocessingml/2006/main" w:rsidDel="00000000" w:rsidR="00000000" w:rsidRPr="00000000">
              <w:rPr>
                <w:b w:val="1"/>
                <w:sz w:val="22"/>
                <w:szCs w:val="22"/>
                <w:rtl w:val="0"/>
              </w:rPr>
              <w:t xml:space="preserve">фармації </w:t>
            </w:r>
            <w:r xmlns:w="http://schemas.openxmlformats.org/wordprocessingml/2006/main" w:rsidDel="00000000" w:rsidR="00000000" w:rsidRPr="00000000">
              <w:rPr>
                <w:sz w:val="22"/>
                <w:szCs w:val="22"/>
                <w:rtl w:val="0"/>
              </w:rPr>
              <w:t xml:space="preserve">: Як аналізувати стійкість у навколишньому середовищі та деградацію фармацевтичних сполук. З </w:t>
            </w:r>
            <w:r xmlns:w="http://schemas.openxmlformats.org/wordprocessingml/2006/main" w:rsidDel="00000000" w:rsidR="00000000" w:rsidRPr="00000000">
              <w:rPr>
                <w:b w:val="1"/>
                <w:sz w:val="22"/>
                <w:szCs w:val="22"/>
                <w:rtl w:val="0"/>
              </w:rPr>
              <w:t xml:space="preserve">біохімії </w:t>
            </w:r>
            <w:r xmlns:w="http://schemas.openxmlformats.org/wordprocessingml/2006/main" w:rsidDel="00000000" w:rsidR="00000000" w:rsidRPr="00000000">
              <w:rPr>
                <w:sz w:val="22"/>
                <w:szCs w:val="22"/>
                <w:rtl w:val="0"/>
              </w:rPr>
              <w:t xml:space="preserve">: Методи виявлення та кількісного визначення забруднюючих речовин за допомогою передових аналітичних інструментів, таких як флуоресценція та спектрофотометрія.</w:t>
            </w:r>
          </w:p>
        </w:tc>
      </w:tr>
      <w:tr>
        <w:trPr>
          <w:cantSplit w:val="0"/>
          <w:tblHeader w:val="0"/>
        </w:trPr>
        <w:tc>
          <w:tcPr>
            <w:vAlign w:val="center"/>
          </w:tcPr>
          <w:p w:rsidR="00000000" w:rsidDel="00000000" w:rsidP="00000000" w:rsidRDefault="00000000" w:rsidRPr="00000000" w14:paraId="000000F9">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Аптека</w:t>
            </w:r>
          </w:p>
        </w:tc>
        <w:tc>
          <w:tcPr/>
          <w:p w:rsidR="00000000" w:rsidDel="00000000" w:rsidP="00000000" w:rsidRDefault="00000000" w:rsidRPr="00000000" w14:paraId="000000FA">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Чого вони можуть навчити </w:t>
            </w:r>
            <w:r xmlns:w="http://schemas.openxmlformats.org/wordprocessingml/2006/main" w:rsidDel="00000000" w:rsidR="00000000" w:rsidRPr="00000000">
              <w:rPr>
                <w:sz w:val="22"/>
                <w:szCs w:val="22"/>
                <w:rtl w:val="0"/>
              </w:rPr>
              <w:t xml:space="preserve">: Фармакокінетика та метаболізм ліків, допомога студентам-медикам та біохімікам у розумінні того, як ліки всмоктуються, розподіляються та виводяться. Методи аналізу метаболітів та перевірки точності протоколів тестування ліків.</w:t>
            </w:r>
          </w:p>
          <w:p w:rsidR="00000000" w:rsidDel="00000000" w:rsidP="00000000" w:rsidRDefault="00000000" w:rsidRPr="00000000" w14:paraId="000000FB">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Чого вони можуть навчитися </w:t>
            </w:r>
            <w:r xmlns:w="http://schemas.openxmlformats.org/wordprocessingml/2006/main" w:rsidDel="00000000" w:rsidR="00000000" w:rsidRPr="00000000">
              <w:rPr>
                <w:sz w:val="22"/>
                <w:szCs w:val="22"/>
                <w:rtl w:val="0"/>
              </w:rPr>
              <w:t xml:space="preserve">: З </w:t>
            </w:r>
            <w:r xmlns:w="http://schemas.openxmlformats.org/wordprocessingml/2006/main" w:rsidDel="00000000" w:rsidR="00000000" w:rsidRPr="00000000">
              <w:rPr>
                <w:b w:val="1"/>
                <w:sz w:val="22"/>
                <w:szCs w:val="22"/>
                <w:rtl w:val="0"/>
              </w:rPr>
              <w:t xml:space="preserve">медицини </w:t>
            </w:r>
            <w:r xmlns:w="http://schemas.openxmlformats.org/wordprocessingml/2006/main" w:rsidDel="00000000" w:rsidR="00000000" w:rsidRPr="00000000">
              <w:rPr>
                <w:sz w:val="22"/>
                <w:szCs w:val="22"/>
                <w:rtl w:val="0"/>
              </w:rPr>
              <w:t xml:space="preserve">: Клінічний контекст ефективності та безпеки ліків, а також як фармакокінетичні дані впливають на рішення щодо лікування. З </w:t>
            </w:r>
            <w:r xmlns:w="http://schemas.openxmlformats.org/wordprocessingml/2006/main" w:rsidDel="00000000" w:rsidR="00000000" w:rsidRPr="00000000">
              <w:rPr>
                <w:b w:val="1"/>
                <w:sz w:val="22"/>
                <w:szCs w:val="22"/>
                <w:rtl w:val="0"/>
              </w:rPr>
              <w:t xml:space="preserve">довкілля </w:t>
            </w:r>
            <w:r xmlns:w="http://schemas.openxmlformats.org/wordprocessingml/2006/main" w:rsidDel="00000000" w:rsidR="00000000" w:rsidRPr="00000000">
              <w:rPr>
                <w:sz w:val="22"/>
                <w:szCs w:val="22"/>
                <w:rtl w:val="0"/>
              </w:rPr>
              <w:t xml:space="preserve">: Вплив фармацевтичних відходів на екосистеми та як розробляти екологічно чисті ліки.</w:t>
            </w:r>
          </w:p>
        </w:tc>
      </w:tr>
      <w:tr>
        <w:trPr>
          <w:cantSplit w:val="0"/>
          <w:tblHeader w:val="0"/>
        </w:trPr>
        <w:tc>
          <w:tcPr>
            <w:vAlign w:val="center"/>
          </w:tcPr>
          <w:p w:rsidR="00000000" w:rsidDel="00000000" w:rsidP="00000000" w:rsidRDefault="00000000" w:rsidRPr="00000000" w14:paraId="000000FC">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Ліки</w:t>
            </w:r>
          </w:p>
        </w:tc>
        <w:tc>
          <w:tcPr/>
          <w:p w:rsidR="00000000" w:rsidDel="00000000" w:rsidP="00000000" w:rsidRDefault="00000000" w:rsidRPr="00000000" w14:paraId="000000FD">
            <w:pPr xmlns:w="http://schemas.openxmlformats.org/wordprocessingml/2006/main">
              <w:jc w:val="both"/>
              <w:rPr>
                <w:sz w:val="22"/>
                <w:szCs w:val="22"/>
              </w:rPr>
            </w:pPr>
            <w:r xmlns:w="http://schemas.openxmlformats.org/wordprocessingml/2006/main" w:rsidDel="00000000" w:rsidR="00000000" w:rsidRPr="00000000">
              <w:rPr>
                <w:b w:val="1"/>
                <w:sz w:val="22"/>
                <w:szCs w:val="22"/>
                <w:rtl w:val="0"/>
              </w:rPr>
              <w:t xml:space="preserve">Чого вони можуть навчити </w:t>
            </w:r>
            <w:r xmlns:w="http://schemas.openxmlformats.org/wordprocessingml/2006/main" w:rsidDel="00000000" w:rsidR="00000000" w:rsidRPr="00000000">
              <w:rPr>
                <w:sz w:val="22"/>
                <w:szCs w:val="22"/>
                <w:rtl w:val="0"/>
              </w:rPr>
              <w:t xml:space="preserve">: Клінічна значущість даних, таких як медичне значення рівня білка в сечі або вплив забруднення на здоров'я населення. Як пов'язати епідеміологічні дані з хімічними вимірюваннями, щоб зробити змістовні висновки про здоров'я населення. </w:t>
            </w:r>
            <w:r xmlns:w="http://schemas.openxmlformats.org/wordprocessingml/2006/main" w:rsidDel="00000000" w:rsidR="00000000" w:rsidRPr="00000000">
              <w:rPr>
                <w:b w:val="1"/>
                <w:sz w:val="22"/>
                <w:szCs w:val="22"/>
                <w:rtl w:val="0"/>
              </w:rPr>
              <w:t xml:space="preserve">Чого вони можуть навчитися </w:t>
            </w:r>
            <w:r xmlns:w="http://schemas.openxmlformats.org/wordprocessingml/2006/main" w:rsidDel="00000000" w:rsidR="00000000" w:rsidRPr="00000000">
              <w:rPr>
                <w:sz w:val="22"/>
                <w:szCs w:val="22"/>
                <w:rtl w:val="0"/>
              </w:rPr>
              <w:t xml:space="preserve">: З </w:t>
            </w:r>
            <w:r xmlns:w="http://schemas.openxmlformats.org/wordprocessingml/2006/main" w:rsidDel="00000000" w:rsidR="00000000" w:rsidRPr="00000000">
              <w:rPr>
                <w:b w:val="1"/>
                <w:sz w:val="22"/>
                <w:szCs w:val="22"/>
                <w:rtl w:val="0"/>
              </w:rPr>
              <w:t xml:space="preserve">біоінформатики </w:t>
            </w:r>
            <w:r xmlns:w="http://schemas.openxmlformats.org/wordprocessingml/2006/main" w:rsidDel="00000000" w:rsidR="00000000" w:rsidRPr="00000000">
              <w:rPr>
                <w:sz w:val="22"/>
                <w:szCs w:val="22"/>
                <w:rtl w:val="0"/>
              </w:rPr>
              <w:t xml:space="preserve">: Методи обробки великих наборів даних, таких як епідеміологічні дослідження, та отримання практичних висновків за допомогою штучного інтелекту та статистичного моделювання. З </w:t>
            </w:r>
            <w:r xmlns:w="http://schemas.openxmlformats.org/wordprocessingml/2006/main" w:rsidDel="00000000" w:rsidR="00000000" w:rsidRPr="00000000">
              <w:rPr>
                <w:b w:val="1"/>
                <w:sz w:val="22"/>
                <w:szCs w:val="22"/>
                <w:rtl w:val="0"/>
              </w:rPr>
              <w:t xml:space="preserve">біохімії </w:t>
            </w:r>
            <w:r xmlns:w="http://schemas.openxmlformats.org/wordprocessingml/2006/main" w:rsidDel="00000000" w:rsidR="00000000" w:rsidRPr="00000000">
              <w:rPr>
                <w:sz w:val="22"/>
                <w:szCs w:val="22"/>
                <w:rtl w:val="0"/>
              </w:rPr>
              <w:t xml:space="preserve">: Хімічні та біоаналітичні основи діагностичних інструментів, таких як ПЛР та флуоресцентні аналізи.</w:t>
            </w:r>
          </w:p>
        </w:tc>
      </w:tr>
      <w:tr>
        <w:trPr>
          <w:cantSplit w:val="0"/>
          <w:tblHeader w:val="0"/>
        </w:trPr>
        <w:tc>
          <w:tcPr>
            <w:vAlign w:val="center"/>
          </w:tcPr>
          <w:p w:rsidR="00000000" w:rsidDel="00000000" w:rsidP="00000000" w:rsidRDefault="00000000" w:rsidRPr="00000000" w14:paraId="000000FE">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Фізика та електротехніка</w:t>
            </w:r>
          </w:p>
        </w:tc>
        <w:tc>
          <w:tcPr/>
          <w:p w:rsidR="00000000" w:rsidDel="00000000" w:rsidP="00000000" w:rsidRDefault="00000000" w:rsidRPr="00000000" w14:paraId="000000FF">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Чого вони можуть навчити </w:t>
            </w:r>
            <w:r xmlns:w="http://schemas.openxmlformats.org/wordprocessingml/2006/main" w:rsidDel="00000000" w:rsidR="00000000" w:rsidRPr="00000000">
              <w:rPr>
                <w:sz w:val="22"/>
                <w:szCs w:val="22"/>
                <w:rtl w:val="0"/>
              </w:rPr>
              <w:t xml:space="preserve">: Розробка та оптимізація сенсорних технологій та приладів, що охоплюють обробку сигналів, мікрофлюїдику та вбудовані системи для біомедичних та екологічних застосувань; розробка апаратних та електронних платформ для діагностичних пристроїв, таких як біосенсори та портативні монітори; моделювання фізичних систем, передачі енергії та взаємодії матеріалів в аналітичних інструментах. </w:t>
            </w:r>
            <w:r xmlns:w="http://schemas.openxmlformats.org/wordprocessingml/2006/main" w:rsidDel="00000000" w:rsidR="00000000" w:rsidRPr="00000000">
              <w:rPr>
                <w:b w:val="1"/>
                <w:sz w:val="22"/>
                <w:szCs w:val="22"/>
                <w:rtl w:val="0"/>
              </w:rPr>
              <w:t xml:space="preserve">Чого вони можуть навчитися </w:t>
            </w:r>
            <w:r xmlns:w="http://schemas.openxmlformats.org/wordprocessingml/2006/main" w:rsidDel="00000000" w:rsidR="00000000" w:rsidRPr="00000000">
              <w:rPr>
                <w:sz w:val="22"/>
                <w:szCs w:val="22"/>
                <w:rtl w:val="0"/>
              </w:rPr>
              <w:t xml:space="preserve">: З </w:t>
            </w:r>
            <w:r xmlns:w="http://schemas.openxmlformats.org/wordprocessingml/2006/main" w:rsidDel="00000000" w:rsidR="00000000" w:rsidRPr="00000000">
              <w:rPr>
                <w:b w:val="1"/>
                <w:sz w:val="22"/>
                <w:szCs w:val="22"/>
                <w:rtl w:val="0"/>
              </w:rPr>
              <w:t xml:space="preserve">біоінформатики </w:t>
            </w:r>
            <w:r xmlns:w="http://schemas.openxmlformats.org/wordprocessingml/2006/main" w:rsidDel="00000000" w:rsidR="00000000" w:rsidRPr="00000000">
              <w:rPr>
                <w:sz w:val="22"/>
                <w:szCs w:val="22"/>
                <w:rtl w:val="0"/>
              </w:rPr>
              <w:t xml:space="preserve">: Методи обробки великих наборів даних, таких як епідеміологічні дослідження, та отримання практичних висновків за допомогою штучного інтелекту та статистичного моделювання. З </w:t>
            </w:r>
            <w:r xmlns:w="http://schemas.openxmlformats.org/wordprocessingml/2006/main" w:rsidDel="00000000" w:rsidR="00000000" w:rsidRPr="00000000">
              <w:rPr>
                <w:b w:val="1"/>
                <w:sz w:val="22"/>
                <w:szCs w:val="22"/>
                <w:rtl w:val="0"/>
              </w:rPr>
              <w:t xml:space="preserve">біохімії </w:t>
            </w:r>
            <w:r xmlns:w="http://schemas.openxmlformats.org/wordprocessingml/2006/main" w:rsidDel="00000000" w:rsidR="00000000" w:rsidRPr="00000000">
              <w:rPr>
                <w:sz w:val="22"/>
                <w:szCs w:val="22"/>
                <w:rtl w:val="0"/>
              </w:rPr>
              <w:t xml:space="preserve">: Хімічні та біоаналітичні основи діагностичних інструментів, таких як ПЛР та флуоресцентні аналізи. </w:t>
            </w:r>
            <w:r xmlns:w="http://schemas.openxmlformats.org/wordprocessingml/2006/main" w:rsidDel="00000000" w:rsidR="00000000" w:rsidRPr="00000000">
              <w:rPr>
                <w:b w:val="1"/>
                <w:sz w:val="22"/>
                <w:szCs w:val="22"/>
                <w:rtl w:val="0"/>
              </w:rPr>
              <w:t xml:space="preserve">З медицини: </w:t>
            </w:r>
            <w:r xmlns:w="http://schemas.openxmlformats.org/wordprocessingml/2006/main" w:rsidDel="00000000" w:rsidR="00000000" w:rsidRPr="00000000">
              <w:rPr>
                <w:sz w:val="22"/>
                <w:szCs w:val="22"/>
                <w:rtl w:val="0"/>
              </w:rPr>
              <w:t xml:space="preserve">Клінічна значущість даних, таких як медичне значення рівня білка в сечі або наслідки впливу забруднюючих речовин на здоров'я населення. Як пов'язати епідеміологічні дані з хімічними вимірюваннями, щоб зробити змістовні висновки про здоров'я населення.</w:t>
            </w:r>
          </w:p>
        </w:tc>
      </w:tr>
    </w:tbl>
    <w:p w:rsidR="00000000" w:rsidDel="00000000" w:rsidP="00000000" w:rsidRDefault="00000000" w:rsidRPr="00000000" w14:paraId="00000100">
      <w:pPr>
        <w:rPr>
          <w:sz w:val="18"/>
          <w:szCs w:val="18"/>
        </w:rPr>
      </w:pPr>
      <w:r w:rsidDel="00000000" w:rsidR="00000000" w:rsidRPr="00000000">
        <w:rPr>
          <w:rtl w:val="0"/>
        </w:rPr>
      </w:r>
    </w:p>
    <w:p w:rsidR="00000000" w:rsidDel="00000000" w:rsidP="00000000" w:rsidRDefault="00000000" w:rsidRPr="00000000" w14:paraId="00000101">
      <w:pPr xmlns:w="http://schemas.openxmlformats.org/wordprocessingml/2006/main">
        <w:spacing w:before="240" w:lineRule="auto"/>
        <w:jc w:val="both"/>
        <w:rPr/>
      </w:pPr>
      <w:r xmlns:w="http://schemas.openxmlformats.org/wordprocessingml/2006/main" w:rsidDel="00000000" w:rsidR="00000000" w:rsidRPr="00000000">
        <w:rPr>
          <w:rtl w:val="0"/>
        </w:rPr>
        <w:t xml:space="preserve">Проєкт інтегрує Трикутник знань – освіту, дослідження та бізнес – шляхом вбудовування пристрою Dr. Vida Education у навчальні програми вищої освіти, щоб надати студентам практичні навички, що відповідають пріоритетам ЄС у сфері навчання протягом усього життя. Співпраця між такими установами, як UHU, NOVA, UOA, HUJI, </w:t>
      </w:r>
      <w:r xmlns:w="http://schemas.openxmlformats.org/wordprocessingml/2006/main" w:rsidDel="00000000" w:rsidR="00000000" w:rsidRPr="00000000">
        <w:rPr>
          <w:highlight w:val="green"/>
          <w:rtl w:val="0"/>
        </w:rPr>
        <w:t xml:space="preserve">UNICAMP, UPE, KNU </w:t>
      </w:r>
      <w:r xmlns:w="http://schemas.openxmlformats.org/wordprocessingml/2006/main" w:rsidDel="00000000" w:rsidR="00000000" w:rsidRPr="00000000">
        <w:rPr>
          <w:rtl w:val="0"/>
        </w:rPr>
        <w:t xml:space="preserve">та STABV, гарантує, що пристрій залишається інноваційним та ефективним у різних дисциплінах, а партнерство з промисловістю, STABV та Yaghma сприяє готовності до виходу на ринок, розробці бізнес-моделі та комерціалізації. Exelis забезпечує поширення інформації та комунікацію. KNU підтримує технологічне оновлення освіти Dr. Vida. Надійний </w:t>
      </w:r>
      <w:hyperlink xmlns:w="http://schemas.openxmlformats.org/wordprocessingml/2006/main" xmlns:r="http://schemas.openxmlformats.org/officeDocument/2006/relationships" r:id="rId40">
        <w:r xmlns:w="http://schemas.openxmlformats.org/wordprocessingml/2006/main" w:rsidDel="00000000" w:rsidR="00000000" w:rsidRPr="00000000">
          <w:rPr>
            <w:color w:val="1155cc"/>
            <w:u w:val="single"/>
            <w:rtl w:val="0"/>
          </w:rPr>
          <w:t xml:space="preserve">План дій NOVA щодо різноманітності та інклюзії </w:t>
        </w:r>
      </w:hyperlink>
      <w:r xmlns:w="http://schemas.openxmlformats.org/wordprocessingml/2006/main" w:rsidDel="00000000" w:rsidR="00000000" w:rsidRPr="00000000">
        <w:rPr>
          <w:rtl w:val="0"/>
        </w:rPr>
        <w:t xml:space="preserve">ставить на перше місце гендерну рівність та представництво та буде впроваджуватися протягом усього проєкту. UHU, UNIBO, UPE та HUJI очолюють жінки, а NOVA – небінарна особа. Інформаційна робота з недостатньо представленими групами, включаючи студентів з іммігрантського середовища та менш розвинених регіонів, допоможе забезпечити рівний доступ. Розробка гендерно-чутливих інструментів, таких як пристрій «Dr. Vida Education», забезпечує інклюзивність в </w:t>
      </w:r>
      <w:r xmlns:w="http://schemas.openxmlformats.org/wordprocessingml/2006/main" w:rsidDel="00000000" w:rsidR="00000000" w:rsidRPr="00000000">
        <w:rPr>
          <w:b w:val="1"/>
          <w:color w:val="1155cc"/>
          <w:u w:val="single"/>
          <w:rtl w:val="0"/>
        </w:rPr>
        <w:t xml:space="preserve">освітніх </w:t>
      </w:r>
      <w:r xmlns:w="http://schemas.openxmlformats.org/wordprocessingml/2006/main" w:rsidDel="00000000" w:rsidR="00000000" w:rsidRPr="00000000">
        <w:rPr>
          <w:rtl w:val="0"/>
        </w:rPr>
        <w:t xml:space="preserve">та медичних програмах.</w:t>
      </w:r>
      <w:r xmlns:w="http://schemas.openxmlformats.org/wordprocessingml/2006/main" w:rsidDel="00000000" w:rsidR="00000000" w:rsidRPr="00000000">
        <w:rPr>
          <w:b w:val="1"/>
          <w:color w:val="1155cc"/>
          <w:rtl w:val="0"/>
        </w:rPr>
        <w:t xml:space="preserve"> </w:t>
      </w:r>
      <w:r xmlns:w="http://schemas.openxmlformats.org/wordprocessingml/2006/main" w:rsidDel="00000000" w:rsidR="00000000" w:rsidRPr="00000000">
        <w:rPr>
          <w:rtl w:val="0"/>
        </w:rPr>
        <w:t xml:space="preserve">Моніторинг гендерного балансу протягом усього проєкту забезпечує підзвітність та постійне вдосконалення. Цей підхід відповідає </w:t>
      </w:r>
      <w:hyperlink xmlns:w="http://schemas.openxmlformats.org/wordprocessingml/2006/main" xmlns:r="http://schemas.openxmlformats.org/officeDocument/2006/relationships" r:id="rId41">
        <w:r xmlns:w="http://schemas.openxmlformats.org/wordprocessingml/2006/main" w:rsidDel="00000000" w:rsidR="00000000" w:rsidRPr="00000000">
          <w:rPr>
            <w:b w:val="1"/>
            <w:color w:val="1155cc"/>
            <w:u w:val="single"/>
            <w:rtl w:val="0"/>
          </w:rPr>
          <w:t xml:space="preserve">Цілі сталого розвитку ООН 5 (Гендерна рівність </w:t>
        </w:r>
      </w:hyperlink>
      <w:hyperlink xmlns:w="http://schemas.openxmlformats.org/wordprocessingml/2006/main" xmlns:r="http://schemas.openxmlformats.org/officeDocument/2006/relationships" r:id="rId42">
        <w:r xmlns:w="http://schemas.openxmlformats.org/wordprocessingml/2006/main" w:rsidDel="00000000" w:rsidR="00000000" w:rsidRPr="00000000">
          <w:rPr>
            <w:b w:val="1"/>
            <w:u w:val="single"/>
            <w:rtl w:val="0"/>
          </w:rPr>
          <w:t xml:space="preserve">) </w:t>
        </w:r>
      </w:hyperlink>
      <w:r xmlns:w="http://schemas.openxmlformats.org/wordprocessingml/2006/main" w:rsidDel="00000000" w:rsidR="00000000" w:rsidRPr="00000000">
        <w:rPr>
          <w:rtl w:val="0"/>
        </w:rPr>
        <w:t xml:space="preserve">та</w:t>
      </w:r>
      <w:r xmlns:w="http://schemas.openxmlformats.org/wordprocessingml/2006/main" w:rsidDel="00000000" w:rsidR="00000000" w:rsidRPr="00000000">
        <w:rPr>
          <w:b w:val="1"/>
          <w:color w:val="1155cc"/>
          <w:u w:val="single"/>
          <w:rtl w:val="0"/>
        </w:rPr>
        <w:t xml:space="preserve"> </w:t>
      </w:r>
      <w:r xmlns:w="http://schemas.openxmlformats.org/wordprocessingml/2006/main" w:rsidDel="00000000" w:rsidR="00000000" w:rsidRPr="00000000">
        <w:rPr>
          <w:rtl w:val="0"/>
        </w:rPr>
        <w:t xml:space="preserve">Стратегія </w:t>
      </w:r>
      <w:hyperlink xmlns:w="http://schemas.openxmlformats.org/wordprocessingml/2006/main" xmlns:r="http://schemas.openxmlformats.org/officeDocument/2006/relationships" r:id="rId43">
        <w:r xmlns:w="http://schemas.openxmlformats.org/wordprocessingml/2006/main" w:rsidDel="00000000" w:rsidR="00000000" w:rsidRPr="00000000">
          <w:rPr>
            <w:b w:val="1"/>
            <w:color w:val="1155cc"/>
            <w:u w:val="single"/>
            <w:rtl w:val="0"/>
          </w:rPr>
          <w:t xml:space="preserve">ЄС щодо гендерної рівності на 2020-2025 роки </w:t>
        </w:r>
      </w:hyperlink>
      <w:r xmlns:w="http://schemas.openxmlformats.org/wordprocessingml/2006/main" w:rsidDel="00000000" w:rsidR="00000000" w:rsidRPr="00000000">
        <w:rPr>
          <w:rtl w:val="0"/>
        </w:rPr>
        <w:t xml:space="preserve">, що посилює сталий розвиток та вплив проекту. Доступність та портативність пристрою забезпечують доступ до нього в умовах обмежених ресурсів або віддалених регіонах, таких як Бразилія, Україна, Португалія та Греція, сприяючи рівності в науковій освіті. </w:t>
      </w:r>
      <w:sdt xmlns:w="http://schemas.openxmlformats.org/wordprocessingml/2006/main">
        <w:sdtPr>
          <w:id w:val="-730979479"/>
          <w:tag w:val="goog_rdk_2"/>
        </w:sdtPr>
        <w:sdtContent>
          <w:commentRangeStart w:id="2"/>
        </w:sdtContent>
      </w:sdt>
      <w:r xmlns:w="http://schemas.openxmlformats.org/wordprocessingml/2006/main" w:rsidDel="00000000" w:rsidR="00000000" w:rsidRPr="00000000">
        <w:rPr>
          <w:rtl w:val="0"/>
        </w:rPr>
        <w:t xml:space="preserve">Стратегія проекту щодо інтелектуальної власності, що керується Угодою про консорціум, визначає право власності та використання, водночас забезпечуючи відкритий доступ до результатів досліджень. План управління даними, що відповідає GDPR, підтримує безпечну та прозору обробку даних, з протоколами для збору, обміну та зберігання. Цей комплексний план забезпечує довгострокову доступність та відтворюваність, посилюючи відповідність проекту цілям сталого розвитку та інновацій.</w:t>
      </w:r>
      <w:commentRangeEnd xmlns:w="http://schemas.openxmlformats.org/wordprocessingml/2006/main" w:id="2"/>
      <w:r xmlns:w="http://schemas.openxmlformats.org/wordprocessingml/2006/main" w:rsidDel="00000000" w:rsidR="00000000" w:rsidRPr="00000000">
        <w:commentReference xmlns:w="http://schemas.openxmlformats.org/wordprocessingml/2006/main" w:id="2"/>
      </w:r>
    </w:p>
    <w:p w:rsidR="00000000" w:rsidDel="00000000" w:rsidP="00000000" w:rsidRDefault="00000000" w:rsidRPr="00000000" w14:paraId="00000102">
      <w:pPr>
        <w:jc w:val="both"/>
        <w:rPr>
          <w:sz w:val="22"/>
          <w:szCs w:val="22"/>
          <w:highlight w:val="yellow"/>
        </w:rPr>
      </w:pPr>
      <w:r w:rsidDel="00000000" w:rsidR="00000000" w:rsidRPr="00000000">
        <w:rPr>
          <w:rtl w:val="0"/>
        </w:rPr>
      </w:r>
    </w:p>
    <w:p w:rsidR="00000000" w:rsidDel="00000000" w:rsidP="00000000" w:rsidRDefault="00000000" w:rsidRPr="00000000" w14:paraId="00000103">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1.2.2 Заходи координації та підтримки</w:t>
      </w:r>
    </w:p>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105">
      <w:pPr xmlns:w="http://schemas.openxmlformats.org/wordprocessingml/2006/main">
        <w:spacing w:after="200" w:lineRule="auto"/>
        <w:ind w:left="720" w:firstLine="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Опишіть та поясніть координаційні та/або допоміжні заходи. Поясніть, як це дозволить вам досягти цілей вашого проєкту.</w:t>
      </w:r>
    </w:p>
    <w:p w:rsidR="00000000" w:rsidDel="00000000" w:rsidP="00000000" w:rsidRDefault="00000000" w:rsidRPr="00000000" w14:paraId="00000106">
      <w:pPr xmlns:w="http://schemas.openxmlformats.org/wordprocessingml/2006/main">
        <w:jc w:val="both"/>
        <w:rPr>
          <w:highlight w:val="green"/>
        </w:rPr>
      </w:pPr>
      <w:r xmlns:w="http://schemas.openxmlformats.org/wordprocessingml/2006/main" w:rsidDel="00000000" w:rsidR="00000000" w:rsidRPr="00000000">
        <w:rPr>
          <w:highlight w:val="green"/>
          <w:rtl w:val="0"/>
        </w:rPr>
        <w:t xml:space="preserve">Кілька проектів, що фінансуються європейськими фондами, таких як </w:t>
      </w:r>
      <w:hyperlink xmlns:w="http://schemas.openxmlformats.org/wordprocessingml/2006/main" xmlns:r="http://schemas.openxmlformats.org/officeDocument/2006/relationships" r:id="rId44">
        <w:r xmlns:w="http://schemas.openxmlformats.org/wordprocessingml/2006/main" w:rsidDel="00000000" w:rsidR="00000000" w:rsidRPr="00000000">
          <w:rPr>
            <w:b w:val="1"/>
            <w:color w:val="0000ff"/>
            <w:highlight w:val="green"/>
            <w:u w:val="single"/>
            <w:rtl w:val="0"/>
          </w:rPr>
          <w:t xml:space="preserve">OpenAIRE</w:t>
        </w:r>
      </w:hyperlink>
      <w:r xmlns:w="http://schemas.openxmlformats.org/wordprocessingml/2006/main" w:rsidDel="00000000" w:rsidR="00000000" w:rsidRPr="00000000">
        <w:rPr>
          <w:b w:val="1"/>
          <w:color w:val="0000ff"/>
          <w:highlight w:val="green"/>
          <w:u w:val="single"/>
          <w:rtl w:val="0"/>
        </w:rPr>
        <w:t xml:space="preserve"> </w:t>
      </w:r>
      <w:r xmlns:w="http://schemas.openxmlformats.org/wordprocessingml/2006/main" w:rsidDel="00000000" w:rsidR="00000000" w:rsidRPr="00000000">
        <w:rPr>
          <w:highlight w:val="green"/>
          <w:rtl w:val="0"/>
        </w:rPr>
        <w:t xml:space="preserve">та </w:t>
      </w:r>
      <w:hyperlink xmlns:w="http://schemas.openxmlformats.org/wordprocessingml/2006/main" xmlns:r="http://schemas.openxmlformats.org/officeDocument/2006/relationships" r:id="rId45">
        <w:r xmlns:w="http://schemas.openxmlformats.org/wordprocessingml/2006/main" w:rsidDel="00000000" w:rsidR="00000000" w:rsidRPr="00000000">
          <w:rPr>
            <w:b w:val="1"/>
            <w:color w:val="0000ff"/>
            <w:highlight w:val="green"/>
            <w:u w:val="single"/>
            <w:rtl w:val="0"/>
          </w:rPr>
          <w:t xml:space="preserve">Scientix</w:t>
        </w:r>
      </w:hyperlink>
      <w:hyperlink xmlns:w="http://schemas.openxmlformats.org/wordprocessingml/2006/main" xmlns:r="http://schemas.openxmlformats.org/officeDocument/2006/relationships" r:id="rId46">
        <w:r xmlns:w="http://schemas.openxmlformats.org/wordprocessingml/2006/main" w:rsidDel="00000000" w:rsidR="00000000" w:rsidRPr="00000000">
          <w:rPr>
            <w:color w:val="333333"/>
            <w:highlight w:val="green"/>
            <w:u w:val="single"/>
            <w:rtl w:val="0"/>
          </w:rPr>
          <w:t xml:space="preserve"> </w:t>
        </w:r>
      </w:hyperlink>
      <w:r xmlns:w="http://schemas.openxmlformats.org/wordprocessingml/2006/main" w:rsidDel="00000000" w:rsidR="00000000" w:rsidRPr="00000000">
        <w:rPr>
          <w:highlight w:val="green"/>
          <w:rtl w:val="0"/>
        </w:rPr>
        <w:t xml:space="preserve">, слугують натхненням для цієї ініціативи. Ці проекти сприяють відкритій науці, спільному навчанню та STEM-освіті по всій Європі, що тісно пов'язано з цілями освітнього проекту Dr. Vida. Крім того, </w:t>
      </w:r>
      <w:hyperlink xmlns:w="http://schemas.openxmlformats.org/wordprocessingml/2006/main" xmlns:r="http://schemas.openxmlformats.org/officeDocument/2006/relationships" r:id="rId47">
        <w:r xmlns:w="http://schemas.openxmlformats.org/wordprocessingml/2006/main" w:rsidDel="00000000" w:rsidR="00000000" w:rsidRPr="00000000">
          <w:rPr>
            <w:b w:val="1"/>
            <w:color w:val="0000ff"/>
            <w:highlight w:val="green"/>
            <w:u w:val="single"/>
            <w:rtl w:val="0"/>
          </w:rPr>
          <w:t xml:space="preserve">Болонський процес </w:t>
        </w:r>
      </w:hyperlink>
      <w:r xmlns:w="http://schemas.openxmlformats.org/wordprocessingml/2006/main" w:rsidDel="00000000" w:rsidR="00000000" w:rsidRPr="00000000">
        <w:rPr>
          <w:highlight w:val="green"/>
          <w:rtl w:val="0"/>
        </w:rPr>
        <w:t xml:space="preserve">забезпечує основу для гармонізації вищої освіти по всій Європі, впливаючи на стратегії переосмислення навчальних програм, запропоновані в цьому проекті.</w:t>
      </w:r>
    </w:p>
    <w:p w:rsidR="00000000" w:rsidDel="00000000" w:rsidP="00000000" w:rsidRDefault="00000000" w:rsidRPr="00000000" w14:paraId="00000107">
      <w:pPr>
        <w:spacing w:after="200" w:lineRule="auto"/>
        <w:ind w:left="720" w:firstLine="0"/>
        <w:jc w:val="both"/>
        <w:rPr>
          <w:i w:val="1"/>
          <w:sz w:val="22"/>
          <w:szCs w:val="22"/>
          <w:highlight w:val="yellow"/>
        </w:rPr>
      </w:pPr>
      <w:r w:rsidDel="00000000" w:rsidR="00000000" w:rsidRPr="00000000">
        <w:rPr>
          <w:rtl w:val="0"/>
        </w:rPr>
      </w:r>
    </w:p>
    <w:p w:rsidR="00000000" w:rsidDel="00000000" w:rsidP="00000000" w:rsidRDefault="00000000" w:rsidRPr="00000000" w14:paraId="00000108">
      <w:pPr xmlns:w="http://schemas.openxmlformats.org/wordprocessingml/2006/main">
        <w:spacing w:after="280" w:before="280" w:lineRule="auto"/>
        <w:rPr>
          <w:highlight w:val="green"/>
        </w:rPr>
      </w:pPr>
      <w:r xmlns:w="http://schemas.openxmlformats.org/wordprocessingml/2006/main" w:rsidDel="00000000" w:rsidR="00000000" w:rsidRPr="00000000">
        <w:rPr>
          <w:highlight w:val="green"/>
          <w:rtl w:val="0"/>
        </w:rPr>
        <w:t xml:space="preserve">У проєкті використовується </w:t>
      </w:r>
      <w:r xmlns:w="http://schemas.openxmlformats.org/wordprocessingml/2006/main" w:rsidDel="00000000" w:rsidR="00000000" w:rsidRPr="00000000">
        <w:rPr>
          <w:b w:val="1"/>
          <w:highlight w:val="green"/>
          <w:rtl w:val="0"/>
        </w:rPr>
        <w:t xml:space="preserve">матрична структура координації </w:t>
      </w:r>
      <w:r xmlns:w="http://schemas.openxmlformats.org/wordprocessingml/2006/main" w:rsidDel="00000000" w:rsidR="00000000" w:rsidRPr="00000000">
        <w:rPr>
          <w:highlight w:val="green"/>
          <w:rtl w:val="0"/>
        </w:rPr>
        <w:t xml:space="preserve">для забезпечення ефективного досягнення цілей, що поєднує централізоване управління з розподіленим керівництвом, орієнтованим на конкретні дії.</w:t>
      </w:r>
      <w:del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author="" w:id="0">
        <w:r w:rsidDel="00000000" w:rsidR="00000000" w:rsidRPr="00000000">
          <w:drawing>
            <wp:anchor allowOverlap="1" behindDoc="0" distB="114300" distT="114300" distL="114300" distR="114300" hidden="0" layoutInCell="1" locked="0" relativeHeight="0" simplePos="0">
              <wp:simplePos x="0" y="0"/>
              <wp:positionH relativeFrom="column">
                <wp:posOffset>63502</wp:posOffset>
              </wp:positionH>
              <wp:positionV relativeFrom="paragraph">
                <wp:posOffset>1306208</wp:posOffset>
              </wp:positionV>
              <wp:extent cx="2428240" cy="2428240"/>
              <wp:effectExtent b="0" l="0" r="0" t="0"/>
              <wp:wrapNone/>
              <wp:docPr id="1275117730"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428240" cy="2428240"/>
                      </a:xfrm>
                      <a:prstGeom prst="rect"/>
                      <a:ln/>
                    </pic:spPr>
                  </pic:pic>
                </a:graphicData>
              </a:graphic>
            </wp:anchor>
          </w:drawing>
        </w:r>
      </w:del>
      <w:ins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author="" w:id="0">
        <w:r w:rsidDel="00000000" w:rsidR="00000000" w:rsidRPr="00000000">
          <w:drawing>
            <wp:anchor allowOverlap="1" behindDoc="0" distB="114300" distT="114300" distL="114300" distR="114300" hidden="0" layoutInCell="1" locked="0" relativeHeight="0" simplePos="0">
              <wp:simplePos x="0" y="0"/>
              <wp:positionH relativeFrom="column">
                <wp:posOffset>79377</wp:posOffset>
              </wp:positionH>
              <wp:positionV relativeFrom="paragraph">
                <wp:posOffset>149225</wp:posOffset>
              </wp:positionV>
              <wp:extent cx="2428240" cy="2428240"/>
              <wp:effectExtent b="0" l="0" r="0" t="0"/>
              <wp:wrapSquare wrapText="bothSides" distB="114300" distT="114300" distL="114300" distR="114300"/>
              <wp:docPr id="127511773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428240" cy="2428240"/>
                      </a:xfrm>
                      <a:prstGeom prst="rect"/>
                      <a:ln/>
                    </pic:spPr>
                  </pic:pic>
                </a:graphicData>
              </a:graphic>
            </wp:anchor>
          </w:drawing>
        </w:r>
      </w:ins>
    </w:p>
    <w:p w:rsidR="00000000" w:rsidDel="00000000" w:rsidP="00000000" w:rsidRDefault="00000000" w:rsidRPr="00000000" w14:paraId="00000109">
      <w:pPr xmlns:w="http://schemas.openxmlformats.org/wordprocessingml/2006/main">
        <w:numPr>
          <w:ilvl w:val="0"/>
          <w:numId w:val="2"/>
        </w:numPr>
        <w:spacing w:before="280" w:lineRule="auto"/>
        <w:ind w:left="720" w:hanging="360"/>
        <w:rPr>
          <w:highlight w:val="green"/>
        </w:rPr>
      </w:pPr>
      <w:sdt xmlns:w="http://schemas.openxmlformats.org/wordprocessingml/2006/main">
        <w:sdtPr>
          <w:id w:val="549316253"/>
          <w:tag w:val="goog_rdk_3"/>
        </w:sdtPr>
        <w:sdtContent>
          <w:commentRangeStart w:id="3"/>
        </w:sdtContent>
      </w:sdt>
      <w:r xmlns:w="http://schemas.openxmlformats.org/wordprocessingml/2006/main" w:rsidDel="00000000" w:rsidR="00000000" w:rsidRPr="00000000">
        <w:rPr>
          <w:b w:val="1"/>
          <w:highlight w:val="green"/>
          <w:rtl w:val="0"/>
        </w:rPr>
        <w:t xml:space="preserve">WP4 (Управління проектами) </w:t>
      </w:r>
      <w:r xmlns:w="http://schemas.openxmlformats.org/wordprocessingml/2006/main" w:rsidDel="00000000" w:rsidR="00000000" w:rsidRPr="00000000">
        <w:rPr>
          <w:highlight w:val="green"/>
          <w:rtl w:val="0"/>
        </w:rPr>
        <w:t xml:space="preserve">, очолюваний BIOSCOPE, забезпечує стратегічне узгодження, відстеження етапів та виконання, моніторинг бюджету та зменшення ризиків.</w:t>
      </w:r>
    </w:p>
    <w:p w:rsidR="00000000" w:rsidDel="00000000" w:rsidP="00000000" w:rsidRDefault="00000000" w:rsidRPr="00000000" w14:paraId="0000010A">
      <w:pPr xmlns:w="http://schemas.openxmlformats.org/wordprocessingml/2006/main">
        <w:numPr>
          <w:ilvl w:val="0"/>
          <w:numId w:val="2"/>
        </w:numPr>
        <w:ind w:left="720" w:hanging="360"/>
        <w:rPr>
          <w:highlight w:val="green"/>
        </w:rPr>
      </w:pPr>
      <w:r xmlns:w="http://schemas.openxmlformats.org/wordprocessingml/2006/main" w:rsidDel="00000000" w:rsidR="00000000" w:rsidRPr="00000000">
        <w:rPr>
          <w:b w:val="1"/>
          <w:highlight w:val="green"/>
          <w:rtl w:val="0"/>
        </w:rPr>
        <w:t xml:space="preserve">РП1–РП3 </w:t>
      </w:r>
      <w:r xmlns:w="http://schemas.openxmlformats.org/wordprocessingml/2006/main" w:rsidDel="00000000" w:rsidR="00000000" w:rsidRPr="00000000">
        <w:rPr>
          <w:highlight w:val="green"/>
          <w:rtl w:val="0"/>
        </w:rPr>
        <w:t xml:space="preserve">очолюють партнерські ВНЗ та малі та середні підприємства, кожен з яких має перевірений досвід у впровадженні пристроїв, реформуванні освіти, поширенні знань та підприємництві.</w:t>
      </w:r>
    </w:p>
    <w:p w:rsidR="00000000" w:rsidDel="00000000" w:rsidP="00000000" w:rsidRDefault="00000000" w:rsidRPr="00000000" w14:paraId="0000010B">
      <w:pPr xmlns:w="http://schemas.openxmlformats.org/wordprocessingml/2006/main">
        <w:numPr>
          <w:ilvl w:val="0"/>
          <w:numId w:val="2"/>
        </w:numPr>
        <w:ind w:left="720" w:hanging="360"/>
        <w:rPr>
          <w:highlight w:val="green"/>
        </w:rPr>
      </w:pPr>
      <w:r xmlns:w="http://schemas.openxmlformats.org/wordprocessingml/2006/main" w:rsidDel="00000000" w:rsidR="00000000" w:rsidRPr="00000000">
        <w:rPr>
          <w:highlight w:val="green"/>
          <w:rtl w:val="0"/>
        </w:rPr>
        <w:t xml:space="preserve">Керівний </w:t>
      </w:r>
      <w:r xmlns:w="http://schemas.openxmlformats.org/wordprocessingml/2006/main" w:rsidDel="00000000" w:rsidR="00000000" w:rsidRPr="00000000">
        <w:rPr>
          <w:b w:val="1"/>
          <w:highlight w:val="green"/>
          <w:rtl w:val="0"/>
        </w:rPr>
        <w:t xml:space="preserve">комітет </w:t>
      </w:r>
      <w:r xmlns:w="http://schemas.openxmlformats.org/wordprocessingml/2006/main" w:rsidDel="00000000" w:rsidR="00000000" w:rsidRPr="00000000">
        <w:rPr>
          <w:highlight w:val="green"/>
          <w:rtl w:val="0"/>
        </w:rPr>
        <w:t xml:space="preserve">збиратиметься щоквартально для оцінки прогресу, вирішення проблем та затвердження коригувань курсу.</w:t>
      </w:r>
    </w:p>
    <w:p w:rsidR="00000000" w:rsidDel="00000000" w:rsidP="00000000" w:rsidRDefault="00000000" w:rsidRPr="00000000" w14:paraId="0000010C">
      <w:pPr xmlns:w="http://schemas.openxmlformats.org/wordprocessingml/2006/main">
        <w:numPr>
          <w:ilvl w:val="0"/>
          <w:numId w:val="2"/>
        </w:numPr>
        <w:ind w:left="720" w:hanging="360"/>
        <w:rPr>
          <w:highlight w:val="green"/>
        </w:rPr>
      </w:pPr>
      <w:r xmlns:w="http://schemas.openxmlformats.org/wordprocessingml/2006/main" w:rsidDel="00000000" w:rsidR="00000000" w:rsidRPr="00000000">
        <w:rPr>
          <w:highlight w:val="green"/>
          <w:rtl w:val="0"/>
        </w:rPr>
        <w:t xml:space="preserve">Зовнішня </w:t>
      </w:r>
      <w:r xmlns:w="http://schemas.openxmlformats.org/wordprocessingml/2006/main" w:rsidDel="00000000" w:rsidR="00000000" w:rsidRPr="00000000">
        <w:rPr>
          <w:b w:val="1"/>
          <w:highlight w:val="green"/>
          <w:rtl w:val="0"/>
        </w:rPr>
        <w:t xml:space="preserve">консультативна рада </w:t>
      </w:r>
      <w:r xmlns:w="http://schemas.openxmlformats.org/wordprocessingml/2006/main" w:rsidDel="00000000" w:rsidR="00000000" w:rsidRPr="00000000">
        <w:rPr>
          <w:highlight w:val="green"/>
          <w:rtl w:val="0"/>
        </w:rPr>
        <w:t xml:space="preserve">з експертами в галузі освіти, політики та інновацій забезпечить зовнішню валідацію та узгодження політики.</w:t>
      </w:r>
    </w:p>
    <w:p w:rsidR="00000000" w:rsidDel="00000000" w:rsidP="00000000" w:rsidRDefault="00000000" w:rsidRPr="00000000" w14:paraId="0000010D">
      <w:pPr xmlns:w="http://schemas.openxmlformats.org/wordprocessingml/2006/main">
        <w:numPr>
          <w:ilvl w:val="0"/>
          <w:numId w:val="2"/>
        </w:numPr>
        <w:spacing w:after="280" w:lineRule="auto"/>
        <w:ind w:left="720" w:hanging="360"/>
        <w:rPr>
          <w:highlight w:val="green"/>
        </w:rPr>
      </w:pPr>
      <w:r xmlns:w="http://schemas.openxmlformats.org/wordprocessingml/2006/main" w:rsidDel="00000000" w:rsidR="00000000" w:rsidRPr="00000000">
        <w:rPr>
          <w:highlight w:val="green"/>
          <w:rtl w:val="0"/>
        </w:rPr>
        <w:t xml:space="preserve">Спеціаліст </w:t>
      </w:r>
      <w:r xmlns:w="http://schemas.openxmlformats.org/wordprocessingml/2006/main" w:rsidDel="00000000" w:rsidR="00000000" w:rsidRPr="00000000">
        <w:rPr>
          <w:b w:val="1"/>
          <w:highlight w:val="green"/>
          <w:rtl w:val="0"/>
        </w:rPr>
        <w:t xml:space="preserve">з питань гендерної рівності, рівності та етики </w:t>
      </w:r>
      <w:r xmlns:w="http://schemas.openxmlformats.org/wordprocessingml/2006/main" w:rsidDel="00000000" w:rsidR="00000000" w:rsidRPr="00000000">
        <w:rPr>
          <w:highlight w:val="green"/>
          <w:rtl w:val="0"/>
        </w:rPr>
        <w:t xml:space="preserve">контролюватиме цілі з питань різноманітності та забезпечуватиме інклюзивну участь на всіх рівнях.</w:t>
      </w:r>
      <w:commentRangeEnd xmlns:w="http://schemas.openxmlformats.org/wordprocessingml/2006/main" w:id="3"/>
      <w:r xmlns:w="http://schemas.openxmlformats.org/wordprocessingml/2006/main" w:rsidDel="00000000" w:rsidR="00000000" w:rsidRPr="00000000">
        <w:commentReference xmlns:w="http://schemas.openxmlformats.org/wordprocessingml/2006/main" w:id="3"/>
      </w:r>
    </w:p>
    <w:p w:rsidR="00000000" w:rsidDel="00000000" w:rsidP="00000000" w:rsidRDefault="00000000" w:rsidRPr="00000000" w14:paraId="0000010E">
      <w:pPr xmlns:w="http://schemas.openxmlformats.org/wordprocessingml/2006/main">
        <w:spacing w:after="280" w:before="280" w:lineRule="auto"/>
        <w:rPr>
          <w:highlight w:val="green"/>
        </w:rPr>
      </w:pPr>
      <w:r xmlns:w="http://schemas.openxmlformats.org/wordprocessingml/2006/main" w:rsidDel="00000000" w:rsidR="00000000" w:rsidRPr="00000000">
        <w:rPr>
          <w:highlight w:val="green"/>
          <w:rtl w:val="0"/>
        </w:rPr>
        <w:t xml:space="preserve">Для забезпечення безперебійної координації в різних географічних регіонах будуть використовуватися цифрові інструменти для співпраці (наприклад, панелі інструментів проектів, сховища документів, програмне забезпечення для відстеження етапів, веб-сторінка).</w:t>
      </w:r>
    </w:p>
    <w:p w:rsidR="00000000" w:rsidDel="00000000" w:rsidP="00000000" w:rsidRDefault="00000000" w:rsidRPr="00000000" w14:paraId="0000010F">
      <w:pPr xmlns:w="http://schemas.openxmlformats.org/wordprocessingml/2006/main">
        <w:spacing w:after="280" w:before="280" w:lineRule="auto"/>
        <w:rPr/>
      </w:pPr>
      <w:r xmlns:w="http://schemas.openxmlformats.org/wordprocessingml/2006/main" w:rsidDel="00000000" w:rsidR="00000000" w:rsidRPr="00000000">
        <w:rPr>
          <w:rtl w:val="0"/>
        </w:rPr>
        <w:t xml:space="preserve">Освітній проєкт Dr. Vida побудовано на надійній системі координації та підтримки, яка забезпечує ефективне управління, ефективне використання ресурсів та високоякісну реалізацію всіма партнерами. Ці заходи є важливими для досягнення цілей проєкту щодо трансформації наукової освіти шляхом розробки та поширення освітнього пристрою Dr. Vida та відповідних навчальних модулів.</w:t>
      </w:r>
    </w:p>
    <w:p w:rsidR="00000000" w:rsidDel="00000000" w:rsidP="00000000" w:rsidRDefault="00000000" w:rsidRPr="00000000" w14:paraId="00000110">
      <w:pPr xmlns:w="http://schemas.openxmlformats.org/wordprocessingml/2006/main">
        <w:spacing w:after="280" w:before="280" w:lineRule="auto"/>
        <w:rPr>
          <w:b w:val="1"/>
        </w:rPr>
      </w:pPr>
      <w:r xmlns:w="http://schemas.openxmlformats.org/wordprocessingml/2006/main" w:rsidDel="00000000" w:rsidR="00000000" w:rsidRPr="00000000">
        <w:rPr>
          <w:b w:val="1"/>
          <w:rtl w:val="0"/>
        </w:rPr>
        <w:t xml:space="preserve">Координаційна структура</w:t>
      </w:r>
    </w:p>
    <w:p w:rsidR="00000000" w:rsidDel="00000000" w:rsidP="00000000" w:rsidRDefault="00000000" w:rsidRPr="00000000" w14:paraId="00000111">
      <w:pPr xmlns:w="http://schemas.openxmlformats.org/wordprocessingml/2006/main">
        <w:spacing w:after="240" w:before="240" w:lineRule="auto"/>
        <w:rPr/>
      </w:pPr>
      <w:r xmlns:w="http://schemas.openxmlformats.org/wordprocessingml/2006/main" w:rsidDel="00000000" w:rsidR="00000000" w:rsidRPr="00000000">
        <w:rPr>
          <w:rtl w:val="0"/>
        </w:rPr>
        <w:t xml:space="preserve">Проєкт централізовано координується Лісабонським університетом NOVA (NOVA), який контролює управління проєктом, забезпечує дотримання правил ЄС та контролює прогрес у всіх робочих пакетах. Спеціальна команда з управління проєктом NOVA (керівник проєкту: д-р Дж. Л. Капело, д-р Уго Сантуш, д-р Карлос Лодейро та д-р Елізабет Олівейра) плюс консультант-керівник проєкту (д-р М. Зойдакіс, д-р Л. Мерколіні, д-р Н. Кравченко, д-р Т. Карташу) будуть відповідальні за адміністративну координацію, фінансове управління, комунікацію між партнерами та стратегії зменшення ризиків.</w:t>
      </w:r>
    </w:p>
    <w:p w:rsidR="00000000" w:rsidDel="00000000" w:rsidP="00000000" w:rsidRDefault="00000000" w:rsidRPr="00000000" w14:paraId="00000112">
      <w:pPr xmlns:w="http://schemas.openxmlformats.org/wordprocessingml/2006/main">
        <w:spacing w:after="240" w:before="240" w:lineRule="auto"/>
        <w:rPr/>
      </w:pPr>
      <w:r xmlns:w="http://schemas.openxmlformats.org/wordprocessingml/2006/main" w:rsidDel="00000000" w:rsidR="00000000" w:rsidRPr="00000000">
        <w:rPr>
          <w:rtl w:val="0"/>
        </w:rPr>
        <w:t xml:space="preserve">Для децентралізації впровадження та сприяння відповідальності, кожен основний захід, такий як інтеграція навчальної програми, навчання викладачів, мобільність студентів, впровадження та поширення технологій, очолює призначений координатор робочих пакетів, обраний відповідно до тематичної експертизи </w:t>
      </w:r>
      <w:r xmlns:w="http://schemas.openxmlformats.org/wordprocessingml/2006/main" w:rsidDel="00000000" w:rsidR="00000000" w:rsidRPr="00000000">
        <w:rPr>
          <w:highlight w:val="yellow"/>
          <w:rtl w:val="0"/>
        </w:rPr>
        <w:t xml:space="preserve">(координатори робочих пакетів: Дж. Л. Капело, М. Зойдакіс, Л. Мерколіні, Н. Кравченко </w:t>
      </w:r>
      <w:sdt xmlns:w="http://schemas.openxmlformats.org/wordprocessingml/2006/main">
        <w:sdtPr>
          <w:id w:val="-1368137354"/>
          <w:tag w:val="goog_rdk_4"/>
        </w:sdtPr>
        <w:sdtContent>
          <w:ins w:author="nataly k balasha" w:id="1" w:date="2025-10-20T06:44:05Z">
            <w:r w:rsidDel="00000000" w:rsidR="00000000" w:rsidRPr="00000000">
              <w:rPr>
                <w:highlight w:val="yellow"/>
                <w:rtl w:val="0"/>
              </w:rPr>
              <w:t xml:space="preserve">k</w:t>
            </w:r>
          </w:ins>
        </w:sdtContent>
      </w:sdt>
      <w:sdt xmlns:w="http://schemas.openxmlformats.org/wordprocessingml/2006/main">
        <w:sdtPr>
          <w:id w:val="-1071028360"/>
          <w:tag w:val="goog_rdk_5"/>
        </w:sdtPr>
        <w:sdtContent>
          <w:del w:author="nataly k balasha" w:id="1" w:date="2025-10-20T06:44:05Z">
            <w:r w:rsidDel="00000000" w:rsidR="00000000" w:rsidRPr="00000000">
              <w:rPr>
                <w:highlight w:val="yellow"/>
                <w:rtl w:val="0"/>
              </w:rPr>
              <w:delText xml:space="preserve">c</w:delText>
            </w:r>
          </w:del>
        </w:sdtContent>
      </w:sdt>
      <w:r xmlns:w="http://schemas.openxmlformats.org/wordprocessingml/2006/main" w:rsidDel="00000000" w:rsidR="00000000" w:rsidRPr="00000000">
        <w:rPr>
          <w:highlight w:val="yellow"/>
          <w:rtl w:val="0"/>
        </w:rPr>
        <w:t xml:space="preserve">, </w:t>
      </w:r>
      <w:sdt xmlns:w="http://schemas.openxmlformats.org/wordprocessingml/2006/main">
        <w:sdtPr>
          <w:id w:val="-1448161702"/>
          <w:tag w:val="goog_rdk_6"/>
        </w:sdtPr>
        <w:sdtContent>
          <w:ins w:author="nataly k balasha" w:id="2" w:date="2025-10-20T06:44:17Z">
            <w:r w:rsidDel="00000000" w:rsidR="00000000" w:rsidRPr="00000000">
              <w:rPr>
                <w:highlight w:val="yellow"/>
                <w:rtl w:val="0"/>
              </w:rPr>
              <w:t xml:space="preserve">-Balasha</w:t>
            </w:r>
          </w:ins>
        </w:sdtContent>
      </w:sdt>
      <w:r xmlns:w="http://schemas.openxmlformats.org/wordprocessingml/2006/main" w:rsidDel="00000000" w:rsidR="00000000" w:rsidRPr="00000000">
        <w:rPr>
          <w:highlight w:val="yellow"/>
          <w:rtl w:val="0"/>
        </w:rPr>
        <w:t xml:space="preserve">Т. Карташо </w:t>
      </w:r>
      <w:r xmlns:w="http://schemas.openxmlformats.org/wordprocessingml/2006/main" w:rsidDel="00000000" w:rsidR="00000000" w:rsidRPr="00000000">
        <w:rPr>
          <w:rtl w:val="0"/>
        </w:rPr>
        <w:t xml:space="preserve">). Ці координатори тісно співпрацюють з PMT та забезпечують контекстуальну адаптацію та регіональну ефективність заходів.</w:t>
      </w:r>
    </w:p>
    <w:p w:rsidR="00000000" w:rsidDel="00000000" w:rsidP="00000000" w:rsidRDefault="00000000" w:rsidRPr="00000000" w14:paraId="00000113">
      <w:pPr xmlns:w="http://schemas.openxmlformats.org/wordprocessingml/2006/main">
        <w:spacing w:after="240" w:before="240" w:lineRule="auto"/>
        <w:rPr/>
      </w:pPr>
      <w:r xmlns:w="http://schemas.openxmlformats.org/wordprocessingml/2006/main" w:rsidDel="00000000" w:rsidR="00000000" w:rsidRPr="00000000">
        <w:rPr>
          <w:rtl w:val="0"/>
        </w:rPr>
        <w:t xml:space="preserve">На інституційному рівні кожен партнер вищого навчального закладу (ВНЗ) розробить та впровадить власний План дій щодо інноваційного бачення (IVAP), адаптований до місцевих академічних структур та потреб студентів. IVAP окреслюють чіткі цілі, етапи та показники успіху для впровадження моделі «1 студент – 1 апарат» (1S1A) у міждисциплінарну освіту. Розвиток викладацького складу є основною стратегією підтримки: регулярні семінари проводитимуться для навчання викладачів використанню освітнього пристрою Dr. Vida, а також емпіричному навчанню, цифровій педагогіці та фасилітації міждисциплінарних проектів. Ці навчальні сесії підвищать якість викладання та забезпечать довгострокову стійкість, будуть записані та доступні на веб-сторінці.</w:t>
      </w:r>
    </w:p>
    <w:p w:rsidR="00000000" w:rsidDel="00000000" w:rsidP="00000000" w:rsidRDefault="00000000" w:rsidRPr="00000000" w14:paraId="00000114">
      <w:pPr xmlns:w="http://schemas.openxmlformats.org/wordprocessingml/2006/main">
        <w:spacing w:after="240" w:before="240" w:lineRule="auto"/>
        <w:rPr/>
      </w:pPr>
      <w:r xmlns:w="http://schemas.openxmlformats.org/wordprocessingml/2006/main" w:rsidDel="00000000" w:rsidR="00000000" w:rsidRPr="00000000">
        <w:rPr>
          <w:rtl w:val="0"/>
        </w:rPr>
        <w:t xml:space="preserve">Для сприяння співпраці та обміну знаннями буде створено мережу центрів співпраці (по одному для кожної конференції, організованої NOVA-BIOSCOPE GROUP (ЗАГАЛЬНО 13), які працюватимуть як початкова точка, загалом 13), слугуючи платформами для обміну технічними ресурсами, передовим досвідом та педагогічними інноваціями. Ці центри також діятимуть як центри підтримки для усунення несправностей у впровадженні пристроїв та як інкубатори для студентських проектів, орієнтованих на інновації.</w:t>
      </w:r>
    </w:p>
    <w:p w:rsidR="00000000" w:rsidDel="00000000" w:rsidP="00000000" w:rsidRDefault="00000000" w:rsidRPr="00000000" w14:paraId="00000115">
      <w:pPr xmlns:w="http://schemas.openxmlformats.org/wordprocessingml/2006/main">
        <w:spacing w:after="240" w:before="240" w:lineRule="auto"/>
        <w:rPr/>
      </w:pPr>
      <w:r xmlns:w="http://schemas.openxmlformats.org/wordprocessingml/2006/main" w:rsidDel="00000000" w:rsidR="00000000" w:rsidRPr="00000000">
        <w:rPr>
          <w:rtl w:val="0"/>
        </w:rPr>
        <w:t xml:space="preserve">Рівність та інклюзія вбудовані в усі координаційні заходи. Проєкт активно залучатиме учнів з недостатньо представлених верств населення, зокрема з віддалених регіонів та іммігрантських сімей, через цілеспрямовану інформаційно-просвітницьку роботу, інклюзивні педагогічні стратегії та постійний моніторинг різноманітності. Ці зусилля керуються Планом гендерної рівності NOVA та узгоджуються зі Стратегією гендерної рівності ЄС на 2020–2025 роки та Ціллю сталого розвитку 5.</w:t>
      </w:r>
    </w:p>
    <w:p w:rsidR="00000000" w:rsidDel="00000000" w:rsidP="00000000" w:rsidRDefault="00000000" w:rsidRPr="00000000" w14:paraId="00000116">
      <w:pPr xmlns:w="http://schemas.openxmlformats.org/wordprocessingml/2006/main">
        <w:spacing w:after="240" w:before="240" w:lineRule="auto"/>
        <w:rPr/>
      </w:pPr>
      <w:r xmlns:w="http://schemas.openxmlformats.org/wordprocessingml/2006/main" w:rsidDel="00000000" w:rsidR="00000000" w:rsidRPr="00000000">
        <w:rPr>
          <w:rtl w:val="0"/>
        </w:rPr>
        <w:t xml:space="preserve">Усім партнерам буде надано технічну підтримку для забезпечення ефективного використання освітнього центру Dr. Vida, включаючи встановлення, калібрування, інтеграцію даних та використання програмного забезпечення. Також буде запропоновано навчання, що відповідає вимогам GDPR, щодо збору даних, етичної інтеграції штучного інтелекту та безпечного обміну даними, що гарантуватиме відповідальні цифрові практики.</w:t>
      </w:r>
    </w:p>
    <w:p w:rsidR="00000000" w:rsidDel="00000000" w:rsidP="00000000" w:rsidRDefault="00000000" w:rsidRPr="00000000" w14:paraId="00000117">
      <w:pPr xmlns:w="http://schemas.openxmlformats.org/wordprocessingml/2006/main">
        <w:spacing w:after="240" w:before="240" w:lineRule="auto"/>
        <w:rPr/>
      </w:pPr>
      <w:r xmlns:w="http://schemas.openxmlformats.org/wordprocessingml/2006/main" w:rsidDel="00000000" w:rsidR="00000000" w:rsidRPr="00000000">
        <w:rPr>
          <w:rtl w:val="0"/>
        </w:rPr>
        <w:t xml:space="preserve">комітет </w:t>
      </w:r>
      <w:r xmlns:w="http://schemas.openxmlformats.org/wordprocessingml/2006/main" w:rsidDel="00000000" w:rsidR="00000000" w:rsidRPr="00000000">
        <w:rPr>
          <w:b w:val="1"/>
          <w:rtl w:val="0"/>
        </w:rPr>
        <w:t xml:space="preserve">проекту (КПК) </w:t>
      </w:r>
      <w:r xmlns:w="http://schemas.openxmlformats.org/wordprocessingml/2006/main" w:rsidDel="00000000" w:rsidR="00000000" w:rsidRPr="00000000">
        <w:rPr>
          <w:rtl w:val="0"/>
        </w:rPr>
        <w:t xml:space="preserve">, до складу якого входять представники всіх установ-партнерів (Дж. Л. Капело, Т. Карташо, М. Арруда, М. Зойдакіс, Т. Гарсія-Баррера, Л. Мерколіні, О. Севсенко, Н. Кравченко </w:t>
      </w:r>
      <w:sdt xmlns:w="http://schemas.openxmlformats.org/wordprocessingml/2006/main">
        <w:sdtPr>
          <w:id w:val="-1153411946"/>
          <w:tag w:val="goog_rdk_7"/>
        </w:sdtPr>
        <w:sdtContent>
          <w:ins w:author="nataly k balasha" w:id="3" w:date="2025-10-20T06:44:42Z">
            <w:r w:rsidDel="00000000" w:rsidR="00000000" w:rsidRPr="00000000">
              <w:rPr>
                <w:rtl w:val="0"/>
              </w:rPr>
              <w:t xml:space="preserve">-Balasha</w:t>
            </w:r>
          </w:ins>
        </w:sdtContent>
      </w:sdt>
      <w:r xmlns:w="http://schemas.openxmlformats.org/wordprocessingml/2006/main" w:rsidDel="00000000" w:rsidR="00000000" w:rsidRPr="00000000">
        <w:rPr>
          <w:rtl w:val="0"/>
        </w:rPr>
        <w:t xml:space="preserve">, О. Флорес </w:t>
      </w:r>
      <w:r xmlns:w="http://schemas.openxmlformats.org/wordprocessingml/2006/main" w:rsidDel="00000000" w:rsidR="00000000" w:rsidRPr="00000000">
        <w:rPr>
          <w:highlight w:val="yellow"/>
          <w:rtl w:val="0"/>
        </w:rPr>
        <w:t xml:space="preserve">, Ягма, Д. </w:t>
      </w:r>
      <w:r xmlns:w="http://schemas.openxmlformats.org/wordprocessingml/2006/main" w:rsidDel="00000000" w:rsidR="00000000" w:rsidRPr="00000000">
        <w:rPr>
          <w:rtl w:val="0"/>
        </w:rPr>
        <w:t xml:space="preserve">Раптіс), збиратиметься щоквартально для моніторингу прогресу, вирішення критичних питань та забезпечення стратегічної узгодженості між усіма робочими пакетами. Цей орган слугуватиме центральним механізмом управління, сприяючи прозорому прийняттю рішень та оперативній координації. На доповнення до цієї структури буде створено </w:t>
      </w:r>
      <w:r xmlns:w="http://schemas.openxmlformats.org/wordprocessingml/2006/main" w:rsidDel="00000000" w:rsidR="00000000" w:rsidRPr="00000000">
        <w:rPr>
          <w:b w:val="1"/>
          <w:rtl w:val="0"/>
        </w:rPr>
        <w:t xml:space="preserve">Науково-освітню консультативну раду (SEAB) </w:t>
      </w:r>
      <w:r xmlns:w="http://schemas.openxmlformats.org/wordprocessingml/2006/main" w:rsidDel="00000000" w:rsidR="00000000" w:rsidRPr="00000000">
        <w:rPr>
          <w:rtl w:val="0"/>
        </w:rPr>
        <w:t xml:space="preserve">, до складу якої увійдуть такі незалежні експерти з академічних кіл, інноваційної екосистеми та відповідних галузей: Магдалена Біесага, Варшавський університет (Польща), Мануель Міро, Університет Балеарських островів, Пальма-де-Майорка (Іспанія), Яцек Вісневський, Інститут біохімії імені Макса Планка (Німеччина), Міхал Шарон, Інститут науки Вайцмана (Ізраїль), П'єр-Олів'є Шміт, компанія Bruker (Німеччина), Масару Міягі, Університет Кейс Вестерн Резерв (США). SEAB здійснюватиме зовнішній нагляд, пропонуватиме стратегічні рекомендації та забезпечуватиме наукову, педагогічну та технічну якість усіх результатів проекту.</w:t>
      </w:r>
    </w:p>
    <w:p w:rsidR="00000000" w:rsidDel="00000000" w:rsidP="00000000" w:rsidRDefault="00000000" w:rsidRPr="00000000" w14:paraId="00000118">
      <w:pPr xmlns:w="http://schemas.openxmlformats.org/wordprocessingml/2006/main">
        <w:spacing w:after="240" w:before="240" w:lineRule="auto"/>
        <w:rPr/>
      </w:pPr>
      <w:r xmlns:w="http://schemas.openxmlformats.org/wordprocessingml/2006/main" w:rsidDel="00000000" w:rsidR="00000000" w:rsidRPr="00000000">
        <w:rPr>
          <w:rtl w:val="0"/>
        </w:rPr>
        <w:t xml:space="preserve">Разом ці заходи координації та підтримки забезпечують міцну операційну основу для ефективної реалізації бачення проєкту, сприяння інституційній трансформації та розвитку міждисциплінарної, практичної наукової освіти по всій Європі та за її межами.</w:t>
      </w:r>
    </w:p>
    <w:p w:rsidR="00000000" w:rsidDel="00000000" w:rsidP="00000000" w:rsidRDefault="00000000" w:rsidRPr="00000000" w14:paraId="00000119">
      <w:pPr xmlns:w="http://schemas.openxmlformats.org/wordprocessingml/2006/main">
        <w:jc w:val="both"/>
        <w:rPr>
          <w:highlight w:val="green"/>
        </w:rPr>
      </w:pPr>
      <w:r xmlns:w="http://schemas.openxmlformats.org/wordprocessingml/2006/main" w:rsidDel="00000000" w:rsidR="00000000" w:rsidRPr="00000000">
        <w:rPr>
          <w:highlight w:val="green"/>
          <w:rtl w:val="0"/>
        </w:rPr>
        <w:t xml:space="preserve">Представлена координація безпосередньо підтримує (див. Таблицю А) </w:t>
      </w:r>
      <w:r xmlns:w="http://schemas.openxmlformats.org/wordprocessingml/2006/main" w:rsidDel="00000000" w:rsidR="00000000" w:rsidRPr="00000000">
        <w:rPr>
          <w:b w:val="1"/>
          <w:highlight w:val="green"/>
          <w:rtl w:val="0"/>
        </w:rPr>
        <w:t xml:space="preserve">Ціль 1: Розробка та інтеграція пристрою в навчальні програми </w:t>
      </w:r>
      <w:r xmlns:w="http://schemas.openxmlformats.org/wordprocessingml/2006/main" w:rsidDel="00000000" w:rsidR="00000000" w:rsidRPr="00000000">
        <w:rPr>
          <w:highlight w:val="green"/>
          <w:rtl w:val="0"/>
        </w:rPr>
        <w:t xml:space="preserve">, підкреслюючи зобов'язання керівництва щодо впровадження освіти доктора Віда в програми STEM для пріоритетного практичного навчання. Вдосконалені рамки управління також підсилюють </w:t>
      </w:r>
      <w:r xmlns:w="http://schemas.openxmlformats.org/wordprocessingml/2006/main" w:rsidDel="00000000" w:rsidR="00000000" w:rsidRPr="00000000">
        <w:rPr>
          <w:b w:val="1"/>
          <w:highlight w:val="green"/>
          <w:rtl w:val="0"/>
        </w:rPr>
        <w:t xml:space="preserve">Ціль 2: Створення мережі інновацій </w:t>
      </w:r>
      <w:r xmlns:w="http://schemas.openxmlformats.org/wordprocessingml/2006/main" w:rsidDel="00000000" w:rsidR="00000000" w:rsidRPr="00000000">
        <w:rPr>
          <w:highlight w:val="green"/>
          <w:rtl w:val="0"/>
        </w:rPr>
        <w:t xml:space="preserve">, сприяючи співпраці між університетами, дослідницькими установами та промисловістю. Обмеженість ресурсів, така як неадекватне лабораторне обладнання, досвід викладачів та фінансування, були визначені як значні перешкоди для інтеграції практичного навчання. Ці проблеми вирішуються за допомогою </w:t>
      </w:r>
      <w:r xmlns:w="http://schemas.openxmlformats.org/wordprocessingml/2006/main" w:rsidDel="00000000" w:rsidR="00000000" w:rsidRPr="00000000">
        <w:rPr>
          <w:b w:val="1"/>
          <w:highlight w:val="green"/>
          <w:rtl w:val="0"/>
        </w:rPr>
        <w:t xml:space="preserve">Цілі 5: Інституціоналізація Програми </w:t>
      </w:r>
      <w:r xmlns:w="http://schemas.openxmlformats.org/wordprocessingml/2006/main" w:rsidDel="00000000" w:rsidR="00000000" w:rsidRPr="00000000">
        <w:rPr>
          <w:highlight w:val="green"/>
          <w:rtl w:val="0"/>
        </w:rPr>
        <w:t xml:space="preserve">, яка робить акцент на навчанні викладачів та інвестиціях у модернізацію інфраструктури для експериментального навчання. Крім того, забезпечення рівного доступу до </w:t>
      </w:r>
      <w:r xmlns:w="http://schemas.openxmlformats.org/wordprocessingml/2006/main" w:rsidDel="00000000" w:rsidR="00000000" w:rsidRPr="00000000">
        <w:rPr>
          <w:b w:val="1"/>
          <w:highlight w:val="green"/>
          <w:rtl w:val="0"/>
        </w:rPr>
        <w:t xml:space="preserve">освіти доктора Віда </w:t>
      </w:r>
      <w:r xmlns:w="http://schemas.openxmlformats.org/wordprocessingml/2006/main" w:rsidDel="00000000" w:rsidR="00000000" w:rsidRPr="00000000">
        <w:rPr>
          <w:highlight w:val="green"/>
          <w:rtl w:val="0"/>
        </w:rPr>
        <w:t xml:space="preserve">узгоджується з </w:t>
      </w:r>
      <w:r xmlns:w="http://schemas.openxmlformats.org/wordprocessingml/2006/main" w:rsidDel="00000000" w:rsidR="00000000" w:rsidRPr="00000000">
        <w:rPr>
          <w:b w:val="1"/>
          <w:highlight w:val="green"/>
          <w:rtl w:val="0"/>
        </w:rPr>
        <w:t xml:space="preserve">Ціллю 3: Масштабування впровадження по всій Європі </w:t>
      </w:r>
      <w:r xmlns:w="http://schemas.openxmlformats.org/wordprocessingml/2006/main" w:rsidDel="00000000" w:rsidR="00000000" w:rsidRPr="00000000">
        <w:rPr>
          <w:highlight w:val="green"/>
          <w:rtl w:val="0"/>
        </w:rPr>
        <w:t xml:space="preserve">, що дозволяє установам з обмеженими ресурсами скористатися цим трансформаційним інструментом. Це відповідає цілям </w:t>
      </w:r>
      <w:r xmlns:w="http://schemas.openxmlformats.org/wordprocessingml/2006/main" w:rsidDel="00000000" w:rsidR="00000000" w:rsidRPr="00000000">
        <w:rPr>
          <w:b w:val="1"/>
          <w:color w:val="0000ff"/>
          <w:highlight w:val="green"/>
          <w:u w:val="single"/>
          <w:rtl w:val="0"/>
        </w:rPr>
        <w:t xml:space="preserve">Європейської </w:t>
      </w:r>
      <w:hyperlink xmlns:w="http://schemas.openxmlformats.org/wordprocessingml/2006/main" xmlns:r="http://schemas.openxmlformats.org/officeDocument/2006/relationships" r:id="rId49">
        <w:r xmlns:w="http://schemas.openxmlformats.org/wordprocessingml/2006/main" w:rsidDel="00000000" w:rsidR="00000000" w:rsidRPr="00000000">
          <w:rPr>
            <w:b w:val="1"/>
            <w:color w:val="0000ff"/>
            <w:highlight w:val="green"/>
            <w:u w:val="single"/>
            <w:rtl w:val="0"/>
          </w:rPr>
          <w:t xml:space="preserve">...</w:t>
        </w:r>
      </w:hyperlink>
      <w:hyperlink xmlns:w="http://schemas.openxmlformats.org/wordprocessingml/2006/main" xmlns:r="http://schemas.openxmlformats.org/officeDocument/2006/relationships" r:id="rId50">
        <w:r xmlns:w="http://schemas.openxmlformats.org/wordprocessingml/2006/main" w:rsidDel="00000000" w:rsidR="00000000" w:rsidRPr="00000000">
          <w:rPr>
            <w:b w:val="1"/>
            <w:color w:val="333333"/>
            <w:highlight w:val="green"/>
            <w:u w:val="single"/>
            <w:rtl w:val="0"/>
          </w:rPr>
          <w:t xml:space="preserve"> </w:t>
        </w:r>
      </w:hyperlink>
      <w:hyperlink xmlns:w="http://schemas.openxmlformats.org/wordprocessingml/2006/main" xmlns:r="http://schemas.openxmlformats.org/officeDocument/2006/relationships" r:id="rId51">
        <w:r xmlns:w="http://schemas.openxmlformats.org/wordprocessingml/2006/main" w:rsidDel="00000000" w:rsidR="00000000" w:rsidRPr="00000000">
          <w:rPr>
            <w:b w:val="1"/>
            <w:color w:val="0000ff"/>
            <w:highlight w:val="green"/>
            <w:u w:val="single"/>
            <w:rtl w:val="0"/>
          </w:rPr>
          <w:t xml:space="preserve">Навички</w:t>
        </w:r>
      </w:hyperlink>
      <w:hyperlink xmlns:w="http://schemas.openxmlformats.org/wordprocessingml/2006/main" xmlns:r="http://schemas.openxmlformats.org/officeDocument/2006/relationships" r:id="rId52">
        <w:r xmlns:w="http://schemas.openxmlformats.org/wordprocessingml/2006/main" w:rsidDel="00000000" w:rsidR="00000000" w:rsidRPr="00000000">
          <w:rPr>
            <w:b w:val="1"/>
            <w:color w:val="333333"/>
            <w:highlight w:val="green"/>
            <w:u w:val="single"/>
            <w:rtl w:val="0"/>
          </w:rPr>
          <w:t xml:space="preserve"> </w:t>
        </w:r>
      </w:hyperlink>
      <w:hyperlink xmlns:w="http://schemas.openxmlformats.org/wordprocessingml/2006/main" xmlns:r="http://schemas.openxmlformats.org/officeDocument/2006/relationships" r:id="rId53">
        <w:r xmlns:w="http://schemas.openxmlformats.org/wordprocessingml/2006/main" w:rsidDel="00000000" w:rsidR="00000000" w:rsidRPr="00000000">
          <w:rPr>
            <w:b w:val="1"/>
            <w:color w:val="0000ff"/>
            <w:highlight w:val="green"/>
            <w:u w:val="single"/>
            <w:rtl w:val="0"/>
          </w:rPr>
          <w:t xml:space="preserve">Порядок денний </w:t>
        </w:r>
      </w:hyperlink>
      <w:r xmlns:w="http://schemas.openxmlformats.org/wordprocessingml/2006/main" w:rsidDel="00000000" w:rsidR="00000000" w:rsidRPr="00000000">
        <w:rPr>
          <w:b w:val="1"/>
          <w:color w:val="0000ff"/>
          <w:highlight w:val="green"/>
          <w:u w:val="single"/>
          <w:rtl w:val="0"/>
        </w:rPr>
        <w:t xml:space="preserve">перепідготовки </w:t>
      </w:r>
      <w:r xmlns:w="http://schemas.openxmlformats.org/wordprocessingml/2006/main" w:rsidDel="00000000" w:rsidR="00000000" w:rsidRPr="00000000">
        <w:rPr>
          <w:highlight w:val="green"/>
          <w:rtl w:val="0"/>
        </w:rPr>
        <w:t xml:space="preserve">та підвищення кваліфікації студентів і їхньої підготовки до майбутніх вимог ринку праці.</w:t>
      </w:r>
    </w:p>
    <w:p w:rsidR="00000000" w:rsidDel="00000000" w:rsidP="00000000" w:rsidRDefault="00000000" w:rsidRPr="00000000" w14:paraId="0000011A">
      <w:pPr xmlns:w="http://schemas.openxmlformats.org/wordprocessingml/2006/main">
        <w:jc w:val="both"/>
        <w:rPr>
          <w:highlight w:val="green"/>
        </w:rPr>
      </w:pPr>
      <w:r xmlns:w="http://schemas.openxmlformats.org/wordprocessingml/2006/main" w:rsidDel="00000000" w:rsidR="00000000" w:rsidRPr="00000000">
        <w:rPr>
          <w:highlight w:val="green"/>
          <w:rtl w:val="0"/>
        </w:rPr>
        <w:t xml:space="preserve">Інноваційні навчальні табори та вправи з вирішення проблем за допомогою Dr. Vida Education розвивають підприємницькі навички, як описано в Цілі 4.</w:t>
      </w:r>
    </w:p>
    <w:p w:rsidR="00000000" w:rsidDel="00000000" w:rsidP="00000000" w:rsidRDefault="00000000" w:rsidRPr="00000000" w14:paraId="0000011B">
      <w:pPr>
        <w:jc w:val="both"/>
        <w:rPr>
          <w:highlight w:val="green"/>
        </w:rPr>
      </w:pPr>
      <w:r w:rsidDel="00000000" w:rsidR="00000000" w:rsidRPr="00000000">
        <w:rPr>
          <w:rtl w:val="0"/>
        </w:rPr>
      </w:r>
    </w:p>
    <w:p w:rsidR="00000000" w:rsidDel="00000000" w:rsidP="00000000" w:rsidRDefault="00000000" w:rsidRPr="00000000" w14:paraId="0000011C">
      <w:pPr xmlns:w="http://schemas.openxmlformats.org/wordprocessingml/2006/main">
        <w:jc w:val="both"/>
        <w:rPr>
          <w:highlight w:val="green"/>
        </w:rPr>
      </w:pPr>
      <w:r xmlns:w="http://schemas.openxmlformats.org/wordprocessingml/2006/main" w:rsidDel="00000000" w:rsidR="00000000" w:rsidRPr="00000000">
        <w:rPr>
          <w:highlight w:val="green"/>
          <w:rtl w:val="0"/>
        </w:rPr>
        <w:t xml:space="preserve">Координаційна структура гарантує, що студенти використовуватимуть передові інструменти для збору даних, обробки сигналів та візуалізації, надаючи їм підприємницькі та технічні компетенції. Ці зусилля відповідають цілям </w:t>
      </w:r>
      <w:hyperlink xmlns:w="http://schemas.openxmlformats.org/wordprocessingml/2006/main" xmlns:r="http://schemas.openxmlformats.org/officeDocument/2006/relationships" r:id="rId54">
        <w:r xmlns:w="http://schemas.openxmlformats.org/wordprocessingml/2006/main" w:rsidDel="00000000" w:rsidR="00000000" w:rsidRPr="00000000">
          <w:rPr>
            <w:b w:val="1"/>
            <w:color w:val="0000ff"/>
            <w:highlight w:val="green"/>
            <w:u w:val="single"/>
            <w:rtl w:val="0"/>
          </w:rPr>
          <w:t xml:space="preserve">Плану дій ЄС щодо цифрової освіти </w:t>
        </w:r>
      </w:hyperlink>
      <w:r xmlns:w="http://schemas.openxmlformats.org/wordprocessingml/2006/main" w:rsidDel="00000000" w:rsidR="00000000" w:rsidRPr="00000000">
        <w:rPr>
          <w:b w:val="1"/>
          <w:color w:val="0000ff"/>
          <w:highlight w:val="green"/>
          <w:u w:val="single"/>
          <w:rtl w:val="0"/>
        </w:rPr>
        <w:t xml:space="preserve">(2021-2027), </w:t>
      </w:r>
      <w:r xmlns:w="http://schemas.openxmlformats.org/wordprocessingml/2006/main" w:rsidDel="00000000" w:rsidR="00000000" w:rsidRPr="00000000">
        <w:rPr>
          <w:highlight w:val="green"/>
          <w:rtl w:val="0"/>
        </w:rPr>
        <w:t xml:space="preserve">сприяючи використанню</w:t>
      </w:r>
      <w:r xmlns:w="http://schemas.openxmlformats.org/wordprocessingml/2006/main" w:rsidDel="00000000" w:rsidR="00000000" w:rsidRPr="00000000">
        <w:rPr>
          <w:b w:val="1"/>
          <w:color w:val="0000ff"/>
          <w:highlight w:val="green"/>
          <w:u w:val="single"/>
          <w:rtl w:val="0"/>
        </w:rPr>
        <w:t xml:space="preserve"> </w:t>
      </w:r>
      <w:r xmlns:w="http://schemas.openxmlformats.org/wordprocessingml/2006/main" w:rsidDel="00000000" w:rsidR="00000000" w:rsidRPr="00000000">
        <w:rPr>
          <w:highlight w:val="green"/>
          <w:rtl w:val="0"/>
        </w:rPr>
        <w:t xml:space="preserve">технології для покращення результатів навчання. Це зміцнює </w:t>
      </w:r>
      <w:r xmlns:w="http://schemas.openxmlformats.org/wordprocessingml/2006/main" w:rsidDel="00000000" w:rsidR="00000000" w:rsidRPr="00000000">
        <w:rPr>
          <w:b w:val="1"/>
          <w:highlight w:val="green"/>
          <w:rtl w:val="0"/>
        </w:rPr>
        <w:t xml:space="preserve">Ціль 2: Створення мережі інновацій </w:t>
      </w:r>
      <w:r xmlns:w="http://schemas.openxmlformats.org/wordprocessingml/2006/main" w:rsidDel="00000000" w:rsidR="00000000" w:rsidRPr="00000000">
        <w:rPr>
          <w:highlight w:val="green"/>
          <w:rtl w:val="0"/>
        </w:rPr>
        <w:t xml:space="preserve">, сприяючи партнерствам, що дозволяють передавати знання та перетворювати академічні інновації на готові до ринку рішення, та </w:t>
      </w:r>
      <w:r xmlns:w="http://schemas.openxmlformats.org/wordprocessingml/2006/main" w:rsidDel="00000000" w:rsidR="00000000" w:rsidRPr="00000000">
        <w:rPr>
          <w:b w:val="1"/>
          <w:highlight w:val="green"/>
          <w:rtl w:val="0"/>
        </w:rPr>
        <w:t xml:space="preserve">Ціль 6: Зміцнення глобальних партнерств </w:t>
      </w:r>
      <w:r xmlns:w="http://schemas.openxmlformats.org/wordprocessingml/2006/main" w:rsidDel="00000000" w:rsidR="00000000" w:rsidRPr="00000000">
        <w:rPr>
          <w:highlight w:val="green"/>
          <w:rtl w:val="0"/>
        </w:rPr>
        <w:t xml:space="preserve">, забезпечуючи міжнародну узгодженість та глобальне поширення інноваційних освітніх практик. Цей підхід базується на </w:t>
      </w:r>
      <w:hyperlink xmlns:w="http://schemas.openxmlformats.org/wordprocessingml/2006/main" xmlns:r="http://schemas.openxmlformats.org/officeDocument/2006/relationships" r:id="rId55">
        <w:r xmlns:w="http://schemas.openxmlformats.org/wordprocessingml/2006/main" w:rsidDel="00000000" w:rsidR="00000000" w:rsidRPr="00000000">
          <w:rPr>
            <w:b w:val="1"/>
            <w:color w:val="0000ff"/>
            <w:highlight w:val="green"/>
            <w:u w:val="single"/>
            <w:rtl w:val="0"/>
          </w:rPr>
          <w:t xml:space="preserve">Моделі трикутника знань EIT </w:t>
        </w:r>
      </w:hyperlink>
      <w:r xmlns:w="http://schemas.openxmlformats.org/wordprocessingml/2006/main" w:rsidDel="00000000" w:rsidR="00000000" w:rsidRPr="00000000">
        <w:rPr>
          <w:highlight w:val="green"/>
          <w:rtl w:val="0"/>
        </w:rPr>
        <w:t xml:space="preserve">, яка наголошує на інтеграції освіти, досліджень та бізнесу. Запропонована координація допоможе досягти показників, передбачених </w:t>
      </w:r>
      <w:r xmlns:w="http://schemas.openxmlformats.org/wordprocessingml/2006/main" w:rsidDel="00000000" w:rsidR="00000000" w:rsidRPr="00000000">
        <w:rPr>
          <w:b w:val="1"/>
          <w:highlight w:val="green"/>
          <w:rtl w:val="0"/>
        </w:rPr>
        <w:t xml:space="preserve">Ціллю 3 </w:t>
      </w:r>
      <w:r xmlns:w="http://schemas.openxmlformats.org/wordprocessingml/2006/main" w:rsidDel="00000000" w:rsidR="00000000" w:rsidRPr="00000000">
        <w:rPr>
          <w:highlight w:val="green"/>
          <w:rtl w:val="0"/>
        </w:rPr>
        <w:t xml:space="preserve">, включаючи рівень впровадження, задоволеність студентів та покращення результатів навчання. Ці дії відповідають принципам, викладеним у документі </w:t>
      </w:r>
      <w:hyperlink xmlns:w="http://schemas.openxmlformats.org/wordprocessingml/2006/main" xmlns:r="http://schemas.openxmlformats.org/officeDocument/2006/relationships" r:id="rId56">
        <w:r xmlns:w="http://schemas.openxmlformats.org/wordprocessingml/2006/main" w:rsidDel="00000000" w:rsidR="00000000" w:rsidRPr="00000000">
          <w:rPr>
            <w:b w:val="1"/>
            <w:color w:val="0000ff"/>
            <w:highlight w:val="green"/>
            <w:u w:val="single"/>
            <w:rtl w:val="0"/>
          </w:rPr>
          <w:t xml:space="preserve">Європейської Комісії «Наукова освіта для відповідального громадянства».</w:t>
        </w:r>
      </w:hyperlink>
      <w:hyperlink xmlns:w="http://schemas.openxmlformats.org/wordprocessingml/2006/main" xmlns:r="http://schemas.openxmlformats.org/officeDocument/2006/relationships" r:id="rId57">
        <w:r xmlns:w="http://schemas.openxmlformats.org/wordprocessingml/2006/main" w:rsidDel="00000000" w:rsidR="00000000" w:rsidRPr="00000000">
          <w:rPr>
            <w:color w:val="333333"/>
            <w:highlight w:val="green"/>
            <w:u w:val="single"/>
            <w:rtl w:val="0"/>
          </w:rPr>
          <w:t xml:space="preserve"> </w:t>
        </w:r>
      </w:hyperlink>
      <w:r xmlns:w="http://schemas.openxmlformats.org/wordprocessingml/2006/main" w:rsidDel="00000000" w:rsidR="00000000" w:rsidRPr="00000000">
        <w:rPr>
          <w:highlight w:val="green"/>
          <w:rtl w:val="0"/>
        </w:rPr>
        <w:t xml:space="preserve">звіт.</w:t>
      </w:r>
    </w:p>
    <w:p w:rsidR="00000000" w:rsidDel="00000000" w:rsidP="00000000" w:rsidRDefault="00000000" w:rsidRPr="00000000" w14:paraId="0000011D">
      <w:pPr>
        <w:spacing w:after="200" w:lineRule="auto"/>
        <w:ind w:left="720" w:firstLine="0"/>
        <w:jc w:val="both"/>
        <w:rPr>
          <w:i w:val="1"/>
          <w:sz w:val="22"/>
          <w:szCs w:val="22"/>
          <w:highlight w:val="green"/>
        </w:rPr>
      </w:pPr>
      <w:r w:rsidDel="00000000" w:rsidR="00000000" w:rsidRPr="00000000">
        <w:rPr>
          <w:rtl w:val="0"/>
        </w:rPr>
      </w:r>
    </w:p>
    <w:p w:rsidR="00000000" w:rsidDel="00000000" w:rsidP="00000000" w:rsidRDefault="00000000" w:rsidRPr="00000000" w14:paraId="0000011E">
      <w:pPr>
        <w:ind w:left="720" w:firstLine="0"/>
        <w:jc w:val="both"/>
        <w:rPr>
          <w:i w:val="1"/>
          <w:sz w:val="22"/>
          <w:szCs w:val="22"/>
          <w:highlight w:val="green"/>
        </w:rPr>
      </w:pPr>
      <w:r w:rsidDel="00000000" w:rsidR="00000000" w:rsidRPr="00000000">
        <w:rPr>
          <w:rtl w:val="0"/>
        </w:rPr>
      </w:r>
    </w:p>
    <w:p w:rsidR="00000000" w:rsidDel="00000000" w:rsidP="00000000" w:rsidRDefault="00000000" w:rsidRPr="00000000" w14:paraId="0000011F">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1.2.3 Практики відкритої науки</w:t>
      </w:r>
    </w:p>
    <w:p w:rsidR="00000000" w:rsidDel="00000000" w:rsidP="00000000" w:rsidRDefault="00000000" w:rsidRPr="00000000" w14:paraId="00000120">
      <w:pPr>
        <w:ind w:left="720" w:firstLine="0"/>
        <w:jc w:val="both"/>
        <w:rPr>
          <w:i w:val="1"/>
          <w:sz w:val="22"/>
          <w:szCs w:val="22"/>
          <w:highlight w:val="yellow"/>
        </w:rPr>
      </w:pPr>
      <w:r w:rsidDel="00000000" w:rsidR="00000000" w:rsidRPr="00000000">
        <w:rPr>
          <w:rtl w:val="0"/>
        </w:rPr>
      </w:r>
    </w:p>
    <w:p w:rsidR="00000000" w:rsidDel="00000000" w:rsidP="00000000" w:rsidRDefault="00000000" w:rsidRPr="00000000" w14:paraId="00000121">
      <w:pPr xmlns:w="http://schemas.openxmlformats.org/wordprocessingml/2006/main">
        <w:spacing w:after="200" w:lineRule="auto"/>
        <w:ind w:left="720" w:firstLine="0"/>
        <w:jc w:val="both"/>
        <w:rPr>
          <w:i w:val="1"/>
          <w:sz w:val="22"/>
          <w:szCs w:val="22"/>
        </w:rPr>
      </w:pPr>
      <w:r xmlns:w="http://schemas.openxmlformats.org/wordprocessingml/2006/main" w:rsidDel="00000000" w:rsidR="00000000" w:rsidRPr="00000000">
        <w:rPr>
          <w:i w:val="1"/>
          <w:sz w:val="22"/>
          <w:szCs w:val="22"/>
          <w:highlight w:val="yellow"/>
          <w:rtl w:val="0"/>
        </w:rPr>
        <w:t xml:space="preserve">Опишіть, як відповідні практики відкритої науки впроваджуються як невід'ємна частина запропонованої методології. Покажіть, як вибір практик та їх впровадження адаптовані до характеру вашої роботи таким чином, щоб це збільшило шанси на досягнення проєктом своїх цілей [наприклад, 1 сторінка, включаючи управління дослідницькими даними]. Якщо ви вважаєте, що жодна з цих практик не підходить для вашого проєкту, будь ласка, надайте тут обґрунтування </w:t>
      </w:r>
      <w:r xmlns:w="http://schemas.openxmlformats.org/wordprocessingml/2006/main" w:rsidDel="00000000" w:rsidR="00000000" w:rsidRPr="00000000">
        <w:rPr>
          <w:i w:val="1"/>
          <w:sz w:val="22"/>
          <w:szCs w:val="22"/>
          <w:rtl w:val="0"/>
        </w:rPr>
        <w:t xml:space="preserve">.</w:t>
      </w:r>
    </w:p>
    <w:p w:rsidR="00000000" w:rsidDel="00000000" w:rsidP="00000000" w:rsidRDefault="00000000" w:rsidRPr="00000000" w14:paraId="00000122">
      <w:pPr xmlns:w="http://schemas.openxmlformats.org/wordprocessingml/2006/main">
        <w:spacing w:after="200" w:lineRule="auto"/>
        <w:ind w:left="1440" w:firstLine="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Відкрита наука – це підхід, що базується на відкритій спільній роботі та систематичному обміні знаннями й інструментами на якомога ранній та ширшій стадії процесу. Практики відкритої науки включають ранній та відкритий обмін дослідженнями (наприклад, шляхом попередньої реєстрації, зареєстрованих звітів, препринтів або краудсорсингу); управління результатами досліджень; заходи щодо забезпечення відтворюваності результатів досліджень; надання відкритого доступу до результатів досліджень (таких як публікації, дані, програмне забезпечення, моделі, алгоритми та робочі процеси); участь у відкритому рецензуванні; та залучення всіх відповідних учасників знань, включаючи громадян, громадянське суспільство та кінцевих користувачів, до спільного створення порядку денного та змісту досліджень та інновацій (таких як громадянська наука).</w:t>
      </w:r>
    </w:p>
    <w:p w:rsidR="00000000" w:rsidDel="00000000" w:rsidP="00000000" w:rsidRDefault="00000000" w:rsidRPr="00000000" w14:paraId="00000123">
      <w:pPr xmlns:w="http://schemas.openxmlformats.org/wordprocessingml/2006/main">
        <w:spacing w:after="200" w:lineRule="auto"/>
        <w:ind w:left="1440" w:firstLine="0"/>
        <w:jc w:val="both"/>
        <w:rPr>
          <w:i w:val="1"/>
          <w:sz w:val="22"/>
          <w:szCs w:val="22"/>
        </w:rPr>
      </w:pPr>
      <w:r xmlns:w="http://schemas.openxmlformats.org/wordprocessingml/2006/main" w:rsidDel="00000000" w:rsidR="00000000" w:rsidRPr="00000000">
        <w:rPr>
          <w:i w:val="1"/>
          <w:sz w:val="22"/>
          <w:szCs w:val="22"/>
          <w:highlight w:val="yellow"/>
          <w:rtl w:val="0"/>
        </w:rPr>
        <w:t xml:space="preserve">Зверніть увагу, що це питання не стосується інформаційно-просвітницьких заходів, які можуть бути заплановані як частина заходів з комунікації, поширення та використання інформації. Натомість ці аспекти слід описати нижче в розділі «Вплив».</w:t>
      </w:r>
    </w:p>
    <w:p w:rsidR="00000000" w:rsidDel="00000000" w:rsidP="00000000" w:rsidRDefault="00000000" w:rsidRPr="00000000" w14:paraId="00000124">
      <w:pPr>
        <w:spacing w:after="200" w:lineRule="auto"/>
        <w:ind w:left="1440" w:firstLine="0"/>
        <w:jc w:val="both"/>
        <w:rPr>
          <w:i w:val="1"/>
          <w:sz w:val="22"/>
          <w:szCs w:val="22"/>
        </w:rPr>
      </w:pPr>
      <w:r w:rsidDel="00000000" w:rsidR="00000000" w:rsidRPr="00000000">
        <w:rPr>
          <w:rtl w:val="0"/>
        </w:rPr>
      </w:r>
    </w:p>
    <w:p w:rsidR="00000000" w:rsidDel="00000000" w:rsidP="00000000" w:rsidRDefault="00000000" w:rsidRPr="00000000" w14:paraId="00000125">
      <w:pPr xmlns:w="http://schemas.openxmlformats.org/wordprocessingml/2006/main">
        <w:spacing w:after="280" w:before="280" w:lineRule="auto"/>
        <w:rPr/>
      </w:pPr>
      <w:r xmlns:w="http://schemas.openxmlformats.org/wordprocessingml/2006/main" w:rsidDel="00000000" w:rsidR="00000000" w:rsidRPr="00000000">
        <w:rPr>
          <w:rtl w:val="0"/>
        </w:rPr>
        <w:t xml:space="preserve">Проєкт SMART використовує відкриту науку як центральний принцип, забезпечуючи вільний доступ до результатів досліджень та навчальних ресурсів, а також їх спільне створення з кінцевими користувачами.</w:t>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rsidDel="00000000" w:rsidR="00000000" w:rsidRPr="00000000">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2123440" cy="2332646"/>
            <wp:effectExtent b="0" l="0" r="0" t="0"/>
            <wp:wrapSquare wrapText="bothSides" distB="114300" distT="114300" distL="114300" distR="114300"/>
            <wp:docPr id="1275117736"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2123440" cy="2332646"/>
                    </a:xfrm>
                    <a:prstGeom prst="rect"/>
                    <a:ln/>
                  </pic:spPr>
                </pic:pic>
              </a:graphicData>
            </a:graphic>
          </wp:anchor>
        </w:drawing>
      </w:r>
    </w:p>
    <w:p w:rsidR="00000000" w:rsidDel="00000000" w:rsidP="00000000" w:rsidRDefault="00000000" w:rsidRPr="00000000" w14:paraId="00000126">
      <w:pPr xmlns:w="http://schemas.openxmlformats.org/wordprocessingml/2006/main">
        <w:spacing w:after="280" w:before="280" w:lineRule="auto"/>
        <w:rPr/>
      </w:pPr>
      <w:r xmlns:w="http://schemas.openxmlformats.org/wordprocessingml/2006/main" w:rsidDel="00000000" w:rsidR="00000000" w:rsidRPr="00000000">
        <w:rPr>
          <w:rtl w:val="0"/>
        </w:rPr>
        <w:t xml:space="preserve">Ключові практики включають:</w:t>
      </w:r>
    </w:p>
    <w:p w:rsidR="00000000" w:rsidDel="00000000" w:rsidP="00000000" w:rsidRDefault="00000000" w:rsidRPr="00000000" w14:paraId="00000127">
      <w:pPr xmlns:w="http://schemas.openxmlformats.org/wordprocessingml/2006/main">
        <w:numPr>
          <w:ilvl w:val="0"/>
          <w:numId w:val="3"/>
        </w:numPr>
        <w:spacing w:before="280" w:lineRule="auto"/>
        <w:ind w:left="720" w:hanging="360"/>
        <w:rPr/>
      </w:pPr>
      <w:r xmlns:w="http://schemas.openxmlformats.org/wordprocessingml/2006/main" w:rsidDel="00000000" w:rsidR="00000000" w:rsidRPr="00000000">
        <w:rPr>
          <w:b w:val="1"/>
          <w:rtl w:val="0"/>
        </w:rPr>
        <w:t xml:space="preserve">Відкритий доступ </w:t>
      </w:r>
      <w:r xmlns:w="http://schemas.openxmlformats.org/wordprocessingml/2006/main" w:rsidDel="00000000" w:rsidR="00000000" w:rsidRPr="00000000">
        <w:rPr>
          <w:rtl w:val="0"/>
        </w:rPr>
        <w:t xml:space="preserve">до всіх публікацій, навчальних модулів та креслень пристроїв.</w:t>
      </w:r>
    </w:p>
    <w:p w:rsidR="00000000" w:rsidDel="00000000" w:rsidP="00000000" w:rsidRDefault="00000000" w:rsidRPr="00000000" w14:paraId="00000128">
      <w:pPr xmlns:w="http://schemas.openxmlformats.org/wordprocessingml/2006/main">
        <w:numPr>
          <w:ilvl w:val="0"/>
          <w:numId w:val="3"/>
        </w:numPr>
        <w:ind w:left="720" w:hanging="360"/>
        <w:rPr/>
      </w:pPr>
      <w:r xmlns:w="http://schemas.openxmlformats.org/wordprocessingml/2006/main" w:rsidDel="00000000" w:rsidR="00000000" w:rsidRPr="00000000">
        <w:rPr>
          <w:rtl w:val="0"/>
        </w:rPr>
        <w:t xml:space="preserve">Використання </w:t>
      </w:r>
      <w:r xmlns:w="http://schemas.openxmlformats.org/wordprocessingml/2006/main" w:rsidDel="00000000" w:rsidR="00000000" w:rsidRPr="00000000">
        <w:rPr>
          <w:b w:val="1"/>
          <w:rtl w:val="0"/>
        </w:rPr>
        <w:t xml:space="preserve">препринтів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відкритого рецензування </w:t>
      </w:r>
      <w:r xmlns:w="http://schemas.openxmlformats.org/wordprocessingml/2006/main" w:rsidDel="00000000" w:rsidR="00000000" w:rsidRPr="00000000">
        <w:rPr>
          <w:rtl w:val="0"/>
        </w:rPr>
        <w:t xml:space="preserve">для пришвидшення поширення.</w:t>
      </w:r>
    </w:p>
    <w:p w:rsidR="00000000" w:rsidDel="00000000" w:rsidP="00000000" w:rsidRDefault="00000000" w:rsidRPr="00000000" w14:paraId="00000129">
      <w:pPr xmlns:w="http://schemas.openxmlformats.org/wordprocessingml/2006/main">
        <w:numPr>
          <w:ilvl w:val="0"/>
          <w:numId w:val="3"/>
        </w:numPr>
        <w:ind w:left="720" w:hanging="360"/>
        <w:rPr/>
      </w:pPr>
      <w:r xmlns:w="http://schemas.openxmlformats.org/wordprocessingml/2006/main" w:rsidDel="00000000" w:rsidR="00000000" w:rsidRPr="00000000">
        <w:rPr>
          <w:rtl w:val="0"/>
        </w:rPr>
        <w:t xml:space="preserve">програмного забезпечення та інструментів аналізу даних </w:t>
      </w:r>
      <w:r xmlns:w="http://schemas.openxmlformats.org/wordprocessingml/2006/main" w:rsidDel="00000000" w:rsidR="00000000" w:rsidRPr="00000000">
        <w:rPr>
          <w:b w:val="1"/>
          <w:rtl w:val="0"/>
        </w:rPr>
        <w:t xml:space="preserve">з відкритим кодом .</w:t>
      </w:r>
    </w:p>
    <w:p w:rsidR="00000000" w:rsidDel="00000000" w:rsidP="00000000" w:rsidRDefault="00000000" w:rsidRPr="00000000" w14:paraId="0000012A">
      <w:pPr xmlns:w="http://schemas.openxmlformats.org/wordprocessingml/2006/main">
        <w:numPr>
          <w:ilvl w:val="0"/>
          <w:numId w:val="3"/>
        </w:numPr>
        <w:ind w:left="720" w:hanging="360"/>
        <w:rPr/>
      </w:pPr>
      <w:r xmlns:w="http://schemas.openxmlformats.org/wordprocessingml/2006/main" w:rsidDel="00000000" w:rsidR="00000000" w:rsidRPr="00000000">
        <w:rPr>
          <w:rtl w:val="0"/>
        </w:rPr>
        <w:t xml:space="preserve">у надійних репозиторіях, </w:t>
      </w:r>
      <w:r xmlns:w="http://schemas.openxmlformats.org/wordprocessingml/2006/main" w:rsidDel="00000000" w:rsidR="00000000" w:rsidRPr="00000000">
        <w:rPr>
          <w:b w:val="1"/>
          <w:rtl w:val="0"/>
        </w:rPr>
        <w:t xml:space="preserve">що відповідає стандартам FAIR .</w:t>
      </w:r>
    </w:p>
    <w:p w:rsidR="00000000" w:rsidDel="00000000" w:rsidP="00000000" w:rsidRDefault="00000000" w:rsidRPr="00000000" w14:paraId="0000012B">
      <w:pPr xmlns:w="http://schemas.openxmlformats.org/wordprocessingml/2006/main">
        <w:numPr>
          <w:ilvl w:val="0"/>
          <w:numId w:val="3"/>
        </w:numPr>
        <w:ind w:left="720" w:hanging="360"/>
        <w:rPr/>
      </w:pPr>
      <w:r xmlns:w="http://schemas.openxmlformats.org/wordprocessingml/2006/main" w:rsidDel="00000000" w:rsidR="00000000" w:rsidRPr="00000000">
        <w:rPr>
          <w:b w:val="1"/>
          <w:rtl w:val="0"/>
        </w:rPr>
        <w:t xml:space="preserve">Спільна творчість </w:t>
      </w:r>
      <w:r xmlns:w="http://schemas.openxmlformats.org/wordprocessingml/2006/main" w:rsidDel="00000000" w:rsidR="00000000" w:rsidRPr="00000000">
        <w:rPr>
          <w:rtl w:val="0"/>
        </w:rPr>
        <w:t xml:space="preserve">зі студентами, вчителями та соціальними діячами (наприклад, через живі лабораторії та пілотні проекти громадянської науки).</w:t>
      </w:r>
    </w:p>
    <w:p w:rsidR="00000000" w:rsidDel="00000000" w:rsidP="00000000" w:rsidRDefault="00000000" w:rsidRPr="00000000" w14:paraId="0000012C">
      <w:pPr xmlns:w="http://schemas.openxmlformats.org/wordprocessingml/2006/main">
        <w:numPr>
          <w:ilvl w:val="0"/>
          <w:numId w:val="3"/>
        </w:numPr>
        <w:ind w:left="720" w:hanging="360"/>
        <w:rPr/>
      </w:pPr>
      <w:r xmlns:w="http://schemas.openxmlformats.org/wordprocessingml/2006/main" w:rsidDel="00000000" w:rsidR="00000000" w:rsidRPr="00000000">
        <w:rPr>
          <w:rtl w:val="0"/>
        </w:rPr>
        <w:t xml:space="preserve">Участь у </w:t>
      </w:r>
      <w:r xmlns:w="http://schemas.openxmlformats.org/wordprocessingml/2006/main" w:rsidDel="00000000" w:rsidR="00000000" w:rsidRPr="00000000">
        <w:rPr>
          <w:b w:val="1"/>
          <w:rtl w:val="0"/>
        </w:rPr>
        <w:t xml:space="preserve">європейських екосистемах відкритих інновацій </w:t>
      </w:r>
      <w:r xmlns:w="http://schemas.openxmlformats.org/wordprocessingml/2006/main" w:rsidDel="00000000" w:rsidR="00000000" w:rsidRPr="00000000">
        <w:rPr>
          <w:rtl w:val="0"/>
        </w:rPr>
        <w:t xml:space="preserve">(наприклад, мережах EIT KIC) для сприяння тиражуванню та масштабуванню.</w:t>
      </w:r>
    </w:p>
    <w:p w:rsidR="00000000" w:rsidDel="00000000" w:rsidP="00000000" w:rsidRDefault="00000000" w:rsidRPr="00000000" w14:paraId="0000012D">
      <w:pPr xmlns:w="http://schemas.openxmlformats.org/wordprocessingml/2006/main">
        <w:numPr>
          <w:ilvl w:val="0"/>
          <w:numId w:val="3"/>
        </w:numPr>
        <w:ind w:left="720" w:hanging="360"/>
        <w:rPr/>
      </w:pPr>
      <w:r xmlns:w="http://schemas.openxmlformats.org/wordprocessingml/2006/main" w:rsidDel="00000000" w:rsidR="00000000" w:rsidRPr="00000000">
        <w:rPr>
          <w:rtl w:val="0"/>
        </w:rPr>
        <w:t xml:space="preserve">Курси в Zoom для швидкого залучення освітньої спільноти.</w:t>
      </w:r>
    </w:p>
    <w:p w:rsidR="00000000" w:rsidDel="00000000" w:rsidP="00000000" w:rsidRDefault="00000000" w:rsidRPr="00000000" w14:paraId="0000012E">
      <w:pPr xmlns:w="http://schemas.openxmlformats.org/wordprocessingml/2006/main">
        <w:numPr>
          <w:ilvl w:val="0"/>
          <w:numId w:val="3"/>
        </w:numPr>
        <w:spacing w:after="280" w:lineRule="auto"/>
        <w:ind w:left="720" w:hanging="360"/>
        <w:rPr/>
      </w:pPr>
      <w:r xmlns:w="http://schemas.openxmlformats.org/wordprocessingml/2006/main" w:rsidDel="00000000" w:rsidR="00000000" w:rsidRPr="00000000">
        <w:rPr>
          <w:rtl w:val="0"/>
        </w:rPr>
        <w:t xml:space="preserve">Виступ на міжнародних конференціях з питань освіти, таких як та, що організовується кожні два роки командою NOVA (www.sciedu2025.com).</w:t>
      </w:r>
    </w:p>
    <w:p w:rsidR="00000000" w:rsidDel="00000000" w:rsidP="00000000" w:rsidRDefault="00000000" w:rsidRPr="00000000" w14:paraId="0000012F">
      <w:pPr xmlns:w="http://schemas.openxmlformats.org/wordprocessingml/2006/main">
        <w:spacing w:after="280" w:before="280" w:lineRule="auto"/>
        <w:rPr/>
      </w:pPr>
      <w:r xmlns:w="http://schemas.openxmlformats.org/wordprocessingml/2006/main" w:rsidDel="00000000" w:rsidR="00000000" w:rsidRPr="00000000">
        <w:rPr>
          <w:rtl w:val="0"/>
        </w:rPr>
        <w:t xml:space="preserve">Таке зобов'язання щодо відкритості забезпечить широке використання та довгострокову стійкість результатів проекту. Наразі вже існує одна веб-сторінка, присвячена доктору Віді в галузі освіти, яка є основою майбутньої відкритої веб-сторінки для поширення інформації, створеної в рамках цього проекту ( </w:t>
      </w:r>
      <w:hyperlink xmlns:w="http://schemas.openxmlformats.org/wordprocessingml/2006/main" xmlns:r="http://schemas.openxmlformats.org/officeDocument/2006/relationships" r:id="rId59">
        <w:r xmlns:w="http://schemas.openxmlformats.org/wordprocessingml/2006/main" w:rsidDel="00000000" w:rsidR="00000000" w:rsidRPr="00000000">
          <w:rPr>
            <w:color w:val="0088cc"/>
            <w:u w:val="single"/>
            <w:rtl w:val="0"/>
          </w:rPr>
          <w:t xml:space="preserve">https://smartupdreducation.wixsite.com/welcome </w:t>
        </w:r>
      </w:hyperlink>
      <w:r xmlns:w="http://schemas.openxmlformats.org/wordprocessingml/2006/main" w:rsidDel="00000000" w:rsidR="00000000" w:rsidRPr="00000000">
        <w:rPr>
          <w:rtl w:val="0"/>
        </w:rPr>
        <w:t xml:space="preserve">пароль: SMART).</w:t>
      </w:r>
    </w:p>
    <w:p w:rsidR="00000000" w:rsidDel="00000000" w:rsidP="00000000" w:rsidRDefault="00000000" w:rsidRPr="00000000" w14:paraId="00000130">
      <w:pPr>
        <w:spacing w:after="200" w:lineRule="auto"/>
        <w:ind w:left="1440" w:firstLine="0"/>
        <w:jc w:val="both"/>
        <w:rPr>
          <w:i w:val="1"/>
          <w:sz w:val="22"/>
          <w:szCs w:val="22"/>
        </w:rPr>
      </w:pPr>
      <w:r w:rsidDel="00000000" w:rsidR="00000000" w:rsidRPr="00000000">
        <w:rPr>
          <w:rtl w:val="0"/>
        </w:rPr>
      </w:r>
    </w:p>
    <w:p w:rsidR="00000000" w:rsidDel="00000000" w:rsidP="00000000" w:rsidRDefault="00000000" w:rsidRPr="00000000" w14:paraId="00000131">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1.2.4 Управління дослідницькими даними та управління іншими результатами досліджень</w:t>
      </w:r>
    </w:p>
    <w:p w:rsidR="00000000" w:rsidDel="00000000" w:rsidP="00000000" w:rsidRDefault="00000000" w:rsidRPr="00000000" w14:paraId="00000132">
      <w:pPr>
        <w:jc w:val="both"/>
        <w:rPr>
          <w:b w:val="1"/>
          <w:sz w:val="22"/>
          <w:szCs w:val="22"/>
        </w:rPr>
      </w:pPr>
      <w:r w:rsidDel="00000000" w:rsidR="00000000" w:rsidRPr="00000000">
        <w:rPr>
          <w:rtl w:val="0"/>
        </w:rPr>
      </w:r>
    </w:p>
    <w:p w:rsidR="00000000" w:rsidDel="00000000" w:rsidP="00000000" w:rsidRDefault="00000000" w:rsidRPr="00000000" w14:paraId="00000133">
      <w:pPr xmlns:w="http://schemas.openxmlformats.org/wordprocessingml/2006/main">
        <w:spacing w:after="200" w:lineRule="auto"/>
        <w:ind w:left="720" w:firstLine="0"/>
        <w:jc w:val="both"/>
        <w:rPr>
          <w:i w:val="1"/>
          <w:sz w:val="22"/>
          <w:szCs w:val="22"/>
        </w:rPr>
      </w:pPr>
      <w:r xmlns:w="http://schemas.openxmlformats.org/wordprocessingml/2006/main" w:rsidDel="00000000" w:rsidR="00000000" w:rsidRPr="00000000">
        <w:rPr>
          <w:i w:val="1"/>
          <w:sz w:val="22"/>
          <w:szCs w:val="22"/>
          <w:highlight w:val="yellow"/>
          <w:rtl w:val="0"/>
        </w:rPr>
        <w:t xml:space="preserve">Управління дослідницькими даними та іншими результатами досліджень: Заявники, які генерують/збирають дані та/або інші результати досліджень (за винятком публікацій) під час проєкту, повинні надати максимум 1/2 сторінки інформації про те, як дані/результати досліджень будуть керуватися відповідно до принципів FAIR (можливість пошуку, доступність, сумісність, повторне використання).</w:t>
      </w:r>
    </w:p>
    <w:p w:rsidR="00000000" w:rsidDel="00000000" w:rsidP="00000000" w:rsidRDefault="00000000" w:rsidRPr="00000000" w14:paraId="00000134">
      <w:pPr xmlns:w="http://schemas.openxmlformats.org/wordprocessingml/2006/main">
        <w:spacing w:after="280" w:before="280" w:lineRule="auto"/>
        <w:rPr/>
      </w:pPr>
      <w:r xmlns:w="http://schemas.openxmlformats.org/wordprocessingml/2006/main" w:rsidDel="00000000" w:rsidR="00000000" w:rsidRPr="00000000">
        <w:rPr>
          <w:rtl w:val="0"/>
        </w:rPr>
        <w:t xml:space="preserve">Усі дослідницькі дані та освітні результати, отримані в рамках проекту, будуть керуватися відповідно до </w:t>
      </w:r>
      <w:r xmlns:w="http://schemas.openxmlformats.org/wordprocessingml/2006/main" w:rsidDel="00000000" w:rsidR="00000000" w:rsidRPr="00000000">
        <w:rPr>
          <w:b w:val="1"/>
          <w:rtl w:val="0"/>
        </w:rPr>
        <w:t xml:space="preserve">принципів FAIR </w:t>
      </w:r>
      <w:r xmlns:w="http://schemas.openxmlformats.org/wordprocessingml/2006/main" w:rsidDel="00000000" w:rsidR="00000000" w:rsidRPr="00000000">
        <w:rPr>
          <w:rtl w:val="0"/>
        </w:rPr>
        <w:t xml:space="preserve">:</w:t>
      </w:r>
    </w:p>
    <w:p w:rsidR="00000000" w:rsidDel="00000000" w:rsidP="00000000" w:rsidRDefault="00000000" w:rsidRPr="00000000" w14:paraId="00000135">
      <w:pPr xmlns:w="http://schemas.openxmlformats.org/wordprocessingml/2006/main">
        <w:numPr>
          <w:ilvl w:val="0"/>
          <w:numId w:val="4"/>
        </w:numPr>
        <w:spacing w:before="280" w:lineRule="auto"/>
        <w:ind w:left="720" w:hanging="360"/>
        <w:rPr/>
      </w:pPr>
      <w:r xmlns:w="http://schemas.openxmlformats.org/wordprocessingml/2006/main" w:rsidDel="00000000" w:rsidR="00000000" w:rsidRPr="00000000">
        <w:rPr>
          <w:b w:val="1"/>
          <w:rtl w:val="0"/>
        </w:rPr>
        <w:t xml:space="preserve">Доступність для пошуку </w:t>
      </w:r>
      <w:r xmlns:w="http://schemas.openxmlformats.org/wordprocessingml/2006/main" w:rsidDel="00000000" w:rsidR="00000000" w:rsidRPr="00000000">
        <w:rPr>
          <w:rtl w:val="0"/>
        </w:rPr>
        <w:t xml:space="preserve">: Метадані будуть структуровані з використанням стандартних онтологій та розміщені в публічних реєстрах.</w:t>
      </w:r>
    </w:p>
    <w:p w:rsidR="00000000" w:rsidDel="00000000" w:rsidP="00000000" w:rsidRDefault="00000000" w:rsidRPr="00000000" w14:paraId="00000136">
      <w:pPr xmlns:w="http://schemas.openxmlformats.org/wordprocessingml/2006/main">
        <w:numPr>
          <w:ilvl w:val="0"/>
          <w:numId w:val="4"/>
        </w:numPr>
        <w:ind w:left="720" w:hanging="360"/>
        <w:rPr/>
      </w:pPr>
      <w:r xmlns:w="http://schemas.openxmlformats.org/wordprocessingml/2006/main" w:rsidDel="00000000" w:rsidR="00000000" w:rsidRPr="00000000">
        <w:rPr>
          <w:b w:val="1"/>
          <w:rtl w:val="0"/>
        </w:rPr>
        <w:t xml:space="preserve">Доступність </w:t>
      </w:r>
      <w:r xmlns:w="http://schemas.openxmlformats.org/wordprocessingml/2006/main" w:rsidDel="00000000" w:rsidR="00000000" w:rsidRPr="00000000">
        <w:rPr>
          <w:rtl w:val="0"/>
        </w:rPr>
        <w:t xml:space="preserve">: Дані зберігатимуться в інституційних або європейських репозиторіях (наприклад, Zenodo, OpenAIRE) з відкритим доступом за ліцензією CC BY або еквівалентними ліцензіями.</w:t>
      </w:r>
    </w:p>
    <w:p w:rsidR="00000000" w:rsidDel="00000000" w:rsidP="00000000" w:rsidRDefault="00000000" w:rsidRPr="00000000" w14:paraId="00000137">
      <w:pPr xmlns:w="http://schemas.openxmlformats.org/wordprocessingml/2006/main">
        <w:numPr>
          <w:ilvl w:val="0"/>
          <w:numId w:val="4"/>
        </w:numPr>
        <w:ind w:left="720" w:hanging="360"/>
        <w:rPr/>
      </w:pPr>
      <w:r xmlns:w="http://schemas.openxmlformats.org/wordprocessingml/2006/main" w:rsidDel="00000000" w:rsidR="00000000" w:rsidRPr="00000000">
        <w:rPr>
          <w:b w:val="1"/>
          <w:rtl w:val="0"/>
        </w:rPr>
        <w:t xml:space="preserve">Взаємосумісність </w:t>
      </w:r>
      <w:r xmlns:w="http://schemas.openxmlformats.org/wordprocessingml/2006/main" w:rsidDel="00000000" w:rsidR="00000000" w:rsidRPr="00000000">
        <w:rPr>
          <w:rtl w:val="0"/>
        </w:rPr>
        <w:t xml:space="preserve">: Формати відповідатимуть стандартам спільноти (наприклад, CSV, JSON, XML) та будуть задокументовані для відтворюваності.</w:t>
      </w:r>
    </w:p>
    <w:p w:rsidR="00000000" w:rsidDel="00000000" w:rsidP="00000000" w:rsidRDefault="00000000" w:rsidRPr="00000000" w14:paraId="00000138">
      <w:pPr xmlns:w="http://schemas.openxmlformats.org/wordprocessingml/2006/main">
        <w:numPr>
          <w:ilvl w:val="0"/>
          <w:numId w:val="4"/>
        </w:numPr>
        <w:spacing w:after="280" w:lineRule="auto"/>
        <w:ind w:left="720" w:hanging="360"/>
        <w:rPr/>
      </w:pPr>
      <w:r xmlns:w="http://schemas.openxmlformats.org/wordprocessingml/2006/main" w:rsidDel="00000000" w:rsidR="00000000" w:rsidRPr="00000000">
        <w:rPr>
          <w:b w:val="1"/>
          <w:rtl w:val="0"/>
        </w:rPr>
        <w:t xml:space="preserve">Повторне використання </w:t>
      </w:r>
      <w:r xmlns:w="http://schemas.openxmlformats.org/wordprocessingml/2006/main" w:rsidDel="00000000" w:rsidR="00000000" w:rsidRPr="00000000">
        <w:rPr>
          <w:rtl w:val="0"/>
        </w:rPr>
        <w:t xml:space="preserve">: Для полегшення повторного використання спільнотою буде надано вичерпну документацію, інформацію про контроль версій та ліцензування.</w:t>
      </w:r>
    </w:p>
    <w:p w:rsidR="00000000" w:rsidDel="00000000" w:rsidP="00000000" w:rsidRDefault="00000000" w:rsidRPr="00000000" w14:paraId="00000139">
      <w:pPr xmlns:w="http://schemas.openxmlformats.org/wordprocessingml/2006/main">
        <w:spacing w:after="280" w:before="280" w:lineRule="auto"/>
        <w:rPr/>
      </w:pPr>
      <w:r xmlns:w="http://schemas.openxmlformats.org/wordprocessingml/2006/main" w:rsidDel="00000000" w:rsidR="00000000" w:rsidRPr="00000000">
        <w:rPr>
          <w:rtl w:val="0"/>
        </w:rPr>
        <w:t xml:space="preserve">Спеціальний </w:t>
      </w:r>
      <w:r xmlns:w="http://schemas.openxmlformats.org/wordprocessingml/2006/main" w:rsidDel="00000000" w:rsidR="00000000" w:rsidRPr="00000000">
        <w:rPr>
          <w:b w:val="1"/>
          <w:rtl w:val="0"/>
        </w:rPr>
        <w:t xml:space="preserve">план управління даними (ПУД) </w:t>
      </w:r>
      <w:r xmlns:w="http://schemas.openxmlformats.org/wordprocessingml/2006/main" w:rsidDel="00000000" w:rsidR="00000000" w:rsidRPr="00000000">
        <w:rPr>
          <w:rtl w:val="0"/>
        </w:rPr>
        <w:t xml:space="preserve">буде подано протягом перших 3 місяців проекту та щорічно оновлюватиметься. NOVA очолить розробку ПУД, а </w:t>
      </w:r>
      <w:r xmlns:w="http://schemas.openxmlformats.org/wordprocessingml/2006/main" w:rsidDel="00000000" w:rsidR="00000000" w:rsidRPr="00000000">
        <w:rPr>
          <w:b w:val="1"/>
          <w:rtl w:val="0"/>
        </w:rPr>
        <w:t xml:space="preserve">PSC </w:t>
      </w:r>
      <w:r xmlns:w="http://schemas.openxmlformats.org/wordprocessingml/2006/main" w:rsidDel="00000000" w:rsidR="00000000" w:rsidRPr="00000000">
        <w:rPr>
          <w:rtl w:val="0"/>
        </w:rPr>
        <w:t xml:space="preserve">контролюватиме його та подаватиме на затвердження до </w:t>
      </w:r>
      <w:r xmlns:w="http://schemas.openxmlformats.org/wordprocessingml/2006/main" w:rsidDel="00000000" w:rsidR="00000000" w:rsidRPr="00000000">
        <w:rPr>
          <w:b w:val="1"/>
          <w:rtl w:val="0"/>
        </w:rPr>
        <w:t xml:space="preserve">SEAB </w:t>
      </w:r>
      <w:r xmlns:w="http://schemas.openxmlformats.org/wordprocessingml/2006/main" w:rsidDel="00000000" w:rsidR="00000000" w:rsidRPr="00000000">
        <w:rPr>
          <w:rtl w:val="0"/>
        </w:rPr>
        <w:t xml:space="preserve">у координації з усіма партнерами, що генерують дані.</w:t>
      </w:r>
    </w:p>
    <w:p w:rsidR="00000000" w:rsidDel="00000000" w:rsidP="00000000" w:rsidRDefault="00000000" w:rsidRPr="00000000" w14:paraId="0000013A">
      <w:pPr xmlns:w="http://schemas.openxmlformats.org/wordprocessingml/2006/main">
        <w:spacing w:after="280" w:before="280" w:lineRule="auto"/>
        <w:rPr/>
      </w:pPr>
      <w:r xmlns:w="http://schemas.openxmlformats.org/wordprocessingml/2006/main" w:rsidDel="00000000" w:rsidR="00000000" w:rsidRPr="00000000">
        <w:rPr>
          <w:rtl w:val="0"/>
        </w:rPr>
        <w:t xml:space="preserve">Результати досліджень, що виходять за рамки даних, включаючи програмне забезпечення, протоколи пристроїв та навчальні матеріали, будуть доступні у відкритому доступі через спеціальну веб-сторінку ( </w:t>
      </w:r>
      <w:hyperlink xmlns:w="http://schemas.openxmlformats.org/wordprocessingml/2006/main" xmlns:r="http://schemas.openxmlformats.org/officeDocument/2006/relationships" r:id="rId60">
        <w:r xmlns:w="http://schemas.openxmlformats.org/wordprocessingml/2006/main" w:rsidDel="00000000" w:rsidR="00000000" w:rsidRPr="00000000">
          <w:rPr>
            <w:color w:val="0088cc"/>
            <w:u w:val="single"/>
            <w:rtl w:val="0"/>
          </w:rPr>
          <w:t xml:space="preserve">https://smartupdreducation.wixsite.com/welcome </w:t>
        </w:r>
      </w:hyperlink>
      <w:r xmlns:w="http://schemas.openxmlformats.org/wordprocessingml/2006/main" w:rsidDel="00000000" w:rsidR="00000000" w:rsidRPr="00000000">
        <w:rPr>
          <w:rtl w:val="0"/>
        </w:rPr>
        <w:t xml:space="preserve">пароль: SMART).</w:t>
      </w:r>
    </w:p>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13C">
      <w:pPr xmlns:w="http://schemas.openxmlformats.org/wordprocessingml/2006/main">
        <w:widowControl w:val="0"/>
        <w:pBdr>
          <w:top w:space="0" w:sz="0" w:val="nil"/>
          <w:left w:space="0" w:sz="0" w:val="nil"/>
          <w:bottom w:space="0" w:sz="0" w:val="nil"/>
          <w:right w:space="0" w:sz="0" w:val="nil"/>
          <w:between w:space="0" w:sz="0" w:val="nil"/>
        </w:pBdr>
        <w:shd w:fill="2e75b5" w:val="clear"/>
        <w:rPr>
          <w:color w:val="a6a6a6"/>
          <w:sz w:val="18"/>
          <w:szCs w:val="18"/>
        </w:rPr>
      </w:pPr>
      <w:r xmlns:w="http://schemas.openxmlformats.org/wordprocessingml/2006/main" w:rsidDel="00000000" w:rsidR="00000000" w:rsidRPr="00000000">
        <w:rPr>
          <w:b w:val="1"/>
          <w:color w:val="ffffff"/>
          <w:sz w:val="22"/>
          <w:szCs w:val="22"/>
          <w:rtl w:val="0"/>
        </w:rPr>
        <w:t xml:space="preserve">2. Вплив </w:t>
      </w:r>
      <w:r xmlns:w="http://schemas.openxmlformats.org/wordprocessingml/2006/main" w:rsidDel="00000000" w:rsidR="00000000" w:rsidRPr="00000000">
        <w:rPr>
          <w:color w:val="a6a6a6"/>
          <w:sz w:val="18"/>
          <w:szCs w:val="18"/>
          <w:rtl w:val="0"/>
        </w:rPr>
        <w:t xml:space="preserve">#@IMP-ACT-IA@#</w:t>
      </w:r>
    </w:p>
    <w:p w:rsidR="00000000" w:rsidDel="00000000" w:rsidP="00000000" w:rsidRDefault="00000000" w:rsidRPr="00000000" w14:paraId="0000013D">
      <w:pPr>
        <w:widowControl w:val="0"/>
        <w:rPr>
          <w:b w:val="1"/>
          <w:sz w:val="22"/>
          <w:szCs w:val="22"/>
        </w:rPr>
      </w:pPr>
      <w:r w:rsidDel="00000000" w:rsidR="00000000" w:rsidRPr="00000000">
        <w:rPr>
          <w:rtl w:val="0"/>
        </w:rPr>
      </w:r>
    </w:p>
    <w:p w:rsidR="00000000" w:rsidDel="00000000" w:rsidP="00000000" w:rsidRDefault="00000000" w:rsidRPr="00000000" w14:paraId="0000013E">
      <w:pPr>
        <w:rPr>
          <w:sz w:val="22"/>
          <w:szCs w:val="22"/>
        </w:rPr>
      </w:pPr>
      <w:r w:rsidDel="00000000" w:rsidR="00000000" w:rsidRPr="00000000">
        <w:rPr>
          <w:rtl w:val="0"/>
        </w:rPr>
      </w:r>
    </w:p>
    <w:p w:rsidR="00000000" w:rsidDel="00000000" w:rsidP="00000000" w:rsidRDefault="00000000" w:rsidRPr="00000000" w14:paraId="0000013F">
      <w:pPr xmlns:w="http://schemas.openxmlformats.org/wordprocessingml/2006/main">
        <w:widowControl w:val="0"/>
        <w:pBdr>
          <w:top w:space="0" w:sz="0" w:val="nil"/>
          <w:left w:space="0" w:sz="0" w:val="nil"/>
          <w:bottom w:space="0" w:sz="0" w:val="nil"/>
          <w:right w:space="0" w:sz="0" w:val="nil"/>
          <w:between w:space="0" w:sz="0" w:val="nil"/>
        </w:pBdr>
        <w:shd w:fill="bdd7ee" w:val="clear"/>
        <w:spacing w:after="20" w:before="40" w:lineRule="auto"/>
        <w:ind w:left="720" w:hanging="720"/>
        <w:jc w:val="both"/>
        <w:rPr>
          <w:b w:val="1"/>
          <w:color w:val="000000"/>
          <w:sz w:val="22"/>
          <w:szCs w:val="22"/>
        </w:rPr>
      </w:pPr>
      <w:r xmlns:w="http://schemas.openxmlformats.org/wordprocessingml/2006/main" w:rsidDel="00000000" w:rsidR="00000000" w:rsidRPr="00000000">
        <w:rPr>
          <w:b w:val="1"/>
          <w:color w:val="000000"/>
          <w:sz w:val="22"/>
          <w:szCs w:val="22"/>
          <w:rtl w:val="0"/>
        </w:rPr>
        <w:t xml:space="preserve">2.1. Шляхи досягнення впливу проекту</w:t>
      </w:r>
    </w:p>
    <w:p w:rsidR="00000000" w:rsidDel="00000000" w:rsidP="00000000" w:rsidRDefault="00000000" w:rsidRPr="00000000" w14:paraId="0000014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[наприклад, 4 сторінки]</w:t>
      </w:r>
    </w:p>
    <w:p w:rsidR="00000000" w:rsidDel="00000000" w:rsidP="00000000" w:rsidRDefault="00000000" w:rsidRPr="00000000" w14:paraId="00000141">
      <w:pPr xmlns:w="http://schemas.openxmlformats.org/wordprocessingml/2006/main">
        <w:spacing w:after="200" w:lineRule="auto"/>
        <w:ind w:left="720" w:firstLine="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Надайте описову інформацію, в якій пояснюється, як очікується, що результати проекту матимуть вплив, що виходить за межі безпосереднього обсягу та тривалості проекту. Описова інформація повинна містити наведені нижче компоненти, адаптовані до вашого проекту.</w:t>
      </w:r>
    </w:p>
    <w:p w:rsidR="00000000" w:rsidDel="00000000" w:rsidP="00000000" w:rsidRDefault="00000000" w:rsidRPr="00000000" w14:paraId="00000142">
      <w:pPr xmlns:w="http://schemas.openxmlformats.org/wordprocessingml/2006/main">
        <w:widowControl w:val="0"/>
        <w:numPr>
          <w:ilvl w:val="0"/>
          <w:numId w:val="17"/>
        </w:numPr>
        <w:pBdr>
          <w:top w:space="0" w:sz="0" w:val="nil"/>
          <w:left w:space="0" w:sz="0" w:val="nil"/>
          <w:bottom w:space="0" w:sz="0" w:val="nil"/>
          <w:right w:space="0" w:sz="0" w:val="nil"/>
          <w:between w:space="0" w:sz="0" w:val="nil"/>
        </w:pBdr>
        <w:spacing w:after="200" w:lineRule="auto"/>
        <w:ind w:left="108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Опишіть унікальний внесок, який результати вашого проєкту зроблять у (1) досягнення результатів, зазначених у цій темі, та (2) ширший вплив у довгостроковій перспективі, зазначений у відповідних напрямках робочої програми.</w:t>
      </w:r>
    </w:p>
    <w:p w:rsidR="00000000" w:rsidDel="00000000" w:rsidP="00000000" w:rsidRDefault="00000000" w:rsidRPr="00000000" w14:paraId="00000143">
      <w:pPr xmlns:w="http://schemas.openxmlformats.org/wordprocessingml/2006/main">
        <w:widowControl w:val="0"/>
        <w:numPr>
          <w:ilvl w:val="0"/>
          <w:numId w:val="1"/>
        </w:numPr>
        <w:pBdr>
          <w:top w:space="0" w:sz="0" w:val="nil"/>
          <w:left w:space="0" w:sz="0" w:val="nil"/>
          <w:bottom w:space="0" w:sz="0" w:val="nil"/>
          <w:right w:space="0" w:sz="0" w:val="nil"/>
          <w:between w:space="0" w:sz="0" w:val="nil"/>
        </w:pBdr>
        <w:spacing w:after="200" w:lineRule="auto"/>
        <w:ind w:left="216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Будьте конкретними, посилаючись на наслідки вашого проєкту, а не на дослідження та інновації в цій галузі загалом.</w:t>
      </w:r>
    </w:p>
    <w:p w:rsidR="00000000" w:rsidDel="00000000" w:rsidP="00000000" w:rsidRDefault="00000000" w:rsidRPr="00000000" w14:paraId="00000144">
      <w:pPr xmlns:w="http://schemas.openxmlformats.org/wordprocessingml/2006/main">
        <w:widowControl w:val="0"/>
        <w:numPr>
          <w:ilvl w:val="0"/>
          <w:numId w:val="1"/>
        </w:numPr>
        <w:pBdr>
          <w:top w:space="0" w:sz="0" w:val="nil"/>
          <w:left w:space="0" w:sz="0" w:val="nil"/>
          <w:bottom w:space="0" w:sz="0" w:val="nil"/>
          <w:right w:space="0" w:sz="0" w:val="nil"/>
          <w:between w:space="0" w:sz="0" w:val="nil"/>
        </w:pBdr>
        <w:spacing w:after="200" w:lineRule="auto"/>
        <w:ind w:left="216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Вкажіть цільові групи, які отримають користь. Навіть якщо цільові групи згадуються в робочій програмі загалом, вам слід бути конкретними, розділивши цільові групи на конкретні групи інтересів або сегменти суспільства, що стосуються цього проєкту.</w:t>
      </w:r>
    </w:p>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w:rsidDel="00000000" w:rsidR="00000000" w:rsidRPr="00000000">
        <w:rPr>
          <w:rtl w:val="0"/>
        </w:rPr>
      </w:r>
    </w:p>
    <w:p w:rsidR="00000000" w:rsidDel="00000000" w:rsidP="00000000" w:rsidRDefault="00000000" w:rsidRPr="00000000" w14:paraId="00000146">
      <w:pPr xmlns:w="http://schemas.openxmlformats.org/wordprocessingml/2006/main">
        <w:pBdr>
          <w:top w:space="0" w:sz="0" w:val="nil"/>
          <w:left w:space="0" w:sz="0" w:val="nil"/>
          <w:bottom w:space="0" w:sz="0" w:val="nil"/>
          <w:right w:space="0" w:sz="0" w:val="nil"/>
          <w:between w:space="0" w:sz="0" w:val="nil"/>
        </w:pBdr>
        <w:jc w:val="both"/>
        <w:rPr/>
      </w:pPr>
      <w:r xmlns:w="http://schemas.openxmlformats.org/wordprocessingml/2006/main" w:rsidDel="00000000" w:rsidR="00000000" w:rsidRPr="00000000">
        <w:rPr>
          <w:rtl w:val="0"/>
        </w:rPr>
        <w:t xml:space="preserve">Проєкт SMART революціонізує наукову освіту, реалізуючи концепцію </w:t>
      </w:r>
      <w:r xmlns:w="http://schemas.openxmlformats.org/wordprocessingml/2006/main" w:rsidDel="00000000" w:rsidR="00000000" w:rsidRPr="00000000">
        <w:rPr>
          <w:b w:val="1"/>
          <w:rtl w:val="0"/>
        </w:rPr>
        <w:t xml:space="preserve">«один учень — один пристрій» </w:t>
      </w:r>
      <w:r xmlns:w="http://schemas.openxmlformats.org/wordprocessingml/2006/main" w:rsidDel="00000000" w:rsidR="00000000" w:rsidRPr="00000000">
        <w:rPr>
          <w:rtl w:val="0"/>
        </w:rPr>
        <w:t xml:space="preserve">завдяки безшовній інтеграції пристрою </w:t>
      </w:r>
      <w:r xmlns:w="http://schemas.openxmlformats.org/wordprocessingml/2006/main" w:rsidDel="00000000" w:rsidR="00000000" w:rsidRPr="00000000">
        <w:rPr>
          <w:b w:val="1"/>
          <w:rtl w:val="0"/>
        </w:rPr>
        <w:t xml:space="preserve">Dr. Vida Education </w:t>
      </w:r>
      <w:r xmlns:w="http://schemas.openxmlformats.org/wordprocessingml/2006/main" w:rsidDel="00000000" w:rsidR="00000000" w:rsidRPr="00000000">
        <w:rPr>
          <w:rtl w:val="0"/>
        </w:rPr>
        <w:t xml:space="preserve">у навчальні програми вищої освіти. Цей новаторський підхід усуває розрив між теорією та практикою, вбудовуючи практичні експерименти безпосередньо в теоретичне навчання. Його унікальний внесок полягає у сприянні глибокому, технологічно вдосконаленому навчальному досвіду, який створює тривалий вплив далеко за межами терміну дії проєкту.</w:t>
      </w:r>
    </w:p>
    <w:p w:rsidR="00000000" w:rsidDel="00000000" w:rsidP="00000000" w:rsidRDefault="00000000" w:rsidRPr="00000000" w14:paraId="0000014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48">
      <w:pPr xmlns:w="http://schemas.openxmlformats.org/wordprocessingml/2006/main">
        <w:pStyle w:val="Heading4"/>
        <w:tabs>
          <w:tab w:val="left" w:leader="none" w:pos="851"/>
          <w:tab w:val="right" w:leader="none" w:pos="8730"/>
        </w:tabs>
        <w:rPr/>
      </w:pPr>
      <w:r xmlns:w="http://schemas.openxmlformats.org/wordprocessingml/2006/main" w:rsidDel="00000000" w:rsidR="00000000" w:rsidRPr="00000000">
        <w:rPr>
          <w:rtl w:val="0"/>
        </w:rPr>
        <w:t xml:space="preserve">Унікальний внесок у очікувані результати та ширший вплив</w:t>
      </w:r>
    </w:p>
    <w:p w:rsidR="00000000" w:rsidDel="00000000" w:rsidP="00000000" w:rsidRDefault="00000000" w:rsidRPr="00000000" w14:paraId="00000149">
      <w:pPr xmlns:w="http://schemas.openxmlformats.org/wordprocessingml/2006/main">
        <w:pBdr>
          <w:top w:space="0" w:sz="0" w:val="nil"/>
          <w:left w:space="0" w:sz="0" w:val="nil"/>
          <w:bottom w:space="0" w:sz="0" w:val="nil"/>
          <w:right w:space="0" w:sz="0" w:val="nil"/>
          <w:between w:space="0" w:sz="0" w:val="nil"/>
        </w:pBdr>
        <w:rPr>
          <w:color w:val="000000"/>
        </w:rPr>
      </w:pPr>
      <w:r xmlns:w="http://schemas.openxmlformats.org/wordprocessingml/2006/main" w:rsidDel="00000000" w:rsidR="00000000" w:rsidRPr="00000000">
        <w:rPr>
          <w:b w:val="1"/>
          <w:color w:val="000000"/>
          <w:rtl w:val="0"/>
        </w:rPr>
        <w:t xml:space="preserve">(i) Внесок у досягнення результатів, зазначених у темі</w:t>
      </w:r>
    </w:p>
    <w:p w:rsidR="00000000" w:rsidDel="00000000" w:rsidP="00000000" w:rsidRDefault="00000000" w:rsidRPr="00000000" w14:paraId="0000014A">
      <w:pPr xmlns:w="http://schemas.openxmlformats.org/wordprocessingml/2006/main">
        <w:numPr>
          <w:ilvl w:val="0"/>
          <w:numId w:val="5"/>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Революція в практичній освіті </w:t>
      </w:r>
      <w:r xmlns:w="http://schemas.openxmlformats.org/wordprocessingml/2006/main" w:rsidDel="00000000" w:rsidR="00000000" w:rsidRPr="00000000">
        <w:rPr>
          <w:color w:val="000000"/>
          <w:rtl w:val="0"/>
        </w:rPr>
        <w:t xml:space="preserve">: Проєкт запроваджує модель «один учень – один </w:t>
      </w:r>
      <w:r xmlns:w="http://schemas.openxmlformats.org/wordprocessingml/2006/main" w:rsidDel="00000000" w:rsidR="00000000" w:rsidRPr="00000000">
        <w:rPr>
          <w:rtl w:val="0"/>
        </w:rPr>
        <w:t xml:space="preserve">апарат </w:t>
      </w:r>
      <w:r xmlns:w="http://schemas.openxmlformats.org/wordprocessingml/2006/main" w:rsidDel="00000000" w:rsidR="00000000" w:rsidRPr="00000000">
        <w:rPr>
          <w:color w:val="000000"/>
          <w:rtl w:val="0"/>
        </w:rPr>
        <w:t xml:space="preserve">» разом із системою Dr. Vida Education, що дозволяє індивідуалізоване експериментальне навчання в режимі реального часу в таких дисциплінах, як біохімія, клінічна діагностика, екологічна наука та біоінформатика. Це безпосередньо сприяє досягненню результатів програми «Горизонт Європа» щодо сприяння інноваційному потенціалу та покращення якості освіти в галузі науки та технологій.</w:t>
      </w:r>
    </w:p>
    <w:p w:rsidR="00000000" w:rsidDel="00000000" w:rsidP="00000000" w:rsidRDefault="00000000" w:rsidRPr="00000000" w14:paraId="0000014B">
      <w:pPr xmlns:w="http://schemas.openxmlformats.org/wordprocessingml/2006/main">
        <w:numPr>
          <w:ilvl w:val="0"/>
          <w:numId w:val="5"/>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Навчання підприємницьким та цифровим навичкам </w:t>
      </w:r>
      <w:r xmlns:w="http://schemas.openxmlformats.org/wordprocessingml/2006/main" w:rsidDel="00000000" w:rsidR="00000000" w:rsidRPr="00000000">
        <w:rPr>
          <w:color w:val="000000"/>
          <w:rtl w:val="0"/>
        </w:rPr>
        <w:t xml:space="preserve">: Завдяки навчальним таборам та інтеграції навчальних програм, студенти та викладачі отримують практичні навички у сфері штучного інтелекту, аналізу даних, програмування на Python та вирішення підприємницьких проблем, що сприяє реалізації Плану дій ЄС щодо цифрової освіти та Європейської програми розвитку навичок.</w:t>
      </w:r>
    </w:p>
    <w:p w:rsidR="00000000" w:rsidDel="00000000" w:rsidP="00000000" w:rsidRDefault="00000000" w:rsidRPr="00000000" w14:paraId="0000014C">
      <w:pPr xmlns:w="http://schemas.openxmlformats.org/wordprocessingml/2006/main">
        <w:numPr>
          <w:ilvl w:val="0"/>
          <w:numId w:val="5"/>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Інноваційні екосистеми </w:t>
      </w:r>
      <w:r xmlns:w="http://schemas.openxmlformats.org/wordprocessingml/2006/main" w:rsidDel="00000000" w:rsidR="00000000" w:rsidRPr="00000000">
        <w:rPr>
          <w:color w:val="000000"/>
          <w:rtl w:val="0"/>
        </w:rPr>
        <w:t xml:space="preserve">: Створення SMARTUP, стартапу, інкубованого в рамках проекту, є прикладом того, як можна сприяти синергії між академічними колами та промисловістю у вищих навчальних закладах. Це підтримує очікуваний результат, який дозволить вищим навчальним закладам стати центральними гравцями в регіональних інноваційних екосистемах.</w:t>
      </w:r>
    </w:p>
    <w:p w:rsidR="00000000" w:rsidDel="00000000" w:rsidP="00000000" w:rsidRDefault="00000000" w:rsidRPr="00000000" w14:paraId="0000014D">
      <w:pPr xmlns:w="http://schemas.openxmlformats.org/wordprocessingml/2006/main">
        <w:pBdr>
          <w:top w:space="0" w:sz="0" w:val="nil"/>
          <w:left w:space="0" w:sz="0" w:val="nil"/>
          <w:bottom w:space="0" w:sz="0" w:val="nil"/>
          <w:right w:space="0" w:sz="0" w:val="nil"/>
          <w:between w:space="0" w:sz="0" w:val="nil"/>
        </w:pBdr>
        <w:rPr>
          <w:color w:val="000000"/>
        </w:rPr>
      </w:pPr>
      <w:r xmlns:w="http://schemas.openxmlformats.org/wordprocessingml/2006/main" w:rsidDel="00000000" w:rsidR="00000000" w:rsidRPr="00000000">
        <w:rPr>
          <w:b w:val="1"/>
          <w:color w:val="000000"/>
          <w:rtl w:val="0"/>
        </w:rPr>
        <w:t xml:space="preserve">(ii) Ширші довгострокові наслідки</w:t>
      </w:r>
    </w:p>
    <w:p w:rsidR="00000000" w:rsidDel="00000000" w:rsidP="00000000" w:rsidRDefault="00000000" w:rsidRPr="00000000" w14:paraId="0000014E">
      <w:pPr xmlns:w="http://schemas.openxmlformats.org/wordprocessingml/2006/main">
        <w:numPr>
          <w:ilvl w:val="0"/>
          <w:numId w:val="6"/>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Інституційні зміни </w:t>
      </w:r>
      <w:r xmlns:w="http://schemas.openxmlformats.org/wordprocessingml/2006/main" w:rsidDel="00000000" w:rsidR="00000000" w:rsidRPr="00000000">
        <w:rPr>
          <w:color w:val="000000"/>
          <w:rtl w:val="0"/>
        </w:rPr>
        <w:t xml:space="preserve">: Шляхом інституціоналізації </w:t>
      </w:r>
      <w:r xmlns:w="http://schemas.openxmlformats.org/wordprocessingml/2006/main" w:rsidDel="00000000" w:rsidR="00000000" w:rsidRPr="00000000">
        <w:rPr>
          <w:rtl w:val="0"/>
        </w:rPr>
        <w:t xml:space="preserve">освіти доктора Віди </w:t>
      </w:r>
      <w:r xmlns:w="http://schemas.openxmlformats.org/wordprocessingml/2006/main" w:rsidDel="00000000" w:rsidR="00000000" w:rsidRPr="00000000">
        <w:rPr>
          <w:color w:val="000000"/>
          <w:rtl w:val="0"/>
        </w:rPr>
        <w:t xml:space="preserve">та практик практичного навчання щонайменше у 40 вищих навчальних закладах світу до 2030 року, </w:t>
      </w:r>
      <w:r xmlns:w="http://schemas.openxmlformats.org/wordprocessingml/2006/main" w:rsidDel="00000000" w:rsidR="00000000" w:rsidRPr="00000000">
        <w:rPr>
          <w:rtl w:val="0"/>
        </w:rPr>
        <w:t xml:space="preserve">тим самим сприяючи </w:t>
      </w:r>
      <w:r xmlns:w="http://schemas.openxmlformats.org/wordprocessingml/2006/main" w:rsidDel="00000000" w:rsidR="00000000" w:rsidRPr="00000000">
        <w:rPr>
          <w:color w:val="000000"/>
          <w:rtl w:val="0"/>
        </w:rPr>
        <w:t xml:space="preserve">структурним реформам в освіті та стандартам акредитації.</w:t>
      </w:r>
    </w:p>
    <w:p w:rsidR="00000000" w:rsidDel="00000000" w:rsidP="00000000" w:rsidRDefault="00000000" w:rsidRPr="00000000" w14:paraId="0000014F">
      <w:pPr xmlns:w="http://schemas.openxmlformats.org/wordprocessingml/2006/main">
        <w:numPr>
          <w:ilvl w:val="0"/>
          <w:numId w:val="6"/>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Глобальне лідерство та експорт знань </w:t>
      </w:r>
      <w:r xmlns:w="http://schemas.openxmlformats.org/wordprocessingml/2006/main" w:rsidDel="00000000" w:rsidR="00000000" w:rsidRPr="00000000">
        <w:rPr>
          <w:color w:val="000000"/>
          <w:rtl w:val="0"/>
        </w:rPr>
        <w:t xml:space="preserve">: партнерство з </w:t>
      </w:r>
      <w:r xmlns:w="http://schemas.openxmlformats.org/wordprocessingml/2006/main" w:rsidDel="00000000" w:rsidR="00000000" w:rsidRPr="00000000">
        <w:rPr>
          <w:rtl w:val="0"/>
        </w:rPr>
        <w:t xml:space="preserve">40 </w:t>
      </w:r>
      <w:r xmlns:w="http://schemas.openxmlformats.org/wordprocessingml/2006/main" w:rsidDel="00000000" w:rsidR="00000000" w:rsidRPr="00000000">
        <w:rPr>
          <w:color w:val="000000"/>
          <w:rtl w:val="0"/>
        </w:rPr>
        <w:t xml:space="preserve">міжнародними вищими навчальними закладами гарантує, що Європа </w:t>
      </w:r>
      <w:r xmlns:w="http://schemas.openxmlformats.org/wordprocessingml/2006/main" w:rsidDel="00000000" w:rsidR="00000000" w:rsidRPr="00000000">
        <w:rPr>
          <w:rtl w:val="0"/>
        </w:rPr>
        <w:t xml:space="preserve">та Бразилія </w:t>
      </w:r>
      <w:r xmlns:w="http://schemas.openxmlformats.org/wordprocessingml/2006/main" w:rsidDel="00000000" w:rsidR="00000000" w:rsidRPr="00000000">
        <w:rPr>
          <w:color w:val="000000"/>
          <w:rtl w:val="0"/>
        </w:rPr>
        <w:t xml:space="preserve">не </w:t>
      </w:r>
      <w:r xmlns:w="http://schemas.openxmlformats.org/wordprocessingml/2006/main" w:rsidDel="00000000" w:rsidR="00000000" w:rsidRPr="00000000">
        <w:rPr>
          <w:rtl w:val="0"/>
        </w:rPr>
        <w:t xml:space="preserve">лише спільно </w:t>
      </w:r>
      <w:r xmlns:w="http://schemas.openxmlformats.org/wordprocessingml/2006/main" w:rsidDel="00000000" w:rsidR="00000000" w:rsidRPr="00000000">
        <w:rPr>
          <w:color w:val="000000"/>
          <w:rtl w:val="0"/>
        </w:rPr>
        <w:t xml:space="preserve">лідирують в інноваціях в освіті, але й активно сприяють підвищенню світових стандартів в STEM-освіті.</w:t>
      </w:r>
    </w:p>
    <w:p w:rsidR="00000000" w:rsidDel="00000000" w:rsidP="00000000" w:rsidRDefault="00000000" w:rsidRPr="00000000" w14:paraId="00000150">
      <w:pPr xmlns:w="http://schemas.openxmlformats.org/wordprocessingml/2006/main">
        <w:numPr>
          <w:ilvl w:val="0"/>
          <w:numId w:val="6"/>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Сталий розвиток та соціальна рівність </w:t>
      </w:r>
      <w:r xmlns:w="http://schemas.openxmlformats.org/wordprocessingml/2006/main" w:rsidDel="00000000" w:rsidR="00000000" w:rsidRPr="00000000">
        <w:rPr>
          <w:color w:val="000000"/>
          <w:rtl w:val="0"/>
        </w:rPr>
        <w:t xml:space="preserve">: Доступність пристрою сприяє рівному доступу до якісної освіти в регіонах з обмеженими ресурсами, що сприяє досягненню цілей ЄС щодо інклюзії (ЦСР 4, 5 та 10), тоді як його мінімальний вплив на навколишнє середовище відповідає цілям «Зеленої угоди» та сталого розвитку.</w:t>
      </w:r>
    </w:p>
    <w:p w:rsidR="00000000" w:rsidDel="00000000" w:rsidP="00000000" w:rsidRDefault="00000000" w:rsidRPr="00000000" w14:paraId="00000151">
      <w:pPr xmlns:w="http://schemas.openxmlformats.org/wordprocessingml/2006/main">
        <w:pStyle w:val="Heading4"/>
        <w:tabs>
          <w:tab w:val="left" w:leader="none" w:pos="851"/>
          <w:tab w:val="right" w:leader="none" w:pos="8730"/>
        </w:tabs>
        <w:ind w:left="0" w:firstLine="0"/>
        <w:rPr/>
      </w:pPr>
      <w:r xmlns:w="http://schemas.openxmlformats.org/wordprocessingml/2006/main" w:rsidDel="00000000" w:rsidR="00000000" w:rsidRPr="00000000">
        <w:rPr>
          <w:rtl w:val="0"/>
        </w:rPr>
        <w:t xml:space="preserve">Цільові групи, що отримують вигоду від проекту</w:t>
      </w:r>
    </w:p>
    <w:p w:rsidR="00000000" w:rsidDel="00000000" w:rsidP="00000000" w:rsidRDefault="00000000" w:rsidRPr="00000000" w14:paraId="00000152">
      <w:pPr xmlns:w="http://schemas.openxmlformats.org/wordprocessingml/2006/main">
        <w:pBdr>
          <w:top w:space="0" w:sz="0" w:val="nil"/>
          <w:left w:space="0" w:sz="0" w:val="nil"/>
          <w:bottom w:space="0" w:sz="0" w:val="nil"/>
          <w:right w:space="0" w:sz="0" w:val="nil"/>
          <w:between w:space="0" w:sz="0" w:val="nil"/>
        </w:pBdr>
        <w:rPr>
          <w:color w:val="000000"/>
        </w:rPr>
      </w:pPr>
      <w:r xmlns:w="http://schemas.openxmlformats.org/wordprocessingml/2006/main" w:rsidDel="00000000" w:rsidR="00000000" w:rsidRPr="00000000">
        <w:rPr>
          <w:color w:val="000000"/>
          <w:rtl w:val="0"/>
        </w:rPr>
        <w:t xml:space="preserve">Безпосередню вигоду отримають такі чітко визначені групи інтересів:</w:t>
      </w:r>
    </w:p>
    <w:p w:rsidR="00000000" w:rsidDel="00000000" w:rsidP="00000000" w:rsidRDefault="00000000" w:rsidRPr="00000000" w14:paraId="00000153">
      <w:pPr xmlns:w="http://schemas.openxmlformats.org/wordprocessingml/2006/main">
        <w:numPr>
          <w:ilvl w:val="0"/>
          <w:numId w:val="7"/>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Студенти та аспіранти </w:t>
      </w:r>
      <w:r xmlns:w="http://schemas.openxmlformats.org/wordprocessingml/2006/main" w:rsidDel="00000000" w:rsidR="00000000" w:rsidRPr="00000000">
        <w:rPr>
          <w:color w:val="000000"/>
          <w:rtl w:val="0"/>
        </w:rPr>
        <w:t xml:space="preserve">з біохімії, медицини, екологічних наук, фармації, інформатики, </w:t>
      </w:r>
      <w:r xmlns:w="http://schemas.openxmlformats.org/wordprocessingml/2006/main" w:rsidDel="00000000" w:rsidR="00000000" w:rsidRPr="00000000">
        <w:rPr>
          <w:rtl w:val="0"/>
        </w:rPr>
        <w:t xml:space="preserve">фізики </w:t>
      </w:r>
      <w:r xmlns:w="http://schemas.openxmlformats.org/wordprocessingml/2006/main" w:rsidDel="00000000" w:rsidR="00000000" w:rsidRPr="00000000">
        <w:rPr>
          <w:color w:val="000000"/>
          <w:rtl w:val="0"/>
        </w:rPr>
        <w:t xml:space="preserve">та інженерії, особливо в недостатньо фінансованих закладах.</w:t>
      </w:r>
    </w:p>
    <w:p w:rsidR="00000000" w:rsidDel="00000000" w:rsidP="00000000" w:rsidRDefault="00000000" w:rsidRPr="00000000" w14:paraId="00000154">
      <w:pPr xmlns:w="http://schemas.openxmlformats.org/wordprocessingml/2006/main">
        <w:numPr>
          <w:ilvl w:val="0"/>
          <w:numId w:val="7"/>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Викладачі STEM-проектів </w:t>
      </w:r>
      <w:r xmlns:w="http://schemas.openxmlformats.org/wordprocessingml/2006/main" w:rsidDel="00000000" w:rsidR="00000000" w:rsidRPr="00000000">
        <w:rPr>
          <w:color w:val="000000"/>
          <w:rtl w:val="0"/>
        </w:rPr>
        <w:t xml:space="preserve">, які пройдуть навчання з впровадження експериментальних та міждисциплінарних моделей навчання за допомогою Dr. Vida Education.</w:t>
      </w:r>
    </w:p>
    <w:p w:rsidR="00000000" w:rsidDel="00000000" w:rsidP="00000000" w:rsidRDefault="00000000" w:rsidRPr="00000000" w14:paraId="00000155">
      <w:pPr xmlns:w="http://schemas.openxmlformats.org/wordprocessingml/2006/main">
        <w:numPr>
          <w:ilvl w:val="0"/>
          <w:numId w:val="7"/>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Керівництво університету та навчальні ради </w:t>
      </w:r>
      <w:r xmlns:w="http://schemas.openxmlformats.org/wordprocessingml/2006/main" w:rsidDel="00000000" w:rsidR="00000000" w:rsidRPr="00000000">
        <w:rPr>
          <w:color w:val="000000"/>
          <w:rtl w:val="0"/>
        </w:rPr>
        <w:t xml:space="preserve">, які затвердять та акредитують інтегровані модулі.</w:t>
      </w:r>
    </w:p>
    <w:p w:rsidR="00000000" w:rsidDel="00000000" w:rsidP="00000000" w:rsidRDefault="00000000" w:rsidRPr="00000000" w14:paraId="00000156">
      <w:pPr xmlns:w="http://schemas.openxmlformats.org/wordprocessingml/2006/main">
        <w:numPr>
          <w:ilvl w:val="0"/>
          <w:numId w:val="7"/>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Стартапи та малі та середні підприємства в освітніх технологіях </w:t>
      </w:r>
      <w:r xmlns:w="http://schemas.openxmlformats.org/wordprocessingml/2006/main" w:rsidDel="00000000" w:rsidR="00000000" w:rsidRPr="00000000">
        <w:rPr>
          <w:color w:val="000000"/>
          <w:rtl w:val="0"/>
        </w:rPr>
        <w:t xml:space="preserve">(наприклад, STABvida, YAGHMA), що отримують доступ до інноваційних, готових до виходу на ринок освітніх продуктів.</w:t>
      </w:r>
    </w:p>
    <w:p w:rsidR="00000000" w:rsidDel="00000000" w:rsidP="00000000" w:rsidRDefault="00000000" w:rsidRPr="00000000" w14:paraId="00000157">
      <w:pPr xmlns:w="http://schemas.openxmlformats.org/wordprocessingml/2006/main">
        <w:numPr>
          <w:ilvl w:val="0"/>
          <w:numId w:val="7"/>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Політики та акредитаційні агентства </w:t>
      </w:r>
      <w:r xmlns:w="http://schemas.openxmlformats.org/wordprocessingml/2006/main" w:rsidDel="00000000" w:rsidR="00000000" w:rsidRPr="00000000">
        <w:rPr>
          <w:color w:val="000000"/>
          <w:rtl w:val="0"/>
        </w:rPr>
        <w:t xml:space="preserve">формують національні та загальноєвропейські освітні стандарти.</w:t>
      </w:r>
    </w:p>
    <w:p w:rsidR="00000000" w:rsidDel="00000000" w:rsidP="00000000" w:rsidRDefault="00000000" w:rsidRPr="00000000" w14:paraId="00000158">
      <w:pPr xmlns:w="http://schemas.openxmlformats.org/wordprocessingml/2006/main">
        <w:numPr>
          <w:ilvl w:val="0"/>
          <w:numId w:val="7"/>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Міжнародні вищі навчальні заклади в країнах розширення та глобального Півдня </w:t>
      </w:r>
      <w:r xmlns:w="http://schemas.openxmlformats.org/wordprocessingml/2006/main" w:rsidDel="00000000" w:rsidR="00000000" w:rsidRPr="00000000">
        <w:rPr>
          <w:color w:val="000000"/>
          <w:rtl w:val="0"/>
        </w:rPr>
        <w:t xml:space="preserve">шукають масштабовані моделі для технологічно орієнтованої реформи освіти.</w:t>
      </w:r>
    </w:p>
    <w:p w:rsidR="00000000" w:rsidDel="00000000" w:rsidP="00000000" w:rsidRDefault="00000000" w:rsidRPr="00000000" w14:paraId="00000159">
      <w:pPr xmlns:w="http://schemas.openxmlformats.org/wordprocessingml/2006/main">
        <w:numPr>
          <w:ilvl w:val="0"/>
          <w:numId w:val="7"/>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Середні школи </w:t>
      </w:r>
      <w:r xmlns:w="http://schemas.openxmlformats.org/wordprocessingml/2006/main" w:rsidDel="00000000" w:rsidR="00000000" w:rsidRPr="00000000">
        <w:rPr>
          <w:rtl w:val="0"/>
        </w:rPr>
        <w:t xml:space="preserve">адаптують практичне навчання до освіти доктора Віди.</w:t>
      </w:r>
    </w:p>
    <w:p w:rsidR="00000000" w:rsidDel="00000000" w:rsidP="00000000" w:rsidRDefault="00000000" w:rsidRPr="00000000" w14:paraId="0000015A">
      <w:pPr xmlns:w="http://schemas.openxmlformats.org/wordprocessingml/2006/main">
        <w:pStyle w:val="Heading4"/>
        <w:tabs>
          <w:tab w:val="left" w:leader="none" w:pos="851"/>
          <w:tab w:val="right" w:leader="none" w:pos="8730"/>
        </w:tabs>
        <w:ind w:left="0" w:firstLine="0"/>
        <w:rPr/>
      </w:pPr>
      <w:r xmlns:w="http://schemas.openxmlformats.org/wordprocessingml/2006/main" w:rsidDel="00000000" w:rsidR="00000000" w:rsidRPr="00000000">
        <w:rPr>
          <w:rtl w:val="0"/>
        </w:rPr>
        <w:t xml:space="preserve">Масштаб та значення внеску Проєкту</w:t>
      </w:r>
    </w:p>
    <w:p w:rsidR="00000000" w:rsidDel="00000000" w:rsidP="00000000" w:rsidRDefault="00000000" w:rsidRPr="00000000" w14:paraId="0000015B">
      <w:pPr xmlns:w="http://schemas.openxmlformats.org/wordprocessingml/2006/main">
        <w:numPr>
          <w:ilvl w:val="0"/>
          <w:numId w:val="8"/>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До 2026 </w:t>
      </w:r>
      <w:r xmlns:w="http://schemas.openxmlformats.org/wordprocessingml/2006/main" w:rsidDel="00000000" w:rsidR="00000000" w:rsidRPr="00000000">
        <w:rPr>
          <w:b w:val="1"/>
          <w:rtl w:val="0"/>
        </w:rPr>
        <w:t xml:space="preserve">року </w:t>
      </w:r>
      <w:r xmlns:w="http://schemas.openxmlformats.org/wordprocessingml/2006/main" w:rsidDel="00000000" w:rsidR="00000000" w:rsidRPr="00000000">
        <w:rPr>
          <w:color w:val="000000"/>
          <w:rtl w:val="0"/>
        </w:rPr>
        <w:t xml:space="preserve">: 500 студентів та </w:t>
      </w:r>
      <w:r xmlns:w="http://schemas.openxmlformats.org/wordprocessingml/2006/main" w:rsidDel="00000000" w:rsidR="00000000" w:rsidRPr="00000000">
        <w:rPr>
          <w:rtl w:val="0"/>
        </w:rPr>
        <w:t xml:space="preserve">16 </w:t>
      </w:r>
      <w:r xmlns:w="http://schemas.openxmlformats.org/wordprocessingml/2006/main" w:rsidDel="00000000" w:rsidR="00000000" w:rsidRPr="00000000">
        <w:rPr>
          <w:color w:val="000000"/>
          <w:rtl w:val="0"/>
        </w:rPr>
        <w:t xml:space="preserve">викладачів пройшли навчання у </w:t>
      </w:r>
      <w:r xmlns:w="http://schemas.openxmlformats.org/wordprocessingml/2006/main" w:rsidDel="00000000" w:rsidR="00000000" w:rsidRPr="00000000">
        <w:rPr>
          <w:rtl w:val="0"/>
        </w:rPr>
        <w:t xml:space="preserve">8 </w:t>
      </w:r>
      <w:r xmlns:w="http://schemas.openxmlformats.org/wordprocessingml/2006/main" w:rsidDel="00000000" w:rsidR="00000000" w:rsidRPr="00000000">
        <w:rPr>
          <w:color w:val="000000"/>
          <w:rtl w:val="0"/>
        </w:rPr>
        <w:t xml:space="preserve">вищих навчальних закладах.</w:t>
      </w:r>
    </w:p>
    <w:p w:rsidR="00000000" w:rsidDel="00000000" w:rsidP="00000000" w:rsidRDefault="00000000" w:rsidRPr="00000000" w14:paraId="0000015C">
      <w:pPr xmlns:w="http://schemas.openxmlformats.org/wordprocessingml/2006/main">
        <w:numPr>
          <w:ilvl w:val="0"/>
          <w:numId w:val="8"/>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До 2028 року </w:t>
      </w:r>
      <w:r xmlns:w="http://schemas.openxmlformats.org/wordprocessingml/2006/main" w:rsidDel="00000000" w:rsidR="00000000" w:rsidRPr="00000000">
        <w:rPr>
          <w:color w:val="000000"/>
          <w:rtl w:val="0"/>
        </w:rPr>
        <w:t xml:space="preserve">: 2400 студентів та 100 викладачів пройшли навчання у </w:t>
      </w:r>
      <w:r xmlns:w="http://schemas.openxmlformats.org/wordprocessingml/2006/main" w:rsidDel="00000000" w:rsidR="00000000" w:rsidRPr="00000000">
        <w:rPr>
          <w:rtl w:val="0"/>
        </w:rPr>
        <w:t xml:space="preserve">12+8 </w:t>
      </w:r>
      <w:r xmlns:w="http://schemas.openxmlformats.org/wordprocessingml/2006/main" w:rsidDel="00000000" w:rsidR="00000000" w:rsidRPr="00000000">
        <w:rPr>
          <w:color w:val="000000"/>
          <w:rtl w:val="0"/>
        </w:rPr>
        <w:t xml:space="preserve">вищих навчальних закладах.</w:t>
      </w:r>
    </w:p>
    <w:p w:rsidR="00000000" w:rsidDel="00000000" w:rsidP="00000000" w:rsidRDefault="00000000" w:rsidRPr="00000000" w14:paraId="0000015D">
      <w:pPr xmlns:w="http://schemas.openxmlformats.org/wordprocessingml/2006/main">
        <w:numPr>
          <w:ilvl w:val="0"/>
          <w:numId w:val="8"/>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До 2030 року </w:t>
      </w:r>
      <w:r xmlns:w="http://schemas.openxmlformats.org/wordprocessingml/2006/main" w:rsidDel="00000000" w:rsidR="00000000" w:rsidRPr="00000000">
        <w:rPr>
          <w:color w:val="000000"/>
          <w:rtl w:val="0"/>
        </w:rPr>
        <w:t xml:space="preserve">: 10 000 студентів та 500 викладачів пройшли навчання в усьому світі; </w:t>
      </w:r>
      <w:r xmlns:w="http://schemas.openxmlformats.org/wordprocessingml/2006/main" w:rsidDel="00000000" w:rsidR="00000000" w:rsidRPr="00000000">
        <w:rPr>
          <w:rtl w:val="0"/>
        </w:rPr>
        <w:t xml:space="preserve">32+8 </w:t>
      </w:r>
      <w:r xmlns:w="http://schemas.openxmlformats.org/wordprocessingml/2006/main" w:rsidDel="00000000" w:rsidR="00000000" w:rsidRPr="00000000">
        <w:rPr>
          <w:color w:val="000000"/>
          <w:rtl w:val="0"/>
        </w:rPr>
        <w:t xml:space="preserve">вищих навчальних закладів інституціалізовано.</w:t>
      </w:r>
    </w:p>
    <w:p w:rsidR="00000000" w:rsidDel="00000000" w:rsidP="00000000" w:rsidRDefault="00000000" w:rsidRPr="00000000" w14:paraId="0000015E">
      <w:pPr xmlns:w="http://schemas.openxmlformats.org/wordprocessingml/2006/main">
        <w:numPr>
          <w:ilvl w:val="0"/>
          <w:numId w:val="8"/>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b w:val="1"/>
          <w:color w:val="000000"/>
          <w:rtl w:val="0"/>
        </w:rPr>
        <w:t xml:space="preserve">До 2035 року </w:t>
      </w:r>
      <w:r xmlns:w="http://schemas.openxmlformats.org/wordprocessingml/2006/main" w:rsidDel="00000000" w:rsidR="00000000" w:rsidRPr="00000000">
        <w:rPr>
          <w:color w:val="000000"/>
          <w:rtl w:val="0"/>
        </w:rPr>
        <w:t xml:space="preserve">: Проєкт поширено на середні школи. Розширено </w:t>
      </w:r>
      <w:r xmlns:w="http://schemas.openxmlformats.org/wordprocessingml/2006/main" w:rsidDel="00000000" w:rsidR="00000000" w:rsidRPr="00000000">
        <w:rPr>
          <w:rtl w:val="0"/>
        </w:rPr>
        <w:t xml:space="preserve">на міжнародний рівень через веб-сторінки.</w:t>
      </w:r>
    </w:p>
    <w:p w:rsidR="00000000" w:rsidDel="00000000" w:rsidP="00000000" w:rsidRDefault="00000000" w:rsidRPr="00000000" w14:paraId="0000015F">
      <w:pPr xmlns:w="http://schemas.openxmlformats.org/wordprocessingml/2006/main">
        <w:pBdr>
          <w:top w:space="0" w:sz="0" w:val="nil"/>
          <w:left w:space="0" w:sz="0" w:val="nil"/>
          <w:bottom w:space="0" w:sz="0" w:val="nil"/>
          <w:right w:space="0" w:sz="0" w:val="nil"/>
          <w:between w:space="0" w:sz="0" w:val="nil"/>
        </w:pBdr>
        <w:rPr>
          <w:color w:val="000000"/>
        </w:rPr>
      </w:pPr>
      <w:r xmlns:w="http://schemas.openxmlformats.org/wordprocessingml/2006/main" w:rsidDel="00000000" w:rsidR="00000000" w:rsidRPr="00000000">
        <w:rPr>
          <w:color w:val="000000"/>
          <w:rtl w:val="0"/>
        </w:rPr>
        <w:t xml:space="preserve">Такий масштаб забезпечує загальноєвропейське впровадження та міжнародне застосування, сприяючи системним змінам. </w:t>
      </w:r>
      <w:r xmlns:w="http://schemas.openxmlformats.org/wordprocessingml/2006/main" w:rsidDel="00000000" w:rsidR="00000000" w:rsidRPr="00000000">
        <w:rPr>
          <w:b w:val="1"/>
          <w:color w:val="000000"/>
          <w:rtl w:val="0"/>
        </w:rPr>
        <w:t xml:space="preserve">Значення </w:t>
      </w:r>
      <w:r xmlns:w="http://schemas.openxmlformats.org/wordprocessingml/2006/main" w:rsidDel="00000000" w:rsidR="00000000" w:rsidRPr="00000000">
        <w:rPr>
          <w:color w:val="000000"/>
          <w:rtl w:val="0"/>
        </w:rPr>
        <w:t xml:space="preserve">полягає у підвищенні працевлаштування, цифрових компетенцій та наукової грамотності, а також у сприянні рівності в освіті та інноваціям.</w:t>
      </w:r>
    </w:p>
    <w:p w:rsidR="00000000" w:rsidDel="00000000" w:rsidP="00000000" w:rsidRDefault="00000000" w:rsidRPr="00000000" w14:paraId="00000160">
      <w:pPr xmlns:w="http://schemas.openxmlformats.org/wordprocessingml/2006/main">
        <w:pBdr>
          <w:top w:space="0" w:sz="0" w:val="nil"/>
          <w:left w:space="0" w:sz="0" w:val="nil"/>
          <w:bottom w:space="0" w:sz="0" w:val="nil"/>
          <w:right w:space="0" w:sz="0" w:val="nil"/>
          <w:between w:space="0" w:sz="0" w:val="nil"/>
        </w:pBdr>
        <w:rPr>
          <w:color w:val="000000"/>
        </w:rPr>
      </w:pPr>
      <w:r xmlns:w="http://schemas.openxmlformats.org/wordprocessingml/2006/main" w:rsidDel="00000000" w:rsidR="00000000" w:rsidRPr="00000000">
        <w:rPr>
          <w:b w:val="1"/>
          <w:color w:val="000000"/>
          <w:rtl w:val="0"/>
        </w:rPr>
        <w:t xml:space="preserve">Кількісно вимірювані ефекти:</w:t>
      </w:r>
    </w:p>
    <w:p w:rsidR="00000000" w:rsidDel="00000000" w:rsidP="00000000" w:rsidRDefault="00000000" w:rsidRPr="00000000" w14:paraId="00000161">
      <w:pPr xmlns:w="http://schemas.openxmlformats.org/wordprocessingml/2006/main">
        <w:numPr>
          <w:ilvl w:val="0"/>
          <w:numId w:val="9"/>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color w:val="000000"/>
          <w:rtl w:val="0"/>
        </w:rPr>
        <w:t xml:space="preserve">+30% збільшення залученості студентів</w:t>
      </w:r>
    </w:p>
    <w:p w:rsidR="00000000" w:rsidDel="00000000" w:rsidP="00000000" w:rsidRDefault="00000000" w:rsidRPr="00000000" w14:paraId="00000162">
      <w:pPr xmlns:w="http://schemas.openxmlformats.org/wordprocessingml/2006/main">
        <w:numPr>
          <w:ilvl w:val="0"/>
          <w:numId w:val="9"/>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color w:val="000000"/>
          <w:rtl w:val="0"/>
        </w:rPr>
        <w:t xml:space="preserve">+40% покращення практичних результатів навчання</w:t>
      </w:r>
    </w:p>
    <w:p w:rsidR="00000000" w:rsidDel="00000000" w:rsidP="00000000" w:rsidRDefault="00000000" w:rsidRPr="00000000" w14:paraId="00000163">
      <w:pPr xmlns:w="http://schemas.openxmlformats.org/wordprocessingml/2006/main">
        <w:numPr>
          <w:ilvl w:val="0"/>
          <w:numId w:val="9"/>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color w:val="000000"/>
          <w:rtl w:val="0"/>
        </w:rPr>
        <w:t xml:space="preserve">Запущено 1 новий стартап (SMARTUP)</w:t>
      </w:r>
    </w:p>
    <w:p w:rsidR="00000000" w:rsidDel="00000000" w:rsidP="00000000" w:rsidRDefault="00000000" w:rsidRPr="00000000" w14:paraId="00000164">
      <w:pPr xmlns:w="http://schemas.openxmlformats.org/wordprocessingml/2006/main">
        <w:numPr>
          <w:ilvl w:val="0"/>
          <w:numId w:val="9"/>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rtl w:val="0"/>
        </w:rPr>
        <w:t xml:space="preserve">До 500 </w:t>
      </w:r>
      <w:r xmlns:w="http://schemas.openxmlformats.org/wordprocessingml/2006/main" w:rsidDel="00000000" w:rsidR="00000000" w:rsidRPr="00000000">
        <w:rPr>
          <w:color w:val="000000"/>
          <w:rtl w:val="0"/>
        </w:rPr>
        <w:t xml:space="preserve">освітян пройшли навчання з підприємництва та цифрових інструментів</w:t>
      </w:r>
    </w:p>
    <w:p w:rsidR="00000000" w:rsidDel="00000000" w:rsidP="00000000" w:rsidRDefault="00000000" w:rsidRPr="00000000" w14:paraId="00000165">
      <w:pPr xmlns:w="http://schemas.openxmlformats.org/wordprocessingml/2006/main">
        <w:numPr>
          <w:ilvl w:val="0"/>
          <w:numId w:val="9"/>
        </w:numPr>
        <w:pBdr>
          <w:top w:space="0" w:sz="0" w:val="nil"/>
          <w:left w:space="0" w:sz="0" w:val="nil"/>
          <w:bottom w:space="0" w:sz="0" w:val="nil"/>
          <w:right w:space="0" w:sz="0" w:val="nil"/>
          <w:between w:space="0" w:sz="0" w:val="nil"/>
        </w:pBdr>
        <w:ind w:left="720" w:hanging="360"/>
        <w:rPr>
          <w:color w:val="000000"/>
        </w:rPr>
      </w:pPr>
      <w:r xmlns:w="http://schemas.openxmlformats.org/wordprocessingml/2006/main" w:rsidDel="00000000" w:rsidR="00000000" w:rsidRPr="00000000">
        <w:rPr>
          <w:color w:val="000000"/>
          <w:rtl w:val="0"/>
        </w:rPr>
        <w:t xml:space="preserve">Перехресний </w:t>
      </w:r>
      <w:r xmlns:w="http://schemas.openxmlformats.org/wordprocessingml/2006/main" w:rsidDel="00000000" w:rsidR="00000000" w:rsidRPr="00000000">
        <w:rPr>
          <w:color w:val="000000"/>
          <w:rtl w:val="0"/>
        </w:rPr>
        <w:t xml:space="preserve">освітній інструмент </w:t>
      </w:r>
      <w:r xmlns:w="http://schemas.openxmlformats.org/wordprocessingml/2006/main" w:rsidDel="00000000" w:rsidR="00000000" w:rsidRPr="00000000">
        <w:rPr>
          <w:rtl w:val="0"/>
        </w:rPr>
        <w:t xml:space="preserve">у всіх освітніх системах </w:t>
      </w:r>
      <w:r xmlns:w="http://schemas.openxmlformats.org/wordprocessingml/2006/main" w:rsidDel="00000000" w:rsidR="00000000" w:rsidRPr="00000000">
        <w:rPr>
          <w:rtl w:val="0"/>
        </w:rPr>
        <w:t xml:space="preserve">.</w:t>
      </w:r>
    </w:p>
    <w:p w:rsidR="00000000" w:rsidDel="00000000" w:rsidP="00000000" w:rsidRDefault="00000000" w:rsidRPr="00000000" w14:paraId="00000166">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67">
      <w:pPr xmlns:w="http://schemas.openxmlformats.org/wordprocessingml/2006/main">
        <w:pBdr>
          <w:top w:space="0" w:sz="0" w:val="nil"/>
          <w:left w:space="0" w:sz="0" w:val="nil"/>
          <w:bottom w:space="0" w:sz="0" w:val="nil"/>
          <w:right w:space="0" w:sz="0" w:val="nil"/>
          <w:between w:space="0" w:sz="0" w:val="nil"/>
        </w:pBdr>
        <w:jc w:val="both"/>
        <w:rPr>
          <w:i w:val="1"/>
          <w:color w:val="000000"/>
          <w:sz w:val="22"/>
          <w:szCs w:val="22"/>
          <w:highlight w:val="yellow"/>
        </w:rPr>
      </w:pPr>
      <w:r xmlns:w="http://schemas.openxmlformats.org/wordprocessingml/2006/main" w:rsidDel="00000000" w:rsidR="00000000" w:rsidRPr="00000000">
        <w:rPr>
          <w:color w:val="000000"/>
          <w:rtl w:val="0"/>
        </w:rPr>
        <w:t xml:space="preserve">Дослідження в галузі STEM-освіти показують, що практичне навчання та активне експериментування можуть покращити залученість учнів на 25–35% та набуття практичних навичок на 30–50% (пор. Freeman et al., </w:t>
      </w:r>
      <w:r xmlns:w="http://schemas.openxmlformats.org/wordprocessingml/2006/main" w:rsidDel="00000000" w:rsidR="00000000" w:rsidRPr="00000000">
        <w:rPr>
          <w:i w:val="1"/>
          <w:color w:val="000000"/>
          <w:rtl w:val="0"/>
        </w:rPr>
        <w:t xml:space="preserve">PNAS </w:t>
      </w:r>
      <w:r xmlns:w="http://schemas.openxmlformats.org/wordprocessingml/2006/main" w:rsidDel="00000000" w:rsidR="00000000" w:rsidRPr="00000000">
        <w:rPr>
          <w:color w:val="000000"/>
          <w:rtl w:val="0"/>
        </w:rPr>
        <w:t xml:space="preserve">, 2014; Prince, </w:t>
      </w:r>
      <w:r xmlns:w="http://schemas.openxmlformats.org/wordprocessingml/2006/main" w:rsidDel="00000000" w:rsidR="00000000" w:rsidRPr="00000000">
        <w:rPr>
          <w:i w:val="1"/>
          <w:color w:val="000000"/>
          <w:rtl w:val="0"/>
        </w:rPr>
        <w:t xml:space="preserve">J. Eng. Educ. </w:t>
      </w:r>
      <w:r xmlns:w="http://schemas.openxmlformats.org/wordprocessingml/2006/main" w:rsidDel="00000000" w:rsidR="00000000" w:rsidRPr="00000000">
        <w:rPr>
          <w:color w:val="000000"/>
          <w:rtl w:val="0"/>
        </w:rPr>
        <w:t xml:space="preserve">, 2004). Індивідуалізований характер пристрою Dr. Vida Education ґрунтується на цьому фундаменті, забезпечуючи повний доступ та автономію учнів, що, ймовірно, посилить ці задокументовані переваги. Підхід «один учень — один пристрій» усуває поширені перешкоди, такі як спільне використання обладнання та пасивне спостереження, які у звітах ЄС були визначені як шкідливі для розвитку навичок (Звіт ЄС про наукову освіту, 2023, https://education.ec.europa.eu/it/news/education-and-training-monitor-2023-encouraging-trends-but-challenges-remain?utm_source). Ця модель підтримує персоналізоване та повторюване експериментування, сприяючи глибшому запам'ятовуванню понять та більшій впевненості учнів. Крім того, інтеграція інструментів штучного інтелекту, механізмів зворотного зв'язку в режимі реального часу та біоінформатичних функцій сприяє адаптивним шляхам навчання. Це узгоджується з висновками Огляду освітніх технологій ОЕСР (2022, </w:t>
      </w:r>
      <w:r xmlns:w="http://schemas.openxmlformats.org/wordprocessingml/2006/main" w:rsidDel="00000000" w:rsidR="00000000" w:rsidRPr="00000000">
        <w:rPr>
          <w:rtl w:val="0"/>
        </w:rPr>
        <w:t xml:space="preserve">https://www.aitsl.edu.au/research/spotlights/evaluating-the-evidence-for-educational-technology-part-1-the-technologies?utm_source </w:t>
      </w:r>
      <w:r xmlns:w="http://schemas.openxmlformats.org/wordprocessingml/2006/main" w:rsidDel="00000000" w:rsidR="00000000" w:rsidRPr="00000000">
        <w:rPr>
          <w:color w:val="000000"/>
          <w:rtl w:val="0"/>
        </w:rPr>
        <w:t xml:space="preserve">), які вказують на те, що цифрова інтерактивність значно покращує як залученість, так і продуктивність у лабораторних освітніх умовах.</w:t>
      </w:r>
    </w:p>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w:rsidDel="00000000" w:rsidR="00000000" w:rsidRPr="00000000">
        <w:rPr>
          <w:rtl w:val="0"/>
        </w:rPr>
      </w:r>
    </w:p>
    <w:p w:rsidR="00000000" w:rsidDel="00000000" w:rsidP="00000000" w:rsidRDefault="00000000" w:rsidRPr="00000000" w14:paraId="00000169">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2.1.1 Науковий вплив</w:t>
      </w:r>
    </w:p>
    <w:p w:rsidR="00000000" w:rsidDel="00000000" w:rsidP="00000000" w:rsidRDefault="00000000" w:rsidRPr="00000000" w14:paraId="0000016A">
      <w:pPr xmlns:w="http://schemas.openxmlformats.org/wordprocessingml/2006/main">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наприклад, внесок у конкретні наукові досягнення, як між дисциплінами, так і всередині них, створення нових знань, зміцнення наукового обладнання та інструментів, обчислювальних систем (тобто дослідницьких інфраструктур);</w:t>
      </w:r>
    </w:p>
    <w:p w:rsidR="00000000" w:rsidDel="00000000" w:rsidP="00000000" w:rsidRDefault="00000000" w:rsidRPr="00000000" w14:paraId="0000016B">
      <w:pPr xmlns:w="http://schemas.openxmlformats.org/wordprocessingml/2006/main">
        <w:pBdr>
          <w:top w:space="0" w:sz="0" w:val="nil"/>
          <w:left w:space="0" w:sz="0" w:val="nil"/>
          <w:bottom w:space="0" w:sz="0" w:val="nil"/>
          <w:right w:space="0" w:sz="0" w:val="nil"/>
          <w:between w:space="0" w:sz="0" w:val="nil"/>
        </w:pBdr>
        <w:rPr>
          <w:color w:val="000000"/>
        </w:rPr>
      </w:pPr>
      <w:r xmlns:w="http://schemas.openxmlformats.org/wordprocessingml/2006/main" w:rsidDel="00000000" w:rsidR="00000000" w:rsidRPr="00000000">
        <w:rPr>
          <w:color w:val="000000"/>
          <w:rtl w:val="0"/>
        </w:rPr>
        <w:t xml:space="preserve">Очікується, що проєкт SMARTUP матиме значний науковий вплив, сприяючи розвитку в різних дисциплінах, зокрема в галузях аналітичної та біоаналітичної хімії, біоінформатики, молекулярної діагностики та наукової освіти. Завдяки розробці та впровадженню навчального пристрою Dr. Vida, проєкт дозволить запровадити нові експериментальні методології, що інтегрують флуоресцентний, УФ-видимий та ПЛР-аналіз у компактному та доступному форматі. Ці інновації підтримуватимуть нові напрямки досліджень у клінічній діагностиці, моніторингу навколишнього середовища та біохімічному аналізі.</w:t>
      </w:r>
    </w:p>
    <w:p w:rsidR="00000000" w:rsidDel="00000000" w:rsidP="00000000" w:rsidRDefault="00000000" w:rsidRPr="00000000" w14:paraId="0000016C">
      <w:pPr xmlns:w="http://schemas.openxmlformats.org/wordprocessingml/2006/main">
        <w:pBdr>
          <w:top w:space="0" w:sz="0" w:val="nil"/>
          <w:left w:space="0" w:sz="0" w:val="nil"/>
          <w:bottom w:space="0" w:sz="0" w:val="nil"/>
          <w:right w:space="0" w:sz="0" w:val="nil"/>
          <w:between w:space="0" w:sz="0" w:val="nil"/>
        </w:pBdr>
        <w:rPr>
          <w:color w:val="000000"/>
        </w:rPr>
      </w:pPr>
      <w:r xmlns:w="http://schemas.openxmlformats.org/wordprocessingml/2006/main" w:rsidDel="00000000" w:rsidR="00000000" w:rsidRPr="00000000">
        <w:rPr>
          <w:color w:val="000000"/>
          <w:rtl w:val="0"/>
        </w:rPr>
        <w:t xml:space="preserve">Вбудовуючи пристрій у практичні навчальні модулі та міждисциплінарні тематичні дослідження (наприклад, моделювання забруднюючих речовин на основі біоінформатики або епідеміологічна ПЛР-діагностика), проєкт сприяє розвитку наукової грамотності та міждисциплінарних дослідницьких можливостей серед студентів та викладачів. Це узгоджується з ширшими цілями ЄС щодо сприяння трансдисциплінарним дослідженням та подолання розривів між традиційно ізольованими галузями, такими як медицина, наука про дані та науки про навколишнє середовище.</w:t>
      </w:r>
    </w:p>
    <w:p w:rsidR="00000000" w:rsidDel="00000000" w:rsidP="00000000" w:rsidRDefault="00000000" w:rsidRPr="00000000" w14:paraId="0000016D">
      <w:pPr xmlns:w="http://schemas.openxmlformats.org/wordprocessingml/2006/main">
        <w:pBdr>
          <w:top w:space="0" w:sz="0" w:val="nil"/>
          <w:left w:space="0" w:sz="0" w:val="nil"/>
          <w:bottom w:space="0" w:sz="0" w:val="nil"/>
          <w:right w:space="0" w:sz="0" w:val="nil"/>
          <w:between w:space="0" w:sz="0" w:val="nil"/>
        </w:pBdr>
        <w:rPr>
          <w:color w:val="000000"/>
        </w:rPr>
      </w:pPr>
      <w:r xmlns:w="http://schemas.openxmlformats.org/wordprocessingml/2006/main" w:rsidDel="00000000" w:rsidR="00000000" w:rsidRPr="00000000">
        <w:rPr>
          <w:color w:val="000000"/>
          <w:rtl w:val="0"/>
        </w:rPr>
        <w:t xml:space="preserve">Сам пристрій зміцнює наукову інфраструктуру, демократизуючи доступ до передових приладів. Він забезпечує вищі навчальні заклади, зокрема ті, що знаходяться в регіонах з обмеженими ресурсами, надійним, модульним та масштабованим обладнанням, яке можна використовувати як в освітньому, так і в дослідницькому контексті. Його сумісність з аналітикою на базі штучного інтелекту та збором даних у режимі реального часу додатково підтримує розвиток інтелектуальних обчислювальних систем у дослідницьких середовищах.</w:t>
      </w:r>
    </w:p>
    <w:p w:rsidR="00000000" w:rsidDel="00000000" w:rsidP="00000000" w:rsidRDefault="00000000" w:rsidRPr="00000000" w14:paraId="0000016E">
      <w:pPr xmlns:w="http://schemas.openxmlformats.org/wordprocessingml/2006/main">
        <w:pBdr>
          <w:top w:space="0" w:sz="0" w:val="nil"/>
          <w:left w:space="0" w:sz="0" w:val="nil"/>
          <w:bottom w:space="0" w:sz="0" w:val="nil"/>
          <w:right w:space="0" w:sz="0" w:val="nil"/>
          <w:between w:space="0" w:sz="0" w:val="nil"/>
        </w:pBdr>
        <w:rPr>
          <w:color w:val="000000"/>
        </w:rPr>
      </w:pPr>
      <w:r xmlns:w="http://schemas.openxmlformats.org/wordprocessingml/2006/main" w:rsidDel="00000000" w:rsidR="00000000" w:rsidRPr="00000000">
        <w:rPr>
          <w:color w:val="000000"/>
          <w:rtl w:val="0"/>
        </w:rPr>
        <w:t xml:space="preserve">Більше того, шляхом створення протоколів та наборів даних з відкритим кодом, а також шляхом інтеграції пристрою в науково-інтенсивні навчальні програми, проєкт сприятиме спільному створенню нових наукових знань. Пристрій Dr. Vida Education також дозволить проводити масштабовані пілотні дослідження та дослідницькі дослідження в невеликих лабораторіях або аудиторіях, функціонуючи таким чином як платформа для методологічних інновацій та наукових відкриттів на ранніх стадіях. Зрештою, Dr. Vida Education зміцнить наукову інфраструктуру </w:t>
      </w:r>
      <w:r xmlns:w="http://schemas.openxmlformats.org/wordprocessingml/2006/main" w:rsidDel="00000000" w:rsidR="00000000" w:rsidRPr="00000000">
        <w:rPr>
          <w:color w:val="000000"/>
          <w:highlight w:val="green"/>
          <w:rtl w:val="0"/>
        </w:rPr>
        <w:t xml:space="preserve">Європи та </w:t>
      </w:r>
      <w:sdt xmlns:w="http://schemas.openxmlformats.org/wordprocessingml/2006/main">
        <w:sdtPr>
          <w:id w:val="1813390436"/>
          <w:tag w:val="goog_rdk_8"/>
        </w:sdtPr>
        <w:sdtContent>
          <w:commentRangeStart w:id="4"/>
        </w:sdtContent>
      </w:sdt>
      <w:r xmlns:w="http://schemas.openxmlformats.org/wordprocessingml/2006/main" w:rsidDel="00000000" w:rsidR="00000000" w:rsidRPr="00000000">
        <w:rPr>
          <w:color w:val="000000"/>
          <w:highlight w:val="green"/>
          <w:rtl w:val="0"/>
        </w:rPr>
        <w:t xml:space="preserve">Бразилії </w:t>
      </w:r>
      <w:commentRangeEnd xmlns:w="http://schemas.openxmlformats.org/wordprocessingml/2006/main" w:id="4"/>
      <w:r xmlns:w="http://schemas.openxmlformats.org/wordprocessingml/2006/main" w:rsidDel="00000000" w:rsidR="00000000" w:rsidRPr="00000000">
        <w:commentReference xmlns:w="http://schemas.openxmlformats.org/wordprocessingml/2006/main" w:id="4"/>
      </w:r>
      <w:r xmlns:w="http://schemas.openxmlformats.org/wordprocessingml/2006/main" w:rsidDel="00000000" w:rsidR="00000000" w:rsidRPr="00000000">
        <w:rPr>
          <w:color w:val="000000"/>
          <w:rtl w:val="0"/>
        </w:rPr>
        <w:t xml:space="preserve">, зміцнюючи як людський капітал, так і експериментальні можливості в широкому спектрі установ </w:t>
      </w:r>
      <w:r xmlns:w="http://schemas.openxmlformats.org/wordprocessingml/2006/main" w:rsidDel="00000000" w:rsidR="00000000" w:rsidRPr="00000000">
        <w:rPr>
          <w:rtl w:val="0"/>
        </w:rPr>
        <w:t xml:space="preserve">, включаючи віддалені райони та регіони з низьким рівнем доходу.</w:t>
      </w:r>
    </w:p>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w:rsidDel="00000000" w:rsidR="00000000" w:rsidRPr="00000000">
        <w:rPr>
          <w:rtl w:val="0"/>
        </w:rPr>
      </w:r>
    </w:p>
    <w:p w:rsidR="00000000" w:rsidDel="00000000" w:rsidP="00000000" w:rsidRDefault="00000000" w:rsidRPr="00000000" w14:paraId="00000170">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2.1.2 Економічний/технологічний вплив</w:t>
      </w:r>
    </w:p>
    <w:p w:rsidR="00000000" w:rsidDel="00000000" w:rsidP="00000000" w:rsidRDefault="00000000" w:rsidRPr="00000000" w14:paraId="00000171">
      <w:pPr xmlns:w="http://schemas.openxmlformats.org/wordprocessingml/2006/main">
        <w:jc w:val="both"/>
        <w:rPr>
          <w:i w:val="1"/>
          <w:sz w:val="22"/>
          <w:szCs w:val="22"/>
        </w:rPr>
      </w:pPr>
      <w:r xmlns:w="http://schemas.openxmlformats.org/wordprocessingml/2006/main" w:rsidDel="00000000" w:rsidR="00000000" w:rsidRPr="00000000">
        <w:rPr>
          <w:i w:val="1"/>
          <w:sz w:val="22"/>
          <w:szCs w:val="22"/>
          <w:highlight w:val="yellow"/>
          <w:rtl w:val="0"/>
        </w:rPr>
        <w:t xml:space="preserve">наприклад, виведення на ринок нових продуктів, послуг, бізнес-процесів, підвищення ефективності, зниження витрат, збільшення прибутку, внесок у встановлення стандартів тощо.</w:t>
      </w:r>
    </w:p>
    <w:p w:rsidR="00000000" w:rsidDel="00000000" w:rsidP="00000000" w:rsidRDefault="00000000" w:rsidRPr="00000000" w14:paraId="00000172">
      <w:pPr>
        <w:jc w:val="both"/>
        <w:rPr>
          <w:b w:val="1"/>
          <w:sz w:val="22"/>
          <w:szCs w:val="22"/>
        </w:rPr>
      </w:pPr>
      <w:r w:rsidDel="00000000" w:rsidR="00000000" w:rsidRPr="00000000">
        <w:rPr>
          <w:rtl w:val="0"/>
        </w:rPr>
      </w:r>
    </w:p>
    <w:p w:rsidR="00000000" w:rsidDel="00000000" w:rsidP="00000000" w:rsidRDefault="00000000" w:rsidRPr="00000000" w14:paraId="00000173">
      <w:pPr xmlns:w="http://schemas.openxmlformats.org/wordprocessingml/2006/main">
        <w:spacing w:after="280" w:before="280" w:lineRule="auto"/>
        <w:rPr/>
      </w:pPr>
      <w:r xmlns:w="http://schemas.openxmlformats.org/wordprocessingml/2006/main" w:rsidDel="00000000" w:rsidR="00000000" w:rsidRPr="00000000">
        <w:rPr>
          <w:rtl w:val="0"/>
        </w:rPr>
        <w:t xml:space="preserve">Проєкт SMART матиме значний економічний та технологічний вплив, виводячи на ринок нову освітню технологію як масштабоване, багатофункціональне та недороге рішення для практичного наукового навчання. Ця інновація об'єднує кілька можливостей (наприклад, УФ-видиме випромінювання, флуоресценцію, ПЛР) в одному компактному блоці, що значно зменшує потребу в численних дорогих лабораторних приладах у вищих навчальних закладах та навчальних закладах.</w:t>
      </w:r>
    </w:p>
    <w:p w:rsidR="00000000" w:rsidDel="00000000" w:rsidP="00000000" w:rsidRDefault="00000000" w:rsidRPr="00000000" w14:paraId="00000174">
      <w:pPr xmlns:w="http://schemas.openxmlformats.org/wordprocessingml/2006/main">
        <w:spacing w:after="280" w:before="280" w:lineRule="auto"/>
        <w:rPr/>
      </w:pPr>
      <w:r xmlns:w="http://schemas.openxmlformats.org/wordprocessingml/2006/main" w:rsidDel="00000000" w:rsidR="00000000" w:rsidRPr="00000000">
        <w:rPr>
          <w:rtl w:val="0"/>
        </w:rPr>
        <w:t xml:space="preserve">З економічної точки зору, проект знижує фінансові бар'єри, пов'язані з практичною науковою освітою. Традиційні лабораторні установки часто вимагають інвестицій, що перевищують 20 000 євро на лабораторний пристрій; навпаки, пристрій Dr. Vida Education розроблений для забезпечення еквівалентної основної функціональності за значно меншу вартість, 1000 євро. Це розширює доступ для установ з обмеженими ресурсами та забезпечує ширше впровадження в регіонах, особливо в країнах, що розвиваються, де бюджетні обмеження є обмежувальним фактором.</w:t>
      </w:r>
    </w:p>
    <w:p w:rsidR="00000000" w:rsidDel="00000000" w:rsidP="00000000" w:rsidRDefault="00000000" w:rsidRPr="00000000" w14:paraId="00000175">
      <w:pPr xmlns:w="http://schemas.openxmlformats.org/wordprocessingml/2006/main">
        <w:spacing w:after="280" w:before="280" w:lineRule="auto"/>
        <w:rPr/>
      </w:pPr>
      <w:r xmlns:w="http://schemas.openxmlformats.org/wordprocessingml/2006/main" w:rsidDel="00000000" w:rsidR="00000000" w:rsidRPr="00000000">
        <w:rPr>
          <w:rtl w:val="0"/>
        </w:rPr>
        <w:t xml:space="preserve">Технологічно пристрій інтегрує передові функції, такі як збір даних у режимі реального часу та аналіз на основі штучного інтелекту. Ці атрибути не лише підтримують сучасні педагогічні моделі, такі як змішане та дистанційне навчання, але й відображають можливості галузевого рівня, які готують студентів до цифрових робочих місць. Таким чином, проєкт прискорює цифрову трансформацію наукової освіти та зміцнює технологічний портфель для таких секторів, як діагностика, біотехнології та моніторинг навколишнього середовища.</w:t>
      </w:r>
    </w:p>
    <w:p w:rsidR="00000000" w:rsidDel="00000000" w:rsidP="00000000" w:rsidRDefault="00000000" w:rsidRPr="00000000" w14:paraId="00000176">
      <w:pPr xmlns:w="http://schemas.openxmlformats.org/wordprocessingml/2006/main">
        <w:spacing w:after="280" w:before="280" w:lineRule="auto"/>
        <w:rPr/>
      </w:pPr>
      <w:r xmlns:w="http://schemas.openxmlformats.org/wordprocessingml/2006/main" w:rsidDel="00000000" w:rsidR="00000000" w:rsidRPr="00000000">
        <w:rPr>
          <w:rtl w:val="0"/>
        </w:rPr>
        <w:t xml:space="preserve">Проєкт також стимулює інновації в освітніх послугах та бізнес-моделях. Завдяки створенню стартапу SMARTUP, ініціатива розробить нові механізми розповсюдження, підтримки та ліцензування пристрою, а також забезпечить майбутні ітерації та розширення продукту. Крім того, навчаючи освітян та дослідників застосуванню та адаптації пристрою, проєкт сприяє розвитку економіки, заснованої на знаннях, та підтримує підприємницьку діяльність на перетині науки, освіти та технологій.</w:t>
      </w:r>
    </w:p>
    <w:p w:rsidR="00000000" w:rsidDel="00000000" w:rsidP="00000000" w:rsidRDefault="00000000" w:rsidRPr="00000000" w14:paraId="00000177">
      <w:pPr>
        <w:jc w:val="both"/>
        <w:rPr>
          <w:b w:val="1"/>
          <w:sz w:val="22"/>
          <w:szCs w:val="22"/>
        </w:rPr>
      </w:pPr>
      <w:r w:rsidDel="00000000" w:rsidR="00000000" w:rsidRPr="00000000">
        <w:rPr>
          <w:rtl w:val="0"/>
        </w:rPr>
      </w:r>
    </w:p>
    <w:p w:rsidR="00000000" w:rsidDel="00000000" w:rsidP="00000000" w:rsidRDefault="00000000" w:rsidRPr="00000000" w14:paraId="00000178">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2.1.3 Вплив на суспільство</w:t>
      </w:r>
    </w:p>
    <w:p w:rsidR="00000000" w:rsidDel="00000000" w:rsidP="00000000" w:rsidRDefault="00000000" w:rsidRPr="00000000" w14:paraId="00000179">
      <w:pPr xmlns:w="http://schemas.openxmlformats.org/wordprocessingml/2006/main">
        <w:jc w:val="both"/>
        <w:rPr>
          <w:i w:val="1"/>
          <w:sz w:val="22"/>
          <w:szCs w:val="22"/>
        </w:rPr>
      </w:pPr>
      <w:r xmlns:w="http://schemas.openxmlformats.org/wordprocessingml/2006/main" w:rsidDel="00000000" w:rsidR="00000000" w:rsidRPr="00000000">
        <w:rPr>
          <w:i w:val="1"/>
          <w:sz w:val="22"/>
          <w:szCs w:val="22"/>
          <w:highlight w:val="yellow"/>
          <w:rtl w:val="0"/>
        </w:rPr>
        <w:t xml:space="preserve">наприклад, зменшення викидів CO2 </w:t>
      </w:r>
      <w:r xmlns:w="http://schemas.openxmlformats.org/wordprocessingml/2006/main" w:rsidDel="00000000" w:rsidR="00000000" w:rsidRPr="00000000">
        <w:rPr>
          <w:i w:val="1"/>
          <w:sz w:val="22"/>
          <w:szCs w:val="22"/>
          <w:highlight w:val="yellow"/>
          <w:vertAlign w:val="subscript"/>
          <w:rtl w:val="0"/>
        </w:rPr>
        <w:t xml:space="preserve">, </w:t>
      </w:r>
      <w:r xmlns:w="http://schemas.openxmlformats.org/wordprocessingml/2006/main" w:rsidDel="00000000" w:rsidR="00000000" w:rsidRPr="00000000">
        <w:rPr>
          <w:i w:val="1"/>
          <w:sz w:val="22"/>
          <w:szCs w:val="22"/>
          <w:highlight w:val="yellow"/>
          <w:rtl w:val="0"/>
        </w:rPr>
        <w:t xml:space="preserve">зниження рівня смертності, якої можна уникнути, покращення політики та процесу прийняття рішень, підвищення обізнаності споживачів.</w:t>
      </w:r>
    </w:p>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w:rsidDel="00000000" w:rsidR="00000000" w:rsidRPr="00000000">
        <w:rPr>
          <w:rtl w:val="0"/>
        </w:rPr>
      </w:r>
    </w:p>
    <w:p w:rsidR="00000000" w:rsidDel="00000000" w:rsidP="00000000" w:rsidRDefault="00000000" w:rsidRPr="00000000" w14:paraId="0000017B">
      <w:pPr xmlns:w="http://schemas.openxmlformats.org/wordprocessingml/2006/main">
        <w:spacing w:after="280" w:before="280" w:lineRule="auto"/>
        <w:rPr/>
      </w:pPr>
      <w:r xmlns:w="http://schemas.openxmlformats.org/wordprocessingml/2006/main" w:rsidDel="00000000" w:rsidR="00000000" w:rsidRPr="00000000">
        <w:rPr>
          <w:rtl w:val="0"/>
        </w:rPr>
        <w:t xml:space="preserve">Проєкт SMART матиме значний суспільний вплив, сприяючи рівному доступу до якісної наукової освіти, підвищуючи обізнаність громадськості у сфері охорони здоров’я та сприяючи екологічній стійкості. Завдяки розгортанню освітнього пристрою Dr. Vida, учні та викладачі отримають інструменти для дослідження та вирішення реальних суспільних проблем, включаючи забруднення, моніторинг захворювань та сталий розвиток.</w:t>
      </w:r>
    </w:p>
    <w:p w:rsidR="00000000" w:rsidDel="00000000" w:rsidP="00000000" w:rsidRDefault="00000000" w:rsidRPr="00000000" w14:paraId="0000017C">
      <w:pPr xmlns:w="http://schemas.openxmlformats.org/wordprocessingml/2006/main">
        <w:spacing w:after="280" w:before="280" w:lineRule="auto"/>
        <w:rPr/>
      </w:pPr>
      <w:r xmlns:w="http://schemas.openxmlformats.org/wordprocessingml/2006/main" w:rsidDel="00000000" w:rsidR="00000000" w:rsidRPr="00000000">
        <w:rPr>
          <w:rtl w:val="0"/>
        </w:rPr>
        <w:t xml:space="preserve">Що стосується </w:t>
      </w:r>
      <w:r xmlns:w="http://schemas.openxmlformats.org/wordprocessingml/2006/main" w:rsidDel="00000000" w:rsidR="00000000" w:rsidRPr="00000000">
        <w:rPr>
          <w:b w:val="1"/>
          <w:rtl w:val="0"/>
        </w:rPr>
        <w:t xml:space="preserve">впливу на навколишнє середовище </w:t>
      </w:r>
      <w:r xmlns:w="http://schemas.openxmlformats.org/wordprocessingml/2006/main" w:rsidDel="00000000" w:rsidR="00000000" w:rsidRPr="00000000">
        <w:rPr>
          <w:rtl w:val="0"/>
        </w:rPr>
        <w:t xml:space="preserve">, пристрій сприяє принципу аналітичного мінімалізму, дозволяючи проводити точний науковий аналіз з використанням меншої кількості реагентів, вимагаючи мікрокількостей, менше енергії та більш компактного, екологічно чистого обладнання. Його використання у викладанні хімії навколишнього середовища та виявлення забруднювачів, таких як моніторинг важких металів у воді, підвищує обізнаність учнів та місцевих громад про ризики для здоров'я навколишнього середовища, тим самим підтримуючи ширші цілі зменшення викидів CO₂ та впливу токсичних речовин завдяки обґрунтованій поведінці та кращим практикам. Його можна розгортати в польових умовах за допомогою батарей, що дозволяє проводити вимірювання in situ.</w:t>
      </w:r>
    </w:p>
    <w:p w:rsidR="00000000" w:rsidDel="00000000" w:rsidP="00000000" w:rsidRDefault="00000000" w:rsidRPr="00000000" w14:paraId="0000017D">
      <w:pPr xmlns:w="http://schemas.openxmlformats.org/wordprocessingml/2006/main">
        <w:spacing w:after="280" w:before="280" w:lineRule="auto"/>
        <w:rPr/>
      </w:pPr>
      <w:r xmlns:w="http://schemas.openxmlformats.org/wordprocessingml/2006/main" w:rsidDel="00000000" w:rsidR="00000000" w:rsidRPr="00000000">
        <w:rPr>
          <w:rtl w:val="0"/>
        </w:rPr>
        <w:t xml:space="preserve">У </w:t>
      </w:r>
      <w:r xmlns:w="http://schemas.openxmlformats.org/wordprocessingml/2006/main" w:rsidDel="00000000" w:rsidR="00000000" w:rsidRPr="00000000">
        <w:rPr>
          <w:b w:val="1"/>
          <w:rtl w:val="0"/>
        </w:rPr>
        <w:t xml:space="preserve">сфері охорони здоров'я </w:t>
      </w:r>
      <w:r xmlns:w="http://schemas.openxmlformats.org/wordprocessingml/2006/main" w:rsidDel="00000000" w:rsidR="00000000" w:rsidRPr="00000000">
        <w:rPr>
          <w:rtl w:val="0"/>
        </w:rPr>
        <w:t xml:space="preserve">пристрій сприяє практичному навчанню в таких галузях, як ПЛР-діагностика та виявлення біомаркерів, дозволяючи студентам моделювати або навіть брати участь у проектах епідеміологічного спостереження. Це сприяє підвищенню медичної грамотності та зміцнює здатність майбутніх фахівців залучатися до профілактичних стратегій охорони здоров'я, зрештою підтримуючи зусилля щодо зниження смертності, якої можна уникнути. Його застосування в тематичних дослідженнях, таких як непереносимість лактози або інфекції, що передаються статевим шляхом, сприяє ранньому розумінню проблем суспільного здоров'я та того, як дані можуть керувати процесом прийняття рішень. Розробка спеціального робочого пакету для спостереження за </w:t>
      </w:r>
      <w:r xmlns:w="http://schemas.openxmlformats.org/wordprocessingml/2006/main" w:rsidDel="00000000" w:rsidR="00000000" w:rsidRPr="00000000">
        <w:rPr>
          <w:b w:val="1"/>
          <w:rtl w:val="0"/>
        </w:rPr>
        <w:t xml:space="preserve">вірусом Зіка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цитомегаловірусом (ЦМВ) </w:t>
      </w:r>
      <w:r xmlns:w="http://schemas.openxmlformats.org/wordprocessingml/2006/main" w:rsidDel="00000000" w:rsidR="00000000" w:rsidRPr="00000000">
        <w:rPr>
          <w:rtl w:val="0"/>
        </w:rPr>
        <w:t xml:space="preserve">сприятиме </w:t>
      </w:r>
      <w:r xmlns:w="http://schemas.openxmlformats.org/wordprocessingml/2006/main" w:rsidDel="00000000" w:rsidR="00000000" w:rsidRPr="00000000">
        <w:rPr>
          <w:b w:val="1"/>
          <w:rtl w:val="0"/>
        </w:rPr>
        <w:t xml:space="preserve">зниженню смертності, якої можна уникнути </w:t>
      </w:r>
      <w:r xmlns:w="http://schemas.openxmlformats.org/wordprocessingml/2006/main" w:rsidDel="00000000" w:rsidR="00000000" w:rsidRPr="00000000">
        <w:rPr>
          <w:rtl w:val="0"/>
        </w:rPr>
        <w:t xml:space="preserve">, та підтримуватиме </w:t>
      </w:r>
      <w:r xmlns:w="http://schemas.openxmlformats.org/wordprocessingml/2006/main" w:rsidDel="00000000" w:rsidR="00000000" w:rsidRPr="00000000">
        <w:rPr>
          <w:b w:val="1"/>
          <w:rtl w:val="0"/>
        </w:rPr>
        <w:t xml:space="preserve">розробку політики на основі доказів та прийняття рішень у сфері охорони здоров'я </w:t>
      </w:r>
      <w:r xmlns:w="http://schemas.openxmlformats.org/wordprocessingml/2006/main" w:rsidDel="00000000" w:rsidR="00000000" w:rsidRPr="00000000">
        <w:rPr>
          <w:rtl w:val="0"/>
        </w:rPr>
        <w:t xml:space="preserve">щодо цих </w:t>
      </w:r>
      <w:r xmlns:w="http://schemas.openxmlformats.org/wordprocessingml/2006/main" w:rsidDel="00000000" w:rsidR="00000000" w:rsidRPr="00000000">
        <w:rPr>
          <w:b w:val="1"/>
          <w:rtl w:val="0"/>
        </w:rPr>
        <w:t xml:space="preserve">ендемічних вірусів </w:t>
      </w:r>
      <w:r xmlns:w="http://schemas.openxmlformats.org/wordprocessingml/2006/main" w:rsidDel="00000000" w:rsidR="00000000" w:rsidRPr="00000000">
        <w:rPr>
          <w:rtl w:val="0"/>
        </w:rPr>
        <w:t xml:space="preserve">як у </w:t>
      </w:r>
      <w:r xmlns:w="http://schemas.openxmlformats.org/wordprocessingml/2006/main" w:rsidDel="00000000" w:rsidR="00000000" w:rsidRPr="00000000">
        <w:rPr>
          <w:b w:val="1"/>
          <w:rtl w:val="0"/>
        </w:rPr>
        <w:t xml:space="preserve">Бразилії, так і в Європі </w:t>
      </w:r>
      <w:r xmlns:w="http://schemas.openxmlformats.org/wordprocessingml/2006/main" w:rsidDel="00000000" w:rsidR="00000000" w:rsidRPr="00000000">
        <w:rPr>
          <w:rtl w:val="0"/>
        </w:rPr>
        <w:t xml:space="preserve">.</w:t>
      </w:r>
    </w:p>
    <w:p w:rsidR="00000000" w:rsidDel="00000000" w:rsidP="00000000" w:rsidRDefault="00000000" w:rsidRPr="00000000" w14:paraId="0000017E">
      <w:pPr xmlns:w="http://schemas.openxmlformats.org/wordprocessingml/2006/main">
        <w:spacing w:after="280" w:before="280" w:lineRule="auto"/>
        <w:rPr/>
      </w:pPr>
      <w:r xmlns:w="http://schemas.openxmlformats.org/wordprocessingml/2006/main" w:rsidDel="00000000" w:rsidR="00000000" w:rsidRPr="00000000">
        <w:rPr>
          <w:rtl w:val="0"/>
        </w:rPr>
        <w:t xml:space="preserve">Проєкт також сприяє </w:t>
      </w:r>
      <w:r xmlns:w="http://schemas.openxmlformats.org/wordprocessingml/2006/main" w:rsidDel="00000000" w:rsidR="00000000" w:rsidRPr="00000000">
        <w:rPr>
          <w:b w:val="1"/>
          <w:rtl w:val="0"/>
        </w:rPr>
        <w:t xml:space="preserve">вдосконаленню політики та підвищенню обізнаності </w:t>
      </w:r>
      <w:r xmlns:w="http://schemas.openxmlformats.org/wordprocessingml/2006/main" w:rsidDel="00000000" w:rsidR="00000000" w:rsidRPr="00000000">
        <w:rPr>
          <w:rtl w:val="0"/>
        </w:rPr>
        <w:t xml:space="preserve">, оскільки студенти та викладачі застосовують наукові дані до реальних тематичних досліджень. Наприклад, модулі біоінформатики, що моделюють розсіювання забруднювачів навколишнього середовища або спалахи захворювань, допомагають імітувати, як наукові дані впливають на політику та міське планування. Ці заходи будуть представлені на публічних виставках та наукових ярмарках, що сприятиме підвищенню </w:t>
      </w:r>
      <w:r xmlns:w="http://schemas.openxmlformats.org/wordprocessingml/2006/main" w:rsidDel="00000000" w:rsidR="00000000" w:rsidRPr="00000000">
        <w:rPr>
          <w:b w:val="1"/>
          <w:rtl w:val="0"/>
        </w:rPr>
        <w:t xml:space="preserve">обізнаності споживачів та громадян </w:t>
      </w:r>
      <w:r xmlns:w="http://schemas.openxmlformats.org/wordprocessingml/2006/main" w:rsidDel="00000000" w:rsidR="00000000" w:rsidRPr="00000000">
        <w:rPr>
          <w:rtl w:val="0"/>
        </w:rPr>
        <w:t xml:space="preserve">щодо питань здоров'я та навколишнього середовища.</w:t>
      </w:r>
    </w:p>
    <w:p w:rsidR="00000000" w:rsidDel="00000000" w:rsidP="00000000" w:rsidRDefault="00000000" w:rsidRPr="00000000" w14:paraId="0000017F">
      <w:pPr xmlns:w="http://schemas.openxmlformats.org/wordprocessingml/2006/main">
        <w:spacing w:after="280" w:before="280" w:lineRule="auto"/>
        <w:rPr>
          <w:i w:val="1"/>
          <w:sz w:val="22"/>
          <w:szCs w:val="22"/>
          <w:highlight w:val="yellow"/>
        </w:rPr>
      </w:pPr>
      <w:r xmlns:w="http://schemas.openxmlformats.org/wordprocessingml/2006/main" w:rsidDel="00000000" w:rsidR="00000000" w:rsidRPr="00000000">
        <w:rPr>
          <w:rtl w:val="0"/>
        </w:rPr>
        <w:t xml:space="preserve">Важливо, що, забезпечуючи доступ до недорогих, високоефективних освітніх інструментів у недостатньо обслуговуваних регіонах, проєкт зменшує нерівність в освіті, підтримує гендерну рівність та відповідає Цілям сталого розвитку Організації Об'єднаних Націй: </w:t>
      </w:r>
      <w:r xmlns:w="http://schemas.openxmlformats.org/wordprocessingml/2006/main" w:rsidDel="00000000" w:rsidR="00000000" w:rsidRPr="00000000">
        <w:rPr>
          <w:b w:val="1"/>
          <w:rtl w:val="0"/>
        </w:rPr>
        <w:t xml:space="preserve">4 (Якісна освіта), 5 (Гендерна рівність), 10 (Зменшення нерівності), 13 (Борьба зі зміною клімату) та 3 (Добре здоров'я та благополуччя). </w:t>
      </w:r>
      <w:r xmlns:w="http://schemas.openxmlformats.org/wordprocessingml/2006/main" w:rsidDel="00000000" w:rsidR="00000000" w:rsidRPr="00000000">
        <w:rPr>
          <w:rtl w:val="0"/>
        </w:rPr>
        <w:t xml:space="preserve">Залучення недостатньо представлених студентів до STEM-навчання також сприяє побудові більш інклюзивного та науково грамотного суспільства, краще підготовленого до участі та впливу на демократичне прийняття рішень з питань охорони здоров'я, клімату та інновацій.</w:t>
      </w:r>
    </w:p>
    <w:p w:rsidR="00000000" w:rsidDel="00000000" w:rsidP="00000000" w:rsidRDefault="00000000" w:rsidRPr="00000000" w14:paraId="00000180">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2.1.4 Масштаб та значення</w:t>
      </w:r>
    </w:p>
    <w:p w:rsidR="00000000" w:rsidDel="00000000" w:rsidP="00000000" w:rsidRDefault="00000000" w:rsidRPr="00000000" w14:paraId="00000181">
      <w:pPr xmlns:w="http://schemas.openxmlformats.org/wordprocessingml/2006/main">
        <w:widowControl w:val="0"/>
        <w:numPr>
          <w:ilvl w:val="0"/>
          <w:numId w:val="18"/>
        </w:numPr>
        <w:pBdr>
          <w:top w:space="0" w:sz="0" w:val="nil"/>
          <w:left w:space="0" w:sz="0" w:val="nil"/>
          <w:bottom w:space="0" w:sz="0" w:val="nil"/>
          <w:right w:space="0" w:sz="0" w:val="nil"/>
          <w:between w:space="0" w:sz="0" w:val="nil"/>
        </w:pBdr>
        <w:shd w:fill="ffffff" w:val="clear"/>
        <w:spacing w:line="246" w:lineRule="auto"/>
        <w:ind w:left="720" w:hanging="360"/>
        <w:jc w:val="both"/>
        <w:rPr>
          <w:color w:val="000000"/>
          <w:sz w:val="22"/>
          <w:szCs w:val="22"/>
          <w:highlight w:val="yellow"/>
        </w:rPr>
      </w:pPr>
      <w:r xmlns:w="http://schemas.openxmlformats.org/wordprocessingml/2006/main" w:rsidDel="00000000" w:rsidR="00000000" w:rsidRPr="00000000">
        <w:rPr>
          <w:color w:val="000000"/>
          <w:sz w:val="22"/>
          <w:szCs w:val="22"/>
          <w:highlight w:val="yellow"/>
          <w:rtl w:val="0"/>
        </w:rPr>
        <w:t xml:space="preserve">Вкажіть масштаб та значущість внеску проекту в очікувані результати та вплив, якщо проект буде успішним. Надайте кількісні оцінки, де це можливо та змістовно.</w:t>
      </w:r>
    </w:p>
    <w:p w:rsidR="00000000" w:rsidDel="00000000" w:rsidP="00000000" w:rsidRDefault="00000000" w:rsidRPr="00000000" w14:paraId="00000182">
      <w:pPr xmlns:w="http://schemas.openxmlformats.org/wordprocessingml/2006/main">
        <w:pBdr>
          <w:top w:space="0" w:sz="0" w:val="nil"/>
          <w:left w:space="0" w:sz="0" w:val="nil"/>
          <w:bottom w:space="0" w:sz="0" w:val="nil"/>
          <w:right w:space="0" w:sz="0" w:val="nil"/>
          <w:between w:space="0" w:sz="0" w:val="nil"/>
        </w:pBdr>
        <w:shd w:fill="ffffff" w:val="clear"/>
        <w:spacing w:line="246" w:lineRule="auto"/>
        <w:ind w:left="720" w:firstLine="340"/>
        <w:jc w:val="both"/>
        <w:rPr>
          <w:i w:val="1"/>
          <w:color w:val="000000"/>
          <w:sz w:val="22"/>
          <w:szCs w:val="22"/>
          <w:highlight w:val="yellow"/>
        </w:rPr>
      </w:pPr>
      <w:r xmlns:w="http://schemas.openxmlformats.org/wordprocessingml/2006/main" w:rsidDel="00000000" w:rsidR="00000000" w:rsidRPr="00000000">
        <w:rPr>
          <w:color w:val="000000"/>
          <w:sz w:val="22"/>
          <w:szCs w:val="22"/>
          <w:highlight w:val="yellow"/>
          <w:rtl w:val="0"/>
        </w:rPr>
        <w:t xml:space="preserve">« </w:t>
      </w:r>
      <w:r xmlns:w="http://schemas.openxmlformats.org/wordprocessingml/2006/main" w:rsidDel="00000000" w:rsidR="00000000" w:rsidRPr="00000000">
        <w:rPr>
          <w:i w:val="1"/>
          <w:color w:val="000000"/>
          <w:sz w:val="22"/>
          <w:szCs w:val="22"/>
          <w:highlight w:val="yellow"/>
          <w:u w:val="single"/>
          <w:rtl w:val="0"/>
        </w:rPr>
        <w:t xml:space="preserve">Масштаб» </w:t>
      </w:r>
      <w:r xmlns:w="http://schemas.openxmlformats.org/wordprocessingml/2006/main" w:rsidDel="00000000" w:rsidR="00000000" w:rsidRPr="00000000">
        <w:rPr>
          <w:i w:val="1"/>
          <w:color w:val="000000"/>
          <w:sz w:val="22"/>
          <w:szCs w:val="22"/>
          <w:highlight w:val="yellow"/>
          <w:rtl w:val="0"/>
        </w:rPr>
        <w:t xml:space="preserve">стосується того, наскільки поширеними можуть бути результати та вплив. Наприклад, з точки зору розміру цільової групи або частки цієї групи, яка з часом отримає користь; </w:t>
      </w:r>
      <w:r xmlns:w="http://schemas.openxmlformats.org/wordprocessingml/2006/main" w:rsidDel="00000000" w:rsidR="00000000" w:rsidRPr="00000000">
        <w:rPr>
          <w:i w:val="1"/>
          <w:color w:val="000000"/>
          <w:sz w:val="22"/>
          <w:szCs w:val="22"/>
          <w:highlight w:val="yellow"/>
          <w:u w:val="single"/>
          <w:rtl w:val="0"/>
        </w:rPr>
        <w:t xml:space="preserve">«Значущість» </w:t>
      </w:r>
      <w:r xmlns:w="http://schemas.openxmlformats.org/wordprocessingml/2006/main" w:rsidDel="00000000" w:rsidR="00000000" w:rsidRPr="00000000">
        <w:rPr>
          <w:i w:val="1"/>
          <w:color w:val="000000"/>
          <w:sz w:val="22"/>
          <w:szCs w:val="22"/>
          <w:highlight w:val="yellow"/>
          <w:rtl w:val="0"/>
        </w:rPr>
        <w:t xml:space="preserve">стосується важливості або цінності цих переваг. Наприклад, кількість додаткових років здорового життя; економія енергії завдяки підвищенню ефективності енергопостачання.</w:t>
      </w:r>
    </w:p>
    <w:p w:rsidR="00000000" w:rsidDel="00000000" w:rsidP="00000000" w:rsidRDefault="00000000" w:rsidRPr="00000000" w14:paraId="00000183">
      <w:pPr xmlns:w="http://schemas.openxmlformats.org/wordprocessingml/2006/main">
        <w:pBdr>
          <w:top w:space="0" w:sz="0" w:val="nil"/>
          <w:left w:space="0" w:sz="0" w:val="nil"/>
          <w:bottom w:space="0" w:sz="0" w:val="nil"/>
          <w:right w:space="0" w:sz="0" w:val="nil"/>
          <w:between w:space="0" w:sz="0" w:val="nil"/>
        </w:pBdr>
        <w:shd w:fill="ffffff" w:val="clear"/>
        <w:spacing w:line="246" w:lineRule="auto"/>
        <w:ind w:left="720" w:firstLine="34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Поясніть ваші базові показники, контрольні показники та припущення, використані для цих оцінок. По можливості, кількісно визначте свою оцінку ефектів, яких ви очікуєте від свого проекту. Поясніть свої припущення, посилаючись, наприклад, на будь-які відповідні дослідження чи статистику. Де це доречно, намагайтеся використовувати лише одну методологію для розрахунку ваших оцінок: не різні методології для кожного партнера, регіону чи країни (екстраполяцію бажано має підготувати один партнер).</w:t>
      </w:r>
    </w:p>
    <w:p w:rsidR="00000000" w:rsidDel="00000000" w:rsidP="00000000" w:rsidRDefault="00000000" w:rsidRPr="00000000" w14:paraId="00000184">
      <w:pPr xmlns:w="http://schemas.openxmlformats.org/wordprocessingml/2006/main">
        <w:pBdr>
          <w:top w:space="0" w:sz="0" w:val="nil"/>
          <w:left w:space="0" w:sz="0" w:val="nil"/>
          <w:bottom w:space="0" w:sz="0" w:val="nil"/>
          <w:right w:space="0" w:sz="0" w:val="nil"/>
          <w:between w:space="0" w:sz="0" w:val="nil"/>
        </w:pBdr>
        <w:shd w:fill="ffffff" w:val="clear"/>
        <w:spacing w:line="246" w:lineRule="auto"/>
        <w:ind w:left="720" w:firstLine="340"/>
        <w:jc w:val="both"/>
        <w:rPr>
          <w:i w:val="1"/>
          <w:color w:val="000000"/>
          <w:sz w:val="22"/>
          <w:szCs w:val="22"/>
        </w:rPr>
      </w:pPr>
      <w:r xmlns:w="http://schemas.openxmlformats.org/wordprocessingml/2006/main" w:rsidDel="00000000" w:rsidR="00000000" w:rsidRPr="00000000">
        <w:rPr>
          <w:i w:val="1"/>
          <w:color w:val="000000"/>
          <w:sz w:val="22"/>
          <w:szCs w:val="22"/>
          <w:highlight w:val="yellow"/>
          <w:rtl w:val="0"/>
        </w:rPr>
        <w:t xml:space="preserve">Ваша оцінка повинна стосуватися лише цього проєкту — вплив інших ініціатив не слід враховувати.</w:t>
      </w:r>
    </w:p>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w:rsidDel="00000000" w:rsidR="00000000" w:rsidRPr="00000000">
        <w:rPr>
          <w:rtl w:val="0"/>
        </w:rPr>
      </w:r>
    </w:p>
    <w:p w:rsidR="00000000" w:rsidDel="00000000" w:rsidP="00000000" w:rsidRDefault="00000000" w:rsidRPr="00000000" w14:paraId="00000186">
      <w:pPr xmlns:w="http://schemas.openxmlformats.org/wordprocessingml/2006/main">
        <w:spacing w:after="280" w:before="280" w:lineRule="auto"/>
        <w:rPr/>
      </w:pPr>
      <w:r xmlns:w="http://schemas.openxmlformats.org/wordprocessingml/2006/main" w:rsidDel="00000000" w:rsidR="00000000" w:rsidRPr="00000000">
        <w:rPr>
          <w:rtl w:val="0"/>
        </w:rPr>
        <w:t xml:space="preserve">Масштаб очікуваних результатів проєкту SMART є значним, оскільки проєкт спрямований на структурну трансформацію в науковій освіті в Європі та </w:t>
      </w:r>
      <w:r xmlns:w="http://schemas.openxmlformats.org/wordprocessingml/2006/main" w:rsidDel="00000000" w:rsidR="00000000" w:rsidRPr="00000000">
        <w:rPr>
          <w:b w:val="1"/>
          <w:rtl w:val="0"/>
        </w:rPr>
        <w:t xml:space="preserve">в </w:t>
      </w:r>
      <w:r xmlns:w="http://schemas.openxmlformats.org/wordprocessingml/2006/main" w:rsidDel="00000000" w:rsidR="00000000" w:rsidRPr="00000000">
        <w:rPr>
          <w:rtl w:val="0"/>
        </w:rPr>
        <w:t xml:space="preserve">усьому світі. Проєкт має на меті досягти:</w:t>
      </w:r>
    </w:p>
    <w:p w:rsidR="00000000" w:rsidDel="00000000" w:rsidP="00000000" w:rsidRDefault="00000000" w:rsidRPr="00000000" w14:paraId="00000187">
      <w:pPr xmlns:w="http://schemas.openxmlformats.org/wordprocessingml/2006/main">
        <w:numPr>
          <w:ilvl w:val="0"/>
          <w:numId w:val="10"/>
        </w:numPr>
        <w:spacing w:before="280" w:lineRule="auto"/>
        <w:ind w:left="720" w:hanging="360"/>
        <w:rPr/>
      </w:pPr>
      <w:r xmlns:w="http://schemas.openxmlformats.org/wordprocessingml/2006/main" w:rsidDel="00000000" w:rsidR="00000000" w:rsidRPr="00000000">
        <w:rPr>
          <w:b w:val="1"/>
          <w:rtl w:val="0"/>
        </w:rPr>
        <w:t xml:space="preserve">500 студентів та 16 викладачів </w:t>
      </w:r>
      <w:r xmlns:w="http://schemas.openxmlformats.org/wordprocessingml/2006/main" w:rsidDel="00000000" w:rsidR="00000000" w:rsidRPr="00000000">
        <w:rPr>
          <w:rtl w:val="0"/>
        </w:rPr>
        <w:t xml:space="preserve">протягом пілотного етапу (до 2026 року) у 8 вищих навчальних закладах.</w:t>
      </w:r>
    </w:p>
    <w:p w:rsidR="00000000" w:rsidDel="00000000" w:rsidP="00000000" w:rsidRDefault="00000000" w:rsidRPr="00000000" w14:paraId="00000188">
      <w:pPr xmlns:w="http://schemas.openxmlformats.org/wordprocessingml/2006/main">
        <w:numPr>
          <w:ilvl w:val="0"/>
          <w:numId w:val="10"/>
        </w:numPr>
        <w:ind w:left="720" w:hanging="360"/>
        <w:rPr/>
      </w:pPr>
      <w:r xmlns:w="http://schemas.openxmlformats.org/wordprocessingml/2006/main" w:rsidDel="00000000" w:rsidR="00000000" w:rsidRPr="00000000">
        <w:rPr>
          <w:b w:val="1"/>
          <w:rtl w:val="0"/>
        </w:rPr>
        <w:t xml:space="preserve">2400 студентів та 50 викладачів </w:t>
      </w:r>
      <w:r xmlns:w="http://schemas.openxmlformats.org/wordprocessingml/2006/main" w:rsidDel="00000000" w:rsidR="00000000" w:rsidRPr="00000000">
        <w:rPr>
          <w:rtl w:val="0"/>
        </w:rPr>
        <w:t xml:space="preserve">на етапі розширення (до 2028 року) у 12+8 вищих навчальних закладах.</w:t>
      </w:r>
    </w:p>
    <w:p w:rsidR="00000000" w:rsidDel="00000000" w:rsidP="00000000" w:rsidRDefault="00000000" w:rsidRPr="00000000" w14:paraId="00000189">
      <w:pPr xmlns:w="http://schemas.openxmlformats.org/wordprocessingml/2006/main">
        <w:numPr>
          <w:ilvl w:val="0"/>
          <w:numId w:val="10"/>
        </w:numPr>
        <w:ind w:left="720" w:hanging="360"/>
        <w:rPr/>
      </w:pPr>
      <w:r xmlns:w="http://schemas.openxmlformats.org/wordprocessingml/2006/main" w:rsidDel="00000000" w:rsidR="00000000" w:rsidRPr="00000000">
        <w:rPr>
          <w:b w:val="1"/>
          <w:rtl w:val="0"/>
        </w:rPr>
        <w:t xml:space="preserve">10 000 студентів та понад 500 викладачів у всьому світі </w:t>
      </w:r>
      <w:r xmlns:w="http://schemas.openxmlformats.org/wordprocessingml/2006/main" w:rsidDel="00000000" w:rsidR="00000000" w:rsidRPr="00000000">
        <w:rPr>
          <w:rtl w:val="0"/>
        </w:rPr>
        <w:t xml:space="preserve">до 2030 року у </w:t>
      </w:r>
      <w:r xmlns:w="http://schemas.openxmlformats.org/wordprocessingml/2006/main" w:rsidDel="00000000" w:rsidR="00000000" w:rsidRPr="00000000">
        <w:rPr>
          <w:b w:val="1"/>
          <w:rtl w:val="0"/>
        </w:rPr>
        <w:t xml:space="preserve">32+8 інституціоналізованих вищих навчальних закладах </w:t>
      </w:r>
      <w:r xmlns:w="http://schemas.openxmlformats.org/wordprocessingml/2006/main" w:rsidDel="00000000" w:rsidR="00000000" w:rsidRPr="00000000">
        <w:rPr>
          <w:rtl w:val="0"/>
        </w:rPr>
        <w:t xml:space="preserve">, включаючи 20 за межами Європи.</w:t>
      </w:r>
    </w:p>
    <w:p w:rsidR="00000000" w:rsidDel="00000000" w:rsidP="00000000" w:rsidRDefault="00000000" w:rsidRPr="00000000" w14:paraId="0000018A">
      <w:pPr xmlns:w="http://schemas.openxmlformats.org/wordprocessingml/2006/main">
        <w:numPr>
          <w:ilvl w:val="0"/>
          <w:numId w:val="10"/>
        </w:numPr>
        <w:spacing w:after="280" w:lineRule="auto"/>
        <w:ind w:left="720" w:hanging="360"/>
        <w:rPr/>
      </w:pPr>
      <w:r xmlns:w="http://schemas.openxmlformats.org/wordprocessingml/2006/main" w:rsidDel="00000000" w:rsidR="00000000" w:rsidRPr="00000000">
        <w:rPr>
          <w:rtl w:val="0"/>
        </w:rPr>
        <w:t xml:space="preserve">Прогнозується, що до 2035 року вторинний інформаційно-просвітницький вплив (через матеріали з відкритим доступом та їх поширення) охопить до </w:t>
      </w:r>
      <w:r xmlns:w="http://schemas.openxmlformats.org/wordprocessingml/2006/main" w:rsidDel="00000000" w:rsidR="00000000" w:rsidRPr="00000000">
        <w:rPr>
          <w:b w:val="1"/>
          <w:rtl w:val="0"/>
        </w:rPr>
        <w:t xml:space="preserve">30 000 учнів та зацікавлених сторін </w:t>
      </w:r>
      <w:r xmlns:w="http://schemas.openxmlformats.org/wordprocessingml/2006/main" w:rsidDel="00000000" w:rsidR="00000000" w:rsidRPr="00000000">
        <w:rPr>
          <w:rtl w:val="0"/>
        </w:rPr>
        <w:t xml:space="preserve">за допомогою конференцій, навчальних таборів та цифрових платформ.</w:t>
      </w:r>
    </w:p>
    <w:p w:rsidR="00000000" w:rsidDel="00000000" w:rsidP="00000000" w:rsidRDefault="00000000" w:rsidRPr="00000000" w14:paraId="0000018B">
      <w:pPr xmlns:w="http://schemas.openxmlformats.org/wordprocessingml/2006/main">
        <w:spacing w:after="280" w:before="280" w:lineRule="auto"/>
        <w:rPr/>
      </w:pPr>
      <w:r xmlns:w="http://schemas.openxmlformats.org/wordprocessingml/2006/main" w:rsidDel="00000000" w:rsidR="00000000" w:rsidRPr="00000000">
        <w:rPr>
          <w:rtl w:val="0"/>
        </w:rPr>
        <w:t xml:space="preserve">Значення </w:t>
      </w:r>
      <w:r xmlns:w="http://schemas.openxmlformats.org/wordprocessingml/2006/main" w:rsidDel="00000000" w:rsidR="00000000" w:rsidRPr="00000000">
        <w:rPr>
          <w:rtl w:val="0"/>
        </w:rPr>
        <w:t xml:space="preserve">цих результатів полягає в їхньому прямому внеску в освітню реформу, рівність та розвиток навичок </w:t>
      </w:r>
      <w:r xmlns:w="http://schemas.openxmlformats.org/wordprocessingml/2006/main" w:rsidDel="00000000" w:rsidR="00000000" w:rsidRPr="00000000">
        <w:rPr>
          <w:b w:val="1"/>
          <w:rtl w:val="0"/>
        </w:rPr>
        <w:t xml:space="preserve">:</w:t>
      </w:r>
    </w:p>
    <w:p w:rsidR="00000000" w:rsidDel="00000000" w:rsidP="00000000" w:rsidRDefault="00000000" w:rsidRPr="00000000" w14:paraId="0000018C">
      <w:pPr xmlns:w="http://schemas.openxmlformats.org/wordprocessingml/2006/main">
        <w:numPr>
          <w:ilvl w:val="0"/>
          <w:numId w:val="11"/>
        </w:numPr>
        <w:spacing w:before="280" w:lineRule="auto"/>
        <w:ind w:left="720" w:hanging="360"/>
        <w:rPr/>
      </w:pPr>
      <w:r xmlns:w="http://schemas.openxmlformats.org/wordprocessingml/2006/main" w:rsidDel="00000000" w:rsidR="00000000" w:rsidRPr="00000000">
        <w:rPr>
          <w:rtl w:val="0"/>
        </w:rPr>
        <w:t xml:space="preserve">За оцінками, </w:t>
      </w:r>
      <w:r xmlns:w="http://schemas.openxmlformats.org/wordprocessingml/2006/main" w:rsidDel="00000000" w:rsidR="00000000" w:rsidRPr="00000000">
        <w:rPr>
          <w:b w:val="1"/>
          <w:rtl w:val="0"/>
        </w:rPr>
        <w:t xml:space="preserve">30% збільшення залученості студентів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40% покращення практичних результатів навчання </w:t>
      </w:r>
      <w:r xmlns:w="http://schemas.openxmlformats.org/wordprocessingml/2006/main" w:rsidDel="00000000" w:rsidR="00000000" w:rsidRPr="00000000">
        <w:rPr>
          <w:rtl w:val="0"/>
        </w:rPr>
        <w:t xml:space="preserve">, що базується на пілотних даних та дослідженнях, таких як Freeman et al. (PNAS, 2014) та Prince (J. Eng. Educ., 2004).</w:t>
      </w:r>
    </w:p>
    <w:p w:rsidR="00000000" w:rsidDel="00000000" w:rsidP="00000000" w:rsidRDefault="00000000" w:rsidRPr="00000000" w14:paraId="0000018D">
      <w:pPr xmlns:w="http://schemas.openxmlformats.org/wordprocessingml/2006/main">
        <w:numPr>
          <w:ilvl w:val="0"/>
          <w:numId w:val="11"/>
        </w:numPr>
        <w:ind w:left="720" w:hanging="360"/>
        <w:rPr/>
      </w:pPr>
      <w:r xmlns:w="http://schemas.openxmlformats.org/wordprocessingml/2006/main" w:rsidDel="00000000" w:rsidR="00000000" w:rsidRPr="00000000">
        <w:rPr>
          <w:rtl w:val="0"/>
        </w:rPr>
        <w:t xml:space="preserve">Економія коштів до </w:t>
      </w:r>
      <w:r xmlns:w="http://schemas.openxmlformats.org/wordprocessingml/2006/main" w:rsidDel="00000000" w:rsidR="00000000" w:rsidRPr="00000000">
        <w:rPr>
          <w:b w:val="1"/>
          <w:rtl w:val="0"/>
        </w:rPr>
        <w:t xml:space="preserve">80% на один експериментальний блок </w:t>
      </w:r>
      <w:r xmlns:w="http://schemas.openxmlformats.org/wordprocessingml/2006/main" w:rsidDel="00000000" w:rsidR="00000000" w:rsidRPr="00000000">
        <w:rPr>
          <w:rtl w:val="0"/>
        </w:rPr>
        <w:t xml:space="preserve">порівняно з традиційними лабораторними установками, що дозволяє установам з обмеженими ресурсами вперше надавати практичну освіту.</w:t>
      </w:r>
    </w:p>
    <w:p w:rsidR="00000000" w:rsidDel="00000000" w:rsidP="00000000" w:rsidRDefault="00000000" w:rsidRPr="00000000" w14:paraId="0000018E">
      <w:pPr xmlns:w="http://schemas.openxmlformats.org/wordprocessingml/2006/main">
        <w:numPr>
          <w:ilvl w:val="0"/>
          <w:numId w:val="11"/>
        </w:numPr>
        <w:ind w:left="720" w:hanging="360"/>
        <w:rPr/>
      </w:pPr>
      <w:r xmlns:w="http://schemas.openxmlformats.org/wordprocessingml/2006/main" w:rsidDel="00000000" w:rsidR="00000000" w:rsidRPr="00000000">
        <w:rPr>
          <w:rtl w:val="0"/>
        </w:rPr>
        <w:t xml:space="preserve">Розробка </w:t>
      </w:r>
      <w:r xmlns:w="http://schemas.openxmlformats.org/wordprocessingml/2006/main" w:rsidDel="00000000" w:rsidR="00000000" w:rsidRPr="00000000">
        <w:rPr>
          <w:b w:val="1"/>
          <w:rtl w:val="0"/>
        </w:rPr>
        <w:t xml:space="preserve">щонайменше одного комерційного стартапу (SMARTUP) </w:t>
      </w:r>
      <w:r xmlns:w="http://schemas.openxmlformats.org/wordprocessingml/2006/main" w:rsidDel="00000000" w:rsidR="00000000" w:rsidRPr="00000000">
        <w:rPr>
          <w:rtl w:val="0"/>
        </w:rPr>
        <w:t xml:space="preserve">, створення нових бізнес-моделей EdTech та внесок у регіональні інноваційні екосистеми.</w:t>
      </w:r>
    </w:p>
    <w:p w:rsidR="00000000" w:rsidDel="00000000" w:rsidP="00000000" w:rsidRDefault="00000000" w:rsidRPr="00000000" w14:paraId="0000018F">
      <w:pPr xmlns:w="http://schemas.openxmlformats.org/wordprocessingml/2006/main">
        <w:numPr>
          <w:ilvl w:val="0"/>
          <w:numId w:val="11"/>
        </w:numPr>
        <w:ind w:left="720" w:hanging="360"/>
        <w:rPr/>
      </w:pPr>
      <w:r xmlns:w="http://schemas.openxmlformats.org/wordprocessingml/2006/main" w:rsidDel="00000000" w:rsidR="00000000" w:rsidRPr="00000000">
        <w:rPr>
          <w:rtl w:val="0"/>
        </w:rPr>
        <w:t xml:space="preserve">Навчання </w:t>
      </w:r>
      <w:r xmlns:w="http://schemas.openxmlformats.org/wordprocessingml/2006/main" w:rsidDel="00000000" w:rsidR="00000000" w:rsidRPr="00000000">
        <w:rPr>
          <w:b w:val="1"/>
          <w:rtl w:val="0"/>
        </w:rPr>
        <w:t xml:space="preserve">240 викладачів/дослідників </w:t>
      </w:r>
      <w:r xmlns:w="http://schemas.openxmlformats.org/wordprocessingml/2006/main" w:rsidDel="00000000" w:rsidR="00000000" w:rsidRPr="00000000">
        <w:rPr>
          <w:rtl w:val="0"/>
        </w:rPr>
        <w:t xml:space="preserve">з питань підприємництва, штучного інтелекту та аналізу даних, сприяння цифровій готовності робочої сили.</w:t>
      </w:r>
    </w:p>
    <w:p w:rsidR="00000000" w:rsidDel="00000000" w:rsidP="00000000" w:rsidRDefault="00000000" w:rsidRPr="00000000" w14:paraId="00000190">
      <w:pPr xmlns:w="http://schemas.openxmlformats.org/wordprocessingml/2006/main">
        <w:numPr>
          <w:ilvl w:val="0"/>
          <w:numId w:val="11"/>
        </w:numPr>
        <w:spacing w:after="280" w:lineRule="auto"/>
        <w:ind w:left="720" w:hanging="360"/>
        <w:rPr/>
      </w:pPr>
      <w:r xmlns:w="http://schemas.openxmlformats.org/wordprocessingml/2006/main" w:rsidDel="00000000" w:rsidR="00000000" w:rsidRPr="00000000">
        <w:rPr>
          <w:rtl w:val="0"/>
        </w:rPr>
        <w:t xml:space="preserve">Внесок у </w:t>
      </w:r>
      <w:r xmlns:w="http://schemas.openxmlformats.org/wordprocessingml/2006/main" w:rsidDel="00000000" w:rsidR="00000000" w:rsidRPr="00000000">
        <w:rPr>
          <w:b w:val="1"/>
          <w:rtl w:val="0"/>
        </w:rPr>
        <w:t xml:space="preserve">досягнення Цілей сталого розвитку 3, 4, 5, 10 та 13 </w:t>
      </w:r>
      <w:r xmlns:w="http://schemas.openxmlformats.org/wordprocessingml/2006/main" w:rsidDel="00000000" w:rsidR="00000000" w:rsidRPr="00000000">
        <w:rPr>
          <w:rtl w:val="0"/>
        </w:rPr>
        <w:t xml:space="preserve">шляхом покращення доступу, інклюзії, екологічної обізнаності та медичної грамотності.</w:t>
      </w:r>
    </w:p>
    <w:p w:rsidR="00000000" w:rsidDel="00000000" w:rsidP="00000000" w:rsidRDefault="00000000" w:rsidRPr="00000000" w14:paraId="00000191">
      <w:pPr xmlns:w="http://schemas.openxmlformats.org/wordprocessingml/2006/main">
        <w:spacing w:after="280" w:before="280" w:lineRule="auto"/>
        <w:ind w:left="360" w:firstLine="0"/>
        <w:rPr>
          <w:b w:val="1"/>
          <w:sz w:val="27"/>
          <w:szCs w:val="27"/>
        </w:rPr>
      </w:pPr>
      <w:r xmlns:w="http://schemas.openxmlformats.org/wordprocessingml/2006/main" w:rsidDel="00000000" w:rsidR="00000000" w:rsidRPr="00000000">
        <w:rPr>
          <w:b w:val="1"/>
          <w:sz w:val="27"/>
          <w:szCs w:val="27"/>
          <w:rtl w:val="0"/>
        </w:rPr>
        <w:t xml:space="preserve">Базові показники та припущення</w:t>
      </w:r>
    </w:p>
    <w:p w:rsidR="00000000" w:rsidDel="00000000" w:rsidP="00000000" w:rsidRDefault="00000000" w:rsidRPr="00000000" w14:paraId="00000192">
      <w:pPr xmlns:w="http://schemas.openxmlformats.org/wordprocessingml/2006/main">
        <w:numPr>
          <w:ilvl w:val="0"/>
          <w:numId w:val="13"/>
        </w:numPr>
        <w:spacing w:before="280" w:lineRule="auto"/>
        <w:ind w:left="720" w:hanging="360"/>
        <w:rPr/>
      </w:pPr>
      <w:r xmlns:w="http://schemas.openxmlformats.org/wordprocessingml/2006/main" w:rsidDel="00000000" w:rsidR="00000000" w:rsidRPr="00000000">
        <w:rPr>
          <w:b w:val="1"/>
          <w:rtl w:val="0"/>
        </w:rPr>
        <w:t xml:space="preserve">Базова участь </w:t>
      </w:r>
      <w:r xmlns:w="http://schemas.openxmlformats.org/wordprocessingml/2006/main" w:rsidDel="00000000" w:rsidR="00000000" w:rsidRPr="00000000">
        <w:rPr>
          <w:rtl w:val="0"/>
        </w:rPr>
        <w:t xml:space="preserve">у практичному навчанні обмежена: ~60% вищих навчальних закладів у Європі повідомляють про недостатній доступ до лабораторного обладнання або цифрових інструментів (Звіт ЄС про наукову освіту, 2023).</w:t>
      </w:r>
    </w:p>
    <w:p w:rsidR="00000000" w:rsidDel="00000000" w:rsidP="00000000" w:rsidRDefault="00000000" w:rsidRPr="00000000" w14:paraId="00000193">
      <w:pPr xmlns:w="http://schemas.openxmlformats.org/wordprocessingml/2006/main">
        <w:numPr>
          <w:ilvl w:val="0"/>
          <w:numId w:val="13"/>
        </w:numPr>
        <w:ind w:left="720" w:hanging="360"/>
        <w:rPr/>
      </w:pPr>
      <w:r xmlns:w="http://schemas.openxmlformats.org/wordprocessingml/2006/main" w:rsidDel="00000000" w:rsidR="00000000" w:rsidRPr="00000000">
        <w:rPr>
          <w:rtl w:val="0"/>
        </w:rPr>
        <w:t xml:space="preserve">Пілотні дослідження, проведені в Португалії (NOVA) та Італії (UNIBO), показують, що студенти, які користуються програмою Dr. Vida Education, повідомляють </w:t>
      </w:r>
      <w:r xmlns:w="http://schemas.openxmlformats.org/wordprocessingml/2006/main" w:rsidDel="00000000" w:rsidR="00000000" w:rsidRPr="00000000">
        <w:rPr>
          <w:b w:val="1"/>
          <w:rtl w:val="0"/>
        </w:rPr>
        <w:t xml:space="preserve">про значно вищу задоволеність та впевненість </w:t>
      </w:r>
      <w:r xmlns:w="http://schemas.openxmlformats.org/wordprocessingml/2006/main" w:rsidDel="00000000" w:rsidR="00000000" w:rsidRPr="00000000">
        <w:rPr>
          <w:rtl w:val="0"/>
        </w:rPr>
        <w:t xml:space="preserve">у застосуванні наукових методів порівняно з контрольними групами.</w:t>
      </w:r>
    </w:p>
    <w:p w:rsidR="00000000" w:rsidDel="00000000" w:rsidP="00000000" w:rsidRDefault="00000000" w:rsidRPr="00000000" w14:paraId="00000194">
      <w:pPr xmlns:w="http://schemas.openxmlformats.org/wordprocessingml/2006/main">
        <w:numPr>
          <w:ilvl w:val="0"/>
          <w:numId w:val="13"/>
        </w:numPr>
        <w:ind w:left="720" w:hanging="360"/>
        <w:rPr/>
      </w:pPr>
      <w:r xmlns:w="http://schemas.openxmlformats.org/wordprocessingml/2006/main" w:rsidDel="00000000" w:rsidR="00000000" w:rsidRPr="00000000">
        <w:rPr>
          <w:rtl w:val="0"/>
        </w:rPr>
        <w:t xml:space="preserve">Порівняння вартості базується на ринкових цінах на обладнання (традиційне УФ-Вид: 15 000–40 000 євро; флуоресцентні модулі: понад 8 000 євро; ПЛР-системи: 10 000–25 000 євро), тоді як Dr. Vida Education прагне забезпечити інтегровану функціональність за ціною </w:t>
      </w:r>
      <w:r xmlns:w="http://schemas.openxmlformats.org/wordprocessingml/2006/main" w:rsidDel="00000000" w:rsidR="00000000" w:rsidRPr="00000000">
        <w:rPr>
          <w:b w:val="1"/>
          <w:rtl w:val="0"/>
        </w:rPr>
        <w:t xml:space="preserve">&lt;1000 євро/пристрій (видиме світло, флуоресценція, фосфоресценція, ПЛР) або 1500 євро з УФ </w:t>
      </w:r>
      <w:r xmlns:w="http://schemas.openxmlformats.org/wordprocessingml/2006/main" w:rsidDel="00000000" w:rsidR="00000000" w:rsidRPr="00000000">
        <w:rPr>
          <w:rtl w:val="0"/>
        </w:rPr>
        <w:t xml:space="preserve">.</w:t>
      </w:r>
    </w:p>
    <w:p w:rsidR="00000000" w:rsidDel="00000000" w:rsidP="00000000" w:rsidRDefault="00000000" w:rsidRPr="00000000" w14:paraId="00000195">
      <w:pPr xmlns:w="http://schemas.openxmlformats.org/wordprocessingml/2006/main">
        <w:numPr>
          <w:ilvl w:val="0"/>
          <w:numId w:val="13"/>
        </w:numPr>
        <w:spacing w:after="280" w:lineRule="auto"/>
        <w:ind w:left="720" w:hanging="360"/>
        <w:rPr/>
      </w:pPr>
      <w:r xmlns:w="http://schemas.openxmlformats.org/wordprocessingml/2006/main" w:rsidDel="00000000" w:rsidR="00000000" w:rsidRPr="00000000">
        <w:rPr>
          <w:rtl w:val="0"/>
        </w:rPr>
        <w:t xml:space="preserve">Методологія екстраполяції використовує дані про вплив пілотних проектів від партнерських вищих навчальних закладів та прогнозовані криві впровадження, отримані на основі порівнянних ініціатив у сфері освітніх технологій, що фінансуються ЄС.</w:t>
      </w:r>
    </w:p>
    <w:p w:rsidR="00000000" w:rsidDel="00000000" w:rsidP="00000000" w:rsidRDefault="00000000" w:rsidRPr="00000000" w14:paraId="00000196">
      <w:pPr xmlns:w="http://schemas.openxmlformats.org/wordprocessingml/2006/main">
        <w:spacing w:after="280" w:before="280" w:lineRule="auto"/>
        <w:rPr/>
      </w:pPr>
      <w:r xmlns:w="http://schemas.openxmlformats.org/wordprocessingml/2006/main" w:rsidDel="00000000" w:rsidR="00000000" w:rsidRPr="00000000">
        <w:rPr>
          <w:rtl w:val="0"/>
        </w:rPr>
        <w:t xml:space="preserve">Усі оцінки стосуються виключно проєкту SMART та не враховують і не припускають впливу інших ініціатив чи поточних реформ.</w:t>
      </w:r>
    </w:p>
    <w:p w:rsidR="00000000" w:rsidDel="00000000" w:rsidP="00000000" w:rsidRDefault="00000000" w:rsidRPr="00000000" w14:paraId="00000197">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2.1.5 Вимоги та потенційні перешкоди</w:t>
      </w:r>
    </w:p>
    <w:p w:rsidR="00000000" w:rsidDel="00000000" w:rsidP="00000000" w:rsidRDefault="00000000" w:rsidRPr="00000000" w14:paraId="00000198">
      <w:pPr xmlns:w="http://schemas.openxmlformats.org/wordprocessingml/2006/main">
        <w:widowControl w:val="0"/>
        <w:numPr>
          <w:ilvl w:val="0"/>
          <w:numId w:val="18"/>
        </w:numPr>
        <w:pBdr>
          <w:top w:space="0" w:sz="0" w:val="nil"/>
          <w:left w:space="0" w:sz="0" w:val="nil"/>
          <w:bottom w:space="0" w:sz="0" w:val="nil"/>
          <w:right w:space="0" w:sz="0" w:val="nil"/>
          <w:between w:space="0" w:sz="0" w:val="nil"/>
        </w:pBdr>
        <w:ind w:left="720" w:hanging="360"/>
        <w:jc w:val="both"/>
        <w:rPr>
          <w:color w:val="000000"/>
          <w:sz w:val="22"/>
          <w:szCs w:val="22"/>
          <w:highlight w:val="yellow"/>
        </w:rPr>
      </w:pPr>
      <w:r xmlns:w="http://schemas.openxmlformats.org/wordprocessingml/2006/main" w:rsidDel="00000000" w:rsidR="00000000" w:rsidRPr="00000000">
        <w:rPr>
          <w:color w:val="000000"/>
          <w:sz w:val="22"/>
          <w:szCs w:val="22"/>
          <w:highlight w:val="yellow"/>
          <w:rtl w:val="0"/>
        </w:rPr>
        <w:t xml:space="preserve">Опишіть будь-які вимоги та потенційні перешкоди, що виникають з факторів, що виходять за рамки та тривалість проекту, які можуть визначити, чи будуть досягнуті бажані результати та вплив. До них можуть належати, наприклад, інші дослідження та розробки в рамках програми «Горизонт Європа» та за її межами; регуляторне середовище; цільові ринки; поведінка користувачів. Вкажіть, чи можуть ці фактори змінюватися з часом. Опишіть будь-які пом’якшувальні заходи, які ви пропонуєте в рамках вашого проекту або за його межами, які можуть знадобитися, якщо ваші припущення виявляться неправильними, або для усунення виявлених перешкод.</w:t>
      </w:r>
    </w:p>
    <w:p w:rsidR="00000000" w:rsidDel="00000000" w:rsidP="00000000" w:rsidRDefault="00000000" w:rsidRPr="00000000" w14:paraId="00000199">
      <w:pPr xmlns:w="http://schemas.openxmlformats.org/wordprocessingml/2006/main">
        <w:widowControl w:val="0"/>
        <w:numPr>
          <w:ilvl w:val="0"/>
          <w:numId w:val="18"/>
        </w:numPr>
        <w:pBdr>
          <w:top w:space="0" w:sz="0" w:val="nil"/>
          <w:left w:space="0" w:sz="0" w:val="nil"/>
          <w:bottom w:space="0" w:sz="0" w:val="nil"/>
          <w:right w:space="0" w:sz="0" w:val="nil"/>
          <w:between w:space="0" w:sz="0" w:val="nil"/>
        </w:pBdr>
        <w:ind w:left="720" w:hanging="360"/>
        <w:jc w:val="both"/>
        <w:rPr>
          <w:color w:val="000000"/>
          <w:sz w:val="22"/>
          <w:szCs w:val="22"/>
          <w:highlight w:val="yellow"/>
        </w:rPr>
      </w:pPr>
      <w:r xmlns:w="http://schemas.openxmlformats.org/wordprocessingml/2006/main" w:rsidDel="00000000" w:rsidR="00000000" w:rsidRPr="00000000">
        <w:rPr>
          <w:color w:val="000000"/>
          <w:sz w:val="22"/>
          <w:szCs w:val="22"/>
          <w:highlight w:val="yellow"/>
          <w:rtl w:val="0"/>
        </w:rPr>
        <w:t xml:space="preserve">Зверніть увагу, що це не включає критичні ризики, властиві управлінню самим проектом,</w:t>
      </w:r>
    </w:p>
    <w:p w:rsidR="00000000" w:rsidDel="00000000" w:rsidP="00000000" w:rsidRDefault="00000000" w:rsidRPr="00000000" w14:paraId="0000019A">
      <w:pPr xmlns:w="http://schemas.openxmlformats.org/wordprocessingml/2006/main">
        <w:widowControl w:val="0"/>
        <w:pBdr>
          <w:top w:space="0" w:sz="0" w:val="nil"/>
          <w:left w:space="0" w:sz="0" w:val="nil"/>
          <w:bottom w:space="0" w:sz="0" w:val="nil"/>
          <w:right w:space="0" w:sz="0" w:val="nil"/>
          <w:between w:space="0" w:sz="0" w:val="nil"/>
        </w:pBdr>
        <w:ind w:left="720" w:firstLine="0"/>
        <w:jc w:val="both"/>
        <w:rPr>
          <w:color w:val="000000"/>
          <w:sz w:val="22"/>
          <w:szCs w:val="22"/>
          <w:highlight w:val="yellow"/>
        </w:rPr>
      </w:pPr>
      <w:r xmlns:w="http://schemas.openxmlformats.org/wordprocessingml/2006/main" w:rsidDel="00000000" w:rsidR="00000000" w:rsidRPr="00000000">
        <w:rPr>
          <w:color w:val="000000"/>
          <w:sz w:val="22"/>
          <w:szCs w:val="22"/>
          <w:highlight w:val="yellow"/>
          <w:rtl w:val="0"/>
        </w:rPr>
        <w:t xml:space="preserve">що має бути описано нижче в розділі «Впровадження».</w:t>
      </w:r>
    </w:p>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ind w:left="720" w:firstLine="0"/>
        <w:jc w:val="both"/>
        <w:rPr>
          <w:color w:val="000000"/>
          <w:sz w:val="22"/>
          <w:szCs w:val="22"/>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179690</wp:posOffset>
            </wp:positionV>
            <wp:extent cx="3718202" cy="2429083"/>
            <wp:effectExtent b="0" l="0" r="0" t="0"/>
            <wp:wrapSquare wrapText="bothSides" distB="114300" distT="114300" distL="114300" distR="114300"/>
            <wp:docPr id="1275117729"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3718202" cy="2429083"/>
                    </a:xfrm>
                    <a:prstGeom prst="rect"/>
                    <a:ln/>
                  </pic:spPr>
                </pic:pic>
              </a:graphicData>
            </a:graphic>
          </wp:anchor>
        </w:drawing>
      </w:r>
    </w:p>
    <w:p w:rsidR="00000000" w:rsidDel="00000000" w:rsidP="00000000" w:rsidRDefault="00000000" w:rsidRPr="00000000" w14:paraId="0000019C">
      <w:pPr xmlns:w="http://schemas.openxmlformats.org/wordprocessingml/2006/main">
        <w:widowControl w:val="0"/>
        <w:pBdr>
          <w:top w:space="0" w:sz="0" w:val="nil"/>
          <w:left w:space="0" w:sz="0" w:val="nil"/>
          <w:bottom w:space="0" w:sz="0" w:val="nil"/>
          <w:right w:space="0" w:sz="0" w:val="nil"/>
          <w:between w:space="0" w:sz="0" w:val="nil"/>
        </w:pBdr>
        <w:ind w:left="720" w:firstLine="0"/>
        <w:jc w:val="both"/>
        <w:rPr>
          <w:color w:val="000000"/>
          <w:sz w:val="22"/>
          <w:szCs w:val="22"/>
          <w:highlight w:val="yellow"/>
        </w:rPr>
      </w:pPr>
      <w:r xmlns:w="http://schemas.openxmlformats.org/wordprocessingml/2006/main" w:rsidDel="00000000" w:rsidR="00000000" w:rsidRPr="00000000">
        <w:rPr>
          <w:rtl w:val="0"/>
        </w:rPr>
        <w:t xml:space="preserve">Основна перешкода полягає в поведінці користувачів та інституційній культурі, де опір педагогічним змінам, особливо серед викладачів, незнайомих з цифровим або дослідницьким навчанням, може уповільнити впровадження. Незважаючи на інвестиції проекту в навчання та стимулювання викладачів, сталий перехід часто залежить від внутрішнього лідерства, підтримки управління та процесів змін, які виходять за рамки проекту. Крім того, європейський ринок освітніх технологій залишається дуже фрагментованим, зі значною варіабельністю систем закупівель, доступності фінансування та цифрової готовності в різних регіонах. Навіть за наявності доступного рішення успішне впровадження може залежати від інституційного або національного фінансування після завершення проекту, а увага може бути відвернута конкуруючими освітніми технологіями або програмами цифровізації. Крім того, паралельні дослідницькі та інноваційні ініціативи в рамках програми «Горизонт Європа» або національних схем можуть бути спрямовані на подібні цілі в STEM-освіті або навчанні на основі штучного інтелекту, що створює як можливості для синергії, так і ризики дублювання або зниження видимості, якщо ними не керувати ретельно. Для пом'якшення цих зовнішніх ризиків проект включає кілька заходів. Таким чином, проект SMART включає постійну співпрацю з національними освітніми товариствами та зацікавленими сторонами на рівні ЄС, щоб забезпечити відповідність освітнім стандартам, що розвиваються. Стратегія переносності та інституціоналізації, що підтримується меморандумами про взаєморозуміння з вищими навчальними закладами та розробкою навчальних програм з відкритим кодом, допоможе зберегти вплив проекту після закінчення періоду його фінансування. Створення стартапу SMARTUP під час проекту забезпечує стійку бізнес-модель для виробництва, підтримки та подальшого розвитку пристрою незалежно від циклів проектів ЄС. Для врахування поведінки користувачів проект навчає 500 викладачів та впроваджує механізми визнання, такі як сертифікація, академічні кредити та видимість на рівні ЄС, для впровадження експериментальних підходів до навчання в інституційну практику. Нарешті, активно залучаючи міжнародні мережі, такі як ті, що надаються групою NOVA-BIOSCOPE та EIT KICs, та узгоджуючи це з ширшими освітніми стратегіями ЄС, проект забезпечує як видимість, так і взаємодоповнюваність із відповідними ініціативами. Разом ці заходи розроблені для передбачення та пом'якшення зовнішніх невизначеностей, підтримуючи подальше масштабування та реалізацію запланованих результатів та впливу SMART далеко за межами офіційного завершення проекту.</w:t>
      </w:r>
    </w:p>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ind w:left="720" w:firstLine="0"/>
        <w:jc w:val="both"/>
        <w:rPr>
          <w:color w:val="000000"/>
          <w:sz w:val="22"/>
          <w:szCs w:val="22"/>
          <w:highlight w:val="yellow"/>
        </w:rPr>
      </w:pPr>
      <w:r w:rsidDel="00000000" w:rsidR="00000000" w:rsidRPr="00000000">
        <w:rPr>
          <w:rtl w:val="0"/>
        </w:rPr>
      </w:r>
    </w:p>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19F">
      <w:pPr xmlns:w="http://schemas.openxmlformats.org/wordprocessingml/2006/main">
        <w:keepNext w:val="1"/>
        <w:widowControl w:val="0"/>
        <w:pBdr>
          <w:top w:space="0" w:sz="0" w:val="nil"/>
          <w:left w:space="0" w:sz="0" w:val="nil"/>
          <w:bottom w:space="0" w:sz="0" w:val="nil"/>
          <w:right w:space="0" w:sz="0" w:val="nil"/>
          <w:between w:space="0" w:sz="0" w:val="nil"/>
        </w:pBdr>
        <w:shd w:fill="bdd7ee" w:val="clear"/>
        <w:ind w:left="720" w:hanging="720"/>
        <w:jc w:val="both"/>
        <w:rPr>
          <w:b w:val="1"/>
          <w:color w:val="000000"/>
          <w:sz w:val="22"/>
          <w:szCs w:val="22"/>
        </w:rPr>
      </w:pPr>
      <w:r xmlns:w="http://schemas.openxmlformats.org/wordprocessingml/2006/main" w:rsidDel="00000000" w:rsidR="00000000" w:rsidRPr="00000000">
        <w:rPr>
          <w:b w:val="1"/>
          <w:color w:val="000000"/>
          <w:sz w:val="22"/>
          <w:szCs w:val="22"/>
          <w:rtl w:val="0"/>
        </w:rPr>
        <w:t xml:space="preserve">2.2. Заходи для максимізації впливу – поширення, використання та комунікація </w:t>
      </w:r>
      <w:r xmlns:w="http://schemas.openxmlformats.org/wordprocessingml/2006/main" w:rsidDel="00000000" w:rsidR="00000000" w:rsidRPr="00000000">
        <w:rPr>
          <w:color w:val="a6a6a6"/>
          <w:sz w:val="18"/>
          <w:szCs w:val="18"/>
          <w:rtl w:val="0"/>
        </w:rPr>
        <w:t xml:space="preserve">#@COM-DIS-VIS-CDV@#</w:t>
      </w:r>
    </w:p>
    <w:p w:rsidR="00000000" w:rsidDel="00000000" w:rsidP="00000000" w:rsidRDefault="00000000" w:rsidRPr="00000000" w14:paraId="000001A0">
      <w:pPr xmlns:w="http://schemas.openxmlformats.org/wordprocessingml/2006/main">
        <w:shd w:fill="ffffff" w:val="clear"/>
        <w:spacing w:line="246" w:lineRule="auto"/>
        <w:jc w:val="both"/>
        <w:rPr>
          <w:sz w:val="22"/>
          <w:szCs w:val="22"/>
        </w:rPr>
      </w:pPr>
      <w:r xmlns:w="http://schemas.openxmlformats.org/wordprocessingml/2006/main" w:rsidDel="00000000" w:rsidR="00000000" w:rsidRPr="00000000">
        <w:rPr>
          <w:sz w:val="22"/>
          <w:szCs w:val="22"/>
          <w:rtl w:val="0"/>
        </w:rPr>
        <w:t xml:space="preserve">[наприклад, 5 сторінок, вкл. розділ 2.3]</w:t>
      </w:r>
    </w:p>
    <w:p w:rsidR="00000000" w:rsidDel="00000000" w:rsidP="00000000" w:rsidRDefault="00000000" w:rsidRPr="00000000" w14:paraId="000001A1">
      <w:pPr>
        <w:widowControl w:val="0"/>
        <w:jc w:val="both"/>
        <w:rPr>
          <w:sz w:val="22"/>
          <w:szCs w:val="22"/>
        </w:rPr>
      </w:pPr>
      <w:r w:rsidDel="00000000" w:rsidR="00000000" w:rsidRPr="00000000">
        <w:rPr>
          <w:rtl w:val="0"/>
        </w:rPr>
      </w:r>
    </w:p>
    <w:p w:rsidR="00000000" w:rsidDel="00000000" w:rsidP="00000000" w:rsidRDefault="00000000" w:rsidRPr="00000000" w14:paraId="000001A2">
      <w:pPr xmlns:w="http://schemas.openxmlformats.org/wordprocessingml/2006/main">
        <w:shd w:fill="ffffff" w:val="clear"/>
        <w:spacing w:line="246" w:lineRule="auto"/>
        <w:jc w:val="both"/>
        <w:rPr>
          <w:b w:val="1"/>
          <w:sz w:val="22"/>
          <w:szCs w:val="22"/>
        </w:rPr>
      </w:pPr>
      <w:r xmlns:w="http://schemas.openxmlformats.org/wordprocessingml/2006/main" w:rsidDel="00000000" w:rsidR="00000000" w:rsidRPr="00000000">
        <w:rPr>
          <w:b w:val="1"/>
          <w:sz w:val="22"/>
          <w:szCs w:val="22"/>
          <w:rtl w:val="0"/>
        </w:rPr>
        <w:t xml:space="preserve">2.2.1 Поширення, використання та комунікація</w:t>
      </w:r>
    </w:p>
    <w:p w:rsidR="00000000" w:rsidDel="00000000" w:rsidP="00000000" w:rsidRDefault="00000000" w:rsidRPr="00000000" w14:paraId="000001A3">
      <w:pPr xmlns:w="http://schemas.openxmlformats.org/wordprocessingml/2006/main">
        <w:numPr>
          <w:ilvl w:val="0"/>
          <w:numId w:val="20"/>
        </w:numPr>
        <w:shd w:fill="ffffff" w:val="clear"/>
        <w:spacing w:line="246" w:lineRule="auto"/>
        <w:ind w:left="726" w:hanging="357"/>
        <w:jc w:val="both"/>
        <w:rPr>
          <w:i w:val="1"/>
          <w:sz w:val="22"/>
          <w:szCs w:val="22"/>
          <w:highlight w:val="yellow"/>
        </w:rPr>
      </w:pPr>
      <w:r xmlns:w="http://schemas.openxmlformats.org/wordprocessingml/2006/main" w:rsidDel="00000000" w:rsidR="00000000" w:rsidRPr="00000000">
        <w:rPr>
          <w:sz w:val="22"/>
          <w:szCs w:val="22"/>
          <w:highlight w:val="yellow"/>
          <w:rtl w:val="0"/>
        </w:rPr>
        <w:t xml:space="preserve">Опишіть заплановані заходи для максимізації впливу вашого проєкту, надавши першу версію вашого « </w:t>
      </w:r>
      <w:r xmlns:w="http://schemas.openxmlformats.org/wordprocessingml/2006/main" w:rsidDel="00000000" w:rsidR="00000000" w:rsidRPr="00000000">
        <w:rPr>
          <w:sz w:val="22"/>
          <w:szCs w:val="22"/>
          <w:highlight w:val="yellow"/>
          <w:u w:val="single"/>
          <w:rtl w:val="0"/>
        </w:rPr>
        <w:t xml:space="preserve">плану поширення та використання, включаючи комунікаційні заходи» </w:t>
      </w:r>
      <w:r xmlns:w="http://schemas.openxmlformats.org/wordprocessingml/2006/main" w:rsidDel="00000000" w:rsidR="00000000" w:rsidRPr="00000000">
        <w:rPr>
          <w:sz w:val="22"/>
          <w:szCs w:val="22"/>
          <w:highlight w:val="yellow"/>
          <w:rtl w:val="0"/>
        </w:rPr>
        <w:t xml:space="preserve">. Опишіть заплановані заходи поширення, використання та комунікації, а також цільову(і) групу(и), на яку(і) вони спрямовані (наприклад, наукова спільнота, кінцеві користувачі, фінансові учасники, широка громадськість).</w:t>
      </w:r>
    </w:p>
    <w:p w:rsidR="00000000" w:rsidDel="00000000" w:rsidP="00000000" w:rsidRDefault="00000000" w:rsidRPr="00000000" w14:paraId="000001A4">
      <w:pPr xmlns:w="http://schemas.openxmlformats.org/wordprocessingml/2006/main">
        <w:spacing w:line="246" w:lineRule="auto"/>
        <w:ind w:firstLine="369"/>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Будь ласка, пам’ятайте, що цей план є умовою прийнятності, якщо в темі робочої програми прямо не зазначено інше. У випадку, якщо вашу пропозицію буде обрано для фінансування, протягом 6 місяців після дати підписання необхідно буде надати більш детальний «план поширення та використання, включаючи комунікаційні заходи», як обов’язковий результат проекту. Цей план періодично оновлюватиметься відповідно до прогресу проекту.</w:t>
      </w:r>
    </w:p>
    <w:p w:rsidR="00000000" w:rsidDel="00000000" w:rsidP="00000000" w:rsidRDefault="00000000" w:rsidRPr="00000000" w14:paraId="000001A5">
      <w:pPr xmlns:w="http://schemas.openxmlformats.org/wordprocessingml/2006/main">
        <w:shd w:fill="ffffff" w:val="clear"/>
        <w:spacing w:line="246" w:lineRule="auto"/>
        <w:ind w:firstLine="369"/>
        <w:jc w:val="both"/>
        <w:rPr>
          <w:i w:val="1"/>
          <w:sz w:val="22"/>
          <w:szCs w:val="22"/>
          <w:highlight w:val="yellow"/>
        </w:rPr>
      </w:pPr>
      <w:r xmlns:w="http://schemas.openxmlformats.org/wordprocessingml/2006/main" w:rsidDel="00000000" w:rsidR="00000000" w:rsidRPr="00000000">
        <w:rPr>
          <w:i w:val="1"/>
          <w:sz w:val="22"/>
          <w:szCs w:val="22"/>
          <w:highlight w:val="yellow"/>
          <w:u w:val="single"/>
          <w:rtl w:val="0"/>
        </w:rPr>
        <w:t xml:space="preserve">Комунікаційні </w:t>
      </w:r>
      <w:r xmlns:w="http://schemas.openxmlformats.org/wordprocessingml/2006/main" w:rsidDel="00000000" w:rsidR="00000000" w:rsidRPr="00000000">
        <w:rPr>
          <w:sz w:val="22"/>
          <w:szCs w:val="22"/>
          <w:highlight w:val="yellow"/>
          <w:vertAlign w:val="superscript"/>
        </w:rPr>
        <w:footnoteReference xmlns:w="http://schemas.openxmlformats.org/wordprocessingml/2006/main" w:customMarkFollows="0" w:id="0"/>
      </w:r>
      <w:r xmlns:w="http://schemas.openxmlformats.org/wordprocessingml/2006/main" w:rsidDel="00000000" w:rsidR="00000000" w:rsidRPr="00000000">
        <w:rPr>
          <w:i w:val="1"/>
          <w:sz w:val="22"/>
          <w:szCs w:val="22"/>
          <w:highlight w:val="yellow"/>
          <w:rtl w:val="0"/>
        </w:rPr>
        <w:t xml:space="preserve">заходи повинні просувати проект протягом усього його життєвого циклу. Мета полягає в тому, щоб інформувати та охоплювати суспільство, демонструвати виконану діяльність, а також використання та переваги, які проект матиме для громадян. Заходи повинні бути стратегічно спланованими, з чіткими цілями, починатися з самого початку та продовжуватися протягом усього життєвого циклу проекту. Опис комунікаційних заходів повинен містити основні повідомлення, а також інструменти та канали, які будуть використані для охоплення кожної з обраних цільових груп.</w:t>
      </w:r>
    </w:p>
    <w:p w:rsidR="00000000" w:rsidDel="00000000" w:rsidP="00000000" w:rsidRDefault="00000000" w:rsidRPr="00000000" w14:paraId="000001A6">
      <w:pPr xmlns:w="http://schemas.openxmlformats.org/wordprocessingml/2006/main">
        <w:spacing w:line="246" w:lineRule="auto"/>
        <w:ind w:firstLine="369"/>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Усі заходи повинні бути пропорційними масштабу проекту та містити конкретні дії, які будуть реалізовані як під час, так і після завершення проекту, наприклад, заходи зі стандартизації. Ваш план повинен належним чином враховувати можливі подальші дії вашого проекту після його завершення. В обґрунтуванні поясніть, чому кожен обраний захід найкраще підходить для охоплення цільової групи. Де це доречно, і зокрема для інноваційних дій, опишіть заходи для правдоподібного шляху комерціалізації інновацій.</w:t>
      </w:r>
    </w:p>
    <w:p w:rsidR="00000000" w:rsidDel="00000000" w:rsidP="00000000" w:rsidRDefault="00000000" w:rsidRPr="00000000" w14:paraId="000001A7">
      <w:pPr xmlns:w="http://schemas.openxmlformats.org/wordprocessingml/2006/main">
        <w:spacing w:line="246" w:lineRule="auto"/>
        <w:ind w:firstLine="369"/>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Якщо експлуатація очікується переважно в неасоційованих третіх країнах, обґрунтуйте це, пояснивши, як така експлуатація все ще відповідає інтересам Союзу.</w:t>
      </w:r>
    </w:p>
    <w:p w:rsidR="00000000" w:rsidDel="00000000" w:rsidP="00000000" w:rsidRDefault="00000000" w:rsidRPr="00000000" w14:paraId="000001A8">
      <w:pPr xmlns:w="http://schemas.openxmlformats.org/wordprocessingml/2006/main">
        <w:spacing w:line="246" w:lineRule="auto"/>
        <w:ind w:firstLine="369"/>
        <w:jc w:val="both"/>
        <w:rPr>
          <w:i w:val="1"/>
          <w:sz w:val="22"/>
          <w:szCs w:val="22"/>
        </w:rPr>
      </w:pPr>
      <w:r xmlns:w="http://schemas.openxmlformats.org/wordprocessingml/2006/main" w:rsidDel="00000000" w:rsidR="00000000" w:rsidRPr="00000000">
        <w:rPr>
          <w:i w:val="1"/>
          <w:sz w:val="22"/>
          <w:szCs w:val="22"/>
          <w:highlight w:val="yellow"/>
          <w:rtl w:val="0"/>
        </w:rPr>
        <w:t xml:space="preserve">Опишіть можливі зворотні зв'язки щодо політичних заходів, отриманих у рамках проекту, які сприятимуть розробці, моніторингу, перегляду та коригуванню (за необхідності) існуючих політичних та програмних заходів або формуванню та підтримці впровадження нових політичних ініціатив та рішень.</w:t>
      </w:r>
    </w:p>
    <w:p w:rsidR="00000000" w:rsidDel="00000000" w:rsidP="00000000" w:rsidRDefault="00000000" w:rsidRPr="00000000" w14:paraId="000001A9">
      <w:pPr xmlns:w="http://schemas.openxmlformats.org/wordprocessingml/2006/main">
        <w:jc w:val="both"/>
        <w:rPr>
          <w:b w:val="1"/>
        </w:rPr>
      </w:pPr>
      <w:r xmlns:w="http://schemas.openxmlformats.org/wordprocessingml/2006/main" w:rsidDel="00000000" w:rsidR="00000000" w:rsidRPr="00000000">
        <w:rPr>
          <w:rtl w:val="0"/>
        </w:rPr>
        <w:t xml:space="preserve">Для забезпечення максимального впливу проекту SMART вкрай важливо ефективно доносити його висновки до відповідних цільових аудиторій та зацікавлених сторін. Цього буде досягнуто за допомогою комплексного підходу, зосередженого на поширенні, використанні та комунікації. EXEL, малий та середній бізнес з великим досвідом в управлінні гучними дослідницькими проектами ЄС, очолить ці зусилля, які координуються в рамках спеціального робочого пакету (WP3). Стратегія розроблена для підвищення обізнаності та залучення як під час, так і після виконання проекту. Детальний план, що окреслює ці заходи, буде підготовлено на початку проекту, в якому будуть зазначені дії для підвищення видимості та охоплення проекту.</w:t>
      </w:r>
    </w:p>
    <w:p w:rsidR="00000000" w:rsidDel="00000000" w:rsidP="00000000" w:rsidRDefault="00000000" w:rsidRPr="00000000" w14:paraId="000001AA">
      <w:pPr xmlns:w="http://schemas.openxmlformats.org/wordprocessingml/2006/main">
        <w:jc w:val="both"/>
        <w:rPr>
          <w:b w:val="1"/>
        </w:rPr>
      </w:pPr>
      <w:r xmlns:w="http://schemas.openxmlformats.org/wordprocessingml/2006/main" w:rsidDel="00000000" w:rsidR="00000000" w:rsidRPr="00000000">
        <w:rPr>
          <w:b w:val="1"/>
          <w:rtl w:val="0"/>
        </w:rPr>
        <w:t xml:space="preserve">2.2.1.1 Внутрішня комунікація</w:t>
      </w:r>
    </w:p>
    <w:p w:rsidR="00000000" w:rsidDel="00000000" w:rsidP="00000000" w:rsidRDefault="00000000" w:rsidRPr="00000000" w14:paraId="000001AB">
      <w:pPr xmlns:w="http://schemas.openxmlformats.org/wordprocessingml/2006/main">
        <w:jc w:val="both"/>
        <w:rPr/>
      </w:pPr>
      <w:r xmlns:w="http://schemas.openxmlformats.org/wordprocessingml/2006/main" w:rsidDel="00000000" w:rsidR="00000000" w:rsidRPr="00000000">
        <w:rPr>
          <w:rtl w:val="0"/>
        </w:rPr>
        <w:t xml:space="preserve">Консорціум SMART забезпечує безперервну та динамічну комунікацію через різні канали, сприяючи безперебійному обміну інформацією, аналітичними даними та оновленнями. Використовуючи цифрові інструменти, такі як </w:t>
      </w:r>
      <w:r xmlns:w="http://schemas.openxmlformats.org/wordprocessingml/2006/main" w:rsidDel="00000000" w:rsidR="00000000" w:rsidRPr="00000000">
        <w:rPr>
          <w:b w:val="1"/>
          <w:rtl w:val="0"/>
        </w:rPr>
        <w:t xml:space="preserve">віртуальні зустрічі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відеоконференції </w:t>
      </w:r>
      <w:r xmlns:w="http://schemas.openxmlformats.org/wordprocessingml/2006/main" w:rsidDel="00000000" w:rsidR="00000000" w:rsidRPr="00000000">
        <w:rPr>
          <w:rtl w:val="0"/>
        </w:rPr>
        <w:t xml:space="preserve">та</w:t>
      </w:r>
      <w:r xmlns:w="http://schemas.openxmlformats.org/wordprocessingml/2006/main" w:rsidDel="00000000" w:rsidR="00000000" w:rsidRPr="00000000">
        <w:rPr>
          <w:b w:val="1"/>
          <w:rtl w:val="0"/>
        </w:rPr>
        <w:t xml:space="preserve"> </w:t>
      </w:r>
      <w:r xmlns:w="http://schemas.openxmlformats.org/wordprocessingml/2006/main" w:rsidDel="00000000" w:rsidR="00000000" w:rsidRPr="00000000">
        <w:rPr>
          <w:rtl w:val="0"/>
        </w:rPr>
        <w:t xml:space="preserve">Завдяки спільним </w:t>
      </w:r>
      <w:r xmlns:w="http://schemas.openxmlformats.org/wordprocessingml/2006/main" w:rsidDel="00000000" w:rsidR="00000000" w:rsidRPr="00000000">
        <w:rPr>
          <w:b w:val="1"/>
          <w:rtl w:val="0"/>
        </w:rPr>
        <w:t xml:space="preserve">онлайн-платформам </w:t>
      </w:r>
      <w:r xmlns:w="http://schemas.openxmlformats.org/wordprocessingml/2006/main" w:rsidDel="00000000" w:rsidR="00000000" w:rsidRPr="00000000">
        <w:rPr>
          <w:rtl w:val="0"/>
        </w:rPr>
        <w:t xml:space="preserve">партнери можуть ефективно взаємодіяти з різних місць та часових поясів. Ця комунікаційна структура поєднує формальні елементи, такі як поширення офіційних звітів про хід роботи та документів, з неформальною взаємодією, такою як </w:t>
      </w:r>
      <w:r xmlns:w="http://schemas.openxmlformats.org/wordprocessingml/2006/main" w:rsidDel="00000000" w:rsidR="00000000" w:rsidRPr="00000000">
        <w:rPr>
          <w:b w:val="1"/>
          <w:rtl w:val="0"/>
        </w:rPr>
        <w:t xml:space="preserve">командні чати </w:t>
      </w:r>
      <w:r xmlns:w="http://schemas.openxmlformats.org/wordprocessingml/2006/main" w:rsidDel="00000000" w:rsidR="00000000" w:rsidRPr="00000000">
        <w:rPr>
          <w:rtl w:val="0"/>
        </w:rPr>
        <w:t xml:space="preserve">. Такий збалансований підхід сприяє прозорості та інклюзивності, зміцнюючи людський капітал у сфері досліджень та інновацій, одночасно покращуючи співпрацю між секторами.</w:t>
      </w:r>
    </w:p>
    <w:p w:rsidR="00000000" w:rsidDel="00000000" w:rsidP="00000000" w:rsidRDefault="00000000" w:rsidRPr="00000000" w14:paraId="000001AC">
      <w:pPr xmlns:w="http://schemas.openxmlformats.org/wordprocessingml/2006/main">
        <w:jc w:val="both"/>
        <w:rPr/>
      </w:pPr>
      <w:r xmlns:w="http://schemas.openxmlformats.org/wordprocessingml/2006/main" w:rsidDel="00000000" w:rsidR="00000000" w:rsidRPr="00000000">
        <w:rPr>
          <w:rtl w:val="0"/>
        </w:rPr>
        <w:t xml:space="preserve">Для подальшого сприяння співпраці та міжсекторальній взаємодії </w:t>
      </w:r>
      <w:r xmlns:w="http://schemas.openxmlformats.org/wordprocessingml/2006/main" w:rsidDel="00000000" w:rsidR="00000000" w:rsidRPr="00000000">
        <w:rPr>
          <w:b w:val="1"/>
          <w:rtl w:val="0"/>
        </w:rPr>
        <w:t xml:space="preserve">SMART </w:t>
      </w:r>
      <w:r xmlns:w="http://schemas.openxmlformats.org/wordprocessingml/2006/main" w:rsidDel="00000000" w:rsidR="00000000" w:rsidRPr="00000000">
        <w:rPr>
          <w:rtl w:val="0"/>
        </w:rPr>
        <w:t xml:space="preserve">організовує регулярні </w:t>
      </w:r>
      <w:r xmlns:w="http://schemas.openxmlformats.org/wordprocessingml/2006/main" w:rsidDel="00000000" w:rsidR="00000000" w:rsidRPr="00000000">
        <w:rPr>
          <w:b w:val="1"/>
          <w:rtl w:val="0"/>
        </w:rPr>
        <w:t xml:space="preserve">зустрічі консорціуму </w:t>
      </w:r>
      <w:r xmlns:w="http://schemas.openxmlformats.org/wordprocessingml/2006/main" w:rsidDel="00000000" w:rsidR="00000000" w:rsidRPr="00000000">
        <w:rPr>
          <w:rtl w:val="0"/>
        </w:rPr>
        <w:t xml:space="preserve">, як онлайн, так і особисто. Ці зустрічі є критично важливими для глибоких обговорень, вирішення проблем та забезпечення відповідності загальним цілям проекту. Також заплановані зустрічі з урахуванням конкретних завдань для сприяння цілеспрямованому прогресу, зокрема для підтримки підвищення рівня досконалості в країнах, що охоплюють розширення.</w:t>
      </w:r>
    </w:p>
    <w:p w:rsidR="00000000" w:rsidDel="00000000" w:rsidP="00000000" w:rsidRDefault="00000000" w:rsidRPr="00000000" w14:paraId="000001AD">
      <w:pPr xmlns:w="http://schemas.openxmlformats.org/wordprocessingml/2006/main">
        <w:jc w:val="both"/>
        <w:rPr>
          <w:b w:val="1"/>
        </w:rPr>
      </w:pPr>
      <w:r xmlns:w="http://schemas.openxmlformats.org/wordprocessingml/2006/main" w:rsidDel="00000000" w:rsidR="00000000" w:rsidRPr="00000000">
        <w:rPr>
          <w:b w:val="1"/>
          <w:rtl w:val="0"/>
        </w:rPr>
        <w:t xml:space="preserve">2.2.1.2 Стратегія поширення</w:t>
      </w:r>
    </w:p>
    <w:p w:rsidR="00000000" w:rsidDel="00000000" w:rsidP="00000000" w:rsidRDefault="00000000" w:rsidRPr="00000000" w14:paraId="000001AE">
      <w:pPr xmlns:w="http://schemas.openxmlformats.org/wordprocessingml/2006/main">
        <w:jc w:val="both"/>
        <w:rPr/>
      </w:pPr>
      <w:r xmlns:w="http://schemas.openxmlformats.org/wordprocessingml/2006/main" w:rsidDel="00000000" w:rsidR="00000000" w:rsidRPr="00000000">
        <w:rPr>
          <w:rtl w:val="0"/>
        </w:rPr>
        <w:t xml:space="preserve">Стратегія поширення інформації про проєкт SMART буде ретельно розроблена для забезпечення ефективного донесення його результатів, відкриттів та досягнень до широкої наукової аудиторії та за її межами. Відповідно до мети проєкту – сприяння інституційним реформам, подолання відтоку мізків та покращення обміну знаннями, ця стратегія розпочнеться з визначення </w:t>
      </w:r>
      <w:r xmlns:w="http://schemas.openxmlformats.org/wordprocessingml/2006/main" w:rsidDel="00000000" w:rsidR="00000000" w:rsidRPr="00000000">
        <w:rPr>
          <w:b w:val="1"/>
          <w:rtl w:val="0"/>
        </w:rPr>
        <w:t xml:space="preserve">ключових зацікавлених сторін </w:t>
      </w:r>
      <w:r xmlns:w="http://schemas.openxmlformats.org/wordprocessingml/2006/main" w:rsidDel="00000000" w:rsidR="00000000" w:rsidRPr="00000000">
        <w:rPr>
          <w:rtl w:val="0"/>
        </w:rPr>
        <w:t xml:space="preserve">та розробки </w:t>
      </w:r>
      <w:r xmlns:w="http://schemas.openxmlformats.org/wordprocessingml/2006/main" w:rsidDel="00000000" w:rsidR="00000000" w:rsidRPr="00000000">
        <w:rPr>
          <w:b w:val="1"/>
          <w:rtl w:val="0"/>
        </w:rPr>
        <w:t xml:space="preserve">цільових підходів </w:t>
      </w:r>
      <w:r xmlns:w="http://schemas.openxmlformats.org/wordprocessingml/2006/main" w:rsidDel="00000000" w:rsidR="00000000" w:rsidRPr="00000000">
        <w:rPr>
          <w:rtl w:val="0"/>
        </w:rPr>
        <w:t xml:space="preserve">для залучення різноманітної аудиторії, включаючи політиків, лідерів галузі, науковців та широку громадськість. Використовуючи поєднання традиційних та цифрових каналів, таких як прес-релізи, академічні публікації, соціальні мережі та спеціалізований </w:t>
      </w:r>
      <w:r xmlns:w="http://schemas.openxmlformats.org/wordprocessingml/2006/main" w:rsidDel="00000000" w:rsidR="00000000" w:rsidRPr="00000000">
        <w:rPr>
          <w:b w:val="1"/>
          <w:rtl w:val="0"/>
        </w:rPr>
        <w:t xml:space="preserve">веб-сайт проєкту </w:t>
      </w:r>
      <w:r xmlns:w="http://schemas.openxmlformats.org/wordprocessingml/2006/main" w:rsidDel="00000000" w:rsidR="00000000" w:rsidRPr="00000000">
        <w:rPr>
          <w:rtl w:val="0"/>
        </w:rPr>
        <w:t xml:space="preserve">, – план спрямований на максимальну видимість та вплив результатів SMART.</w:t>
      </w:r>
    </w:p>
    <w:p w:rsidR="00000000" w:rsidDel="00000000" w:rsidP="00000000" w:rsidRDefault="00000000" w:rsidRPr="00000000" w14:paraId="000001AF">
      <w:pPr xmlns:w="http://schemas.openxmlformats.org/wordprocessingml/2006/main">
        <w:jc w:val="both"/>
        <w:rPr/>
      </w:pPr>
      <w:r xmlns:w="http://schemas.openxmlformats.org/wordprocessingml/2006/main" w:rsidDel="00000000" w:rsidR="00000000" w:rsidRPr="00000000">
        <w:rPr>
          <w:rtl w:val="0"/>
        </w:rPr>
        <w:t xml:space="preserve">Зусилля з поширення інформації підтримуватимуть досягнення ключових результатів, включаючи зміцнення співпраці між академічним та неакадемічним секторами, а також покращення доступу приватного сектору до державних науково-дослідних установ та інфраструктур. Ключові заходи включають: (1) Підтримка сильної присутності SMART на відповідних наукових та галузевих </w:t>
      </w:r>
      <w:r xmlns:w="http://schemas.openxmlformats.org/wordprocessingml/2006/main" w:rsidDel="00000000" w:rsidR="00000000" w:rsidRPr="00000000">
        <w:rPr>
          <w:b w:val="1"/>
          <w:rtl w:val="0"/>
        </w:rPr>
        <w:t xml:space="preserve">форумах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конференціях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симпозіумах </w:t>
      </w:r>
      <w:r xmlns:w="http://schemas.openxmlformats.org/wordprocessingml/2006/main" w:rsidDel="00000000" w:rsidR="00000000" w:rsidRPr="00000000">
        <w:rPr>
          <w:rtl w:val="0"/>
        </w:rPr>
        <w:t xml:space="preserve">для демонстрації інновацій проекту та сприяння досконалості в країнах, що охоплюють розширення; (2) Випуск та розповсюдження </w:t>
      </w:r>
      <w:r xmlns:w="http://schemas.openxmlformats.org/wordprocessingml/2006/main" w:rsidDel="00000000" w:rsidR="00000000" w:rsidRPr="00000000">
        <w:rPr>
          <w:b w:val="1"/>
          <w:rtl w:val="0"/>
        </w:rPr>
        <w:t xml:space="preserve">інформаційних бюлетенів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брошур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інфографіки </w:t>
      </w:r>
      <w:r xmlns:w="http://schemas.openxmlformats.org/wordprocessingml/2006/main" w:rsidDel="00000000" w:rsidR="00000000" w:rsidRPr="00000000">
        <w:rPr>
          <w:rtl w:val="0"/>
        </w:rPr>
        <w:t xml:space="preserve">для ефективного інформування про хід та досягнення проекту широкому колу зацікавлених сторін; (3) Взаємодія зі </w:t>
      </w:r>
      <w:r xmlns:w="http://schemas.openxmlformats.org/wordprocessingml/2006/main" w:rsidDel="00000000" w:rsidR="00000000" w:rsidRPr="00000000">
        <w:rPr>
          <w:b w:val="1"/>
          <w:rtl w:val="0"/>
        </w:rPr>
        <w:t xml:space="preserve">ЗМІ </w:t>
      </w:r>
      <w:r xmlns:w="http://schemas.openxmlformats.org/wordprocessingml/2006/main" w:rsidDel="00000000" w:rsidR="00000000" w:rsidRPr="00000000">
        <w:rPr>
          <w:rtl w:val="0"/>
        </w:rPr>
        <w:t xml:space="preserve">для висвітлення внеску SMART, підвищення видимості проекту в різних секторах та регіонах; та (4) Організація </w:t>
      </w:r>
      <w:r xmlns:w="http://schemas.openxmlformats.org/wordprocessingml/2006/main" w:rsidDel="00000000" w:rsidR="00000000" w:rsidRPr="00000000">
        <w:rPr>
          <w:b w:val="1"/>
          <w:rtl w:val="0"/>
        </w:rPr>
        <w:t xml:space="preserve">семінарів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вебінарів </w:t>
      </w:r>
      <w:r xmlns:w="http://schemas.openxmlformats.org/wordprocessingml/2006/main" w:rsidDel="00000000" w:rsidR="00000000" w:rsidRPr="00000000">
        <w:rPr>
          <w:rtl w:val="0"/>
        </w:rPr>
        <w:t xml:space="preserve">для поширення результатів, посилення міжсекторальної співпраці та розвитку підприємницьких навичок серед учасників. Ці комплексні зусилля спрямовані на позиціонування </w:t>
      </w:r>
      <w:r xmlns:w="http://schemas.openxmlformats.org/wordprocessingml/2006/main" w:rsidDel="00000000" w:rsidR="00000000" w:rsidRPr="00000000">
        <w:rPr>
          <w:b w:val="1"/>
          <w:rtl w:val="0"/>
        </w:rPr>
        <w:t xml:space="preserve">SMART </w:t>
      </w:r>
      <w:r xmlns:w="http://schemas.openxmlformats.org/wordprocessingml/2006/main" w:rsidDel="00000000" w:rsidR="00000000" w:rsidRPr="00000000">
        <w:rPr>
          <w:rtl w:val="0"/>
        </w:rPr>
        <w:t xml:space="preserve">як рушійної сили для ефективної співпраці між академічним та неакадемічним секторами, одночасно підвищуючи можливості працевлаштування та кар'єрні перспективи талантів у сфері досліджень та інновацій. Детальний план залучення зацікавлених сторін (частина D5.3) забезпечить ефективне донесення результатів проекту до потрібної аудиторії. Для максимального впливу комерційний потенціал результатів буде оцінено перед публікацією, а всі внески від ЄК будуть належним чином відзначені.</w:t>
      </w:r>
    </w:p>
    <w:p w:rsidR="00000000" w:rsidDel="00000000" w:rsidP="00000000" w:rsidRDefault="00000000" w:rsidRPr="00000000" w14:paraId="000001B0">
      <w:pPr xmlns:w="http://schemas.openxmlformats.org/wordprocessingml/2006/main">
        <w:jc w:val="both"/>
        <w:rPr/>
      </w:pPr>
      <w:r xmlns:w="http://schemas.openxmlformats.org/wordprocessingml/2006/main" w:rsidDel="00000000" w:rsidR="00000000" w:rsidRPr="00000000">
        <w:rPr>
          <w:rtl w:val="0"/>
        </w:rPr>
        <w:t xml:space="preserve">Крім того, результати та інструменти SMART будуть представлені на чотирьох великих виставках у США, Європі та країнах Близького Сходу та Північної Африки, що ще більше зміцнить базу досліджень та інновацій, сприятиме мобільності талантів та покращить кар'єрні можливості як в академічному, так і в неакадемічному секторах. Завдяки цим зусиллям </w:t>
      </w:r>
      <w:r xmlns:w="http://schemas.openxmlformats.org/wordprocessingml/2006/main" w:rsidDel="00000000" w:rsidR="00000000" w:rsidRPr="00000000">
        <w:rPr>
          <w:b w:val="1"/>
          <w:rtl w:val="0"/>
        </w:rPr>
        <w:t xml:space="preserve">SMART </w:t>
      </w:r>
      <w:r xmlns:w="http://schemas.openxmlformats.org/wordprocessingml/2006/main" w:rsidDel="00000000" w:rsidR="00000000" w:rsidRPr="00000000">
        <w:rPr>
          <w:rtl w:val="0"/>
        </w:rPr>
        <w:t xml:space="preserve">прагне залишити тривалу спадщину знань, інновацій та нарощування потенціалу.</w:t>
      </w:r>
    </w:p>
    <w:p w:rsidR="00000000" w:rsidDel="00000000" w:rsidP="00000000" w:rsidRDefault="00000000" w:rsidRPr="00000000" w14:paraId="000001B1">
      <w:pPr xmlns:w="http://schemas.openxmlformats.org/wordprocessingml/2006/main">
        <w:jc w:val="both"/>
        <w:rPr>
          <w:sz w:val="10"/>
          <w:szCs w:val="10"/>
        </w:rPr>
      </w:pPr>
      <w:r xmlns:w="http://schemas.openxmlformats.org/wordprocessingml/2006/main" w:rsidDel="00000000" w:rsidR="00000000" w:rsidRPr="00000000">
        <w:rPr>
          <w:sz w:val="10"/>
          <w:szCs w:val="10"/>
          <w:rtl w:val="0"/>
        </w:rPr>
        <w:t xml:space="preserve"> </w:t>
      </w:r>
    </w:p>
    <w:p w:rsidR="00000000" w:rsidDel="00000000" w:rsidP="00000000" w:rsidRDefault="00000000" w:rsidRPr="00000000" w14:paraId="000001B2">
      <w:pPr xmlns:w="http://schemas.openxmlformats.org/wordprocessingml/2006/main">
        <w:jc w:val="both"/>
        <w:rPr>
          <w:b w:val="1"/>
        </w:rPr>
      </w:pPr>
      <w:r xmlns:w="http://schemas.openxmlformats.org/wordprocessingml/2006/main" w:rsidDel="00000000" w:rsidR="00000000" w:rsidRPr="00000000">
        <w:rPr>
          <w:b w:val="1"/>
          <w:rtl w:val="0"/>
        </w:rPr>
        <w:t xml:space="preserve">Таблиця 1: Орієнтовний перелік платформ для поширення досягнень SMART</w:t>
      </w:r>
    </w:p>
    <w:tbl>
      <w:tblPr>
        <w:tblStyle w:val="Table5"/>
        <w:tblW w:w="963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13"/>
        <w:gridCol w:w="2824"/>
        <w:tblGridChange w:id="0">
          <w:tblGrid>
            <w:gridCol w:w="6813"/>
            <w:gridCol w:w="2824"/>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B3">
            <w:pPr xmlns:w="http://schemas.openxmlformats.org/wordprocessingml/2006/main">
              <w:ind w:left="-20" w:firstLine="0"/>
              <w:jc w:val="center"/>
              <w:rPr>
                <w:b w:val="1"/>
              </w:rPr>
            </w:pPr>
            <w:r xmlns:w="http://schemas.openxmlformats.org/wordprocessingml/2006/main" w:rsidDel="00000000" w:rsidR="00000000" w:rsidRPr="00000000">
              <w:rPr>
                <w:b w:val="1"/>
                <w:rtl w:val="0"/>
              </w:rPr>
              <w:t xml:space="preserve">Міжнародні конференції та виставки</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B4">
            <w:pPr xmlns:w="http://schemas.openxmlformats.org/wordprocessingml/2006/main">
              <w:ind w:left="-20" w:firstLine="0"/>
              <w:jc w:val="center"/>
              <w:rPr>
                <w:b w:val="1"/>
              </w:rPr>
            </w:pPr>
            <w:r xmlns:w="http://schemas.openxmlformats.org/wordprocessingml/2006/main" w:rsidDel="00000000" w:rsidR="00000000" w:rsidRPr="00000000">
              <w:rPr>
                <w:b w:val="1"/>
                <w:rtl w:val="0"/>
              </w:rPr>
              <w:t xml:space="preserve">Наукові журнали</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5">
            <w:pPr xmlns:w="http://schemas.openxmlformats.org/wordprocessingml/2006/main">
              <w:rPr>
                <w:highlight w:val="white"/>
              </w:rPr>
            </w:pPr>
            <w:r xmlns:w="http://schemas.openxmlformats.org/wordprocessingml/2006/main" w:rsidDel="00000000" w:rsidR="00000000" w:rsidRPr="00000000">
              <w:rPr>
                <w:highlight w:val="white"/>
                <w:rtl w:val="0"/>
              </w:rPr>
              <w:t xml:space="preserve">Міжнародна конференція з наукової освіти в Капаріці, 2025, 2027, 2029, 2023 рр.</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6">
            <w:pPr xmlns:w="http://schemas.openxmlformats.org/wordprocessingml/2006/main">
              <w:rPr>
                <w:rFonts w:ascii="Roboto" w:cs="Roboto" w:eastAsia="Roboto" w:hAnsi="Roboto"/>
                <w:b w:val="1"/>
                <w:color w:val="2d2d2d"/>
                <w:sz w:val="51"/>
                <w:szCs w:val="51"/>
              </w:rPr>
            </w:pPr>
            <w:r xmlns:w="http://schemas.openxmlformats.org/wordprocessingml/2006/main" w:rsidDel="00000000" w:rsidR="00000000" w:rsidRPr="00000000">
              <w:rPr>
                <w:rtl w:val="0"/>
              </w:rPr>
              <w:t xml:space="preserve">Огляд освітніх досліджень</w:t>
            </w:r>
          </w:p>
          <w:p w:rsidR="00000000" w:rsidDel="00000000" w:rsidP="00000000" w:rsidRDefault="00000000" w:rsidRPr="00000000" w14:paraId="000001B7">
            <w:pPr>
              <w:rPr/>
            </w:pPr>
            <w:r w:rsidDel="00000000" w:rsidR="00000000" w:rsidRPr="00000000">
              <w:rPr>
                <w:rtl w:val="0"/>
              </w:rPr>
            </w:r>
          </w:p>
        </w:tc>
      </w:tr>
      <w:tr>
        <w:trPr>
          <w:cantSplit w:val="0"/>
          <w:trHeight w:val="25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8">
            <w:pPr xmlns:w="http://schemas.openxmlformats.org/wordprocessingml/2006/main">
              <w:rPr/>
            </w:pPr>
            <w:r xmlns:w="http://schemas.openxmlformats.org/wordprocessingml/2006/main" w:rsidDel="00000000" w:rsidR="00000000" w:rsidRPr="00000000">
              <w:rPr>
                <w:rtl w:val="0"/>
              </w:rPr>
              <w:t xml:space="preserve"> </w:t>
            </w:r>
            <w:r xmlns:w="http://schemas.openxmlformats.org/wordprocessingml/2006/main" w:rsidDel="00000000" w:rsidR="00000000" w:rsidRPr="00000000">
              <w:rPr>
                <w:highlight w:val="white"/>
                <w:rtl w:val="0"/>
              </w:rPr>
              <w:t xml:space="preserve">Міжнародні конференції в Капаріці Bioscopegroup 2026-2035</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9">
            <w:pPr xmlns:w="http://schemas.openxmlformats.org/wordprocessingml/2006/main">
              <w:rPr/>
            </w:pPr>
            <w:r xmlns:w="http://schemas.openxmlformats.org/wordprocessingml/2006/main" w:rsidDel="00000000" w:rsidR="00000000" w:rsidRPr="00000000">
              <w:rPr>
                <w:rtl w:val="0"/>
              </w:rPr>
              <w:t xml:space="preserve">Журнал інтегрованих OMICS</w:t>
            </w:r>
          </w:p>
        </w:tc>
      </w:tr>
      <w:tr>
        <w:trPr>
          <w:cantSplit w:val="0"/>
          <w:trHeight w:val="23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A">
            <w:pPr xmlns:w="http://schemas.openxmlformats.org/wordprocessingml/2006/main">
              <w:rPr>
                <w:highlight w:val="white"/>
              </w:rPr>
            </w:pPr>
            <w:r xmlns:w="http://schemas.openxmlformats.org/wordprocessingml/2006/main" w:rsidDel="00000000" w:rsidR="00000000" w:rsidRPr="00000000">
              <w:rPr>
                <w:highlight w:val="white"/>
                <w:rtl w:val="0"/>
              </w:rPr>
              <w:t xml:space="preserve">Конференції NAFSA.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B">
            <w:pPr xmlns:w="http://schemas.openxmlformats.org/wordprocessingml/2006/main">
              <w:rPr/>
            </w:pPr>
            <w:r xmlns:w="http://schemas.openxmlformats.org/wordprocessingml/2006/main" w:rsidDel="00000000" w:rsidR="00000000" w:rsidRPr="00000000">
              <w:rPr>
                <w:rtl w:val="0"/>
              </w:rPr>
              <w:t xml:space="preserve">Дослідник у галузі освіти</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C">
            <w:pPr xmlns:w="http://schemas.openxmlformats.org/wordprocessingml/2006/main">
              <w:rPr/>
            </w:pPr>
            <w:r xmlns:w="http://schemas.openxmlformats.org/wordprocessingml/2006/main" w:rsidDel="00000000" w:rsidR="00000000" w:rsidRPr="00000000">
              <w:rPr>
                <w:rtl w:val="0"/>
              </w:rPr>
              <w:t xml:space="preserve">Європейська конференція з питань освіти</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D">
            <w:pPr xmlns:w="http://schemas.openxmlformats.org/wordprocessingml/2006/main">
              <w:rPr/>
            </w:pPr>
            <w:r xmlns:w="http://schemas.openxmlformats.org/wordprocessingml/2006/main" w:rsidDel="00000000" w:rsidR="00000000" w:rsidRPr="00000000">
              <w:rPr>
                <w:rtl w:val="0"/>
              </w:rPr>
              <w:t xml:space="preserve">Міжнародний журнал освітніх технологій у вищій освіті</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E">
            <w:pPr xmlns:w="http://schemas.openxmlformats.org/wordprocessingml/2006/main">
              <w:shd w:fill="fefefe" w:val="clear"/>
              <w:rPr>
                <w:b w:val="1"/>
                <w:color w:val="000080"/>
              </w:rPr>
            </w:pPr>
            <w:r xmlns:w="http://schemas.openxmlformats.org/wordprocessingml/2006/main" w:rsidDel="00000000" w:rsidR="00000000" w:rsidRPr="00000000">
              <w:rPr>
                <w:rtl w:val="0"/>
              </w:rPr>
              <w:t xml:space="preserve">Серія Європейської асоціації міжнародної освіти</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F">
            <w:pPr xmlns:w="http://schemas.openxmlformats.org/wordprocessingml/2006/main">
              <w:rPr/>
            </w:pPr>
            <w:r xmlns:w="http://schemas.openxmlformats.org/wordprocessingml/2006/main" w:rsidDel="00000000" w:rsidR="00000000" w:rsidRPr="00000000">
              <w:rPr>
                <w:rtl w:val="0"/>
              </w:rPr>
              <w:t xml:space="preserve">Дослідження в галузі наукової освіти</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0">
            <w:pPr xmlns:w="http://schemas.openxmlformats.org/wordprocessingml/2006/main">
              <w:rPr/>
            </w:pPr>
            <w:r xmlns:w="http://schemas.openxmlformats.org/wordprocessingml/2006/main" w:rsidDel="00000000" w:rsidR="00000000" w:rsidRPr="00000000">
              <w:rPr>
                <w:rtl w:val="0"/>
              </w:rPr>
              <w:t xml:space="preserve">FENESP-Бразилія</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1">
            <w:pPr xmlns:w="http://schemas.openxmlformats.org/wordprocessingml/2006/main">
              <w:rPr/>
            </w:pPr>
            <w:r xmlns:w="http://schemas.openxmlformats.org/wordprocessingml/2006/main" w:rsidDel="00000000" w:rsidR="00000000" w:rsidRPr="00000000">
              <w:rPr>
                <w:rtl w:val="0"/>
              </w:rPr>
              <w:t xml:space="preserve">Таланта</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2">
            <w:pPr xmlns:w="http://schemas.openxmlformats.org/wordprocessingml/2006/main">
              <w:rPr/>
            </w:pPr>
            <w:r xmlns:w="http://schemas.openxmlformats.org/wordprocessingml/2006/main" w:rsidDel="00000000" w:rsidR="00000000" w:rsidRPr="00000000">
              <w:rPr>
                <w:rtl w:val="0"/>
              </w:rPr>
              <w:t xml:space="preserve">FETC-США</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3">
            <w:pPr xmlns:w="http://schemas.openxmlformats.org/wordprocessingml/2006/main">
              <w:rPr/>
            </w:pPr>
            <w:r xmlns:w="http://schemas.openxmlformats.org/wordprocessingml/2006/main" w:rsidDel="00000000" w:rsidR="00000000" w:rsidRPr="00000000">
              <w:rPr>
                <w:rtl w:val="0"/>
              </w:rPr>
              <w:t xml:space="preserve">Медицина зв'язку</w:t>
            </w:r>
          </w:p>
        </w:tc>
      </w:tr>
    </w:tbl>
    <w:p w:rsidR="00000000" w:rsidDel="00000000" w:rsidP="00000000" w:rsidRDefault="00000000" w:rsidRPr="00000000" w14:paraId="000001C4">
      <w:pPr xmlns:w="http://schemas.openxmlformats.org/wordprocessingml/2006/main">
        <w:jc w:val="both"/>
        <w:rPr>
          <w:sz w:val="10"/>
          <w:szCs w:val="10"/>
        </w:rPr>
      </w:pPr>
      <w:r xmlns:w="http://schemas.openxmlformats.org/wordprocessingml/2006/main" w:rsidDel="00000000" w:rsidR="00000000" w:rsidRPr="00000000">
        <w:rPr>
          <w:sz w:val="10"/>
          <w:szCs w:val="10"/>
          <w:rtl w:val="0"/>
        </w:rPr>
        <w:t xml:space="preserve"> </w:t>
      </w:r>
    </w:p>
    <w:p w:rsidR="00000000" w:rsidDel="00000000" w:rsidP="00000000" w:rsidRDefault="00000000" w:rsidRPr="00000000" w14:paraId="000001C5">
      <w:pPr xmlns:w="http://schemas.openxmlformats.org/wordprocessingml/2006/main">
        <w:jc w:val="both"/>
        <w:rPr>
          <w:b w:val="1"/>
        </w:rPr>
      </w:pPr>
      <w:r xmlns:w="http://schemas.openxmlformats.org/wordprocessingml/2006/main" w:rsidDel="00000000" w:rsidR="00000000" w:rsidRPr="00000000">
        <w:rPr>
          <w:b w:val="1"/>
          <w:rtl w:val="0"/>
        </w:rPr>
        <w:t xml:space="preserve">Таблиця 2: Перелік зацікавлених сторін</w:t>
      </w:r>
    </w:p>
    <w:tbl>
      <w:tblPr>
        <w:tblStyle w:val="Table6"/>
        <w:tblW w:w="9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24"/>
        <w:gridCol w:w="8106"/>
        <w:tblGridChange w:id="0">
          <w:tblGrid>
            <w:gridCol w:w="1524"/>
            <w:gridCol w:w="8106"/>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C6">
            <w:pPr xmlns:w="http://schemas.openxmlformats.org/wordprocessingml/2006/main">
              <w:jc w:val="center"/>
              <w:rPr>
                <w:b w:val="1"/>
              </w:rPr>
            </w:pPr>
            <w:r xmlns:w="http://schemas.openxmlformats.org/wordprocessingml/2006/main" w:rsidDel="00000000" w:rsidR="00000000" w:rsidRPr="00000000">
              <w:rPr>
                <w:b w:val="1"/>
                <w:rtl w:val="0"/>
              </w:rPr>
              <w:t xml:space="preserve">Групи зацікавлених сторін</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C7">
            <w:pPr xmlns:w="http://schemas.openxmlformats.org/wordprocessingml/2006/main">
              <w:jc w:val="center"/>
              <w:rPr>
                <w:b w:val="1"/>
              </w:rPr>
            </w:pPr>
            <w:r xmlns:w="http://schemas.openxmlformats.org/wordprocessingml/2006/main" w:rsidDel="00000000" w:rsidR="00000000" w:rsidRPr="00000000">
              <w:rPr>
                <w:b w:val="1"/>
                <w:rtl w:val="0"/>
              </w:rPr>
              <w:t xml:space="preserve">Визначені суб'єкти</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8">
            <w:pPr xmlns:w="http://schemas.openxmlformats.org/wordprocessingml/2006/main">
              <w:jc w:val="both"/>
              <w:rPr/>
            </w:pPr>
            <w:r xmlns:w="http://schemas.openxmlformats.org/wordprocessingml/2006/main" w:rsidDel="00000000" w:rsidR="00000000" w:rsidRPr="00000000">
              <w:rPr>
                <w:rtl w:val="0"/>
              </w:rPr>
              <w:t xml:space="preserve">Урядові установи</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9">
            <w:pPr xmlns:w="http://schemas.openxmlformats.org/wordprocessingml/2006/main">
              <w:jc w:val="both"/>
              <w:rPr/>
            </w:pPr>
            <w:r xmlns:w="http://schemas.openxmlformats.org/wordprocessingml/2006/main" w:rsidDel="00000000" w:rsidR="00000000" w:rsidRPr="00000000">
              <w:rPr>
                <w:rtl w:val="0"/>
              </w:rPr>
              <w:t xml:space="preserve">Національні міністерства освіти через департаменти вищої освіти. Національні дослідницькі ради та агентства з інновацій. Міністерства охорони здоров'я та заклади охорони здоров'я. Впровадження проекту SMART на рівні K-12 або в регіональних університетах.</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A">
            <w:pPr xmlns:w="http://schemas.openxmlformats.org/wordprocessingml/2006/main">
              <w:jc w:val="both"/>
              <w:rPr/>
            </w:pPr>
            <w:r xmlns:w="http://schemas.openxmlformats.org/wordprocessingml/2006/main" w:rsidDel="00000000" w:rsidR="00000000" w:rsidRPr="00000000">
              <w:rPr>
                <w:rtl w:val="0"/>
              </w:rPr>
              <w:t xml:space="preserve">Регулятори</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B">
            <w:pPr xmlns:w="http://schemas.openxmlformats.org/wordprocessingml/2006/main">
              <w:jc w:val="both"/>
              <w:rPr/>
            </w:pPr>
            <w:r xmlns:w="http://schemas.openxmlformats.org/wordprocessingml/2006/main" w:rsidDel="00000000" w:rsidR="00000000" w:rsidRPr="00000000">
              <w:rPr>
                <w:rtl w:val="0"/>
              </w:rPr>
              <w:t xml:space="preserve">Національні агентства з акредитації та забезпечення якості: </w:t>
            </w:r>
            <w:hyperlink xmlns:w="http://schemas.openxmlformats.org/wordprocessingml/2006/main" xmlns:r="http://schemas.openxmlformats.org/officeDocument/2006/relationships" r:id="rId62">
              <w:r xmlns:w="http://schemas.openxmlformats.org/wordprocessingml/2006/main" w:rsidDel="00000000" w:rsidR="00000000" w:rsidRPr="00000000">
                <w:rPr>
                  <w:rtl w:val="0"/>
                </w:rPr>
                <w:t xml:space="preserve">https://www.a3es.pt/ </w:t>
              </w:r>
            </w:hyperlink>
            <w:r xmlns:w="http://schemas.openxmlformats.org/wordprocessingml/2006/main" w:rsidDel="00000000" w:rsidR="00000000" w:rsidRPr="00000000">
              <w:rPr>
                <w:rtl w:val="0"/>
              </w:rPr>
              <w:t xml:space="preserve">| </w:t>
            </w:r>
            <w:hyperlink xmlns:w="http://schemas.openxmlformats.org/wordprocessingml/2006/main" xmlns:r="http://schemas.openxmlformats.org/officeDocument/2006/relationships" r:id="rId63">
              <w:r xmlns:w="http://schemas.openxmlformats.org/wordprocessingml/2006/main" w:rsidDel="00000000" w:rsidR="00000000" w:rsidRPr="00000000">
                <w:rPr>
                  <w:rtl w:val="0"/>
                </w:rPr>
                <w:t xml:space="preserve">https://www.aneca.es </w:t>
              </w:r>
            </w:hyperlink>
            <w:r xmlns:w="http://schemas.openxmlformats.org/wordprocessingml/2006/main" w:rsidDel="00000000" w:rsidR="00000000" w:rsidRPr="00000000">
              <w:rPr>
                <w:rtl w:val="0"/>
              </w:rPr>
              <w:t xml:space="preserve">| </w:t>
            </w:r>
            <w:hyperlink xmlns:w="http://schemas.openxmlformats.org/wordprocessingml/2006/main" xmlns:r="http://schemas.openxmlformats.org/officeDocument/2006/relationships" r:id="rId64">
              <w:r xmlns:w="http://schemas.openxmlformats.org/wordprocessingml/2006/main" w:rsidDel="00000000" w:rsidR="00000000" w:rsidRPr="00000000">
                <w:rPr>
                  <w:rtl w:val="0"/>
                </w:rPr>
                <w:t xml:space="preserve">https://www.nvao.net/en </w:t>
              </w:r>
            </w:hyperlink>
            <w:r xmlns:w="http://schemas.openxmlformats.org/wordprocessingml/2006/main" w:rsidDel="00000000" w:rsidR="00000000" w:rsidRPr="00000000">
              <w:rPr>
                <w:rtl w:val="0"/>
              </w:rPr>
              <w:t xml:space="preserve">| https://www.qaa.ac.uk</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C">
            <w:pPr xmlns:w="http://schemas.openxmlformats.org/wordprocessingml/2006/main">
              <w:jc w:val="both"/>
              <w:rPr/>
            </w:pPr>
            <w:r xmlns:w="http://schemas.openxmlformats.org/wordprocessingml/2006/main" w:rsidDel="00000000" w:rsidR="00000000" w:rsidRPr="00000000">
              <w:rPr>
                <w:rtl w:val="0"/>
              </w:rPr>
              <w:t xml:space="preserve">Наукова спільнота</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D">
            <w:pPr xmlns:w="http://schemas.openxmlformats.org/wordprocessingml/2006/main">
              <w:jc w:val="both"/>
              <w:rPr/>
            </w:pPr>
            <w:r xmlns:w="http://schemas.openxmlformats.org/wordprocessingml/2006/main" w:rsidDel="00000000" w:rsidR="00000000" w:rsidRPr="00000000">
              <w:rPr>
                <w:rtl w:val="0"/>
              </w:rPr>
              <w:t xml:space="preserve">Фахівці з STEM-освіти (наука, технології, інженерія, математика). Спільнота аналітичних та біоаналітичних наук. Спільнота біомедичних наук. Інженери-фізики та електротехніки. Університети, середні школи.</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E">
            <w:pPr xmlns:w="http://schemas.openxmlformats.org/wordprocessingml/2006/main">
              <w:jc w:val="both"/>
              <w:rPr/>
            </w:pPr>
            <w:r xmlns:w="http://schemas.openxmlformats.org/wordprocessingml/2006/main" w:rsidDel="00000000" w:rsidR="00000000" w:rsidRPr="00000000">
              <w:rPr>
                <w:rtl w:val="0"/>
              </w:rPr>
              <w:t xml:space="preserve">Спільнота новаторів</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F">
            <w:pPr xmlns:w="http://schemas.openxmlformats.org/wordprocessingml/2006/main">
              <w:jc w:val="both"/>
              <w:rPr/>
            </w:pPr>
            <w:r xmlns:w="http://schemas.openxmlformats.org/wordprocessingml/2006/main" w:rsidDel="00000000" w:rsidR="00000000" w:rsidRPr="00000000">
              <w:rPr>
                <w:highlight w:val="white"/>
                <w:rtl w:val="0"/>
              </w:rPr>
              <w:t xml:space="preserve">Глобальні інноваційні екосистеми, такі як </w:t>
            </w:r>
            <w:r xmlns:w="http://schemas.openxmlformats.org/wordprocessingml/2006/main" w:rsidDel="00000000" w:rsidR="00000000" w:rsidRPr="00000000">
              <w:rPr>
                <w:b w:val="1"/>
                <w:highlight w:val="white"/>
                <w:rtl w:val="0"/>
              </w:rPr>
              <w:t xml:space="preserve">EIT KIC </w:t>
            </w:r>
            <w:r xmlns:w="http://schemas.openxmlformats.org/wordprocessingml/2006/main" w:rsidDel="00000000" w:rsidR="00000000" w:rsidRPr="00000000">
              <w:rPr>
                <w:highlight w:val="white"/>
                <w:rtl w:val="0"/>
              </w:rPr>
              <w:t xml:space="preserve">(наприклад, EIT Health, EIT Raw Materials </w:t>
            </w:r>
            <w:r xmlns:w="http://schemas.openxmlformats.org/wordprocessingml/2006/main" w:rsidDel="00000000" w:rsidR="00000000" w:rsidRPr="00000000">
              <w:rPr>
                <w:rtl w:val="0"/>
              </w:rPr>
              <w:t xml:space="preserve">). Неурядові організації, що працюють над доступністю освіти в недостатньо обслуговуваних районах.</w:t>
            </w:r>
          </w:p>
        </w:tc>
      </w:tr>
    </w:tbl>
    <w:p w:rsidR="00000000" w:rsidDel="00000000" w:rsidP="00000000" w:rsidRDefault="00000000" w:rsidRPr="00000000" w14:paraId="000001D0">
      <w:pPr xmlns:w="http://schemas.openxmlformats.org/wordprocessingml/2006/main">
        <w:jc w:val="both"/>
        <w:rPr>
          <w:sz w:val="10"/>
          <w:szCs w:val="10"/>
        </w:rPr>
      </w:pPr>
      <w:r xmlns:w="http://schemas.openxmlformats.org/wordprocessingml/2006/main" w:rsidDel="00000000" w:rsidR="00000000" w:rsidRPr="00000000">
        <w:rPr>
          <w:sz w:val="10"/>
          <w:szCs w:val="10"/>
          <w:rtl w:val="0"/>
        </w:rPr>
        <w:t xml:space="preserve"> </w:t>
      </w:r>
    </w:p>
    <w:p w:rsidR="00000000" w:rsidDel="00000000" w:rsidP="00000000" w:rsidRDefault="00000000" w:rsidRPr="00000000" w14:paraId="000001D1">
      <w:pPr xmlns:w="http://schemas.openxmlformats.org/wordprocessingml/2006/main">
        <w:jc w:val="both"/>
        <w:rPr>
          <w:b w:val="1"/>
        </w:rPr>
      </w:pPr>
      <w:r xmlns:w="http://schemas.openxmlformats.org/wordprocessingml/2006/main" w:rsidDel="00000000" w:rsidR="00000000" w:rsidRPr="00000000">
        <w:rPr>
          <w:b w:val="1"/>
          <w:rtl w:val="0"/>
        </w:rPr>
        <w:t xml:space="preserve">2.2.2.2 План комунікації</w:t>
      </w:r>
    </w:p>
    <w:p w:rsidR="00000000" w:rsidDel="00000000" w:rsidP="00000000" w:rsidRDefault="00000000" w:rsidRPr="00000000" w14:paraId="000001D2">
      <w:pPr xmlns:w="http://schemas.openxmlformats.org/wordprocessingml/2006/main">
        <w:jc w:val="both"/>
        <w:rPr/>
      </w:pPr>
      <w:r xmlns:w="http://schemas.openxmlformats.org/wordprocessingml/2006/main" w:rsidDel="00000000" w:rsidR="00000000" w:rsidRPr="00000000">
        <w:rPr>
          <w:rtl w:val="0"/>
        </w:rPr>
        <w:t xml:space="preserve">За допомогою цілеспрямованих та інклюзивних комунікаційних зусиль, </w:t>
      </w:r>
      <w:r xmlns:w="http://schemas.openxmlformats.org/wordprocessingml/2006/main" w:rsidDel="00000000" w:rsidR="00000000" w:rsidRPr="00000000">
        <w:rPr>
          <w:b w:val="1"/>
          <w:rtl w:val="0"/>
        </w:rPr>
        <w:t xml:space="preserve">SMART </w:t>
      </w:r>
      <w:r xmlns:w="http://schemas.openxmlformats.org/wordprocessingml/2006/main" w:rsidDel="00000000" w:rsidR="00000000" w:rsidRPr="00000000">
        <w:rPr>
          <w:rtl w:val="0"/>
        </w:rPr>
        <w:t xml:space="preserve">прагне підкреслити відчутний вплив досліджень та інновацій, що фінансуються ЄС, на повсякденне життя. Ця стратегія покращує обмін знаннями, зміцнює співпрацю між державним та приватним секторами та підвищує обізнаність про суспільну цінність досліджень.</w:t>
      </w:r>
    </w:p>
    <w:p w:rsidR="00000000" w:rsidDel="00000000" w:rsidP="00000000" w:rsidRDefault="00000000" w:rsidRPr="00000000" w14:paraId="000001D3">
      <w:pPr xmlns:w="http://schemas.openxmlformats.org/wordprocessingml/2006/main">
        <w:jc w:val="both"/>
        <w:rPr/>
      </w:pPr>
      <w:r xmlns:w="http://schemas.openxmlformats.org/wordprocessingml/2006/main" w:rsidDel="00000000" w:rsidR="00000000" w:rsidRPr="00000000">
        <w:rPr>
          <w:rtl w:val="0"/>
        </w:rPr>
        <w:t xml:space="preserve">У таблиці 3 окреслено комплексний план інформаційно-просвітницької роботи, розроблений для збільшення потенціалу підтримки досліджень та інновацій, сприяння міжсекторальній співпраці та залучення громадськості та зацікавлених сторін. Сильна цифрова присутність та активне використання соціальних мереж підвищать видимість, тоді як інформаційні бюлетені, прес-релізи та інформаційно-просвітницькі матеріали забезпечать постійне інформування про цілі та етапи проекту. Поширення наукових даних через конференції та публікації сприятиме досконалості досліджень, тоді як семінари та заходи сприятимуть обміну знаннями та співпраці, підтримуючи збалансований потік талантів між секторами та регіонами.</w:t>
      </w:r>
    </w:p>
    <w:p w:rsidR="00000000" w:rsidDel="00000000" w:rsidP="00000000" w:rsidRDefault="00000000" w:rsidRPr="00000000" w14:paraId="000001D4">
      <w:pPr xmlns:w="http://schemas.openxmlformats.org/wordprocessingml/2006/main">
        <w:jc w:val="both"/>
        <w:rPr>
          <w:sz w:val="10"/>
          <w:szCs w:val="10"/>
        </w:rPr>
      </w:pPr>
      <w:r xmlns:w="http://schemas.openxmlformats.org/wordprocessingml/2006/main" w:rsidDel="00000000" w:rsidR="00000000" w:rsidRPr="00000000">
        <w:rPr>
          <w:sz w:val="10"/>
          <w:szCs w:val="10"/>
          <w:rtl w:val="0"/>
        </w:rPr>
        <w:t xml:space="preserve"> </w:t>
      </w:r>
    </w:p>
    <w:p w:rsidR="00000000" w:rsidDel="00000000" w:rsidP="00000000" w:rsidRDefault="00000000" w:rsidRPr="00000000" w14:paraId="000001D5">
      <w:pPr xmlns:w="http://schemas.openxmlformats.org/wordprocessingml/2006/main">
        <w:jc w:val="both"/>
        <w:rPr>
          <w:b w:val="1"/>
          <w:highlight w:val="yellow"/>
        </w:rPr>
      </w:pPr>
      <w:r xmlns:w="http://schemas.openxmlformats.org/wordprocessingml/2006/main" w:rsidDel="00000000" w:rsidR="00000000" w:rsidRPr="00000000">
        <w:rPr>
          <w:b w:val="1"/>
          <w:highlight w:val="yellow"/>
          <w:rtl w:val="0"/>
        </w:rPr>
        <w:t xml:space="preserve">Таблиця 3: Інформаційно-просвітницька діяльність</w:t>
      </w:r>
    </w:p>
    <w:tbl>
      <w:tblPr>
        <w:tblStyle w:val="Table7"/>
        <w:tblW w:w="963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8"/>
        <w:gridCol w:w="2624"/>
        <w:gridCol w:w="1297"/>
        <w:gridCol w:w="684"/>
        <w:gridCol w:w="1782"/>
        <w:gridCol w:w="2052"/>
        <w:tblGridChange w:id="0">
          <w:tblGrid>
            <w:gridCol w:w="1198"/>
            <w:gridCol w:w="2624"/>
            <w:gridCol w:w="1297"/>
            <w:gridCol w:w="684"/>
            <w:gridCol w:w="1782"/>
            <w:gridCol w:w="2052"/>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6">
            <w:pPr xmlns:w="http://schemas.openxmlformats.org/wordprocessingml/2006/main">
              <w:jc w:val="center"/>
              <w:rPr>
                <w:b w:val="1"/>
                <w:highlight w:val="yellow"/>
              </w:rPr>
            </w:pPr>
            <w:r xmlns:w="http://schemas.openxmlformats.org/wordprocessingml/2006/main" w:rsidDel="00000000" w:rsidR="00000000" w:rsidRPr="00000000">
              <w:rPr>
                <w:b w:val="1"/>
                <w:highlight w:val="yellow"/>
                <w:rtl w:val="0"/>
              </w:rPr>
              <w:t xml:space="preserve">Активність</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7">
            <w:pPr xmlns:w="http://schemas.openxmlformats.org/wordprocessingml/2006/main">
              <w:jc w:val="center"/>
              <w:rPr>
                <w:b w:val="1"/>
                <w:highlight w:val="yellow"/>
              </w:rPr>
            </w:pPr>
            <w:r xmlns:w="http://schemas.openxmlformats.org/wordprocessingml/2006/main" w:rsidDel="00000000" w:rsidR="00000000" w:rsidRPr="00000000">
              <w:rPr>
                <w:b w:val="1"/>
                <w:highlight w:val="yellow"/>
                <w:rtl w:val="0"/>
              </w:rPr>
              <w:t xml:space="preserve">Опис</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8">
            <w:pPr xmlns:w="http://schemas.openxmlformats.org/wordprocessingml/2006/main">
              <w:jc w:val="center"/>
              <w:rPr>
                <w:b w:val="1"/>
                <w:highlight w:val="yellow"/>
              </w:rPr>
            </w:pPr>
            <w:r xmlns:w="http://schemas.openxmlformats.org/wordprocessingml/2006/main" w:rsidDel="00000000" w:rsidR="00000000" w:rsidRPr="00000000">
              <w:rPr>
                <w:b w:val="1"/>
                <w:highlight w:val="yellow"/>
                <w:rtl w:val="0"/>
              </w:rPr>
              <w:t xml:space="preserve">Час</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9">
            <w:pPr xmlns:w="http://schemas.openxmlformats.org/wordprocessingml/2006/main">
              <w:jc w:val="center"/>
              <w:rPr>
                <w:b w:val="1"/>
                <w:highlight w:val="yellow"/>
              </w:rPr>
            </w:pPr>
            <w:r xmlns:w="http://schemas.openxmlformats.org/wordprocessingml/2006/main" w:rsidDel="00000000" w:rsidR="00000000" w:rsidRPr="00000000">
              <w:rPr>
                <w:b w:val="1"/>
                <w:highlight w:val="yellow"/>
                <w:rtl w:val="0"/>
              </w:rPr>
              <w:t xml:space="preserve">Свинець</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A">
            <w:pPr xmlns:w="http://schemas.openxmlformats.org/wordprocessingml/2006/main">
              <w:jc w:val="center"/>
              <w:rPr>
                <w:b w:val="1"/>
                <w:highlight w:val="yellow"/>
              </w:rPr>
            </w:pPr>
            <w:r xmlns:w="http://schemas.openxmlformats.org/wordprocessingml/2006/main" w:rsidDel="00000000" w:rsidR="00000000" w:rsidRPr="00000000">
              <w:rPr>
                <w:b w:val="1"/>
                <w:highlight w:val="yellow"/>
                <w:rtl w:val="0"/>
              </w:rPr>
              <w:t xml:space="preserve">Метрики</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B">
            <w:pPr xmlns:w="http://schemas.openxmlformats.org/wordprocessingml/2006/main">
              <w:jc w:val="center"/>
              <w:rPr>
                <w:b w:val="1"/>
                <w:highlight w:val="yellow"/>
              </w:rPr>
            </w:pPr>
            <w:r xmlns:w="http://schemas.openxmlformats.org/wordprocessingml/2006/main" w:rsidDel="00000000" w:rsidR="00000000" w:rsidRPr="00000000">
              <w:rPr>
                <w:b w:val="1"/>
                <w:highlight w:val="yellow"/>
                <w:rtl w:val="0"/>
              </w:rPr>
              <w:t xml:space="preserve">Цільова аудиторія</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DC">
            <w:pPr xmlns:w="http://schemas.openxmlformats.org/wordprocessingml/2006/main">
              <w:jc w:val="center"/>
              <w:rPr>
                <w:b w:val="1"/>
                <w:highlight w:val="yellow"/>
              </w:rPr>
            </w:pPr>
            <w:r xmlns:w="http://schemas.openxmlformats.org/wordprocessingml/2006/main" w:rsidDel="00000000" w:rsidR="00000000" w:rsidRPr="00000000">
              <w:rPr>
                <w:b w:val="1"/>
                <w:highlight w:val="yellow"/>
                <w:rtl w:val="0"/>
              </w:rPr>
              <w:t xml:space="preserve">Цифрова присутність</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2">
            <w:pPr xmlns:w="http://schemas.openxmlformats.org/wordprocessingml/2006/main">
              <w:rPr>
                <w:highlight w:val="yellow"/>
              </w:rPr>
            </w:pPr>
            <w:r xmlns:w="http://schemas.openxmlformats.org/wordprocessingml/2006/main" w:rsidDel="00000000" w:rsidR="00000000" w:rsidRPr="00000000">
              <w:rPr>
                <w:highlight w:val="yellow"/>
                <w:rtl w:val="0"/>
              </w:rPr>
              <w:t xml:space="preserve">Вебсайт проекту</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3">
            <w:pPr xmlns:w="http://schemas.openxmlformats.org/wordprocessingml/2006/main">
              <w:rPr>
                <w:highlight w:val="yellow"/>
              </w:rPr>
            </w:pPr>
            <w:r xmlns:w="http://schemas.openxmlformats.org/wordprocessingml/2006/main" w:rsidDel="00000000" w:rsidR="00000000" w:rsidRPr="00000000">
              <w:rPr>
                <w:highlight w:val="yellow"/>
                <w:rtl w:val="0"/>
              </w:rPr>
              <w:t xml:space="preserve">Центральний центр для оновлень та ресурсів SMART.</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4">
            <w:pPr xmlns:w="http://schemas.openxmlformats.org/wordprocessingml/2006/main">
              <w:rPr>
                <w:highlight w:val="yellow"/>
              </w:rPr>
            </w:pPr>
            <w:r xmlns:w="http://schemas.openxmlformats.org/wordprocessingml/2006/main" w:rsidDel="00000000" w:rsidR="00000000" w:rsidRPr="00000000">
              <w:rPr>
                <w:highlight w:val="yellow"/>
                <w:rtl w:val="0"/>
              </w:rPr>
              <w:t xml:space="preserve">Від М3, триває</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5">
            <w:pPr xmlns:w="http://schemas.openxmlformats.org/wordprocessingml/2006/main">
              <w:rPr>
                <w:highlight w:val="yellow"/>
              </w:rPr>
            </w:pPr>
            <w:r xmlns:w="http://schemas.openxmlformats.org/wordprocessingml/2006/main" w:rsidDel="00000000" w:rsidR="00000000" w:rsidRPr="00000000">
              <w:rPr>
                <w:highlight w:val="yellow"/>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6">
            <w:pPr xmlns:w="http://schemas.openxmlformats.org/wordprocessingml/2006/main">
              <w:rPr>
                <w:highlight w:val="yellow"/>
              </w:rPr>
            </w:pPr>
            <w:r xmlns:w="http://schemas.openxmlformats.org/wordprocessingml/2006/main" w:rsidDel="00000000" w:rsidR="00000000" w:rsidRPr="00000000">
              <w:rPr>
                <w:highlight w:val="yellow"/>
                <w:rtl w:val="0"/>
              </w:rPr>
              <w:t xml:space="preserve">&gt;2000 відвідувань/рік</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7">
            <w:pPr xmlns:w="http://schemas.openxmlformats.org/wordprocessingml/2006/main">
              <w:rPr>
                <w:highlight w:val="yellow"/>
              </w:rPr>
            </w:pPr>
            <w:r xmlns:w="http://schemas.openxmlformats.org/wordprocessingml/2006/main" w:rsidDel="00000000" w:rsidR="00000000" w:rsidRPr="00000000">
              <w:rPr>
                <w:highlight w:val="yellow"/>
                <w:rtl w:val="0"/>
              </w:rPr>
              <w:t xml:space="preserve">Широка громадськість, дослідники, зацікавлені сторони</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8">
            <w:pPr xmlns:w="http://schemas.openxmlformats.org/wordprocessingml/2006/main">
              <w:rPr>
                <w:highlight w:val="yellow"/>
              </w:rPr>
            </w:pPr>
            <w:r xmlns:w="http://schemas.openxmlformats.org/wordprocessingml/2006/main" w:rsidDel="00000000" w:rsidR="00000000" w:rsidRPr="00000000">
              <w:rPr>
                <w:highlight w:val="yellow"/>
                <w:rtl w:val="0"/>
              </w:rPr>
              <w:t xml:space="preserve">Соціальні мережі</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9">
            <w:pPr xmlns:w="http://schemas.openxmlformats.org/wordprocessingml/2006/main">
              <w:rPr>
                <w:highlight w:val="yellow"/>
              </w:rPr>
            </w:pPr>
            <w:r xmlns:w="http://schemas.openxmlformats.org/wordprocessingml/2006/main" w:rsidDel="00000000" w:rsidR="00000000" w:rsidRPr="00000000">
              <w:rPr>
                <w:highlight w:val="yellow"/>
                <w:rtl w:val="0"/>
              </w:rPr>
              <w:t xml:space="preserve">Слідкуйте за оновленнями на платформах проєкту: Facebook, X, LinkedIn та Instagram.</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A">
            <w:pPr xmlns:w="http://schemas.openxmlformats.org/wordprocessingml/2006/main">
              <w:rPr>
                <w:highlight w:val="yellow"/>
              </w:rPr>
            </w:pPr>
            <w:r xmlns:w="http://schemas.openxmlformats.org/wordprocessingml/2006/main" w:rsidDel="00000000" w:rsidR="00000000" w:rsidRPr="00000000">
              <w:rPr>
                <w:highlight w:val="yellow"/>
                <w:rtl w:val="0"/>
              </w:rPr>
              <w:t xml:space="preserve">Від М2, триває</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B">
            <w:pPr xmlns:w="http://schemas.openxmlformats.org/wordprocessingml/2006/main">
              <w:rPr>
                <w:highlight w:val="yellow"/>
              </w:rPr>
            </w:pPr>
            <w:r xmlns:w="http://schemas.openxmlformats.org/wordprocessingml/2006/main" w:rsidDel="00000000" w:rsidR="00000000" w:rsidRPr="00000000">
              <w:rPr>
                <w:highlight w:val="yellow"/>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C">
            <w:pPr xmlns:w="http://schemas.openxmlformats.org/wordprocessingml/2006/main">
              <w:rPr>
                <w:highlight w:val="yellow"/>
              </w:rPr>
            </w:pPr>
            <w:r xmlns:w="http://schemas.openxmlformats.org/wordprocessingml/2006/main" w:rsidDel="00000000" w:rsidR="00000000" w:rsidRPr="00000000">
              <w:rPr>
                <w:highlight w:val="yellow"/>
                <w:u w:val="single"/>
                <w:rtl w:val="0"/>
              </w:rPr>
              <w:t xml:space="preserve">Підписники: </w:t>
            </w:r>
            <w:r xmlns:w="http://schemas.openxmlformats.org/wordprocessingml/2006/main" w:rsidDel="00000000" w:rsidR="00000000" w:rsidRPr="00000000">
              <w:rPr>
                <w:highlight w:val="yellow"/>
                <w:rtl w:val="0"/>
              </w:rPr>
              <w:t xml:space="preserve">X: 1500; LinkedIn: 800; Instagram: 300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D">
            <w:pPr xmlns:w="http://schemas.openxmlformats.org/wordprocessingml/2006/main">
              <w:rPr>
                <w:highlight w:val="yellow"/>
              </w:rPr>
            </w:pPr>
            <w:r xmlns:w="http://schemas.openxmlformats.org/wordprocessingml/2006/main" w:rsidDel="00000000" w:rsidR="00000000" w:rsidRPr="00000000">
              <w:rPr>
                <w:highlight w:val="yellow"/>
                <w:rtl w:val="0"/>
              </w:rPr>
              <w:t xml:space="preserve">Широка громадськість, промисловість, політики, дослідники</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EE">
            <w:pPr xmlns:w="http://schemas.openxmlformats.org/wordprocessingml/2006/main">
              <w:jc w:val="center"/>
              <w:rPr>
                <w:b w:val="1"/>
                <w:highlight w:val="yellow"/>
              </w:rPr>
            </w:pPr>
            <w:r xmlns:w="http://schemas.openxmlformats.org/wordprocessingml/2006/main" w:rsidDel="00000000" w:rsidR="00000000" w:rsidRPr="00000000">
              <w:rPr>
                <w:b w:val="1"/>
                <w:highlight w:val="yellow"/>
                <w:rtl w:val="0"/>
              </w:rPr>
              <w:t xml:space="preserve">Інформаційно-просвітницькі матеріали</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4">
            <w:pPr xmlns:w="http://schemas.openxmlformats.org/wordprocessingml/2006/main">
              <w:rPr>
                <w:highlight w:val="yellow"/>
              </w:rPr>
            </w:pPr>
            <w:r xmlns:w="http://schemas.openxmlformats.org/wordprocessingml/2006/main" w:rsidDel="00000000" w:rsidR="00000000" w:rsidRPr="00000000">
              <w:rPr>
                <w:highlight w:val="yellow"/>
                <w:rtl w:val="0"/>
              </w:rPr>
              <w:t xml:space="preserve">Візуальна ідентичність</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5">
            <w:pPr xmlns:w="http://schemas.openxmlformats.org/wordprocessingml/2006/main">
              <w:rPr>
                <w:highlight w:val="yellow"/>
              </w:rPr>
            </w:pPr>
            <w:r xmlns:w="http://schemas.openxmlformats.org/wordprocessingml/2006/main" w:rsidDel="00000000" w:rsidR="00000000" w:rsidRPr="00000000">
              <w:rPr>
                <w:highlight w:val="yellow"/>
                <w:rtl w:val="0"/>
              </w:rPr>
              <w:t xml:space="preserve">Розробка логотипу, фірмового бланка та шаблонів презентацій</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6">
            <w:pPr xmlns:w="http://schemas.openxmlformats.org/wordprocessingml/2006/main">
              <w:rPr>
                <w:highlight w:val="yellow"/>
              </w:rPr>
            </w:pPr>
            <w:r xmlns:w="http://schemas.openxmlformats.org/wordprocessingml/2006/main" w:rsidDel="00000000" w:rsidR="00000000" w:rsidRPr="00000000">
              <w:rPr>
                <w:highlight w:val="yellow"/>
                <w:rtl w:val="0"/>
              </w:rPr>
              <w:t xml:space="preserve">М1</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7">
            <w:pPr xmlns:w="http://schemas.openxmlformats.org/wordprocessingml/2006/main">
              <w:rPr>
                <w:highlight w:val="yellow"/>
              </w:rPr>
            </w:pPr>
            <w:r xmlns:w="http://schemas.openxmlformats.org/wordprocessingml/2006/main" w:rsidDel="00000000" w:rsidR="00000000" w:rsidRPr="00000000">
              <w:rPr>
                <w:highlight w:val="yellow"/>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8">
            <w:pPr xmlns:w="http://schemas.openxmlformats.org/wordprocessingml/2006/main">
              <w:rPr>
                <w:highlight w:val="yellow"/>
              </w:rPr>
            </w:pPr>
            <w:r xmlns:w="http://schemas.openxmlformats.org/wordprocessingml/2006/main" w:rsidDel="00000000" w:rsidR="00000000" w:rsidRPr="00000000">
              <w:rPr>
                <w:highlight w:val="yellow"/>
                <w:rtl w:val="0"/>
              </w:rPr>
              <w:t xml:space="preserve">5 шаблонів</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9">
            <w:pPr xmlns:w="http://schemas.openxmlformats.org/wordprocessingml/2006/main">
              <w:rPr>
                <w:highlight w:val="yellow"/>
              </w:rPr>
            </w:pPr>
            <w:r xmlns:w="http://schemas.openxmlformats.org/wordprocessingml/2006/main" w:rsidDel="00000000" w:rsidR="00000000" w:rsidRPr="00000000">
              <w:rPr>
                <w:highlight w:val="yellow"/>
                <w:rtl w:val="0"/>
              </w:rPr>
              <w:t xml:space="preserve">Консорціум, зацікавлені сторони</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A">
            <w:pPr xmlns:w="http://schemas.openxmlformats.org/wordprocessingml/2006/main">
              <w:rPr>
                <w:highlight w:val="yellow"/>
              </w:rPr>
            </w:pPr>
            <w:r xmlns:w="http://schemas.openxmlformats.org/wordprocessingml/2006/main" w:rsidDel="00000000" w:rsidR="00000000" w:rsidRPr="00000000">
              <w:rPr>
                <w:highlight w:val="yellow"/>
                <w:rtl w:val="0"/>
              </w:rPr>
              <w:t xml:space="preserve">Брошури та листівки</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B">
            <w:pPr xmlns:w="http://schemas.openxmlformats.org/wordprocessingml/2006/main">
              <w:rPr>
                <w:highlight w:val="yellow"/>
              </w:rPr>
            </w:pPr>
            <w:r xmlns:w="http://schemas.openxmlformats.org/wordprocessingml/2006/main" w:rsidDel="00000000" w:rsidR="00000000" w:rsidRPr="00000000">
              <w:rPr>
                <w:highlight w:val="yellow"/>
                <w:rtl w:val="0"/>
              </w:rPr>
              <w:t xml:space="preserve">Розповсюдження детальних візуальних матеріалів про цілі та переваги</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C">
            <w:pPr xmlns:w="http://schemas.openxmlformats.org/wordprocessingml/2006/main">
              <w:rPr>
                <w:highlight w:val="yellow"/>
              </w:rPr>
            </w:pPr>
            <w:r xmlns:w="http://schemas.openxmlformats.org/wordprocessingml/2006/main" w:rsidDel="00000000" w:rsidR="00000000" w:rsidRPr="00000000">
              <w:rPr>
                <w:highlight w:val="yellow"/>
                <w:rtl w:val="0"/>
              </w:rPr>
              <w:t xml:space="preserve">М2, регулярно оновлюється</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D">
            <w:pPr xmlns:w="http://schemas.openxmlformats.org/wordprocessingml/2006/main">
              <w:rPr>
                <w:highlight w:val="yellow"/>
              </w:rPr>
            </w:pPr>
            <w:r xmlns:w="http://schemas.openxmlformats.org/wordprocessingml/2006/main" w:rsidDel="00000000" w:rsidR="00000000" w:rsidRPr="00000000">
              <w:rPr>
                <w:highlight w:val="yellow"/>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E">
            <w:pPr xmlns:w="http://schemas.openxmlformats.org/wordprocessingml/2006/main">
              <w:rPr>
                <w:highlight w:val="yellow"/>
              </w:rPr>
            </w:pPr>
            <w:r xmlns:w="http://schemas.openxmlformats.org/wordprocessingml/2006/main" w:rsidDel="00000000" w:rsidR="00000000" w:rsidRPr="00000000">
              <w:rPr>
                <w:highlight w:val="yellow"/>
                <w:rtl w:val="0"/>
              </w:rPr>
              <w:t xml:space="preserve">2 флаєри, 2 згорнуті рекламні матеріали, 2 постери</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F">
            <w:pPr xmlns:w="http://schemas.openxmlformats.org/wordprocessingml/2006/main">
              <w:rPr>
                <w:highlight w:val="yellow"/>
              </w:rPr>
            </w:pPr>
            <w:r xmlns:w="http://schemas.openxmlformats.org/wordprocessingml/2006/main" w:rsidDel="00000000" w:rsidR="00000000" w:rsidRPr="00000000">
              <w:rPr>
                <w:highlight w:val="yellow"/>
                <w:rtl w:val="0"/>
              </w:rPr>
              <w:t xml:space="preserve">Промисловість, політики, громадськість, дослідники</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200">
            <w:pPr xmlns:w="http://schemas.openxmlformats.org/wordprocessingml/2006/main">
              <w:jc w:val="center"/>
              <w:rPr>
                <w:b w:val="1"/>
                <w:highlight w:val="yellow"/>
              </w:rPr>
            </w:pPr>
            <w:r xmlns:w="http://schemas.openxmlformats.org/wordprocessingml/2006/main" w:rsidDel="00000000" w:rsidR="00000000" w:rsidRPr="00000000">
              <w:rPr>
                <w:b w:val="1"/>
                <w:highlight w:val="yellow"/>
                <w:rtl w:val="0"/>
              </w:rPr>
              <w:t xml:space="preserve">Залучення до контенту</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6">
            <w:pPr xmlns:w="http://schemas.openxmlformats.org/wordprocessingml/2006/main">
              <w:rPr>
                <w:highlight w:val="yellow"/>
              </w:rPr>
            </w:pPr>
            <w:r xmlns:w="http://schemas.openxmlformats.org/wordprocessingml/2006/main" w:rsidDel="00000000" w:rsidR="00000000" w:rsidRPr="00000000">
              <w:rPr>
                <w:highlight w:val="yellow"/>
                <w:rtl w:val="0"/>
              </w:rPr>
              <w:t xml:space="preserve">Інформаційні бюлетені</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7">
            <w:pPr xmlns:w="http://schemas.openxmlformats.org/wordprocessingml/2006/main">
              <w:rPr>
                <w:highlight w:val="yellow"/>
              </w:rPr>
            </w:pPr>
            <w:r xmlns:w="http://schemas.openxmlformats.org/wordprocessingml/2006/main" w:rsidDel="00000000" w:rsidR="00000000" w:rsidRPr="00000000">
              <w:rPr>
                <w:highlight w:val="yellow"/>
                <w:rtl w:val="0"/>
              </w:rPr>
              <w:t xml:space="preserve">Розповсюдження електронних оновлень серед зацікавлених сторін</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8">
            <w:pPr xmlns:w="http://schemas.openxmlformats.org/wordprocessingml/2006/main">
              <w:rPr>
                <w:highlight w:val="yellow"/>
              </w:rPr>
            </w:pPr>
            <w:r xmlns:w="http://schemas.openxmlformats.org/wordprocessingml/2006/main" w:rsidDel="00000000" w:rsidR="00000000" w:rsidRPr="00000000">
              <w:rPr>
                <w:highlight w:val="yellow"/>
                <w:rtl w:val="0"/>
              </w:rPr>
              <w:t xml:space="preserve">Щорічно</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9">
            <w:pPr xmlns:w="http://schemas.openxmlformats.org/wordprocessingml/2006/main">
              <w:rPr>
                <w:highlight w:val="yellow"/>
              </w:rPr>
            </w:pPr>
            <w:r xmlns:w="http://schemas.openxmlformats.org/wordprocessingml/2006/main" w:rsidDel="00000000" w:rsidR="00000000" w:rsidRPr="00000000">
              <w:rPr>
                <w:highlight w:val="yellow"/>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A">
            <w:pPr xmlns:w="http://schemas.openxmlformats.org/wordprocessingml/2006/main">
              <w:rPr>
                <w:highlight w:val="yellow"/>
              </w:rPr>
            </w:pPr>
            <w:r xmlns:w="http://schemas.openxmlformats.org/wordprocessingml/2006/main" w:rsidDel="00000000" w:rsidR="00000000" w:rsidRPr="00000000">
              <w:rPr>
                <w:highlight w:val="yellow"/>
                <w:rtl w:val="0"/>
              </w:rPr>
              <w:t xml:space="preserve">4/рік, &gt;200 підписників</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B">
            <w:pPr xmlns:w="http://schemas.openxmlformats.org/wordprocessingml/2006/main">
              <w:rPr>
                <w:highlight w:val="yellow"/>
              </w:rPr>
            </w:pPr>
            <w:r xmlns:w="http://schemas.openxmlformats.org/wordprocessingml/2006/main" w:rsidDel="00000000" w:rsidR="00000000" w:rsidRPr="00000000">
              <w:rPr>
                <w:highlight w:val="yellow"/>
                <w:rtl w:val="0"/>
              </w:rPr>
              <w:t xml:space="preserve">Промисловість, політики, дослідники, громадськість</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C">
            <w:pPr xmlns:w="http://schemas.openxmlformats.org/wordprocessingml/2006/main">
              <w:rPr>
                <w:highlight w:val="yellow"/>
              </w:rPr>
            </w:pPr>
            <w:r xmlns:w="http://schemas.openxmlformats.org/wordprocessingml/2006/main" w:rsidDel="00000000" w:rsidR="00000000" w:rsidRPr="00000000">
              <w:rPr>
                <w:highlight w:val="yellow"/>
                <w:rtl w:val="0"/>
              </w:rPr>
              <w:t xml:space="preserve">Прес-релізи</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D">
            <w:pPr xmlns:w="http://schemas.openxmlformats.org/wordprocessingml/2006/main">
              <w:rPr>
                <w:highlight w:val="yellow"/>
              </w:rPr>
            </w:pPr>
            <w:r xmlns:w="http://schemas.openxmlformats.org/wordprocessingml/2006/main" w:rsidDel="00000000" w:rsidR="00000000" w:rsidRPr="00000000">
              <w:rPr>
                <w:highlight w:val="yellow"/>
                <w:rtl w:val="0"/>
              </w:rPr>
              <w:t xml:space="preserve">Висвітлення важливих подій для ЗМІ</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E">
            <w:pPr xmlns:w="http://schemas.openxmlformats.org/wordprocessingml/2006/main">
              <w:rPr>
                <w:highlight w:val="yellow"/>
              </w:rPr>
            </w:pPr>
            <w:r xmlns:w="http://schemas.openxmlformats.org/wordprocessingml/2006/main" w:rsidDel="00000000" w:rsidR="00000000" w:rsidRPr="00000000">
              <w:rPr>
                <w:highlight w:val="yellow"/>
                <w:rtl w:val="0"/>
              </w:rPr>
              <w:t xml:space="preserve">На важливих етапах</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F">
            <w:pPr xmlns:w="http://schemas.openxmlformats.org/wordprocessingml/2006/main">
              <w:rPr>
                <w:highlight w:val="yellow"/>
              </w:rPr>
            </w:pPr>
            <w:r xmlns:w="http://schemas.openxmlformats.org/wordprocessingml/2006/main" w:rsidDel="00000000" w:rsidR="00000000" w:rsidRPr="00000000">
              <w:rPr>
                <w:highlight w:val="yellow"/>
                <w:rtl w:val="0"/>
              </w:rPr>
              <w:t xml:space="preserve">Усі</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0">
            <w:pPr xmlns:w="http://schemas.openxmlformats.org/wordprocessingml/2006/main">
              <w:rPr>
                <w:highlight w:val="yellow"/>
              </w:rPr>
            </w:pPr>
            <w:r xmlns:w="http://schemas.openxmlformats.org/wordprocessingml/2006/main" w:rsidDel="00000000" w:rsidR="00000000" w:rsidRPr="00000000">
              <w:rPr>
                <w:highlight w:val="yellow"/>
                <w:rtl w:val="0"/>
              </w:rPr>
              <w:t xml:space="preserve">&gt;5 релізів</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1">
            <w:pPr xmlns:w="http://schemas.openxmlformats.org/wordprocessingml/2006/main">
              <w:rPr>
                <w:highlight w:val="yellow"/>
              </w:rPr>
            </w:pPr>
            <w:r xmlns:w="http://schemas.openxmlformats.org/wordprocessingml/2006/main" w:rsidDel="00000000" w:rsidR="00000000" w:rsidRPr="00000000">
              <w:rPr>
                <w:highlight w:val="yellow"/>
                <w:rtl w:val="0"/>
              </w:rPr>
              <w:t xml:space="preserve">ЗМІ, широка громадськість, промисловість, політики</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212">
            <w:pPr xmlns:w="http://schemas.openxmlformats.org/wordprocessingml/2006/main">
              <w:jc w:val="center"/>
              <w:rPr>
                <w:b w:val="1"/>
                <w:highlight w:val="yellow"/>
              </w:rPr>
            </w:pPr>
            <w:r xmlns:w="http://schemas.openxmlformats.org/wordprocessingml/2006/main" w:rsidDel="00000000" w:rsidR="00000000" w:rsidRPr="00000000">
              <w:rPr>
                <w:b w:val="1"/>
                <w:highlight w:val="yellow"/>
                <w:rtl w:val="0"/>
              </w:rPr>
              <w:t xml:space="preserve">Наукова комунікація</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8">
            <w:pPr xmlns:w="http://schemas.openxmlformats.org/wordprocessingml/2006/main">
              <w:rPr>
                <w:highlight w:val="yellow"/>
              </w:rPr>
            </w:pPr>
            <w:r xmlns:w="http://schemas.openxmlformats.org/wordprocessingml/2006/main" w:rsidDel="00000000" w:rsidR="00000000" w:rsidRPr="00000000">
              <w:rPr>
                <w:highlight w:val="yellow"/>
                <w:rtl w:val="0"/>
              </w:rPr>
              <w:t xml:space="preserve">Конференції</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9">
            <w:pPr xmlns:w="http://schemas.openxmlformats.org/wordprocessingml/2006/main">
              <w:rPr>
                <w:highlight w:val="yellow"/>
              </w:rPr>
            </w:pPr>
            <w:r xmlns:w="http://schemas.openxmlformats.org/wordprocessingml/2006/main" w:rsidDel="00000000" w:rsidR="00000000" w:rsidRPr="00000000">
              <w:rPr>
                <w:highlight w:val="yellow"/>
                <w:rtl w:val="0"/>
              </w:rPr>
              <w:t xml:space="preserve">Обмін висновками з науковою спільнотою</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A">
            <w:pPr xmlns:w="http://schemas.openxmlformats.org/wordprocessingml/2006/main">
              <w:rPr>
                <w:highlight w:val="yellow"/>
              </w:rPr>
            </w:pPr>
            <w:r xmlns:w="http://schemas.openxmlformats.org/wordprocessingml/2006/main" w:rsidDel="00000000" w:rsidR="00000000" w:rsidRPr="00000000">
              <w:rPr>
                <w:highlight w:val="yellow"/>
                <w:rtl w:val="0"/>
              </w:rPr>
              <w:t xml:space="preserve">Після результатів дослідження</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B">
            <w:pPr xmlns:w="http://schemas.openxmlformats.org/wordprocessingml/2006/main">
              <w:rPr>
                <w:highlight w:val="yellow"/>
              </w:rPr>
            </w:pPr>
            <w:r xmlns:w="http://schemas.openxmlformats.org/wordprocessingml/2006/main" w:rsidDel="00000000" w:rsidR="00000000" w:rsidRPr="00000000">
              <w:rPr>
                <w:highlight w:val="yellow"/>
                <w:rtl w:val="0"/>
              </w:rPr>
              <w:t xml:space="preserve">Усі</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C">
            <w:pPr xmlns:w="http://schemas.openxmlformats.org/wordprocessingml/2006/main">
              <w:rPr>
                <w:highlight w:val="yellow"/>
              </w:rPr>
            </w:pPr>
            <w:r xmlns:w="http://schemas.openxmlformats.org/wordprocessingml/2006/main" w:rsidDel="00000000" w:rsidR="00000000" w:rsidRPr="00000000">
              <w:rPr>
                <w:highlight w:val="yellow"/>
                <w:rtl w:val="0"/>
              </w:rPr>
              <w:t xml:space="preserve">20 презентацій</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D">
            <w:pPr xmlns:w="http://schemas.openxmlformats.org/wordprocessingml/2006/main">
              <w:rPr>
                <w:highlight w:val="yellow"/>
              </w:rPr>
            </w:pPr>
            <w:r xmlns:w="http://schemas.openxmlformats.org/wordprocessingml/2006/main" w:rsidDel="00000000" w:rsidR="00000000" w:rsidRPr="00000000">
              <w:rPr>
                <w:highlight w:val="yellow"/>
                <w:rtl w:val="0"/>
              </w:rPr>
              <w:t xml:space="preserve">Дослідники, галузеві експерти, політики</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E">
            <w:pPr xmlns:w="http://schemas.openxmlformats.org/wordprocessingml/2006/main">
              <w:rPr>
                <w:highlight w:val="yellow"/>
              </w:rPr>
            </w:pPr>
            <w:r xmlns:w="http://schemas.openxmlformats.org/wordprocessingml/2006/main" w:rsidDel="00000000" w:rsidR="00000000" w:rsidRPr="00000000">
              <w:rPr>
                <w:highlight w:val="yellow"/>
                <w:rtl w:val="0"/>
              </w:rPr>
              <w:t xml:space="preserve">Публікації</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F">
            <w:pPr xmlns:w="http://schemas.openxmlformats.org/wordprocessingml/2006/main">
              <w:rPr>
                <w:highlight w:val="yellow"/>
              </w:rPr>
            </w:pPr>
            <w:r xmlns:w="http://schemas.openxmlformats.org/wordprocessingml/2006/main" w:rsidDel="00000000" w:rsidR="00000000" w:rsidRPr="00000000">
              <w:rPr>
                <w:highlight w:val="yellow"/>
                <w:rtl w:val="0"/>
              </w:rPr>
              <w:t xml:space="preserve">Публікація результатів у наукових журналах</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0">
            <w:pPr xmlns:w="http://schemas.openxmlformats.org/wordprocessingml/2006/main">
              <w:rPr>
                <w:highlight w:val="yellow"/>
              </w:rPr>
            </w:pPr>
            <w:r xmlns:w="http://schemas.openxmlformats.org/wordprocessingml/2006/main" w:rsidDel="00000000" w:rsidR="00000000" w:rsidRPr="00000000">
              <w:rPr>
                <w:highlight w:val="yellow"/>
                <w:rtl w:val="0"/>
              </w:rPr>
              <w:t xml:space="preserve">Після результатів дослідження</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1">
            <w:pPr xmlns:w="http://schemas.openxmlformats.org/wordprocessingml/2006/main">
              <w:rPr>
                <w:highlight w:val="yellow"/>
              </w:rPr>
            </w:pPr>
            <w:r xmlns:w="http://schemas.openxmlformats.org/wordprocessingml/2006/main" w:rsidDel="00000000" w:rsidR="00000000" w:rsidRPr="00000000">
              <w:rPr>
                <w:highlight w:val="yellow"/>
                <w:rtl w:val="0"/>
              </w:rPr>
              <w:t xml:space="preserve">Усі</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2">
            <w:pPr xmlns:w="http://schemas.openxmlformats.org/wordprocessingml/2006/main">
              <w:rPr>
                <w:highlight w:val="yellow"/>
              </w:rPr>
            </w:pPr>
            <w:r xmlns:w="http://schemas.openxmlformats.org/wordprocessingml/2006/main" w:rsidDel="00000000" w:rsidR="00000000" w:rsidRPr="00000000">
              <w:rPr>
                <w:highlight w:val="yellow"/>
                <w:rtl w:val="0"/>
              </w:rPr>
              <w:t xml:space="preserve">20 публікацій</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3">
            <w:pPr xmlns:w="http://schemas.openxmlformats.org/wordprocessingml/2006/main">
              <w:rPr>
                <w:highlight w:val="yellow"/>
              </w:rPr>
            </w:pPr>
            <w:r xmlns:w="http://schemas.openxmlformats.org/wordprocessingml/2006/main" w:rsidDel="00000000" w:rsidR="00000000" w:rsidRPr="00000000">
              <w:rPr>
                <w:highlight w:val="yellow"/>
                <w:rtl w:val="0"/>
              </w:rPr>
              <w:t xml:space="preserve">Дослідники, науковці</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224">
            <w:pPr xmlns:w="http://schemas.openxmlformats.org/wordprocessingml/2006/main">
              <w:jc w:val="center"/>
              <w:rPr>
                <w:b w:val="1"/>
                <w:highlight w:val="yellow"/>
              </w:rPr>
            </w:pPr>
            <w:r xmlns:w="http://schemas.openxmlformats.org/wordprocessingml/2006/main" w:rsidDel="00000000" w:rsidR="00000000" w:rsidRPr="00000000">
              <w:rPr>
                <w:b w:val="1"/>
                <w:highlight w:val="yellow"/>
                <w:rtl w:val="0"/>
              </w:rPr>
              <w:t xml:space="preserve">Події</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A">
            <w:pPr xmlns:w="http://schemas.openxmlformats.org/wordprocessingml/2006/main">
              <w:rPr>
                <w:highlight w:val="yellow"/>
              </w:rPr>
            </w:pPr>
            <w:r xmlns:w="http://schemas.openxmlformats.org/wordprocessingml/2006/main" w:rsidDel="00000000" w:rsidR="00000000" w:rsidRPr="00000000">
              <w:rPr>
                <w:highlight w:val="yellow"/>
                <w:rtl w:val="0"/>
              </w:rPr>
              <w:t xml:space="preserve">Майстер-класи</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B">
            <w:pPr xmlns:w="http://schemas.openxmlformats.org/wordprocessingml/2006/main">
              <w:rPr>
                <w:highlight w:val="yellow"/>
              </w:rPr>
            </w:pPr>
            <w:r xmlns:w="http://schemas.openxmlformats.org/wordprocessingml/2006/main" w:rsidDel="00000000" w:rsidR="00000000" w:rsidRPr="00000000">
              <w:rPr>
                <w:highlight w:val="yellow"/>
                <w:rtl w:val="0"/>
              </w:rPr>
              <w:t xml:space="preserve">Просування SMART та сприяння співпраці</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C">
            <w:pPr xmlns:w="http://schemas.openxmlformats.org/wordprocessingml/2006/main">
              <w:rPr>
                <w:highlight w:val="yellow"/>
              </w:rPr>
            </w:pPr>
            <w:r xmlns:w="http://schemas.openxmlformats.org/wordprocessingml/2006/main" w:rsidDel="00000000" w:rsidR="00000000" w:rsidRPr="00000000">
              <w:rPr>
                <w:highlight w:val="yellow"/>
                <w:rtl w:val="0"/>
              </w:rPr>
              <w:t xml:space="preserve">Щорічно</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D">
            <w:pPr xmlns:w="http://schemas.openxmlformats.org/wordprocessingml/2006/main">
              <w:rPr>
                <w:highlight w:val="yellow"/>
              </w:rPr>
            </w:pPr>
            <w:r xmlns:w="http://schemas.openxmlformats.org/wordprocessingml/2006/main" w:rsidDel="00000000" w:rsidR="00000000" w:rsidRPr="00000000">
              <w:rPr>
                <w:highlight w:val="yellow"/>
                <w:rtl w:val="0"/>
              </w:rPr>
              <w:t xml:space="preserve">Усі</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E">
            <w:pPr xmlns:w="http://schemas.openxmlformats.org/wordprocessingml/2006/main">
              <w:rPr>
                <w:highlight w:val="yellow"/>
              </w:rPr>
            </w:pPr>
            <w:r xmlns:w="http://schemas.openxmlformats.org/wordprocessingml/2006/main" w:rsidDel="00000000" w:rsidR="00000000" w:rsidRPr="00000000">
              <w:rPr>
                <w:highlight w:val="yellow"/>
                <w:rtl w:val="0"/>
              </w:rPr>
              <w:t xml:space="preserve">6 семінарів</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F">
            <w:pPr xmlns:w="http://schemas.openxmlformats.org/wordprocessingml/2006/main">
              <w:rPr>
                <w:highlight w:val="yellow"/>
              </w:rPr>
            </w:pPr>
            <w:r xmlns:w="http://schemas.openxmlformats.org/wordprocessingml/2006/main" w:rsidDel="00000000" w:rsidR="00000000" w:rsidRPr="00000000">
              <w:rPr>
                <w:highlight w:val="yellow"/>
                <w:rtl w:val="0"/>
              </w:rPr>
              <w:t xml:space="preserve">Дослідники, промисловість, політики, громадськість</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0">
            <w:pPr xmlns:w="http://schemas.openxmlformats.org/wordprocessingml/2006/main">
              <w:rPr>
                <w:highlight w:val="yellow"/>
              </w:rPr>
            </w:pPr>
            <w:r xmlns:w="http://schemas.openxmlformats.org/wordprocessingml/2006/main" w:rsidDel="00000000" w:rsidR="00000000" w:rsidRPr="00000000">
              <w:rPr>
                <w:highlight w:val="yellow"/>
                <w:rtl w:val="0"/>
              </w:rPr>
              <w:t xml:space="preserve">Зустріч</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1">
            <w:pPr xmlns:w="http://schemas.openxmlformats.org/wordprocessingml/2006/main">
              <w:rPr>
                <w:highlight w:val="yellow"/>
              </w:rPr>
            </w:pPr>
            <w:r xmlns:w="http://schemas.openxmlformats.org/wordprocessingml/2006/main" w:rsidDel="00000000" w:rsidR="00000000" w:rsidRPr="00000000">
              <w:rPr>
                <w:highlight w:val="yellow"/>
                <w:rtl w:val="0"/>
              </w:rPr>
              <w:t xml:space="preserve">Регіональні інноваційні заходи (Регіональна конференція)</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2">
            <w:pPr xmlns:w="http://schemas.openxmlformats.org/wordprocessingml/2006/main">
              <w:rPr>
                <w:highlight w:val="yellow"/>
              </w:rPr>
            </w:pPr>
            <w:r xmlns:w="http://schemas.openxmlformats.org/wordprocessingml/2006/main" w:rsidDel="00000000" w:rsidR="00000000" w:rsidRPr="00000000">
              <w:rPr>
                <w:highlight w:val="yellow"/>
                <w:rtl w:val="0"/>
              </w:rPr>
              <w:t xml:space="preserve">М36</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3">
            <w:pPr xmlns:w="http://schemas.openxmlformats.org/wordprocessingml/2006/main">
              <w:rPr>
                <w:highlight w:val="yellow"/>
              </w:rPr>
            </w:pPr>
            <w:r xmlns:w="http://schemas.openxmlformats.org/wordprocessingml/2006/main" w:rsidDel="00000000" w:rsidR="00000000" w:rsidRPr="00000000">
              <w:rPr>
                <w:highlight w:val="yellow"/>
                <w:rtl w:val="0"/>
              </w:rPr>
              <w:t xml:space="preserve">Усі</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4">
            <w:pPr xmlns:w="http://schemas.openxmlformats.org/wordprocessingml/2006/main">
              <w:rPr>
                <w:highlight w:val="yellow"/>
              </w:rPr>
            </w:pPr>
            <w:r xmlns:w="http://schemas.openxmlformats.org/wordprocessingml/2006/main" w:rsidDel="00000000" w:rsidR="00000000" w:rsidRPr="00000000">
              <w:rPr>
                <w:highlight w:val="yellow"/>
                <w:rtl w:val="0"/>
              </w:rPr>
              <w:t xml:space="preserve">1 семінар</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5">
            <w:pPr xmlns:w="http://schemas.openxmlformats.org/wordprocessingml/2006/main">
              <w:rPr>
                <w:highlight w:val="yellow"/>
              </w:rPr>
            </w:pPr>
            <w:r xmlns:w="http://schemas.openxmlformats.org/wordprocessingml/2006/main" w:rsidDel="00000000" w:rsidR="00000000" w:rsidRPr="00000000">
              <w:rPr>
                <w:highlight w:val="yellow"/>
                <w:rtl w:val="0"/>
              </w:rPr>
              <w:t xml:space="preserve">Регіональні зацікавлені сторони, дослідники, політики</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6">
            <w:pPr xmlns:w="http://schemas.openxmlformats.org/wordprocessingml/2006/main">
              <w:rPr>
                <w:highlight w:val="yellow"/>
              </w:rPr>
            </w:pPr>
            <w:r xmlns:w="http://schemas.openxmlformats.org/wordprocessingml/2006/main" w:rsidDel="00000000" w:rsidR="00000000" w:rsidRPr="00000000">
              <w:rPr>
                <w:highlight w:val="yellow"/>
                <w:rtl w:val="0"/>
              </w:rPr>
              <w:t xml:space="preserve">Заключна конференція</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7">
            <w:pPr xmlns:w="http://schemas.openxmlformats.org/wordprocessingml/2006/main">
              <w:rPr>
                <w:highlight w:val="yellow"/>
              </w:rPr>
            </w:pPr>
            <w:r xmlns:w="http://schemas.openxmlformats.org/wordprocessingml/2006/main" w:rsidDel="00000000" w:rsidR="00000000" w:rsidRPr="00000000">
              <w:rPr>
                <w:highlight w:val="yellow"/>
                <w:rtl w:val="0"/>
              </w:rPr>
              <w:t xml:space="preserve">Заключний захід для обміну результатами та покращення взаємодії із зацікавленими сторонами</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8">
            <w:pPr xmlns:w="http://schemas.openxmlformats.org/wordprocessingml/2006/main">
              <w:rPr>
                <w:highlight w:val="yellow"/>
              </w:rPr>
            </w:pPr>
            <w:r xmlns:w="http://schemas.openxmlformats.org/wordprocessingml/2006/main" w:rsidDel="00000000" w:rsidR="00000000" w:rsidRPr="00000000">
              <w:rPr>
                <w:highlight w:val="yellow"/>
                <w:rtl w:val="0"/>
              </w:rPr>
              <w:t xml:space="preserve">М46</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9">
            <w:pPr xmlns:w="http://schemas.openxmlformats.org/wordprocessingml/2006/main">
              <w:rPr>
                <w:highlight w:val="yellow"/>
              </w:rPr>
            </w:pPr>
            <w:r xmlns:w="http://schemas.openxmlformats.org/wordprocessingml/2006/main" w:rsidDel="00000000" w:rsidR="00000000" w:rsidRPr="00000000">
              <w:rPr>
                <w:highlight w:val="yellow"/>
                <w:rtl w:val="0"/>
              </w:rPr>
              <w:t xml:space="preserve">НКУА</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A">
            <w:pPr xmlns:w="http://schemas.openxmlformats.org/wordprocessingml/2006/main">
              <w:rPr>
                <w:highlight w:val="yellow"/>
              </w:rPr>
            </w:pPr>
            <w:r xmlns:w="http://schemas.openxmlformats.org/wordprocessingml/2006/main" w:rsidDel="00000000" w:rsidR="00000000" w:rsidRPr="00000000">
              <w:rPr>
                <w:highlight w:val="yellow"/>
                <w:rtl w:val="0"/>
              </w:rPr>
              <w:t xml:space="preserve">1 конференція</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B">
            <w:pPr xmlns:w="http://schemas.openxmlformats.org/wordprocessingml/2006/main">
              <w:rPr>
                <w:highlight w:val="yellow"/>
              </w:rPr>
            </w:pPr>
            <w:r xmlns:w="http://schemas.openxmlformats.org/wordprocessingml/2006/main" w:rsidDel="00000000" w:rsidR="00000000" w:rsidRPr="00000000">
              <w:rPr>
                <w:highlight w:val="yellow"/>
                <w:rtl w:val="0"/>
              </w:rPr>
              <w:t xml:space="preserve">Дослідники, політики, промисловість, широка громадськість</w:t>
            </w:r>
          </w:p>
        </w:tc>
      </w:tr>
    </w:tbl>
    <w:p w:rsidR="00000000" w:rsidDel="00000000" w:rsidP="00000000" w:rsidRDefault="00000000" w:rsidRPr="00000000" w14:paraId="0000023C">
      <w:pPr xmlns:w="http://schemas.openxmlformats.org/wordprocessingml/2006/main">
        <w:jc w:val="both"/>
        <w:rPr>
          <w:sz w:val="10"/>
          <w:szCs w:val="10"/>
        </w:rPr>
      </w:pPr>
      <w:r xmlns:w="http://schemas.openxmlformats.org/wordprocessingml/2006/main" w:rsidDel="00000000" w:rsidR="00000000" w:rsidRPr="00000000">
        <w:rPr>
          <w:sz w:val="10"/>
          <w:szCs w:val="10"/>
          <w:rtl w:val="0"/>
        </w:rPr>
        <w:t xml:space="preserve"> </w:t>
      </w:r>
    </w:p>
    <w:p w:rsidR="00000000" w:rsidDel="00000000" w:rsidP="00000000" w:rsidRDefault="00000000" w:rsidRPr="00000000" w14:paraId="0000023D">
      <w:pPr>
        <w:jc w:val="both"/>
        <w:rPr>
          <w:b w:val="1"/>
        </w:rPr>
      </w:pPr>
      <w:r w:rsidDel="00000000" w:rsidR="00000000" w:rsidRPr="00000000">
        <w:rPr>
          <w:rtl w:val="0"/>
        </w:rPr>
      </w:r>
    </w:p>
    <w:p w:rsidR="00000000" w:rsidDel="00000000" w:rsidP="00000000" w:rsidRDefault="00000000" w:rsidRPr="00000000" w14:paraId="0000023E">
      <w:pPr>
        <w:jc w:val="both"/>
        <w:rPr>
          <w:b w:val="1"/>
        </w:rPr>
      </w:pPr>
      <w:r w:rsidDel="00000000" w:rsidR="00000000" w:rsidRPr="00000000">
        <w:rPr>
          <w:rtl w:val="0"/>
        </w:rPr>
      </w:r>
    </w:p>
    <w:p w:rsidR="00000000" w:rsidDel="00000000" w:rsidP="00000000" w:rsidRDefault="00000000" w:rsidRPr="00000000" w14:paraId="0000023F">
      <w:pPr xmlns:w="http://schemas.openxmlformats.org/wordprocessingml/2006/main">
        <w:jc w:val="both"/>
        <w:rPr>
          <w:b w:val="1"/>
        </w:rPr>
      </w:pPr>
      <w:r xmlns:w="http://schemas.openxmlformats.org/wordprocessingml/2006/main" w:rsidDel="00000000" w:rsidR="00000000" w:rsidRPr="00000000">
        <w:rPr>
          <w:b w:val="1"/>
          <w:rtl w:val="0"/>
        </w:rPr>
        <w:t xml:space="preserve">2.2.2.3 Заходи з налагодження зв'язків та навчання</w:t>
      </w:r>
    </w:p>
    <w:p w:rsidR="00000000" w:rsidDel="00000000" w:rsidP="00000000" w:rsidRDefault="00000000" w:rsidRPr="00000000" w14:paraId="00000240">
      <w:pPr xmlns:w="http://schemas.openxmlformats.org/wordprocessingml/2006/main">
        <w:spacing w:after="240" w:before="240" w:lineRule="auto"/>
        <w:rPr/>
      </w:pPr>
      <w:r xmlns:w="http://schemas.openxmlformats.org/wordprocessingml/2006/main" w:rsidDel="00000000" w:rsidR="00000000" w:rsidRPr="00000000">
        <w:rPr>
          <w:rtl w:val="0"/>
        </w:rPr>
        <w:t xml:space="preserve">Для сприяння сталому нарощуванню потенціалу та інституційній інтеграції емпіричного STEM-навчання, проект SMART Dr. VIDA впроваджує структуровану програму мережевих та навчальних заходів. Ці зусилля стратегічно узгоджені з міжнародним календарем групи NOVA-Bioscope, яка проводить періодичні конференції по всій Європі з 2026 по 2035 рік і далі.</w:t>
      </w:r>
    </w:p>
    <w:p w:rsidR="00000000" w:rsidDel="00000000" w:rsidP="00000000" w:rsidRDefault="00000000" w:rsidRPr="00000000" w14:paraId="00000241">
      <w:pPr xmlns:w="http://schemas.openxmlformats.org/wordprocessingml/2006/main">
        <w:spacing w:after="240" w:before="240" w:lineRule="auto"/>
        <w:rPr/>
      </w:pPr>
      <w:r xmlns:w="http://schemas.openxmlformats.org/wordprocessingml/2006/main" w:rsidDel="00000000" w:rsidR="00000000" w:rsidRPr="00000000">
        <w:rPr>
          <w:b w:val="1"/>
          <w:rtl w:val="0"/>
        </w:rPr>
        <w:t xml:space="preserve">Інтеграція навчання: </w:t>
      </w:r>
      <w:r xmlns:w="http://schemas.openxmlformats.org/wordprocessingml/2006/main" w:rsidDel="00000000" w:rsidR="00000000" w:rsidRPr="00000000">
        <w:rPr>
          <w:b w:val="1"/>
          <w:rtl w:val="0"/>
        </w:rPr>
        <w:br xmlns:w="http://schemas.openxmlformats.org/wordprocessingml/2006/main" w:type="textWrapping"/>
      </w:r>
      <w:r xmlns:w="http://schemas.openxmlformats.org/wordprocessingml/2006/main" w:rsidDel="00000000" w:rsidR="00000000" w:rsidRPr="00000000">
        <w:rPr>
          <w:rtl w:val="0"/>
        </w:rPr>
        <w:t xml:space="preserve">Проєкт використовує понад шість-сім щорічних міжнародних наукових конференцій (до 60 конференцій протягом 10 років), </w:t>
      </w:r>
      <w:hyperlink xmlns:w="http://schemas.openxmlformats.org/wordprocessingml/2006/main" xmlns:r="http://schemas.openxmlformats.org/officeDocument/2006/relationships" r:id="rId65">
        <w:r xmlns:w="http://schemas.openxmlformats.org/wordprocessingml/2006/main" w:rsidDel="00000000" w:rsidR="00000000" w:rsidRPr="00000000">
          <w:rPr>
            <w:color w:val="1155cc"/>
            <w:u w:val="single"/>
            <w:rtl w:val="0"/>
          </w:rPr>
          <w:t xml:space="preserve">https://www.bioscopegroup.org/conferences/ </w:t>
        </w:r>
      </w:hyperlink>
      <w:r xmlns:w="http://schemas.openxmlformats.org/wordprocessingml/2006/main" w:rsidDel="00000000" w:rsidR="00000000" w:rsidRPr="00000000">
        <w:rPr>
          <w:rtl w:val="0"/>
        </w:rPr>
        <w:t xml:space="preserve">, як реальні платформи для навчання щонайменше 300 викладачів з експериментальної педагогіки, цифрових інструментів та дослідницького навчання (орієнтовно 5% від загальної кількості учасників конференції). Викладачів запрошують до спільної розробки та презентації освітніх інновацій за підтримки механізмів академічного визнання (сертифікати, кредити та видимість на рівні ЄС).</w:t>
      </w:r>
    </w:p>
    <w:p w:rsidR="00000000" w:rsidDel="00000000" w:rsidP="00000000" w:rsidRDefault="00000000" w:rsidRPr="00000000" w14:paraId="00000242">
      <w:pPr xmlns:w="http://schemas.openxmlformats.org/wordprocessingml/2006/main">
        <w:spacing w:after="240" w:before="240" w:lineRule="auto"/>
        <w:rPr/>
      </w:pPr>
      <w:r xmlns:w="http://schemas.openxmlformats.org/wordprocessingml/2006/main" w:rsidDel="00000000" w:rsidR="00000000" w:rsidRPr="00000000">
        <w:rPr>
          <w:rtl w:val="0"/>
        </w:rPr>
        <w:t xml:space="preserve">Окрім очного навчання, проєкт впроваджує комплексну </w:t>
      </w:r>
      <w:r xmlns:w="http://schemas.openxmlformats.org/wordprocessingml/2006/main" w:rsidDel="00000000" w:rsidR="00000000" w:rsidRPr="00000000">
        <w:rPr>
          <w:b w:val="1"/>
          <w:rtl w:val="0"/>
        </w:rPr>
        <w:t xml:space="preserve">систему онлайн-навчання, </w:t>
      </w:r>
      <w:r xmlns:w="http://schemas.openxmlformats.org/wordprocessingml/2006/main" w:rsidDel="00000000" w:rsidR="00000000" w:rsidRPr="00000000">
        <w:rPr>
          <w:rtl w:val="0"/>
        </w:rPr>
        <w:t xml:space="preserve">що розміщується на вебсайті SMART Dr. VIDA. Вона включає асинхронні модулі, вебінари та віртуальні семінари з використання пристроїв, інтеграції в клас та стратегій оцінювання. Ці ресурси забезпечують рівний доступ до навчання незалежно від географічного розташування, сприяючи широкому впровадженню та інтеграції в інституції. Веб-платформа також підтримує постійний обмін досвідом, спільне використання ресурсів та відстеження прогресу сертифікації.</w:t>
      </w:r>
    </w:p>
    <w:p w:rsidR="00000000" w:rsidDel="00000000" w:rsidP="00000000" w:rsidRDefault="00000000" w:rsidRPr="00000000" w14:paraId="00000243">
      <w:pPr xmlns:w="http://schemas.openxmlformats.org/wordprocessingml/2006/main">
        <w:spacing w:after="240" w:before="240" w:lineRule="auto"/>
        <w:rPr/>
      </w:pPr>
      <w:r xmlns:w="http://schemas.openxmlformats.org/wordprocessingml/2006/main" w:rsidDel="00000000" w:rsidR="00000000" w:rsidRPr="00000000">
        <w:rPr>
          <w:b w:val="1"/>
          <w:rtl w:val="0"/>
        </w:rPr>
        <w:t xml:space="preserve">Нетворкінг для впливу та видимості: </w:t>
      </w:r>
      <w:r xmlns:w="http://schemas.openxmlformats.org/wordprocessingml/2006/main" w:rsidDel="00000000" w:rsidR="00000000" w:rsidRPr="00000000">
        <w:rPr>
          <w:b w:val="1"/>
          <w:rtl w:val="0"/>
        </w:rPr>
        <w:br xmlns:w="http://schemas.openxmlformats.org/wordprocessingml/2006/main" w:type="textWrapping"/>
      </w:r>
      <w:r xmlns:w="http://schemas.openxmlformats.org/wordprocessingml/2006/main" w:rsidDel="00000000" w:rsidR="00000000" w:rsidRPr="00000000">
        <w:rPr>
          <w:rtl w:val="0"/>
        </w:rPr>
        <w:t xml:space="preserve">Ці конференції також слугують критично важливими вузлами для багаторівневого нетворкінгу, що дозволяє безпосередньо взаємодіяти з політиками, лідерами установ та зацікавленими сторонами в галузі освіти ЄС. Завдяки партнерствам, що розвиваються на цих заходах, SMART Dr. VIDA забезпечує узгодженість з потребами університетів та середніх шкіл, а також синергію з ініціативами Horizon Europe та EIT KIC.</w:t>
      </w:r>
    </w:p>
    <w:p w:rsidR="00000000" w:rsidDel="00000000" w:rsidP="00000000" w:rsidRDefault="00000000" w:rsidRPr="00000000" w14:paraId="00000244">
      <w:pPr xmlns:w="http://schemas.openxmlformats.org/wordprocessingml/2006/main">
        <w:spacing w:after="240" w:before="240" w:lineRule="auto"/>
        <w:rPr>
          <w:i w:val="1"/>
          <w:sz w:val="22"/>
          <w:szCs w:val="22"/>
        </w:rPr>
      </w:pPr>
      <w:r xmlns:w="http://schemas.openxmlformats.org/wordprocessingml/2006/main" w:rsidDel="00000000" w:rsidR="00000000" w:rsidRPr="00000000">
        <w:rPr>
          <w:b w:val="1"/>
          <w:rtl w:val="0"/>
        </w:rPr>
        <w:t xml:space="preserve">Сталий розвиток через спільноту та обмін: </w:t>
      </w:r>
      <w:r xmlns:w="http://schemas.openxmlformats.org/wordprocessingml/2006/main" w:rsidDel="00000000" w:rsidR="00000000" w:rsidRPr="00000000">
        <w:rPr>
          <w:b w:val="1"/>
          <w:rtl w:val="0"/>
        </w:rPr>
        <w:br xmlns:w="http://schemas.openxmlformats.org/wordprocessingml/2006/main" w:type="textWrapping"/>
      </w:r>
      <w:r xmlns:w="http://schemas.openxmlformats.org/wordprocessingml/2006/main" w:rsidDel="00000000" w:rsidR="00000000" w:rsidRPr="00000000">
        <w:rPr>
          <w:rtl w:val="0"/>
        </w:rPr>
        <w:t xml:space="preserve">Закріплюючи діяльність проекту в мережі групи NOVA-Bioscope до 2035 року, SMART Dr. VIDA забезпечує безперервність своєї спільноти практиків після завершення офіційного періоду фінансування. Така постійна взаємодія зміцнює стратегію інституціоналізації проекту та підтримує міжнародне масштабування його освітньої моделі через стартап SMARTUP.</w:t>
      </w:r>
    </w:p>
    <w:p w:rsidR="00000000" w:rsidDel="00000000" w:rsidP="00000000" w:rsidRDefault="00000000" w:rsidRPr="00000000" w14:paraId="00000245">
      <w:pPr>
        <w:spacing w:line="246" w:lineRule="auto"/>
        <w:ind w:firstLine="369"/>
        <w:jc w:val="both"/>
        <w:rPr>
          <w:i w:val="1"/>
          <w:sz w:val="22"/>
          <w:szCs w:val="22"/>
        </w:rPr>
      </w:pPr>
      <w:r w:rsidDel="00000000" w:rsidR="00000000" w:rsidRPr="00000000">
        <w:rPr>
          <w:rtl w:val="0"/>
        </w:rPr>
      </w:r>
    </w:p>
    <w:p w:rsidR="00000000" w:rsidDel="00000000" w:rsidP="00000000" w:rsidRDefault="00000000" w:rsidRPr="00000000" w14:paraId="00000246">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2.2.2 Управління правами інтелектуальної власності</w:t>
      </w:r>
    </w:p>
    <w:p w:rsidR="00000000" w:rsidDel="00000000" w:rsidP="00000000" w:rsidRDefault="00000000" w:rsidRPr="00000000" w14:paraId="00000247">
      <w:pPr xmlns:w="http://schemas.openxmlformats.org/wordprocessingml/2006/main">
        <w:jc w:val="both"/>
        <w:rPr>
          <w:i w:val="1"/>
          <w:sz w:val="22"/>
          <w:szCs w:val="22"/>
          <w:highlight w:val="yellow"/>
        </w:rPr>
      </w:pPr>
      <w:r xmlns:w="http://schemas.openxmlformats.org/wordprocessingml/2006/main" w:rsidDel="00000000" w:rsidR="00000000" w:rsidRPr="00000000">
        <w:rPr>
          <w:sz w:val="22"/>
          <w:szCs w:val="22"/>
          <w:highlight w:val="yellow"/>
          <w:rtl w:val="0"/>
        </w:rPr>
        <w:t xml:space="preserve">Окресліть свою стратегію управління інтелектуальною власністю, передбачувані заходи захисту, такі як патенти, права на промисловий проєкт, авторське право, комерційна таємниця тощо, та як вони будуть використані для підтримки її експлуатації.</w:t>
      </w:r>
    </w:p>
    <w:p w:rsidR="00000000" w:rsidDel="00000000" w:rsidP="00000000" w:rsidRDefault="00000000" w:rsidRPr="00000000" w14:paraId="00000248">
      <w:pPr xmlns:w="http://schemas.openxmlformats.org/wordprocessingml/2006/main">
        <w:spacing w:line="246" w:lineRule="auto"/>
        <w:ind w:firstLine="72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Якщо ваш проєкт буде обрано, вам знадобиться відповідна угода про консорціум для управління (серед іншого) правом власності та доступом до ключових знань (права інтелектуальної власності, дослідницькі дані тощо). Де це доречно, це дозволить вам, колективно та індивідуально, використовувати ринкові можливості, що виникають у результаті проєкту.</w:t>
      </w:r>
    </w:p>
    <w:p w:rsidR="00000000" w:rsidDel="00000000" w:rsidP="00000000" w:rsidRDefault="00000000" w:rsidRPr="00000000" w14:paraId="00000249">
      <w:pPr xmlns:w="http://schemas.openxmlformats.org/wordprocessingml/2006/main">
        <w:spacing w:line="246" w:lineRule="auto"/>
        <w:ind w:firstLine="720"/>
        <w:jc w:val="both"/>
        <w:rPr>
          <w:i w:val="1"/>
          <w:sz w:val="22"/>
          <w:szCs w:val="22"/>
        </w:rPr>
      </w:pPr>
      <w:r xmlns:w="http://schemas.openxmlformats.org/wordprocessingml/2006/main" w:rsidDel="00000000" w:rsidR="00000000" w:rsidRPr="00000000">
        <w:rPr>
          <w:i w:val="1"/>
          <w:sz w:val="22"/>
          <w:szCs w:val="22"/>
          <w:highlight w:val="yellow"/>
          <w:rtl w:val="0"/>
        </w:rPr>
        <w:t xml:space="preserve">Якщо ваш проєкт буде обрано, ви повинні вказати власника(ів) результатів (список власників результатів) у заключному періодичному звіті.</w:t>
      </w:r>
    </w:p>
    <w:p w:rsidR="00000000" w:rsidDel="00000000" w:rsidP="00000000" w:rsidRDefault="00000000" w:rsidRPr="00000000" w14:paraId="0000024A">
      <w:pPr xmlns:w="http://schemas.openxmlformats.org/wordprocessingml/2006/main">
        <w:spacing w:after="280" w:before="280" w:lineRule="auto"/>
        <w:rPr/>
      </w:pPr>
      <w:r xmlns:w="http://schemas.openxmlformats.org/wordprocessingml/2006/main" w:rsidDel="00000000" w:rsidR="00000000" w:rsidRPr="00000000">
        <w:rPr>
          <w:rtl w:val="0"/>
        </w:rPr>
        <w:t xml:space="preserve">У рамках проекту Smart буде запроваджено чітку та проактивну стратегію управління інтелектуальною власністю (ІВ), що забезпечить ефективний захист результатів проекту, їх доступність для використання та відповідність європейським правовим та етичним стандартам. Результати проекту включатимуть розробку апаратного забезпечення, програмних компонентів </w:t>
      </w:r>
      <w:r xmlns:w="http://schemas.openxmlformats.org/wordprocessingml/2006/main" w:rsidDel="00000000" w:rsidR="00000000" w:rsidRPr="00000000">
        <w:rPr>
          <w:highlight w:val="yellow"/>
          <w:rtl w:val="0"/>
        </w:rPr>
        <w:t xml:space="preserve">(включаючи модулі на основі </w:t>
      </w:r>
      <w:sdt xmlns:w="http://schemas.openxmlformats.org/wordprocessingml/2006/main">
        <w:sdtPr>
          <w:id w:val="30733081"/>
          <w:tag w:val="goog_rdk_9"/>
        </w:sdtPr>
        <w:sdtContent>
          <w:commentRangeStart w:id="5"/>
        </w:sdtContent>
      </w:sdt>
      <w:r xmlns:w="http://schemas.openxmlformats.org/wordprocessingml/2006/main" w:rsidDel="00000000" w:rsidR="00000000" w:rsidRPr="00000000">
        <w:rPr>
          <w:highlight w:val="yellow"/>
          <w:rtl w:val="0"/>
        </w:rPr>
        <w:t xml:space="preserve">штучного інтелекту </w:t>
      </w:r>
      <w:commentRangeEnd xmlns:w="http://schemas.openxmlformats.org/wordprocessingml/2006/main" w:id="5"/>
      <w:r xmlns:w="http://schemas.openxmlformats.org/wordprocessingml/2006/main" w:rsidDel="00000000" w:rsidR="00000000" w:rsidRPr="00000000">
        <w:commentReference xmlns:w="http://schemas.openxmlformats.org/wordprocessingml/2006/main" w:id="5"/>
      </w:r>
      <w:r xmlns:w="http://schemas.openxmlformats.org/wordprocessingml/2006/main" w:rsidDel="00000000" w:rsidR="00000000" w:rsidRPr="00000000">
        <w:rPr>
          <w:highlight w:val="yellow"/>
          <w:rtl w:val="0"/>
        </w:rPr>
        <w:t xml:space="preserve">) </w:t>
      </w:r>
      <w:r xmlns:w="http://schemas.openxmlformats.org/wordprocessingml/2006/main" w:rsidDel="00000000" w:rsidR="00000000" w:rsidRPr="00000000">
        <w:rPr>
          <w:rtl w:val="0"/>
        </w:rPr>
        <w:t xml:space="preserve">, педагогічний контент, експериментальні протоколи та матеріали для поширення інформації.</w:t>
      </w:r>
    </w:p>
    <w:p w:rsidR="00000000" w:rsidDel="00000000" w:rsidP="00000000" w:rsidRDefault="00000000" w:rsidRPr="00000000" w14:paraId="0000024B">
      <w:pPr xmlns:w="http://schemas.openxmlformats.org/wordprocessingml/2006/main">
        <w:spacing w:after="280" w:before="280" w:lineRule="auto"/>
        <w:rPr/>
      </w:pPr>
      <w:r xmlns:w="http://schemas.openxmlformats.org/wordprocessingml/2006/main" w:rsidDel="00000000" w:rsidR="00000000" w:rsidRPr="00000000">
        <w:rPr>
          <w:b w:val="1"/>
          <w:rtl w:val="0"/>
        </w:rPr>
        <w:t xml:space="preserve">Заходи захисту: </w:t>
      </w:r>
      <w:r xmlns:w="http://schemas.openxmlformats.org/wordprocessingml/2006/main" w:rsidDel="00000000" w:rsidR="00000000" w:rsidRPr="00000000">
        <w:rPr>
          <w:rtl w:val="0"/>
        </w:rPr>
        <w:br xmlns:w="http://schemas.openxmlformats.org/wordprocessingml/2006/main" w:type="textWrapping"/>
      </w:r>
      <w:r xmlns:w="http://schemas.openxmlformats.org/wordprocessingml/2006/main" w:rsidDel="00000000" w:rsidR="00000000" w:rsidRPr="00000000">
        <w:rPr>
          <w:rtl w:val="0"/>
        </w:rPr>
        <w:t xml:space="preserve">Проєкт використовуватиме </w:t>
      </w:r>
      <w:r xmlns:w="http://schemas.openxmlformats.org/wordprocessingml/2006/main" w:rsidDel="00000000" w:rsidR="00000000" w:rsidRPr="00000000">
        <w:rPr>
          <w:b w:val="1"/>
          <w:rtl w:val="0"/>
        </w:rPr>
        <w:t xml:space="preserve">гібридний підхід до інтелектуальної власності </w:t>
      </w:r>
      <w:r xmlns:w="http://schemas.openxmlformats.org/wordprocessingml/2006/main" w:rsidDel="00000000" w:rsidR="00000000" w:rsidRPr="00000000">
        <w:rPr>
          <w:rtl w:val="0"/>
        </w:rPr>
        <w:t xml:space="preserve">, поєднуючи </w:t>
      </w:r>
      <w:r xmlns:w="http://schemas.openxmlformats.org/wordprocessingml/2006/main" w:rsidDel="00000000" w:rsidR="00000000" w:rsidRPr="00000000">
        <w:rPr>
          <w:b w:val="1"/>
          <w:rtl w:val="0"/>
        </w:rPr>
        <w:t xml:space="preserve">ліцензування відкритого коду </w:t>
      </w:r>
      <w:r xmlns:w="http://schemas.openxmlformats.org/wordprocessingml/2006/main" w:rsidDel="00000000" w:rsidR="00000000" w:rsidRPr="00000000">
        <w:rPr>
          <w:rtl w:val="0"/>
        </w:rPr>
        <w:t xml:space="preserve">для освітніх протоколів та некомерційного навчального контенту з </w:t>
      </w:r>
      <w:r xmlns:w="http://schemas.openxmlformats.org/wordprocessingml/2006/main" w:rsidDel="00000000" w:rsidR="00000000" w:rsidRPr="00000000">
        <w:rPr>
          <w:b w:val="1"/>
          <w:rtl w:val="0"/>
        </w:rPr>
        <w:t xml:space="preserve">формальним захистом інтелектуальної власності </w:t>
      </w:r>
      <w:r xmlns:w="http://schemas.openxmlformats.org/wordprocessingml/2006/main" w:rsidDel="00000000" w:rsidR="00000000" w:rsidRPr="00000000">
        <w:rPr>
          <w:rtl w:val="0"/>
        </w:rPr>
        <w:t xml:space="preserve">(де це доречно) для розробки апаратного забезпечення, програмних модулів та ідентичності бренду. Зокрема:</w:t>
      </w:r>
    </w:p>
    <w:p w:rsidR="00000000" w:rsidDel="00000000" w:rsidP="00000000" w:rsidRDefault="00000000" w:rsidRPr="00000000" w14:paraId="0000024C">
      <w:pPr xmlns:w="http://schemas.openxmlformats.org/wordprocessingml/2006/main">
        <w:numPr>
          <w:ilvl w:val="0"/>
          <w:numId w:val="14"/>
        </w:numPr>
        <w:spacing w:before="280" w:lineRule="auto"/>
        <w:ind w:left="720" w:hanging="360"/>
        <w:rPr/>
      </w:pPr>
      <w:r xmlns:w="http://schemas.openxmlformats.org/wordprocessingml/2006/main" w:rsidDel="00000000" w:rsidR="00000000" w:rsidRPr="00000000">
        <w:rPr>
          <w:rtl w:val="0"/>
        </w:rPr>
        <w:t xml:space="preserve">пристрій </w:t>
      </w:r>
      <w:r xmlns:w="http://schemas.openxmlformats.org/wordprocessingml/2006/main" w:rsidDel="00000000" w:rsidR="00000000" w:rsidRPr="00000000">
        <w:rPr>
          <w:b w:val="1"/>
          <w:rtl w:val="0"/>
        </w:rPr>
        <w:t xml:space="preserve">Dr. Vida </w:t>
      </w:r>
      <w:r xmlns:w="http://schemas.openxmlformats.org/wordprocessingml/2006/main" w:rsidDel="00000000" w:rsidR="00000000" w:rsidRPr="00000000">
        <w:rPr>
          <w:rtl w:val="0"/>
        </w:rPr>
        <w:t xml:space="preserve">(його апаратний дизайн та електроніка) буде захищено </w:t>
      </w:r>
      <w:r xmlns:w="http://schemas.openxmlformats.org/wordprocessingml/2006/main" w:rsidDel="00000000" w:rsidR="00000000" w:rsidRPr="00000000">
        <w:rPr>
          <w:b w:val="1"/>
          <w:rtl w:val="0"/>
        </w:rPr>
        <w:t xml:space="preserve">корисними моделями </w:t>
      </w:r>
      <w:r xmlns:w="http://schemas.openxmlformats.org/wordprocessingml/2006/main" w:rsidDel="00000000" w:rsidR="00000000" w:rsidRPr="00000000">
        <w:rPr>
          <w:rtl w:val="0"/>
        </w:rPr>
        <w:t xml:space="preserve">та/або </w:t>
      </w:r>
      <w:r xmlns:w="http://schemas.openxmlformats.org/wordprocessingml/2006/main" w:rsidDel="00000000" w:rsidR="00000000" w:rsidRPr="00000000">
        <w:rPr>
          <w:b w:val="1"/>
          <w:rtl w:val="0"/>
        </w:rPr>
        <w:t xml:space="preserve">правами на промисловий зразок </w:t>
      </w:r>
      <w:r xmlns:w="http://schemas.openxmlformats.org/wordprocessingml/2006/main" w:rsidDel="00000000" w:rsidR="00000000" w:rsidRPr="00000000">
        <w:rPr>
          <w:rtl w:val="0"/>
        </w:rPr>
        <w:t xml:space="preserve">, залежно від національних/міжнародних систем патентування та економічної ефективності.</w:t>
      </w:r>
    </w:p>
    <w:p w:rsidR="00000000" w:rsidDel="00000000" w:rsidP="00000000" w:rsidRDefault="00000000" w:rsidRPr="00000000" w14:paraId="0000024D">
      <w:pPr xmlns:w="http://schemas.openxmlformats.org/wordprocessingml/2006/main">
        <w:numPr>
          <w:ilvl w:val="0"/>
          <w:numId w:val="14"/>
        </w:numPr>
        <w:ind w:left="720" w:hanging="360"/>
        <w:rPr>
          <w:highlight w:val="yellow"/>
        </w:rPr>
      </w:pPr>
      <w:r xmlns:w="http://schemas.openxmlformats.org/wordprocessingml/2006/main" w:rsidDel="00000000" w:rsidR="00000000" w:rsidRPr="00000000">
        <w:rPr>
          <w:b w:val="1"/>
          <w:highlight w:val="yellow"/>
          <w:rtl w:val="0"/>
        </w:rPr>
        <w:t xml:space="preserve">Компоненти програмного забезпечення </w:t>
      </w:r>
      <w:r xmlns:w="http://schemas.openxmlformats.org/wordprocessingml/2006/main" w:rsidDel="00000000" w:rsidR="00000000" w:rsidRPr="00000000">
        <w:rPr>
          <w:highlight w:val="yellow"/>
          <w:rtl w:val="0"/>
        </w:rPr>
        <w:t xml:space="preserve">, включаючи інтерфейс аналізу даних на основі штучного інтелекту, будуть захищені </w:t>
      </w:r>
      <w:r xmlns:w="http://schemas.openxmlformats.org/wordprocessingml/2006/main" w:rsidDel="00000000" w:rsidR="00000000" w:rsidRPr="00000000">
        <w:rPr>
          <w:b w:val="1"/>
          <w:highlight w:val="yellow"/>
          <w:rtl w:val="0"/>
        </w:rPr>
        <w:t xml:space="preserve">авторським правом </w:t>
      </w:r>
      <w:r xmlns:w="http://schemas.openxmlformats.org/wordprocessingml/2006/main" w:rsidDel="00000000" w:rsidR="00000000" w:rsidRPr="00000000">
        <w:rPr>
          <w:highlight w:val="yellow"/>
          <w:rtl w:val="0"/>
        </w:rPr>
        <w:t xml:space="preserve">, а основні алгоритми можуть бути зареєстровані як </w:t>
      </w:r>
      <w:r xmlns:w="http://schemas.openxmlformats.org/wordprocessingml/2006/main" w:rsidDel="00000000" w:rsidR="00000000" w:rsidRPr="00000000">
        <w:rPr>
          <w:b w:val="1"/>
          <w:highlight w:val="yellow"/>
          <w:rtl w:val="0"/>
        </w:rPr>
        <w:t xml:space="preserve">комерційна таємниця, </w:t>
      </w:r>
      <w:r xmlns:w="http://schemas.openxmlformats.org/wordprocessingml/2006/main" w:rsidDel="00000000" w:rsidR="00000000" w:rsidRPr="00000000">
        <w:rPr>
          <w:highlight w:val="yellow"/>
          <w:rtl w:val="0"/>
        </w:rPr>
        <w:t xml:space="preserve">якщо це необхідно.</w:t>
      </w:r>
    </w:p>
    <w:p w:rsidR="00000000" w:rsidDel="00000000" w:rsidP="00000000" w:rsidRDefault="00000000" w:rsidRPr="00000000" w14:paraId="0000024E">
      <w:pPr xmlns:w="http://schemas.openxmlformats.org/wordprocessingml/2006/main">
        <w:numPr>
          <w:ilvl w:val="0"/>
          <w:numId w:val="14"/>
        </w:numPr>
        <w:spacing w:after="280" w:lineRule="auto"/>
        <w:ind w:left="720" w:hanging="360"/>
        <w:rPr/>
      </w:pPr>
      <w:r xmlns:w="http://schemas.openxmlformats.org/wordprocessingml/2006/main" w:rsidDel="00000000" w:rsidR="00000000" w:rsidRPr="00000000">
        <w:rPr>
          <w:b w:val="1"/>
          <w:rtl w:val="0"/>
        </w:rPr>
        <w:t xml:space="preserve">Візуальна ідентичність проєкту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rtl w:val="0"/>
        </w:rPr>
        <w:t xml:space="preserve">включаючи брендинг пристроїв та цифровий інтерфейс, буде захищена шляхом </w:t>
      </w:r>
      <w:r xmlns:w="http://schemas.openxmlformats.org/wordprocessingml/2006/main" w:rsidDel="00000000" w:rsidR="00000000" w:rsidRPr="00000000">
        <w:rPr>
          <w:b w:val="1"/>
          <w:rtl w:val="0"/>
        </w:rPr>
        <w:t xml:space="preserve">реєстрації торгової марки </w:t>
      </w:r>
      <w:r xmlns:w="http://schemas.openxmlformats.org/wordprocessingml/2006/main" w:rsidDel="00000000" w:rsidR="00000000" w:rsidRPr="00000000">
        <w:rPr>
          <w:rtl w:val="0"/>
        </w:rPr>
        <w:t xml:space="preserve">через стартап SMARTUP.</w:t>
      </w:r>
    </w:p>
    <w:p w:rsidR="00000000" w:rsidDel="00000000" w:rsidP="00000000" w:rsidRDefault="00000000" w:rsidRPr="00000000" w14:paraId="0000024F">
      <w:pPr xmlns:w="http://schemas.openxmlformats.org/wordprocessingml/2006/main">
        <w:spacing w:after="280" w:before="280" w:lineRule="auto"/>
        <w:rPr/>
      </w:pPr>
      <w:r xmlns:w="http://schemas.openxmlformats.org/wordprocessingml/2006/main" w:rsidDel="00000000" w:rsidR="00000000" w:rsidRPr="00000000">
        <w:rPr>
          <w:b w:val="1"/>
          <w:rtl w:val="0"/>
        </w:rPr>
        <w:t xml:space="preserve">Угода про власність та консорціум: </w:t>
      </w:r>
      <w:r xmlns:w="http://schemas.openxmlformats.org/wordprocessingml/2006/main" w:rsidDel="00000000" w:rsidR="00000000" w:rsidRPr="00000000">
        <w:rPr>
          <w:rtl w:val="0"/>
        </w:rPr>
        <w:br xmlns:w="http://schemas.openxmlformats.org/wordprocessingml/2006/main" w:type="textWrapping"/>
      </w:r>
      <w:r xmlns:w="http://schemas.openxmlformats.org/wordprocessingml/2006/main" w:rsidDel="00000000" w:rsidR="00000000" w:rsidRPr="00000000">
        <w:rPr>
          <w:rtl w:val="0"/>
        </w:rPr>
        <w:t xml:space="preserve">Комплексна </w:t>
      </w:r>
      <w:r xmlns:w="http://schemas.openxmlformats.org/wordprocessingml/2006/main" w:rsidDel="00000000" w:rsidR="00000000" w:rsidRPr="00000000">
        <w:rPr>
          <w:b w:val="1"/>
          <w:rtl w:val="0"/>
        </w:rPr>
        <w:t xml:space="preserve">Угода про консорціум (УК) </w:t>
      </w:r>
      <w:r xmlns:w="http://schemas.openxmlformats.org/wordprocessingml/2006/main" w:rsidDel="00000000" w:rsidR="00000000" w:rsidRPr="00000000">
        <w:rPr>
          <w:rtl w:val="0"/>
        </w:rPr>
        <w:t xml:space="preserve">буде підписана до запуску проекту відповідно до моделі DESCA, яка визначатиме:</w:t>
      </w:r>
    </w:p>
    <w:p w:rsidR="00000000" w:rsidDel="00000000" w:rsidP="00000000" w:rsidRDefault="00000000" w:rsidRPr="00000000" w14:paraId="00000250">
      <w:pPr xmlns:w="http://schemas.openxmlformats.org/wordprocessingml/2006/main">
        <w:numPr>
          <w:ilvl w:val="0"/>
          <w:numId w:val="15"/>
        </w:numPr>
        <w:spacing w:before="280" w:lineRule="auto"/>
        <w:ind w:left="720" w:hanging="360"/>
        <w:rPr/>
      </w:pPr>
      <w:r xmlns:w="http://schemas.openxmlformats.org/wordprocessingml/2006/main" w:rsidDel="00000000" w:rsidR="00000000" w:rsidRPr="00000000">
        <w:rPr>
          <w:rtl w:val="0"/>
        </w:rPr>
        <w:t xml:space="preserve">Відповідальність за результати та базові знання.</w:t>
      </w:r>
    </w:p>
    <w:p w:rsidR="00000000" w:rsidDel="00000000" w:rsidP="00000000" w:rsidRDefault="00000000" w:rsidRPr="00000000" w14:paraId="00000251">
      <w:pPr xmlns:w="http://schemas.openxmlformats.org/wordprocessingml/2006/main">
        <w:numPr>
          <w:ilvl w:val="0"/>
          <w:numId w:val="15"/>
        </w:numPr>
        <w:ind w:left="720" w:hanging="360"/>
        <w:rPr/>
      </w:pPr>
      <w:r xmlns:w="http://schemas.openxmlformats.org/wordprocessingml/2006/main" w:rsidDel="00000000" w:rsidR="00000000" w:rsidRPr="00000000">
        <w:rPr>
          <w:rtl w:val="0"/>
        </w:rPr>
        <w:t xml:space="preserve">Правила спільної власності та прав доступу, особливо у випадках технічної інтеграції внесків.</w:t>
      </w:r>
    </w:p>
    <w:p w:rsidR="00000000" w:rsidDel="00000000" w:rsidP="00000000" w:rsidRDefault="00000000" w:rsidRPr="00000000" w14:paraId="00000252">
      <w:pPr xmlns:w="http://schemas.openxmlformats.org/wordprocessingml/2006/main">
        <w:numPr>
          <w:ilvl w:val="0"/>
          <w:numId w:val="15"/>
        </w:numPr>
        <w:ind w:left="720" w:hanging="360"/>
        <w:rPr/>
      </w:pPr>
      <w:r xmlns:w="http://schemas.openxmlformats.org/wordprocessingml/2006/main" w:rsidDel="00000000" w:rsidR="00000000" w:rsidRPr="00000000">
        <w:rPr>
          <w:rtl w:val="0"/>
        </w:rPr>
        <w:t xml:space="preserve">Варіанти ліцензування (наприклад, невиключні права на академічне використання, виключне ліцензування на комерціалізацію).</w:t>
      </w:r>
    </w:p>
    <w:p w:rsidR="00000000" w:rsidDel="00000000" w:rsidP="00000000" w:rsidRDefault="00000000" w:rsidRPr="00000000" w14:paraId="00000253">
      <w:pPr xmlns:w="http://schemas.openxmlformats.org/wordprocessingml/2006/main">
        <w:numPr>
          <w:ilvl w:val="0"/>
          <w:numId w:val="15"/>
        </w:numPr>
        <w:spacing w:after="280" w:lineRule="auto"/>
        <w:ind w:left="720" w:hanging="360"/>
        <w:rPr/>
      </w:pPr>
      <w:r xmlns:w="http://schemas.openxmlformats.org/wordprocessingml/2006/main" w:rsidDel="00000000" w:rsidR="00000000" w:rsidRPr="00000000">
        <w:rPr>
          <w:rtl w:val="0"/>
        </w:rPr>
        <w:t xml:space="preserve">Процедури вирішення спорів, пов'язаних з інтелектуальною власністю, та розподіл доходів.</w:t>
      </w:r>
    </w:p>
    <w:p w:rsidR="00000000" w:rsidDel="00000000" w:rsidP="00000000" w:rsidRDefault="00000000" w:rsidRPr="00000000" w14:paraId="00000254">
      <w:pPr xmlns:w="http://schemas.openxmlformats.org/wordprocessingml/2006/main">
        <w:spacing w:after="280" w:before="280" w:lineRule="auto"/>
        <w:rPr/>
      </w:pPr>
      <w:r xmlns:w="http://schemas.openxmlformats.org/wordprocessingml/2006/main" w:rsidDel="00000000" w:rsidR="00000000" w:rsidRPr="00000000">
        <w:rPr>
          <w:rtl w:val="0"/>
        </w:rPr>
        <w:t xml:space="preserve">КО забезпечить збереження кожним партнером прав на свою фонову інтелектуальну власність, водночас надаючи необхідні права доступу для впровадження та використання результатів проекту.</w:t>
      </w:r>
    </w:p>
    <w:p w:rsidR="00000000" w:rsidDel="00000000" w:rsidP="00000000" w:rsidRDefault="00000000" w:rsidRPr="00000000" w14:paraId="00000255">
      <w:pPr xmlns:w="http://schemas.openxmlformats.org/wordprocessingml/2006/main">
        <w:spacing w:after="280" w:before="280" w:lineRule="auto"/>
        <w:rPr/>
      </w:pPr>
      <w:r xmlns:w="http://schemas.openxmlformats.org/wordprocessingml/2006/main" w:rsidDel="00000000" w:rsidR="00000000" w:rsidRPr="00000000">
        <w:rPr>
          <w:b w:val="1"/>
          <w:rtl w:val="0"/>
        </w:rPr>
        <w:t xml:space="preserve">Експлуатація та використання на ринку: </w:t>
      </w:r>
      <w:r xmlns:w="http://schemas.openxmlformats.org/wordprocessingml/2006/main" w:rsidDel="00000000" w:rsidR="00000000" w:rsidRPr="00000000">
        <w:rPr>
          <w:rtl w:val="0"/>
        </w:rPr>
        <w:br xmlns:w="http://schemas.openxmlformats.org/wordprocessingml/2006/main" w:type="textWrapping"/>
      </w:r>
      <w:r xmlns:w="http://schemas.openxmlformats.org/wordprocessingml/2006/main" w:rsidDel="00000000" w:rsidR="00000000" w:rsidRPr="00000000">
        <w:rPr>
          <w:rtl w:val="0"/>
        </w:rPr>
        <w:t xml:space="preserve">Стратегія експлуатації проекту передбачає </w:t>
      </w:r>
      <w:r xmlns:w="http://schemas.openxmlformats.org/wordprocessingml/2006/main" w:rsidDel="00000000" w:rsidR="00000000" w:rsidRPr="00000000">
        <w:rPr>
          <w:b w:val="1"/>
          <w:rtl w:val="0"/>
        </w:rPr>
        <w:t xml:space="preserve">створення спін-офф-компанії (SMARTUP) </w:t>
      </w:r>
      <w:r xmlns:w="http://schemas.openxmlformats.org/wordprocessingml/2006/main" w:rsidDel="00000000" w:rsidR="00000000" w:rsidRPr="00000000">
        <w:rPr>
          <w:rtl w:val="0"/>
        </w:rPr>
        <w:t xml:space="preserve">, яка виступатиме в ролі засобу комерціалізації та розповсюдження освітнього пристрою Dr. Vida. Результати проекту, захищені рамками інтелектуальної власності, будуть ліцензовані або передані цій організації відповідно до умов, визначених у Угоді консорціуму. Матеріали з відкритим доступом (навчальні програми, протоколи) будуть розміщені на спеціальній платформі за ліцензіями Creative Commons, що забезпечить широке суспільне використання, зберігаючи при цьому впізнаваність та репутацію бренду.</w:t>
      </w:r>
    </w:p>
    <w:p w:rsidR="00000000" w:rsidDel="00000000" w:rsidP="00000000" w:rsidRDefault="00000000" w:rsidRPr="00000000" w14:paraId="00000256">
      <w:pPr xmlns:w="http://schemas.openxmlformats.org/wordprocessingml/2006/main">
        <w:spacing w:after="280" w:before="280" w:lineRule="auto"/>
        <w:rPr/>
      </w:pPr>
      <w:r xmlns:w="http://schemas.openxmlformats.org/wordprocessingml/2006/main" w:rsidDel="00000000" w:rsidR="00000000" w:rsidRPr="00000000">
        <w:rPr>
          <w:b w:val="1"/>
          <w:rtl w:val="0"/>
        </w:rPr>
        <w:t xml:space="preserve">Звітування про право власності на результати: </w:t>
      </w:r>
      <w:r xmlns:w="http://schemas.openxmlformats.org/wordprocessingml/2006/main" w:rsidDel="00000000" w:rsidR="00000000" w:rsidRPr="00000000">
        <w:rPr>
          <w:rtl w:val="0"/>
        </w:rPr>
        <w:br xmlns:w="http://schemas.openxmlformats.org/wordprocessingml/2006/main" w:type="textWrapping"/>
      </w:r>
      <w:r xmlns:w="http://schemas.openxmlformats.org/wordprocessingml/2006/main" w:rsidDel="00000000" w:rsidR="00000000" w:rsidRPr="00000000">
        <w:rPr>
          <w:rtl w:val="0"/>
        </w:rPr>
        <w:t xml:space="preserve">Відповідно до керівних принципів програми «Горизонт Європа», у заключному періодичному звіті буде подано </w:t>
      </w:r>
      <w:r xmlns:w="http://schemas.openxmlformats.org/wordprocessingml/2006/main" w:rsidDel="00000000" w:rsidR="00000000" w:rsidRPr="00000000">
        <w:rPr>
          <w:b w:val="1"/>
          <w:rtl w:val="0"/>
        </w:rPr>
        <w:t xml:space="preserve">Список прав власності на результати </w:t>
      </w:r>
      <w:r xmlns:w="http://schemas.openxmlformats.org/wordprocessingml/2006/main" w:rsidDel="00000000" w:rsidR="00000000" w:rsidRPr="00000000">
        <w:rPr>
          <w:rtl w:val="0"/>
        </w:rPr>
        <w:t xml:space="preserve">із зазначенням власників усіх результатів проекту. Це забезпечить чіткість використання після завершення проекту та дотримання зобов’язань щодо прав інтелектуальної власності.</w:t>
      </w:r>
    </w:p>
    <w:p w:rsidR="00000000" w:rsidDel="00000000" w:rsidP="00000000" w:rsidRDefault="00000000" w:rsidRPr="00000000" w14:paraId="00000257">
      <w:pPr xmlns:w="http://schemas.openxmlformats.org/wordprocessingml/2006/main">
        <w:spacing w:after="280" w:before="280" w:lineRule="auto"/>
        <w:rPr/>
      </w:pPr>
      <w:r xmlns:w="http://schemas.openxmlformats.org/wordprocessingml/2006/main" w:rsidDel="00000000" w:rsidR="00000000" w:rsidRPr="00000000">
        <w:rPr>
          <w:rtl w:val="0"/>
        </w:rPr>
        <w:t xml:space="preserve">Ця збалансована стратегія інтелектуальної власності гарантує, що інновації, створені проектом SMART, належним чином захищені, доступні та позиціоновані для довгострокової стійкості та суспільної користі.</w:t>
      </w:r>
    </w:p>
    <w:p w:rsidR="00000000" w:rsidDel="00000000" w:rsidP="00000000" w:rsidRDefault="00000000" w:rsidRPr="00000000" w14:paraId="00000258">
      <w:pPr>
        <w:spacing w:line="246" w:lineRule="auto"/>
        <w:ind w:firstLine="720"/>
        <w:jc w:val="both"/>
        <w:rPr>
          <w:i w:val="1"/>
          <w:sz w:val="22"/>
          <w:szCs w:val="22"/>
        </w:rPr>
      </w:pPr>
      <w:r w:rsidDel="00000000" w:rsidR="00000000" w:rsidRPr="00000000">
        <w:rPr>
          <w:rtl w:val="0"/>
        </w:rPr>
      </w:r>
    </w:p>
    <w:p w:rsidR="00000000" w:rsidDel="00000000" w:rsidP="00000000" w:rsidRDefault="00000000" w:rsidRPr="00000000" w14:paraId="00000259">
      <w:pPr>
        <w:widowControl w:val="0"/>
        <w:jc w:val="both"/>
        <w:rPr>
          <w:sz w:val="10"/>
          <w:szCs w:val="10"/>
        </w:rPr>
      </w:pPr>
      <w:r w:rsidDel="00000000" w:rsidR="00000000" w:rsidRPr="00000000">
        <w:rPr>
          <w:rtl w:val="0"/>
        </w:rPr>
      </w:r>
    </w:p>
    <w:p w:rsidR="00000000" w:rsidDel="00000000" w:rsidP="00000000" w:rsidRDefault="00000000" w:rsidRPr="00000000" w14:paraId="0000025A">
      <w:pPr xmlns:w="http://schemas.openxmlformats.org/wordprocessingml/2006/main" xmlns:r="http://schemas.openxmlformats.org/officeDocument/2006/relationships">
        <w:keepNext w:val="1"/>
        <w:widowControl w:val="0"/>
        <w:pBdr>
          <w:top w:space="0" w:sz="0" w:val="nil"/>
          <w:left w:space="0" w:sz="0" w:val="nil"/>
          <w:bottom w:space="0" w:sz="0" w:val="nil"/>
          <w:right w:space="0" w:sz="0" w:val="nil"/>
          <w:between w:space="0" w:sz="0" w:val="nil"/>
        </w:pBdr>
        <w:ind w:left="720" w:hanging="720"/>
        <w:jc w:val="both"/>
        <w:rPr>
          <w:color w:val="a6a6a6"/>
          <w:sz w:val="22"/>
          <w:szCs w:val="22"/>
        </w:rPr>
        <w:sectPr>
          <w:headerReference r:id="rId66" w:type="default"/>
          <w:footerReference r:id="rId67" w:type="default"/>
          <w:pgSz w:h="16838" w:w="11906" w:orient="portrait"/>
          <w:pgMar w:bottom="851" w:top="851" w:left="851" w:right="851" w:header="425" w:footer="0"/>
          <w:pgNumType w:start="1"/>
        </w:sectPr>
      </w:pPr>
      <w:r xmlns:w="http://schemas.openxmlformats.org/wordprocessingml/2006/main" w:rsidDel="00000000" w:rsidR="00000000" w:rsidRPr="00000000">
        <w:rPr>
          <w:color w:val="a6a6a6"/>
          <w:sz w:val="22"/>
          <w:szCs w:val="22"/>
          <w:rtl w:val="0"/>
        </w:rPr>
        <w:t xml:space="preserve">#§COM-DIS-VIS-CDV§#</w:t>
      </w:r>
    </w:p>
    <w:p w:rsidR="00000000" w:rsidDel="00000000" w:rsidP="00000000" w:rsidRDefault="00000000" w:rsidRPr="00000000" w14:paraId="0000025B">
      <w:pPr>
        <w:widowControl w:val="0"/>
        <w:jc w:val="both"/>
        <w:rPr>
          <w:sz w:val="10"/>
          <w:szCs w:val="10"/>
        </w:rPr>
      </w:pPr>
      <w:r w:rsidDel="00000000" w:rsidR="00000000" w:rsidRPr="00000000">
        <w:rPr>
          <w:rtl w:val="0"/>
        </w:rPr>
      </w:r>
    </w:p>
    <w:p w:rsidR="00000000" w:rsidDel="00000000" w:rsidP="00000000" w:rsidRDefault="00000000" w:rsidRPr="00000000" w14:paraId="0000025C">
      <w:pPr>
        <w:widowControl w:val="0"/>
        <w:jc w:val="both"/>
        <w:rPr>
          <w:sz w:val="10"/>
          <w:szCs w:val="10"/>
        </w:rPr>
      </w:pPr>
      <w:r w:rsidDel="00000000" w:rsidR="00000000" w:rsidRPr="00000000">
        <w:rPr>
          <w:rtl w:val="0"/>
        </w:rPr>
      </w:r>
    </w:p>
    <w:p w:rsidR="00000000" w:rsidDel="00000000" w:rsidP="00000000" w:rsidRDefault="00000000" w:rsidRPr="00000000" w14:paraId="0000025D">
      <w:pPr xmlns:w="http://schemas.openxmlformats.org/wordprocessingml/2006/main">
        <w:widowControl w:val="0"/>
        <w:pBdr>
          <w:top w:space="0" w:sz="0" w:val="nil"/>
          <w:left w:space="0" w:sz="0" w:val="nil"/>
          <w:bottom w:space="0" w:sz="0" w:val="nil"/>
          <w:right w:space="0" w:sz="0" w:val="nil"/>
          <w:between w:space="0" w:sz="0" w:val="nil"/>
        </w:pBdr>
        <w:shd w:fill="bdd7ee" w:val="clear"/>
        <w:spacing w:before="20" w:lineRule="auto"/>
        <w:jc w:val="both"/>
        <w:rPr>
          <w:b w:val="1"/>
          <w:color w:val="000000"/>
          <w:sz w:val="22"/>
          <w:szCs w:val="22"/>
        </w:rPr>
      </w:pPr>
      <w:r xmlns:w="http://schemas.openxmlformats.org/wordprocessingml/2006/main" w:rsidDel="00000000" w:rsidR="00000000" w:rsidRPr="00000000">
        <w:rPr>
          <w:b w:val="1"/>
          <w:color w:val="000000"/>
          <w:sz w:val="22"/>
          <w:szCs w:val="22"/>
          <w:rtl w:val="0"/>
        </w:rPr>
        <w:t xml:space="preserve">2.3. Підсумок</w:t>
      </w:r>
    </w:p>
    <w:p w:rsidR="00000000" w:rsidDel="00000000" w:rsidP="00000000" w:rsidRDefault="00000000" w:rsidRPr="00000000" w14:paraId="0000025E">
      <w:pPr>
        <w:widowControl w:val="0"/>
        <w:rPr>
          <w:color w:val="000000"/>
          <w:sz w:val="10"/>
          <w:szCs w:val="10"/>
        </w:rPr>
      </w:pPr>
      <w:r w:rsidDel="00000000" w:rsidR="00000000" w:rsidRPr="00000000">
        <w:rPr>
          <w:rtl w:val="0"/>
        </w:rPr>
      </w:r>
    </w:p>
    <w:p w:rsidR="00000000" w:rsidDel="00000000" w:rsidP="00000000" w:rsidRDefault="00000000" w:rsidRPr="00000000" w14:paraId="0000025F">
      <w:pPr xmlns:w="http://schemas.openxmlformats.org/wordprocessingml/2006/main">
        <w:rPr>
          <w:sz w:val="22"/>
          <w:szCs w:val="22"/>
        </w:rPr>
      </w:pPr>
      <w:r xmlns:w="http://schemas.openxmlformats.org/wordprocessingml/2006/main" w:rsidDel="00000000" w:rsidR="00000000" w:rsidRPr="00000000">
        <w:rPr>
          <w:sz w:val="22"/>
          <w:szCs w:val="22"/>
          <w:highlight w:val="yellow"/>
          <w:rtl w:val="0"/>
        </w:rPr>
        <w:t xml:space="preserve">Підсумуйте цей розділ, представивши на канві нижче ключові елементи шляху впливу вашого проєкту та заходи для максимізації його впливу.</w:t>
      </w:r>
    </w:p>
    <w:p w:rsidR="00000000" w:rsidDel="00000000" w:rsidP="00000000" w:rsidRDefault="00000000" w:rsidRPr="00000000" w14:paraId="00000260">
      <w:pPr xmlns:w="http://schemas.openxmlformats.org/wordprocessingml/2006/main">
        <w:jc w:val="center"/>
        <w:rPr>
          <w:b w:val="1"/>
          <w:sz w:val="28"/>
          <w:szCs w:val="28"/>
        </w:rPr>
      </w:pPr>
      <w:r xmlns:w="http://schemas.openxmlformats.org/wordprocessingml/2006/main" w:rsidDel="00000000" w:rsidR="00000000" w:rsidRPr="00000000">
        <w:rPr>
          <w:b w:val="1"/>
          <w:sz w:val="28"/>
          <w:szCs w:val="28"/>
          <w:rtl w:val="0"/>
        </w:rPr>
        <w:t xml:space="preserve">КЛЮЧОВИЙ ЕЛЕМЕНТ РОЗДІЛУ ВПЛИВУ</w:t>
      </w:r>
    </w:p>
    <w:p w:rsidR="00000000" w:rsidDel="00000000" w:rsidP="00000000" w:rsidRDefault="00000000" w:rsidRPr="00000000" w14:paraId="00000261">
      <w:pPr>
        <w:widowControl w:val="0"/>
        <w:rPr>
          <w:color w:val="000000"/>
          <w:sz w:val="10"/>
          <w:szCs w:val="10"/>
        </w:rPr>
      </w:pPr>
      <w:r w:rsidDel="00000000" w:rsidR="00000000" w:rsidRPr="00000000">
        <w:rPr>
          <w:rtl w:val="0"/>
        </w:rPr>
      </w:r>
    </w:p>
    <w:tbl>
      <w:tblPr>
        <w:tblStyle w:val="Table8"/>
        <w:tblpPr w:leftFromText="180" w:rightFromText="180" w:topFromText="0" w:bottomFromText="0" w:vertAnchor="text" w:horzAnchor="text" w:tblpX="0" w:tblpY="227"/>
        <w:tblW w:w="15443.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4670"/>
        <w:gridCol w:w="4253"/>
        <w:gridCol w:w="6520"/>
        <w:tblGridChange w:id="0">
          <w:tblGrid>
            <w:gridCol w:w="4670"/>
            <w:gridCol w:w="4253"/>
            <w:gridCol w:w="6520"/>
          </w:tblGrid>
        </w:tblGridChange>
      </w:tblGrid>
      <w:tr>
        <w:trPr>
          <w:cantSplit w:val="0"/>
          <w:trHeight w:val="124" w:hRule="atLeast"/>
          <w:tblHeader w:val="0"/>
        </w:trPr>
        <w:tc>
          <w:tcPr>
            <w:shd w:fill="498df1" w:val="clear"/>
          </w:tcPr>
          <w:p w:rsidR="00000000" w:rsidDel="00000000" w:rsidP="00000000" w:rsidRDefault="00000000" w:rsidRPr="00000000" w14:paraId="00000262">
            <w:pPr xmlns:w="http://schemas.openxmlformats.org/wordprocessingml/2006/main">
              <w:jc w:val="center"/>
              <w:rPr>
                <w:b w:val="1"/>
                <w:color w:val="00b0f0"/>
                <w:sz w:val="18"/>
                <w:szCs w:val="18"/>
              </w:rPr>
            </w:pPr>
            <w:r xmlns:w="http://schemas.openxmlformats.org/wordprocessingml/2006/main" w:rsidDel="00000000" w:rsidR="00000000" w:rsidRPr="00000000">
              <w:rPr>
                <w:b w:val="1"/>
                <w:color w:val="ffffff"/>
                <w:sz w:val="18"/>
                <w:szCs w:val="18"/>
                <w:rtl w:val="0"/>
              </w:rPr>
              <w:t xml:space="preserve">СПЕЦИФІЧНІ ПОТРЕБИ</w:t>
            </w:r>
          </w:p>
        </w:tc>
        <w:tc>
          <w:tcPr>
            <w:shd w:fill="498df1" w:val="clear"/>
          </w:tcPr>
          <w:p w:rsidR="00000000" w:rsidDel="00000000" w:rsidP="00000000" w:rsidRDefault="00000000" w:rsidRPr="00000000" w14:paraId="00000263">
            <w:pPr xmlns:w="http://schemas.openxmlformats.org/wordprocessingml/2006/main">
              <w:jc w:val="center"/>
              <w:rPr>
                <w:b w:val="1"/>
                <w:color w:val="ffffff"/>
                <w:sz w:val="18"/>
                <w:szCs w:val="18"/>
              </w:rPr>
            </w:pPr>
            <w:r xmlns:w="http://schemas.openxmlformats.org/wordprocessingml/2006/main" w:rsidDel="00000000" w:rsidR="00000000" w:rsidRPr="00000000">
              <w:rPr>
                <w:b w:val="1"/>
                <w:color w:val="ffffff"/>
                <w:sz w:val="18"/>
                <w:szCs w:val="18"/>
                <w:rtl w:val="0"/>
              </w:rPr>
              <w:t xml:space="preserve">ОЧІКУВАНІ РЕЗУЛЬТАТИ</w:t>
            </w:r>
          </w:p>
        </w:tc>
        <w:tc>
          <w:tcPr>
            <w:shd w:fill="498df1" w:val="clear"/>
          </w:tcPr>
          <w:p w:rsidR="00000000" w:rsidDel="00000000" w:rsidP="00000000" w:rsidRDefault="00000000" w:rsidRPr="00000000" w14:paraId="00000264">
            <w:pPr xmlns:w="http://schemas.openxmlformats.org/wordprocessingml/2006/main">
              <w:jc w:val="center"/>
              <w:rPr>
                <w:b w:val="1"/>
                <w:color w:val="ffffff"/>
                <w:sz w:val="18"/>
                <w:szCs w:val="18"/>
              </w:rPr>
            </w:pPr>
            <w:r xmlns:w="http://schemas.openxmlformats.org/wordprocessingml/2006/main" w:rsidDel="00000000" w:rsidR="00000000" w:rsidRPr="00000000">
              <w:rPr>
                <w:b w:val="1"/>
                <w:color w:val="ffffff"/>
                <w:sz w:val="18"/>
                <w:szCs w:val="18"/>
                <w:rtl w:val="0"/>
              </w:rPr>
              <w:t xml:space="preserve">ЗАХОДИ Д, Е та К</w:t>
            </w:r>
          </w:p>
        </w:tc>
      </w:tr>
      <w:tr>
        <w:trPr>
          <w:cantSplit w:val="0"/>
          <w:trHeight w:val="3456" w:hRule="atLeast"/>
          <w:tblHeader w:val="0"/>
        </w:trPr>
        <w:tc>
          <w:tcPr/>
          <w:p w:rsidR="00000000" w:rsidDel="00000000" w:rsidP="00000000" w:rsidRDefault="00000000" w:rsidRPr="00000000" w14:paraId="00000265">
            <w:pPr xmlns:w="http://schemas.openxmlformats.org/wordprocessingml/2006/main">
              <w:rPr>
                <w:i w:val="1"/>
                <w:sz w:val="18"/>
                <w:szCs w:val="18"/>
              </w:rPr>
            </w:pPr>
            <w:r xmlns:w="http://schemas.openxmlformats.org/wordprocessingml/2006/main" w:rsidDel="00000000" w:rsidR="00000000" w:rsidRPr="00000000">
              <w:rPr>
                <w:i w:val="1"/>
                <w:sz w:val="18"/>
                <w:szCs w:val="18"/>
                <w:highlight w:val="yellow"/>
                <w:rtl w:val="0"/>
              </w:rPr>
              <w:t xml:space="preserve">Які конкретні потреби спонукали до реалізації цього проєкту?</w:t>
            </w:r>
          </w:p>
          <w:p w:rsidR="00000000" w:rsidDel="00000000" w:rsidP="00000000" w:rsidRDefault="00000000" w:rsidRPr="00000000" w14:paraId="00000266">
            <w:pPr xmlns:w="http://schemas.openxmlformats.org/wordprocessingml/2006/main">
              <w:pBdr>
                <w:top w:space="0" w:sz="0" w:val="nil"/>
                <w:left w:space="0" w:sz="0" w:val="nil"/>
                <w:bottom w:space="0" w:sz="0" w:val="nil"/>
                <w:right w:space="0" w:sz="0" w:val="nil"/>
                <w:between w:space="0" w:sz="0" w:val="nil"/>
              </w:pBdr>
              <w:rPr>
                <w:color w:val="000000"/>
                <w:sz w:val="18"/>
                <w:szCs w:val="18"/>
              </w:rPr>
            </w:pPr>
            <w:r xmlns:w="http://schemas.openxmlformats.org/wordprocessingml/2006/main" w:rsidDel="00000000" w:rsidR="00000000" w:rsidRPr="00000000">
              <w:rPr>
                <w:color w:val="000000"/>
                <w:sz w:val="18"/>
                <w:szCs w:val="18"/>
                <w:rtl w:val="0"/>
              </w:rPr>
              <w:t xml:space="preserve">Багато вищих навчальних закладів, особливо в регіонах, що розширюються, не мають доступного та масштабованого лабораторного обладнання, яке б дозволяло проводити практичну наукову підготовку. Цей структурний розрив суттєво обмежує залучення студентів, знижує ефективність STEM-освіти та перешкоджає послідовній інтеграції експериментального навчання в навчальні програми. Критичною незадоволеною потребою є модель </w:t>
            </w:r>
            <w:r xmlns:w="http://schemas.openxmlformats.org/wordprocessingml/2006/main" w:rsidDel="00000000" w:rsidR="00000000" w:rsidRPr="00000000">
              <w:rPr>
                <w:b w:val="1"/>
                <w:color w:val="000000"/>
                <w:sz w:val="18"/>
                <w:szCs w:val="18"/>
                <w:rtl w:val="0"/>
              </w:rPr>
              <w:t xml:space="preserve">«один студент – один апарат» </w:t>
            </w:r>
            <w:r xmlns:w="http://schemas.openxmlformats.org/wordprocessingml/2006/main" w:rsidDel="00000000" w:rsidR="00000000" w:rsidRPr="00000000">
              <w:rPr>
                <w:color w:val="000000"/>
                <w:sz w:val="18"/>
                <w:szCs w:val="18"/>
                <w:rtl w:val="0"/>
              </w:rPr>
              <w:t xml:space="preserve">, яка гарантує кожному студенту прямий індивідуальний доступ до експериментальних інструментів. Без цього навчання стає пасивним та спостережливим, посилюючи освітню нерівність та перешкоджаючи розвитку практичних та аналітичних навичок, необхідних для наукової грамотності та працевлаштування.</w:t>
            </w:r>
          </w:p>
          <w:p w:rsidR="00000000" w:rsidDel="00000000" w:rsidP="00000000" w:rsidRDefault="00000000" w:rsidRPr="00000000" w14:paraId="00000267">
            <w:pPr>
              <w:rPr>
                <w:i w:val="1"/>
                <w:color w:val="00b0f0"/>
                <w:sz w:val="18"/>
                <w:szCs w:val="18"/>
              </w:rPr>
            </w:pPr>
            <w:r w:rsidDel="00000000" w:rsidR="00000000" w:rsidRPr="00000000">
              <w:rPr>
                <w:rtl w:val="0"/>
              </w:rPr>
            </w:r>
          </w:p>
          <w:p w:rsidR="00000000" w:rsidDel="00000000" w:rsidP="00000000" w:rsidRDefault="00000000" w:rsidRPr="00000000" w14:paraId="00000268">
            <w:pPr>
              <w:rPr>
                <w:i w:val="1"/>
                <w:color w:val="00b0f0"/>
                <w:sz w:val="18"/>
                <w:szCs w:val="18"/>
              </w:rPr>
            </w:pPr>
            <w:r w:rsidDel="00000000" w:rsidR="00000000" w:rsidRPr="00000000">
              <w:rPr>
                <w:rtl w:val="0"/>
              </w:rPr>
            </w:r>
          </w:p>
        </w:tc>
        <w:tc>
          <w:tcPr/>
          <w:p w:rsidR="00000000" w:rsidDel="00000000" w:rsidP="00000000" w:rsidRDefault="00000000" w:rsidRPr="00000000" w14:paraId="00000269">
            <w:pPr xmlns:w="http://schemas.openxmlformats.org/wordprocessingml/2006/main">
              <w:rPr>
                <w:i w:val="1"/>
                <w:sz w:val="18"/>
                <w:szCs w:val="18"/>
                <w:highlight w:val="yellow"/>
              </w:rPr>
            </w:pPr>
            <w:r xmlns:w="http://schemas.openxmlformats.org/wordprocessingml/2006/main" w:rsidDel="00000000" w:rsidR="00000000" w:rsidRPr="00000000">
              <w:rPr>
                <w:i w:val="1"/>
                <w:sz w:val="18"/>
                <w:szCs w:val="18"/>
                <w:highlight w:val="yellow"/>
                <w:rtl w:val="0"/>
              </w:rPr>
              <w:t xml:space="preserve">Що ви очікуєте отримати до кінця проекту?</w:t>
            </w:r>
          </w:p>
          <w:p w:rsidR="00000000" w:rsidDel="00000000" w:rsidP="00000000" w:rsidRDefault="00000000" w:rsidRPr="00000000" w14:paraId="0000026A">
            <w:pPr xmlns:w="http://schemas.openxmlformats.org/wordprocessingml/2006/main">
              <w:pBdr>
                <w:top w:space="0" w:sz="0" w:val="nil"/>
                <w:left w:space="0" w:sz="0" w:val="nil"/>
                <w:bottom w:space="0" w:sz="0" w:val="nil"/>
                <w:right w:space="0" w:sz="0" w:val="nil"/>
                <w:between w:space="0" w:sz="0" w:val="nil"/>
              </w:pBdr>
              <w:rPr>
                <w:color w:val="000000"/>
                <w:sz w:val="18"/>
                <w:szCs w:val="18"/>
              </w:rPr>
            </w:pPr>
            <w:r xmlns:w="http://schemas.openxmlformats.org/wordprocessingml/2006/main" w:rsidDel="00000000" w:rsidR="00000000" w:rsidRPr="00000000">
              <w:rPr>
                <w:color w:val="000000"/>
                <w:sz w:val="18"/>
                <w:szCs w:val="18"/>
                <w:rtl w:val="0"/>
              </w:rPr>
              <w:t xml:space="preserve">До 2030 року в рамках проекту планується навчити </w:t>
            </w:r>
            <w:r xmlns:w="http://schemas.openxmlformats.org/wordprocessingml/2006/main" w:rsidDel="00000000" w:rsidR="00000000" w:rsidRPr="00000000">
              <w:rPr>
                <w:b w:val="1"/>
                <w:color w:val="000000"/>
                <w:sz w:val="18"/>
                <w:szCs w:val="18"/>
                <w:rtl w:val="0"/>
              </w:rPr>
              <w:t xml:space="preserve">10 000 студентів </w:t>
            </w:r>
            <w:r xmlns:w="http://schemas.openxmlformats.org/wordprocessingml/2006/main" w:rsidDel="00000000" w:rsidR="00000000" w:rsidRPr="00000000">
              <w:rPr>
                <w:color w:val="000000"/>
                <w:sz w:val="18"/>
                <w:szCs w:val="18"/>
                <w:rtl w:val="0"/>
              </w:rPr>
              <w:t xml:space="preserve">та </w:t>
            </w:r>
            <w:r xmlns:w="http://schemas.openxmlformats.org/wordprocessingml/2006/main" w:rsidDel="00000000" w:rsidR="00000000" w:rsidRPr="00000000">
              <w:rPr>
                <w:b w:val="1"/>
                <w:color w:val="000000"/>
                <w:sz w:val="18"/>
                <w:szCs w:val="18"/>
                <w:rtl w:val="0"/>
              </w:rPr>
              <w:t xml:space="preserve">650 викладачів </w:t>
            </w:r>
            <w:r xmlns:w="http://schemas.openxmlformats.org/wordprocessingml/2006/main" w:rsidDel="00000000" w:rsidR="00000000" w:rsidRPr="00000000">
              <w:rPr>
                <w:color w:val="000000"/>
                <w:sz w:val="18"/>
                <w:szCs w:val="18"/>
                <w:rtl w:val="0"/>
              </w:rPr>
              <w:t xml:space="preserve">по всьому світу, а також повністю інституціоналізувати підхід «Освіта доктора Віди» щонайменше у </w:t>
            </w:r>
            <w:r xmlns:w="http://schemas.openxmlformats.org/wordprocessingml/2006/main" w:rsidDel="00000000" w:rsidR="00000000" w:rsidRPr="00000000">
              <w:rPr>
                <w:b w:val="1"/>
                <w:color w:val="000000"/>
                <w:sz w:val="18"/>
                <w:szCs w:val="18"/>
                <w:rtl w:val="0"/>
              </w:rPr>
              <w:t xml:space="preserve">40 вищих навчальних закладах (ВНЗ) </w:t>
            </w:r>
            <w:r xmlns:w="http://schemas.openxmlformats.org/wordprocessingml/2006/main" w:rsidDel="00000000" w:rsidR="00000000" w:rsidRPr="00000000">
              <w:rPr>
                <w:color w:val="000000"/>
                <w:sz w:val="18"/>
                <w:szCs w:val="18"/>
                <w:rtl w:val="0"/>
              </w:rPr>
              <w:t xml:space="preserve">. Окрім цих кількісних результатів, проект має на меті сприяти </w:t>
            </w:r>
            <w:r xmlns:w="http://schemas.openxmlformats.org/wordprocessingml/2006/main" w:rsidDel="00000000" w:rsidR="00000000" w:rsidRPr="00000000">
              <w:rPr>
                <w:b w:val="1"/>
                <w:color w:val="000000"/>
                <w:sz w:val="18"/>
                <w:szCs w:val="18"/>
                <w:rtl w:val="0"/>
              </w:rPr>
              <w:t xml:space="preserve">зміні парадигми в науковій освіті </w:t>
            </w:r>
            <w:r xmlns:w="http://schemas.openxmlformats.org/wordprocessingml/2006/main" w:rsidDel="00000000" w:rsidR="00000000" w:rsidRPr="00000000">
              <w:rPr>
                <w:color w:val="000000"/>
                <w:sz w:val="18"/>
                <w:szCs w:val="18"/>
                <w:rtl w:val="0"/>
              </w:rPr>
              <w:t xml:space="preserve">— трансформувати традиційні методи викладання шляхом інтеграції </w:t>
            </w:r>
            <w:r xmlns:w="http://schemas.openxmlformats.org/wordprocessingml/2006/main" w:rsidDel="00000000" w:rsidR="00000000" w:rsidRPr="00000000">
              <w:rPr>
                <w:b w:val="1"/>
                <w:color w:val="000000"/>
                <w:sz w:val="18"/>
                <w:szCs w:val="18"/>
                <w:rtl w:val="0"/>
              </w:rPr>
              <w:t xml:space="preserve">практичних експериментів на місці </w:t>
            </w:r>
            <w:r xmlns:w="http://schemas.openxmlformats.org/wordprocessingml/2006/main" w:rsidDel="00000000" w:rsidR="00000000" w:rsidRPr="00000000">
              <w:rPr>
                <w:color w:val="000000"/>
                <w:sz w:val="18"/>
                <w:szCs w:val="18"/>
                <w:rtl w:val="0"/>
              </w:rPr>
              <w:t xml:space="preserve">безпосередньо в теоретичні заняття. Ця модель заохочує активне навчання, покращує концептуальне розуміння та усуває розрив між абстрактними знаннями та їхнім застосуванням у реальному світі. Крім того, освіта доктора Віди матиме другу лінію корисності для виконання багатьох завдань (охорона здоров'я </w:t>
            </w:r>
            <w:r xmlns:w="http://schemas.openxmlformats.org/wordprocessingml/2006/main" w:rsidDel="00000000" w:rsidR="00000000" w:rsidRPr="00000000">
              <w:rPr>
                <w:sz w:val="18"/>
                <w:szCs w:val="18"/>
                <w:rtl w:val="0"/>
              </w:rPr>
              <w:t xml:space="preserve">, навколишнє середовище) у розширених та/або віддалених районах.</w:t>
            </w:r>
          </w:p>
          <w:p w:rsidR="00000000" w:rsidDel="00000000" w:rsidP="00000000" w:rsidRDefault="00000000" w:rsidRPr="00000000" w14:paraId="0000026B">
            <w:pPr>
              <w:rPr>
                <w:i w:val="1"/>
                <w:sz w:val="18"/>
                <w:szCs w:val="18"/>
                <w:highlight w:val="yellow"/>
              </w:rPr>
            </w:pPr>
            <w:r w:rsidDel="00000000" w:rsidR="00000000" w:rsidRPr="00000000">
              <w:rPr>
                <w:rtl w:val="0"/>
              </w:rPr>
            </w:r>
          </w:p>
        </w:tc>
        <w:tc>
          <w:tcPr/>
          <w:p w:rsidR="00000000" w:rsidDel="00000000" w:rsidP="00000000" w:rsidRDefault="00000000" w:rsidRPr="00000000" w14:paraId="0000026C">
            <w:pPr xmlns:w="http://schemas.openxmlformats.org/wordprocessingml/2006/main">
              <w:rPr>
                <w:i w:val="1"/>
                <w:sz w:val="18"/>
                <w:szCs w:val="18"/>
              </w:rPr>
            </w:pPr>
            <w:r xmlns:w="http://schemas.openxmlformats.org/wordprocessingml/2006/main" w:rsidDel="00000000" w:rsidR="00000000" w:rsidRPr="00000000">
              <w:rPr>
                <w:i w:val="1"/>
                <w:sz w:val="18"/>
                <w:szCs w:val="18"/>
                <w:highlight w:val="yellow"/>
                <w:rtl w:val="0"/>
              </w:rPr>
              <w:t xml:space="preserve">Які заходи поширення, використання та комунікації ви застосуєте до результатів?</w:t>
            </w:r>
          </w:p>
          <w:p w:rsidR="00000000" w:rsidDel="00000000" w:rsidP="00000000" w:rsidRDefault="00000000" w:rsidRPr="00000000" w14:paraId="0000026D">
            <w:pPr xmlns:w="http://schemas.openxmlformats.org/wordprocessingml/2006/main">
              <w:rPr>
                <w:i w:val="1"/>
                <w:sz w:val="18"/>
                <w:szCs w:val="18"/>
              </w:rPr>
            </w:pPr>
            <w:r xmlns:w="http://schemas.openxmlformats.org/wordprocessingml/2006/main" w:rsidDel="00000000" w:rsidR="00000000" w:rsidRPr="00000000">
              <w:rPr>
                <w:b w:val="1"/>
                <w:sz w:val="18"/>
                <w:szCs w:val="18"/>
                <w:rtl w:val="0"/>
              </w:rPr>
              <w:t xml:space="preserve">Експлуатація </w:t>
            </w:r>
            <w:r xmlns:w="http://schemas.openxmlformats.org/wordprocessingml/2006/main" w:rsidDel="00000000" w:rsidR="00000000" w:rsidRPr="00000000">
              <w:rPr>
                <w:sz w:val="18"/>
                <w:szCs w:val="18"/>
                <w:rtl w:val="0"/>
              </w:rPr>
              <w:t xml:space="preserve">: Пристрій Dr. Vida Education буде комерціалізовано через спеціалізовану спін-офф компанію (SMARTUP), захист якої забезпечуватиметься правами на промисловий дизайн та корисними моделями. Вищим навчальним закладам будуть запропоновані варіанти ліцензування. Навчальні програми з відкритим кодом та лабораторні протоколи будуть опубліковані за ліцензією Creative Commons для підтримки широкого некомерційного використання. </w:t>
            </w:r>
            <w:r xmlns:w="http://schemas.openxmlformats.org/wordprocessingml/2006/main" w:rsidDel="00000000" w:rsidR="00000000" w:rsidRPr="00000000">
              <w:rPr>
                <w:b w:val="1"/>
                <w:sz w:val="18"/>
                <w:szCs w:val="18"/>
                <w:rtl w:val="0"/>
              </w:rPr>
              <w:t xml:space="preserve">Поширення </w:t>
            </w:r>
            <w:r xmlns:w="http://schemas.openxmlformats.org/wordprocessingml/2006/main" w:rsidDel="00000000" w:rsidR="00000000" w:rsidRPr="00000000">
              <w:rPr>
                <w:sz w:val="18"/>
                <w:szCs w:val="18"/>
                <w:rtl w:val="0"/>
              </w:rPr>
              <w:t xml:space="preserve">: Результати будуть поширюватися через рецензовані публікації, міжнародні конференції (наприклад, саміти SEFI, EARLI, EIT) та регіональні семінари для освітян. Аналітичні записки будуть подані до органів акредитації (наприклад, A3ES, ANECA), а результати будуть просуватися через мережу NOVA-BIOSCOPE, платформи ЄС та кластери Horizon Europe. </w:t>
            </w:r>
            <w:r xmlns:w="http://schemas.openxmlformats.org/wordprocessingml/2006/main" w:rsidDel="00000000" w:rsidR="00000000" w:rsidRPr="00000000">
              <w:rPr>
                <w:b w:val="1"/>
                <w:sz w:val="18"/>
                <w:szCs w:val="18"/>
                <w:rtl w:val="0"/>
              </w:rPr>
              <w:t xml:space="preserve">Комунікація з громадянами </w:t>
            </w:r>
            <w:r xmlns:w="http://schemas.openxmlformats.org/wordprocessingml/2006/main" w:rsidDel="00000000" w:rsidR="00000000" w:rsidRPr="00000000">
              <w:rPr>
                <w:sz w:val="18"/>
                <w:szCs w:val="18"/>
                <w:rtl w:val="0"/>
              </w:rPr>
              <w:t xml:space="preserve">: Проєкт проводитиме інформаційно-просвітницькі кампанії через свій веб-сайт ( </w:t>
            </w:r>
            <w:hyperlink xmlns:w="http://schemas.openxmlformats.org/wordprocessingml/2006/main" xmlns:r="http://schemas.openxmlformats.org/officeDocument/2006/relationships" r:id="rId68">
              <w:r xmlns:w="http://schemas.openxmlformats.org/wordprocessingml/2006/main" w:rsidDel="00000000" w:rsidR="00000000" w:rsidRPr="00000000">
                <w:rPr>
                  <w:b w:val="1"/>
                  <w:color w:val="0088cc"/>
                  <w:sz w:val="18"/>
                  <w:szCs w:val="18"/>
                  <w:u w:val="single"/>
                  <w:rtl w:val="0"/>
                </w:rPr>
                <w:t xml:space="preserve">www.smartupdreducation.eu </w:t>
              </w:r>
            </w:hyperlink>
            <w:r xmlns:w="http://schemas.openxmlformats.org/wordprocessingml/2006/main" w:rsidDel="00000000" w:rsidR="00000000" w:rsidRPr="00000000">
              <w:rPr>
                <w:sz w:val="18"/>
                <w:szCs w:val="18"/>
                <w:rtl w:val="0"/>
              </w:rPr>
              <w:t xml:space="preserve">) та офіційні канали соціальних мереж, включаючи </w:t>
            </w:r>
            <w:r xmlns:w="http://schemas.openxmlformats.org/wordprocessingml/2006/main" w:rsidDel="00000000" w:rsidR="00000000" w:rsidRPr="00000000">
              <w:rPr>
                <w:b w:val="1"/>
                <w:sz w:val="18"/>
                <w:szCs w:val="18"/>
                <w:rtl w:val="0"/>
              </w:rPr>
              <w:t xml:space="preserve">YouTube </w:t>
            </w:r>
            <w:r xmlns:w="http://schemas.openxmlformats.org/wordprocessingml/2006/main" w:rsidDel="00000000" w:rsidR="00000000" w:rsidRPr="00000000">
              <w:rPr>
                <w:sz w:val="18"/>
                <w:szCs w:val="18"/>
                <w:rtl w:val="0"/>
              </w:rPr>
              <w:t xml:space="preserve">, </w:t>
            </w:r>
            <w:r xmlns:w="http://schemas.openxmlformats.org/wordprocessingml/2006/main" w:rsidDel="00000000" w:rsidR="00000000" w:rsidRPr="00000000">
              <w:rPr>
                <w:b w:val="1"/>
                <w:sz w:val="18"/>
                <w:szCs w:val="18"/>
                <w:rtl w:val="0"/>
              </w:rPr>
              <w:t xml:space="preserve">Instagram </w:t>
            </w:r>
            <w:r xmlns:w="http://schemas.openxmlformats.org/wordprocessingml/2006/main" w:rsidDel="00000000" w:rsidR="00000000" w:rsidRPr="00000000">
              <w:rPr>
                <w:sz w:val="18"/>
                <w:szCs w:val="18"/>
                <w:rtl w:val="0"/>
              </w:rPr>
              <w:t xml:space="preserve">, </w:t>
            </w:r>
            <w:r xmlns:w="http://schemas.openxmlformats.org/wordprocessingml/2006/main" w:rsidDel="00000000" w:rsidR="00000000" w:rsidRPr="00000000">
              <w:rPr>
                <w:b w:val="1"/>
                <w:sz w:val="18"/>
                <w:szCs w:val="18"/>
                <w:rtl w:val="0"/>
              </w:rPr>
              <w:t xml:space="preserve">LinkedIn </w:t>
            </w:r>
            <w:r xmlns:w="http://schemas.openxmlformats.org/wordprocessingml/2006/main" w:rsidDel="00000000" w:rsidR="00000000" w:rsidRPr="00000000">
              <w:rPr>
                <w:sz w:val="18"/>
                <w:szCs w:val="18"/>
                <w:rtl w:val="0"/>
              </w:rPr>
              <w:t xml:space="preserve">, Facebook та </w:t>
            </w:r>
            <w:r xmlns:w="http://schemas.openxmlformats.org/wordprocessingml/2006/main" w:rsidDel="00000000" w:rsidR="00000000" w:rsidRPr="00000000">
              <w:rPr>
                <w:b w:val="1"/>
                <w:sz w:val="18"/>
                <w:szCs w:val="18"/>
                <w:rtl w:val="0"/>
              </w:rPr>
              <w:t xml:space="preserve">X (раніше Twitter) </w:t>
            </w:r>
            <w:r xmlns:w="http://schemas.openxmlformats.org/wordprocessingml/2006/main" w:rsidDel="00000000" w:rsidR="00000000" w:rsidRPr="00000000">
              <w:rPr>
                <w:sz w:val="18"/>
                <w:szCs w:val="18"/>
                <w:rtl w:val="0"/>
              </w:rPr>
              <w:t xml:space="preserve">. Заходи включатимуть публічні демонстрації на наукових фестивалях, шкільні заходи та короткі документальні відеофільми, що висвітлюватимуть вплив учнів та реальні експерименти.</w:t>
            </w:r>
          </w:p>
          <w:p w:rsidR="00000000" w:rsidDel="00000000" w:rsidP="00000000" w:rsidRDefault="00000000" w:rsidRPr="00000000" w14:paraId="0000026E">
            <w:pPr>
              <w:rPr>
                <w:color w:val="00b0f0"/>
                <w:sz w:val="18"/>
                <w:szCs w:val="18"/>
              </w:rPr>
            </w:pPr>
            <w:r w:rsidDel="00000000" w:rsidR="00000000" w:rsidRPr="00000000">
              <w:rPr>
                <w:rtl w:val="0"/>
              </w:rPr>
            </w:r>
          </w:p>
        </w:tc>
      </w:tr>
      <w:tr>
        <w:trPr>
          <w:cantSplit w:val="0"/>
          <w:trHeight w:val="175" w:hRule="atLeast"/>
          <w:tblHeader w:val="0"/>
        </w:trPr>
        <w:tc>
          <w:tcPr>
            <w:shd w:fill="498df1" w:val="clear"/>
          </w:tcPr>
          <w:p w:rsidR="00000000" w:rsidDel="00000000" w:rsidP="00000000" w:rsidRDefault="00000000" w:rsidRPr="00000000" w14:paraId="0000026F">
            <w:pPr xmlns:w="http://schemas.openxmlformats.org/wordprocessingml/2006/main">
              <w:jc w:val="center"/>
              <w:rPr>
                <w:i w:val="1"/>
                <w:color w:val="00b0f0"/>
                <w:sz w:val="18"/>
                <w:szCs w:val="18"/>
              </w:rPr>
            </w:pPr>
            <w:r xmlns:w="http://schemas.openxmlformats.org/wordprocessingml/2006/main" w:rsidDel="00000000" w:rsidR="00000000" w:rsidRPr="00000000">
              <w:rPr>
                <w:b w:val="1"/>
                <w:color w:val="ffffff"/>
                <w:sz w:val="18"/>
                <w:szCs w:val="18"/>
                <w:rtl w:val="0"/>
              </w:rPr>
              <w:t xml:space="preserve">ЦІЛЬОВІ ГРУПИ</w:t>
            </w:r>
          </w:p>
        </w:tc>
        <w:tc>
          <w:tcPr>
            <w:shd w:fill="498df1" w:val="clear"/>
          </w:tcPr>
          <w:p w:rsidR="00000000" w:rsidDel="00000000" w:rsidP="00000000" w:rsidRDefault="00000000" w:rsidRPr="00000000" w14:paraId="00000270">
            <w:pPr xmlns:w="http://schemas.openxmlformats.org/wordprocessingml/2006/main">
              <w:jc w:val="center"/>
              <w:rPr>
                <w:color w:val="00b0f0"/>
                <w:sz w:val="18"/>
                <w:szCs w:val="18"/>
              </w:rPr>
            </w:pPr>
            <w:r xmlns:w="http://schemas.openxmlformats.org/wordprocessingml/2006/main" w:rsidDel="00000000" w:rsidR="00000000" w:rsidRPr="00000000">
              <w:rPr>
                <w:b w:val="1"/>
                <w:color w:val="ffffff"/>
                <w:sz w:val="18"/>
                <w:szCs w:val="18"/>
                <w:rtl w:val="0"/>
              </w:rPr>
              <w:t xml:space="preserve">РЕЗУЛЬТАТИ</w:t>
            </w:r>
          </w:p>
        </w:tc>
        <w:tc>
          <w:tcPr>
            <w:shd w:fill="498df1" w:val="clear"/>
          </w:tcPr>
          <w:p w:rsidR="00000000" w:rsidDel="00000000" w:rsidP="00000000" w:rsidRDefault="00000000" w:rsidRPr="00000000" w14:paraId="00000271">
            <w:pPr xmlns:w="http://schemas.openxmlformats.org/wordprocessingml/2006/main">
              <w:jc w:val="center"/>
              <w:rPr>
                <w:color w:val="00b0f0"/>
                <w:sz w:val="18"/>
                <w:szCs w:val="18"/>
              </w:rPr>
            </w:pPr>
            <w:r xmlns:w="http://schemas.openxmlformats.org/wordprocessingml/2006/main" w:rsidDel="00000000" w:rsidR="00000000" w:rsidRPr="00000000">
              <w:rPr>
                <w:b w:val="1"/>
                <w:color w:val="ffffff"/>
                <w:sz w:val="18"/>
                <w:szCs w:val="18"/>
                <w:rtl w:val="0"/>
              </w:rPr>
              <w:t xml:space="preserve">ВПЛИВ</w:t>
            </w:r>
          </w:p>
        </w:tc>
      </w:tr>
      <w:tr>
        <w:trPr>
          <w:cantSplit w:val="0"/>
          <w:trHeight w:val="1971" w:hRule="atLeast"/>
          <w:tblHeader w:val="0"/>
        </w:trPr>
        <w:tc>
          <w:tcPr/>
          <w:p w:rsidR="00000000" w:rsidDel="00000000" w:rsidP="00000000" w:rsidRDefault="00000000" w:rsidRPr="00000000" w14:paraId="00000272">
            <w:pPr xmlns:w="http://schemas.openxmlformats.org/wordprocessingml/2006/main">
              <w:rPr>
                <w:i w:val="1"/>
                <w:sz w:val="18"/>
                <w:szCs w:val="18"/>
              </w:rPr>
            </w:pPr>
            <w:r xmlns:w="http://schemas.openxmlformats.org/wordprocessingml/2006/main" w:rsidDel="00000000" w:rsidR="00000000" w:rsidRPr="00000000">
              <w:rPr>
                <w:i w:val="1"/>
                <w:sz w:val="18"/>
                <w:szCs w:val="18"/>
                <w:highlight w:val="yellow"/>
                <w:rtl w:val="0"/>
              </w:rPr>
              <w:t xml:space="preserve">Хто використовуватиме або продовжуватиме використовувати результати проекту? Хто отримає користь від результатів проекту?</w:t>
            </w:r>
            <w:r xmlns:w="http://schemas.openxmlformats.org/wordprocessingml/2006/main" w:rsidDel="00000000" w:rsidR="00000000" w:rsidRPr="00000000">
              <w:rPr>
                <w:i w:val="1"/>
                <w:sz w:val="18"/>
                <w:szCs w:val="18"/>
                <w:rtl w:val="0"/>
              </w:rPr>
              <w:t xml:space="preserve"> </w:t>
            </w:r>
          </w:p>
          <w:p w:rsidR="00000000" w:rsidDel="00000000" w:rsidP="00000000" w:rsidRDefault="00000000" w:rsidRPr="00000000" w14:paraId="00000273">
            <w:pPr>
              <w:rPr>
                <w:b w:val="1"/>
                <w:color w:val="ffffff"/>
                <w:sz w:val="18"/>
                <w:szCs w:val="18"/>
              </w:rPr>
            </w:pPr>
            <w:r w:rsidDel="00000000" w:rsidR="00000000" w:rsidRPr="00000000">
              <w:rPr>
                <w:rtl w:val="0"/>
              </w:rPr>
            </w:r>
          </w:p>
          <w:p w:rsidR="00000000" w:rsidDel="00000000" w:rsidP="00000000" w:rsidRDefault="00000000" w:rsidRPr="00000000" w14:paraId="00000274">
            <w:pPr xmlns:w="http://schemas.openxmlformats.org/wordprocessingml/2006/main">
              <w:rPr>
                <w:sz w:val="18"/>
                <w:szCs w:val="18"/>
              </w:rPr>
            </w:pPr>
            <w:r xmlns:w="http://schemas.openxmlformats.org/wordprocessingml/2006/main" w:rsidDel="00000000" w:rsidR="00000000" w:rsidRPr="00000000">
              <w:rPr>
                <w:b w:val="1"/>
                <w:sz w:val="18"/>
                <w:szCs w:val="18"/>
                <w:rtl w:val="0"/>
              </w:rPr>
              <w:t xml:space="preserve">Окрім EHI, до цього проєкту приєдналися такі університети: </w:t>
            </w:r>
            <w:r xmlns:w="http://schemas.openxmlformats.org/wordprocessingml/2006/main" w:rsidDel="00000000" w:rsidR="00000000" w:rsidRPr="00000000">
              <w:rPr>
                <w:sz w:val="18"/>
                <w:szCs w:val="18"/>
                <w:rtl w:val="0"/>
              </w:rPr>
              <w:t xml:space="preserve">Вичерпний список із 40 університетів включає Гарвардську медичну школу (США), Медичний центр Піттсбурзького університету (США), Кампінаський університет (Бразилія), Університет Сан-Паулу (Бразилія), Університет Пернамбуку (Бразилія), Федеральний університет Ріо-Гранде-ду-Норте (Бразилія), Федеральний університет Санта-Катарини (Бразилія), Кентерберійський університет (Велика Британія), Королівський коледж (Велика Британія), Університет Лінкольна (Велика Британія), Університет Торонто (Канада), Університет Макгілла (Канада), Університет Оттави (Канада), Шаньдунський університет (Китай), Національний і Каподистрійський університет UOA (NKUA), Сільськогосподарський університет UOA (AUA), Белградський університет (Сербія), Інститут радіології Республіки Сербія (IORS), Македонську академію мистецтв і наук (MASA), Університет Віго (Іспанія), Університет Барселони (Іспанія), Мадридський університет Комплутенсе (Іспанія), Карлів університет (Чеська Республіка), Бухарестський університет (Румунія), Ягеллонський університет (Польща), Загребський університет (Хорватія), Сараєвоський університет (Боснія і Герцеговина), Тиранський університет. (Албанія), Технічний університет Молдови (Молдова), NOVA-EL Cairo (Єгипет), Університет Йоганнесбурга (Південна Африка), Університет Кабо-Верде (Кабо-Верде), Вільнюський університет (Литва), Латвійський університет (Латвія), Тартуський університет (Естонія), Університет Далхаузі (Канада), Університет Кейптауна (Південна Африка), Університет Преторії (Південна Африка), Університет Коїмбри (Португалія), Університет Порту (Португалія), Університет КНУ (Україна).</w:t>
            </w:r>
          </w:p>
          <w:p w:rsidR="00000000" w:rsidDel="00000000" w:rsidP="00000000" w:rsidRDefault="00000000" w:rsidRPr="00000000" w14:paraId="00000275">
            <w:pPr>
              <w:rPr>
                <w:b w:val="1"/>
                <w:color w:val="ffffff"/>
                <w:sz w:val="18"/>
                <w:szCs w:val="18"/>
              </w:rPr>
            </w:pPr>
            <w:r w:rsidDel="00000000" w:rsidR="00000000" w:rsidRPr="00000000">
              <w:rPr>
                <w:rtl w:val="0"/>
              </w:rPr>
            </w:r>
          </w:p>
        </w:tc>
        <w:tc>
          <w:tcPr/>
          <w:p w:rsidR="00000000" w:rsidDel="00000000" w:rsidP="00000000" w:rsidRDefault="00000000" w:rsidRPr="00000000" w14:paraId="00000276">
            <w:pPr xmlns:w="http://schemas.openxmlformats.org/wordprocessingml/2006/main">
              <w:rPr>
                <w:i w:val="1"/>
                <w:sz w:val="18"/>
                <w:szCs w:val="18"/>
              </w:rPr>
            </w:pPr>
            <w:r xmlns:w="http://schemas.openxmlformats.org/wordprocessingml/2006/main" w:rsidDel="00000000" w:rsidR="00000000" w:rsidRPr="00000000">
              <w:rPr>
                <w:i w:val="1"/>
                <w:sz w:val="18"/>
                <w:szCs w:val="18"/>
                <w:highlight w:val="yellow"/>
                <w:rtl w:val="0"/>
              </w:rPr>
              <w:t xml:space="preserve">Яких змін ви очікуєте побачити після успішного поширення та використання результатів проекту серед цільової(их) групи(груп)?</w:t>
            </w:r>
          </w:p>
          <w:p w:rsidR="00000000" w:rsidDel="00000000" w:rsidP="00000000" w:rsidRDefault="00000000" w:rsidRPr="00000000" w14:paraId="00000277">
            <w:pPr xmlns:w="http://schemas.openxmlformats.org/wordprocessingml/2006/main">
              <w:pBdr>
                <w:top w:space="0" w:sz="0" w:val="nil"/>
                <w:left w:space="0" w:sz="0" w:val="nil"/>
                <w:bottom w:space="0" w:sz="0" w:val="nil"/>
                <w:right w:space="0" w:sz="0" w:val="nil"/>
                <w:between w:space="0" w:sz="0" w:val="nil"/>
              </w:pBdr>
              <w:rPr>
                <w:sz w:val="18"/>
                <w:szCs w:val="18"/>
              </w:rPr>
            </w:pPr>
            <w:r xmlns:w="http://schemas.openxmlformats.org/wordprocessingml/2006/main" w:rsidDel="00000000" w:rsidR="00000000" w:rsidRPr="00000000">
              <w:rPr>
                <w:color w:val="000000"/>
                <w:sz w:val="18"/>
                <w:szCs w:val="18"/>
                <w:rtl w:val="0"/>
              </w:rPr>
              <w:t xml:space="preserve">Впровадження пристрою та протоколів Dr. Vida Education щонайменше </w:t>
            </w:r>
            <w:r xmlns:w="http://schemas.openxmlformats.org/wordprocessingml/2006/main" w:rsidDel="00000000" w:rsidR="00000000" w:rsidRPr="00000000">
              <w:rPr>
                <w:b w:val="1"/>
                <w:color w:val="000000"/>
                <w:sz w:val="18"/>
                <w:szCs w:val="18"/>
                <w:rtl w:val="0"/>
              </w:rPr>
              <w:t xml:space="preserve">40 вищими навчальними закладами </w:t>
            </w:r>
            <w:r xmlns:w="http://schemas.openxmlformats.org/wordprocessingml/2006/main" w:rsidDel="00000000" w:rsidR="00000000" w:rsidRPr="00000000">
              <w:rPr>
                <w:color w:val="000000"/>
                <w:sz w:val="18"/>
                <w:szCs w:val="18"/>
                <w:rtl w:val="0"/>
              </w:rPr>
              <w:t xml:space="preserve">, і, сподіваємося, набагато більше, особливо в країнах, що охоплюють розширення кола охоплення, що призведе до постійної інтеграції практичних експериментів у заняття з теоретичних наук. Значне впровадження навчальних матеріалів проєкту з відкритим кодом у програми підготовки вчителів та наукової освіти по всій Європі. Широке впровадження моделі «один учень — один пристрій» як </w:t>
            </w:r>
            <w:r xmlns:w="http://schemas.openxmlformats.org/wordprocessingml/2006/main" w:rsidDel="00000000" w:rsidR="00000000" w:rsidRPr="00000000">
              <w:rPr>
                <w:b w:val="1"/>
                <w:color w:val="000000"/>
                <w:sz w:val="18"/>
                <w:szCs w:val="18"/>
                <w:rtl w:val="0"/>
              </w:rPr>
              <w:t xml:space="preserve">нового стандарту </w:t>
            </w:r>
            <w:r xmlns:w="http://schemas.openxmlformats.org/wordprocessingml/2006/main" w:rsidDel="00000000" w:rsidR="00000000" w:rsidRPr="00000000">
              <w:rPr>
                <w:color w:val="000000"/>
                <w:sz w:val="18"/>
                <w:szCs w:val="18"/>
                <w:rtl w:val="0"/>
              </w:rPr>
              <w:t xml:space="preserve">в STEM-педагогіці, що впливає на національну освітню політику та розробку навчальних програм. </w:t>
            </w:r>
            <w:r xmlns:w="http://schemas.openxmlformats.org/wordprocessingml/2006/main" w:rsidDel="00000000" w:rsidR="00000000" w:rsidRPr="00000000">
              <w:rPr>
                <w:sz w:val="18"/>
                <w:szCs w:val="18"/>
                <w:rtl w:val="0"/>
              </w:rPr>
              <w:t xml:space="preserve">Окрім освітньої трансформації, проєкт SMART Dr. VIDA безпосередньо сприяє моніторингу громадського здоров'я та навколишнього середовища, надаючи студентам та викладачам можливість проводити практичні експерименти в режимі реального часу за допомогою передових датчиків. Студенти можуть досліджувати якість води, забруднення повітря, безпеку харчових продуктів та мікробне забруднення, сприяючи екологічній обізнаності та науці.</w:t>
            </w:r>
          </w:p>
          <w:p w:rsidR="00000000" w:rsidDel="00000000" w:rsidP="00000000" w:rsidRDefault="00000000" w:rsidRPr="00000000" w14:paraId="00000278">
            <w:pPr xmlns:w="http://schemas.openxmlformats.org/wordprocessingml/2006/main">
              <w:spacing w:after="240" w:before="240" w:lineRule="auto"/>
              <w:rPr>
                <w:sz w:val="18"/>
                <w:szCs w:val="18"/>
              </w:rPr>
            </w:pPr>
            <w:r xmlns:w="http://schemas.openxmlformats.org/wordprocessingml/2006/main" w:rsidDel="00000000" w:rsidR="00000000" w:rsidRPr="00000000">
              <w:rPr>
                <w:sz w:val="18"/>
                <w:szCs w:val="18"/>
                <w:rtl w:val="0"/>
              </w:rPr>
              <w:t xml:space="preserve">Цей другий напрямок впливу підсилює пріоритети ЄС у сфері громадянської науки та сталого розвитку шляхом: 1. Оснащення шкіл недорогими діагностичними засобами для моніторингу місцевих екосистем та ризиків для здоров'я. 2. Залучення молоді до вирішення проблем, пов'язаних з їхнім безпосереднім оточенням, на основі STEM. 3. Підтримка збору даних, які можуть інформувати місцеве самоврядування або доповнювати муніципальні програми моніторингу. 4. Сприяння міждисциплінарному навчанню між біологією, хімією, географією та освітою у сфері охорони здоров'я. Впроваджуючи ці практики в навчальні програми, SMART Dr. VIDA допомагає виховувати покоління науково обізнаних громадян, які активно сприяють здоровішим та стійкішим громадам.</w:t>
            </w:r>
          </w:p>
          <w:p w:rsidR="00000000" w:rsidDel="00000000" w:rsidP="00000000" w:rsidRDefault="00000000" w:rsidRPr="00000000" w14:paraId="00000279">
            <w:pPr>
              <w:pBdr>
                <w:top w:space="0" w:sz="0" w:val="nil"/>
                <w:left w:space="0" w:sz="0" w:val="nil"/>
                <w:bottom w:space="0" w:sz="0" w:val="nil"/>
                <w:right w:space="0" w:sz="0" w:val="nil"/>
                <w:between w:space="0" w:sz="0" w:val="nil"/>
              </w:pBdr>
              <w:rPr>
                <w:sz w:val="18"/>
                <w:szCs w:val="18"/>
              </w:rPr>
            </w:pPr>
            <w:r w:rsidDel="00000000" w:rsidR="00000000" w:rsidRPr="00000000">
              <w:rPr>
                <w:rtl w:val="0"/>
              </w:rPr>
            </w:r>
          </w:p>
          <w:p w:rsidR="00000000" w:rsidDel="00000000" w:rsidP="00000000" w:rsidRDefault="00000000" w:rsidRPr="00000000" w14:paraId="0000027A">
            <w:pPr>
              <w:rPr>
                <w:b w:val="1"/>
                <w:color w:val="ffffff"/>
                <w:sz w:val="18"/>
                <w:szCs w:val="18"/>
              </w:rPr>
            </w:pPr>
            <w:r w:rsidDel="00000000" w:rsidR="00000000" w:rsidRPr="00000000">
              <w:rPr>
                <w:rtl w:val="0"/>
              </w:rPr>
            </w:r>
          </w:p>
        </w:tc>
        <w:tc>
          <w:tcPr/>
          <w:p w:rsidR="00000000" w:rsidDel="00000000" w:rsidP="00000000" w:rsidRDefault="00000000" w:rsidRPr="00000000" w14:paraId="0000027B">
            <w:pPr xmlns:w="http://schemas.openxmlformats.org/wordprocessingml/2006/main">
              <w:rPr>
                <w:b w:val="1"/>
                <w:color w:val="ffffff"/>
                <w:sz w:val="18"/>
                <w:szCs w:val="18"/>
              </w:rPr>
            </w:pPr>
            <w:r xmlns:w="http://schemas.openxmlformats.org/wordprocessingml/2006/main" w:rsidDel="00000000" w:rsidR="00000000" w:rsidRPr="00000000">
              <w:rPr>
                <w:i w:val="1"/>
                <w:sz w:val="18"/>
                <w:szCs w:val="18"/>
                <w:highlight w:val="yellow"/>
                <w:rtl w:val="0"/>
              </w:rPr>
              <w:t xml:space="preserve">Які очікувані ширші наукові, економічні та суспільні наслідки проекту, що сприятимуть очікуваному впливу, викладеному у відповідному пункті призначення в робочій програмі?</w:t>
            </w:r>
            <w:r xmlns:w="http://schemas.openxmlformats.org/wordprocessingml/2006/main" w:rsidDel="00000000" w:rsidR="00000000" w:rsidRPr="00000000">
              <w:rPr>
                <w:sz w:val="18"/>
                <w:szCs w:val="18"/>
                <w:rtl w:val="0"/>
              </w:rPr>
              <w:t xml:space="preserve"> </w:t>
            </w:r>
            <w:r xmlns:w="http://schemas.openxmlformats.org/wordprocessingml/2006/main" w:rsidDel="00000000" w:rsidR="00000000" w:rsidRPr="00000000">
              <w:rPr>
                <w:sz w:val="18"/>
                <w:szCs w:val="18"/>
                <w:rtl w:val="0"/>
              </w:rPr>
              <w:br xmlns:w="http://schemas.openxmlformats.org/wordprocessingml/2006/main" w:type="textWrapping"/>
            </w:r>
            <w:r xmlns:w="http://schemas.openxmlformats.org/wordprocessingml/2006/main" w:rsidDel="00000000" w:rsidR="00000000" w:rsidRPr="00000000">
              <w:rPr>
                <w:b w:val="1"/>
                <w:sz w:val="18"/>
                <w:szCs w:val="18"/>
                <w:rtl w:val="0"/>
              </w:rPr>
              <w:t xml:space="preserve">Науковий </w:t>
            </w:r>
            <w:r xmlns:w="http://schemas.openxmlformats.org/wordprocessingml/2006/main" w:rsidDel="00000000" w:rsidR="00000000" w:rsidRPr="00000000">
              <w:rPr>
                <w:sz w:val="18"/>
                <w:szCs w:val="18"/>
                <w:rtl w:val="0"/>
              </w:rPr>
              <w:t xml:space="preserve">: Впровадження валідованої, масштабованої моделі для інтеграції експериментів in situ у теоретичне викладання STEM у різних дисциплінах та установах. Практичні докази, що підтверджують ефективність парадигми «один учень – один пристрій» у покращенні результатів навчання та залучення до наукової освіти. Розробка нових, швидких, економічних та екологічних методів аналізу питань здоров'я та навколишнього середовища. Розробка портативної системи (батарей), яку можна розгортати в польових умовах. Використання у ветеринарних науках для контролю сільськогосподарських тварин. </w:t>
            </w:r>
            <w:r xmlns:w="http://schemas.openxmlformats.org/wordprocessingml/2006/main" w:rsidDel="00000000" w:rsidR="00000000" w:rsidRPr="00000000">
              <w:rPr>
                <w:sz w:val="18"/>
                <w:szCs w:val="18"/>
                <w:rtl w:val="0"/>
              </w:rPr>
              <w:br xmlns:w="http://schemas.openxmlformats.org/wordprocessingml/2006/main" w:type="textWrapping"/>
            </w:r>
            <w:r xmlns:w="http://schemas.openxmlformats.org/wordprocessingml/2006/main" w:rsidDel="00000000" w:rsidR="00000000" w:rsidRPr="00000000">
              <w:rPr>
                <w:b w:val="1"/>
                <w:sz w:val="18"/>
                <w:szCs w:val="18"/>
                <w:rtl w:val="0"/>
              </w:rPr>
              <w:t xml:space="preserve">Економічний/Технологічний </w:t>
            </w:r>
            <w:r xmlns:w="http://schemas.openxmlformats.org/wordprocessingml/2006/main" w:rsidDel="00000000" w:rsidR="00000000" w:rsidRPr="00000000">
              <w:rPr>
                <w:sz w:val="18"/>
                <w:szCs w:val="18"/>
                <w:rtl w:val="0"/>
              </w:rPr>
              <w:t xml:space="preserve">: Прискорення розвитку екосистеми освітніх технологій ЄС шляхом комерціалізації доступного модульного навчального пристрою та створення спеціалізованого стартапу. </w:t>
            </w:r>
            <w:r xmlns:w="http://schemas.openxmlformats.org/wordprocessingml/2006/main" w:rsidDel="00000000" w:rsidR="00000000" w:rsidRPr="00000000">
              <w:rPr>
                <w:sz w:val="18"/>
                <w:szCs w:val="18"/>
                <w:rtl w:val="0"/>
              </w:rPr>
              <w:br xmlns:w="http://schemas.openxmlformats.org/wordprocessingml/2006/main" w:type="textWrapping"/>
            </w:r>
            <w:r xmlns:w="http://schemas.openxmlformats.org/wordprocessingml/2006/main" w:rsidDel="00000000" w:rsidR="00000000" w:rsidRPr="00000000">
              <w:rPr>
                <w:b w:val="1"/>
                <w:sz w:val="18"/>
                <w:szCs w:val="18"/>
                <w:rtl w:val="0"/>
              </w:rPr>
              <w:t xml:space="preserve">Соціальний </w:t>
            </w:r>
            <w:r xmlns:w="http://schemas.openxmlformats.org/wordprocessingml/2006/main" w:rsidDel="00000000" w:rsidR="00000000" w:rsidRPr="00000000">
              <w:rPr>
                <w:sz w:val="18"/>
                <w:szCs w:val="18"/>
                <w:rtl w:val="0"/>
              </w:rPr>
              <w:t xml:space="preserve">: Підвищення наукової грамотності та цифрових навичок серед студентів, особливо в регіонах, що розширюються; більша освітня інклюзія завдяки рівному доступу до практичних інструментів. Узгодженість з Цілями сталого розвитку 4 (Якісна освіта), 5 (Гендерна рівність), 10 (Зменшення нерівності) та 13 (Кліматичні дії) через демократизоване навчання науці та навчальні програми, орієнтовані на сталий розвиток.</w:t>
            </w:r>
            <w:r xmlns:w="http://schemas.openxmlformats.org/wordprocessingml/2006/main" w:rsidDel="00000000" w:rsidR="00000000" w:rsidRPr="00000000">
              <w:rPr>
                <w:sz w:val="18"/>
                <w:szCs w:val="18"/>
                <w:rtl w:val="0"/>
              </w:rPr>
              <w:br xmlns:w="http://schemas.openxmlformats.org/wordprocessingml/2006/main" w:type="textWrapping"/>
            </w:r>
          </w:p>
        </w:tc>
      </w:tr>
    </w:tbl>
    <w:p w:rsidR="00000000" w:rsidDel="00000000" w:rsidP="00000000" w:rsidRDefault="00000000" w:rsidRPr="00000000" w14:paraId="0000027C">
      <w:pPr>
        <w:widowControl w:val="0"/>
        <w:rPr>
          <w:b w:val="1"/>
          <w:color w:val="000000"/>
          <w:sz w:val="22"/>
          <w:szCs w:val="22"/>
        </w:rPr>
      </w:pPr>
      <w:r w:rsidDel="00000000" w:rsidR="00000000" w:rsidRPr="00000000">
        <w:rPr>
          <w:rtl w:val="0"/>
        </w:rPr>
      </w:r>
    </w:p>
    <w:p w:rsidR="00000000" w:rsidDel="00000000" w:rsidP="00000000" w:rsidRDefault="00000000" w:rsidRPr="00000000" w14:paraId="0000027D">
      <w:pPr>
        <w:widowControl w:val="0"/>
        <w:rPr>
          <w:b w:val="1"/>
          <w:color w:val="000000"/>
          <w:sz w:val="22"/>
          <w:szCs w:val="22"/>
        </w:rPr>
        <w:sectPr>
          <w:type w:val="nextPage"/>
          <w:pgSz w:h="11906" w:w="16838" w:orient="landscape"/>
          <w:pgMar w:bottom="851" w:top="851" w:left="851" w:right="851" w:header="425" w:footer="0"/>
        </w:sectPr>
      </w:pPr>
      <w:r w:rsidDel="00000000" w:rsidR="00000000" w:rsidRPr="00000000">
        <w:rPr>
          <w:rtl w:val="0"/>
        </w:rPr>
      </w:r>
    </w:p>
    <w:p w:rsidR="00000000" w:rsidDel="00000000" w:rsidP="00000000" w:rsidRDefault="00000000" w:rsidRPr="00000000" w14:paraId="0000027E">
      <w:pPr>
        <w:spacing w:after="60" w:lineRule="auto"/>
        <w:rPr>
          <w:sz w:val="12"/>
          <w:szCs w:val="12"/>
        </w:rPr>
      </w:pPr>
      <w:r w:rsidDel="00000000" w:rsidR="00000000" w:rsidRPr="00000000">
        <w:rPr>
          <w:rtl w:val="0"/>
        </w:rPr>
      </w:r>
    </w:p>
    <w:p w:rsidR="00000000" w:rsidDel="00000000" w:rsidP="00000000" w:rsidRDefault="00000000" w:rsidRPr="00000000" w14:paraId="0000027F">
      <w:pPr xmlns:w="http://schemas.openxmlformats.org/wordprocessingml/2006/main">
        <w:widowControl w:val="0"/>
        <w:pBdr>
          <w:top w:space="0" w:sz="0" w:val="nil"/>
          <w:left w:space="0" w:sz="0" w:val="nil"/>
          <w:bottom w:space="0" w:sz="0" w:val="nil"/>
          <w:right w:space="0" w:sz="0" w:val="nil"/>
          <w:between w:space="0" w:sz="0" w:val="nil"/>
        </w:pBdr>
        <w:shd w:fill="2e75b5" w:val="clear"/>
        <w:rPr>
          <w:color w:val="a6a6a6"/>
          <w:sz w:val="18"/>
          <w:szCs w:val="18"/>
        </w:rPr>
      </w:pPr>
      <w:r xmlns:w="http://schemas.openxmlformats.org/wordprocessingml/2006/main" w:rsidDel="00000000" w:rsidR="00000000" w:rsidRPr="00000000">
        <w:rPr>
          <w:b w:val="1"/>
          <w:color w:val="ffffff"/>
          <w:sz w:val="22"/>
          <w:szCs w:val="22"/>
          <w:rtl w:val="0"/>
        </w:rPr>
        <w:t xml:space="preserve">3. Якість та ефективність впровадження </w:t>
      </w:r>
      <w:r xmlns:w="http://schemas.openxmlformats.org/wordprocessingml/2006/main" w:rsidDel="00000000" w:rsidR="00000000" w:rsidRPr="00000000">
        <w:rPr>
          <w:color w:val="a6a6a6"/>
          <w:sz w:val="18"/>
          <w:szCs w:val="18"/>
          <w:rtl w:val="0"/>
        </w:rPr>
        <w:t xml:space="preserve">#@QUA-LIT-QL@# #@WRK-PLA-WP@#</w:t>
      </w:r>
    </w:p>
    <w:p w:rsidR="00000000" w:rsidDel="00000000" w:rsidP="00000000" w:rsidRDefault="00000000" w:rsidRPr="00000000" w14:paraId="00000280">
      <w:pPr>
        <w:widowControl w:val="0"/>
        <w:jc w:val="both"/>
        <w:rPr>
          <w:sz w:val="22"/>
          <w:szCs w:val="22"/>
        </w:rPr>
      </w:pPr>
      <w:r w:rsidDel="00000000" w:rsidR="00000000" w:rsidRPr="00000000">
        <w:rPr>
          <w:rtl w:val="0"/>
        </w:rPr>
      </w:r>
    </w:p>
    <w:p w:rsidR="00000000" w:rsidDel="00000000" w:rsidP="00000000" w:rsidRDefault="00000000" w:rsidRPr="00000000" w14:paraId="00000281">
      <w:pPr xmlns:w="http://schemas.openxmlformats.org/wordprocessingml/2006/main">
        <w:widowControl w:val="0"/>
        <w:pBdr>
          <w:top w:space="0" w:sz="0" w:val="nil"/>
          <w:left w:space="0" w:sz="0" w:val="nil"/>
          <w:bottom w:space="0" w:sz="0" w:val="nil"/>
          <w:right w:space="0" w:sz="0" w:val="nil"/>
          <w:between w:space="0" w:sz="0" w:val="nil"/>
        </w:pBdr>
        <w:shd w:fill="bdd7ee" w:val="clear"/>
        <w:spacing w:after="20" w:before="40" w:lineRule="auto"/>
        <w:ind w:left="720" w:hanging="720"/>
        <w:jc w:val="both"/>
        <w:rPr>
          <w:b w:val="1"/>
          <w:color w:val="000000"/>
          <w:sz w:val="22"/>
          <w:szCs w:val="22"/>
        </w:rPr>
      </w:pPr>
      <w:r xmlns:w="http://schemas.openxmlformats.org/wordprocessingml/2006/main" w:rsidDel="00000000" w:rsidR="00000000" w:rsidRPr="00000000">
        <w:rPr>
          <w:b w:val="1"/>
          <w:color w:val="000000"/>
          <w:sz w:val="22"/>
          <w:szCs w:val="22"/>
          <w:rtl w:val="0"/>
        </w:rPr>
        <w:t xml:space="preserve">3.1. План роботи та ресурси</w:t>
      </w:r>
    </w:p>
    <w:p w:rsidR="00000000" w:rsidDel="00000000" w:rsidP="00000000" w:rsidRDefault="00000000" w:rsidRPr="00000000" w14:paraId="00000282">
      <w:pPr xmlns:w="http://schemas.openxmlformats.org/wordprocessingml/2006/main">
        <w:widowControl w:val="0"/>
        <w:jc w:val="both"/>
        <w:rPr>
          <w:sz w:val="22"/>
          <w:szCs w:val="22"/>
        </w:rPr>
      </w:pPr>
      <w:r xmlns:w="http://schemas.openxmlformats.org/wordprocessingml/2006/main" w:rsidDel="00000000" w:rsidR="00000000" w:rsidRPr="00000000">
        <w:rPr>
          <w:rtl w:val="0"/>
        </w:rPr>
        <w:t xml:space="preserve">[наприклад, 10 сторінок – включаючи таблиці]</w:t>
      </w:r>
    </w:p>
    <w:p w:rsidR="00000000" w:rsidDel="00000000" w:rsidP="00000000" w:rsidRDefault="00000000" w:rsidRPr="00000000" w14:paraId="00000283">
      <w:pPr xmlns:w="http://schemas.openxmlformats.org/wordprocessingml/2006/main">
        <w:spacing w:after="200" w:lineRule="auto"/>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Будь ласка, надайте наступне:</w:t>
      </w:r>
    </w:p>
    <w:p w:rsidR="00000000" w:rsidDel="00000000" w:rsidP="00000000" w:rsidRDefault="00000000" w:rsidRPr="00000000" w14:paraId="00000284">
      <w:pPr xmlns:w="http://schemas.openxmlformats.org/wordprocessingml/2006/main">
        <w:spacing w:after="200" w:lineRule="auto"/>
        <w:ind w:left="720" w:firstLine="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 короткий виклад загальної структури робочого плану;</w:t>
      </w:r>
    </w:p>
    <w:p w:rsidR="00000000" w:rsidDel="00000000" w:rsidP="00000000" w:rsidRDefault="00000000" w:rsidRPr="00000000" w14:paraId="00000285">
      <w:pPr xmlns:w="http://schemas.openxmlformats.org/wordprocessingml/2006/main">
        <w:spacing w:after="200" w:lineRule="auto"/>
        <w:ind w:firstLine="72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 часові рамки різних робочих пакетів та їхніх компонентів (діаграма Ганта або аналогічна);</w:t>
      </w:r>
    </w:p>
    <w:p w:rsidR="00000000" w:rsidDel="00000000" w:rsidP="00000000" w:rsidRDefault="00000000" w:rsidRPr="00000000" w14:paraId="00000286">
      <w:pPr xmlns:w="http://schemas.openxmlformats.org/wordprocessingml/2006/main">
        <w:spacing w:after="200" w:lineRule="auto"/>
        <w:ind w:firstLine="72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 графічне представлення компонентів, що показує їх взаємозв'язок (діаграма Перта або подібне).</w:t>
      </w:r>
    </w:p>
    <w:p w:rsidR="00000000" w:rsidDel="00000000" w:rsidP="00000000" w:rsidRDefault="00000000" w:rsidRPr="00000000" w14:paraId="00000287">
      <w:pPr xmlns:w="http://schemas.openxmlformats.org/wordprocessingml/2006/main">
        <w:spacing w:after="200" w:lineRule="auto"/>
        <w:ind w:firstLine="720"/>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 детальний опис роботи, тобто:</w:t>
      </w:r>
    </w:p>
    <w:p w:rsidR="00000000" w:rsidDel="00000000" w:rsidP="00000000" w:rsidRDefault="00000000" w:rsidRPr="00000000" w14:paraId="00000288">
      <w:pPr xmlns:w="http://schemas.openxmlformats.org/wordprocessingml/2006/main">
        <w:widowControl w:val="0"/>
        <w:numPr>
          <w:ilvl w:val="0"/>
          <w:numId w:val="16"/>
        </w:numPr>
        <w:pBdr>
          <w:top w:space="0" w:sz="0" w:val="nil"/>
          <w:left w:space="0" w:sz="0" w:val="nil"/>
          <w:bottom w:space="0" w:sz="0" w:val="nil"/>
          <w:right w:space="0" w:sz="0" w:val="nil"/>
          <w:between w:space="0" w:sz="0" w:val="nil"/>
        </w:pBdr>
        <w:spacing w:after="200" w:lineRule="auto"/>
        <w:ind w:left="144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перелік робочих пакетів (таблиця 3.1a);</w:t>
      </w:r>
    </w:p>
    <w:p w:rsidR="00000000" w:rsidDel="00000000" w:rsidP="00000000" w:rsidRDefault="00000000" w:rsidRPr="00000000" w14:paraId="00000289">
      <w:pPr xmlns:w="http://schemas.openxmlformats.org/wordprocessingml/2006/main">
        <w:widowControl w:val="0"/>
        <w:numPr>
          <w:ilvl w:val="0"/>
          <w:numId w:val="16"/>
        </w:numPr>
        <w:pBdr>
          <w:top w:space="0" w:sz="0" w:val="nil"/>
          <w:left w:space="0" w:sz="0" w:val="nil"/>
          <w:bottom w:space="0" w:sz="0" w:val="nil"/>
          <w:right w:space="0" w:sz="0" w:val="nil"/>
          <w:between w:space="0" w:sz="0" w:val="nil"/>
        </w:pBdr>
        <w:spacing w:after="200" w:lineRule="auto"/>
        <w:ind w:left="144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опис кожного робочого пакету (таблиця 3.1b);</w:t>
      </w:r>
    </w:p>
    <w:p w:rsidR="00000000" w:rsidDel="00000000" w:rsidP="00000000" w:rsidRDefault="00000000" w:rsidRPr="00000000" w14:paraId="0000028A">
      <w:pPr xmlns:w="http://schemas.openxmlformats.org/wordprocessingml/2006/main">
        <w:widowControl w:val="0"/>
        <w:numPr>
          <w:ilvl w:val="0"/>
          <w:numId w:val="16"/>
        </w:numPr>
        <w:pBdr>
          <w:top w:space="0" w:sz="0" w:val="nil"/>
          <w:left w:space="0" w:sz="0" w:val="nil"/>
          <w:bottom w:space="0" w:sz="0" w:val="nil"/>
          <w:right w:space="0" w:sz="0" w:val="nil"/>
          <w:between w:space="0" w:sz="0" w:val="nil"/>
        </w:pBdr>
        <w:spacing w:after="200" w:lineRule="auto"/>
        <w:ind w:left="144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перелік результатів (таблиця 3.1c);</w:t>
      </w:r>
    </w:p>
    <w:p w:rsidR="00000000" w:rsidDel="00000000" w:rsidP="00000000" w:rsidRDefault="00000000" w:rsidRPr="00000000" w14:paraId="0000028B">
      <w:pPr xmlns:w="http://schemas.openxmlformats.org/wordprocessingml/2006/main">
        <w:widowControl w:val="0"/>
        <w:numPr>
          <w:ilvl w:val="1"/>
          <w:numId w:val="12"/>
        </w:numPr>
        <w:pBdr>
          <w:top w:space="0" w:sz="0" w:val="nil"/>
          <w:left w:space="0" w:sz="0" w:val="nil"/>
          <w:bottom w:space="0" w:sz="0" w:val="nil"/>
          <w:right w:space="0" w:sz="0" w:val="nil"/>
          <w:between w:space="0" w:sz="0" w:val="nil"/>
        </w:pBdr>
        <w:spacing w:after="200" w:lineRule="auto"/>
        <w:ind w:left="180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Надайте повну інформацію. Ґрунтуйтеся на логічній структурі проєкту та етапах, на яких він має бути виконаний. Кількість робочих пакетів має бути пропорційною масштабу та складності проєкту.</w:t>
      </w:r>
    </w:p>
    <w:p w:rsidR="00000000" w:rsidDel="00000000" w:rsidP="00000000" w:rsidRDefault="00000000" w:rsidRPr="00000000" w14:paraId="0000028C">
      <w:pPr xmlns:w="http://schemas.openxmlformats.org/wordprocessingml/2006/main">
        <w:widowControl w:val="0"/>
        <w:numPr>
          <w:ilvl w:val="1"/>
          <w:numId w:val="12"/>
        </w:numPr>
        <w:pBdr>
          <w:top w:space="0" w:sz="0" w:val="nil"/>
          <w:left w:space="0" w:sz="0" w:val="nil"/>
          <w:bottom w:space="0" w:sz="0" w:val="nil"/>
          <w:right w:space="0" w:sz="0" w:val="nil"/>
          <w:between w:space="0" w:sz="0" w:val="nil"/>
        </w:pBdr>
        <w:spacing w:after="200" w:lineRule="auto"/>
        <w:ind w:left="180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Ви повинні надати достатньо деталей у кожному робочому пакеті, щоб обґрунтувати запропоновані ресурси, що будуть виділені, а також кількісну інформацію, щоб прогрес можна було контролювати, зокрема Комісією.</w:t>
      </w:r>
    </w:p>
    <w:p w:rsidR="00000000" w:rsidDel="00000000" w:rsidP="00000000" w:rsidRDefault="00000000" w:rsidRPr="00000000" w14:paraId="0000028D">
      <w:pPr xmlns:w="http://schemas.openxmlformats.org/wordprocessingml/2006/main">
        <w:widowControl w:val="0"/>
        <w:numPr>
          <w:ilvl w:val="1"/>
          <w:numId w:val="12"/>
        </w:numPr>
        <w:pBdr>
          <w:top w:space="0" w:sz="0" w:val="nil"/>
          <w:left w:space="0" w:sz="0" w:val="nil"/>
          <w:bottom w:space="0" w:sz="0" w:val="nil"/>
          <w:right w:space="0" w:sz="0" w:val="nil"/>
          <w:between w:space="0" w:sz="0" w:val="nil"/>
        </w:pBdr>
        <w:spacing w:after="200" w:lineRule="auto"/>
        <w:ind w:left="180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Ресурси, виділені для робочих пакетів, повинні відповідати їхнім цілям та результатам. Рекомендується включити окремий робочий пакет з «управління проектами» та належним чином виділити в робочому плані «управління даними», «розповсюдження та використання» та «комунікаційну діяльність» з окремими завданнями або окремими робочими пакетами.</w:t>
      </w:r>
    </w:p>
    <w:p w:rsidR="00000000" w:rsidDel="00000000" w:rsidP="00000000" w:rsidRDefault="00000000" w:rsidRPr="00000000" w14:paraId="0000028E">
      <w:pPr xmlns:w="http://schemas.openxmlformats.org/wordprocessingml/2006/main">
        <w:widowControl w:val="0"/>
        <w:numPr>
          <w:ilvl w:val="1"/>
          <w:numId w:val="12"/>
        </w:numPr>
        <w:pBdr>
          <w:top w:space="0" w:sz="0" w:val="nil"/>
          <w:left w:space="0" w:sz="0" w:val="nil"/>
          <w:bottom w:space="0" w:sz="0" w:val="nil"/>
          <w:right w:space="0" w:sz="0" w:val="nil"/>
          <w:between w:space="0" w:sz="0" w:val="nil"/>
        </w:pBdr>
        <w:spacing w:after="200" w:lineRule="auto"/>
        <w:ind w:left="180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Вам потрібно буде оновити «план поширення та використання результатів, включаючи комунікаційні заходи», а також «план управління даними» (це не стосується тем, для яких план не був потрібен). Він повинен включати облік заходів, пов’язаних із поширенням та використанням, які вже були здійснені, а також тих, що все ще плануються.</w:t>
      </w:r>
    </w:p>
    <w:p w:rsidR="00000000" w:rsidDel="00000000" w:rsidP="00000000" w:rsidRDefault="00000000" w:rsidRPr="00000000" w14:paraId="0000028F">
      <w:pPr xmlns:w="http://schemas.openxmlformats.org/wordprocessingml/2006/main">
        <w:widowControl w:val="0"/>
        <w:numPr>
          <w:ilvl w:val="1"/>
          <w:numId w:val="12"/>
        </w:numPr>
        <w:pBdr>
          <w:top w:space="0" w:sz="0" w:val="nil"/>
          <w:left w:space="0" w:sz="0" w:val="nil"/>
          <w:bottom w:space="0" w:sz="0" w:val="nil"/>
          <w:right w:space="0" w:sz="0" w:val="nil"/>
          <w:between w:space="0" w:sz="0" w:val="nil"/>
        </w:pBdr>
        <w:spacing w:after="200" w:lineRule="auto"/>
        <w:ind w:left="180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Будь ласка, переконайтеся, що інформація в цьому розділі відповідає витратам, зазначеним у бюджетній таблиці в розділі 3 заявки, та кількості людино-місяців, зазначеній у детальному описі робочих пакетів.</w:t>
      </w:r>
    </w:p>
    <w:p w:rsidR="00000000" w:rsidDel="00000000" w:rsidP="00000000" w:rsidRDefault="00000000" w:rsidRPr="00000000" w14:paraId="00000290">
      <w:pPr xmlns:w="http://schemas.openxmlformats.org/wordprocessingml/2006/main">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перелік етапів (таблиця 3.1d);</w:t>
      </w:r>
    </w:p>
    <w:p w:rsidR="00000000" w:rsidDel="00000000" w:rsidP="00000000" w:rsidRDefault="00000000" w:rsidRPr="00000000" w14:paraId="00000291">
      <w:pPr xmlns:w="http://schemas.openxmlformats.org/wordprocessingml/2006/main">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перелік критичних ризиків, пов’язаних із реалізацією проекту, через які заявлені цілі проекту можуть бути не досягнуті. Детально опишіть будь-які заходи щодо зменшення ризиків. Ви зможете оновлювати перелік критичних ризиків та заходів щодо зменшення ризиків у міру просування проекту (таблиця 3.1e);</w:t>
      </w:r>
    </w:p>
    <w:p w:rsidR="00000000" w:rsidDel="00000000" w:rsidP="00000000" w:rsidRDefault="00000000" w:rsidRPr="00000000" w14:paraId="00000292">
      <w:pPr xmlns:w="http://schemas.openxmlformats.org/wordprocessingml/2006/main">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таблиця, що показує необхідну кількість людино-місяців (таблиця 3.1f);</w:t>
      </w:r>
    </w:p>
    <w:p w:rsidR="00000000" w:rsidDel="00000000" w:rsidP="00000000" w:rsidRDefault="00000000" w:rsidRPr="00000000" w14:paraId="00000293">
      <w:pPr xmlns:w="http://schemas.openxmlformats.org/wordprocessingml/2006/main">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таблиця з описом та обґрунтуванням витрат на субпідряд для кожного учасника (таблиця 3.1g)</w:t>
      </w:r>
    </w:p>
    <w:p w:rsidR="00000000" w:rsidDel="00000000" w:rsidP="00000000" w:rsidRDefault="00000000" w:rsidRPr="00000000" w14:paraId="00000294">
      <w:pPr xmlns:w="http://schemas.openxmlformats.org/wordprocessingml/2006/main">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таблиця з обґрунтуванням «витрат на закупівлю» (таблиця 3.1h) для учасників, якщо ці витрати перевищують 15% витрат на персонал (відповідно до бюджетної таблиці в частині А пропозиції);</w:t>
      </w:r>
    </w:p>
    <w:p w:rsidR="00000000" w:rsidDel="00000000" w:rsidP="00000000" w:rsidRDefault="00000000" w:rsidRPr="00000000" w14:paraId="00000295">
      <w:pPr xmlns:w="http://schemas.openxmlformats.org/wordprocessingml/2006/main">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якщо застосовується, таблицю з обґрунтуваннями для «інших категорій витрат» (таблиця 3.1i).</w:t>
      </w:r>
    </w:p>
    <w:p w:rsidR="00000000" w:rsidDel="00000000" w:rsidP="00000000" w:rsidRDefault="00000000" w:rsidRPr="00000000" w14:paraId="00000296">
      <w:pPr xmlns:w="http://schemas.openxmlformats.org/wordprocessingml/2006/main">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якщо застосовується, таблиця, що показує внески в натуральній формі від третіх сторін (таблиця 3.1j)</w:t>
      </w:r>
    </w:p>
    <w:p w:rsidR="00000000" w:rsidDel="00000000" w:rsidP="00000000" w:rsidRDefault="00000000" w:rsidRPr="00000000" w14:paraId="00000297">
      <w:pPr xmlns:w="http://schemas.openxmlformats.org/wordprocessingml/2006/main">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b w:val="1"/>
          <w:i w:val="1"/>
          <w:color w:val="000000"/>
          <w:sz w:val="22"/>
          <w:szCs w:val="22"/>
          <w:highlight w:val="yellow"/>
        </w:rPr>
      </w:pPr>
      <w:r xmlns:w="http://schemas.openxmlformats.org/wordprocessingml/2006/main" w:rsidDel="00000000" w:rsidR="00000000" w:rsidRPr="00000000">
        <w:rPr>
          <w:i w:val="1"/>
          <w:color w:val="000000"/>
          <w:sz w:val="22"/>
          <w:szCs w:val="22"/>
          <w:highlight w:val="yellow"/>
          <w:rtl w:val="0"/>
        </w:rPr>
        <w:t xml:space="preserve">таблиця з детальною інформацією про дослідницький компонент проекту (таблиця 3.1k)</w:t>
      </w:r>
    </w:p>
    <w:p w:rsidR="00000000" w:rsidDel="00000000" w:rsidP="00000000" w:rsidRDefault="00000000" w:rsidRPr="00000000" w14:paraId="00000298">
      <w:pPr>
        <w:widowControl w:val="0"/>
        <w:jc w:val="both"/>
        <w:rPr>
          <w:sz w:val="22"/>
          <w:szCs w:val="22"/>
        </w:rPr>
      </w:pPr>
      <w:r w:rsidDel="00000000" w:rsidR="00000000" w:rsidRPr="00000000">
        <w:rPr>
          <w:rtl w:val="0"/>
        </w:rPr>
      </w:r>
    </w:p>
    <w:p w:rsidR="00000000" w:rsidDel="00000000" w:rsidP="00000000" w:rsidRDefault="00000000" w:rsidRPr="00000000" w14:paraId="00000299">
      <w:pPr>
        <w:widowControl w:val="0"/>
        <w:rPr>
          <w:sz w:val="22"/>
          <w:szCs w:val="22"/>
        </w:rPr>
      </w:pPr>
      <w:r w:rsidDel="00000000" w:rsidR="00000000" w:rsidRPr="00000000">
        <w:rPr>
          <w:rtl w:val="0"/>
        </w:rPr>
      </w:r>
    </w:p>
    <w:p w:rsidR="00000000" w:rsidDel="00000000" w:rsidP="00000000" w:rsidRDefault="00000000" w:rsidRPr="00000000" w14:paraId="0000029A">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Таблиця 3.1a – Перелік робочих пакетів</w:t>
      </w:r>
    </w:p>
    <w:tbl>
      <w:tblPr>
        <w:tblStyle w:val="Table9"/>
        <w:tblW w:w="10207.0" w:type="dxa"/>
        <w:jc w:val="left"/>
        <w:tblInd w:w="-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7"/>
        <w:gridCol w:w="3225"/>
        <w:gridCol w:w="1275"/>
        <w:gridCol w:w="1485"/>
        <w:gridCol w:w="1410"/>
        <w:gridCol w:w="930"/>
        <w:gridCol w:w="1125"/>
        <w:tblGridChange w:id="0">
          <w:tblGrid>
            <w:gridCol w:w="757"/>
            <w:gridCol w:w="3225"/>
            <w:gridCol w:w="1275"/>
            <w:gridCol w:w="1485"/>
            <w:gridCol w:w="1410"/>
            <w:gridCol w:w="930"/>
            <w:gridCol w:w="1125"/>
          </w:tblGrid>
        </w:tblGridChange>
      </w:tblGrid>
      <w:tr>
        <w:trPr>
          <w:cantSplit w:val="0"/>
          <w:tblHeader w:val="0"/>
        </w:trPr>
        <w:tc>
          <w:tcPr>
            <w:shd w:fill="b5c1df" w:val="clear"/>
          </w:tcPr>
          <w:p w:rsidR="00000000" w:rsidDel="00000000" w:rsidP="00000000" w:rsidRDefault="00000000" w:rsidRPr="00000000" w14:paraId="0000029B">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 РГ</w:t>
            </w:r>
          </w:p>
        </w:tc>
        <w:tc>
          <w:tcPr>
            <w:shd w:fill="b5c1df" w:val="clear"/>
          </w:tcPr>
          <w:p w:rsidR="00000000" w:rsidDel="00000000" w:rsidP="00000000" w:rsidRDefault="00000000" w:rsidRPr="00000000" w14:paraId="0000029C">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Назва робочого документа</w:t>
            </w:r>
          </w:p>
        </w:tc>
        <w:tc>
          <w:tcPr>
            <w:shd w:fill="b5c1df" w:val="clear"/>
          </w:tcPr>
          <w:p w:rsidR="00000000" w:rsidDel="00000000" w:rsidP="00000000" w:rsidRDefault="00000000" w:rsidRPr="00000000" w14:paraId="0000029D">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 головного учасника</w:t>
            </w:r>
          </w:p>
        </w:tc>
        <w:tc>
          <w:tcPr>
            <w:shd w:fill="b5c1df" w:val="clear"/>
          </w:tcPr>
          <w:p w:rsidR="00000000" w:rsidDel="00000000" w:rsidP="00000000" w:rsidRDefault="00000000" w:rsidRPr="00000000" w14:paraId="0000029E">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Коротке ім'я головного учасника</w:t>
            </w:r>
          </w:p>
        </w:tc>
        <w:tc>
          <w:tcPr>
            <w:shd w:fill="b5c1df" w:val="clear"/>
          </w:tcPr>
          <w:p w:rsidR="00000000" w:rsidDel="00000000" w:rsidP="00000000" w:rsidRDefault="00000000" w:rsidRPr="00000000" w14:paraId="0000029F">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Людино-місяці</w:t>
            </w:r>
          </w:p>
        </w:tc>
        <w:tc>
          <w:tcPr>
            <w:shd w:fill="b5c1df" w:val="clear"/>
          </w:tcPr>
          <w:p w:rsidR="00000000" w:rsidDel="00000000" w:rsidP="00000000" w:rsidRDefault="00000000" w:rsidRPr="00000000" w14:paraId="000002A0">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Початковий місяць</w:t>
            </w:r>
          </w:p>
        </w:tc>
        <w:tc>
          <w:tcPr>
            <w:shd w:fill="b5c1df" w:val="clear"/>
          </w:tcPr>
          <w:p w:rsidR="00000000" w:rsidDel="00000000" w:rsidP="00000000" w:rsidRDefault="00000000" w:rsidRPr="00000000" w14:paraId="000002A1">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Кінець місяця</w:t>
            </w:r>
          </w:p>
        </w:tc>
      </w:tr>
      <w:tr>
        <w:trPr>
          <w:cantSplit w:val="0"/>
          <w:tblHeader w:val="0"/>
        </w:trPr>
        <w:tc>
          <w:tcPr/>
          <w:p w:rsidR="00000000" w:rsidDel="00000000" w:rsidP="00000000" w:rsidRDefault="00000000" w:rsidRPr="00000000" w14:paraId="000002A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p w:rsidR="00000000" w:rsidDel="00000000" w:rsidP="00000000" w:rsidRDefault="00000000" w:rsidRPr="00000000" w14:paraId="000002A3">
            <w:pPr xmlns:w="http://schemas.openxmlformats.org/wordprocessingml/2006/main">
              <w:jc w:val="both"/>
              <w:rPr>
                <w:sz w:val="22"/>
                <w:szCs w:val="22"/>
              </w:rPr>
            </w:pPr>
            <w:r xmlns:w="http://schemas.openxmlformats.org/wordprocessingml/2006/main" w:rsidDel="00000000" w:rsidR="00000000" w:rsidRPr="00000000">
              <w:rPr>
                <w:b w:val="1"/>
                <w:color w:val="000000"/>
                <w:rtl w:val="0"/>
              </w:rPr>
              <w:t xml:space="preserve">Робочий пакет 1:</w:t>
            </w:r>
            <w:r xmlns:w="http://schemas.openxmlformats.org/wordprocessingml/2006/main" w:rsidDel="00000000" w:rsidR="00000000" w:rsidRPr="00000000">
              <w:rPr>
                <w:color w:val="000000"/>
                <w:rtl w:val="0"/>
              </w:rPr>
              <w:t xml:space="preserve"> </w:t>
            </w:r>
            <w:r xmlns:w="http://schemas.openxmlformats.org/wordprocessingml/2006/main" w:rsidDel="00000000" w:rsidR="00000000" w:rsidRPr="00000000">
              <w:rPr>
                <w:b w:val="1"/>
                <w:color w:val="000000"/>
                <w:rtl w:val="0"/>
              </w:rPr>
              <w:t xml:space="preserve">Основи та впровадження (202 </w:t>
            </w:r>
            <w:r xmlns:w="http://schemas.openxmlformats.org/wordprocessingml/2006/main" w:rsidDel="00000000" w:rsidR="00000000" w:rsidRPr="00000000">
              <w:rPr>
                <w:b w:val="1"/>
                <w:rtl w:val="0"/>
              </w:rPr>
              <w:t xml:space="preserve">6 </w:t>
            </w:r>
            <w:r xmlns:w="http://schemas.openxmlformats.org/wordprocessingml/2006/main" w:rsidDel="00000000" w:rsidR="00000000" w:rsidRPr="00000000">
              <w:rPr>
                <w:b w:val="1"/>
                <w:color w:val="000000"/>
                <w:rtl w:val="0"/>
              </w:rPr>
              <w:t xml:space="preserve">-20 </w:t>
            </w:r>
            <w:r xmlns:w="http://schemas.openxmlformats.org/wordprocessingml/2006/main" w:rsidDel="00000000" w:rsidR="00000000" w:rsidRPr="00000000">
              <w:rPr>
                <w:b w:val="1"/>
                <w:rtl w:val="0"/>
              </w:rPr>
              <w:t xml:space="preserve">30)</w:t>
            </w:r>
          </w:p>
        </w:tc>
        <w:tc>
          <w:tcPr/>
          <w:p w:rsidR="00000000" w:rsidDel="00000000" w:rsidP="00000000" w:rsidRDefault="00000000" w:rsidRPr="00000000" w14:paraId="000002A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p w:rsidR="00000000" w:rsidDel="00000000" w:rsidP="00000000" w:rsidRDefault="00000000" w:rsidRPr="00000000" w14:paraId="000002A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НОВА</w:t>
            </w:r>
          </w:p>
        </w:tc>
        <w:tc>
          <w:tcPr/>
          <w:p w:rsidR="00000000" w:rsidDel="00000000" w:rsidP="00000000" w:rsidRDefault="00000000" w:rsidRPr="00000000" w14:paraId="000002A6">
            <w:pPr>
              <w:jc w:val="both"/>
              <w:rPr>
                <w:sz w:val="22"/>
                <w:szCs w:val="22"/>
              </w:rPr>
            </w:pPr>
            <w:r w:rsidDel="00000000" w:rsidR="00000000" w:rsidRPr="00000000">
              <w:rPr>
                <w:rtl w:val="0"/>
              </w:rPr>
            </w:r>
          </w:p>
        </w:tc>
        <w:tc>
          <w:tcPr/>
          <w:p w:rsidR="00000000" w:rsidDel="00000000" w:rsidP="00000000" w:rsidRDefault="00000000" w:rsidRPr="00000000" w14:paraId="000002A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p w:rsidR="00000000" w:rsidDel="00000000" w:rsidP="00000000" w:rsidRDefault="00000000" w:rsidRPr="00000000" w14:paraId="000002A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60</w:t>
            </w:r>
          </w:p>
        </w:tc>
      </w:tr>
      <w:tr>
        <w:trPr>
          <w:cantSplit w:val="0"/>
          <w:tblHeader w:val="0"/>
        </w:trPr>
        <w:tc>
          <w:tcPr/>
          <w:p w:rsidR="00000000" w:rsidDel="00000000" w:rsidP="00000000" w:rsidRDefault="00000000" w:rsidRPr="00000000" w14:paraId="000002A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w:t>
            </w:r>
          </w:p>
        </w:tc>
        <w:tc>
          <w:tcPr/>
          <w:p w:rsidR="00000000" w:rsidDel="00000000" w:rsidP="00000000" w:rsidRDefault="00000000" w:rsidRPr="00000000" w14:paraId="000002AA">
            <w:pPr>
              <w:ind w:left="1080" w:hanging="360"/>
              <w:jc w:val="both"/>
              <w:rPr>
                <w:color w:val="808080"/>
                <w:u w:val="single"/>
              </w:rPr>
            </w:pPr>
            <w:r w:rsidDel="00000000" w:rsidR="00000000" w:rsidRPr="00000000">
              <w:rPr>
                <w:rtl w:val="0"/>
              </w:rPr>
            </w:r>
          </w:p>
          <w:p w:rsidR="00000000" w:rsidDel="00000000" w:rsidP="00000000" w:rsidRDefault="00000000" w:rsidRPr="00000000" w14:paraId="000002AB">
            <w:pPr xmlns:w="http://schemas.openxmlformats.org/wordprocessingml/2006/main">
              <w:rPr>
                <w:b w:val="1"/>
                <w:color w:val="000000"/>
              </w:rPr>
            </w:pPr>
            <w:r xmlns:w="http://schemas.openxmlformats.org/wordprocessingml/2006/main" w:rsidDel="00000000" w:rsidR="00000000" w:rsidRPr="00000000">
              <w:rPr>
                <w:b w:val="1"/>
                <w:color w:val="000000"/>
                <w:rtl w:val="0"/>
              </w:rPr>
              <w:t xml:space="preserve">Робочий </w:t>
            </w:r>
            <w:r xmlns:w="http://schemas.openxmlformats.org/wordprocessingml/2006/main" w:rsidDel="00000000" w:rsidR="00000000" w:rsidRPr="00000000">
              <w:rPr>
                <w:b w:val="1"/>
                <w:color w:val="000000"/>
                <w:rtl w:val="0"/>
              </w:rPr>
              <w:t xml:space="preserve">пакет: Розширення та глобальний вплив </w:t>
            </w:r>
            <w:r xmlns:w="http://schemas.openxmlformats.org/wordprocessingml/2006/main" w:rsidDel="00000000" w:rsidR="00000000" w:rsidRPr="00000000">
              <w:rPr>
                <w:b w:val="1"/>
                <w:rtl w:val="0"/>
              </w:rPr>
              <w:t xml:space="preserve">( </w:t>
            </w:r>
            <w:r xmlns:w="http://schemas.openxmlformats.org/wordprocessingml/2006/main" w:rsidDel="00000000" w:rsidR="00000000" w:rsidRPr="00000000">
              <w:rPr>
                <w:b w:val="1"/>
                <w:rtl w:val="0"/>
              </w:rPr>
              <w:t xml:space="preserve">2027-2031 </w:t>
            </w:r>
            <w:r xmlns:w="http://schemas.openxmlformats.org/wordprocessingml/2006/main" w:rsidDel="00000000" w:rsidR="00000000" w:rsidRPr="00000000">
              <w:rPr>
                <w:b w:val="1"/>
                <w:color w:val="000000"/>
                <w:rtl w:val="0"/>
              </w:rPr>
              <w:t xml:space="preserve">)</w:t>
            </w:r>
          </w:p>
          <w:p w:rsidR="00000000" w:rsidDel="00000000" w:rsidP="00000000" w:rsidRDefault="00000000" w:rsidRPr="00000000" w14:paraId="000002AC">
            <w:pPr>
              <w:jc w:val="both"/>
              <w:rPr>
                <w:sz w:val="22"/>
                <w:szCs w:val="22"/>
              </w:rPr>
            </w:pPr>
            <w:r w:rsidDel="00000000" w:rsidR="00000000" w:rsidRPr="00000000">
              <w:rPr>
                <w:rtl w:val="0"/>
              </w:rPr>
            </w:r>
          </w:p>
        </w:tc>
        <w:tc>
          <w:tcPr/>
          <w:p w:rsidR="00000000" w:rsidDel="00000000" w:rsidP="00000000" w:rsidRDefault="00000000" w:rsidRPr="00000000" w14:paraId="000002A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9</w:t>
            </w:r>
          </w:p>
        </w:tc>
        <w:tc>
          <w:tcPr/>
          <w:p w:rsidR="00000000" w:rsidDel="00000000" w:rsidP="00000000" w:rsidRDefault="00000000" w:rsidRPr="00000000" w14:paraId="000002A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UPE (Заміна UNIBO)</w:t>
            </w:r>
          </w:p>
        </w:tc>
        <w:tc>
          <w:tcPr/>
          <w:p w:rsidR="00000000" w:rsidDel="00000000" w:rsidP="00000000" w:rsidRDefault="00000000" w:rsidRPr="00000000" w14:paraId="000002AF">
            <w:pPr>
              <w:jc w:val="both"/>
              <w:rPr>
                <w:sz w:val="22"/>
                <w:szCs w:val="22"/>
              </w:rPr>
            </w:pPr>
            <w:r w:rsidDel="00000000" w:rsidR="00000000" w:rsidRPr="00000000">
              <w:rPr>
                <w:rtl w:val="0"/>
              </w:rPr>
            </w:r>
          </w:p>
        </w:tc>
        <w:tc>
          <w:tcPr/>
          <w:p w:rsidR="00000000" w:rsidDel="00000000" w:rsidP="00000000" w:rsidRDefault="00000000" w:rsidRPr="00000000" w14:paraId="000002B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12</w:t>
            </w:r>
          </w:p>
        </w:tc>
        <w:tc>
          <w:tcPr/>
          <w:p w:rsidR="00000000" w:rsidDel="00000000" w:rsidP="00000000" w:rsidRDefault="00000000" w:rsidRPr="00000000" w14:paraId="000002B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60</w:t>
            </w:r>
          </w:p>
        </w:tc>
      </w:tr>
      <w:tr>
        <w:trPr>
          <w:cantSplit w:val="0"/>
          <w:tblHeader w:val="0"/>
        </w:trPr>
        <w:tc>
          <w:tcPr/>
          <w:p w:rsidR="00000000" w:rsidDel="00000000" w:rsidP="00000000" w:rsidRDefault="00000000" w:rsidRPr="00000000" w14:paraId="000002B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w:t>
            </w:r>
          </w:p>
        </w:tc>
        <w:tc>
          <w:tcPr/>
          <w:p w:rsidR="00000000" w:rsidDel="00000000" w:rsidP="00000000" w:rsidRDefault="00000000" w:rsidRPr="00000000" w14:paraId="000002B3">
            <w:pPr xmlns:w="http://schemas.openxmlformats.org/wordprocessingml/2006/main">
              <w:jc w:val="both"/>
              <w:rPr>
                <w:b w:val="1"/>
                <w:color w:val="000000"/>
              </w:rPr>
            </w:pPr>
            <w:r xmlns:w="http://schemas.openxmlformats.org/wordprocessingml/2006/main" w:rsidDel="00000000" w:rsidR="00000000" w:rsidRPr="00000000">
              <w:rPr>
                <w:b w:val="1"/>
                <w:color w:val="000000"/>
                <w:rtl w:val="0"/>
              </w:rPr>
              <w:t xml:space="preserve">Робочий пакет 3: Розповсюдження, інформаційно-просвітницька робота та використання (202 </w:t>
            </w:r>
            <w:r xmlns:w="http://schemas.openxmlformats.org/wordprocessingml/2006/main" w:rsidDel="00000000" w:rsidR="00000000" w:rsidRPr="00000000">
              <w:rPr>
                <w:b w:val="1"/>
                <w:rtl w:val="0"/>
              </w:rPr>
              <w:t xml:space="preserve">6-2030)</w:t>
            </w:r>
          </w:p>
          <w:p w:rsidR="00000000" w:rsidDel="00000000" w:rsidP="00000000" w:rsidRDefault="00000000" w:rsidRPr="00000000" w14:paraId="000002B4">
            <w:pPr>
              <w:jc w:val="both"/>
              <w:rPr>
                <w:sz w:val="22"/>
                <w:szCs w:val="22"/>
              </w:rPr>
            </w:pPr>
            <w:r w:rsidDel="00000000" w:rsidR="00000000" w:rsidRPr="00000000">
              <w:rPr>
                <w:rtl w:val="0"/>
              </w:rPr>
            </w:r>
          </w:p>
        </w:tc>
        <w:tc>
          <w:tcPr/>
          <w:p w:rsidR="00000000" w:rsidDel="00000000" w:rsidP="00000000" w:rsidRDefault="00000000" w:rsidRPr="00000000" w14:paraId="000002B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p w:rsidR="00000000" w:rsidDel="00000000" w:rsidP="00000000" w:rsidRDefault="00000000" w:rsidRPr="00000000" w14:paraId="000002B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ЕКСЕЛІКСІС</w:t>
            </w:r>
          </w:p>
        </w:tc>
        <w:tc>
          <w:tcPr/>
          <w:p w:rsidR="00000000" w:rsidDel="00000000" w:rsidP="00000000" w:rsidRDefault="00000000" w:rsidRPr="00000000" w14:paraId="000002B7">
            <w:pPr>
              <w:jc w:val="both"/>
              <w:rPr>
                <w:sz w:val="22"/>
                <w:szCs w:val="22"/>
              </w:rPr>
            </w:pPr>
            <w:r w:rsidDel="00000000" w:rsidR="00000000" w:rsidRPr="00000000">
              <w:rPr>
                <w:rtl w:val="0"/>
              </w:rPr>
            </w:r>
          </w:p>
        </w:tc>
        <w:tc>
          <w:tcPr/>
          <w:p w:rsidR="00000000" w:rsidDel="00000000" w:rsidP="00000000" w:rsidRDefault="00000000" w:rsidRPr="00000000" w14:paraId="000002B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w:t>
            </w:r>
          </w:p>
        </w:tc>
        <w:tc>
          <w:tcPr/>
          <w:p w:rsidR="00000000" w:rsidDel="00000000" w:rsidP="00000000" w:rsidRDefault="00000000" w:rsidRPr="00000000" w14:paraId="000002B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60</w:t>
            </w:r>
          </w:p>
        </w:tc>
      </w:tr>
      <w:tr>
        <w:trPr>
          <w:cantSplit w:val="0"/>
          <w:tblHeader w:val="0"/>
        </w:trPr>
        <w:tc>
          <w:tcPr/>
          <w:p w:rsidR="00000000" w:rsidDel="00000000" w:rsidP="00000000" w:rsidRDefault="00000000" w:rsidRPr="00000000" w14:paraId="000002B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w:t>
            </w:r>
          </w:p>
        </w:tc>
        <w:tc>
          <w:tcPr/>
          <w:p w:rsidR="00000000" w:rsidDel="00000000" w:rsidP="00000000" w:rsidRDefault="00000000" w:rsidRPr="00000000" w14:paraId="000002BB">
            <w:pPr xmlns:w="http://schemas.openxmlformats.org/wordprocessingml/2006/main">
              <w:jc w:val="both"/>
              <w:rPr>
                <w:b w:val="1"/>
                <w:color w:val="000000"/>
              </w:rPr>
            </w:pPr>
            <w:r xmlns:w="http://schemas.openxmlformats.org/wordprocessingml/2006/main" w:rsidDel="00000000" w:rsidR="00000000" w:rsidRPr="00000000">
              <w:rPr>
                <w:b w:val="1"/>
                <w:color w:val="000000"/>
                <w:rtl w:val="0"/>
              </w:rPr>
              <w:t xml:space="preserve">Робочий пакет 4: Управління проектами ( </w:t>
            </w:r>
            <w:r xmlns:w="http://schemas.openxmlformats.org/wordprocessingml/2006/main" w:rsidDel="00000000" w:rsidR="00000000" w:rsidRPr="00000000">
              <w:rPr>
                <w:b w:val="1"/>
                <w:rtl w:val="0"/>
              </w:rPr>
              <w:t xml:space="preserve">2026-2030 </w:t>
            </w:r>
            <w:r xmlns:w="http://schemas.openxmlformats.org/wordprocessingml/2006/main" w:rsidDel="00000000" w:rsidR="00000000" w:rsidRPr="00000000">
              <w:rPr>
                <w:b w:val="1"/>
                <w:color w:val="000000"/>
                <w:rtl w:val="0"/>
              </w:rPr>
              <w:t xml:space="preserve">)</w:t>
            </w:r>
          </w:p>
          <w:p w:rsidR="00000000" w:rsidDel="00000000" w:rsidP="00000000" w:rsidRDefault="00000000" w:rsidRPr="00000000" w14:paraId="000002BC">
            <w:pPr>
              <w:jc w:val="both"/>
              <w:rPr>
                <w:b w:val="1"/>
                <w:color w:val="000000"/>
              </w:rPr>
            </w:pPr>
            <w:r w:rsidDel="00000000" w:rsidR="00000000" w:rsidRPr="00000000">
              <w:rPr>
                <w:rtl w:val="0"/>
              </w:rPr>
            </w:r>
          </w:p>
        </w:tc>
        <w:tc>
          <w:tcPr/>
          <w:p w:rsidR="00000000" w:rsidDel="00000000" w:rsidP="00000000" w:rsidRDefault="00000000" w:rsidRPr="00000000" w14:paraId="000002B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p w:rsidR="00000000" w:rsidDel="00000000" w:rsidP="00000000" w:rsidRDefault="00000000" w:rsidRPr="00000000" w14:paraId="000002B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НОВА</w:t>
            </w:r>
          </w:p>
        </w:tc>
        <w:tc>
          <w:tcPr/>
          <w:p w:rsidR="00000000" w:rsidDel="00000000" w:rsidP="00000000" w:rsidRDefault="00000000" w:rsidRPr="00000000" w14:paraId="000002BF">
            <w:pPr>
              <w:jc w:val="both"/>
              <w:rPr>
                <w:sz w:val="22"/>
                <w:szCs w:val="22"/>
              </w:rPr>
            </w:pPr>
            <w:r w:rsidDel="00000000" w:rsidR="00000000" w:rsidRPr="00000000">
              <w:rPr>
                <w:rtl w:val="0"/>
              </w:rPr>
            </w:r>
          </w:p>
        </w:tc>
        <w:tc>
          <w:tcPr/>
          <w:p w:rsidR="00000000" w:rsidDel="00000000" w:rsidP="00000000" w:rsidRDefault="00000000" w:rsidRPr="00000000" w14:paraId="000002C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w:t>
            </w:r>
          </w:p>
        </w:tc>
        <w:tc>
          <w:tcPr/>
          <w:p w:rsidR="00000000" w:rsidDel="00000000" w:rsidP="00000000" w:rsidRDefault="00000000" w:rsidRPr="00000000" w14:paraId="000002C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60</w:t>
            </w:r>
          </w:p>
        </w:tc>
      </w:tr>
      <w:tr>
        <w:trPr>
          <w:cantSplit w:val="0"/>
          <w:tblHeader w:val="0"/>
        </w:trPr>
        <w:tc>
          <w:tcPr/>
          <w:p w:rsidR="00000000" w:rsidDel="00000000" w:rsidP="00000000" w:rsidRDefault="00000000" w:rsidRPr="00000000" w14:paraId="000002C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5</w:t>
            </w:r>
          </w:p>
        </w:tc>
        <w:tc>
          <w:tcPr/>
          <w:p w:rsidR="00000000" w:rsidDel="00000000" w:rsidP="00000000" w:rsidRDefault="00000000" w:rsidRPr="00000000" w14:paraId="000002C3">
            <w:pPr xmlns:w="http://schemas.openxmlformats.org/wordprocessingml/2006/main">
              <w:jc w:val="both"/>
              <w:rPr>
                <w:b w:val="1"/>
                <w:color w:val="000000"/>
              </w:rPr>
            </w:pPr>
            <w:r xmlns:w="http://schemas.openxmlformats.org/wordprocessingml/2006/main" w:rsidDel="00000000" w:rsidR="00000000" w:rsidRPr="00000000">
              <w:rPr>
                <w:b w:val="1"/>
                <w:rtl w:val="0"/>
              </w:rPr>
              <w:t xml:space="preserve">Робочий пакет 5 (Фаза 2 A-2B). Наукові дослідження. (2027-2030)</w:t>
            </w:r>
          </w:p>
        </w:tc>
        <w:tc>
          <w:tcPr/>
          <w:p w:rsidR="00000000" w:rsidDel="00000000" w:rsidP="00000000" w:rsidRDefault="00000000" w:rsidRPr="00000000" w14:paraId="000002C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w:t>
            </w:r>
          </w:p>
        </w:tc>
        <w:tc>
          <w:tcPr/>
          <w:p w:rsidR="00000000" w:rsidDel="00000000" w:rsidP="00000000" w:rsidRDefault="00000000" w:rsidRPr="00000000" w14:paraId="000002C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СТАБВ</w:t>
            </w:r>
          </w:p>
        </w:tc>
        <w:tc>
          <w:tcPr/>
          <w:p w:rsidR="00000000" w:rsidDel="00000000" w:rsidP="00000000" w:rsidRDefault="00000000" w:rsidRPr="00000000" w14:paraId="000002C6">
            <w:pPr>
              <w:jc w:val="both"/>
              <w:rPr>
                <w:sz w:val="22"/>
                <w:szCs w:val="22"/>
              </w:rPr>
            </w:pPr>
            <w:r w:rsidDel="00000000" w:rsidR="00000000" w:rsidRPr="00000000">
              <w:rPr>
                <w:rtl w:val="0"/>
              </w:rPr>
            </w:r>
          </w:p>
        </w:tc>
        <w:tc>
          <w:tcPr/>
          <w:p w:rsidR="00000000" w:rsidDel="00000000" w:rsidP="00000000" w:rsidRDefault="00000000" w:rsidRPr="00000000" w14:paraId="000002C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w:t>
            </w:r>
          </w:p>
        </w:tc>
        <w:tc>
          <w:tcPr/>
          <w:p w:rsidR="00000000" w:rsidDel="00000000" w:rsidP="00000000" w:rsidRDefault="00000000" w:rsidRPr="00000000" w14:paraId="000002C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49</w:t>
            </w:r>
          </w:p>
        </w:tc>
      </w:tr>
    </w:tbl>
    <w:p w:rsidR="00000000" w:rsidDel="00000000" w:rsidP="00000000" w:rsidRDefault="00000000" w:rsidRPr="00000000" w14:paraId="000002C9">
      <w:pPr>
        <w:rPr>
          <w:sz w:val="22"/>
          <w:szCs w:val="22"/>
        </w:rPr>
      </w:pPr>
      <w:r w:rsidDel="00000000" w:rsidR="00000000" w:rsidRPr="00000000">
        <w:rPr>
          <w:rtl w:val="0"/>
        </w:rPr>
      </w:r>
    </w:p>
    <w:p w:rsidR="00000000" w:rsidDel="00000000" w:rsidP="00000000" w:rsidRDefault="00000000" w:rsidRPr="00000000" w14:paraId="000002CA">
      <w:pPr>
        <w:jc w:val="center"/>
        <w:rPr>
          <w:sz w:val="22"/>
          <w:szCs w:val="22"/>
        </w:rPr>
      </w:pPr>
      <w:r w:rsidDel="00000000" w:rsidR="00000000" w:rsidRPr="00000000">
        <w:rPr>
          <w:rtl w:val="0"/>
        </w:rPr>
      </w:r>
    </w:p>
    <w:p w:rsidR="00000000" w:rsidDel="00000000" w:rsidP="00000000" w:rsidRDefault="00000000" w:rsidRPr="00000000" w14:paraId="000002CB">
      <w:pPr xmlns:w="http://schemas.openxmlformats.org/wordprocessingml/2006/main">
        <w:spacing w:after="120" w:lineRule="auto"/>
        <w:jc w:val="center"/>
        <w:rPr>
          <w:b w:val="1"/>
          <w:i w:val="1"/>
          <w:color w:val="000000"/>
          <w:sz w:val="22"/>
          <w:szCs w:val="22"/>
        </w:rPr>
      </w:pPr>
      <w:r xmlns:w="http://schemas.openxmlformats.org/wordprocessingml/2006/main" w:rsidDel="00000000" w:rsidR="00000000" w:rsidRPr="00000000">
        <w:rPr>
          <w:b w:val="1"/>
          <w:i w:val="1"/>
          <w:color w:val="000000"/>
          <w:sz w:val="22"/>
          <w:szCs w:val="22"/>
          <w:highlight w:val="yellow"/>
          <w:rtl w:val="0"/>
        </w:rPr>
        <w:t xml:space="preserve">Діаграма PERT</w:t>
      </w:r>
    </w:p>
    <w:p w:rsidR="00000000" w:rsidDel="00000000" w:rsidP="00000000" w:rsidRDefault="00000000" w:rsidRPr="00000000" w14:paraId="000002CC">
      <w:pPr>
        <w:pStyle w:val="Heading4"/>
        <w:tabs>
          <w:tab w:val="left" w:leader="none" w:pos="851"/>
          <w:tab w:val="right" w:leader="none" w:pos="8730"/>
        </w:tabs>
        <w:ind w:firstLine="0"/>
        <w:rPr/>
      </w:pPr>
      <w:r w:rsidDel="00000000" w:rsidR="00000000" w:rsidRPr="00000000">
        <w:rPr>
          <w:rtl w:val="0"/>
        </w:rPr>
      </w:r>
    </w:p>
    <w:p w:rsidR="00000000" w:rsidDel="00000000" w:rsidP="00000000" w:rsidRDefault="00000000" w:rsidRPr="00000000" w14:paraId="000002CD">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Таблиця 3.1b – Опис робочого пакету</w:t>
      </w:r>
    </w:p>
    <w:tbl>
      <w:tblPr>
        <w:tblStyle w:val="Table10"/>
        <w:tblW w:w="10095.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0"/>
        <w:gridCol w:w="7695"/>
        <w:tblGridChange w:id="0">
          <w:tblGrid>
            <w:gridCol w:w="2400"/>
            <w:gridCol w:w="7695"/>
          </w:tblGrid>
        </w:tblGridChange>
      </w:tblGrid>
      <w:tr>
        <w:trPr>
          <w:cantSplit w:val="0"/>
          <w:tblHeader w:val="0"/>
        </w:trPr>
        <w:tc>
          <w:tcPr>
            <w:shd w:fill="5b9bd5" w:val="clear"/>
          </w:tcPr>
          <w:p w:rsidR="00000000" w:rsidDel="00000000" w:rsidP="00000000" w:rsidRDefault="00000000" w:rsidRPr="00000000" w14:paraId="000002CE">
            <w:pPr xmlns:w="http://schemas.openxmlformats.org/wordprocessingml/2006/main">
              <w:ind w:right="-45"/>
              <w:rPr>
                <w:b w:val="1"/>
                <w:color w:val="ffffff"/>
                <w:sz w:val="22"/>
                <w:szCs w:val="22"/>
              </w:rPr>
            </w:pPr>
            <w:r xmlns:w="http://schemas.openxmlformats.org/wordprocessingml/2006/main" w:rsidDel="00000000" w:rsidR="00000000" w:rsidRPr="00000000">
              <w:rPr>
                <w:b w:val="1"/>
                <w:color w:val="ffffff"/>
                <w:sz w:val="22"/>
                <w:szCs w:val="22"/>
                <w:rtl w:val="0"/>
              </w:rPr>
              <w:t xml:space="preserve">Номер робочого пакету</w:t>
            </w:r>
          </w:p>
        </w:tc>
        <w:tc>
          <w:tcPr>
            <w:shd w:fill="5b9bd5" w:val="clear"/>
          </w:tcPr>
          <w:p w:rsidR="00000000" w:rsidDel="00000000" w:rsidP="00000000" w:rsidRDefault="00000000" w:rsidRPr="00000000" w14:paraId="000002CF">
            <w:pPr xmlns:w="http://schemas.openxmlformats.org/wordprocessingml/2006/main">
              <w:ind w:right="-45"/>
              <w:jc w:val="center"/>
              <w:rPr>
                <w:b w:val="1"/>
                <w:color w:val="ffffff"/>
                <w:sz w:val="22"/>
                <w:szCs w:val="22"/>
              </w:rPr>
            </w:pPr>
            <w:r xmlns:w="http://schemas.openxmlformats.org/wordprocessingml/2006/main" w:rsidDel="00000000" w:rsidR="00000000" w:rsidRPr="00000000">
              <w:rPr>
                <w:b w:val="1"/>
                <w:color w:val="ffffff"/>
                <w:sz w:val="22"/>
                <w:szCs w:val="22"/>
                <w:rtl w:val="0"/>
              </w:rPr>
              <w:t xml:space="preserve">1</w:t>
            </w:r>
          </w:p>
        </w:tc>
      </w:tr>
      <w:tr>
        <w:trPr>
          <w:cantSplit w:val="0"/>
          <w:tblHeader w:val="0"/>
        </w:trPr>
        <w:tc>
          <w:tcPr>
            <w:shd w:fill="e2efd9" w:val="clear"/>
          </w:tcPr>
          <w:p w:rsidR="00000000" w:rsidDel="00000000" w:rsidP="00000000" w:rsidRDefault="00000000" w:rsidRPr="00000000" w14:paraId="000002D0">
            <w:pPr xmlns:w="http://schemas.openxmlformats.org/wordprocessingml/2006/main">
              <w:ind w:right="-45"/>
              <w:rPr>
                <w:b w:val="1"/>
                <w:sz w:val="22"/>
                <w:szCs w:val="22"/>
              </w:rPr>
            </w:pPr>
            <w:r xmlns:w="http://schemas.openxmlformats.org/wordprocessingml/2006/main" w:rsidDel="00000000" w:rsidR="00000000" w:rsidRPr="00000000">
              <w:rPr>
                <w:b w:val="1"/>
                <w:sz w:val="22"/>
                <w:szCs w:val="22"/>
                <w:rtl w:val="0"/>
              </w:rPr>
              <w:t xml:space="preserve">Назва робочого пакету</w:t>
            </w:r>
          </w:p>
        </w:tc>
        <w:tc>
          <w:tcPr>
            <w:shd w:fill="e2efd9" w:val="clear"/>
          </w:tcPr>
          <w:p w:rsidR="00000000" w:rsidDel="00000000" w:rsidP="00000000" w:rsidRDefault="00000000" w:rsidRPr="00000000" w14:paraId="000002D1">
            <w:pPr xmlns:w="http://schemas.openxmlformats.org/wordprocessingml/2006/main">
              <w:ind w:right="-45"/>
              <w:jc w:val="center"/>
              <w:rPr>
                <w:b w:val="1"/>
                <w:sz w:val="22"/>
                <w:szCs w:val="22"/>
              </w:rPr>
            </w:pPr>
            <w:r xmlns:w="http://schemas.openxmlformats.org/wordprocessingml/2006/main" w:rsidDel="00000000" w:rsidR="00000000" w:rsidRPr="00000000">
              <w:rPr>
                <w:b w:val="1"/>
                <w:color w:val="000000"/>
                <w:rtl w:val="0"/>
              </w:rPr>
              <w:t xml:space="preserve">Основи </w:t>
            </w:r>
            <w:r xmlns:w="http://schemas.openxmlformats.org/wordprocessingml/2006/main" w:rsidDel="00000000" w:rsidR="00000000" w:rsidRPr="00000000">
              <w:rPr>
                <w:b w:val="1"/>
                <w:rtl w:val="0"/>
              </w:rPr>
              <w:t xml:space="preserve">та </w:t>
            </w:r>
            <w:r xmlns:w="http://schemas.openxmlformats.org/wordprocessingml/2006/main" w:rsidDel="00000000" w:rsidR="00000000" w:rsidRPr="00000000">
              <w:rPr>
                <w:b w:val="1"/>
                <w:color w:val="000000"/>
                <w:rtl w:val="0"/>
              </w:rPr>
              <w:t xml:space="preserve">пілотне впровадження </w:t>
            </w:r>
            <w:r xmlns:w="http://schemas.openxmlformats.org/wordprocessingml/2006/main" w:rsidDel="00000000" w:rsidR="00000000" w:rsidRPr="00000000">
              <w:rPr>
                <w:b w:val="1"/>
                <w:color w:val="000000"/>
                <w:rtl w:val="0"/>
              </w:rPr>
              <w:t xml:space="preserve">( </w:t>
            </w:r>
            <w:r xmlns:w="http://schemas.openxmlformats.org/wordprocessingml/2006/main" w:rsidDel="00000000" w:rsidR="00000000" w:rsidRPr="00000000">
              <w:rPr>
                <w:b w:val="1"/>
                <w:rtl w:val="0"/>
              </w:rPr>
              <w:t xml:space="preserve">2026 </w:t>
            </w:r>
            <w:r xmlns:w="http://schemas.openxmlformats.org/wordprocessingml/2006/main" w:rsidDel="00000000" w:rsidR="00000000" w:rsidRPr="00000000">
              <w:rPr>
                <w:b w:val="1"/>
                <w:color w:val="000000"/>
                <w:rtl w:val="0"/>
              </w:rPr>
              <w:t xml:space="preserve">-2027 </w:t>
            </w:r>
            <w:r xmlns:w="http://schemas.openxmlformats.org/wordprocessingml/2006/main" w:rsidDel="00000000" w:rsidR="00000000" w:rsidRPr="00000000">
              <w:rPr>
                <w:b w:val="1"/>
                <w:rtl w:val="0"/>
              </w:rPr>
              <w:t xml:space="preserve">)</w:t>
            </w:r>
            <w:r xmlns:w="http://schemas.openxmlformats.org/wordprocessingml/2006/main" w:rsidDel="00000000" w:rsidR="00000000" w:rsidRPr="00000000">
              <w:rPr>
                <w:color w:val="000000"/>
                <w:rtl w:val="0"/>
              </w:rPr>
              <w:t xml:space="preserve"> </w:t>
            </w:r>
          </w:p>
        </w:tc>
      </w:tr>
      <w:tr>
        <w:trPr>
          <w:cantSplit w:val="0"/>
          <w:trHeight w:val="2994" w:hRule="atLeast"/>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D2">
            <w:pPr xmlns:w="http://schemas.openxmlformats.org/wordprocessingml/2006/main">
              <w:ind w:left="-28" w:firstLine="0"/>
              <w:jc w:val="both"/>
              <w:rPr>
                <w:b w:val="1"/>
                <w:sz w:val="22"/>
                <w:szCs w:val="22"/>
              </w:rPr>
            </w:pPr>
            <w:r xmlns:w="http://schemas.openxmlformats.org/wordprocessingml/2006/main" w:rsidDel="00000000" w:rsidR="00000000" w:rsidRPr="00000000">
              <w:rPr>
                <w:b w:val="1"/>
                <w:sz w:val="22"/>
                <w:szCs w:val="22"/>
                <w:rtl w:val="0"/>
              </w:rPr>
              <w:t xml:space="preserve">Цілі:</w:t>
            </w:r>
          </w:p>
          <w:p w:rsidR="00000000" w:rsidDel="00000000" w:rsidP="00000000" w:rsidRDefault="00000000" w:rsidRPr="00000000" w14:paraId="000002D3">
            <w:pPr xmlns:w="http://schemas.openxmlformats.org/wordprocessingml/2006/main">
              <w:spacing w:after="240" w:before="240" w:lineRule="auto"/>
              <w:jc w:val="both"/>
              <w:rPr>
                <w:b w:val="1"/>
                <w:sz w:val="22"/>
                <w:szCs w:val="22"/>
              </w:rPr>
            </w:pPr>
            <w:r xmlns:w="http://schemas.openxmlformats.org/wordprocessingml/2006/main" w:rsidDel="00000000" w:rsidR="00000000" w:rsidRPr="00000000">
              <w:rPr>
                <w:sz w:val="22"/>
                <w:szCs w:val="22"/>
                <w:rtl w:val="0"/>
              </w:rPr>
              <w:t xml:space="preserve">WP1 зосереджений на </w:t>
            </w:r>
            <w:r xmlns:w="http://schemas.openxmlformats.org/wordprocessingml/2006/main" w:rsidDel="00000000" w:rsidR="00000000" w:rsidRPr="00000000">
              <w:rPr>
                <w:b w:val="1"/>
                <w:sz w:val="22"/>
                <w:szCs w:val="22"/>
                <w:rtl w:val="0"/>
              </w:rPr>
              <w:t xml:space="preserve">впровадженні освітнього пристрою Dr. VIDA у пілотні навчальні програми </w:t>
            </w:r>
            <w:r xmlns:w="http://schemas.openxmlformats.org/wordprocessingml/2006/main" w:rsidDel="00000000" w:rsidR="00000000" w:rsidRPr="00000000">
              <w:rPr>
                <w:sz w:val="22"/>
                <w:szCs w:val="22"/>
                <w:rtl w:val="0"/>
              </w:rPr>
              <w:t xml:space="preserve">шести академічних установ-учасників, залучаючи понад 500 студентів та 18 викладачів до п'яти практичних лабораторних модулів, що інтегрують збір та аналіз даних у режимі реального часу у викладання STEM (усі бенефіціари). Це впровадження слугує основою для оцінки педагогічної ефективності та інституційної інтеграції. Одночасно проект ініціює </w:t>
            </w:r>
            <w:r xmlns:w="http://schemas.openxmlformats.org/wordprocessingml/2006/main" w:rsidDel="00000000" w:rsidR="00000000" w:rsidRPr="00000000">
              <w:rPr>
                <w:b w:val="1"/>
                <w:sz w:val="22"/>
                <w:szCs w:val="22"/>
                <w:rtl w:val="0"/>
              </w:rPr>
              <w:t xml:space="preserve">розробку вдосконаленого прототипу </w:t>
            </w:r>
            <w:r xmlns:w="http://schemas.openxmlformats.org/wordprocessingml/2006/main" w:rsidDel="00000000" w:rsidR="00000000" w:rsidRPr="00000000">
              <w:rPr>
                <w:sz w:val="22"/>
                <w:szCs w:val="22"/>
                <w:rtl w:val="0"/>
              </w:rPr>
              <w:t xml:space="preserve">пристрою Dr. VIDA (STABVida) із </w:t>
            </w:r>
            <w:r xmlns:w="http://schemas.openxmlformats.org/wordprocessingml/2006/main" w:rsidDel="00000000" w:rsidR="00000000" w:rsidRPr="00000000">
              <w:rPr>
                <w:b w:val="1"/>
                <w:sz w:val="22"/>
                <w:szCs w:val="22"/>
                <w:rtl w:val="0"/>
              </w:rPr>
              <w:t xml:space="preserve">сенсорним інтерфейсом </w:t>
            </w:r>
            <w:r xmlns:w="http://schemas.openxmlformats.org/wordprocessingml/2006/main" w:rsidDel="00000000" w:rsidR="00000000" w:rsidRPr="00000000">
              <w:rPr>
                <w:sz w:val="22"/>
                <w:szCs w:val="22"/>
                <w:rtl w:val="0"/>
              </w:rPr>
              <w:t xml:space="preserve">та </w:t>
            </w:r>
            <w:r xmlns:w="http://schemas.openxmlformats.org/wordprocessingml/2006/main" w:rsidDel="00000000" w:rsidR="00000000" w:rsidRPr="00000000">
              <w:rPr>
                <w:b w:val="1"/>
                <w:sz w:val="22"/>
                <w:szCs w:val="22"/>
                <w:rtl w:val="0"/>
              </w:rPr>
              <w:t xml:space="preserve">можливостями УФ-детектора, а також системою калібрування (KNU) </w:t>
            </w:r>
            <w:r xmlns:w="http://schemas.openxmlformats.org/wordprocessingml/2006/main" w:rsidDel="00000000" w:rsidR="00000000" w:rsidRPr="00000000">
              <w:rPr>
                <w:sz w:val="22"/>
                <w:szCs w:val="22"/>
                <w:rtl w:val="0"/>
              </w:rPr>
              <w:t xml:space="preserve">. Ця система наступного покоління розроблена для розширення експериментальних можливостей моніторингу здоров'я та навколишнього середовища, одночасно підвищуючи зручність використання як для студентів, так і для викладачів у польових умовах та в аудиторіях.</w:t>
            </w:r>
          </w:p>
          <w:p w:rsidR="00000000" w:rsidDel="00000000" w:rsidP="00000000" w:rsidRDefault="00000000" w:rsidRPr="00000000" w14:paraId="000002D4">
            <w:pPr>
              <w:ind w:left="-28" w:firstLine="0"/>
              <w:jc w:val="both"/>
              <w:rPr>
                <w:b w:val="1"/>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D6">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T1.1 – Назва завдання: Цифрова трансформація Dr. Vida та навчання в Green Lab. </w:t>
            </w:r>
            <w:r xmlns:w="http://schemas.openxmlformats.org/wordprocessingml/2006/main" w:rsidDel="00000000" w:rsidR="00000000" w:rsidRPr="00000000">
              <w:rPr>
                <w:b w:val="1"/>
                <w:sz w:val="22"/>
                <w:szCs w:val="22"/>
                <w:rtl w:val="0"/>
              </w:rPr>
              <w:br xmlns:w="http://schemas.openxmlformats.org/wordprocessingml/2006/main" w:type="textWrapping"/>
            </w:r>
            <w:r xmlns:w="http://schemas.openxmlformats.org/wordprocessingml/2006/main" w:rsidDel="00000000" w:rsidR="00000000" w:rsidRPr="00000000">
              <w:rPr>
                <w:b w:val="1"/>
                <w:sz w:val="22"/>
                <w:szCs w:val="22"/>
                <w:rtl w:val="0"/>
              </w:rPr>
              <w:t xml:space="preserve">[Тривалість завдання M1-21] (Головний бенефіціар </w:t>
            </w:r>
            <w:r xmlns:w="http://schemas.openxmlformats.org/wordprocessingml/2006/main" w:rsidDel="00000000" w:rsidR="00000000" w:rsidRPr="00000000">
              <w:rPr>
                <w:sz w:val="22"/>
                <w:szCs w:val="22"/>
                <w:rtl w:val="0"/>
              </w:rPr>
              <w:t xml:space="preserve">: NOVA; Бенефіціари-співробітники: ​​STAB VIDA, UNIBO, HUJI, UNICAMP, UPE, UOA, UHU, EXELISIS, YAGHMA </w:t>
            </w:r>
            <w:r xmlns:w="http://schemas.openxmlformats.org/wordprocessingml/2006/main" w:rsidDel="00000000" w:rsidR="00000000" w:rsidRPr="00000000">
              <w:rPr>
                <w:b w:val="1"/>
                <w:sz w:val="22"/>
                <w:szCs w:val="22"/>
                <w:shd w:fill="d9e2f3" w:val="clear"/>
                <w:rtl w:val="0"/>
              </w:rPr>
              <w:t xml:space="preserve">)</w:t>
            </w:r>
          </w:p>
        </w:tc>
      </w:tr>
      <w:tr>
        <w:trPr>
          <w:cantSplit w:val="0"/>
          <w:trHeight w:val="3549" w:hRule="atLeast"/>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D8">
            <w:pPr xmlns:w="http://schemas.openxmlformats.org/wordprocessingml/2006/main">
              <w:jc w:val="both"/>
              <w:rPr>
                <w:b w:val="1"/>
                <w:sz w:val="22"/>
                <w:szCs w:val="22"/>
              </w:rPr>
            </w:pPr>
            <w:r xmlns:w="http://schemas.openxmlformats.org/wordprocessingml/2006/main" w:rsidDel="00000000" w:rsidR="00000000" w:rsidRPr="00000000">
              <w:rPr>
                <w:b w:val="1"/>
                <w:color w:val="000000"/>
                <w:u w:val="single"/>
                <w:rtl w:val="0"/>
              </w:rPr>
              <w:t xml:space="preserve">Завдання 1.1:</w:t>
            </w:r>
            <w:r xmlns:w="http://schemas.openxmlformats.org/wordprocessingml/2006/main" w:rsidDel="00000000" w:rsidR="00000000" w:rsidRPr="00000000">
              <w:rPr>
                <w:color w:val="000000"/>
                <w:sz w:val="22"/>
                <w:szCs w:val="22"/>
                <w:rtl w:val="0"/>
              </w:rPr>
              <w:t xml:space="preserve"> </w:t>
            </w:r>
            <w:r xmlns:w="http://schemas.openxmlformats.org/wordprocessingml/2006/main" w:rsidDel="00000000" w:rsidR="00000000" w:rsidRPr="00000000">
              <w:rPr>
                <w:sz w:val="22"/>
                <w:szCs w:val="22"/>
                <w:rtl w:val="0"/>
              </w:rPr>
              <w:t xml:space="preserve">передбачає завершення розробки пристрою </w:t>
            </w:r>
            <w:r xmlns:w="http://schemas.openxmlformats.org/wordprocessingml/2006/main" w:rsidDel="00000000" w:rsidR="00000000" w:rsidRPr="00000000">
              <w:rPr>
                <w:i w:val="1"/>
                <w:sz w:val="22"/>
                <w:szCs w:val="22"/>
                <w:rtl w:val="0"/>
              </w:rPr>
              <w:t xml:space="preserve">Dr. Vida Education </w:t>
            </w:r>
            <w:r xmlns:w="http://schemas.openxmlformats.org/wordprocessingml/2006/main" w:rsidDel="00000000" w:rsidR="00000000" w:rsidRPr="00000000">
              <w:rPr>
                <w:sz w:val="22"/>
                <w:szCs w:val="22"/>
                <w:rtl w:val="0"/>
              </w:rPr>
              <w:t xml:space="preserve">шляхом перетворення поточного прототипу на повнофункціональну цифрову версію на екрані. Паралельно зосереджено увагу на перепроектуванні семи лабораторних практик, що відповідають принципам зеленого біоаналітичного мінімалізму, з метою зменшення використання реагентів та утворення забруднюючих речовин шляхом мінімізації їх обсягів. Вибрані лабораторні заходи включають: (i) кількісне визначення загального білка в сечі: захворювання нирок; (ii) кількісне визначення загального білка в сечі: мієломна хвороба; (iii) екстракція та аналіз Hg у воді, (iv) екстракція та аналіз As у воді; (v) екстракція та аналіз бактерій у воді; (vi) здоров'я населення: непереносимість лактози; (vii) вірус Zica у сечі; (viii) цитомегаловірус у сечі. Ці практики мають на меті надати студентам та викладачам практичний досвід, одночасно просуваючи екологічно відповідальні аналітичні методи. Важливим контрольним пунктом для цього завдання є завершений цифровий прототип пристрою </w:t>
            </w:r>
            <w:r xmlns:w="http://schemas.openxmlformats.org/wordprocessingml/2006/main" w:rsidDel="00000000" w:rsidR="00000000" w:rsidRPr="00000000">
              <w:rPr>
                <w:b w:val="1"/>
                <w:sz w:val="22"/>
                <w:szCs w:val="22"/>
                <w:rtl w:val="0"/>
              </w:rPr>
              <w:t xml:space="preserve">(етап M1, 10 місяць) </w:t>
            </w:r>
            <w:r xmlns:w="http://schemas.openxmlformats.org/wordprocessingml/2006/main" w:rsidDel="00000000" w:rsidR="00000000" w:rsidRPr="00000000">
              <w:rPr>
                <w:sz w:val="22"/>
                <w:szCs w:val="22"/>
                <w:rtl w:val="0"/>
              </w:rPr>
              <w:t xml:space="preserve">. Результат 1.1 (21 місяць) міститиме: опис семи розроблених лабораторних практик, включаючи всі необхідні статистичні методи, програмний інструмент з відкритим кодом, розроблений для допомоги студентам у використанні пристрою Dr. Vida та інтерпретації експериментальних даних, а також структуровані анкети, спрямовані на оцінювання студентів </w:t>
            </w:r>
            <w:r xmlns:w="http://schemas.openxmlformats.org/wordprocessingml/2006/main" w:rsidDel="00000000" w:rsidR="00000000" w:rsidRPr="00000000">
              <w:rPr>
                <w:b w:val="1"/>
                <w:sz w:val="22"/>
                <w:szCs w:val="22"/>
                <w:rtl w:val="0"/>
              </w:rPr>
              <w:t xml:space="preserve">. Усі установи навчатимуть один одного своїм навичкам у цій галузі. Усі вони стануть багаторазовими тестерами.</w:t>
            </w:r>
          </w:p>
          <w:p w:rsidR="00000000" w:rsidDel="00000000" w:rsidP="00000000" w:rsidRDefault="00000000" w:rsidRPr="00000000" w14:paraId="000002D9">
            <w:pPr>
              <w:jc w:val="both"/>
              <w:rPr>
                <w:sz w:val="22"/>
                <w:szCs w:val="22"/>
              </w:rPr>
            </w:pPr>
            <w:r w:rsidDel="00000000" w:rsidR="00000000" w:rsidRPr="00000000">
              <w:rPr>
                <w:b w:val="1"/>
                <w:sz w:val="22"/>
                <w:szCs w:val="22"/>
              </w:rPr>
              <w:drawing>
                <wp:inline distB="114300" distT="114300" distL="114300" distR="114300">
                  <wp:extent cx="4455478" cy="2324888"/>
                  <wp:effectExtent b="0" l="0" r="0" t="0"/>
                  <wp:docPr id="1275117733"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4455478" cy="2324888"/>
                          </a:xfrm>
                          <a:prstGeom prst="rect"/>
                          <a:ln/>
                        </pic:spPr>
                      </pic:pic>
                    </a:graphicData>
                  </a:graphic>
                </wp:inline>
              </w:drawing>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DB">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T1.2 - Назва завдання: Оцінювання результатів навчання в рамках лабораторної діяльності за підтримки доктора Віди в різних установах [Тривалість завдання M1-27] (Головний бенефіціар </w:t>
            </w:r>
            <w:r xmlns:w="http://schemas.openxmlformats.org/wordprocessingml/2006/main" w:rsidDel="00000000" w:rsidR="00000000" w:rsidRPr="00000000">
              <w:rPr>
                <w:sz w:val="22"/>
                <w:szCs w:val="22"/>
                <w:rtl w:val="0"/>
              </w:rPr>
              <w:t xml:space="preserve">: </w:t>
            </w:r>
            <w:r xmlns:w="http://schemas.openxmlformats.org/wordprocessingml/2006/main" w:rsidDel="00000000" w:rsidR="00000000" w:rsidRPr="00000000">
              <w:rPr>
                <w:b w:val="1"/>
                <w:sz w:val="22"/>
                <w:szCs w:val="22"/>
                <w:rtl w:val="0"/>
              </w:rPr>
              <w:t xml:space="preserve">YAGMA </w:t>
            </w:r>
            <w:r xmlns:w="http://schemas.openxmlformats.org/wordprocessingml/2006/main" w:rsidDel="00000000" w:rsidR="00000000" w:rsidRPr="00000000">
              <w:rPr>
                <w:sz w:val="22"/>
                <w:szCs w:val="22"/>
                <w:rtl w:val="0"/>
              </w:rPr>
              <w:t xml:space="preserve">, Бенефіціари-співробітники: UNIBO, HUJI, UNICAMP, UPE, UOA, UHU, YAGMA </w:t>
            </w:r>
            <w:r xmlns:w="http://schemas.openxmlformats.org/wordprocessingml/2006/main" w:rsidDel="00000000" w:rsidR="00000000" w:rsidRPr="00000000">
              <w:rPr>
                <w:b w:val="1"/>
                <w:sz w:val="22"/>
                <w:szCs w:val="22"/>
                <w:shd w:fill="d9e2f3" w:val="clear"/>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DD">
            <w:pPr xmlns:w="http://schemas.openxmlformats.org/wordprocessingml/2006/main">
              <w:jc w:val="both"/>
              <w:rPr>
                <w:color w:val="000000"/>
              </w:rPr>
            </w:pPr>
            <w:r xmlns:w="http://schemas.openxmlformats.org/wordprocessingml/2006/main" w:rsidDel="00000000" w:rsidR="00000000" w:rsidRPr="00000000">
              <w:rPr>
                <w:b w:val="1"/>
                <w:color w:val="000000"/>
                <w:u w:val="single"/>
                <w:rtl w:val="0"/>
              </w:rPr>
              <w:t xml:space="preserve">Завдання 1.2: </w:t>
            </w:r>
            <w:r xmlns:w="http://schemas.openxmlformats.org/wordprocessingml/2006/main" w:rsidDel="00000000" w:rsidR="00000000" w:rsidRPr="00000000">
              <w:rPr>
                <w:sz w:val="22"/>
                <w:szCs w:val="22"/>
                <w:rtl w:val="0"/>
              </w:rPr>
              <w:t xml:space="preserve">Зосереджено увагу на тестуванні та валідації лабораторних робіт, розроблених у Завданні 1.1, на практичних заняттях, орієнтованих на 500 студентів у восьми академічних установах-бенефіціарах. Буде проведено статистичний аналіз для оцінки успішності студентів у всіх проектах та установах. Методи включають описову статистику, дисперсійний аналіз (ANOVA), регресійні моделі та машинне навчання для виявлення закономірностей та предикторів ефективності. Ця комплексна структура оцінить вплив пристрою на результати навчання та надасть інформацію на основі даних для вдосконалення освітньої практики, забезпечуючи успіх пілотної фази та закладаючи основу для ширшого впровадження. </w:t>
            </w:r>
            <w:r xmlns:w="http://schemas.openxmlformats.org/wordprocessingml/2006/main" w:rsidDel="00000000" w:rsidR="00000000" w:rsidRPr="00000000">
              <w:rPr>
                <w:b w:val="1"/>
                <w:sz w:val="22"/>
                <w:szCs w:val="22"/>
                <w:rtl w:val="0"/>
              </w:rPr>
              <w:t xml:space="preserve">(Звіт про результати навчання D.1.2 (27 місяць), 4 семестри у 6 установах)</w:t>
            </w:r>
          </w:p>
          <w:p w:rsidR="00000000" w:rsidDel="00000000" w:rsidP="00000000" w:rsidRDefault="00000000" w:rsidRPr="00000000" w14:paraId="000002DE">
            <w:pPr>
              <w:pBdr>
                <w:top w:space="0" w:sz="0" w:val="nil"/>
                <w:left w:space="0" w:sz="0" w:val="nil"/>
                <w:bottom w:space="0" w:sz="0" w:val="nil"/>
                <w:right w:space="0" w:sz="0" w:val="nil"/>
                <w:between w:space="0" w:sz="0" w:val="nil"/>
              </w:pBdr>
              <w:ind w:left="-28" w:firstLine="0"/>
              <w:jc w:val="both"/>
              <w:rPr>
                <w:color w:val="000000"/>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E0">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T1.3 – Назва завдання: Створення стартапу SMARTUP для лідерства в освітніх технологіях </w:t>
            </w:r>
            <w:r xmlns:w="http://schemas.openxmlformats.org/wordprocessingml/2006/main" w:rsidDel="00000000" w:rsidR="00000000" w:rsidRPr="00000000">
              <w:rPr>
                <w:b w:val="1"/>
                <w:sz w:val="22"/>
                <w:szCs w:val="22"/>
                <w:highlight w:val="red"/>
                <w:rtl w:val="0"/>
              </w:rPr>
              <w:t xml:space="preserve">[ </w:t>
            </w:r>
            <w:r xmlns:w="http://schemas.openxmlformats.org/wordprocessingml/2006/main" w:rsidDel="00000000" w:rsidR="00000000" w:rsidRPr="00000000">
              <w:rPr>
                <w:b w:val="1"/>
                <w:sz w:val="22"/>
                <w:szCs w:val="22"/>
                <w:rtl w:val="0"/>
              </w:rPr>
              <w:t xml:space="preserve">Тривалість завдання </w:t>
            </w:r>
            <w:r xmlns:w="http://schemas.openxmlformats.org/wordprocessingml/2006/main" w:rsidDel="00000000" w:rsidR="00000000" w:rsidRPr="00000000">
              <w:rPr>
                <w:b w:val="1"/>
                <w:sz w:val="22"/>
                <w:szCs w:val="22"/>
                <w:highlight w:val="red"/>
                <w:rtl w:val="0"/>
              </w:rPr>
              <w:t xml:space="preserve">M1-30] </w:t>
            </w:r>
            <w:r xmlns:w="http://schemas.openxmlformats.org/wordprocessingml/2006/main" w:rsidDel="00000000" w:rsidR="00000000" w:rsidRPr="00000000">
              <w:rPr>
                <w:b w:val="1"/>
                <w:sz w:val="22"/>
                <w:szCs w:val="22"/>
                <w:rtl w:val="0"/>
              </w:rPr>
              <w:t xml:space="preserve">(Головний бенефіціар: NOVA, </w:t>
            </w:r>
            <w:r xmlns:w="http://schemas.openxmlformats.org/wordprocessingml/2006/main" w:rsidDel="00000000" w:rsidR="00000000" w:rsidRPr="00000000">
              <w:rPr>
                <w:sz w:val="22"/>
                <w:szCs w:val="22"/>
                <w:rtl w:val="0"/>
              </w:rPr>
              <w:t xml:space="preserve">Бенефіціари-співробітники: UNIBO, HUJI, UNICAMP, UPE, UOA, YAGMA </w:t>
            </w:r>
            <w:r xmlns:w="http://schemas.openxmlformats.org/wordprocessingml/2006/main"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E2">
            <w:pPr xmlns:w="http://schemas.openxmlformats.org/wordprocessingml/2006/main">
              <w:ind w:left="-28" w:firstLine="0"/>
              <w:jc w:val="both"/>
              <w:rPr>
                <w:b w:val="1"/>
                <w:sz w:val="22"/>
                <w:szCs w:val="22"/>
              </w:rPr>
            </w:pPr>
            <w:r xmlns:w="http://schemas.openxmlformats.org/wordprocessingml/2006/main" w:rsidDel="00000000" w:rsidR="00000000" w:rsidRPr="00000000">
              <w:rPr>
                <w:b w:val="1"/>
                <w:color w:val="000000"/>
                <w:u w:val="single"/>
                <w:rtl w:val="0"/>
              </w:rPr>
              <w:t xml:space="preserve">Завдання </w:t>
            </w:r>
            <w:r xmlns:w="http://schemas.openxmlformats.org/wordprocessingml/2006/main" w:rsidDel="00000000" w:rsidR="00000000" w:rsidRPr="00000000">
              <w:rPr>
                <w:b w:val="1"/>
                <w:u w:val="single"/>
                <w:rtl w:val="0"/>
              </w:rPr>
              <w:t xml:space="preserve">1.3 </w:t>
            </w:r>
            <w:r xmlns:w="http://schemas.openxmlformats.org/wordprocessingml/2006/main" w:rsidDel="00000000" w:rsidR="00000000" w:rsidRPr="00000000">
              <w:rPr>
                <w:b w:val="1"/>
                <w:color w:val="000000"/>
                <w:u w:val="single"/>
                <w:rtl w:val="0"/>
              </w:rPr>
              <w:t xml:space="preserve">:</w:t>
            </w:r>
            <w:r xmlns:w="http://schemas.openxmlformats.org/wordprocessingml/2006/main" w:rsidDel="00000000" w:rsidR="00000000" w:rsidRPr="00000000">
              <w:rPr>
                <w:color w:val="000000"/>
                <w:rtl w:val="0"/>
              </w:rPr>
              <w:t xml:space="preserve"> </w:t>
            </w:r>
            <w:r xmlns:w="http://schemas.openxmlformats.org/wordprocessingml/2006/main" w:rsidDel="00000000" w:rsidR="00000000" w:rsidRPr="00000000">
              <w:rPr>
                <w:rtl w:val="0"/>
              </w:rPr>
              <w:t xml:space="preserve">Створення стартапу SMARTUP, зосередженого навколо пристрою Dr. Vida Education </w:t>
            </w:r>
            <w:r xmlns:w="http://schemas.openxmlformats.org/wordprocessingml/2006/main" w:rsidDel="00000000" w:rsidR="00000000" w:rsidRPr="00000000">
              <w:rPr>
                <w:b w:val="1"/>
                <w:rtl w:val="0"/>
              </w:rPr>
              <w:t xml:space="preserve">(D.1.3, 30-й місяць представить діяльність стартапу) </w:t>
            </w:r>
            <w:r xmlns:w="http://schemas.openxmlformats.org/wordprocessingml/2006/main" w:rsidDel="00000000" w:rsidR="00000000" w:rsidRPr="00000000">
              <w:rPr>
                <w:rtl w:val="0"/>
              </w:rPr>
              <w:t xml:space="preserve">, являє собою трансформаційний крок до модернізації наукової освіти. Мета полягає в розробці інноваційного, масштабованого та адаптивного рішення, яке сприяє персоналізованому навчанню, підвищує залученість студентів та інтегрує цифрові інструменти на різних рівнях освіти шляхом взаємодії з вчителем. Буде залучено спеціалізованого дослідника-дослідника для керівництва дослідницькою та розробницькою діяльністю, оцінки педагогічної ефективності пристрою та забезпечення його відповідності освітнім методологіям, що базуються на доказах. Ця роль охоплюватиме оптимізацію пристрою на основі даних, інтеграцію в навчальні програми, розробку стратегій інтелектуальної власності та міжнародну мережу, щоб позиціонувати SMARTUP як еталон в освітніх технологіях та навчанні серед вищих навчальних закладів ЄС та Бразилії. Після 2030 року партнери-докторанти та консорціум очолять глобальне розширення SMARTUP, використовуючи такі можливості, як договір Європа-Меркосур, для охоплення ширших освітніх ринків та сприяння міжконтинентальній співпраці.</w:t>
            </w:r>
          </w:p>
          <w:p w:rsidR="00000000" w:rsidDel="00000000" w:rsidP="00000000" w:rsidRDefault="00000000" w:rsidRPr="00000000" w14:paraId="000002E3">
            <w:pPr>
              <w:ind w:left="-28" w:firstLine="0"/>
              <w:rPr>
                <w:b w:val="1"/>
                <w:sz w:val="22"/>
                <w:szCs w:val="22"/>
              </w:rPr>
            </w:pPr>
            <w:r w:rsidDel="00000000" w:rsidR="00000000" w:rsidRPr="00000000">
              <w:rPr>
                <w:rtl w:val="0"/>
              </w:rPr>
            </w:r>
          </w:p>
        </w:tc>
      </w:tr>
    </w:tbl>
    <w:p w:rsidR="00000000" w:rsidDel="00000000" w:rsidP="00000000" w:rsidRDefault="00000000" w:rsidRPr="00000000" w14:paraId="000002E5">
      <w:pPr>
        <w:pStyle w:val="Heading3"/>
        <w:shd w:fill="auto" w:val="clear"/>
        <w:tabs>
          <w:tab w:val="left" w:leader="none" w:pos="720"/>
        </w:tabs>
        <w:rPr>
          <w:sz w:val="22"/>
          <w:szCs w:val="22"/>
        </w:rPr>
      </w:pPr>
      <w:r w:rsidDel="00000000" w:rsidR="00000000" w:rsidRPr="00000000">
        <w:rPr>
          <w:rtl w:val="0"/>
        </w:rPr>
      </w:r>
    </w:p>
    <w:p w:rsidR="00000000" w:rsidDel="00000000" w:rsidP="00000000" w:rsidRDefault="00000000" w:rsidRPr="00000000" w14:paraId="000002E6">
      <w:pPr xmlns:w="http://schemas.openxmlformats.org/wordprocessingml/2006/main">
        <w:pStyle w:val="Heading4"/>
        <w:tabs>
          <w:tab w:val="left" w:leader="none" w:pos="851"/>
          <w:tab w:val="right" w:leader="none" w:pos="8730"/>
        </w:tabs>
        <w:ind w:left="0" w:firstLine="0"/>
        <w:rPr/>
      </w:pPr>
      <w:r xmlns:w="http://schemas.openxmlformats.org/wordprocessingml/2006/main" w:rsidDel="00000000" w:rsidR="00000000" w:rsidRPr="00000000">
        <w:rPr>
          <w:rtl w:val="0"/>
        </w:rPr>
        <w:t xml:space="preserve">+</w:t>
      </w:r>
    </w:p>
    <w:p w:rsidR="00000000" w:rsidDel="00000000" w:rsidP="00000000" w:rsidRDefault="00000000" w:rsidRPr="00000000" w14:paraId="000002E7">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Таблиця 3.1b – Опис робочого пакету</w:t>
      </w:r>
    </w:p>
    <w:tbl>
      <w:tblPr>
        <w:tblStyle w:val="Table11"/>
        <w:tblW w:w="10194.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8"/>
        <w:gridCol w:w="7796"/>
        <w:tblGridChange w:id="0">
          <w:tblGrid>
            <w:gridCol w:w="2398"/>
            <w:gridCol w:w="7796"/>
          </w:tblGrid>
        </w:tblGridChange>
      </w:tblGrid>
      <w:tr>
        <w:trPr>
          <w:cantSplit w:val="0"/>
          <w:trHeight w:val="267" w:hRule="atLeast"/>
          <w:tblHeader w:val="0"/>
        </w:trPr>
        <w:tc>
          <w:tcPr>
            <w:shd w:fill="5b9bd5" w:val="clear"/>
          </w:tcPr>
          <w:p w:rsidR="00000000" w:rsidDel="00000000" w:rsidP="00000000" w:rsidRDefault="00000000" w:rsidRPr="00000000" w14:paraId="000002E8">
            <w:pPr xmlns:w="http://schemas.openxmlformats.org/wordprocessingml/2006/main">
              <w:ind w:right="-45"/>
              <w:rPr>
                <w:b w:val="1"/>
                <w:color w:val="ffffff"/>
                <w:sz w:val="22"/>
                <w:szCs w:val="22"/>
              </w:rPr>
            </w:pPr>
            <w:r xmlns:w="http://schemas.openxmlformats.org/wordprocessingml/2006/main" w:rsidDel="00000000" w:rsidR="00000000" w:rsidRPr="00000000">
              <w:rPr>
                <w:b w:val="1"/>
                <w:color w:val="ffffff"/>
                <w:sz w:val="22"/>
                <w:szCs w:val="22"/>
                <w:rtl w:val="0"/>
              </w:rPr>
              <w:t xml:space="preserve">Номер робочого пакету</w:t>
            </w:r>
          </w:p>
        </w:tc>
        <w:tc>
          <w:tcPr>
            <w:shd w:fill="5b9bd5" w:val="clear"/>
          </w:tcPr>
          <w:p w:rsidR="00000000" w:rsidDel="00000000" w:rsidP="00000000" w:rsidRDefault="00000000" w:rsidRPr="00000000" w14:paraId="000002E9">
            <w:pPr xmlns:w="http://schemas.openxmlformats.org/wordprocessingml/2006/main">
              <w:ind w:right="-45"/>
              <w:jc w:val="center"/>
              <w:rPr>
                <w:b w:val="1"/>
                <w:color w:val="ffffff"/>
                <w:sz w:val="22"/>
                <w:szCs w:val="22"/>
              </w:rPr>
            </w:pPr>
            <w:r xmlns:w="http://schemas.openxmlformats.org/wordprocessingml/2006/main" w:rsidDel="00000000" w:rsidR="00000000" w:rsidRPr="00000000">
              <w:rPr>
                <w:b w:val="1"/>
                <w:color w:val="ffffff"/>
                <w:sz w:val="22"/>
                <w:szCs w:val="22"/>
                <w:rtl w:val="0"/>
              </w:rPr>
              <w:t xml:space="preserve">2</w:t>
            </w:r>
          </w:p>
        </w:tc>
      </w:tr>
      <w:tr>
        <w:trPr>
          <w:cantSplit w:val="0"/>
          <w:tblHeader w:val="0"/>
        </w:trPr>
        <w:tc>
          <w:tcPr>
            <w:shd w:fill="e2efd9" w:val="clear"/>
          </w:tcPr>
          <w:p w:rsidR="00000000" w:rsidDel="00000000" w:rsidP="00000000" w:rsidRDefault="00000000" w:rsidRPr="00000000" w14:paraId="000002EA">
            <w:pPr xmlns:w="http://schemas.openxmlformats.org/wordprocessingml/2006/main">
              <w:ind w:right="-45"/>
              <w:rPr>
                <w:b w:val="1"/>
                <w:sz w:val="22"/>
                <w:szCs w:val="22"/>
              </w:rPr>
            </w:pPr>
            <w:r xmlns:w="http://schemas.openxmlformats.org/wordprocessingml/2006/main" w:rsidDel="00000000" w:rsidR="00000000" w:rsidRPr="00000000">
              <w:rPr>
                <w:b w:val="1"/>
                <w:sz w:val="22"/>
                <w:szCs w:val="22"/>
                <w:rtl w:val="0"/>
              </w:rPr>
              <w:t xml:space="preserve">Назва робочого пакету</w:t>
            </w:r>
          </w:p>
        </w:tc>
        <w:tc>
          <w:tcPr>
            <w:shd w:fill="e2efd9" w:val="clear"/>
          </w:tcPr>
          <w:p w:rsidR="00000000" w:rsidDel="00000000" w:rsidP="00000000" w:rsidRDefault="00000000" w:rsidRPr="00000000" w14:paraId="000002EB">
            <w:pPr xmlns:w="http://schemas.openxmlformats.org/wordprocessingml/2006/main">
              <w:ind w:right="-45"/>
              <w:jc w:val="center"/>
              <w:rPr>
                <w:b w:val="1"/>
                <w:sz w:val="22"/>
                <w:szCs w:val="22"/>
              </w:rPr>
            </w:pPr>
            <w:r xmlns:w="http://schemas.openxmlformats.org/wordprocessingml/2006/main" w:rsidDel="00000000" w:rsidR="00000000" w:rsidRPr="00000000">
              <w:rPr>
                <w:b w:val="1"/>
                <w:color w:val="000000"/>
                <w:rtl w:val="0"/>
              </w:rPr>
              <w:t xml:space="preserve">Розширення </w:t>
            </w:r>
            <w:r xmlns:w="http://schemas.openxmlformats.org/wordprocessingml/2006/main" w:rsidDel="00000000" w:rsidR="00000000" w:rsidRPr="00000000">
              <w:rPr>
                <w:b w:val="1"/>
                <w:color w:val="000000"/>
                <w:rtl w:val="0"/>
              </w:rPr>
              <w:t xml:space="preserve">та глобальний вплив </w:t>
            </w:r>
            <w:r xmlns:w="http://schemas.openxmlformats.org/wordprocessingml/2006/main" w:rsidDel="00000000" w:rsidR="00000000" w:rsidRPr="00000000">
              <w:rPr>
                <w:b w:val="1"/>
                <w:rtl w:val="0"/>
              </w:rPr>
              <w:t xml:space="preserve">( </w:t>
            </w:r>
            <w:r xmlns:w="http://schemas.openxmlformats.org/wordprocessingml/2006/main" w:rsidDel="00000000" w:rsidR="00000000" w:rsidRPr="00000000">
              <w:rPr>
                <w:b w:val="1"/>
                <w:rtl w:val="0"/>
              </w:rPr>
              <w:t xml:space="preserve">2027-2030 </w:t>
            </w:r>
            <w:r xmlns:w="http://schemas.openxmlformats.org/wordprocessingml/2006/main" w:rsidDel="00000000" w:rsidR="00000000" w:rsidRPr="00000000">
              <w:rPr>
                <w:b w:val="1"/>
                <w:color w:val="000000"/>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EC">
            <w:pPr xmlns:w="http://schemas.openxmlformats.org/wordprocessingml/2006/main">
              <w:rPr/>
            </w:pPr>
            <w:r xmlns:w="http://schemas.openxmlformats.org/wordprocessingml/2006/main" w:rsidDel="00000000" w:rsidR="00000000" w:rsidRPr="00000000">
              <w:rPr>
                <w:b w:val="1"/>
                <w:sz w:val="22"/>
                <w:szCs w:val="22"/>
                <w:rtl w:val="0"/>
              </w:rPr>
              <w:t xml:space="preserve">Цілі: </w:t>
            </w:r>
            <w:r xmlns:w="http://schemas.openxmlformats.org/wordprocessingml/2006/main" w:rsidDel="00000000" w:rsidR="00000000" w:rsidRPr="00000000">
              <w:rPr>
                <w:color w:val="000000"/>
                <w:rtl w:val="0"/>
              </w:rPr>
              <w:t xml:space="preserve">Другий етап масштабує впровадження освітнього підходу доктора Віди на </w:t>
            </w:r>
            <w:r xmlns:w="http://schemas.openxmlformats.org/wordprocessingml/2006/main" w:rsidDel="00000000" w:rsidR="00000000" w:rsidRPr="00000000">
              <w:rPr>
                <w:b w:val="1"/>
                <w:sz w:val="22"/>
                <w:szCs w:val="22"/>
                <w:rtl w:val="0"/>
              </w:rPr>
              <w:t xml:space="preserve">додаткові 16 </w:t>
            </w:r>
            <w:r xmlns:w="http://schemas.openxmlformats.org/wordprocessingml/2006/main" w:rsidDel="00000000" w:rsidR="00000000" w:rsidRPr="00000000">
              <w:rPr>
                <w:color w:val="000000"/>
                <w:rtl w:val="0"/>
              </w:rPr>
              <w:t xml:space="preserve">вищих навчальних закладів, охоплюючи 2000 студентів та </w:t>
            </w:r>
            <w:r xmlns:w="http://schemas.openxmlformats.org/wordprocessingml/2006/main" w:rsidDel="00000000" w:rsidR="00000000" w:rsidRPr="00000000">
              <w:rPr>
                <w:rtl w:val="0"/>
              </w:rPr>
              <w:t xml:space="preserve">48 </w:t>
            </w:r>
            <w:r xmlns:w="http://schemas.openxmlformats.org/wordprocessingml/2006/main" w:rsidDel="00000000" w:rsidR="00000000" w:rsidRPr="00000000">
              <w:rPr>
                <w:color w:val="000000"/>
                <w:rtl w:val="0"/>
              </w:rPr>
              <w:t xml:space="preserve">викладачів. Кожен бенефіціар залучатиме </w:t>
            </w:r>
            <w:r xmlns:w="http://schemas.openxmlformats.org/wordprocessingml/2006/main" w:rsidDel="00000000" w:rsidR="00000000" w:rsidRPr="00000000">
              <w:rPr>
                <w:color w:val="000000"/>
                <w:highlight w:val="yellow"/>
                <w:rtl w:val="0"/>
              </w:rPr>
              <w:t xml:space="preserve">до проекту до </w:t>
            </w:r>
            <w:r xmlns:w="http://schemas.openxmlformats.org/wordprocessingml/2006/main" w:rsidDel="00000000" w:rsidR="00000000" w:rsidRPr="00000000">
              <w:rPr>
                <w:highlight w:val="yellow"/>
                <w:rtl w:val="0"/>
              </w:rPr>
              <w:t xml:space="preserve">2 </w:t>
            </w:r>
            <w:r xmlns:w="http://schemas.openxmlformats.org/wordprocessingml/2006/main" w:rsidDel="00000000" w:rsidR="00000000" w:rsidRPr="00000000">
              <w:rPr>
                <w:color w:val="000000"/>
                <w:highlight w:val="yellow"/>
                <w:rtl w:val="0"/>
              </w:rPr>
              <w:t xml:space="preserve">національних партнерів з вищих навчальних закладів, </w:t>
            </w:r>
            <w:r xmlns:w="http://schemas.openxmlformats.org/wordprocessingml/2006/main" w:rsidDel="00000000" w:rsidR="00000000" w:rsidRPr="00000000">
              <w:rPr>
                <w:color w:val="000000"/>
                <w:rtl w:val="0"/>
              </w:rPr>
              <w:t xml:space="preserve">охоплюючи щонайменше </w:t>
            </w:r>
            <w:r xmlns:w="http://schemas.openxmlformats.org/wordprocessingml/2006/main" w:rsidDel="00000000" w:rsidR="00000000" w:rsidRPr="00000000">
              <w:rPr>
                <w:rtl w:val="0"/>
              </w:rPr>
              <w:t xml:space="preserve">3 </w:t>
            </w:r>
            <w:r xmlns:w="http://schemas.openxmlformats.org/wordprocessingml/2006/main" w:rsidDel="00000000" w:rsidR="00000000" w:rsidRPr="00000000">
              <w:rPr>
                <w:color w:val="000000"/>
                <w:rtl w:val="0"/>
              </w:rPr>
              <w:t xml:space="preserve">викладачів та </w:t>
            </w:r>
            <w:r xmlns:w="http://schemas.openxmlformats.org/wordprocessingml/2006/main" w:rsidDel="00000000" w:rsidR="00000000" w:rsidRPr="00000000">
              <w:rPr>
                <w:rtl w:val="0"/>
              </w:rPr>
              <w:t xml:space="preserve">125 </w:t>
            </w:r>
            <w:r xmlns:w="http://schemas.openxmlformats.org/wordprocessingml/2006/main" w:rsidDel="00000000" w:rsidR="00000000" w:rsidRPr="00000000">
              <w:rPr>
                <w:color w:val="000000"/>
                <w:rtl w:val="0"/>
              </w:rPr>
              <w:t xml:space="preserve">студентів на кожен вищий навчальний заклад (загалом </w:t>
            </w:r>
            <w:r xmlns:w="http://schemas.openxmlformats.org/wordprocessingml/2006/main" w:rsidDel="00000000" w:rsidR="00000000" w:rsidRPr="00000000">
              <w:rPr>
                <w:rtl w:val="0"/>
              </w:rPr>
              <w:t xml:space="preserve">2000 </w:t>
            </w:r>
            <w:r xmlns:w="http://schemas.openxmlformats.org/wordprocessingml/2006/main" w:rsidDel="00000000" w:rsidR="00000000" w:rsidRPr="00000000">
              <w:rPr>
                <w:color w:val="000000"/>
                <w:rtl w:val="0"/>
              </w:rPr>
              <w:t xml:space="preserve">студентів, бенефіціарів вищих навчальних закладів + 48 </w:t>
            </w:r>
            <w:r xmlns:w="http://schemas.openxmlformats.org/wordprocessingml/2006/main" w:rsidDel="00000000" w:rsidR="00000000" w:rsidRPr="00000000">
              <w:rPr>
                <w:rtl w:val="0"/>
              </w:rPr>
              <w:t xml:space="preserve">...</w:t>
            </w:r>
            <w:r xmlns:w="http://schemas.openxmlformats.org/wordprocessingml/2006/main" w:rsidDel="00000000" w:rsidR="00000000" w:rsidRPr="00000000">
              <w:rPr>
                <w:color w:val="000000"/>
                <w:rtl w:val="0"/>
              </w:rPr>
              <w:t xml:space="preserve"> </w:t>
            </w:r>
            <w:r xmlns:w="http://schemas.openxmlformats.org/wordprocessingml/2006/main" w:rsidDel="00000000" w:rsidR="00000000" w:rsidRPr="00000000">
              <w:rPr>
                <w:rtl w:val="0"/>
              </w:rPr>
              <w:t xml:space="preserve">вихователі </w:t>
            </w:r>
            <w:r xmlns:w="http://schemas.openxmlformats.org/wordprocessingml/2006/main" w:rsidDel="00000000" w:rsidR="00000000" w:rsidRPr="00000000">
              <w:rPr>
                <w:color w:val="000000"/>
                <w:rtl w:val="0"/>
              </w:rPr>
              <w:t xml:space="preserve">) </w:t>
            </w:r>
            <w:r xmlns:w="http://schemas.openxmlformats.org/wordprocessingml/2006/main" w:rsidDel="00000000" w:rsidR="00000000" w:rsidRPr="00000000">
              <w:rPr>
                <w:rtl w:val="0"/>
              </w:rPr>
              <w:t xml:space="preserve">.</w:t>
            </w:r>
          </w:p>
          <w:p w:rsidR="00000000" w:rsidDel="00000000" w:rsidP="00000000" w:rsidRDefault="00000000" w:rsidRPr="00000000" w14:paraId="000002ED">
            <w:pPr xmlns:w="http://schemas.openxmlformats.org/wordprocessingml/2006/main">
              <w:rPr/>
            </w:pPr>
            <w:r xmlns:w="http://schemas.openxmlformats.org/wordprocessingml/2006/main" w:rsidDel="00000000" w:rsidR="00000000" w:rsidRPr="00000000">
              <w:rPr>
                <w:rtl w:val="0"/>
              </w:rPr>
              <w:t xml:space="preserve">На заключному етапі програма освіти доктора Віди впроваджується у 20 вищих навчальних закладах Північної та Центральної Америки, Африки та Азії (див. таблицю E).</w:t>
            </w:r>
          </w:p>
          <w:p w:rsidR="00000000" w:rsidDel="00000000" w:rsidP="00000000" w:rsidRDefault="00000000" w:rsidRPr="00000000" w14:paraId="000002EE">
            <w:pPr xmlns:w="http://schemas.openxmlformats.org/wordprocessingml/2006/main">
              <w:rPr>
                <w:b w:val="1"/>
                <w:sz w:val="22"/>
                <w:szCs w:val="22"/>
              </w:rPr>
            </w:pPr>
            <w:r xmlns:w="http://schemas.openxmlformats.org/wordprocessingml/2006/main" w:rsidDel="00000000" w:rsidR="00000000" w:rsidRPr="00000000">
              <w:rPr>
                <w:color w:val="000000"/>
                <w:rtl w:val="0"/>
              </w:rPr>
              <w:t xml:space="preserve">Ключові види діяльності включають </w:t>
            </w:r>
            <w:r xmlns:w="http://schemas.openxmlformats.org/wordprocessingml/2006/main" w:rsidDel="00000000" w:rsidR="00000000" w:rsidRPr="00000000">
              <w:rPr>
                <w:rtl w:val="0"/>
              </w:rPr>
              <w:t xml:space="preserve">такі завдання:</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F0">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T2.1 – Назва завдання: 1-ше розширення. Розширення освіти доктора Віди для подальшого розвитку HEIS [Тривалість завдання M13-36] (Головний бенефіціар: UPE </w:t>
            </w:r>
            <w:r xmlns:w="http://schemas.openxmlformats.org/wordprocessingml/2006/main" w:rsidDel="00000000" w:rsidR="00000000" w:rsidRPr="00000000">
              <w:rPr>
                <w:sz w:val="22"/>
                <w:szCs w:val="22"/>
                <w:rtl w:val="0"/>
              </w:rPr>
              <w:t xml:space="preserve">Бенефіціари-співробітники: </w:t>
            </w:r>
            <w:r xmlns:w="http://schemas.openxmlformats.org/wordprocessingml/2006/main" w:rsidDel="00000000" w:rsidR="00000000" w:rsidRPr="00000000">
              <w:rPr>
                <w:rtl w:val="0"/>
              </w:rPr>
              <w:t xml:space="preserve">NOVA, UNIBO, HUJI, STABV, UOA, EXELISIS, UNICAMP, YAGMA, KNU, UHU)</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F2">
            <w:pPr xmlns:w="http://schemas.openxmlformats.org/wordprocessingml/2006/main">
              <w:rPr/>
            </w:pPr>
            <w:r xmlns:w="http://schemas.openxmlformats.org/wordprocessingml/2006/main" w:rsidDel="00000000" w:rsidR="00000000" w:rsidRPr="00000000">
              <w:rPr>
                <w:b w:val="1"/>
                <w:color w:val="000000"/>
                <w:u w:val="single"/>
                <w:rtl w:val="0"/>
              </w:rPr>
              <w:t xml:space="preserve">Завдання 2.1: </w:t>
            </w:r>
            <w:r xmlns:w="http://schemas.openxmlformats.org/wordprocessingml/2006/main" w:rsidDel="00000000" w:rsidR="00000000" w:rsidRPr="00000000">
              <w:rPr>
                <w:color w:val="000000"/>
                <w:rtl w:val="0"/>
              </w:rPr>
              <w:t xml:space="preserve">Залучення загалом </w:t>
            </w:r>
            <w:r xmlns:w="http://schemas.openxmlformats.org/wordprocessingml/2006/main" w:rsidDel="00000000" w:rsidR="00000000" w:rsidRPr="00000000">
              <w:rPr>
                <w:rtl w:val="0"/>
              </w:rPr>
              <w:t xml:space="preserve">16 </w:t>
            </w:r>
            <w:r xmlns:w="http://schemas.openxmlformats.org/wordprocessingml/2006/main" w:rsidDel="00000000" w:rsidR="00000000" w:rsidRPr="00000000">
              <w:rPr>
                <w:color w:val="000000"/>
                <w:rtl w:val="0"/>
              </w:rPr>
              <w:t xml:space="preserve">вищих навчальних закладів, загалом </w:t>
            </w:r>
            <w:r xmlns:w="http://schemas.openxmlformats.org/wordprocessingml/2006/main" w:rsidDel="00000000" w:rsidR="00000000" w:rsidRPr="00000000">
              <w:rPr>
                <w:rtl w:val="0"/>
              </w:rPr>
              <w:t xml:space="preserve">48 </w:t>
            </w:r>
            <w:r xmlns:w="http://schemas.openxmlformats.org/wordprocessingml/2006/main" w:rsidDel="00000000" w:rsidR="00000000" w:rsidRPr="00000000">
              <w:rPr>
                <w:color w:val="000000"/>
                <w:rtl w:val="0"/>
              </w:rPr>
              <w:t xml:space="preserve">викладачів та до 2000 студентів. Ці викладачі пройдуть навчання </w:t>
            </w:r>
            <w:r xmlns:w="http://schemas.openxmlformats.org/wordprocessingml/2006/main" w:rsidDel="00000000" w:rsidR="00000000" w:rsidRPr="00000000">
              <w:rPr>
                <w:rtl w:val="0"/>
              </w:rPr>
              <w:t xml:space="preserve">в </w:t>
            </w:r>
            <w:r xmlns:w="http://schemas.openxmlformats.org/wordprocessingml/2006/main" w:rsidDel="00000000" w:rsidR="00000000" w:rsidRPr="00000000">
              <w:rPr>
                <w:color w:val="000000"/>
                <w:rtl w:val="0"/>
              </w:rPr>
              <w:t xml:space="preserve">лабораторіях своїх відповідних національних бенефіціарів </w:t>
            </w:r>
            <w:r xmlns:w="http://schemas.openxmlformats.org/wordprocessingml/2006/main" w:rsidDel="00000000" w:rsidR="00000000" w:rsidRPr="00000000">
              <w:rPr>
                <w:rtl w:val="0"/>
              </w:rPr>
              <w:t xml:space="preserve">або через Інтернет </w:t>
            </w:r>
            <w:r xmlns:w="http://schemas.openxmlformats.org/wordprocessingml/2006/main" w:rsidDel="00000000" w:rsidR="00000000" w:rsidRPr="00000000">
              <w:rPr>
                <w:color w:val="000000"/>
                <w:rtl w:val="0"/>
              </w:rPr>
              <w:t xml:space="preserve">. </w:t>
            </w:r>
            <w:r xmlns:w="http://schemas.openxmlformats.org/wordprocessingml/2006/main" w:rsidDel="00000000" w:rsidR="00000000" w:rsidRPr="00000000">
              <w:rPr>
                <w:b w:val="1"/>
                <w:color w:val="000000"/>
                <w:rtl w:val="0"/>
              </w:rPr>
              <w:t xml:space="preserve">(D.2.1, </w:t>
            </w:r>
            <w:r xmlns:w="http://schemas.openxmlformats.org/wordprocessingml/2006/main" w:rsidDel="00000000" w:rsidR="00000000" w:rsidRPr="00000000">
              <w:rPr>
                <w:color w:val="000000"/>
                <w:rtl w:val="0"/>
              </w:rPr>
              <w:t xml:space="preserve">M36 представить дані щодо застосування освіти Dr. Vida до 16 вищих навчальних закладів </w:t>
            </w:r>
            <w:r xmlns:w="http://schemas.openxmlformats.org/wordprocessingml/2006/main" w:rsidDel="00000000" w:rsidR="00000000" w:rsidRPr="00000000">
              <w:rPr>
                <w:b w:val="1"/>
                <w:color w:val="000000"/>
                <w:rtl w:val="0"/>
              </w:rPr>
              <w:t xml:space="preserve">). (Див. таблицю E). </w:t>
            </w:r>
            <w:r xmlns:w="http://schemas.openxmlformats.org/wordprocessingml/2006/main" w:rsidDel="00000000" w:rsidR="00000000" w:rsidRPr="00000000">
              <w:rPr>
                <w:color w:val="000000"/>
                <w:rtl w:val="0"/>
              </w:rPr>
              <w:t xml:space="preserve">Кожен бенефіціар </w:t>
            </w:r>
            <w:r xmlns:w="http://schemas.openxmlformats.org/wordprocessingml/2006/main" w:rsidDel="00000000" w:rsidR="00000000" w:rsidRPr="00000000">
              <w:rPr>
                <w:rtl w:val="0"/>
              </w:rPr>
              <w:t xml:space="preserve">залучає </w:t>
            </w:r>
            <w:r xmlns:w="http://schemas.openxmlformats.org/wordprocessingml/2006/main" w:rsidDel="00000000" w:rsidR="00000000" w:rsidRPr="00000000">
              <w:rPr>
                <w:color w:val="000000"/>
                <w:rtl w:val="0"/>
              </w:rPr>
              <w:t xml:space="preserve">2 національні вищі навчальні заклади. Важливим контрольним пунктом буде згода 16 вищих навчальних закладів щодо впровадження підходу освіти Dr. Vida (етап 2, місяць 18).</w:t>
            </w:r>
          </w:p>
          <w:p w:rsidR="00000000" w:rsidDel="00000000" w:rsidP="00000000" w:rsidRDefault="00000000" w:rsidRPr="00000000" w14:paraId="000002F3">
            <w:pPr>
              <w:rPr>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F5">
            <w:pPr xmlns:w="http://schemas.openxmlformats.org/wordprocessingml/2006/main">
              <w:rPr>
                <w:b w:val="1"/>
                <w:color w:val="000000"/>
                <w:u w:val="single"/>
              </w:rPr>
            </w:pPr>
            <w:r xmlns:w="http://schemas.openxmlformats.org/wordprocessingml/2006/main" w:rsidDel="00000000" w:rsidR="00000000" w:rsidRPr="00000000">
              <w:rPr>
                <w:b w:val="1"/>
                <w:color w:val="000000"/>
                <w:sz w:val="22"/>
                <w:szCs w:val="22"/>
                <w:rtl w:val="0"/>
              </w:rPr>
              <w:t xml:space="preserve">T2.2 – Назва завдання: Розробка веб-інструментів </w:t>
            </w:r>
            <w:r xmlns:w="http://schemas.openxmlformats.org/wordprocessingml/2006/main" w:rsidDel="00000000" w:rsidR="00000000" w:rsidRPr="00000000">
              <w:rPr>
                <w:b w:val="1"/>
                <w:sz w:val="22"/>
                <w:szCs w:val="22"/>
                <w:rtl w:val="0"/>
              </w:rPr>
              <w:t xml:space="preserve">[Тривалість завдання M17-28] </w:t>
            </w:r>
            <w:r xmlns:w="http://schemas.openxmlformats.org/wordprocessingml/2006/main" w:rsidDel="00000000" w:rsidR="00000000" w:rsidRPr="00000000">
              <w:rPr>
                <w:b w:val="1"/>
                <w:color w:val="000000"/>
                <w:sz w:val="22"/>
                <w:szCs w:val="22"/>
                <w:rtl w:val="0"/>
              </w:rPr>
              <w:t xml:space="preserve">(Головний бенефіціар, YAGMA, </w:t>
            </w:r>
            <w:r xmlns:w="http://schemas.openxmlformats.org/wordprocessingml/2006/main" w:rsidDel="00000000" w:rsidR="00000000" w:rsidRPr="00000000">
              <w:rPr>
                <w:color w:val="000000"/>
                <w:sz w:val="22"/>
                <w:szCs w:val="22"/>
                <w:rtl w:val="0"/>
              </w:rPr>
              <w:t xml:space="preserve">Бенефіціари-співробітники: </w:t>
            </w:r>
            <w:r xmlns:w="http://schemas.openxmlformats.org/wordprocessingml/2006/main" w:rsidDel="00000000" w:rsidR="00000000" w:rsidRPr="00000000">
              <w:rPr>
                <w:rtl w:val="0"/>
              </w:rPr>
              <w:t xml:space="preserve">UNICAMP, UNIBO, HUJI, STABV, UOA, EXELISIS, UNICAMP, KNU, UHU, UPE </w:t>
            </w:r>
            <w:r xmlns:w="http://schemas.openxmlformats.org/wordprocessingml/2006/main" w:rsidDel="00000000" w:rsidR="00000000" w:rsidRPr="00000000">
              <w:rPr>
                <w:b w:val="1"/>
                <w:color w:val="000000"/>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F7">
            <w:pPr xmlns:w="http://schemas.openxmlformats.org/wordprocessingml/2006/main">
              <w:jc w:val="both"/>
              <w:rPr>
                <w:b w:val="1"/>
                <w:color w:val="000000"/>
                <w:sz w:val="20"/>
                <w:szCs w:val="20"/>
                <w:u w:val="single"/>
              </w:rPr>
            </w:pPr>
            <w:r xmlns:w="http://schemas.openxmlformats.org/wordprocessingml/2006/main" w:rsidDel="00000000" w:rsidR="00000000" w:rsidRPr="00000000">
              <w:rPr>
                <w:b w:val="1"/>
                <w:color w:val="000000"/>
                <w:u w:val="single"/>
                <w:rtl w:val="0"/>
              </w:rPr>
              <w:t xml:space="preserve">Завдання 2.2:</w:t>
            </w:r>
            <w:r xmlns:w="http://schemas.openxmlformats.org/wordprocessingml/2006/main" w:rsidDel="00000000" w:rsidR="00000000" w:rsidRPr="00000000">
              <w:rPr>
                <w:b w:val="1"/>
                <w:color w:val="000000"/>
                <w:rtl w:val="0"/>
              </w:rPr>
              <w:t xml:space="preserve"> </w:t>
            </w:r>
            <w:r xmlns:w="http://schemas.openxmlformats.org/wordprocessingml/2006/main" w:rsidDel="00000000" w:rsidR="00000000" w:rsidRPr="00000000">
              <w:rPr>
                <w:color w:val="000000"/>
                <w:rtl w:val="0"/>
              </w:rPr>
              <w:t xml:space="preserve">Розробка веб-інструментів у </w:t>
            </w:r>
            <w:r xmlns:w="http://schemas.openxmlformats.org/wordprocessingml/2006/main" w:rsidDel="00000000" w:rsidR="00000000" w:rsidRPr="00000000">
              <w:rPr>
                <w:b w:val="1"/>
                <w:color w:val="000000"/>
                <w:rtl w:val="0"/>
              </w:rPr>
              <w:t xml:space="preserve">SMART</w:t>
            </w:r>
            <w:r xmlns:w="http://schemas.openxmlformats.org/wordprocessingml/2006/main" w:rsidDel="00000000" w:rsidR="00000000" w:rsidRPr="00000000">
              <w:rPr>
                <w:b w:val="1"/>
                <w:rtl w:val="0"/>
              </w:rPr>
              <w:t xml:space="preserve"> Веб-сторінка </w:t>
            </w:r>
            <w:r xmlns:w="http://schemas.openxmlformats.org/wordprocessingml/2006/main" w:rsidDel="00000000" w:rsidR="00000000" w:rsidRPr="00000000">
              <w:rPr>
                <w:b w:val="1"/>
                <w:color w:val="000000"/>
                <w:rtl w:val="0"/>
              </w:rPr>
              <w:t xml:space="preserve">Dr. VIDA EDUCATION </w:t>
            </w:r>
            <w:r xmlns:w="http://schemas.openxmlformats.org/wordprocessingml/2006/main" w:rsidDel="00000000" w:rsidR="00000000" w:rsidRPr="00000000">
              <w:rPr>
                <w:color w:val="000000"/>
                <w:rtl w:val="0"/>
              </w:rPr>
              <w:t xml:space="preserve">, щоб практики, розроблені в рамках першого робочого пакету, та результати статистики були доступні освітній спільноті в усьому світі. (D2.2, 30-й місяць, веб-сторінка та інструменти доступні)</w:t>
            </w:r>
          </w:p>
          <w:p w:rsidR="00000000" w:rsidDel="00000000" w:rsidP="00000000" w:rsidRDefault="00000000" w:rsidRPr="00000000" w14:paraId="000002F8">
            <w:pPr>
              <w:rPr>
                <w:b w:val="1"/>
                <w:color w:val="000000"/>
                <w:u w:val="single"/>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FA">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T2.3 - Назва завдання: Навчальні табори з інноваційного навчання [Тривалість завдання: M17-53] (Головний бенефіціар: NOVA </w:t>
            </w:r>
            <w:r xmlns:w="http://schemas.openxmlformats.org/wordprocessingml/2006/main" w:rsidDel="00000000" w:rsidR="00000000" w:rsidRPr="00000000">
              <w:rPr>
                <w:sz w:val="22"/>
                <w:szCs w:val="22"/>
                <w:rtl w:val="0"/>
              </w:rPr>
              <w:t xml:space="preserve">, Бенефіціари-співробітники: </w:t>
            </w:r>
            <w:r xmlns:w="http://schemas.openxmlformats.org/wordprocessingml/2006/main" w:rsidDel="00000000" w:rsidR="00000000" w:rsidRPr="00000000">
              <w:rPr>
                <w:rtl w:val="0"/>
              </w:rPr>
              <w:t xml:space="preserve">UNICAMP, UNIBO, HUJI, STABV, UOA, EXELISIS, UNICAMP, YAGMA, KNU, UHU, UPE </w:t>
            </w:r>
            <w:r xmlns:w="http://schemas.openxmlformats.org/wordprocessingml/2006/main"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FC">
            <w:pPr xmlns:w="http://schemas.openxmlformats.org/wordprocessingml/2006/main">
              <w:jc w:val="both"/>
              <w:rPr>
                <w:b w:val="1"/>
                <w:color w:val="000000"/>
              </w:rPr>
            </w:pPr>
            <w:r xmlns:w="http://schemas.openxmlformats.org/wordprocessingml/2006/main" w:rsidDel="00000000" w:rsidR="00000000" w:rsidRPr="00000000">
              <w:rPr>
                <w:b w:val="1"/>
                <w:color w:val="000000"/>
                <w:u w:val="single"/>
                <w:rtl w:val="0"/>
              </w:rPr>
              <w:t xml:space="preserve">Завдання 2.3: </w:t>
            </w:r>
            <w:r xmlns:w="http://schemas.openxmlformats.org/wordprocessingml/2006/main" w:rsidDel="00000000" w:rsidR="00000000" w:rsidRPr="00000000">
              <w:rPr>
                <w:color w:val="000000"/>
                <w:rtl w:val="0"/>
              </w:rPr>
              <w:t xml:space="preserve">Запуск інноваційних навчальних таборів має на меті навчити </w:t>
            </w:r>
            <w:r xmlns:w="http://schemas.openxmlformats.org/wordprocessingml/2006/main" w:rsidDel="00000000" w:rsidR="00000000" w:rsidRPr="00000000">
              <w:rPr>
                <w:rtl w:val="0"/>
              </w:rPr>
              <w:t xml:space="preserve">щонайменше</w:t>
            </w:r>
            <w:r xmlns:w="http://schemas.openxmlformats.org/wordprocessingml/2006/main" w:rsidDel="00000000" w:rsidR="00000000" w:rsidRPr="00000000">
              <w:rPr>
                <w:color w:val="000000"/>
                <w:rtl w:val="0"/>
              </w:rPr>
              <w:t xml:space="preserve"> </w:t>
            </w:r>
            <w:r xmlns:w="http://schemas.openxmlformats.org/wordprocessingml/2006/main" w:rsidDel="00000000" w:rsidR="00000000" w:rsidRPr="00000000">
              <w:rPr>
                <w:rtl w:val="0"/>
              </w:rPr>
              <w:t xml:space="preserve">240 </w:t>
            </w:r>
            <w:r xmlns:w="http://schemas.openxmlformats.org/wordprocessingml/2006/main" w:rsidDel="00000000" w:rsidR="00000000" w:rsidRPr="00000000">
              <w:rPr>
                <w:color w:val="000000"/>
                <w:rtl w:val="0"/>
              </w:rPr>
              <w:t xml:space="preserve">викладачів по всій Європі </w:t>
            </w:r>
            <w:r xmlns:w="http://schemas.openxmlformats.org/wordprocessingml/2006/main" w:rsidDel="00000000" w:rsidR="00000000" w:rsidRPr="00000000">
              <w:rPr>
                <w:rtl w:val="0"/>
              </w:rPr>
              <w:t xml:space="preserve">та Південній Америці </w:t>
            </w:r>
            <w:r xmlns:w="http://schemas.openxmlformats.org/wordprocessingml/2006/main" w:rsidDel="00000000" w:rsidR="00000000" w:rsidRPr="00000000">
              <w:rPr>
                <w:color w:val="000000"/>
                <w:rtl w:val="0"/>
              </w:rPr>
              <w:t xml:space="preserve">з </w:t>
            </w:r>
            <w:r xmlns:w="http://schemas.openxmlformats.org/wordprocessingml/2006/main" w:rsidDel="00000000" w:rsidR="00000000" w:rsidRPr="00000000">
              <w:rPr>
                <w:rtl w:val="0"/>
              </w:rPr>
              <w:t xml:space="preserve">2028 </w:t>
            </w:r>
            <w:r xmlns:w="http://schemas.openxmlformats.org/wordprocessingml/2006/main" w:rsidDel="00000000" w:rsidR="00000000" w:rsidRPr="00000000">
              <w:rPr>
                <w:color w:val="000000"/>
                <w:rtl w:val="0"/>
              </w:rPr>
              <w:t xml:space="preserve">по 2030 рік, з </w:t>
            </w:r>
            <w:r xmlns:w="http://schemas.openxmlformats.org/wordprocessingml/2006/main" w:rsidDel="00000000" w:rsidR="00000000" w:rsidRPr="00000000">
              <w:rPr>
                <w:rtl w:val="0"/>
              </w:rPr>
              <w:t xml:space="preserve">двома </w:t>
            </w:r>
            <w:r xmlns:w="http://schemas.openxmlformats.org/wordprocessingml/2006/main" w:rsidDel="00000000" w:rsidR="00000000" w:rsidRPr="00000000">
              <w:rPr>
                <w:color w:val="000000"/>
                <w:rtl w:val="0"/>
              </w:rPr>
              <w:t xml:space="preserve">щорічними навчальними таборами, що проводяться </w:t>
            </w:r>
            <w:r xmlns:w="http://schemas.openxmlformats.org/wordprocessingml/2006/main" w:rsidDel="00000000" w:rsidR="00000000" w:rsidRPr="00000000">
              <w:rPr>
                <w:rtl w:val="0"/>
              </w:rPr>
              <w:t xml:space="preserve">установами- бенефіціарами </w:t>
            </w:r>
            <w:r xmlns:w="http://schemas.openxmlformats.org/wordprocessingml/2006/main" w:rsidDel="00000000" w:rsidR="00000000" w:rsidRPr="00000000">
              <w:rPr>
                <w:color w:val="000000"/>
                <w:rtl w:val="0"/>
              </w:rPr>
              <w:t xml:space="preserve">( загалом </w:t>
            </w:r>
            <w:r xmlns:w="http://schemas.openxmlformats.org/wordprocessingml/2006/main" w:rsidDel="00000000" w:rsidR="00000000" w:rsidRPr="00000000">
              <w:rPr>
                <w:rtl w:val="0"/>
              </w:rPr>
              <w:t xml:space="preserve">48 </w:t>
            </w:r>
            <w:r xmlns:w="http://schemas.openxmlformats.org/wordprocessingml/2006/main" w:rsidDel="00000000" w:rsidR="00000000" w:rsidRPr="00000000">
              <w:rPr>
                <w:color w:val="000000"/>
                <w:rtl w:val="0"/>
              </w:rPr>
              <w:t xml:space="preserve">, триденний кожен, мінімум </w:t>
            </w:r>
            <w:r xmlns:w="http://schemas.openxmlformats.org/wordprocessingml/2006/main" w:rsidDel="00000000" w:rsidR="00000000" w:rsidRPr="00000000">
              <w:rPr>
                <w:rtl w:val="0"/>
              </w:rPr>
              <w:t xml:space="preserve">5 </w:t>
            </w:r>
            <w:r xmlns:w="http://schemas.openxmlformats.org/wordprocessingml/2006/main" w:rsidDel="00000000" w:rsidR="00000000" w:rsidRPr="00000000">
              <w:rPr>
                <w:color w:val="000000"/>
                <w:rtl w:val="0"/>
              </w:rPr>
              <w:t xml:space="preserve">учасників у кожному таборі). Ці захопливі програми дають вчителям навички інтеграції освітнього пристрою Dr. Vida та сучасних методик навчання, підвищуючи залученість учнів та персоналізоване навчання. Навчальна програма охоплює інноваційну педагогіку ( </w:t>
            </w:r>
            <w:r xmlns:w="http://schemas.openxmlformats.org/wordprocessingml/2006/main" w:rsidDel="00000000" w:rsidR="00000000" w:rsidRPr="00000000">
              <w:rPr>
                <w:rtl w:val="0"/>
              </w:rPr>
              <w:t xml:space="preserve">інформація, розроблена в завданні 1.2) </w:t>
            </w:r>
            <w:r xmlns:w="http://schemas.openxmlformats.org/wordprocessingml/2006/main" w:rsidDel="00000000" w:rsidR="00000000" w:rsidRPr="00000000">
              <w:rPr>
                <w:color w:val="000000"/>
                <w:rtl w:val="0"/>
              </w:rPr>
              <w:t xml:space="preserve">, впровадження технологій ( впровадження </w:t>
            </w:r>
            <w:r xmlns:w="http://schemas.openxmlformats.org/wordprocessingml/2006/main" w:rsidDel="00000000" w:rsidR="00000000" w:rsidRPr="00000000">
              <w:rPr>
                <w:rtl w:val="0"/>
              </w:rPr>
              <w:t xml:space="preserve">Dr. Vida </w:t>
            </w:r>
            <w:r xmlns:w="http://schemas.openxmlformats.org/wordprocessingml/2006/main" w:rsidDel="00000000" w:rsidR="00000000" w:rsidRPr="00000000">
              <w:rPr>
                <w:color w:val="000000"/>
                <w:rtl w:val="0"/>
              </w:rPr>
              <w:t xml:space="preserve">) та практичне застосування ( </w:t>
            </w:r>
            <w:r xmlns:w="http://schemas.openxmlformats.org/wordprocessingml/2006/main" w:rsidDel="00000000" w:rsidR="00000000" w:rsidRPr="00000000">
              <w:rPr>
                <w:highlight w:val="yellow"/>
                <w:rtl w:val="0"/>
              </w:rPr>
              <w:t xml:space="preserve">практики </w:t>
            </w:r>
            <w:r xmlns:w="http://schemas.openxmlformats.org/wordprocessingml/2006/main" w:rsidDel="00000000" w:rsidR="00000000" w:rsidRPr="00000000">
              <w:rPr>
                <w:color w:val="000000"/>
                <w:highlight w:val="yellow"/>
                <w:rtl w:val="0"/>
              </w:rPr>
              <w:t xml:space="preserve">VIII , </w:t>
            </w:r>
            <w:r xmlns:w="http://schemas.openxmlformats.org/wordprocessingml/2006/main" w:rsidDel="00000000" w:rsidR="00000000" w:rsidRPr="00000000">
              <w:rPr>
                <w:color w:val="000000"/>
                <w:highlight w:val="yellow"/>
                <w:rtl w:val="0"/>
              </w:rPr>
              <w:t xml:space="preserve">розроблені в завданні 1.1 </w:t>
            </w:r>
            <w:r xmlns:w="http://schemas.openxmlformats.org/wordprocessingml/2006/main" w:rsidDel="00000000" w:rsidR="00000000" w:rsidRPr="00000000">
              <w:rPr>
                <w:color w:val="000000"/>
                <w:rtl w:val="0"/>
              </w:rPr>
              <w:t xml:space="preserve">), таким чином сприяючи розвитку мережі викладачів як амбасадорів освіти Dr. Vida. Це забезпечує масштабованість та стійкість шляхом впровадження цих інструментів у повсякденне навчання, поєднуючи традиційну та сучасну освіту для досягнення тривалого впливу. </w:t>
            </w:r>
            <w:r xmlns:w="http://schemas.openxmlformats.org/wordprocessingml/2006/main" w:rsidDel="00000000" w:rsidR="00000000" w:rsidRPr="00000000">
              <w:rPr>
                <w:b w:val="1"/>
                <w:color w:val="000000"/>
                <w:rtl w:val="0"/>
              </w:rPr>
              <w:t xml:space="preserve">(Навчальні табори </w:t>
            </w:r>
            <w:r xmlns:w="http://schemas.openxmlformats.org/wordprocessingml/2006/main" w:rsidDel="00000000" w:rsidR="00000000" w:rsidRPr="00000000">
              <w:rPr>
                <w:b w:val="1"/>
                <w:rtl w:val="0"/>
              </w:rPr>
              <w:t xml:space="preserve">D.2.3 </w:t>
            </w:r>
            <w:r xmlns:w="http://schemas.openxmlformats.org/wordprocessingml/2006/main" w:rsidDel="00000000" w:rsidR="00000000" w:rsidRPr="00000000">
              <w:rPr>
                <w:b w:val="1"/>
                <w:color w:val="000000"/>
                <w:rtl w:val="0"/>
              </w:rPr>
              <w:t xml:space="preserve">, місяць 42 (середньостроковий звіт) та D2.4 (заключний звіт), місяць 60 описуватиме впровадження навчальних таборів).</w:t>
            </w:r>
          </w:p>
          <w:p w:rsidR="00000000" w:rsidDel="00000000" w:rsidP="00000000" w:rsidRDefault="00000000" w:rsidRPr="00000000" w14:paraId="000002FD">
            <w:pPr>
              <w:jc w:val="both"/>
              <w:rPr>
                <w:color w:val="000000"/>
                <w:sz w:val="22"/>
                <w:szCs w:val="22"/>
              </w:rPr>
            </w:pPr>
            <w:r w:rsidDel="00000000" w:rsidR="00000000" w:rsidRPr="00000000">
              <w:rPr>
                <w:rtl w:val="0"/>
              </w:rPr>
            </w:r>
          </w:p>
        </w:tc>
      </w:tr>
    </w:tbl>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u w:val="single"/>
        </w:rPr>
      </w:pPr>
      <w:r w:rsidDel="00000000" w:rsidR="00000000" w:rsidRPr="00000000">
        <w:rPr>
          <w:rtl w:val="0"/>
        </w:rPr>
      </w:r>
    </w:p>
    <w:tbl>
      <w:tblPr>
        <w:tblStyle w:val="Table12"/>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204"/>
        <w:tblGridChange w:id="0">
          <w:tblGrid>
            <w:gridCol w:w="10204"/>
          </w:tblGrid>
        </w:tblGridChange>
      </w:tblGrid>
      <w:tr>
        <w:trPr>
          <w:cantSplit w:val="0"/>
          <w:trHeight w:val="1525.0000000000182" w:hRule="atLeast"/>
          <w:tblHeader w:val="0"/>
        </w:trPr>
        <w:tc>
          <w:tcPr>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00">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T2.4 – Назва завдання: 2-ге розширення. Розширення мережі Dr. Vida до 20 HEIS з Північної Америки, Африки та Азії [Тривалість завдання: M34-60] (Головний бенефіціар: </w:t>
            </w:r>
            <w:r xmlns:w="http://schemas.openxmlformats.org/wordprocessingml/2006/main" w:rsidDel="00000000" w:rsidR="00000000" w:rsidRPr="00000000">
              <w:rPr>
                <w:rtl w:val="0"/>
              </w:rPr>
              <w:t xml:space="preserve">UNIBO </w:t>
            </w:r>
            <w:r xmlns:w="http://schemas.openxmlformats.org/wordprocessingml/2006/main" w:rsidDel="00000000" w:rsidR="00000000" w:rsidRPr="00000000">
              <w:rPr>
                <w:sz w:val="22"/>
                <w:szCs w:val="22"/>
                <w:rtl w:val="0"/>
              </w:rPr>
              <w:t xml:space="preserve">, Бенефіціари-співробітники: </w:t>
            </w:r>
            <w:r xmlns:w="http://schemas.openxmlformats.org/wordprocessingml/2006/main" w:rsidDel="00000000" w:rsidR="00000000" w:rsidRPr="00000000">
              <w:rPr>
                <w:rtl w:val="0"/>
              </w:rPr>
              <w:t xml:space="preserve">UNICAMP, NOVA, HUJI, STABV, UOA, YAGMA, KNU, UHU, UPE </w:t>
            </w:r>
            <w:r xmlns:w="http://schemas.openxmlformats.org/wordprocessingml/2006/main" w:rsidDel="00000000" w:rsidR="00000000" w:rsidRPr="00000000">
              <w:rPr>
                <w:b w:val="1"/>
                <w:sz w:val="22"/>
                <w:szCs w:val="22"/>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01">
            <w:pPr xmlns:w="http://schemas.openxmlformats.org/wordprocessingml/2006/main">
              <w:jc w:val="both"/>
              <w:rPr>
                <w:color w:val="000000"/>
              </w:rPr>
            </w:pPr>
            <w:r xmlns:w="http://schemas.openxmlformats.org/wordprocessingml/2006/main" w:rsidDel="00000000" w:rsidR="00000000" w:rsidRPr="00000000">
              <w:rPr>
                <w:rtl w:val="0"/>
              </w:rPr>
              <w:t xml:space="preserve">Завдання 2.4 зосереджене на сприянні інноваціям у викладанні та навчанні шляхом вбудовування пристрою в основні навчальні програми та сприяння активному обміну педагогічними практиками між установами-партнерами. Воно наголошує на відповідності стандартам акредитації ступенів для забезпечення сталості та змістовної інституційної інтеграції у 20 (принаймні 10 викладачів на установу, щонайменше 2000 студентів) нових вищих навчальних закладах по всьому світу, сприяючи поширенню пристрою та концепції Dr. Vida. Результати включають спільні плани інтеграції навчальних програм, спільні навчальні ресурси, дані про впровадження, документацію з акредитації та результати пілотних проектів, усі вони розміщені на веб-сторінці проекту для підтримки прозорості, взаємного навчання та широкої освітньої участі </w:t>
            </w:r>
            <w:r xmlns:w="http://schemas.openxmlformats.org/wordprocessingml/2006/main" w:rsidDel="00000000" w:rsidR="00000000" w:rsidRPr="00000000">
              <w:rPr>
                <w:b w:val="1"/>
                <w:color w:val="000000"/>
                <w:rtl w:val="0"/>
              </w:rPr>
              <w:t xml:space="preserve">(D2.4). </w:t>
            </w:r>
            <w:r xmlns:w="http://schemas.openxmlformats.org/wordprocessingml/2006/main" w:rsidDel="00000000" w:rsidR="00000000" w:rsidRPr="00000000">
              <w:rPr>
                <w:color w:val="000000"/>
                <w:rtl w:val="0"/>
              </w:rPr>
              <w:t xml:space="preserve">(Див. таблицю E)</w:t>
            </w:r>
          </w:p>
          <w:p w:rsidR="00000000" w:rsidDel="00000000" w:rsidP="00000000" w:rsidRDefault="00000000" w:rsidRPr="00000000" w14:paraId="00000302">
            <w:pPr>
              <w:ind w:firstLine="720"/>
              <w:jc w:val="both"/>
              <w:rPr>
                <w:sz w:val="22"/>
                <w:szCs w:val="22"/>
              </w:rPr>
            </w:pPr>
            <w:r w:rsidDel="00000000" w:rsidR="00000000" w:rsidRPr="00000000">
              <w:rPr>
                <w:rtl w:val="0"/>
              </w:rPr>
            </w:r>
          </w:p>
        </w:tc>
      </w:tr>
    </w:tbl>
    <w:p w:rsidR="00000000" w:rsidDel="00000000" w:rsidP="00000000" w:rsidRDefault="00000000" w:rsidRPr="00000000" w14:paraId="00000303">
      <w:pPr>
        <w:pStyle w:val="Heading3"/>
        <w:shd w:fill="auto" w:val="clea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304">
      <w:pPr>
        <w:pStyle w:val="Heading3"/>
        <w:shd w:fill="auto" w:val="clear"/>
        <w:tabs>
          <w:tab w:val="left" w:leader="none" w:pos="720"/>
        </w:tabs>
        <w:rPr>
          <w:sz w:val="22"/>
          <w:szCs w:val="22"/>
        </w:rPr>
      </w:pPr>
      <w:r w:rsidDel="00000000" w:rsidR="00000000" w:rsidRPr="00000000">
        <w:rPr>
          <w:rtl w:val="0"/>
        </w:rPr>
      </w:r>
    </w:p>
    <w:p w:rsidR="00000000" w:rsidDel="00000000" w:rsidP="00000000" w:rsidRDefault="00000000" w:rsidRPr="00000000" w14:paraId="00000305">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Таблиця 3.1b – Опис робочого пакету</w:t>
      </w:r>
    </w:p>
    <w:tbl>
      <w:tblPr>
        <w:tblStyle w:val="Table13"/>
        <w:tblW w:w="10194.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8"/>
        <w:gridCol w:w="7796"/>
        <w:tblGridChange w:id="0">
          <w:tblGrid>
            <w:gridCol w:w="2398"/>
            <w:gridCol w:w="7796"/>
          </w:tblGrid>
        </w:tblGridChange>
      </w:tblGrid>
      <w:tr>
        <w:trPr>
          <w:cantSplit w:val="0"/>
          <w:tblHeader w:val="0"/>
        </w:trPr>
        <w:tc>
          <w:tcPr>
            <w:shd w:fill="5b9bd5" w:val="clear"/>
          </w:tcPr>
          <w:p w:rsidR="00000000" w:rsidDel="00000000" w:rsidP="00000000" w:rsidRDefault="00000000" w:rsidRPr="00000000" w14:paraId="00000306">
            <w:pPr xmlns:w="http://schemas.openxmlformats.org/wordprocessingml/2006/main">
              <w:ind w:right="-45"/>
              <w:rPr>
                <w:b w:val="1"/>
                <w:color w:val="ffffff"/>
                <w:sz w:val="22"/>
                <w:szCs w:val="22"/>
              </w:rPr>
            </w:pPr>
            <w:r xmlns:w="http://schemas.openxmlformats.org/wordprocessingml/2006/main" w:rsidDel="00000000" w:rsidR="00000000" w:rsidRPr="00000000">
              <w:rPr>
                <w:b w:val="1"/>
                <w:color w:val="ffffff"/>
                <w:sz w:val="22"/>
                <w:szCs w:val="22"/>
                <w:rtl w:val="0"/>
              </w:rPr>
              <w:t xml:space="preserve">Номер робочого пакету</w:t>
            </w:r>
          </w:p>
        </w:tc>
        <w:tc>
          <w:tcPr>
            <w:shd w:fill="5b9bd5" w:val="clear"/>
          </w:tcPr>
          <w:p w:rsidR="00000000" w:rsidDel="00000000" w:rsidP="00000000" w:rsidRDefault="00000000" w:rsidRPr="00000000" w14:paraId="00000307">
            <w:pPr xmlns:w="http://schemas.openxmlformats.org/wordprocessingml/2006/main">
              <w:ind w:right="-45"/>
              <w:jc w:val="center"/>
              <w:rPr>
                <w:b w:val="1"/>
                <w:color w:val="ffffff"/>
                <w:sz w:val="22"/>
                <w:szCs w:val="22"/>
              </w:rPr>
            </w:pPr>
            <w:r xmlns:w="http://schemas.openxmlformats.org/wordprocessingml/2006/main" w:rsidDel="00000000" w:rsidR="00000000" w:rsidRPr="00000000">
              <w:rPr>
                <w:b w:val="1"/>
                <w:color w:val="ffffff"/>
                <w:sz w:val="22"/>
                <w:szCs w:val="22"/>
                <w:rtl w:val="0"/>
              </w:rPr>
              <w:t xml:space="preserve">3</w:t>
            </w:r>
          </w:p>
        </w:tc>
      </w:tr>
      <w:tr>
        <w:trPr>
          <w:cantSplit w:val="0"/>
          <w:tblHeader w:val="0"/>
        </w:trPr>
        <w:tc>
          <w:tcPr>
            <w:shd w:fill="e2efd9" w:val="clear"/>
          </w:tcPr>
          <w:p w:rsidR="00000000" w:rsidDel="00000000" w:rsidP="00000000" w:rsidRDefault="00000000" w:rsidRPr="00000000" w14:paraId="00000308">
            <w:pPr xmlns:w="http://schemas.openxmlformats.org/wordprocessingml/2006/main">
              <w:ind w:right="-45"/>
              <w:rPr>
                <w:b w:val="1"/>
                <w:sz w:val="22"/>
                <w:szCs w:val="22"/>
              </w:rPr>
            </w:pPr>
            <w:r xmlns:w="http://schemas.openxmlformats.org/wordprocessingml/2006/main" w:rsidDel="00000000" w:rsidR="00000000" w:rsidRPr="00000000">
              <w:rPr>
                <w:b w:val="1"/>
                <w:sz w:val="22"/>
                <w:szCs w:val="22"/>
                <w:rtl w:val="0"/>
              </w:rPr>
              <w:t xml:space="preserve">Назва робочого пакету</w:t>
            </w:r>
          </w:p>
        </w:tc>
        <w:tc>
          <w:tcPr>
            <w:shd w:fill="e2efd9" w:val="clear"/>
          </w:tcPr>
          <w:p w:rsidR="00000000" w:rsidDel="00000000" w:rsidP="00000000" w:rsidRDefault="00000000" w:rsidRPr="00000000" w14:paraId="00000309">
            <w:pPr xmlns:w="http://schemas.openxmlformats.org/wordprocessingml/2006/main">
              <w:ind w:right="-45"/>
              <w:jc w:val="center"/>
              <w:rPr>
                <w:b w:val="1"/>
                <w:sz w:val="22"/>
                <w:szCs w:val="22"/>
              </w:rPr>
            </w:pPr>
            <w:r xmlns:w="http://schemas.openxmlformats.org/wordprocessingml/2006/main" w:rsidDel="00000000" w:rsidR="00000000" w:rsidRPr="00000000">
              <w:rPr>
                <w:b w:val="1"/>
                <w:color w:val="000000"/>
                <w:rtl w:val="0"/>
              </w:rPr>
              <w:t xml:space="preserve">Поширення, інформаційно-просвітницька робота та використання [ </w:t>
            </w:r>
            <w:r xmlns:w="http://schemas.openxmlformats.org/wordprocessingml/2006/main" w:rsidDel="00000000" w:rsidR="00000000" w:rsidRPr="00000000">
              <w:rPr>
                <w:b w:val="1"/>
                <w:rtl w:val="0"/>
              </w:rPr>
              <w:t xml:space="preserve">2026-2030 </w:t>
            </w:r>
            <w:r xmlns:w="http://schemas.openxmlformats.org/wordprocessingml/2006/main" w:rsidDel="00000000" w:rsidR="00000000" w:rsidRPr="00000000">
              <w:rPr>
                <w:b w:val="1"/>
                <w:color w:val="000000"/>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0A">
            <w:pPr xmlns:w="http://schemas.openxmlformats.org/wordprocessingml/2006/main">
              <w:rPr>
                <w:b w:val="1"/>
                <w:color w:val="000000"/>
              </w:rPr>
            </w:pPr>
            <w:r xmlns:w="http://schemas.openxmlformats.org/wordprocessingml/2006/main" w:rsidDel="00000000" w:rsidR="00000000" w:rsidRPr="00000000">
              <w:rPr>
                <w:b w:val="1"/>
                <w:sz w:val="22"/>
                <w:szCs w:val="22"/>
                <w:rtl w:val="0"/>
              </w:rPr>
              <w:t xml:space="preserve">Цілі: максимізувати видимість, вплив та довгострокову цінність освітньої програми Dr. Vida.</w:t>
            </w:r>
          </w:p>
          <w:p w:rsidR="00000000" w:rsidDel="00000000" w:rsidP="00000000" w:rsidRDefault="00000000" w:rsidRPr="00000000" w14:paraId="0000030B">
            <w:pPr>
              <w:jc w:val="both"/>
              <w:rPr>
                <w:b w:val="1"/>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0D">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T3.1 – Назва завдання: Розповсюдження освітніх знань доктора Віди </w:t>
            </w:r>
            <w:r xmlns:w="http://schemas.openxmlformats.org/wordprocessingml/2006/main" w:rsidDel="00000000" w:rsidR="00000000" w:rsidRPr="00000000">
              <w:rPr>
                <w:b w:val="1"/>
                <w:sz w:val="22"/>
                <w:szCs w:val="22"/>
                <w:highlight w:val="cyan"/>
                <w:rtl w:val="0"/>
              </w:rPr>
              <w:t xml:space="preserve">[Тривалість завдання: M1-60] </w:t>
            </w:r>
            <w:r xmlns:w="http://schemas.openxmlformats.org/wordprocessingml/2006/main" w:rsidDel="00000000" w:rsidR="00000000" w:rsidRPr="00000000">
              <w:rPr>
                <w:b w:val="1"/>
                <w:sz w:val="22"/>
                <w:szCs w:val="22"/>
                <w:rtl w:val="0"/>
              </w:rPr>
              <w:t xml:space="preserve">(Головний бенефіціар: </w:t>
            </w:r>
            <w:r xmlns:w="http://schemas.openxmlformats.org/wordprocessingml/2006/main" w:rsidDel="00000000" w:rsidR="00000000" w:rsidRPr="00000000">
              <w:rPr>
                <w:rtl w:val="0"/>
              </w:rPr>
              <w:t xml:space="preserve">EXELISIS </w:t>
            </w:r>
            <w:r xmlns:w="http://schemas.openxmlformats.org/wordprocessingml/2006/main" w:rsidDel="00000000" w:rsidR="00000000" w:rsidRPr="00000000">
              <w:rPr>
                <w:sz w:val="22"/>
                <w:szCs w:val="22"/>
                <w:rtl w:val="0"/>
              </w:rPr>
              <w:t xml:space="preserve">, Бенефіціари-співробітники: NOVA, </w:t>
            </w:r>
            <w:r xmlns:w="http://schemas.openxmlformats.org/wordprocessingml/2006/main" w:rsidDel="00000000" w:rsidR="00000000" w:rsidRPr="00000000">
              <w:rPr>
                <w:rtl w:val="0"/>
              </w:rPr>
              <w:t xml:space="preserve">UNICAMP, UNIBO, HUJI, STABV, UOA, EXELISIS, YAGMA, KNU, UHU, UPE </w:t>
            </w:r>
            <w:r xmlns:w="http://schemas.openxmlformats.org/wordprocessingml/2006/main" w:rsidDel="00000000" w:rsidR="00000000" w:rsidRPr="00000000">
              <w:rPr>
                <w:b w:val="1"/>
                <w:sz w:val="22"/>
                <w:szCs w:val="22"/>
                <w:shd w:fill="d9e2f3" w:val="clear"/>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0F">
            <w:pPr xmlns:w="http://schemas.openxmlformats.org/wordprocessingml/2006/main">
              <w:jc w:val="both"/>
              <w:rPr>
                <w:b w:val="1"/>
                <w:color w:val="000000"/>
              </w:rPr>
            </w:pPr>
            <w:r xmlns:w="http://schemas.openxmlformats.org/wordprocessingml/2006/main" w:rsidDel="00000000" w:rsidR="00000000" w:rsidRPr="00000000">
              <w:rPr>
                <w:b w:val="1"/>
                <w:color w:val="000000"/>
                <w:u w:val="single"/>
                <w:rtl w:val="0"/>
              </w:rPr>
              <w:t xml:space="preserve">Завдання 3.1:</w:t>
            </w:r>
            <w:r xmlns:w="http://schemas.openxmlformats.org/wordprocessingml/2006/main" w:rsidDel="00000000" w:rsidR="00000000" w:rsidRPr="00000000">
              <w:rPr>
                <w:color w:val="000000"/>
                <w:rtl w:val="0"/>
              </w:rPr>
              <w:t xml:space="preserve"> </w:t>
            </w:r>
            <w:r xmlns:w="http://schemas.openxmlformats.org/wordprocessingml/2006/main" w:rsidDel="00000000" w:rsidR="00000000" w:rsidRPr="00000000">
              <w:rPr>
                <w:b w:val="1"/>
                <w:color w:val="000000"/>
                <w:rtl w:val="0"/>
              </w:rPr>
              <w:t xml:space="preserve">План поширення інформації для охоплення наукової спільноти та визначених зацікавлених сторін. </w:t>
            </w:r>
            <w:r xmlns:w="http://schemas.openxmlformats.org/wordprocessingml/2006/main" w:rsidDel="00000000" w:rsidR="00000000" w:rsidRPr="00000000">
              <w:rPr>
                <w:color w:val="000000"/>
                <w:rtl w:val="0"/>
              </w:rPr>
              <w:t xml:space="preserve">Зосереджений на комплексному плані поширення інформації для ефективного охоплення </w:t>
            </w:r>
            <w:r xmlns:w="http://schemas.openxmlformats.org/wordprocessingml/2006/main" w:rsidDel="00000000" w:rsidR="00000000" w:rsidRPr="00000000">
              <w:rPr>
                <w:b w:val="1"/>
                <w:color w:val="000000"/>
                <w:rtl w:val="0"/>
              </w:rPr>
              <w:t xml:space="preserve">наукової спільноти та інших зацікавлених сторін. </w:t>
            </w:r>
            <w:r xmlns:w="http://schemas.openxmlformats.org/wordprocessingml/2006/main" w:rsidDel="00000000" w:rsidR="00000000" w:rsidRPr="00000000">
              <w:rPr>
                <w:color w:val="000000"/>
                <w:rtl w:val="0"/>
              </w:rPr>
              <w:t xml:space="preserve">План починається з визначення цільової аудиторії, включаючи дослідників, громадянське суспільство та політиків, та залучення їх через дискусії, фокус-групи та спільні проекти з лідерами галузі та міжнародними партнерами для узгодження досліджень з практичними потребами та цілями політики. Повідомлення будуть адаптовані до кожної аудиторії: для наукової спільноти акцент буде зроблено на новизні, методології та наслідках висновків SMART, наданні детальних рамок, наборів даних та результатів; для політиків основна увага буде приділена спрощенню складних концепцій до практичних висновків та висвітленню суспільної та політичної актуальності дослідження. Для підвищення видимості SMART організовуватиме та братиме участь у національних та міжнародних конференціях, сприяючи можливостям співпраці та мережевої взаємодії. Зусилля з поширення інформації </w:t>
            </w:r>
            <w:r xmlns:w="http://schemas.openxmlformats.org/wordprocessingml/2006/main" w:rsidDel="00000000" w:rsidR="00000000" w:rsidRPr="00000000">
              <w:rPr>
                <w:rtl w:val="0"/>
              </w:rPr>
              <w:t xml:space="preserve">використовуватимуть </w:t>
            </w:r>
            <w:r xmlns:w="http://schemas.openxmlformats.org/wordprocessingml/2006/main" w:rsidDel="00000000" w:rsidR="00000000" w:rsidRPr="00000000">
              <w:rPr>
                <w:color w:val="000000"/>
                <w:rtl w:val="0"/>
              </w:rPr>
              <w:t xml:space="preserve">різні канали, включаючи публікацію в журналах з відкритим доступом, обмін результатами на таких платформах, як ResearchGate, та організацію панельних дискусій для поєднання науки та політики. Вебсайт SMART слугуватиме центром для ресурсів та оновлень прогресу, доповнений активною присутністю на LinkedIn, X та YouTube для залучення ширшої спільноти. Інформаційні бюлетені регулярно оновлюватимуть інформацію про результати досліджень та події. Важливим компонентом плану є сприяння постійному зворотному зв'язку та взаємодії шляхом встановлення двосторонніх каналів зв'язку із зацікавленими сторонами та міжнародними партнерами для підтримки співпраці та нарощування потенціалу. Результати включають створення та підтримку веб-сайту SMART та платформ соціальних мереж </w:t>
            </w:r>
            <w:r xmlns:w="http://schemas.openxmlformats.org/wordprocessingml/2006/main" w:rsidDel="00000000" w:rsidR="00000000" w:rsidRPr="00000000">
              <w:rPr>
                <w:b w:val="1"/>
                <w:color w:val="000000"/>
                <w:rtl w:val="0"/>
              </w:rPr>
              <w:t xml:space="preserve">(D3.1). </w:t>
            </w:r>
            <w:r xmlns:w="http://schemas.openxmlformats.org/wordprocessingml/2006/main" w:rsidDel="00000000" w:rsidR="00000000" w:rsidRPr="00000000">
              <w:rPr>
                <w:color w:val="000000"/>
                <w:rtl w:val="0"/>
              </w:rPr>
              <w:t xml:space="preserve">Такий структурований підхід забезпечує ефективне поширення результатів SMART та сприяє змістовній взаємодії в усіх відповідних секторах.</w:t>
            </w:r>
          </w:p>
          <w:p w:rsidR="00000000" w:rsidDel="00000000" w:rsidP="00000000" w:rsidRDefault="00000000" w:rsidRPr="00000000" w14:paraId="00000310">
            <w:pPr>
              <w:rPr>
                <w:sz w:val="22"/>
                <w:szCs w:val="22"/>
              </w:rPr>
            </w:pPr>
            <w:r w:rsidDel="00000000" w:rsidR="00000000" w:rsidRPr="00000000">
              <w:rPr>
                <w:rtl w:val="0"/>
              </w:rPr>
            </w:r>
          </w:p>
        </w:tc>
      </w:tr>
      <w:tr>
        <w:trPr>
          <w:cantSplit w:val="0"/>
          <w:trHeight w:val="807.9296875000728" w:hRule="atLeast"/>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12">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T3.2 - Назва завдання: Комунікаційна стратегія [Тривалість завдання: M1-60] (Головний бенефіціар: </w:t>
            </w:r>
            <w:r xmlns:w="http://schemas.openxmlformats.org/wordprocessingml/2006/main" w:rsidDel="00000000" w:rsidR="00000000" w:rsidRPr="00000000">
              <w:rPr>
                <w:rtl w:val="0"/>
              </w:rPr>
              <w:t xml:space="preserve">EXELISIS </w:t>
            </w:r>
            <w:r xmlns:w="http://schemas.openxmlformats.org/wordprocessingml/2006/main" w:rsidDel="00000000" w:rsidR="00000000" w:rsidRPr="00000000">
              <w:rPr>
                <w:sz w:val="22"/>
                <w:szCs w:val="22"/>
                <w:rtl w:val="0"/>
              </w:rPr>
              <w:t xml:space="preserve">, Бенефіціари-співробітники: NOVA, </w:t>
            </w:r>
            <w:r xmlns:w="http://schemas.openxmlformats.org/wordprocessingml/2006/main" w:rsidDel="00000000" w:rsidR="00000000" w:rsidRPr="00000000">
              <w:rPr>
                <w:rtl w:val="0"/>
              </w:rPr>
              <w:t xml:space="preserve">UNICAMP, UNIBO, HUJI, STABV, UOA, EXELISIS, YAGMA, KNU, UHU, UPE </w:t>
            </w:r>
            <w:r xmlns:w="http://schemas.openxmlformats.org/wordprocessingml/2006/main"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14">
            <w:pPr xmlns:w="http://schemas.openxmlformats.org/wordprocessingml/2006/main">
              <w:jc w:val="both"/>
              <w:rPr>
                <w:b w:val="1"/>
                <w:color w:val="000000"/>
              </w:rPr>
            </w:pPr>
            <w:r xmlns:w="http://schemas.openxmlformats.org/wordprocessingml/2006/main" w:rsidDel="00000000" w:rsidR="00000000" w:rsidRPr="00000000">
              <w:rPr>
                <w:b w:val="1"/>
                <w:color w:val="000000"/>
                <w:u w:val="single"/>
                <w:rtl w:val="0"/>
              </w:rPr>
              <w:t xml:space="preserve">Завдання 3.2 </w:t>
            </w:r>
            <w:r xmlns:w="http://schemas.openxmlformats.org/wordprocessingml/2006/main" w:rsidDel="00000000" w:rsidR="00000000" w:rsidRPr="00000000">
              <w:rPr>
                <w:b w:val="1"/>
                <w:color w:val="000000"/>
                <w:rtl w:val="0"/>
              </w:rPr>
              <w:t xml:space="preserve">: Це завдання зосереджено на </w:t>
            </w:r>
            <w:r xmlns:w="http://schemas.openxmlformats.org/wordprocessingml/2006/main" w:rsidDel="00000000" w:rsidR="00000000" w:rsidRPr="00000000">
              <w:rPr>
                <w:b w:val="1"/>
                <w:rtl w:val="0"/>
              </w:rPr>
              <w:t xml:space="preserve">громадянському </w:t>
            </w:r>
            <w:r xmlns:w="http://schemas.openxmlformats.org/wordprocessingml/2006/main" w:rsidDel="00000000" w:rsidR="00000000" w:rsidRPr="00000000">
              <w:rPr>
                <w:b w:val="1"/>
                <w:color w:val="000000"/>
                <w:rtl w:val="0"/>
              </w:rPr>
              <w:t xml:space="preserve">суспільстві (середні школи). Комунікаційна стратегія. </w:t>
            </w:r>
            <w:r xmlns:w="http://schemas.openxmlformats.org/wordprocessingml/2006/main" w:rsidDel="00000000" w:rsidR="00000000" w:rsidRPr="00000000">
              <w:rPr>
                <w:color w:val="000000"/>
                <w:rtl w:val="0"/>
              </w:rPr>
              <w:t xml:space="preserve">Комунікаційна діяльність проекту SMART буде здійснюватися протягом усього його періоду, спрямована на залучення громадян. Вона включатиме такі елементи: </w:t>
            </w:r>
            <w:r xmlns:w="http://schemas.openxmlformats.org/wordprocessingml/2006/main" w:rsidDel="00000000" w:rsidR="00000000" w:rsidRPr="00000000">
              <w:rPr>
                <w:b w:val="1"/>
                <w:color w:val="000000"/>
                <w:rtl w:val="0"/>
              </w:rPr>
              <w:t xml:space="preserve">(1) План комунікації </w:t>
            </w:r>
            <w:r xmlns:w="http://schemas.openxmlformats.org/wordprocessingml/2006/main" w:rsidDel="00000000" w:rsidR="00000000" w:rsidRPr="00000000">
              <w:rPr>
                <w:color w:val="000000"/>
                <w:rtl w:val="0"/>
              </w:rPr>
              <w:t xml:space="preserve">: Розробка комплексного плану, що окреслює основні етапи, результати та події, використовуючи такі канали, як електронні розсилки, веб-сайт проекту та соціальні мережі для цільової інформаційно-просвітницької роботи; </w:t>
            </w:r>
            <w:r xmlns:w="http://schemas.openxmlformats.org/wordprocessingml/2006/main" w:rsidDel="00000000" w:rsidR="00000000" w:rsidRPr="00000000">
              <w:rPr>
                <w:b w:val="1"/>
                <w:color w:val="000000"/>
                <w:rtl w:val="0"/>
              </w:rPr>
              <w:t xml:space="preserve">(2) Списки розсилки </w:t>
            </w:r>
            <w:r xmlns:w="http://schemas.openxmlformats.org/wordprocessingml/2006/main" w:rsidDel="00000000" w:rsidR="00000000" w:rsidRPr="00000000">
              <w:rPr>
                <w:color w:val="000000"/>
                <w:rtl w:val="0"/>
              </w:rPr>
              <w:t xml:space="preserve">: Додавання інструменту підписки на веб-сайт, що дозволить </w:t>
            </w:r>
            <w:r xmlns:w="http://schemas.openxmlformats.org/wordprocessingml/2006/main" w:rsidDel="00000000" w:rsidR="00000000" w:rsidRPr="00000000">
              <w:rPr>
                <w:rtl w:val="0"/>
              </w:rPr>
              <w:t xml:space="preserve">середнім школам </w:t>
            </w:r>
            <w:r xmlns:w="http://schemas.openxmlformats.org/wordprocessingml/2006/main" w:rsidDel="00000000" w:rsidR="00000000" w:rsidRPr="00000000">
              <w:rPr>
                <w:color w:val="000000"/>
                <w:rtl w:val="0"/>
              </w:rPr>
              <w:t xml:space="preserve">підписуватися на розсилки та публічні оновлення, забезпечуючи постійну взаємодію; </w:t>
            </w:r>
            <w:r xmlns:w="http://schemas.openxmlformats.org/wordprocessingml/2006/main" w:rsidDel="00000000" w:rsidR="00000000" w:rsidRPr="00000000">
              <w:rPr>
                <w:b w:val="1"/>
                <w:color w:val="000000"/>
                <w:rtl w:val="0"/>
              </w:rPr>
              <w:t xml:space="preserve">(3) Візуальна комунікація </w:t>
            </w:r>
            <w:r xmlns:w="http://schemas.openxmlformats.org/wordprocessingml/2006/main" w:rsidDel="00000000" w:rsidR="00000000" w:rsidRPr="00000000">
              <w:rPr>
                <w:color w:val="000000"/>
                <w:rtl w:val="0"/>
              </w:rPr>
              <w:t xml:space="preserve">: Використання інфографіки, діаграм та схем для представлення складної інформації у зрозумілій та доступній формі для різної аудиторії; </w:t>
            </w:r>
            <w:r xmlns:w="http://schemas.openxmlformats.org/wordprocessingml/2006/main" w:rsidDel="00000000" w:rsidR="00000000" w:rsidRPr="00000000">
              <w:rPr>
                <w:b w:val="1"/>
                <w:color w:val="000000"/>
                <w:rtl w:val="0"/>
              </w:rPr>
              <w:t xml:space="preserve">(4) Цікаві комунікаційні матеріали </w:t>
            </w:r>
            <w:r xmlns:w="http://schemas.openxmlformats.org/wordprocessingml/2006/main" w:rsidDel="00000000" w:rsidR="00000000" w:rsidRPr="00000000">
              <w:rPr>
                <w:color w:val="000000"/>
                <w:rtl w:val="0"/>
              </w:rPr>
              <w:t xml:space="preserve">: Створення відеопрезентації; Випуск прес-оголошень та інформаційних бюлетенів; Розробка інформаційних бюлетенів, брошури проекту та брошури для </w:t>
            </w:r>
            <w:r xmlns:w="http://schemas.openxmlformats.org/wordprocessingml/2006/main" w:rsidDel="00000000" w:rsidR="00000000" w:rsidRPr="00000000">
              <w:rPr>
                <w:rtl w:val="0"/>
              </w:rPr>
              <w:t xml:space="preserve">вчителів </w:t>
            </w:r>
            <w:r xmlns:w="http://schemas.openxmlformats.org/wordprocessingml/2006/main" w:rsidDel="00000000" w:rsidR="00000000" w:rsidRPr="00000000">
              <w:rPr>
                <w:color w:val="000000"/>
                <w:rtl w:val="0"/>
              </w:rPr>
              <w:t xml:space="preserve">про скринінг, </w:t>
            </w:r>
            <w:r xmlns:w="http://schemas.openxmlformats.org/wordprocessingml/2006/main" w:rsidDel="00000000" w:rsidR="00000000" w:rsidRPr="00000000">
              <w:rPr>
                <w:rtl w:val="0"/>
              </w:rPr>
              <w:t xml:space="preserve">практичний досвід </w:t>
            </w:r>
            <w:r xmlns:w="http://schemas.openxmlformats.org/wordprocessingml/2006/main" w:rsidDel="00000000" w:rsidR="00000000" w:rsidRPr="00000000">
              <w:rPr>
                <w:color w:val="000000"/>
                <w:rtl w:val="0"/>
              </w:rPr>
              <w:t xml:space="preserve">та адвокацію; </w:t>
            </w:r>
            <w:r xmlns:w="http://schemas.openxmlformats.org/wordprocessingml/2006/main" w:rsidDel="00000000" w:rsidR="00000000" w:rsidRPr="00000000">
              <w:rPr>
                <w:b w:val="1"/>
                <w:color w:val="000000"/>
                <w:rtl w:val="0"/>
              </w:rPr>
              <w:t xml:space="preserve">(5) Зворотній зв'язок та огляд </w:t>
            </w:r>
            <w:r xmlns:w="http://schemas.openxmlformats.org/wordprocessingml/2006/main" w:rsidDel="00000000" w:rsidR="00000000" w:rsidRPr="00000000">
              <w:rPr>
                <w:color w:val="000000"/>
                <w:rtl w:val="0"/>
              </w:rPr>
              <w:t xml:space="preserve">: Регулярна оцінка ефективності комунікаційних зусиль та внесення коректив на основі внеску зацікавлених сторін; </w:t>
            </w:r>
            <w:r xmlns:w="http://schemas.openxmlformats.org/wordprocessingml/2006/main" w:rsidDel="00000000" w:rsidR="00000000" w:rsidRPr="00000000">
              <w:rPr>
                <w:b w:val="1"/>
                <w:color w:val="000000"/>
                <w:rtl w:val="0"/>
              </w:rPr>
              <w:t xml:space="preserve">(6) Міжгалузева співпраця: </w:t>
            </w:r>
            <w:r xmlns:w="http://schemas.openxmlformats.org/wordprocessingml/2006/main" w:rsidDel="00000000" w:rsidR="00000000" w:rsidRPr="00000000">
              <w:rPr>
                <w:color w:val="000000"/>
                <w:rtl w:val="0"/>
              </w:rPr>
              <w:t xml:space="preserve">Сприяти міждисциплінарній співпраці для забезпечення відповідності результатів проекту політиці та потребам галузі. </w:t>
            </w:r>
            <w:r xmlns:w="http://schemas.openxmlformats.org/wordprocessingml/2006/main" w:rsidDel="00000000" w:rsidR="00000000" w:rsidRPr="00000000">
              <w:rPr>
                <w:b w:val="1"/>
                <w:rtl w:val="0"/>
              </w:rPr>
              <w:t xml:space="preserve">( </w:t>
            </w:r>
            <w:r xmlns:w="http://schemas.openxmlformats.org/wordprocessingml/2006/main" w:rsidDel="00000000" w:rsidR="00000000" w:rsidRPr="00000000">
              <w:rPr>
                <w:b w:val="1"/>
                <w:color w:val="000000"/>
                <w:rtl w:val="0"/>
              </w:rPr>
              <w:t xml:space="preserve">D3.2 </w:t>
            </w:r>
            <w:r xmlns:w="http://schemas.openxmlformats.org/wordprocessingml/2006/main" w:rsidDel="00000000" w:rsidR="00000000" w:rsidRPr="00000000">
              <w:rPr>
                <w:b w:val="1"/>
                <w:color w:val="000000"/>
                <w:rtl w:val="0"/>
              </w:rPr>
              <w:t xml:space="preserve">).</w:t>
            </w:r>
          </w:p>
          <w:p w:rsidR="00000000" w:rsidDel="00000000" w:rsidP="00000000" w:rsidRDefault="00000000" w:rsidRPr="00000000" w14:paraId="00000315">
            <w:pPr>
              <w:jc w:val="both"/>
              <w:rPr>
                <w:color w:val="000000"/>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17">
            <w:pPr xmlns:w="http://schemas.openxmlformats.org/wordprocessingml/2006/main">
              <w:ind w:left="-28" w:firstLine="0"/>
              <w:rPr>
                <w:b w:val="1"/>
                <w:sz w:val="22"/>
                <w:szCs w:val="22"/>
              </w:rPr>
            </w:pPr>
            <w:r xmlns:w="http://schemas.openxmlformats.org/wordprocessingml/2006/main" w:rsidDel="00000000" w:rsidR="00000000" w:rsidRPr="00000000">
              <w:rPr>
                <w:b w:val="1"/>
                <w:color w:val="000000"/>
                <w:sz w:val="22"/>
                <w:szCs w:val="22"/>
                <w:rtl w:val="0"/>
              </w:rPr>
              <w:t xml:space="preserve">T3.3 – Назва завдання </w:t>
            </w:r>
            <w:r xmlns:w="http://schemas.openxmlformats.org/wordprocessingml/2006/main" w:rsidDel="00000000" w:rsidR="00000000" w:rsidRPr="00000000">
              <w:rPr>
                <w:b w:val="1"/>
                <w:sz w:val="22"/>
                <w:szCs w:val="22"/>
                <w:rtl w:val="0"/>
              </w:rPr>
              <w:t xml:space="preserve">: </w:t>
            </w:r>
            <w:r xmlns:w="http://schemas.openxmlformats.org/wordprocessingml/2006/main" w:rsidDel="00000000" w:rsidR="00000000" w:rsidRPr="00000000">
              <w:rPr>
                <w:b w:val="1"/>
                <w:rtl w:val="0"/>
              </w:rPr>
              <w:t xml:space="preserve">Експлуатація </w:t>
            </w:r>
            <w:r xmlns:w="http://schemas.openxmlformats.org/wordprocessingml/2006/main" w:rsidDel="00000000" w:rsidR="00000000" w:rsidRPr="00000000">
              <w:rPr>
                <w:b w:val="1"/>
                <w:sz w:val="22"/>
                <w:szCs w:val="22"/>
                <w:rtl w:val="0"/>
              </w:rPr>
              <w:t xml:space="preserve">[Тривалість завдання: M1-60] (Головний бенефіціар: </w:t>
            </w:r>
            <w:r xmlns:w="http://schemas.openxmlformats.org/wordprocessingml/2006/main" w:rsidDel="00000000" w:rsidR="00000000" w:rsidRPr="00000000">
              <w:rPr>
                <w:rtl w:val="0"/>
              </w:rPr>
              <w:t xml:space="preserve">EXELISIS </w:t>
            </w:r>
            <w:r xmlns:w="http://schemas.openxmlformats.org/wordprocessingml/2006/main" w:rsidDel="00000000" w:rsidR="00000000" w:rsidRPr="00000000">
              <w:rPr>
                <w:sz w:val="22"/>
                <w:szCs w:val="22"/>
                <w:rtl w:val="0"/>
              </w:rPr>
              <w:t xml:space="preserve">, Бенефіціари-співробітники: NOVA, </w:t>
            </w:r>
            <w:r xmlns:w="http://schemas.openxmlformats.org/wordprocessingml/2006/main" w:rsidDel="00000000" w:rsidR="00000000" w:rsidRPr="00000000">
              <w:rPr>
                <w:rtl w:val="0"/>
              </w:rPr>
              <w:t xml:space="preserve">UNICAMP, UNIBO, HUJI, STABV, UOA, EXELISIS, YAGMA, KNU, UHU, UPE </w:t>
            </w:r>
            <w:r xmlns:w="http://schemas.openxmlformats.org/wordprocessingml/2006/main" w:rsidDel="00000000" w:rsidR="00000000" w:rsidRPr="00000000">
              <w:rPr>
                <w:b w:val="1"/>
                <w:sz w:val="22"/>
                <w:szCs w:val="22"/>
                <w:rtl w:val="0"/>
              </w:rPr>
              <w:t xml:space="preserve">)</w:t>
            </w:r>
          </w:p>
          <w:p w:rsidR="00000000" w:rsidDel="00000000" w:rsidP="00000000" w:rsidRDefault="00000000" w:rsidRPr="00000000" w14:paraId="00000318">
            <w:pPr>
              <w:ind w:left="-28" w:firstLine="0"/>
              <w:rPr>
                <w:b w:val="1"/>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1A">
            <w:pPr xmlns:w="http://schemas.openxmlformats.org/wordprocessingml/2006/main">
              <w:jc w:val="both"/>
              <w:rPr>
                <w:b w:val="1"/>
                <w:color w:val="000000"/>
              </w:rPr>
            </w:pPr>
            <w:r xmlns:w="http://schemas.openxmlformats.org/wordprocessingml/2006/main" w:rsidDel="00000000" w:rsidR="00000000" w:rsidRPr="00000000">
              <w:rPr>
                <w:b w:val="1"/>
                <w:color w:val="000000"/>
                <w:u w:val="single"/>
                <w:rtl w:val="0"/>
              </w:rPr>
              <w:t xml:space="preserve">Завдання 3.3 </w:t>
            </w:r>
            <w:r xmlns:w="http://schemas.openxmlformats.org/wordprocessingml/2006/main" w:rsidDel="00000000" w:rsidR="00000000" w:rsidRPr="00000000">
              <w:rPr>
                <w:b w:val="1"/>
                <w:color w:val="000000"/>
                <w:rtl w:val="0"/>
              </w:rPr>
              <w:t xml:space="preserve">: Експлуатація. </w:t>
            </w:r>
            <w:r xmlns:w="http://schemas.openxmlformats.org/wordprocessingml/2006/main" w:rsidDel="00000000" w:rsidR="00000000" w:rsidRPr="00000000">
              <w:rPr>
                <w:color w:val="000000"/>
                <w:rtl w:val="0"/>
              </w:rPr>
              <w:t xml:space="preserve">На початку проекту буде розроблено План управління даними (ПУД) для забезпечення ефективного використання та довгострокової стійкості. На початкових етапах буде проведено внутрішнє опитування щодо інновацій з використанням структурованих анкет для чіткого визначення результатів, які можна використовувати, та оцінки їхнього рівня технологічної готовності (РГГ). Крім того, буде проведено аналіз загального доступного ринку (ЗАР) для галузей застосування SMART. Протягом усього періоду реалізації проекту </w:t>
            </w:r>
            <w:r xmlns:w="http://schemas.openxmlformats.org/wordprocessingml/2006/main" w:rsidDel="00000000" w:rsidR="00000000" w:rsidRPr="00000000">
              <w:rPr>
                <w:color w:val="000000"/>
                <w:rtl w:val="0"/>
              </w:rPr>
              <w:t xml:space="preserve">буде здійснюватися постійний моніторинг нових можливостей фінансування в рамках національних </w:t>
            </w:r>
            <w:r xmlns:w="http://schemas.openxmlformats.org/wordprocessingml/2006/main" w:rsidDel="00000000" w:rsidR="00000000" w:rsidRPr="00000000">
              <w:rPr>
                <w:rtl w:val="0"/>
              </w:rPr>
              <w:t xml:space="preserve">та європейських конкурсів для всіх партнерів </w:t>
            </w:r>
            <w:r xmlns:w="http://schemas.openxmlformats.org/wordprocessingml/2006/main" w:rsidDel="00000000" w:rsidR="00000000" w:rsidRPr="00000000">
              <w:rPr>
                <w:b w:val="1"/>
                <w:color w:val="000000"/>
                <w:rtl w:val="0"/>
              </w:rPr>
              <w:t xml:space="preserve">(D3.3).</w:t>
            </w:r>
          </w:p>
          <w:p w:rsidR="00000000" w:rsidDel="00000000" w:rsidP="00000000" w:rsidRDefault="00000000" w:rsidRPr="00000000" w14:paraId="0000031B">
            <w:pPr>
              <w:jc w:val="both"/>
              <w:rPr>
                <w:b w:val="1"/>
                <w:sz w:val="22"/>
                <w:szCs w:val="22"/>
              </w:rPr>
            </w:pPr>
            <w:r w:rsidDel="00000000" w:rsidR="00000000" w:rsidRPr="00000000">
              <w:rPr>
                <w:rtl w:val="0"/>
              </w:rPr>
            </w:r>
          </w:p>
        </w:tc>
      </w:tr>
    </w:tbl>
    <w:p w:rsidR="00000000" w:rsidDel="00000000" w:rsidP="00000000" w:rsidRDefault="00000000" w:rsidRPr="00000000" w14:paraId="0000031D">
      <w:pPr>
        <w:spacing w:after="120" w:lineRule="auto"/>
        <w:jc w:val="center"/>
        <w:rPr>
          <w:b w:val="1"/>
          <w:i w:val="1"/>
          <w:color w:val="000000"/>
          <w:sz w:val="22"/>
          <w:szCs w:val="22"/>
          <w:highlight w:val="yellow"/>
        </w:rPr>
      </w:pPr>
      <w:r w:rsidDel="00000000" w:rsidR="00000000" w:rsidRPr="00000000">
        <w:rPr>
          <w:rtl w:val="0"/>
        </w:rPr>
      </w:r>
    </w:p>
    <w:p w:rsidR="00000000" w:rsidDel="00000000" w:rsidP="00000000" w:rsidRDefault="00000000" w:rsidRPr="00000000" w14:paraId="0000031E">
      <w:pPr>
        <w:spacing w:after="120" w:lineRule="auto"/>
        <w:jc w:val="center"/>
        <w:rPr>
          <w:b w:val="1"/>
          <w:i w:val="1"/>
          <w:color w:val="000000"/>
          <w:sz w:val="22"/>
          <w:szCs w:val="22"/>
          <w:highlight w:val="yellow"/>
        </w:rPr>
      </w:pPr>
      <w:r w:rsidDel="00000000" w:rsidR="00000000" w:rsidRPr="00000000">
        <w:rPr>
          <w:rtl w:val="0"/>
        </w:rPr>
      </w:r>
    </w:p>
    <w:p w:rsidR="00000000" w:rsidDel="00000000" w:rsidP="00000000" w:rsidRDefault="00000000" w:rsidRPr="00000000" w14:paraId="0000031F">
      <w:pPr>
        <w:spacing w:after="120" w:lineRule="auto"/>
        <w:jc w:val="center"/>
        <w:rPr>
          <w:b w:val="1"/>
          <w:i w:val="1"/>
          <w:color w:val="000000"/>
          <w:sz w:val="22"/>
          <w:szCs w:val="22"/>
          <w:highlight w:val="yellow"/>
        </w:rPr>
      </w:pPr>
      <w:r w:rsidDel="00000000" w:rsidR="00000000" w:rsidRPr="00000000">
        <w:rPr>
          <w:rtl w:val="0"/>
        </w:rPr>
      </w:r>
    </w:p>
    <w:p w:rsidR="00000000" w:rsidDel="00000000" w:rsidP="00000000" w:rsidRDefault="00000000" w:rsidRPr="00000000" w14:paraId="00000320">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1">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2">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3">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4">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5">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6">
      <w:pPr>
        <w:spacing w:after="120" w:lineRule="auto"/>
        <w:jc w:val="center"/>
        <w:rPr>
          <w:b w:val="1"/>
          <w:i w:val="1"/>
          <w:color w:val="000000"/>
          <w:sz w:val="22"/>
          <w:szCs w:val="22"/>
          <w:highlight w:val="yellow"/>
        </w:rPr>
      </w:pPr>
      <w:r w:rsidDel="00000000" w:rsidR="00000000" w:rsidRPr="00000000">
        <w:rPr>
          <w:rtl w:val="0"/>
        </w:rPr>
      </w:r>
    </w:p>
    <w:p w:rsidR="00000000" w:rsidDel="00000000" w:rsidP="00000000" w:rsidRDefault="00000000" w:rsidRPr="00000000" w14:paraId="00000327">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Таблиця 3.1b – Опис робочого пакету</w:t>
      </w:r>
    </w:p>
    <w:tbl>
      <w:tblPr>
        <w:tblStyle w:val="Table14"/>
        <w:tblW w:w="10194.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8"/>
        <w:gridCol w:w="7796"/>
        <w:tblGridChange w:id="0">
          <w:tblGrid>
            <w:gridCol w:w="2398"/>
            <w:gridCol w:w="7796"/>
          </w:tblGrid>
        </w:tblGridChange>
      </w:tblGrid>
      <w:tr>
        <w:trPr>
          <w:cantSplit w:val="0"/>
          <w:tblHeader w:val="0"/>
        </w:trPr>
        <w:tc>
          <w:tcPr>
            <w:shd w:fill="5b9bd5" w:val="clear"/>
          </w:tcPr>
          <w:p w:rsidR="00000000" w:rsidDel="00000000" w:rsidP="00000000" w:rsidRDefault="00000000" w:rsidRPr="00000000" w14:paraId="00000328">
            <w:pPr xmlns:w="http://schemas.openxmlformats.org/wordprocessingml/2006/main">
              <w:ind w:right="-45"/>
              <w:rPr>
                <w:b w:val="1"/>
                <w:color w:val="ffffff"/>
                <w:sz w:val="22"/>
                <w:szCs w:val="22"/>
              </w:rPr>
            </w:pPr>
            <w:r xmlns:w="http://schemas.openxmlformats.org/wordprocessingml/2006/main" w:rsidDel="00000000" w:rsidR="00000000" w:rsidRPr="00000000">
              <w:rPr>
                <w:b w:val="1"/>
                <w:color w:val="ffffff"/>
                <w:sz w:val="22"/>
                <w:szCs w:val="22"/>
                <w:rtl w:val="0"/>
              </w:rPr>
              <w:t xml:space="preserve">Номер робочого пакету</w:t>
            </w:r>
          </w:p>
        </w:tc>
        <w:tc>
          <w:tcPr>
            <w:shd w:fill="5b9bd5" w:val="clear"/>
          </w:tcPr>
          <w:p w:rsidR="00000000" w:rsidDel="00000000" w:rsidP="00000000" w:rsidRDefault="00000000" w:rsidRPr="00000000" w14:paraId="00000329">
            <w:pPr xmlns:w="http://schemas.openxmlformats.org/wordprocessingml/2006/main">
              <w:ind w:right="-45"/>
              <w:jc w:val="center"/>
              <w:rPr>
                <w:b w:val="1"/>
                <w:color w:val="ffffff"/>
                <w:sz w:val="22"/>
                <w:szCs w:val="22"/>
              </w:rPr>
            </w:pPr>
            <w:r xmlns:w="http://schemas.openxmlformats.org/wordprocessingml/2006/main" w:rsidDel="00000000" w:rsidR="00000000" w:rsidRPr="00000000">
              <w:rPr>
                <w:b w:val="1"/>
                <w:color w:val="ffffff"/>
                <w:sz w:val="22"/>
                <w:szCs w:val="22"/>
                <w:rtl w:val="0"/>
              </w:rPr>
              <w:t xml:space="preserve">4</w:t>
            </w:r>
          </w:p>
        </w:tc>
      </w:tr>
      <w:tr>
        <w:trPr>
          <w:cantSplit w:val="0"/>
          <w:trHeight w:val="285" w:hRule="atLeast"/>
          <w:tblHeader w:val="0"/>
        </w:trPr>
        <w:tc>
          <w:tcPr>
            <w:shd w:fill="e2efd9" w:val="clear"/>
          </w:tcPr>
          <w:p w:rsidR="00000000" w:rsidDel="00000000" w:rsidP="00000000" w:rsidRDefault="00000000" w:rsidRPr="00000000" w14:paraId="0000032A">
            <w:pPr xmlns:w="http://schemas.openxmlformats.org/wordprocessingml/2006/main">
              <w:ind w:right="-45"/>
              <w:rPr>
                <w:b w:val="1"/>
                <w:sz w:val="22"/>
                <w:szCs w:val="22"/>
              </w:rPr>
            </w:pPr>
            <w:r xmlns:w="http://schemas.openxmlformats.org/wordprocessingml/2006/main" w:rsidDel="00000000" w:rsidR="00000000" w:rsidRPr="00000000">
              <w:rPr>
                <w:b w:val="1"/>
                <w:sz w:val="22"/>
                <w:szCs w:val="22"/>
                <w:rtl w:val="0"/>
              </w:rPr>
              <w:t xml:space="preserve">Назва робочого пакету</w:t>
            </w:r>
          </w:p>
        </w:tc>
        <w:tc>
          <w:tcPr>
            <w:shd w:fill="e2efd9" w:val="clear"/>
          </w:tcPr>
          <w:p w:rsidR="00000000" w:rsidDel="00000000" w:rsidP="00000000" w:rsidRDefault="00000000" w:rsidRPr="00000000" w14:paraId="0000032B">
            <w:pPr xmlns:w="http://schemas.openxmlformats.org/wordprocessingml/2006/main">
              <w:ind w:right="-45"/>
              <w:jc w:val="center"/>
              <w:rPr>
                <w:b w:val="1"/>
                <w:sz w:val="22"/>
                <w:szCs w:val="22"/>
              </w:rPr>
            </w:pPr>
            <w:r xmlns:w="http://schemas.openxmlformats.org/wordprocessingml/2006/main" w:rsidDel="00000000" w:rsidR="00000000" w:rsidRPr="00000000">
              <w:rPr>
                <w:b w:val="1"/>
                <w:color w:val="000000"/>
                <w:rtl w:val="0"/>
              </w:rPr>
              <w:t xml:space="preserve">Управління проектами та правами інтелектуальної власності ( </w:t>
            </w:r>
            <w:r xmlns:w="http://schemas.openxmlformats.org/wordprocessingml/2006/main" w:rsidDel="00000000" w:rsidR="00000000" w:rsidRPr="00000000">
              <w:rPr>
                <w:b w:val="1"/>
                <w:rtl w:val="0"/>
              </w:rPr>
              <w:t xml:space="preserve">2026-2030 </w:t>
            </w:r>
            <w:r xmlns:w="http://schemas.openxmlformats.org/wordprocessingml/2006/main" w:rsidDel="00000000" w:rsidR="00000000" w:rsidRPr="00000000">
              <w:rPr>
                <w:b w:val="1"/>
                <w:color w:val="000000"/>
                <w:rtl w:val="0"/>
              </w:rPr>
              <w:t xml:space="preserve">)</w:t>
            </w:r>
          </w:p>
        </w:tc>
      </w:tr>
      <w:tr>
        <w:trPr>
          <w:cantSplit w:val="0"/>
          <w:trHeight w:val="1343" w:hRule="atLeast"/>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2C">
            <w:pPr xmlns:w="http://schemas.openxmlformats.org/wordprocessingml/2006/main">
              <w:jc w:val="both"/>
              <w:rPr>
                <w:b w:val="1"/>
                <w:color w:val="000000"/>
              </w:rPr>
            </w:pPr>
            <w:r xmlns:w="http://schemas.openxmlformats.org/wordprocessingml/2006/main" w:rsidDel="00000000" w:rsidR="00000000" w:rsidRPr="00000000">
              <w:rPr>
                <w:b w:val="1"/>
                <w:sz w:val="22"/>
                <w:szCs w:val="22"/>
                <w:rtl w:val="0"/>
              </w:rPr>
              <w:t xml:space="preserve">Цілі:</w:t>
            </w:r>
          </w:p>
          <w:p w:rsidR="00000000" w:rsidDel="00000000" w:rsidP="00000000" w:rsidRDefault="00000000" w:rsidRPr="00000000" w14:paraId="0000032D">
            <w:pPr xmlns:w="http://schemas.openxmlformats.org/wordprocessingml/2006/main">
              <w:jc w:val="both"/>
              <w:rPr>
                <w:b w:val="1"/>
                <w:sz w:val="22"/>
                <w:szCs w:val="22"/>
              </w:rPr>
            </w:pPr>
            <w:r xmlns:w="http://schemas.openxmlformats.org/wordprocessingml/2006/main" w:rsidDel="00000000" w:rsidR="00000000" w:rsidRPr="00000000">
              <w:rPr>
                <w:color w:val="000000"/>
                <w:rtl w:val="0"/>
              </w:rPr>
              <w:t xml:space="preserve">Цей робочий пакет забезпечує ефективну координацію проекту, управління правами інтелектуальної власності та інтеграцію гендерної рівності.</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2F">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T4.1 – Назва завдання: </w:t>
            </w:r>
            <w:r xmlns:w="http://schemas.openxmlformats.org/wordprocessingml/2006/main" w:rsidDel="00000000" w:rsidR="00000000" w:rsidRPr="00000000">
              <w:rPr>
                <w:b w:val="1"/>
                <w:rtl w:val="0"/>
              </w:rPr>
              <w:t xml:space="preserve">щоденне управління. </w:t>
            </w:r>
            <w:r xmlns:w="http://schemas.openxmlformats.org/wordprocessingml/2006/main" w:rsidDel="00000000" w:rsidR="00000000" w:rsidRPr="00000000">
              <w:rPr>
                <w:b w:val="1"/>
                <w:sz w:val="22"/>
                <w:szCs w:val="22"/>
                <w:rtl w:val="0"/>
              </w:rPr>
              <w:t xml:space="preserve">[Тривалість завдання, M1-60]</w:t>
            </w:r>
            <w:r xmlns:w="http://schemas.openxmlformats.org/wordprocessingml/2006/main" w:rsidDel="00000000" w:rsidR="00000000" w:rsidRPr="00000000">
              <w:rPr>
                <w:b w:val="1"/>
                <w:rtl w:val="0"/>
              </w:rPr>
              <w:t xml:space="preserve"> </w:t>
            </w:r>
            <w:r xmlns:w="http://schemas.openxmlformats.org/wordprocessingml/2006/main" w:rsidDel="00000000" w:rsidR="00000000" w:rsidRPr="00000000">
              <w:rPr>
                <w:b w:val="1"/>
                <w:sz w:val="22"/>
                <w:szCs w:val="22"/>
                <w:rtl w:val="0"/>
              </w:rPr>
              <w:t xml:space="preserve">(Головний бенефіціар: </w:t>
            </w:r>
            <w:r xmlns:w="http://schemas.openxmlformats.org/wordprocessingml/2006/main" w:rsidDel="00000000" w:rsidR="00000000" w:rsidRPr="00000000">
              <w:rPr>
                <w:b w:val="1"/>
                <w:rtl w:val="0"/>
              </w:rPr>
              <w:t xml:space="preserve">NOVA </w:t>
            </w:r>
            <w:r xmlns:w="http://schemas.openxmlformats.org/wordprocessingml/2006/main" w:rsidDel="00000000" w:rsidR="00000000" w:rsidRPr="00000000">
              <w:rPr>
                <w:b w:val="1"/>
                <w:sz w:val="22"/>
                <w:szCs w:val="22"/>
                <w:rtl w:val="0"/>
              </w:rPr>
              <w:t xml:space="preserve">, бенефіціари-контрибутори:)</w:t>
            </w:r>
            <w:r xmlns:w="http://schemas.openxmlformats.org/wordprocessingml/2006/main" w:rsidDel="00000000" w:rsidR="00000000" w:rsidRPr="00000000">
              <w:rPr>
                <w:sz w:val="22"/>
                <w:szCs w:val="22"/>
                <w:rtl w:val="0"/>
              </w:rPr>
              <w:t xml:space="preserve"> </w:t>
            </w:r>
            <w:r xmlns:w="http://schemas.openxmlformats.org/wordprocessingml/2006/main" w:rsidDel="00000000" w:rsidR="00000000" w:rsidRPr="00000000">
              <w:rPr>
                <w:rtl w:val="0"/>
              </w:rPr>
              <w:t xml:space="preserve">UNICAMP, UNIBO, HUJI, STABV, UOA, EXELISIS, YAGMA, KNU, UHU, UPE </w:t>
            </w:r>
            <w:r xmlns:w="http://schemas.openxmlformats.org/wordprocessingml/2006/main" w:rsidDel="00000000" w:rsidR="00000000" w:rsidRPr="00000000">
              <w:rPr>
                <w:b w:val="1"/>
                <w:sz w:val="22"/>
                <w:szCs w:val="22"/>
                <w:shd w:fill="d9e2f3" w:val="clear"/>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31">
            <w:pPr xmlns:w="http://schemas.openxmlformats.org/wordprocessingml/2006/main">
              <w:jc w:val="both"/>
              <w:rPr>
                <w:color w:val="000000"/>
              </w:rPr>
            </w:pPr>
            <w:r xmlns:w="http://schemas.openxmlformats.org/wordprocessingml/2006/main" w:rsidDel="00000000" w:rsidR="00000000" w:rsidRPr="00000000">
              <w:rPr>
                <w:rtl w:val="0"/>
              </w:rPr>
              <w:t xml:space="preserve">Забезпечує </w:t>
            </w:r>
            <w:r xmlns:w="http://schemas.openxmlformats.org/wordprocessingml/2006/main" w:rsidDel="00000000" w:rsidR="00000000" w:rsidRPr="00000000">
              <w:rPr>
                <w:color w:val="000000"/>
                <w:rtl w:val="0"/>
              </w:rPr>
              <w:t xml:space="preserve">щоденне управління та інтегрує гендерну рівність у проект. Ключові дії включають визначення детальних робочих планів, моніторинг виконання, забезпечення своєчасної звітності, управління фінансами та сприяння інклюзивній участі шляхом оцінки гендерного впливу та політики різноманітності ( </w:t>
            </w:r>
            <w:r xmlns:w="http://schemas.openxmlformats.org/wordprocessingml/2006/main" w:rsidDel="00000000" w:rsidR="00000000" w:rsidRPr="00000000">
              <w:rPr>
                <w:b w:val="1"/>
                <w:color w:val="000000"/>
                <w:rtl w:val="0"/>
              </w:rPr>
              <w:t xml:space="preserve">D.4.1) </w:t>
            </w:r>
            <w:r xmlns:w="http://schemas.openxmlformats.org/wordprocessingml/2006/main" w:rsidDel="00000000" w:rsidR="00000000" w:rsidRPr="00000000">
              <w:rPr>
                <w:color w:val="000000"/>
                <w:rtl w:val="0"/>
              </w:rPr>
              <w:t xml:space="preserve">.</w:t>
            </w:r>
          </w:p>
          <w:p w:rsidR="00000000" w:rsidDel="00000000" w:rsidP="00000000" w:rsidRDefault="00000000" w:rsidRPr="00000000" w14:paraId="00000332">
            <w:pPr>
              <w:jc w:val="both"/>
              <w:rPr>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34">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T4.2 - Назва завдання: </w:t>
            </w:r>
            <w:r xmlns:w="http://schemas.openxmlformats.org/wordprocessingml/2006/main" w:rsidDel="00000000" w:rsidR="00000000" w:rsidRPr="00000000">
              <w:rPr>
                <w:b w:val="1"/>
                <w:rtl w:val="0"/>
              </w:rPr>
              <w:t xml:space="preserve">Контроль за результатами зустрічей за проектом. </w:t>
            </w:r>
            <w:r xmlns:w="http://schemas.openxmlformats.org/wordprocessingml/2006/main" w:rsidDel="00000000" w:rsidR="00000000" w:rsidRPr="00000000">
              <w:rPr>
                <w:b w:val="1"/>
                <w:sz w:val="22"/>
                <w:szCs w:val="22"/>
                <w:rtl w:val="0"/>
              </w:rPr>
              <w:t xml:space="preserve">[Тривалість завдання, M1-60] (Головний бенефіціар: </w:t>
            </w:r>
            <w:r xmlns:w="http://schemas.openxmlformats.org/wordprocessingml/2006/main" w:rsidDel="00000000" w:rsidR="00000000" w:rsidRPr="00000000">
              <w:rPr>
                <w:rtl w:val="0"/>
              </w:rPr>
              <w:t xml:space="preserve">NOVA </w:t>
            </w:r>
            <w:r xmlns:w="http://schemas.openxmlformats.org/wordprocessingml/2006/main" w:rsidDel="00000000" w:rsidR="00000000" w:rsidRPr="00000000">
              <w:rPr>
                <w:sz w:val="22"/>
                <w:szCs w:val="22"/>
                <w:rtl w:val="0"/>
              </w:rPr>
              <w:t xml:space="preserve">, Бенефіціари-співробітники: </w:t>
            </w:r>
            <w:r xmlns:w="http://schemas.openxmlformats.org/wordprocessingml/2006/main" w:rsidDel="00000000" w:rsidR="00000000" w:rsidRPr="00000000">
              <w:rPr>
                <w:rtl w:val="0"/>
              </w:rPr>
              <w:t xml:space="preserve">UNICAMP, UNIBO, HUJI, STABV, UOA, EXELISIS, UNICAMP, YAGMA, KNU, UHU, UPE </w:t>
            </w:r>
            <w:r xmlns:w="http://schemas.openxmlformats.org/wordprocessingml/2006/main" w:rsidDel="00000000" w:rsidR="00000000" w:rsidRPr="00000000">
              <w:rPr>
                <w:b w:val="1"/>
                <w:sz w:val="22"/>
                <w:szCs w:val="22"/>
                <w:shd w:fill="d9e2f3" w:val="clear"/>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36">
            <w:pPr xmlns:w="http://schemas.openxmlformats.org/wordprocessingml/2006/main">
              <w:jc w:val="both"/>
              <w:rPr>
                <w:b w:val="1"/>
                <w:color w:val="000000"/>
              </w:rPr>
            </w:pPr>
            <w:r xmlns:w="http://schemas.openxmlformats.org/wordprocessingml/2006/main" w:rsidDel="00000000" w:rsidR="00000000" w:rsidRPr="00000000">
              <w:rPr>
                <w:rtl w:val="0"/>
              </w:rPr>
              <w:t xml:space="preserve">Зосереджується </w:t>
            </w:r>
            <w:r xmlns:w="http://schemas.openxmlformats.org/wordprocessingml/2006/main" w:rsidDel="00000000" w:rsidR="00000000" w:rsidRPr="00000000">
              <w:rPr>
                <w:color w:val="000000"/>
                <w:rtl w:val="0"/>
              </w:rPr>
              <w:t xml:space="preserve">на організації та подальшому контролі за результатами проектних зустрічей, включаючи встановлення цілей, підготовку детального порядку денного, управління логістикою, складання протоколів та ведення централізованого архіву. </w:t>
            </w:r>
            <w:r xmlns:w="http://schemas.openxmlformats.org/wordprocessingml/2006/main" w:rsidDel="00000000" w:rsidR="00000000" w:rsidRPr="00000000">
              <w:rPr>
                <w:b w:val="1"/>
                <w:rtl w:val="0"/>
              </w:rPr>
              <w:t xml:space="preserve">( </w:t>
            </w:r>
            <w:r xmlns:w="http://schemas.openxmlformats.org/wordprocessingml/2006/main" w:rsidDel="00000000" w:rsidR="00000000" w:rsidRPr="00000000">
              <w:rPr>
                <w:b w:val="1"/>
                <w:color w:val="000000"/>
                <w:rtl w:val="0"/>
              </w:rPr>
              <w:t xml:space="preserve">D.4.2 </w:t>
            </w:r>
            <w:r xmlns:w="http://schemas.openxmlformats.org/wordprocessingml/2006/main" w:rsidDel="00000000" w:rsidR="00000000" w:rsidRPr="00000000">
              <w:rPr>
                <w:b w:val="1"/>
                <w:color w:val="000000"/>
                <w:rtl w:val="0"/>
              </w:rPr>
              <w:t xml:space="preserve">).</w:t>
            </w:r>
          </w:p>
          <w:p w:rsidR="00000000" w:rsidDel="00000000" w:rsidP="00000000" w:rsidRDefault="00000000" w:rsidRPr="00000000" w14:paraId="00000337">
            <w:pPr>
              <w:jc w:val="both"/>
              <w:rPr>
                <w:color w:val="000000"/>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39">
            <w:pPr xmlns:w="http://schemas.openxmlformats.org/wordprocessingml/2006/main">
              <w:ind w:left="-28" w:firstLine="0"/>
              <w:rPr>
                <w:b w:val="1"/>
                <w:color w:val="aeaaaa"/>
                <w:u w:val="single"/>
              </w:rPr>
            </w:pPr>
            <w:r xmlns:w="http://schemas.openxmlformats.org/wordprocessingml/2006/main" w:rsidDel="00000000" w:rsidR="00000000" w:rsidRPr="00000000">
              <w:rPr>
                <w:b w:val="1"/>
                <w:color w:val="000000"/>
                <w:sz w:val="22"/>
                <w:szCs w:val="22"/>
                <w:rtl w:val="0"/>
              </w:rPr>
              <w:t xml:space="preserve">T4.3 – Назва завдання </w:t>
            </w:r>
            <w:r xmlns:w="http://schemas.openxmlformats.org/wordprocessingml/2006/main" w:rsidDel="00000000" w:rsidR="00000000" w:rsidRPr="00000000">
              <w:rPr>
                <w:b w:val="1"/>
                <w:sz w:val="22"/>
                <w:szCs w:val="22"/>
                <w:rtl w:val="0"/>
              </w:rPr>
              <w:t xml:space="preserve">: </w:t>
            </w:r>
            <w:r xmlns:w="http://schemas.openxmlformats.org/wordprocessingml/2006/main" w:rsidDel="00000000" w:rsidR="00000000" w:rsidRPr="00000000">
              <w:rPr>
                <w:b w:val="1"/>
                <w:rtl w:val="0"/>
              </w:rPr>
              <w:t xml:space="preserve">Угода про консорціум. </w:t>
            </w:r>
            <w:r xmlns:w="http://schemas.openxmlformats.org/wordprocessingml/2006/main" w:rsidDel="00000000" w:rsidR="00000000" w:rsidRPr="00000000">
              <w:rPr>
                <w:b w:val="1"/>
                <w:sz w:val="22"/>
                <w:szCs w:val="22"/>
                <w:rtl w:val="0"/>
              </w:rPr>
              <w:t xml:space="preserve">[Тривалість завдання, M1-7]</w:t>
            </w:r>
            <w:r xmlns:w="http://schemas.openxmlformats.org/wordprocessingml/2006/main" w:rsidDel="00000000" w:rsidR="00000000" w:rsidRPr="00000000">
              <w:rPr>
                <w:b w:val="1"/>
                <w:rtl w:val="0"/>
              </w:rPr>
              <w:t xml:space="preserve"> </w:t>
            </w:r>
            <w:r xmlns:w="http://schemas.openxmlformats.org/wordprocessingml/2006/main" w:rsidDel="00000000" w:rsidR="00000000" w:rsidRPr="00000000">
              <w:rPr>
                <w:b w:val="1"/>
                <w:sz w:val="22"/>
                <w:szCs w:val="22"/>
                <w:rtl w:val="0"/>
              </w:rPr>
              <w:t xml:space="preserve">(Головний бенефіціар: </w:t>
            </w:r>
            <w:r xmlns:w="http://schemas.openxmlformats.org/wordprocessingml/2006/main" w:rsidDel="00000000" w:rsidR="00000000" w:rsidRPr="00000000">
              <w:rPr>
                <w:rtl w:val="0"/>
              </w:rPr>
              <w:t xml:space="preserve">NOVA </w:t>
            </w:r>
            <w:r xmlns:w="http://schemas.openxmlformats.org/wordprocessingml/2006/main" w:rsidDel="00000000" w:rsidR="00000000" w:rsidRPr="00000000">
              <w:rPr>
                <w:sz w:val="22"/>
                <w:szCs w:val="22"/>
                <w:rtl w:val="0"/>
              </w:rPr>
              <w:t xml:space="preserve">, Бенефіціари-співробітники: </w:t>
            </w:r>
            <w:r xmlns:w="http://schemas.openxmlformats.org/wordprocessingml/2006/main" w:rsidDel="00000000" w:rsidR="00000000" w:rsidRPr="00000000">
              <w:rPr>
                <w:rtl w:val="0"/>
              </w:rPr>
              <w:t xml:space="preserve">UNICAMP, UNIBO, HUJI, STABV, UOA, EXELISIS, YAGMA, KNU, UHU, UPE </w:t>
            </w:r>
            <w:r xmlns:w="http://schemas.openxmlformats.org/wordprocessingml/2006/main" w:rsidDel="00000000" w:rsidR="00000000" w:rsidRPr="00000000">
              <w:rPr>
                <w:b w:val="1"/>
                <w:sz w:val="22"/>
                <w:szCs w:val="22"/>
                <w:shd w:fill="d9e2f3" w:val="clear"/>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3B">
            <w:pPr xmlns:w="http://schemas.openxmlformats.org/wordprocessingml/2006/main">
              <w:jc w:val="both"/>
              <w:rPr>
                <w:color w:val="000000"/>
              </w:rPr>
            </w:pPr>
            <w:r xmlns:w="http://schemas.openxmlformats.org/wordprocessingml/2006/main" w:rsidDel="00000000" w:rsidR="00000000" w:rsidRPr="00000000">
              <w:rPr>
                <w:rtl w:val="0"/>
              </w:rPr>
              <w:t xml:space="preserve">питання </w:t>
            </w:r>
            <w:r xmlns:w="http://schemas.openxmlformats.org/wordprocessingml/2006/main" w:rsidDel="00000000" w:rsidR="00000000" w:rsidRPr="00000000">
              <w:rPr>
                <w:color w:val="000000"/>
                <w:rtl w:val="0"/>
              </w:rPr>
              <w:t xml:space="preserve">управління правами інтелектуальної власності через Угоду консорціуму, яка встановлює правила володіння інтелектуальною власністю та конфіденційності. Це гарантує, що всі партнери узгодять політику щодо інтелектуальної власності до початку проекту </w:t>
            </w:r>
            <w:r xmlns:w="http://schemas.openxmlformats.org/wordprocessingml/2006/main" w:rsidDel="00000000" w:rsidR="00000000" w:rsidRPr="00000000">
              <w:rPr>
                <w:b w:val="1"/>
                <w:color w:val="000000"/>
                <w:rtl w:val="0"/>
              </w:rPr>
              <w:t xml:space="preserve">(D. </w:t>
            </w:r>
            <w:r xmlns:w="http://schemas.openxmlformats.org/wordprocessingml/2006/main" w:rsidDel="00000000" w:rsidR="00000000" w:rsidRPr="00000000">
              <w:rPr>
                <w:b w:val="1"/>
                <w:rtl w:val="0"/>
              </w:rPr>
              <w:t xml:space="preserve">4.3 </w:t>
            </w:r>
            <w:r xmlns:w="http://schemas.openxmlformats.org/wordprocessingml/2006/main" w:rsidDel="00000000" w:rsidR="00000000" w:rsidRPr="00000000">
              <w:rPr>
                <w:b w:val="1"/>
                <w:color w:val="000000"/>
                <w:rtl w:val="0"/>
              </w:rPr>
              <w:t xml:space="preserve">).</w:t>
            </w:r>
          </w:p>
          <w:p w:rsidR="00000000" w:rsidDel="00000000" w:rsidP="00000000" w:rsidRDefault="00000000" w:rsidRPr="00000000" w14:paraId="0000033C">
            <w:pPr>
              <w:jc w:val="both"/>
              <w:rPr>
                <w:b w:val="1"/>
                <w:sz w:val="22"/>
                <w:szCs w:val="22"/>
              </w:rPr>
            </w:pPr>
            <w:r w:rsidDel="00000000" w:rsidR="00000000" w:rsidRPr="00000000">
              <w:rPr>
                <w:rtl w:val="0"/>
              </w:rPr>
            </w:r>
          </w:p>
        </w:tc>
      </w:tr>
    </w:tbl>
    <w:p w:rsidR="00000000" w:rsidDel="00000000" w:rsidP="00000000" w:rsidRDefault="00000000" w:rsidRPr="00000000" w14:paraId="0000033E">
      <w:pPr>
        <w:spacing w:after="120" w:lineRule="auto"/>
        <w:rPr>
          <w:b w:val="1"/>
          <w:i w:val="1"/>
          <w:sz w:val="22"/>
          <w:szCs w:val="22"/>
          <w:highlight w:val="yellow"/>
        </w:rPr>
      </w:pPr>
      <w:r w:rsidDel="00000000" w:rsidR="00000000" w:rsidRPr="00000000">
        <w:rPr>
          <w:rtl w:val="0"/>
        </w:rPr>
      </w:r>
    </w:p>
    <w:p w:rsidR="00000000" w:rsidDel="00000000" w:rsidP="00000000" w:rsidRDefault="00000000" w:rsidRPr="00000000" w14:paraId="0000033F">
      <w:pPr>
        <w:rPr>
          <w:b w:val="1"/>
          <w:sz w:val="22"/>
          <w:szCs w:val="22"/>
        </w:rPr>
      </w:pPr>
      <w:r w:rsidDel="00000000" w:rsidR="00000000" w:rsidRPr="00000000">
        <w:rPr>
          <w:rtl w:val="0"/>
        </w:rPr>
      </w:r>
    </w:p>
    <w:p w:rsidR="00000000" w:rsidDel="00000000" w:rsidP="00000000" w:rsidRDefault="00000000" w:rsidRPr="00000000" w14:paraId="00000340">
      <w:pPr>
        <w:rPr>
          <w:b w:val="1"/>
          <w:sz w:val="22"/>
          <w:szCs w:val="22"/>
        </w:rPr>
      </w:pPr>
      <w:r w:rsidDel="00000000" w:rsidR="00000000" w:rsidRPr="00000000">
        <w:rPr>
          <w:rtl w:val="0"/>
        </w:rPr>
      </w:r>
    </w:p>
    <w:p w:rsidR="00000000" w:rsidDel="00000000" w:rsidP="00000000" w:rsidRDefault="00000000" w:rsidRPr="00000000" w14:paraId="00000341">
      <w:pPr>
        <w:rPr>
          <w:b w:val="1"/>
          <w:sz w:val="22"/>
          <w:szCs w:val="22"/>
        </w:rPr>
      </w:pPr>
      <w:r w:rsidDel="00000000" w:rsidR="00000000" w:rsidRPr="00000000">
        <w:rPr>
          <w:rtl w:val="0"/>
        </w:rPr>
      </w:r>
    </w:p>
    <w:p w:rsidR="00000000" w:rsidDel="00000000" w:rsidP="00000000" w:rsidRDefault="00000000" w:rsidRPr="00000000" w14:paraId="00000342">
      <w:pPr>
        <w:rPr>
          <w:b w:val="1"/>
          <w:sz w:val="22"/>
          <w:szCs w:val="22"/>
        </w:rPr>
      </w:pPr>
      <w:r w:rsidDel="00000000" w:rsidR="00000000" w:rsidRPr="00000000">
        <w:rPr>
          <w:rtl w:val="0"/>
        </w:rPr>
      </w:r>
    </w:p>
    <w:p w:rsidR="00000000" w:rsidDel="00000000" w:rsidP="00000000" w:rsidRDefault="00000000" w:rsidRPr="00000000" w14:paraId="00000343">
      <w:pPr>
        <w:rPr>
          <w:b w:val="1"/>
          <w:sz w:val="22"/>
          <w:szCs w:val="22"/>
        </w:rPr>
      </w:pPr>
      <w:r w:rsidDel="00000000" w:rsidR="00000000" w:rsidRPr="00000000">
        <w:rPr>
          <w:rtl w:val="0"/>
        </w:rPr>
      </w:r>
    </w:p>
    <w:p w:rsidR="00000000" w:rsidDel="00000000" w:rsidP="00000000" w:rsidRDefault="00000000" w:rsidRPr="00000000" w14:paraId="00000344">
      <w:pPr>
        <w:rPr>
          <w:b w:val="1"/>
          <w:sz w:val="22"/>
          <w:szCs w:val="22"/>
        </w:rPr>
      </w:pPr>
      <w:r w:rsidDel="00000000" w:rsidR="00000000" w:rsidRPr="00000000">
        <w:rPr>
          <w:rtl w:val="0"/>
        </w:rPr>
      </w:r>
    </w:p>
    <w:p w:rsidR="00000000" w:rsidDel="00000000" w:rsidP="00000000" w:rsidRDefault="00000000" w:rsidRPr="00000000" w14:paraId="00000345">
      <w:pPr>
        <w:rPr>
          <w:b w:val="1"/>
          <w:sz w:val="22"/>
          <w:szCs w:val="22"/>
        </w:rPr>
      </w:pPr>
      <w:r w:rsidDel="00000000" w:rsidR="00000000" w:rsidRPr="00000000">
        <w:rPr>
          <w:rtl w:val="0"/>
        </w:rPr>
      </w:r>
    </w:p>
    <w:p w:rsidR="00000000" w:rsidDel="00000000" w:rsidP="00000000" w:rsidRDefault="00000000" w:rsidRPr="00000000" w14:paraId="00000346">
      <w:pPr>
        <w:rPr>
          <w:b w:val="1"/>
          <w:sz w:val="22"/>
          <w:szCs w:val="22"/>
        </w:rPr>
      </w:pPr>
      <w:r w:rsidDel="00000000" w:rsidR="00000000" w:rsidRPr="00000000">
        <w:rPr>
          <w:rtl w:val="0"/>
        </w:rPr>
      </w:r>
    </w:p>
    <w:p w:rsidR="00000000" w:rsidDel="00000000" w:rsidP="00000000" w:rsidRDefault="00000000" w:rsidRPr="00000000" w14:paraId="00000347">
      <w:pPr>
        <w:rPr>
          <w:b w:val="1"/>
          <w:sz w:val="22"/>
          <w:szCs w:val="22"/>
        </w:rPr>
      </w:pPr>
      <w:r w:rsidDel="00000000" w:rsidR="00000000" w:rsidRPr="00000000">
        <w:rPr>
          <w:rtl w:val="0"/>
        </w:rPr>
      </w:r>
    </w:p>
    <w:p w:rsidR="00000000" w:rsidDel="00000000" w:rsidP="00000000" w:rsidRDefault="00000000" w:rsidRPr="00000000" w14:paraId="00000348">
      <w:pPr>
        <w:rPr>
          <w:b w:val="1"/>
          <w:sz w:val="22"/>
          <w:szCs w:val="22"/>
        </w:rPr>
      </w:pPr>
      <w:r w:rsidDel="00000000" w:rsidR="00000000" w:rsidRPr="00000000">
        <w:rPr>
          <w:rtl w:val="0"/>
        </w:rPr>
      </w:r>
    </w:p>
    <w:p w:rsidR="00000000" w:rsidDel="00000000" w:rsidP="00000000" w:rsidRDefault="00000000" w:rsidRPr="00000000" w14:paraId="00000349">
      <w:pPr>
        <w:spacing w:after="120" w:lineRule="auto"/>
        <w:rPr>
          <w:b w:val="1"/>
          <w:i w:val="1"/>
          <w:sz w:val="22"/>
          <w:szCs w:val="22"/>
        </w:rPr>
      </w:pPr>
      <w:r w:rsidDel="00000000" w:rsidR="00000000" w:rsidRPr="00000000">
        <w:rPr>
          <w:rtl w:val="0"/>
        </w:rPr>
      </w:r>
    </w:p>
    <w:p w:rsidR="00000000" w:rsidDel="00000000" w:rsidP="00000000" w:rsidRDefault="00000000" w:rsidRPr="00000000" w14:paraId="0000034A">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Таблиця 3.1b – Опис робочого пакету</w:t>
      </w:r>
    </w:p>
    <w:tbl>
      <w:tblPr>
        <w:tblStyle w:val="Table15"/>
        <w:tblW w:w="10143.0" w:type="dxa"/>
        <w:jc w:val="left"/>
        <w:tblInd w:w="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3"/>
        <w:gridCol w:w="7800"/>
        <w:tblGridChange w:id="0">
          <w:tblGrid>
            <w:gridCol w:w="2343"/>
            <w:gridCol w:w="7800"/>
          </w:tblGrid>
        </w:tblGridChange>
      </w:tblGrid>
      <w:tr>
        <w:trPr>
          <w:cantSplit w:val="0"/>
          <w:tblHeader w:val="0"/>
        </w:trPr>
        <w:tc>
          <w:tcPr>
            <w:shd w:fill="5b9bd5" w:val="clear"/>
          </w:tcPr>
          <w:p w:rsidR="00000000" w:rsidDel="00000000" w:rsidP="00000000" w:rsidRDefault="00000000" w:rsidRPr="00000000" w14:paraId="0000034B">
            <w:pPr xmlns:w="http://schemas.openxmlformats.org/wordprocessingml/2006/main">
              <w:ind w:right="-45"/>
              <w:rPr>
                <w:b w:val="1"/>
                <w:color w:val="ffffff"/>
                <w:sz w:val="22"/>
                <w:szCs w:val="22"/>
              </w:rPr>
            </w:pPr>
            <w:r xmlns:w="http://schemas.openxmlformats.org/wordprocessingml/2006/main" w:rsidDel="00000000" w:rsidR="00000000" w:rsidRPr="00000000">
              <w:rPr>
                <w:b w:val="1"/>
                <w:color w:val="ffffff"/>
                <w:sz w:val="22"/>
                <w:szCs w:val="22"/>
                <w:rtl w:val="0"/>
              </w:rPr>
              <w:t xml:space="preserve">Номер робочого пакету</w:t>
            </w:r>
          </w:p>
        </w:tc>
        <w:tc>
          <w:tcPr>
            <w:shd w:fill="5b9bd5" w:val="clear"/>
          </w:tcPr>
          <w:p w:rsidR="00000000" w:rsidDel="00000000" w:rsidP="00000000" w:rsidRDefault="00000000" w:rsidRPr="00000000" w14:paraId="0000034C">
            <w:pPr xmlns:w="http://schemas.openxmlformats.org/wordprocessingml/2006/main">
              <w:ind w:right="-45"/>
              <w:jc w:val="center"/>
              <w:rPr>
                <w:b w:val="1"/>
                <w:color w:val="ffffff"/>
                <w:sz w:val="22"/>
                <w:szCs w:val="22"/>
              </w:rPr>
            </w:pPr>
            <w:r xmlns:w="http://schemas.openxmlformats.org/wordprocessingml/2006/main" w:rsidDel="00000000" w:rsidR="00000000" w:rsidRPr="00000000">
              <w:rPr>
                <w:b w:val="1"/>
                <w:color w:val="ffffff"/>
                <w:sz w:val="22"/>
                <w:szCs w:val="22"/>
                <w:rtl w:val="0"/>
              </w:rPr>
              <w:t xml:space="preserve">5</w:t>
            </w:r>
          </w:p>
        </w:tc>
      </w:tr>
      <w:tr>
        <w:trPr>
          <w:cantSplit w:val="0"/>
          <w:trHeight w:val="245" w:hRule="atLeast"/>
          <w:tblHeader w:val="0"/>
        </w:trPr>
        <w:tc>
          <w:tcPr>
            <w:shd w:fill="e2efd9" w:val="clear"/>
          </w:tcPr>
          <w:p w:rsidR="00000000" w:rsidDel="00000000" w:rsidP="00000000" w:rsidRDefault="00000000" w:rsidRPr="00000000" w14:paraId="0000034D">
            <w:pPr xmlns:w="http://schemas.openxmlformats.org/wordprocessingml/2006/main">
              <w:ind w:right="-45"/>
              <w:rPr>
                <w:b w:val="1"/>
                <w:sz w:val="22"/>
                <w:szCs w:val="22"/>
              </w:rPr>
            </w:pPr>
            <w:r xmlns:w="http://schemas.openxmlformats.org/wordprocessingml/2006/main" w:rsidDel="00000000" w:rsidR="00000000" w:rsidRPr="00000000">
              <w:rPr>
                <w:b w:val="1"/>
                <w:sz w:val="22"/>
                <w:szCs w:val="22"/>
                <w:rtl w:val="0"/>
              </w:rPr>
              <w:t xml:space="preserve">Назва робочого пакету</w:t>
            </w:r>
          </w:p>
        </w:tc>
        <w:tc>
          <w:tcPr>
            <w:shd w:fill="e2efd9" w:val="clear"/>
          </w:tcPr>
          <w:p w:rsidR="00000000" w:rsidDel="00000000" w:rsidP="00000000" w:rsidRDefault="00000000" w:rsidRPr="00000000" w14:paraId="0000034E">
            <w:pPr xmlns:w="http://schemas.openxmlformats.org/wordprocessingml/2006/main">
              <w:jc w:val="both"/>
              <w:rPr>
                <w:b w:val="1"/>
                <w:sz w:val="22"/>
                <w:szCs w:val="22"/>
              </w:rPr>
            </w:pPr>
            <w:r xmlns:w="http://schemas.openxmlformats.org/wordprocessingml/2006/main" w:rsidDel="00000000" w:rsidR="00000000" w:rsidRPr="00000000">
              <w:rPr>
                <w:b w:val="1"/>
                <w:rtl w:val="0"/>
              </w:rPr>
              <w:t xml:space="preserve">Наукові дослідження. (2026-2030)</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4F">
            <w:pPr xmlns:w="http://schemas.openxmlformats.org/wordprocessingml/2006/main">
              <w:jc w:val="both"/>
              <w:rPr>
                <w:b w:val="1"/>
                <w:sz w:val="27"/>
                <w:szCs w:val="27"/>
                <w:shd w:fill="00f900" w:val="clear"/>
              </w:rPr>
            </w:pPr>
            <w:r xmlns:w="http://schemas.openxmlformats.org/wordprocessingml/2006/main" w:rsidDel="00000000" w:rsidR="00000000" w:rsidRPr="00000000">
              <w:rPr>
                <w:b w:val="1"/>
                <w:sz w:val="22"/>
                <w:szCs w:val="22"/>
                <w:rtl w:val="0"/>
              </w:rPr>
              <w:t xml:space="preserve">Цілі: (i) Використання Dr. VIDA поза освітньою галуззю. </w:t>
            </w:r>
            <w:r xmlns:w="http://schemas.openxmlformats.org/wordprocessingml/2006/main" w:rsidDel="00000000" w:rsidR="00000000" w:rsidRPr="00000000">
              <w:rPr>
                <w:sz w:val="22"/>
                <w:szCs w:val="22"/>
                <w:rtl w:val="0"/>
              </w:rPr>
              <w:t xml:space="preserve">Розробка нових праймерів, специфічних для вірусів ЦМВ та ZIKA, забезпечує високу технічну продуктивність, швидкий час виконання та зниження вартості одного тесту. Цей підхід являє собою стратегічну комерційну можливість для розширення неонатального скринінгу, дозволяючи раннє виявлення ЦМВ у великих масштабах. Крім того, це дозволить забезпечити точну молекулярну діагностику в раніше недоступних місцях, включаючи регіони з обмеженою лабораторною інфраструктурою, тим самим безпосередньо сприяючи зниженню смертності, якої можна уникнути, та зміцненню політики охорони здоров'я. </w:t>
            </w:r>
            <w:r xmlns:w="http://schemas.openxmlformats.org/wordprocessingml/2006/main" w:rsidDel="00000000" w:rsidR="00000000" w:rsidRPr="00000000">
              <w:rPr>
                <w:b w:val="1"/>
                <w:sz w:val="22"/>
                <w:szCs w:val="22"/>
                <w:rtl w:val="0"/>
              </w:rPr>
              <w:t xml:space="preserve">(ii) Розробка системи контролю якості та калібрування для пристрою Dr. Vida.</w:t>
            </w:r>
          </w:p>
          <w:p w:rsidR="00000000" w:rsidDel="00000000" w:rsidP="00000000" w:rsidRDefault="00000000" w:rsidRPr="00000000" w14:paraId="00000350">
            <w:pPr>
              <w:jc w:val="both"/>
              <w:rPr>
                <w:b w:val="1"/>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52">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T5.1 – Назва завдання Розробка нових праймерів, специфічних для ЦМВ та ZIKA </w:t>
            </w:r>
            <w:r xmlns:w="http://schemas.openxmlformats.org/wordprocessingml/2006/main" w:rsidDel="00000000" w:rsidR="00000000" w:rsidRPr="00000000">
              <w:rPr>
                <w:b w:val="1"/>
                <w:sz w:val="22"/>
                <w:szCs w:val="22"/>
                <w:highlight w:val="cyan"/>
                <w:rtl w:val="0"/>
              </w:rPr>
              <w:t xml:space="preserve">[Тривалість завдання: M4-15] </w:t>
            </w:r>
            <w:r xmlns:w="http://schemas.openxmlformats.org/wordprocessingml/2006/main" w:rsidDel="00000000" w:rsidR="00000000" w:rsidRPr="00000000">
              <w:rPr>
                <w:b w:val="1"/>
                <w:sz w:val="22"/>
                <w:szCs w:val="22"/>
                <w:rtl w:val="0"/>
              </w:rPr>
              <w:t xml:space="preserve">(Головний бенефіціар: </w:t>
            </w:r>
            <w:r xmlns:w="http://schemas.openxmlformats.org/wordprocessingml/2006/main" w:rsidDel="00000000" w:rsidR="00000000" w:rsidRPr="00000000">
              <w:rPr>
                <w:rtl w:val="0"/>
              </w:rPr>
              <w:t xml:space="preserve">STABV </w:t>
            </w:r>
            <w:r xmlns:w="http://schemas.openxmlformats.org/wordprocessingml/2006/main" w:rsidDel="00000000" w:rsidR="00000000" w:rsidRPr="00000000">
              <w:rPr>
                <w:sz w:val="22"/>
                <w:szCs w:val="22"/>
                <w:rtl w:val="0"/>
              </w:rPr>
              <w:t xml:space="preserve">, Бенефіціари-співробітники: NOVA, </w:t>
            </w:r>
            <w:r xmlns:w="http://schemas.openxmlformats.org/wordprocessingml/2006/main" w:rsidDel="00000000" w:rsidR="00000000" w:rsidRPr="00000000">
              <w:rPr>
                <w:rtl w:val="0"/>
              </w:rPr>
              <w:t xml:space="preserve">UNICAMP, UPE </w:t>
            </w:r>
            <w:r xmlns:w="http://schemas.openxmlformats.org/wordprocessingml/2006/main"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5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Розробка та in silico валідація праймерів для CMV та ZIKA, з подальшим лабораторним синтезом та експериментальною оптимізацією за допомогою платформи Dr. Vida qLAMP. Включає тестування чутливості/специфічності, валідацію з клінічними зразками та оптимізацію ефективності праймерів на основі штучного інтелекту. (D6.1).</w:t>
            </w:r>
          </w:p>
          <w:p w:rsidR="00000000" w:rsidDel="00000000" w:rsidP="00000000" w:rsidRDefault="00000000" w:rsidRPr="00000000" w14:paraId="00000355">
            <w:pPr>
              <w:jc w:val="both"/>
              <w:rPr>
                <w:sz w:val="22"/>
                <w:szCs w:val="22"/>
              </w:rPr>
            </w:pPr>
            <w:r w:rsidDel="00000000" w:rsidR="00000000" w:rsidRPr="00000000">
              <w:rPr>
                <w:rtl w:val="0"/>
              </w:rPr>
            </w:r>
          </w:p>
        </w:tc>
      </w:tr>
      <w:tr>
        <w:trPr>
          <w:cantSplit w:val="0"/>
          <w:trHeight w:val="490" w:hRule="atLeast"/>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57">
            <w:pPr xmlns:w="http://schemas.openxmlformats.org/wordprocessingml/2006/main">
              <w:ind w:left="-28" w:firstLine="0"/>
              <w:rPr>
                <w:sz w:val="22"/>
                <w:szCs w:val="22"/>
              </w:rPr>
            </w:pPr>
            <w:r xmlns:w="http://schemas.openxmlformats.org/wordprocessingml/2006/main" w:rsidDel="00000000" w:rsidR="00000000" w:rsidRPr="00000000">
              <w:rPr>
                <w:b w:val="1"/>
                <w:sz w:val="22"/>
                <w:szCs w:val="22"/>
                <w:rtl w:val="0"/>
              </w:rPr>
              <w:t xml:space="preserve">T5.2 - Назва завдання: Впровадження системи управління якістю, що відповідає стандарту ISO 13485, та зіставлення нормативних вимог, а також зіставлення національних нормативних вимог. </w:t>
            </w:r>
            <w:r xmlns:w="http://schemas.openxmlformats.org/wordprocessingml/2006/main" w:rsidDel="00000000" w:rsidR="00000000" w:rsidRPr="00000000">
              <w:rPr>
                <w:b w:val="1"/>
                <w:sz w:val="22"/>
                <w:szCs w:val="22"/>
                <w:highlight w:val="cyan"/>
                <w:rtl w:val="0"/>
              </w:rPr>
              <w:t xml:space="preserve">[Тривалість завдання: M13-24] </w:t>
            </w:r>
            <w:r xmlns:w="http://schemas.openxmlformats.org/wordprocessingml/2006/main" w:rsidDel="00000000" w:rsidR="00000000" w:rsidRPr="00000000">
              <w:rPr>
                <w:b w:val="1"/>
                <w:sz w:val="22"/>
                <w:szCs w:val="22"/>
                <w:rtl w:val="0"/>
              </w:rPr>
              <w:t xml:space="preserve">(Головний бенефіціар: </w:t>
            </w:r>
            <w:r xmlns:w="http://schemas.openxmlformats.org/wordprocessingml/2006/main" w:rsidDel="00000000" w:rsidR="00000000" w:rsidRPr="00000000">
              <w:rPr>
                <w:sz w:val="22"/>
                <w:szCs w:val="22"/>
                <w:rtl w:val="0"/>
              </w:rPr>
              <w:t xml:space="preserve">STABV Бенефіціари-учасники:</w:t>
            </w:r>
            <w:r xmlns:w="http://schemas.openxmlformats.org/wordprocessingml/2006/main" w:rsidDel="00000000" w:rsidR="00000000" w:rsidRPr="00000000">
              <w:rPr>
                <w:b w:val="1"/>
                <w:sz w:val="22"/>
                <w:szCs w:val="22"/>
                <w:rtl w:val="0"/>
              </w:rPr>
              <w:t xml:space="preserve"> </w:t>
            </w:r>
            <w:r xmlns:w="http://schemas.openxmlformats.org/wordprocessingml/2006/main" w:rsidDel="00000000" w:rsidR="00000000" w:rsidRPr="00000000">
              <w:rPr>
                <w:sz w:val="22"/>
                <w:szCs w:val="22"/>
                <w:rtl w:val="0"/>
              </w:rPr>
              <w:t xml:space="preserve">NOVA, </w:t>
            </w:r>
            <w:r xmlns:w="http://schemas.openxmlformats.org/wordprocessingml/2006/main" w:rsidDel="00000000" w:rsidR="00000000" w:rsidRPr="00000000">
              <w:rPr>
                <w:rtl w:val="0"/>
              </w:rPr>
              <w:t xml:space="preserve">UNICAMP, NOVA, HUJI, STABV, UOA, YAGMA, KNU, UHU, UPE </w:t>
            </w:r>
            <w:r xmlns:w="http://schemas.openxmlformats.org/wordprocessingml/2006/main" w:rsidDel="00000000" w:rsidR="00000000" w:rsidRPr="00000000">
              <w:rPr>
                <w:b w:val="1"/>
                <w:sz w:val="22"/>
                <w:szCs w:val="22"/>
                <w:rtl w:val="0"/>
              </w:rPr>
              <w:t xml:space="preserve">). </w:t>
            </w:r>
            <w:r xmlns:w="http://schemas.openxmlformats.org/wordprocessingml/2006/main" w:rsidDel="00000000" w:rsidR="00000000" w:rsidRPr="00000000">
              <w:rPr>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59">
            <w:pPr xmlns:w="http://schemas.openxmlformats.org/wordprocessingml/2006/main">
              <w:tabs>
                <w:tab w:val="left" w:leader="none" w:pos="1606"/>
              </w:tabs>
              <w:jc w:val="both"/>
              <w:rPr>
                <w:sz w:val="22"/>
                <w:szCs w:val="22"/>
              </w:rPr>
            </w:pPr>
            <w:r xmlns:w="http://schemas.openxmlformats.org/wordprocessingml/2006/main" w:rsidDel="00000000" w:rsidR="00000000" w:rsidRPr="00000000">
              <w:rPr>
                <w:sz w:val="22"/>
                <w:szCs w:val="22"/>
                <w:rtl w:val="0"/>
              </w:rPr>
              <w:t xml:space="preserve">Розробка та внутрішнє впровадження системи управління якістю (QMS) відповідно до ISO 13485. Включає навчання, розробку стандартних операційних процедур (SOP) та внутрішні аудити. Забезпечує відповідність усіх дослідницьких та валідаційних завдань нормативним стандартам. Картування нормативних вимог у ЄС, США та Бразилії. Створення порівняльної матриці, визначення ринку.</w:t>
            </w:r>
          </w:p>
          <w:p w:rsidR="00000000" w:rsidDel="00000000" w:rsidP="00000000" w:rsidRDefault="00000000" w:rsidRPr="00000000" w14:paraId="0000035A">
            <w:pPr xmlns:w="http://schemas.openxmlformats.org/wordprocessingml/2006/main">
              <w:tabs>
                <w:tab w:val="left" w:leader="none" w:pos="1606"/>
              </w:tabs>
              <w:jc w:val="both"/>
              <w:rPr>
                <w:sz w:val="22"/>
                <w:szCs w:val="22"/>
              </w:rPr>
            </w:pPr>
            <w:r xmlns:w="http://schemas.openxmlformats.org/wordprocessingml/2006/main" w:rsidDel="00000000" w:rsidR="00000000" w:rsidRPr="00000000">
              <w:rPr>
                <w:sz w:val="22"/>
                <w:szCs w:val="22"/>
                <w:rtl w:val="0"/>
              </w:rPr>
              <w:t xml:space="preserve">шляхи входу (CE, FDA, ANVISA) та рання взаємодія з регуляторними органами.</w:t>
            </w:r>
          </w:p>
          <w:p w:rsidR="00000000" w:rsidDel="00000000" w:rsidP="00000000" w:rsidRDefault="00000000" w:rsidRPr="00000000" w14:paraId="0000035B">
            <w:pPr xmlns:w="http://schemas.openxmlformats.org/wordprocessingml/2006/main">
              <w:tabs>
                <w:tab w:val="left" w:leader="none" w:pos="1606"/>
              </w:tabs>
              <w:jc w:val="both"/>
              <w:rPr>
                <w:b w:val="1"/>
                <w:color w:val="212121"/>
                <w:sz w:val="22"/>
                <w:szCs w:val="22"/>
              </w:rPr>
            </w:pPr>
            <w:r xmlns:w="http://schemas.openxmlformats.org/wordprocessingml/2006/main" w:rsidDel="00000000" w:rsidR="00000000" w:rsidRPr="00000000">
              <w:rPr>
                <w:b w:val="1"/>
                <w:color w:val="212121"/>
                <w:sz w:val="22"/>
                <w:szCs w:val="22"/>
                <w:rtl w:val="0"/>
              </w:rPr>
              <w:t xml:space="preserve">(D6.2.1, D6.2.2).</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5D">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T5.3 – Назва завдання: Аналітична валідація. [Тривалість завдання: M16-38]. (Головний бенефіціар: STABV. Бенефіціари-співробітники: </w:t>
            </w:r>
            <w:r xmlns:w="http://schemas.openxmlformats.org/wordprocessingml/2006/main" w:rsidDel="00000000" w:rsidR="00000000" w:rsidRPr="00000000">
              <w:rPr>
                <w:sz w:val="22"/>
                <w:szCs w:val="22"/>
                <w:rtl w:val="0"/>
              </w:rPr>
              <w:t xml:space="preserve">NOVA, </w:t>
            </w:r>
            <w:r xmlns:w="http://schemas.openxmlformats.org/wordprocessingml/2006/main" w:rsidDel="00000000" w:rsidR="00000000" w:rsidRPr="00000000">
              <w:rPr>
                <w:rtl w:val="0"/>
              </w:rPr>
              <w:t xml:space="preserve">UNICAMP, NOVA, HUJI, UOA, YAGMA, KNU, UHU, UPE </w:t>
            </w:r>
            <w:r xmlns:w="http://schemas.openxmlformats.org/wordprocessingml/2006/main"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5F">
            <w:pPr xmlns:w="http://schemas.openxmlformats.org/wordprocessingml/2006/main">
              <w:ind w:left="-28" w:firstLine="0"/>
              <w:rPr>
                <w:b w:val="1"/>
                <w:sz w:val="22"/>
                <w:szCs w:val="22"/>
              </w:rPr>
            </w:pPr>
            <w:r xmlns:w="http://schemas.openxmlformats.org/wordprocessingml/2006/main" w:rsidDel="00000000" w:rsidR="00000000" w:rsidRPr="00000000">
              <w:rPr>
                <w:sz w:val="22"/>
                <w:szCs w:val="22"/>
                <w:rtl w:val="0"/>
              </w:rPr>
              <w:t xml:space="preserve">Виконання аналітичної валідації (чутливість, специфічність, відтворюваність) та багатоцентрової клінічної оцінки з використанням реальних зразків пацієнтів для цілей як ЦМВ, так і ZIKA. </w:t>
            </w:r>
            <w:r xmlns:w="http://schemas.openxmlformats.org/wordprocessingml/2006/main" w:rsidDel="00000000" w:rsidR="00000000" w:rsidRPr="00000000">
              <w:rPr>
                <w:b w:val="1"/>
                <w:sz w:val="22"/>
                <w:szCs w:val="22"/>
                <w:rtl w:val="0"/>
              </w:rPr>
              <w:t xml:space="preserve">(D6.3).</w:t>
            </w:r>
          </w:p>
          <w:p w:rsidR="00000000" w:rsidDel="00000000" w:rsidP="00000000" w:rsidRDefault="00000000" w:rsidRPr="00000000" w14:paraId="00000360">
            <w:pPr>
              <w:ind w:left="-28" w:firstLine="0"/>
              <w:rPr>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62">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T5.4 – Назва завдання: Підготовка технічної документації, подання до регуляторних органів та готовність до виходу на ринок. [Тривалість завдання: M39-50]. (Головний бенефіціар: STABV. Бенефіціари-співробітники: </w:t>
            </w:r>
            <w:r xmlns:w="http://schemas.openxmlformats.org/wordprocessingml/2006/main" w:rsidDel="00000000" w:rsidR="00000000" w:rsidRPr="00000000">
              <w:rPr>
                <w:sz w:val="22"/>
                <w:szCs w:val="22"/>
                <w:rtl w:val="0"/>
              </w:rPr>
              <w:t xml:space="preserve">NOVA, </w:t>
            </w:r>
            <w:r xmlns:w="http://schemas.openxmlformats.org/wordprocessingml/2006/main" w:rsidDel="00000000" w:rsidR="00000000" w:rsidRPr="00000000">
              <w:rPr>
                <w:rtl w:val="0"/>
              </w:rPr>
              <w:t xml:space="preserve">UNICAMP, NOVA, HUJI, UOA, YAGMA, KNU, UHU, UPE </w:t>
            </w:r>
            <w:r xmlns:w="http://schemas.openxmlformats.org/wordprocessingml/2006/main"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64">
            <w:pPr xmlns:w="http://schemas.openxmlformats.org/wordprocessingml/2006/main">
              <w:ind w:left="-28" w:firstLine="0"/>
              <w:rPr>
                <w:b w:val="1"/>
                <w:sz w:val="22"/>
                <w:szCs w:val="22"/>
              </w:rPr>
            </w:pPr>
            <w:r xmlns:w="http://schemas.openxmlformats.org/wordprocessingml/2006/main" w:rsidDel="00000000" w:rsidR="00000000" w:rsidRPr="00000000">
              <w:rPr>
                <w:sz w:val="22"/>
                <w:szCs w:val="22"/>
                <w:rtl w:val="0"/>
              </w:rPr>
              <w:t xml:space="preserve">Складання файлу історії проектування, файлу управління ризиками та технічного файлу відповідно до ISO 14971 та IEC 62366. Підтримка подання документів до регуляторних органів. Завершення роботи над досьє для маркування CE, подання документів FDA 510(k)/De Novo та реєстрація в ANVISA. Координація діяльності з передкомерційного запуску. </w:t>
            </w:r>
            <w:r xmlns:w="http://schemas.openxmlformats.org/wordprocessingml/2006/main" w:rsidDel="00000000" w:rsidR="00000000" w:rsidRPr="00000000">
              <w:rPr>
                <w:b w:val="1"/>
                <w:sz w:val="22"/>
                <w:szCs w:val="22"/>
                <w:rtl w:val="0"/>
              </w:rPr>
              <w:t xml:space="preserve">(D6.4.1, D6.4.2).</w:t>
            </w:r>
          </w:p>
          <w:p w:rsidR="00000000" w:rsidDel="00000000" w:rsidP="00000000" w:rsidRDefault="00000000" w:rsidRPr="00000000" w14:paraId="00000365">
            <w:pPr>
              <w:ind w:left="-28" w:firstLine="0"/>
              <w:rPr>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67">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T5.5 – Назва завдання: Розробка алгоритмів калібрування та внутрішніх матеріалів контролю якості, а також інтеграція прототипу системи калібрування в платформу Dr. Vida. [Тривалість завдання: M13-36]. (Головний бенефіціар: </w:t>
            </w:r>
            <w:r xmlns:w="http://schemas.openxmlformats.org/wordprocessingml/2006/main" w:rsidDel="00000000" w:rsidR="00000000" w:rsidRPr="00000000">
              <w:rPr>
                <w:rtl w:val="0"/>
              </w:rPr>
              <w:t xml:space="preserve">KNU, </w:t>
            </w:r>
            <w:r xmlns:w="http://schemas.openxmlformats.org/wordprocessingml/2006/main" w:rsidDel="00000000" w:rsidR="00000000" w:rsidRPr="00000000">
              <w:rPr>
                <w:b w:val="1"/>
                <w:sz w:val="22"/>
                <w:szCs w:val="22"/>
                <w:rtl w:val="0"/>
              </w:rPr>
              <w:t xml:space="preserve">Бенефіціари-співробітники: STABV, </w:t>
            </w:r>
            <w:r xmlns:w="http://schemas.openxmlformats.org/wordprocessingml/2006/main" w:rsidDel="00000000" w:rsidR="00000000" w:rsidRPr="00000000">
              <w:rPr>
                <w:sz w:val="22"/>
                <w:szCs w:val="22"/>
                <w:rtl w:val="0"/>
              </w:rPr>
              <w:t xml:space="preserve">NOVA, </w:t>
            </w:r>
            <w:r xmlns:w="http://schemas.openxmlformats.org/wordprocessingml/2006/main" w:rsidDel="00000000" w:rsidR="00000000" w:rsidRPr="00000000">
              <w:rPr>
                <w:rtl w:val="0"/>
              </w:rPr>
              <w:t xml:space="preserve">UNICAMP, NOVA, HUJI, UOA, YAGMA, UHU, UPE </w:t>
            </w:r>
            <w:r xmlns:w="http://schemas.openxmlformats.org/wordprocessingml/2006/main"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efefef" w:space="0" w:sz="6" w:val="single"/>
              <w:right w:color="000000" w:space="0" w:sz="6" w:val="single"/>
            </w:tcBorders>
          </w:tcPr>
          <w:p w:rsidR="00000000" w:rsidDel="00000000" w:rsidP="00000000" w:rsidRDefault="00000000" w:rsidRPr="00000000" w14:paraId="00000369">
            <w:pPr xmlns:w="http://schemas.openxmlformats.org/wordprocessingml/2006/main">
              <w:ind w:left="-28" w:firstLine="0"/>
              <w:rPr>
                <w:b w:val="1"/>
                <w:sz w:val="22"/>
                <w:szCs w:val="22"/>
              </w:rPr>
            </w:pPr>
            <w:r xmlns:w="http://schemas.openxmlformats.org/wordprocessingml/2006/main" w:rsidDel="00000000" w:rsidR="00000000" w:rsidRPr="00000000">
              <w:rPr>
                <w:sz w:val="22"/>
                <w:szCs w:val="22"/>
                <w:rtl w:val="0"/>
              </w:rPr>
              <w:t xml:space="preserve">Розробка алгоритмічних протоколів калібрування з використанням цифрових стандартів та довідкових матеріалів. Розробка синтетичних шаблонів контролю якості для CMV та ZIKA для забезпечення відтворюваності результатів qLAMP на різних пристроях та сайтах. Інтеграція апаратного та програмного забезпечення модуля калібрування в пристрій. Тестування автоматичних процедур калібрування в лабораторних умовах. </w:t>
            </w:r>
            <w:r xmlns:w="http://schemas.openxmlformats.org/wordprocessingml/2006/main" w:rsidDel="00000000" w:rsidR="00000000" w:rsidRPr="00000000">
              <w:rPr>
                <w:b w:val="1"/>
                <w:sz w:val="22"/>
                <w:szCs w:val="22"/>
                <w:rtl w:val="0"/>
              </w:rPr>
              <w:t xml:space="preserve">(D6.5.1, D6.5.2).</w:t>
            </w:r>
          </w:p>
          <w:p w:rsidR="00000000" w:rsidDel="00000000" w:rsidP="00000000" w:rsidRDefault="00000000" w:rsidRPr="00000000" w14:paraId="0000036A">
            <w:pPr>
              <w:ind w:left="-28" w:firstLine="0"/>
              <w:rPr>
                <w:sz w:val="22"/>
                <w:szCs w:val="22"/>
              </w:rPr>
            </w:pPr>
            <w:r w:rsidDel="00000000" w:rsidR="00000000" w:rsidRPr="00000000">
              <w:rPr>
                <w:rtl w:val="0"/>
              </w:rPr>
            </w:r>
          </w:p>
        </w:tc>
      </w:tr>
      <w:tr>
        <w:trPr>
          <w:cantSplit w:val="0"/>
          <w:tblHeader w:val="0"/>
        </w:trPr>
        <w:tc>
          <w:tcPr>
            <w:gridSpan w:val="2"/>
            <w:tcBorders>
              <w:top w:color="efefef" w:space="0" w:sz="6" w:val="single"/>
              <w:left w:color="efefef" w:space="0" w:sz="6" w:val="single"/>
              <w:bottom w:color="efefef" w:space="0" w:sz="6" w:val="single"/>
              <w:right w:color="efefef" w:space="0" w:sz="6" w:val="single"/>
            </w:tcBorders>
            <w:shd w:fill="cccccc" w:val="clear"/>
          </w:tcPr>
          <w:p w:rsidR="00000000" w:rsidDel="00000000" w:rsidP="00000000" w:rsidRDefault="00000000" w:rsidRPr="00000000" w14:paraId="0000036C">
            <w:pPr xmlns:w="http://schemas.openxmlformats.org/wordprocessingml/2006/main">
              <w:ind w:left="-28" w:firstLine="0"/>
              <w:rPr>
                <w:b w:val="1"/>
                <w:sz w:val="22"/>
                <w:szCs w:val="22"/>
              </w:rPr>
            </w:pPr>
            <w:r xmlns:w="http://schemas.openxmlformats.org/wordprocessingml/2006/main" w:rsidDel="00000000" w:rsidR="00000000" w:rsidRPr="00000000">
              <w:rPr>
                <w:b w:val="1"/>
                <w:sz w:val="22"/>
                <w:szCs w:val="22"/>
                <w:rtl w:val="0"/>
              </w:rPr>
              <w:t xml:space="preserve">T5.6 – Назва завдання: Багатоцентрова валідація системи калібрування та остаточних рекомендацій та стандартних операційних процедур з калібрування. [Тривалість завдання: M30-47]. (Головний бенефіціар: </w:t>
            </w:r>
            <w:r xmlns:w="http://schemas.openxmlformats.org/wordprocessingml/2006/main" w:rsidDel="00000000" w:rsidR="00000000" w:rsidRPr="00000000">
              <w:rPr>
                <w:rtl w:val="0"/>
              </w:rPr>
              <w:t xml:space="preserve">KNU, </w:t>
            </w:r>
            <w:r xmlns:w="http://schemas.openxmlformats.org/wordprocessingml/2006/main" w:rsidDel="00000000" w:rsidR="00000000" w:rsidRPr="00000000">
              <w:rPr>
                <w:b w:val="1"/>
                <w:sz w:val="22"/>
                <w:szCs w:val="22"/>
                <w:rtl w:val="0"/>
              </w:rPr>
              <w:t xml:space="preserve">Бенефіціари-співробітники: </w:t>
            </w:r>
            <w:r xmlns:w="http://schemas.openxmlformats.org/wordprocessingml/2006/main" w:rsidDel="00000000" w:rsidR="00000000" w:rsidRPr="00000000">
              <w:rPr>
                <w:sz w:val="22"/>
                <w:szCs w:val="22"/>
                <w:rtl w:val="0"/>
              </w:rPr>
              <w:t xml:space="preserve">STABV,</w:t>
            </w:r>
            <w:r xmlns:w="http://schemas.openxmlformats.org/wordprocessingml/2006/main" w:rsidDel="00000000" w:rsidR="00000000" w:rsidRPr="00000000">
              <w:rPr>
                <w:b w:val="1"/>
                <w:sz w:val="22"/>
                <w:szCs w:val="22"/>
                <w:rtl w:val="0"/>
              </w:rPr>
              <w:t xml:space="preserve"> </w:t>
            </w:r>
            <w:r xmlns:w="http://schemas.openxmlformats.org/wordprocessingml/2006/main" w:rsidDel="00000000" w:rsidR="00000000" w:rsidRPr="00000000">
              <w:rPr>
                <w:sz w:val="22"/>
                <w:szCs w:val="22"/>
                <w:rtl w:val="0"/>
              </w:rPr>
              <w:t xml:space="preserve">NOVA, </w:t>
            </w:r>
            <w:r xmlns:w="http://schemas.openxmlformats.org/wordprocessingml/2006/main" w:rsidDel="00000000" w:rsidR="00000000" w:rsidRPr="00000000">
              <w:rPr>
                <w:rtl w:val="0"/>
              </w:rPr>
              <w:t xml:space="preserve">UNICAMP, NOVA, HUJI, UOA, YAGMA, UHU, UPE </w:t>
            </w:r>
            <w:r xmlns:w="http://schemas.openxmlformats.org/wordprocessingml/2006/main" w:rsidDel="00000000" w:rsidR="00000000" w:rsidRPr="00000000">
              <w:rPr>
                <w:b w:val="1"/>
                <w:sz w:val="22"/>
                <w:szCs w:val="22"/>
                <w:rtl w:val="0"/>
              </w:rPr>
              <w:t xml:space="preserve">).</w:t>
            </w:r>
          </w:p>
        </w:tc>
      </w:tr>
      <w:tr>
        <w:trPr>
          <w:cantSplit w:val="0"/>
          <w:tblHeader w:val="0"/>
        </w:trPr>
        <w:tc>
          <w:tcPr>
            <w:gridSpan w:val="2"/>
            <w:tcBorders>
              <w:top w:color="efefef" w:space="0" w:sz="6" w:val="single"/>
              <w:left w:color="000000" w:space="0" w:sz="6" w:val="single"/>
              <w:bottom w:color="000000" w:space="0" w:sz="6" w:val="single"/>
              <w:right w:color="000000" w:space="0" w:sz="6" w:val="single"/>
            </w:tcBorders>
          </w:tcPr>
          <w:p w:rsidR="00000000" w:rsidDel="00000000" w:rsidP="00000000" w:rsidRDefault="00000000" w:rsidRPr="00000000" w14:paraId="0000036E">
            <w:pPr xmlns:w="http://schemas.openxmlformats.org/wordprocessingml/2006/main">
              <w:ind w:left="-28" w:firstLine="0"/>
              <w:rPr>
                <w:b w:val="1"/>
                <w:sz w:val="22"/>
                <w:szCs w:val="22"/>
              </w:rPr>
            </w:pPr>
            <w:r xmlns:w="http://schemas.openxmlformats.org/wordprocessingml/2006/main" w:rsidDel="00000000" w:rsidR="00000000" w:rsidRPr="00000000">
              <w:rPr>
                <w:sz w:val="22"/>
                <w:szCs w:val="22"/>
                <w:rtl w:val="0"/>
              </w:rPr>
              <w:t xml:space="preserve">Розгортання прототипів пристроїв Dr. Vida з можливістю калібрування в академічних установах. Оцінка відтворюваності, стабільності та надійності калібрування в різних середовищах. Оцінка міжлабораторної порівнянністі та ефективності калібрування. Складання протоколів калібрування, специфікацій матеріалів для контролю якості та стандартних операційних процедур (СОП) для інтеграції в посібник користувача пристрою та нормативну документацію. </w:t>
            </w:r>
            <w:r xmlns:w="http://schemas.openxmlformats.org/wordprocessingml/2006/main" w:rsidDel="00000000" w:rsidR="00000000" w:rsidRPr="00000000">
              <w:rPr>
                <w:b w:val="1"/>
                <w:sz w:val="22"/>
                <w:szCs w:val="22"/>
                <w:rtl w:val="0"/>
              </w:rPr>
              <w:t xml:space="preserve">(D.6.6.1, D6.6.2).</w:t>
            </w:r>
          </w:p>
        </w:tc>
      </w:tr>
    </w:tbl>
    <w:p w:rsidR="00000000" w:rsidDel="00000000" w:rsidP="00000000" w:rsidRDefault="00000000" w:rsidRPr="00000000" w14:paraId="00000370">
      <w:pPr>
        <w:spacing w:after="240" w:before="240" w:lineRule="auto"/>
        <w:ind w:left="720" w:firstLine="0"/>
        <w:rPr>
          <w:b w:val="1"/>
          <w:i w:val="1"/>
          <w:sz w:val="22"/>
          <w:szCs w:val="22"/>
        </w:rPr>
      </w:pPr>
      <w:r w:rsidDel="00000000" w:rsidR="00000000" w:rsidRPr="00000000">
        <w:rPr>
          <w:rtl w:val="0"/>
        </w:rPr>
      </w:r>
    </w:p>
    <w:p w:rsidR="00000000" w:rsidDel="00000000" w:rsidP="00000000" w:rsidRDefault="00000000" w:rsidRPr="00000000" w14:paraId="00000371">
      <w:pPr>
        <w:spacing w:after="120" w:lineRule="auto"/>
        <w:rPr>
          <w:b w:val="1"/>
          <w:i w:val="1"/>
          <w:sz w:val="22"/>
          <w:szCs w:val="22"/>
        </w:rPr>
      </w:pPr>
      <w:r w:rsidDel="00000000" w:rsidR="00000000" w:rsidRPr="00000000">
        <w:rPr>
          <w:rtl w:val="0"/>
        </w:rPr>
      </w:r>
    </w:p>
    <w:p w:rsidR="00000000" w:rsidDel="00000000" w:rsidP="00000000" w:rsidRDefault="00000000" w:rsidRPr="00000000" w14:paraId="00000372">
      <w:pPr xmlns:w="http://schemas.openxmlformats.org/wordprocessingml/2006/main">
        <w:spacing w:after="120" w:lineRule="auto"/>
        <w:jc w:val="center"/>
        <w:rPr>
          <w:b w:val="1"/>
          <w:i w:val="1"/>
          <w:color w:val="000000"/>
          <w:sz w:val="22"/>
          <w:szCs w:val="22"/>
        </w:rPr>
      </w:pPr>
      <w:r xmlns:w="http://schemas.openxmlformats.org/wordprocessingml/2006/main" w:rsidDel="00000000" w:rsidR="00000000" w:rsidRPr="00000000">
        <w:rPr>
          <w:b w:val="1"/>
          <w:i w:val="1"/>
          <w:color w:val="000000"/>
          <w:sz w:val="22"/>
          <w:szCs w:val="22"/>
          <w:rtl w:val="0"/>
        </w:rPr>
        <w:t xml:space="preserve">Діаграма Ганта</w:t>
      </w:r>
    </w:p>
    <w:p w:rsidR="00000000" w:rsidDel="00000000" w:rsidP="00000000" w:rsidRDefault="00000000" w:rsidRPr="00000000" w14:paraId="00000373">
      <w:pPr>
        <w:pStyle w:val="Heading4"/>
        <w:tabs>
          <w:tab w:val="left" w:leader="none" w:pos="851"/>
          <w:tab w:val="right" w:leader="none" w:pos="8730"/>
        </w:tabs>
        <w:spacing w:after="120" w:before="180" w:lineRule="auto"/>
        <w:ind w:right="794"/>
        <w:rPr/>
      </w:pPr>
      <w:r w:rsidDel="00000000" w:rsidR="00000000" w:rsidRPr="00000000">
        <w:rPr>
          <w:rtl w:val="0"/>
        </w:rPr>
      </w:r>
    </w:p>
    <w:p w:rsidR="00000000" w:rsidDel="00000000" w:rsidP="00000000" w:rsidRDefault="00000000" w:rsidRPr="00000000" w14:paraId="00000374">
      <w:pPr xmlns:w="http://schemas.openxmlformats.org/wordprocessingml/2006/main">
        <w:pStyle w:val="Heading4"/>
        <w:tabs>
          <w:tab w:val="left" w:leader="none" w:pos="851"/>
          <w:tab w:val="right" w:leader="none" w:pos="8730"/>
        </w:tabs>
        <w:spacing w:after="120" w:before="180" w:lineRule="auto"/>
        <w:ind w:right="794"/>
        <w:jc w:val="center"/>
        <w:rPr/>
      </w:pP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rsidDel="00000000" w:rsidR="00000000" w:rsidRPr="00000000">
        <w:rPr>
          <w:color w:val="000000"/>
        </w:rPr>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inline distB="114300" distT="114300" distL="114300" distR="114300">
            <wp:extent cx="6479230" cy="1066800"/>
            <wp:effectExtent b="0" l="0" r="0" t="0"/>
            <wp:docPr id="1275117734"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6479230" cy="1066800"/>
                    </a:xfrm>
                    <a:prstGeom prst="rect"/>
                    <a:ln/>
                  </pic:spPr>
                </pic:pic>
              </a:graphicData>
            </a:graphic>
          </wp:inline>
        </w:drawing>
      </w:r>
      <w:r xmlns:w="http://schemas.openxmlformats.org/wordprocessingml/2006/main" w:rsidDel="00000000" w:rsidR="00000000" w:rsidRPr="00000000">
        <w:rPr>
          <w:color w:val="000000"/>
          <w:rtl w:val="0"/>
        </w:rPr>
        <w:t xml:space="preserve">​​</w:t>
      </w:r>
    </w:p>
    <w:p w:rsidR="00000000" w:rsidDel="00000000" w:rsidP="00000000" w:rsidRDefault="00000000" w:rsidRPr="00000000" w14:paraId="00000375">
      <w:pPr xmlns:w="http://schemas.openxmlformats.org/wordprocessingml/2006/main">
        <w:rPr>
          <w:color w:val="000000"/>
          <w:sz w:val="18"/>
          <w:szCs w:val="18"/>
        </w:rPr>
      </w:pPr>
      <w:r xmlns:w="http://schemas.openxmlformats.org/wordprocessingml/2006/main" w:rsidDel="00000000" w:rsidR="00000000" w:rsidRPr="00000000">
        <w:rPr>
          <w:color w:val="000000"/>
          <w:sz w:val="18"/>
          <w:szCs w:val="18"/>
          <w:rtl w:val="0"/>
        </w:rPr>
        <w:t xml:space="preserve">Таблиця D: Студентські роботи доктора Віди з питань освіти. Практична робота | Навчання | Міждисциплінарне навчання | Масштабованість</w:t>
      </w:r>
    </w:p>
    <w:p w:rsidR="00000000" w:rsidDel="00000000" w:rsidP="00000000" w:rsidRDefault="00000000" w:rsidRPr="00000000" w14:paraId="00000376">
      <w:pPr xmlns:w="http://schemas.openxmlformats.org/wordprocessingml/2006/main">
        <w:rPr>
          <w:sz w:val="18"/>
          <w:szCs w:val="18"/>
        </w:rPr>
      </w:pPr>
      <w:r xmlns:w="http://schemas.openxmlformats.org/wordprocessingml/2006/main" w:rsidDel="00000000" w:rsidR="00000000" w:rsidRPr="00000000">
        <w:rPr>
          <w:sz w:val="18"/>
          <w:szCs w:val="18"/>
          <w:rtl w:val="0"/>
        </w:rPr>
        <w:t xml:space="preserve">Da: включає результати з 1.1 по 1.9. Db: Включає результати з 1.10 по 1.11. D.1.3: дати конференцій NOVA-Bioscope. D2.2: Навчальні табори. D4.1 Звітування кожні 6 місяців. D.4.2 Зустрічі проекту.</w:t>
      </w:r>
    </w:p>
    <w:p w:rsidR="00000000" w:rsidDel="00000000" w:rsidP="00000000" w:rsidRDefault="00000000" w:rsidRPr="00000000" w14:paraId="00000377">
      <w:pPr>
        <w:rPr>
          <w:sz w:val="18"/>
          <w:szCs w:val="18"/>
        </w:rPr>
      </w:pPr>
      <w:r w:rsidDel="00000000" w:rsidR="00000000" w:rsidRPr="00000000">
        <w:rPr>
          <w:rtl w:val="0"/>
        </w:rPr>
      </w:r>
    </w:p>
    <w:tbl>
      <w:tblPr>
        <w:tblStyle w:val="Table16"/>
        <w:tblpPr w:leftFromText="180" w:rightFromText="180" w:topFromText="180" w:bottomFromText="180" w:vertAnchor="text" w:horzAnchor="text" w:tblpX="33" w:tblpY="0"/>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585"/>
        <w:tblGridChange w:id="0">
          <w:tblGrid>
            <w:gridCol w:w="9585"/>
          </w:tblGrid>
        </w:tblGridChange>
      </w:tblGrid>
      <w:tr>
        <w:trPr>
          <w:cantSplit w:val="0"/>
          <w:trHeight w:val="2970" w:hRule="atLeast"/>
          <w:tblHeader w:val="0"/>
        </w:trPr>
        <w:tc>
          <w:tcPr>
            <w:tcBorders>
              <w:top w:color="000000" w:space="0" w:sz="6" w:val="single"/>
              <w:left w:color="000000" w:space="0" w:sz="6" w:val="single"/>
              <w:bottom w:color="000000" w:space="0" w:sz="6" w:val="single"/>
              <w:right w:color="000000" w:space="0" w:sz="6" w:val="single"/>
            </w:tcBorders>
            <w:tcMar>
              <w:left w:w="100.0" w:type="dxa"/>
              <w:right w:w="100.0" w:type="dxa"/>
            </w:tcMar>
          </w:tcPr>
          <w:p w:rsidR="00000000" w:rsidDel="00000000" w:rsidP="00000000" w:rsidRDefault="00000000" w:rsidRPr="00000000" w14:paraId="00000378">
            <w:pPr xmlns:w="http://schemas.openxmlformats.org/wordprocessingml/2006/main">
              <w:spacing w:before="240" w:lineRule="auto"/>
              <w:jc w:val="both"/>
              <w:rPr>
                <w:sz w:val="18"/>
                <w:szCs w:val="18"/>
              </w:rPr>
            </w:pPr>
            <w:r xmlns:w="http://schemas.openxmlformats.org/wordprocessingml/2006/main" w:rsidDel="00000000" w:rsidR="00000000" w:rsidRPr="00000000">
              <w:rPr>
                <w:b w:val="1"/>
                <w:sz w:val="18"/>
                <w:szCs w:val="18"/>
                <w:rtl w:val="0"/>
              </w:rPr>
              <w:t xml:space="preserve">Кількісне визначення загального білка в сечі. </w:t>
            </w:r>
            <w:r xmlns:w="http://schemas.openxmlformats.org/wordprocessingml/2006/main" w:rsidDel="00000000" w:rsidR="00000000" w:rsidRPr="00000000">
              <w:rPr>
                <w:sz w:val="18"/>
                <w:szCs w:val="18"/>
                <w:rtl w:val="0"/>
              </w:rPr>
              <w:t xml:space="preserve">Студенти отримають </w:t>
            </w:r>
            <w:r xmlns:w="http://schemas.openxmlformats.org/wordprocessingml/2006/main" w:rsidDel="00000000" w:rsidR="00000000" w:rsidRPr="00000000">
              <w:rPr>
                <w:b w:val="1"/>
                <w:sz w:val="18"/>
                <w:szCs w:val="18"/>
                <w:rtl w:val="0"/>
              </w:rPr>
              <w:t xml:space="preserve">практичний </w:t>
            </w:r>
            <w:r xmlns:w="http://schemas.openxmlformats.org/wordprocessingml/2006/main" w:rsidDel="00000000" w:rsidR="00000000" w:rsidRPr="00000000">
              <w:rPr>
                <w:sz w:val="18"/>
                <w:szCs w:val="18"/>
                <w:rtl w:val="0"/>
              </w:rPr>
              <w:t xml:space="preserve">досвід у методах кількісного визначення білка, включаючи колориметричні аналізи (наприклад, метод Бредфорда) та спектрофотометрію, з акцентом на підготовку зразків, оптимізацію аналізів та забезпечення точності та відтворюваності. Вони отримають досвід роботи з сучасними лабораторними приладами, інтеграції цифрових інструментів для аналізу та інтерпретації даних, а також використання </w:t>
            </w:r>
            <w:r xmlns:w="http://schemas.openxmlformats.org/wordprocessingml/2006/main" w:rsidDel="00000000" w:rsidR="00000000" w:rsidRPr="00000000">
              <w:rPr>
                <w:b w:val="1"/>
                <w:sz w:val="18"/>
                <w:szCs w:val="18"/>
                <w:rtl w:val="0"/>
              </w:rPr>
              <w:t xml:space="preserve">програмування на Python для візуалізації даних та аналізу на основі штучного інтелекту. </w:t>
            </w:r>
            <w:r xmlns:w="http://schemas.openxmlformats.org/wordprocessingml/2006/main" w:rsidDel="00000000" w:rsidR="00000000" w:rsidRPr="00000000">
              <w:rPr>
                <w:sz w:val="18"/>
                <w:szCs w:val="18"/>
                <w:rtl w:val="0"/>
              </w:rPr>
              <w:t xml:space="preserve">Навички включають розрахунок концентрацій білка, побудову калібрувальних кривих та проведення статистичної валідації для забезпечення точності та надійності. Міждисциплінарне навчання пов'яже рівні білка в сечі з клінічними станами, такими як </w:t>
            </w:r>
            <w:r xmlns:w="http://schemas.openxmlformats.org/wordprocessingml/2006/main" w:rsidDel="00000000" w:rsidR="00000000" w:rsidRPr="00000000">
              <w:rPr>
                <w:b w:val="1"/>
                <w:sz w:val="18"/>
                <w:szCs w:val="18"/>
                <w:rtl w:val="0"/>
              </w:rPr>
              <w:t xml:space="preserve">мієлома та захворювання нирок (синтетична сеча, великі метадані для застосування при мієломі та захворюваннях нирок). На рівні магістра </w:t>
            </w:r>
            <w:r xmlns:w="http://schemas.openxmlformats.org/wordprocessingml/2006/main" w:rsidDel="00000000" w:rsidR="00000000" w:rsidRPr="00000000">
              <w:rPr>
                <w:sz w:val="18"/>
                <w:szCs w:val="18"/>
                <w:rtl w:val="0"/>
              </w:rPr>
              <w:t xml:space="preserve">проєкт буде масштабуватися до передових протеомних методів, використовуючи мас-спектрометрію високої роздільної здатності для детального профілювання білка та інтегруючи кількісне визначення білка з метаболомікою для аналізу на системному рівні. Високопродуктивні адаптації підтримуватимуть масштабні епідеміологічні дослідження та розробку діагностичних інструментів для надання медичної допомоги, надаючи студентам навички для розвитку клінічної діагностики, біомедичних досліджень та охорони здоров'я. Основні рукописи: </w:t>
            </w:r>
            <w:hyperlink xmlns:w="http://schemas.openxmlformats.org/wordprocessingml/2006/main" xmlns:r="http://schemas.openxmlformats.org/officeDocument/2006/relationships" r:id="rId71">
              <w:r xmlns:w="http://schemas.openxmlformats.org/wordprocessingml/2006/main" w:rsidDel="00000000" w:rsidR="00000000" w:rsidRPr="00000000">
                <w:rPr>
                  <w:color w:val="1155cc"/>
                  <w:sz w:val="18"/>
                  <w:szCs w:val="18"/>
                  <w:u w:val="single"/>
                  <w:rtl w:val="0"/>
                </w:rPr>
                <w:t xml:space="preserve">https://doi.org/10.1016/j.jhazmat.2024.136107 </w:t>
              </w:r>
            </w:hyperlink>
            <w:r xmlns:w="http://schemas.openxmlformats.org/wordprocessingml/2006/main" w:rsidDel="00000000" w:rsidR="00000000" w:rsidRPr="00000000">
              <w:rPr>
                <w:sz w:val="18"/>
                <w:szCs w:val="18"/>
                <w:rtl w:val="0"/>
              </w:rPr>
              <w:t xml:space="preserve">. </w:t>
            </w:r>
            <w:hyperlink xmlns:w="http://schemas.openxmlformats.org/wordprocessingml/2006/main" xmlns:r="http://schemas.openxmlformats.org/officeDocument/2006/relationships" r:id="rId72">
              <w:r xmlns:w="http://schemas.openxmlformats.org/wordprocessingml/2006/main" w:rsidDel="00000000" w:rsidR="00000000" w:rsidRPr="00000000">
                <w:rPr>
                  <w:color w:val="1155cc"/>
                  <w:sz w:val="18"/>
                  <w:szCs w:val="18"/>
                  <w:u w:val="single"/>
                  <w:rtl w:val="0"/>
                </w:rPr>
                <w:t xml:space="preserve">https://doi.org/10.1186/s12859-015-0752-4 </w:t>
              </w:r>
            </w:hyperlink>
            <w:r xmlns:w="http://schemas.openxmlformats.org/wordprocessingml/2006/main" w:rsidDel="00000000" w:rsidR="00000000" w:rsidRPr="00000000">
              <w:rPr>
                <w:sz w:val="18"/>
                <w:szCs w:val="18"/>
                <w:rtl w:val="0"/>
              </w:rPr>
              <w:t xml:space="preserve">. Розробники: UPE, HUJI та YAGMA. Тестери: UNIBO, UPE, UNICAMP, KNU, UHU, NOVA, STABV та UOA. Біостатистика: UOA</w:t>
            </w:r>
          </w:p>
        </w:tc>
      </w:tr>
      <w:tr>
        <w:trPr>
          <w:cantSplit w:val="0"/>
          <w:trHeight w:val="3079" w:hRule="atLeast"/>
          <w:tblHeader w:val="0"/>
        </w:trPr>
        <w:tc>
          <w:tcPr>
            <w:tcBorders>
              <w:top w:color="000000" w:space="0" w:sz="6" w:val="single"/>
              <w:left w:color="000000" w:space="0" w:sz="6" w:val="single"/>
              <w:bottom w:color="000000" w:space="0" w:sz="6" w:val="single"/>
              <w:right w:color="000000" w:space="0" w:sz="6" w:val="single"/>
            </w:tcBorders>
            <w:tcMar>
              <w:left w:w="100.0" w:type="dxa"/>
              <w:right w:w="100.0" w:type="dxa"/>
            </w:tcMar>
          </w:tcPr>
          <w:p w:rsidR="00000000" w:rsidDel="00000000" w:rsidP="00000000" w:rsidRDefault="00000000" w:rsidRPr="00000000" w14:paraId="00000379">
            <w:pPr xmlns:w="http://schemas.openxmlformats.org/wordprocessingml/2006/main">
              <w:spacing w:before="240" w:lineRule="auto"/>
              <w:jc w:val="both"/>
              <w:rPr>
                <w:sz w:val="18"/>
                <w:szCs w:val="18"/>
              </w:rPr>
            </w:pPr>
            <w:r xmlns:w="http://schemas.openxmlformats.org/wordprocessingml/2006/main" w:rsidDel="00000000" w:rsidR="00000000" w:rsidRPr="00000000">
              <w:rPr>
                <w:b w:val="1"/>
                <w:sz w:val="18"/>
                <w:szCs w:val="18"/>
                <w:rtl w:val="0"/>
              </w:rPr>
              <w:t xml:space="preserve">Флуоресценція. </w:t>
            </w:r>
            <w:r xmlns:w="http://schemas.openxmlformats.org/wordprocessingml/2006/main" w:rsidDel="00000000" w:rsidR="00000000" w:rsidRPr="00000000">
              <w:rPr>
                <w:sz w:val="18"/>
                <w:szCs w:val="18"/>
                <w:rtl w:val="0"/>
              </w:rPr>
              <w:t xml:space="preserve">За допомогою органічних зондів буде визначено Hg та As у зразках збагаченої води, а студенти ознайомляться з токсикологією, екологічними проблемами та темами охорони здоров'я, пов'язаними з питною водою та стічними водами. Той самий метод буде застосовано для підкреслення важливості виявлення бактерій та класифікації бактерій як грампозитивних або грамнегативних. Це також ознайомить студентів з підходом «Єдине здоров'я» та темою стійкості до антибіотиків.</w:t>
            </w:r>
            <w:r xmlns:w="http://schemas.openxmlformats.org/wordprocessingml/2006/main" w:rsidDel="00000000" w:rsidR="00000000" w:rsidRPr="00000000">
              <w:rPr>
                <w:b w:val="1"/>
                <w:sz w:val="18"/>
                <w:szCs w:val="18"/>
                <w:rtl w:val="0"/>
              </w:rPr>
              <w:t xml:space="preserve"> </w:t>
            </w:r>
            <w:r xmlns:w="http://schemas.openxmlformats.org/wordprocessingml/2006/main" w:rsidDel="00000000" w:rsidR="00000000" w:rsidRPr="00000000">
              <w:rPr>
                <w:sz w:val="18"/>
                <w:szCs w:val="18"/>
                <w:rtl w:val="0"/>
              </w:rPr>
              <w:t xml:space="preserve">Студенти отримають </w:t>
            </w:r>
            <w:r xmlns:w="http://schemas.openxmlformats.org/wordprocessingml/2006/main" w:rsidDel="00000000" w:rsidR="00000000" w:rsidRPr="00000000">
              <w:rPr>
                <w:b w:val="1"/>
                <w:sz w:val="18"/>
                <w:szCs w:val="18"/>
                <w:rtl w:val="0"/>
              </w:rPr>
              <w:t xml:space="preserve">практичний </w:t>
            </w:r>
            <w:r xmlns:w="http://schemas.openxmlformats.org/wordprocessingml/2006/main" w:rsidDel="00000000" w:rsidR="00000000" w:rsidRPr="00000000">
              <w:rPr>
                <w:sz w:val="18"/>
                <w:szCs w:val="18"/>
                <w:rtl w:val="0"/>
              </w:rPr>
              <w:t xml:space="preserve">досвід у методах мікроекстракції твердо-рідинної фази та екстракції точки помутніння для попереднього концентрування аналіту. Вони навчаться інтегрувати цифрову візуалізацію в аналітичні робочі процеси, оптимізуючи параметри для відтворюваності та точності з малими об'ємами зразків. Навички включають </w:t>
            </w:r>
            <w:r xmlns:w="http://schemas.openxmlformats.org/wordprocessingml/2006/main" w:rsidDel="00000000" w:rsidR="00000000" w:rsidRPr="00000000">
              <w:rPr>
                <w:b w:val="1"/>
                <w:sz w:val="18"/>
                <w:szCs w:val="18"/>
                <w:rtl w:val="0"/>
              </w:rPr>
              <w:t xml:space="preserve">кількісний аналіз </w:t>
            </w:r>
            <w:r xmlns:w="http://schemas.openxmlformats.org/wordprocessingml/2006/main" w:rsidDel="00000000" w:rsidR="00000000" w:rsidRPr="00000000">
              <w:rPr>
                <w:sz w:val="18"/>
                <w:szCs w:val="18"/>
                <w:rtl w:val="0"/>
              </w:rPr>
              <w:t xml:space="preserve">(розрахунки концентрації, LOD/LOQ, калібрувальні криві) та статистичну валідацію для отримання надійних результатів. Програмування та візуалізація даних за допомогою Python, разом з методами штучного інтелекту, покращать інтерпретацію результатів візуалізації. Інтеграція технологій робить акцент на використанні мобільних пристроїв та Dr. Vida Education для портативних, доступних рішень, а також на автоматизації експериментальних установок для збору даних у режимі реального часу. Міждисциплінарне навчання охоплюватиме токсикологічний вплив дитіокарбаматів на безпеку харчових продуктів, охорону здоров'я та екологічні системи. </w:t>
            </w:r>
            <w:r xmlns:w="http://schemas.openxmlformats.org/wordprocessingml/2006/main" w:rsidDel="00000000" w:rsidR="00000000" w:rsidRPr="00000000">
              <w:rPr>
                <w:b w:val="1"/>
                <w:sz w:val="18"/>
                <w:szCs w:val="18"/>
                <w:rtl w:val="0"/>
              </w:rPr>
              <w:t xml:space="preserve">На рівні магістра </w:t>
            </w:r>
            <w:r xmlns:w="http://schemas.openxmlformats.org/wordprocessingml/2006/main" w:rsidDel="00000000" w:rsidR="00000000" w:rsidRPr="00000000">
              <w:rPr>
                <w:sz w:val="18"/>
                <w:szCs w:val="18"/>
                <w:rtl w:val="0"/>
              </w:rPr>
              <w:t xml:space="preserve">проєкт масштабується до передових методів, включаючи мас-спектрометрію високої роздільної здатності та тандемну мас-спектрометрію для точної ідентифікації та кількісного визначення, а також досліджує взаємодію дитіокарбаматів з біологічними системами за допомогою медичної та екологічної протеоміки. Цей комплексний підхід готує студентів до вирішення проблем безпеки харчових продуктів та охорони навколишнього середовища. Основний рукопис: </w:t>
            </w:r>
            <w:hyperlink xmlns:w="http://schemas.openxmlformats.org/wordprocessingml/2006/main" xmlns:r="http://schemas.openxmlformats.org/officeDocument/2006/relationships" r:id="rId73">
              <w:r xmlns:w="http://schemas.openxmlformats.org/wordprocessingml/2006/main" w:rsidDel="00000000" w:rsidR="00000000" w:rsidRPr="00000000">
                <w:rPr>
                  <w:color w:val="1155cc"/>
                  <w:sz w:val="18"/>
                  <w:szCs w:val="18"/>
                  <w:u w:val="single"/>
                  <w:rtl w:val="0"/>
                </w:rPr>
                <w:t xml:space="preserve">https://doi.org/10.1016/j.jhazmat.2024.136107 </w:t>
              </w:r>
            </w:hyperlink>
            <w:r xmlns:w="http://schemas.openxmlformats.org/wordprocessingml/2006/main" w:rsidDel="00000000" w:rsidR="00000000" w:rsidRPr="00000000">
              <w:rPr>
                <w:sz w:val="18"/>
                <w:szCs w:val="18"/>
                <w:rtl w:val="0"/>
              </w:rPr>
              <w:t xml:space="preserve">. Розробники: UHU, UNICAMP, UNIBO та YAGMA. Тестери: УПО, КНУ, УГУ, ХУЇ, НОВА, СТАБВ та УОА. Біостатистика: УОА</w:t>
            </w:r>
          </w:p>
        </w:tc>
      </w:tr>
      <w:tr>
        <w:trPr>
          <w:cantSplit w:val="0"/>
          <w:trHeight w:val="2835" w:hRule="atLeast"/>
          <w:tblHeader w:val="0"/>
        </w:trPr>
        <w:tc>
          <w:tcPr>
            <w:tcBorders>
              <w:top w:color="000000" w:space="0" w:sz="6" w:val="single"/>
              <w:left w:color="000000" w:space="0" w:sz="6" w:val="single"/>
              <w:bottom w:color="000000" w:space="0" w:sz="6" w:val="single"/>
              <w:right w:color="000000" w:space="0" w:sz="6" w:val="single"/>
            </w:tcBorders>
            <w:tcMar>
              <w:left w:w="100.0" w:type="dxa"/>
              <w:right w:w="100.0" w:type="dxa"/>
            </w:tcMar>
          </w:tcPr>
          <w:p w:rsidR="00000000" w:rsidDel="00000000" w:rsidP="00000000" w:rsidRDefault="00000000" w:rsidRPr="00000000" w14:paraId="0000037A">
            <w:pPr xmlns:w="http://schemas.openxmlformats.org/wordprocessingml/2006/main">
              <w:spacing w:before="240" w:lineRule="auto"/>
              <w:jc w:val="both"/>
              <w:rPr>
                <w:sz w:val="18"/>
                <w:szCs w:val="18"/>
              </w:rPr>
            </w:pPr>
            <w:r xmlns:w="http://schemas.openxmlformats.org/wordprocessingml/2006/main" w:rsidDel="00000000" w:rsidR="00000000" w:rsidRPr="00000000">
              <w:rPr>
                <w:b w:val="1"/>
                <w:sz w:val="18"/>
                <w:szCs w:val="18"/>
                <w:rtl w:val="0"/>
              </w:rPr>
              <w:t xml:space="preserve">ПЛР-діагностика для громадського здоров'я: непереносимість лактози, визначення вірусу CMA/ZICA. </w:t>
            </w:r>
            <w:r xmlns:w="http://schemas.openxmlformats.org/wordprocessingml/2006/main" w:rsidDel="00000000" w:rsidR="00000000" w:rsidRPr="00000000">
              <w:rPr>
                <w:sz w:val="18"/>
                <w:szCs w:val="18"/>
                <w:rtl w:val="0"/>
              </w:rPr>
              <w:t xml:space="preserve">Студенти отримають </w:t>
            </w:r>
            <w:r xmlns:w="http://schemas.openxmlformats.org/wordprocessingml/2006/main" w:rsidDel="00000000" w:rsidR="00000000" w:rsidRPr="00000000">
              <w:rPr>
                <w:b w:val="1"/>
                <w:sz w:val="18"/>
                <w:szCs w:val="18"/>
                <w:rtl w:val="0"/>
              </w:rPr>
              <w:t xml:space="preserve">практичний </w:t>
            </w:r>
            <w:r xmlns:w="http://schemas.openxmlformats.org/wordprocessingml/2006/main" w:rsidDel="00000000" w:rsidR="00000000" w:rsidRPr="00000000">
              <w:rPr>
                <w:sz w:val="18"/>
                <w:szCs w:val="18"/>
                <w:rtl w:val="0"/>
              </w:rPr>
              <w:t xml:space="preserve">досвід у методах молекулярної біології, таких як </w:t>
            </w:r>
            <w:r xmlns:w="http://schemas.openxmlformats.org/wordprocessingml/2006/main" w:rsidDel="00000000" w:rsidR="00000000" w:rsidRPr="00000000">
              <w:rPr>
                <w:b w:val="1"/>
                <w:sz w:val="18"/>
                <w:szCs w:val="18"/>
                <w:rtl w:val="0"/>
              </w:rPr>
              <w:t xml:space="preserve">налаштування ПЛР, екстракція ДНК/РНК </w:t>
            </w:r>
            <w:r xmlns:w="http://schemas.openxmlformats.org/wordprocessingml/2006/main" w:rsidDel="00000000" w:rsidR="00000000" w:rsidRPr="00000000">
              <w:rPr>
                <w:sz w:val="18"/>
                <w:szCs w:val="18"/>
                <w:rtl w:val="0"/>
              </w:rPr>
              <w:t xml:space="preserve">та гель-електрофорез для перевірки продукту. Вони навчаться керувати та оптимізувати </w:t>
            </w:r>
            <w:r xmlns:w="http://schemas.openxmlformats.org/wordprocessingml/2006/main" w:rsidDel="00000000" w:rsidR="00000000" w:rsidRPr="00000000">
              <w:rPr>
                <w:b w:val="1"/>
                <w:sz w:val="18"/>
                <w:szCs w:val="18"/>
                <w:rtl w:val="0"/>
              </w:rPr>
              <w:t xml:space="preserve">ПЛР-термоциклери, </w:t>
            </w:r>
            <w:r xmlns:w="http://schemas.openxmlformats.org/wordprocessingml/2006/main" w:rsidDel="00000000" w:rsidR="00000000" w:rsidRPr="00000000">
              <w:rPr>
                <w:sz w:val="18"/>
                <w:szCs w:val="18"/>
                <w:rtl w:val="0"/>
              </w:rPr>
              <w:t xml:space="preserve">аналізувати дані ПЛР у реальному часі та застосовувати автоматизацію за допомогою програмування. Навички включають кількісний аналіз (значення Ct, LOD/LOQ), статистичну валідацію (чутливість, специфічність) та біоінформатику на основі Python для обробки даних ПЛР, покращену інтеграцією штучного інтелекту для діагностики. Проект робить акцент на міждисциплінарному навчанні, охоплюючи наслідки ПЛР для громадського здоров'я в епідеміології та моніторингу здоров'я навколишнього середовища. Студенти досліджуватимуть високопродуктивну ПЛР для масштабних досліджень, мультиплексну ПЛР для виявлення коінфекцій та передові застосування, такі як інтеграція протеоміки та мас-спектрометрії (наприклад, MALDI-TOF). </w:t>
            </w:r>
            <w:r xmlns:w="http://schemas.openxmlformats.org/wordprocessingml/2006/main" w:rsidDel="00000000" w:rsidR="00000000" w:rsidRPr="00000000">
              <w:rPr>
                <w:b w:val="1"/>
                <w:sz w:val="18"/>
                <w:szCs w:val="18"/>
                <w:rtl w:val="0"/>
              </w:rPr>
              <w:t xml:space="preserve">Масштабовані діагностичні </w:t>
            </w:r>
            <w:r xmlns:w="http://schemas.openxmlformats.org/wordprocessingml/2006/main" w:rsidDel="00000000" w:rsidR="00000000" w:rsidRPr="00000000">
              <w:rPr>
                <w:sz w:val="18"/>
                <w:szCs w:val="18"/>
                <w:rtl w:val="0"/>
              </w:rPr>
              <w:t xml:space="preserve">робочі процеси для реагування на спалахи та портативні діагностичні набори вирішуватимуть критичні проблеми, такі як стійкість до антимікробних препаратів та моніторинг здоров'я навколишнього середовища, готуючи студентів до важливої ролі в діагностиці громадського здоров'я. Основні рукописи: </w:t>
            </w:r>
            <w:hyperlink xmlns:w="http://schemas.openxmlformats.org/wordprocessingml/2006/main" xmlns:r="http://schemas.openxmlformats.org/officeDocument/2006/relationships" r:id="rId74">
              <w:r xmlns:w="http://schemas.openxmlformats.org/wordprocessingml/2006/main" w:rsidDel="00000000" w:rsidR="00000000" w:rsidRPr="00000000">
                <w:rPr>
                  <w:color w:val="1155cc"/>
                  <w:sz w:val="18"/>
                  <w:szCs w:val="18"/>
                  <w:u w:val="single"/>
                  <w:rtl w:val="0"/>
                </w:rPr>
                <w:t xml:space="preserve">https://doi.org/10.1093/jalm/jfad052 </w:t>
              </w:r>
            </w:hyperlink>
            <w:r xmlns:w="http://schemas.openxmlformats.org/wordprocessingml/2006/main" w:rsidDel="00000000" w:rsidR="00000000" w:rsidRPr="00000000">
              <w:rPr>
                <w:sz w:val="18"/>
                <w:szCs w:val="18"/>
                <w:rtl w:val="0"/>
              </w:rPr>
              <w:t xml:space="preserve">; </w:t>
            </w:r>
            <w:hyperlink xmlns:w="http://schemas.openxmlformats.org/wordprocessingml/2006/main" xmlns:r="http://schemas.openxmlformats.org/officeDocument/2006/relationships" r:id="rId75">
              <w:r xmlns:w="http://schemas.openxmlformats.org/wordprocessingml/2006/main" w:rsidDel="00000000" w:rsidR="00000000" w:rsidRPr="00000000">
                <w:rPr>
                  <w:color w:val="1155cc"/>
                  <w:sz w:val="18"/>
                  <w:szCs w:val="18"/>
                  <w:u w:val="single"/>
                  <w:rtl w:val="0"/>
                </w:rPr>
                <w:t xml:space="preserve">https://doi.org/10.1007/s00253-023-12771-2 </w:t>
              </w:r>
            </w:hyperlink>
            <w:r xmlns:w="http://schemas.openxmlformats.org/wordprocessingml/2006/main" w:rsidDel="00000000" w:rsidR="00000000" w:rsidRPr="00000000">
              <w:rPr>
                <w:sz w:val="18"/>
                <w:szCs w:val="18"/>
                <w:rtl w:val="0"/>
              </w:rPr>
              <w:t xml:space="preserve">; </w:t>
            </w:r>
            <w:hyperlink xmlns:w="http://schemas.openxmlformats.org/wordprocessingml/2006/main" xmlns:r="http://schemas.openxmlformats.org/officeDocument/2006/relationships" r:id="rId76">
              <w:r xmlns:w="http://schemas.openxmlformats.org/wordprocessingml/2006/main" w:rsidDel="00000000" w:rsidR="00000000" w:rsidRPr="00000000">
                <w:rPr>
                  <w:color w:val="1155cc"/>
                  <w:sz w:val="18"/>
                  <w:szCs w:val="18"/>
                  <w:u w:val="single"/>
                  <w:rtl w:val="0"/>
                </w:rPr>
                <w:t xml:space="preserve">https://doi.org/10.1186/s41182-020-00274-z </w:t>
              </w:r>
            </w:hyperlink>
            <w:r xmlns:w="http://schemas.openxmlformats.org/wordprocessingml/2006/main" w:rsidDel="00000000" w:rsidR="00000000" w:rsidRPr="00000000">
              <w:rPr>
                <w:sz w:val="18"/>
                <w:szCs w:val="18"/>
                <w:rtl w:val="0"/>
              </w:rPr>
              <w:t xml:space="preserve">Розробники: NOVA, STAB VIDA та YAGMA. Тестери: UPE, KNU, UHU, HUJI, NOVA STAB та UOA. Біостатистика: UOA</w:t>
            </w:r>
          </w:p>
          <w:p w:rsidR="00000000" w:rsidDel="00000000" w:rsidP="00000000" w:rsidRDefault="00000000" w:rsidRPr="00000000" w14:paraId="0000037B">
            <w:pPr>
              <w:spacing w:before="240" w:lineRule="auto"/>
              <w:jc w:val="both"/>
              <w:rPr>
                <w:sz w:val="18"/>
                <w:szCs w:val="18"/>
              </w:rPr>
            </w:pPr>
            <w:r w:rsidDel="00000000" w:rsidR="00000000" w:rsidRPr="00000000">
              <w:rPr>
                <w:rtl w:val="0"/>
              </w:rPr>
            </w:r>
          </w:p>
        </w:tc>
      </w:tr>
    </w:tbl>
    <w:p w:rsidR="00000000" w:rsidDel="00000000" w:rsidP="00000000" w:rsidRDefault="00000000" w:rsidRPr="00000000" w14:paraId="0000037C">
      <w:pPr xmlns:w="http://schemas.openxmlformats.org/wordprocessingml/2006/main">
        <w:rPr>
          <w:color w:val="000000"/>
          <w:sz w:val="18"/>
          <w:szCs w:val="18"/>
        </w:rPr>
      </w:pPr>
      <w:r xmlns:w="http://schemas.openxmlformats.org/wordprocessingml/2006/main" w:rsidDel="00000000" w:rsidR="00000000" w:rsidRPr="00000000">
        <w:rPr>
          <w:b w:val="1"/>
          <w:color w:val="000000"/>
          <w:sz w:val="18"/>
          <w:szCs w:val="18"/>
          <w:rtl w:val="0"/>
        </w:rPr>
        <w:t xml:space="preserve">ТАБЛИЦЯ E. </w:t>
      </w:r>
      <w:r xmlns:w="http://schemas.openxmlformats.org/wordprocessingml/2006/main" w:rsidDel="00000000" w:rsidR="00000000" w:rsidRPr="00000000">
        <w:rPr>
          <w:color w:val="000000"/>
          <w:sz w:val="18"/>
          <w:szCs w:val="18"/>
          <w:rtl w:val="0"/>
        </w:rPr>
        <w:t xml:space="preserve">Академічні бенефіціари та очікувані майбутні партнери.</w:t>
      </w:r>
    </w:p>
    <w:tbl>
      <w:tblPr>
        <w:tblStyle w:val="Table17"/>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0"/>
        <w:tblGridChange w:id="0">
          <w:tblGrid>
            <w:gridCol w:w="9600"/>
          </w:tblGrid>
        </w:tblGridChange>
      </w:tblGrid>
      <w:tr>
        <w:trPr>
          <w:cantSplit w:val="0"/>
          <w:trHeight w:val="465" w:hRule="atLeast"/>
          <w:tblHeader w:val="0"/>
        </w:trPr>
        <w:tc>
          <w:tcPr>
            <w:vMerge w:val="restart"/>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D">
            <w:pPr xmlns:w="http://schemas.openxmlformats.org/wordprocessingml/2006/main">
              <w:spacing w:before="240" w:lineRule="auto"/>
              <w:jc w:val="both"/>
              <w:rPr>
                <w:sz w:val="18"/>
                <w:szCs w:val="18"/>
              </w:rPr>
            </w:pPr>
            <w:r xmlns:w="http://schemas.openxmlformats.org/wordprocessingml/2006/main" w:rsidDel="00000000" w:rsidR="00000000" w:rsidRPr="00000000">
              <w:rPr>
                <w:sz w:val="18"/>
                <w:szCs w:val="18"/>
                <w:rtl w:val="0"/>
              </w:rPr>
              <w:t xml:space="preserve">Вичерпний список із 40 університетів включає: 8 основних HEIS (академічних бенефіціарів): Лісабонський університет Нова, Болонський університет; Єврейський університет в Єрусалимі; Університет Кампінаса; Університет КНУ; Університет Уельви; Університет Пернамбуку; Афінський університет (UOA). </w:t>
            </w:r>
            <w:r xmlns:w="http://schemas.openxmlformats.org/wordprocessingml/2006/main" w:rsidDel="00000000" w:rsidR="00000000" w:rsidRPr="00000000">
              <w:rPr>
                <w:b w:val="1"/>
                <w:sz w:val="18"/>
                <w:szCs w:val="18"/>
                <w:rtl w:val="0"/>
              </w:rPr>
              <w:t xml:space="preserve">Майбутні партнери (1-ше розширення): </w:t>
            </w:r>
            <w:r xmlns:w="http://schemas.openxmlformats.org/wordprocessingml/2006/main" w:rsidDel="00000000" w:rsidR="00000000" w:rsidRPr="00000000">
              <w:rPr>
                <w:sz w:val="18"/>
                <w:szCs w:val="18"/>
                <w:rtl w:val="0"/>
              </w:rPr>
              <w:t xml:space="preserve">16 університетів (Європа+Південна Америка): Університет Сан-Паулу (Бразилія), Федеральний університет Ріо-де-Жанейро – UFRJ (Бразилія), Федеральний університет Мінас-Жерайс – UFMG (Бразилія), Державний університет Сан-Паулу – UNESP (Бразилія), Федеральний університет Ріо-Гранді-ду-Сул – UFRGS (Бразилія), Федеральний університет Санта-Катарини – UFSC (Бразилія), Федеральний університет Парани – UFPR (Бразилія), Університет Бразиліа – UnB (Бразилія), Кентерберійський університет (Велика Британія), Королівський коледж (Велика Британія), Університет Лінкольна (Велика Британія), Національний університет імені Каподістрії UOA (NKUA), Белградський університет (Сербія), Інститут радіології Республіки Сербія (IORS), Македонська академія мистецтв і наук (MASA), Університет Віго (Іспанія), Університет Барселони (Іспанія), Мадридський університет Комплутенсе (Іспанія). </w:t>
            </w:r>
            <w:r xmlns:w="http://schemas.openxmlformats.org/wordprocessingml/2006/main" w:rsidDel="00000000" w:rsidR="00000000" w:rsidRPr="00000000">
              <w:rPr>
                <w:b w:val="1"/>
                <w:sz w:val="18"/>
                <w:szCs w:val="18"/>
                <w:rtl w:val="0"/>
              </w:rPr>
              <w:t xml:space="preserve">(2 розширення) </w:t>
            </w:r>
            <w:r xmlns:w="http://schemas.openxmlformats.org/wordprocessingml/2006/main" w:rsidDel="00000000" w:rsidR="00000000" w:rsidRPr="00000000">
              <w:rPr>
                <w:sz w:val="18"/>
                <w:szCs w:val="18"/>
                <w:rtl w:val="0"/>
              </w:rPr>
              <w:t xml:space="preserve">20 університетів: Гарвардська медична школа (США), Медичний центр Піттсбурзького університету (США), Торонтський університет (Канада), Оттавський університет (Канада), Шаньдунський університет (Китай), Карлів університет (Чеська Республіка), Бухарестський університет (Румунія), Ягеллонський університет (Польща), Загребський університет (Хорватія), Сараєвоський університет (Боснія і Герцеговина), Тиранський університет (Албанія), NOVA-EL Каїр (Єгипет), Йоганнесбурзький університет (Південна Африка), Університет Кабо-Верде (Кабо-Верде), Вільнюський університет (Литва), Тартуський університет (Естонія), Кейптаунський університет (Південна Африка), Преторійський університет (Південна Африка), Коїмбрійський університет (Португалія) та Портузький університет (Португалія).</w:t>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381">
      <w:pPr>
        <w:rPr>
          <w:color w:val="808080"/>
          <w:u w:val="single"/>
        </w:rPr>
      </w:pPr>
      <w:r w:rsidDel="00000000" w:rsidR="00000000" w:rsidRPr="00000000">
        <w:rPr>
          <w:rtl w:val="0"/>
        </w:rPr>
      </w:r>
    </w:p>
    <w:p w:rsidR="00000000" w:rsidDel="00000000" w:rsidP="00000000" w:rsidRDefault="00000000" w:rsidRPr="00000000" w14:paraId="00000382">
      <w:pPr>
        <w:pStyle w:val="Heading4"/>
        <w:tabs>
          <w:tab w:val="left" w:leader="none" w:pos="851"/>
          <w:tab w:val="right" w:leader="none" w:pos="8730"/>
        </w:tabs>
        <w:spacing w:after="120" w:before="180" w:lineRule="auto"/>
        <w:ind w:left="0" w:right="794" w:firstLine="0"/>
        <w:rPr/>
      </w:pPr>
      <w:r w:rsidDel="00000000" w:rsidR="00000000" w:rsidRPr="00000000">
        <w:rPr>
          <w:rtl w:val="0"/>
        </w:rPr>
      </w:r>
    </w:p>
    <w:p w:rsidR="00000000" w:rsidDel="00000000" w:rsidP="00000000" w:rsidRDefault="00000000" w:rsidRPr="00000000" w14:paraId="00000383">
      <w:pPr>
        <w:pStyle w:val="Heading4"/>
        <w:tabs>
          <w:tab w:val="left" w:leader="none" w:pos="851"/>
          <w:tab w:val="right" w:leader="none" w:pos="8730"/>
        </w:tabs>
        <w:spacing w:after="120" w:before="180" w:lineRule="auto"/>
        <w:ind w:right="794"/>
        <w:rPr/>
      </w:pPr>
      <w:r w:rsidDel="00000000" w:rsidR="00000000" w:rsidRPr="00000000">
        <w:rPr>
          <w:rtl w:val="0"/>
        </w:rPr>
      </w:r>
    </w:p>
    <w:p w:rsidR="00000000" w:rsidDel="00000000" w:rsidP="00000000" w:rsidRDefault="00000000" w:rsidRPr="00000000" w14:paraId="00000384">
      <w:pPr>
        <w:pStyle w:val="Heading4"/>
        <w:tabs>
          <w:tab w:val="left" w:leader="none" w:pos="851"/>
          <w:tab w:val="right" w:leader="none" w:pos="8730"/>
        </w:tabs>
        <w:spacing w:after="120" w:before="180" w:lineRule="auto"/>
        <w:ind w:right="794"/>
        <w:rPr/>
      </w:pPr>
      <w:r w:rsidDel="00000000" w:rsidR="00000000" w:rsidRPr="00000000">
        <w:rPr>
          <w:rtl w:val="0"/>
        </w:rPr>
      </w:r>
    </w:p>
    <w:p w:rsidR="00000000" w:rsidDel="00000000" w:rsidP="00000000" w:rsidRDefault="00000000" w:rsidRPr="00000000" w14:paraId="00000385">
      <w:pPr xmlns:w="http://schemas.openxmlformats.org/wordprocessingml/2006/main">
        <w:rPr>
          <w:b w:val="1"/>
          <w:sz w:val="22"/>
          <w:szCs w:val="22"/>
        </w:rPr>
      </w:pPr>
      <w:bookmarkStart xmlns:w="http://schemas.openxmlformats.org/wordprocessingml/2006/main" w:colFirst="0" w:colLast="0" w:name="_heading=h.1fob9te" w:id="1"/>
      <w:bookmarkEnd xmlns:w="http://schemas.openxmlformats.org/wordprocessingml/2006/main" w:id="1"/>
      <w:r xmlns:w="http://schemas.openxmlformats.org/wordprocessingml/2006/main" w:rsidDel="00000000" w:rsidR="00000000" w:rsidRPr="00000000">
        <w:rPr>
          <w:b w:val="1"/>
          <w:sz w:val="22"/>
          <w:szCs w:val="22"/>
          <w:rtl w:val="0"/>
        </w:rPr>
        <w:t xml:space="preserve">Таблиця 3.1c: </w:t>
      </w:r>
      <w:r xmlns:w="http://schemas.openxmlformats.org/wordprocessingml/2006/main" w:rsidDel="00000000" w:rsidR="00000000" w:rsidRPr="00000000">
        <w:rPr>
          <w:b w:val="1"/>
          <w:sz w:val="22"/>
          <w:szCs w:val="22"/>
          <w:rtl w:val="0"/>
        </w:rPr>
        <w:tab xmlns:w="http://schemas.openxmlformats.org/wordprocessingml/2006/main"/>
      </w:r>
      <w:sdt xmlns:w="http://schemas.openxmlformats.org/wordprocessingml/2006/main">
        <w:sdtPr>
          <w:id w:val="-157813465"/>
          <w:tag w:val="goog_rdk_10"/>
        </w:sdtPr>
        <w:sdtContent>
          <w:commentRangeStart w:id="6"/>
        </w:sdtContent>
      </w:sdt>
      <w:r xmlns:w="http://schemas.openxmlformats.org/wordprocessingml/2006/main" w:rsidDel="00000000" w:rsidR="00000000" w:rsidRPr="00000000">
        <w:rPr>
          <w:b w:val="1"/>
          <w:sz w:val="22"/>
          <w:szCs w:val="22"/>
          <w:rtl w:val="0"/>
        </w:rPr>
        <w:t xml:space="preserve">Перелік результатів</w:t>
      </w:r>
      <w:commentRangeEnd xmlns:w="http://schemas.openxmlformats.org/wordprocessingml/2006/main" w:id="6"/>
      <w:r xmlns:w="http://schemas.openxmlformats.org/wordprocessingml/2006/main" w:rsidDel="00000000" w:rsidR="00000000" w:rsidRPr="00000000">
        <w:commentReference xmlns:w="http://schemas.openxmlformats.org/wordprocessingml/2006/main" w:id="6"/>
      </w:r>
    </w:p>
    <w:tbl>
      <w:tblPr>
        <w:tblStyle w:val="Table18"/>
        <w:tblW w:w="101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5"/>
        <w:gridCol w:w="1977"/>
        <w:gridCol w:w="2178"/>
        <w:gridCol w:w="645"/>
        <w:gridCol w:w="1500"/>
        <w:gridCol w:w="795"/>
        <w:gridCol w:w="870"/>
        <w:gridCol w:w="1170"/>
        <w:tblGridChange w:id="0">
          <w:tblGrid>
            <w:gridCol w:w="1005"/>
            <w:gridCol w:w="1977"/>
            <w:gridCol w:w="2178"/>
            <w:gridCol w:w="645"/>
            <w:gridCol w:w="1500"/>
            <w:gridCol w:w="795"/>
            <w:gridCol w:w="870"/>
            <w:gridCol w:w="1170"/>
          </w:tblGrid>
        </w:tblGridChange>
      </w:tblGrid>
      <w:tr>
        <w:trPr>
          <w:cantSplit w:val="0"/>
          <w:trHeight w:val="1026.9140625" w:hRule="atLeast"/>
          <w:tblHeader w:val="0"/>
        </w:trPr>
        <w:tc>
          <w:tcPr>
            <w:shd w:fill="b5c1df" w:val="clear"/>
          </w:tcPr>
          <w:p w:rsidR="00000000" w:rsidDel="00000000" w:rsidP="00000000" w:rsidRDefault="00000000" w:rsidRPr="00000000" w14:paraId="00000386">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Ні</w:t>
            </w:r>
          </w:p>
        </w:tc>
        <w:tc>
          <w:tcPr>
            <w:shd w:fill="b5c1df" w:val="clear"/>
          </w:tcPr>
          <w:p w:rsidR="00000000" w:rsidDel="00000000" w:rsidP="00000000" w:rsidRDefault="00000000" w:rsidRPr="00000000" w14:paraId="00000387">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Назва результату</w:t>
            </w:r>
          </w:p>
        </w:tc>
        <w:tc>
          <w:tcPr>
            <w:shd w:fill="b5c1df" w:val="clear"/>
          </w:tcPr>
          <w:p w:rsidR="00000000" w:rsidDel="00000000" w:rsidP="00000000" w:rsidRDefault="00000000" w:rsidRPr="00000000" w14:paraId="00000388">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Короткий опис</w:t>
            </w:r>
          </w:p>
        </w:tc>
        <w:tc>
          <w:tcPr>
            <w:shd w:fill="b5c1df" w:val="clear"/>
          </w:tcPr>
          <w:p w:rsidR="00000000" w:rsidDel="00000000" w:rsidP="00000000" w:rsidRDefault="00000000" w:rsidRPr="00000000" w14:paraId="00000389">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 РГ</w:t>
            </w:r>
          </w:p>
        </w:tc>
        <w:tc>
          <w:tcPr>
            <w:shd w:fill="b5c1df" w:val="clear"/>
          </w:tcPr>
          <w:p w:rsidR="00000000" w:rsidDel="00000000" w:rsidP="00000000" w:rsidRDefault="00000000" w:rsidRPr="00000000" w14:paraId="0000038A">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Скорочене ім'я головного учасника</w:t>
            </w:r>
          </w:p>
        </w:tc>
        <w:tc>
          <w:tcPr>
            <w:shd w:fill="b5c1df" w:val="clear"/>
          </w:tcPr>
          <w:p w:rsidR="00000000" w:rsidDel="00000000" w:rsidP="00000000" w:rsidRDefault="00000000" w:rsidRPr="00000000" w14:paraId="0000038B">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Тип</w:t>
            </w:r>
          </w:p>
        </w:tc>
        <w:tc>
          <w:tcPr>
            <w:shd w:fill="b5c1df" w:val="clear"/>
          </w:tcPr>
          <w:p w:rsidR="00000000" w:rsidDel="00000000" w:rsidP="00000000" w:rsidRDefault="00000000" w:rsidRPr="00000000" w14:paraId="0000038C">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Рівень поширення</w:t>
            </w:r>
          </w:p>
        </w:tc>
        <w:tc>
          <w:tcPr>
            <w:shd w:fill="b5c1df" w:val="clear"/>
          </w:tcPr>
          <w:p w:rsidR="00000000" w:rsidDel="00000000" w:rsidP="00000000" w:rsidRDefault="00000000" w:rsidRPr="00000000" w14:paraId="0000038D">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Дата доставки</w:t>
            </w:r>
          </w:p>
          <w:p w:rsidR="00000000" w:rsidDel="00000000" w:rsidP="00000000" w:rsidRDefault="00000000" w:rsidRPr="00000000" w14:paraId="0000038E">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(У місяцях)</w:t>
            </w:r>
          </w:p>
        </w:tc>
      </w:tr>
      <w:tr>
        <w:trPr>
          <w:cantSplit w:val="0"/>
          <w:trHeight w:val="517" w:hRule="atLeast"/>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8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0">
            <w:pPr xmlns:w="http://schemas.openxmlformats.org/wordprocessingml/2006/main">
              <w:rPr>
                <w:sz w:val="22"/>
                <w:szCs w:val="22"/>
              </w:rPr>
            </w:pPr>
            <w:r xmlns:w="http://schemas.openxmlformats.org/wordprocessingml/2006/main" w:rsidDel="00000000" w:rsidR="00000000" w:rsidRPr="00000000">
              <w:rPr>
                <w:sz w:val="22"/>
                <w:szCs w:val="22"/>
                <w:rtl w:val="0"/>
              </w:rPr>
              <w:t xml:space="preserve">Фінальний прототип.</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Цифрова освіта доктора Віди</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СТАБВ</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СЕН</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8">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Кількісне визначення загального білка в сечі: захворювання нирок.</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Біомедицина: Колориметричний аналіз для досліджень здоров'я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УОА</w:t>
            </w:r>
          </w:p>
        </w:tc>
        <w:tc>
          <w:tcPr/>
          <w:p w:rsidR="00000000" w:rsidDel="00000000" w:rsidP="00000000" w:rsidRDefault="00000000" w:rsidRPr="00000000" w14:paraId="0000039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9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39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0">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Кількісне визначення загального білка в сечі: мієломна хвороба.</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Біомедицина: Колориметричний аналіз для досліджень здоров'я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ХУДЖІ</w:t>
            </w:r>
          </w:p>
        </w:tc>
        <w:tc>
          <w:tcPr/>
          <w:p w:rsidR="00000000" w:rsidDel="00000000" w:rsidP="00000000" w:rsidRDefault="00000000" w:rsidRPr="00000000" w14:paraId="000003A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A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3A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8">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Оцінка вірусу CMA у новонароджених</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Біомедицина: аналіз ПЛР-аналізу</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УНЛ</w:t>
            </w:r>
          </w:p>
        </w:tc>
        <w:tc>
          <w:tcPr/>
          <w:p w:rsidR="00000000" w:rsidDel="00000000" w:rsidP="00000000" w:rsidRDefault="00000000" w:rsidRPr="00000000" w14:paraId="000003A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A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3A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0">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Визначення токсичних металів у воді: Hg</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Екологічний: Флуориметричний аналіз для</w:t>
            </w:r>
          </w:p>
          <w:p w:rsidR="00000000" w:rsidDel="00000000" w:rsidP="00000000" w:rsidRDefault="00000000" w:rsidRPr="00000000" w14:paraId="000003B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токсичні металеві забруднювачі.</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УНІКАМП</w:t>
            </w:r>
          </w:p>
        </w:tc>
        <w:tc>
          <w:tcPr/>
          <w:p w:rsidR="00000000" w:rsidDel="00000000" w:rsidP="00000000" w:rsidRDefault="00000000" w:rsidRPr="00000000" w14:paraId="000003B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B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3B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D.1.1.6</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9">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Визначення токсичних металів у воді: Як</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Екологічний: Флуориметричний аналіз для</w:t>
            </w:r>
          </w:p>
          <w:p w:rsidR="00000000" w:rsidDel="00000000" w:rsidP="00000000" w:rsidRDefault="00000000" w:rsidRPr="00000000" w14:paraId="000003B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токсичні металеві забруднювачі.</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УГУ</w:t>
            </w:r>
          </w:p>
        </w:tc>
        <w:tc>
          <w:tcPr/>
          <w:p w:rsidR="00000000" w:rsidDel="00000000" w:rsidP="00000000" w:rsidRDefault="00000000" w:rsidRPr="00000000" w14:paraId="000003B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B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3C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D.1.1.7</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Визначення бактерій у воді</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Охорона здоров'я/довкілля: Флуориметричний аналіз для визначення бактерій</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УНІБО</w:t>
            </w:r>
          </w:p>
        </w:tc>
        <w:tc>
          <w:tcPr/>
          <w:p w:rsidR="00000000" w:rsidDel="00000000" w:rsidP="00000000" w:rsidRDefault="00000000" w:rsidRPr="00000000" w14:paraId="000003C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C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3C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D.1.1.8</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A">
            <w:pPr xmlns:w="http://schemas.openxmlformats.org/wordprocessingml/2006/main">
              <w:jc w:val="both"/>
              <w:rPr>
                <w:sz w:val="22"/>
                <w:szCs w:val="22"/>
              </w:rPr>
            </w:pPr>
            <w:sdt xmlns:w="http://schemas.openxmlformats.org/wordprocessingml/2006/main">
              <w:sdtPr>
                <w:id w:val="813788746"/>
                <w:tag w:val="goog_rdk_11"/>
              </w:sdtPr>
              <w:sdtContent>
                <w:commentRangeStart w:id="7"/>
              </w:sdtContent>
            </w:sdt>
            <w:r xmlns:w="http://schemas.openxmlformats.org/wordprocessingml/2006/main" w:rsidDel="00000000" w:rsidR="00000000" w:rsidRPr="00000000">
              <w:rPr>
                <w:sz w:val="22"/>
                <w:szCs w:val="22"/>
                <w:rtl w:val="0"/>
              </w:rPr>
              <w:t xml:space="preserve">ПЛР-діагностика для громадського здоров'я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B">
            <w:pPr xmlns:w="http://schemas.openxmlformats.org/wordprocessingml/2006/main">
              <w:jc w:val="both"/>
              <w:rPr>
                <w:sz w:val="22"/>
                <w:szCs w:val="22"/>
              </w:rPr>
            </w:pPr>
            <w:commentRangeEnd xmlns:w="http://schemas.openxmlformats.org/wordprocessingml/2006/main" w:id="7"/>
            <w:r xmlns:w="http://schemas.openxmlformats.org/wordprocessingml/2006/main" w:rsidDel="00000000" w:rsidR="00000000" w:rsidRPr="00000000">
              <w:commentReference xmlns:w="http://schemas.openxmlformats.org/wordprocessingml/2006/main" w:id="7"/>
            </w:r>
            <w:r xmlns:w="http://schemas.openxmlformats.org/wordprocessingml/2006/main" w:rsidDel="00000000" w:rsidR="00000000" w:rsidRPr="00000000">
              <w:rPr>
                <w:sz w:val="22"/>
                <w:szCs w:val="22"/>
                <w:rtl w:val="0"/>
              </w:rPr>
              <w:t xml:space="preserve">Епідеміологічні дослідження в галузі охорони здоров'я:</w:t>
            </w:r>
          </w:p>
          <w:p w:rsidR="00000000" w:rsidDel="00000000" w:rsidP="00000000" w:rsidRDefault="00000000" w:rsidRPr="00000000" w14:paraId="000003C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стійкість до лактози за допомогою ПЛР.</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Університетська економічна організація (УПЕ)</w:t>
            </w:r>
          </w:p>
        </w:tc>
        <w:tc>
          <w:tcPr/>
          <w:p w:rsidR="00000000" w:rsidDel="00000000" w:rsidP="00000000" w:rsidRDefault="00000000" w:rsidRPr="00000000" w14:paraId="000003C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D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3D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Монтаж освітнього пристрою Dr. Vida</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Фізика/електротехніка</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КНУ</w:t>
            </w:r>
          </w:p>
        </w:tc>
        <w:tc>
          <w:tcPr/>
          <w:p w:rsidR="00000000" w:rsidDel="00000000" w:rsidP="00000000" w:rsidRDefault="00000000" w:rsidRPr="00000000" w14:paraId="000003D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D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СЕН</w:t>
            </w:r>
          </w:p>
        </w:tc>
        <w:tc>
          <w:tcPr/>
          <w:p w:rsidR="00000000" w:rsidDel="00000000" w:rsidP="00000000" w:rsidRDefault="00000000" w:rsidRPr="00000000" w14:paraId="000003D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D.1.1.10</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B">
            <w:pPr xmlns:w="http://schemas.openxmlformats.org/wordprocessingml/2006/main">
              <w:rPr>
                <w:sz w:val="22"/>
                <w:szCs w:val="22"/>
              </w:rPr>
            </w:pPr>
            <w:r xmlns:w="http://schemas.openxmlformats.org/wordprocessingml/2006/main" w:rsidDel="00000000" w:rsidR="00000000" w:rsidRPr="00000000">
              <w:rPr>
                <w:sz w:val="22"/>
                <w:szCs w:val="22"/>
                <w:rtl w:val="0"/>
              </w:rPr>
              <w:t xml:space="preserve">Статистичні методи для практик</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Усі відділення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УОА</w:t>
            </w:r>
          </w:p>
        </w:tc>
        <w:tc>
          <w:tcPr/>
          <w:p w:rsidR="00000000" w:rsidDel="00000000" w:rsidP="00000000" w:rsidRDefault="00000000" w:rsidRPr="00000000" w14:paraId="000003D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E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3E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21 рік</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D.1.1.11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Самостійне навчання</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Програмне забезпечення для обговорення даних та результатів</w:t>
            </w:r>
          </w:p>
          <w:p w:rsidR="00000000" w:rsidDel="00000000" w:rsidP="00000000" w:rsidRDefault="00000000" w:rsidRPr="00000000" w14:paraId="000003E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та інтерпретація даних</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ЕКСЕЛІСІС</w:t>
            </w:r>
          </w:p>
        </w:tc>
        <w:tc>
          <w:tcPr/>
          <w:p w:rsidR="00000000" w:rsidDel="00000000" w:rsidP="00000000" w:rsidRDefault="00000000" w:rsidRPr="00000000" w14:paraId="000003E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E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3E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21 рік</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D.1.1.12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Оцінювання навчання для D.1.1.2 – D.1.9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структуровані анкети, спрямовані на</w:t>
            </w:r>
          </w:p>
          <w:p w:rsidR="00000000" w:rsidDel="00000000" w:rsidP="00000000" w:rsidRDefault="00000000" w:rsidRPr="00000000" w14:paraId="000003E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оцінювання студентів</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ЕКСЕЛІСІС</w:t>
            </w:r>
          </w:p>
        </w:tc>
        <w:tc>
          <w:tcPr/>
          <w:p w:rsidR="00000000" w:rsidDel="00000000" w:rsidP="00000000" w:rsidRDefault="00000000" w:rsidRPr="00000000" w14:paraId="000003F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F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3F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21 рік</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Г.1.2.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тестування та валідація</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практичні заняття, розраховані на 500 студентів</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УОА</w:t>
            </w:r>
          </w:p>
        </w:tc>
        <w:tc>
          <w:tcPr/>
          <w:p w:rsidR="00000000" w:rsidDel="00000000" w:rsidP="00000000" w:rsidRDefault="00000000" w:rsidRPr="00000000" w14:paraId="000003F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3F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3F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F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Г.1.3</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F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Презентація освітнього стартапу SMARTUP</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F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Стартап SMARTUP підтримає проєкт</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F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УНЛ</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СЕН</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Г.2.1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1-е розширення.</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48 викладачів пройшли навчання на конференціях NOVA-BIOSCOPE за допомогою навчального пристрою Dr. Vida, практичних робіт та статистики. 2000 студентів. + 16 вищих навчальних закладів.</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УНІКАМП</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Г.2.2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Розробка веб-інструментів</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Інструменти, пов'язані з експериментальною практикою.</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ЯГМА</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ГРУДЕНЬ</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30 Кілька поставок Див. діаграму Ганта</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Г.2.3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48 таборів інноваційного взуття.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Табори, де викладачі можуть опанувати освіту доктора Віди.</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НОВА</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DEM</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Кілька доставок Див. діаграму Ганта</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Г.2.4</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2-ге розширення</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200 викладачів пройшли навчання на конференціях NOVA-BIOSCOPE за допомогою навчального пристрою Dr. Vida, практичних робіт та статистики. 2000 студентів. + 20 вищих навчальних закладів.</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2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УНІБО</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2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2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2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D.3.1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Вебсайт та соціальні мережі SMART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Facebook, X, Instagram, Linquedin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ЕКСЕЛІС</w:t>
            </w:r>
          </w:p>
        </w:tc>
        <w:tc>
          <w:tcPr/>
          <w:p w:rsidR="00000000" w:rsidDel="00000000" w:rsidP="00000000" w:rsidRDefault="00000000" w:rsidRPr="00000000" w14:paraId="0000042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ГРУДЕНЬ</w:t>
            </w:r>
          </w:p>
        </w:tc>
        <w:tc>
          <w:tcPr/>
          <w:p w:rsidR="00000000" w:rsidDel="00000000" w:rsidP="00000000" w:rsidRDefault="00000000" w:rsidRPr="00000000" w14:paraId="0000042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42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D3.2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План комунікації FAIR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План комунікації FAIR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УНЛ</w:t>
            </w:r>
          </w:p>
        </w:tc>
        <w:tc>
          <w:tcPr/>
          <w:p w:rsidR="00000000" w:rsidDel="00000000" w:rsidP="00000000" w:rsidRDefault="00000000" w:rsidRPr="00000000" w14:paraId="0000043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СПРАВЕДЛИВО</w:t>
            </w:r>
          </w:p>
        </w:tc>
        <w:tc>
          <w:tcPr/>
          <w:p w:rsidR="00000000" w:rsidDel="00000000" w:rsidP="00000000" w:rsidRDefault="00000000" w:rsidRPr="00000000" w14:paraId="0000043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43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7</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D3.3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План експлуатації, включаючи початковий DMP</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Річний план експлуатації, включаючи початковий план управління продуктивністю (ПУП)</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EXEL</w:t>
            </w:r>
          </w:p>
        </w:tc>
        <w:tc>
          <w:tcPr/>
          <w:p w:rsidR="00000000" w:rsidDel="00000000" w:rsidP="00000000" w:rsidRDefault="00000000" w:rsidRPr="00000000" w14:paraId="0000043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DMP ТА</w:t>
            </w:r>
          </w:p>
          <w:p w:rsidR="00000000" w:rsidDel="00000000" w:rsidP="00000000" w:rsidRDefault="00000000" w:rsidRPr="00000000" w14:paraId="0000043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ПЛАН ЕКСПЛУАТАЦІЇ</w:t>
            </w:r>
          </w:p>
        </w:tc>
        <w:tc>
          <w:tcPr/>
          <w:p w:rsidR="00000000" w:rsidDel="00000000" w:rsidP="00000000" w:rsidRDefault="00000000" w:rsidRPr="00000000" w14:paraId="0000043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СЕН</w:t>
            </w:r>
          </w:p>
        </w:tc>
        <w:tc>
          <w:tcPr/>
          <w:p w:rsidR="00000000" w:rsidDel="00000000" w:rsidP="00000000" w:rsidRDefault="00000000" w:rsidRPr="00000000" w14:paraId="0000043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8</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D4.1.1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Демонструвати</w:t>
            </w:r>
          </w:p>
          <w:p w:rsidR="00000000" w:rsidDel="00000000" w:rsidP="00000000" w:rsidRDefault="00000000" w:rsidRPr="00000000" w14:paraId="0000043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зустрічі</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Річний порядок денний та протоколи зустрічей проекту</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НОВА</w:t>
            </w:r>
          </w:p>
        </w:tc>
        <w:tc>
          <w:tcPr/>
          <w:p w:rsidR="00000000" w:rsidDel="00000000" w:rsidP="00000000" w:rsidRDefault="00000000" w:rsidRPr="00000000" w14:paraId="0000044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4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44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Кілька доставок Див. діаграму Ганта</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D4.1.2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Рівність</w:t>
            </w:r>
          </w:p>
          <w:p w:rsidR="00000000" w:rsidDel="00000000" w:rsidP="00000000" w:rsidRDefault="00000000" w:rsidRPr="00000000" w14:paraId="0000044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Звіти</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Щорічний звіт про гендерну рівність.</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НОВА</w:t>
            </w:r>
          </w:p>
        </w:tc>
        <w:tc>
          <w:tcPr/>
          <w:p w:rsidR="00000000" w:rsidDel="00000000" w:rsidP="00000000" w:rsidRDefault="00000000" w:rsidRPr="00000000" w14:paraId="0000044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4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44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Кілька доставок Див. діаграму Ганта</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D4.2.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Подальші дії щодо проекту</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Щорічні звіти про подальші дії в рамках проекту.</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НОВА</w:t>
            </w:r>
          </w:p>
        </w:tc>
        <w:tc>
          <w:tcPr/>
          <w:p w:rsidR="00000000" w:rsidDel="00000000" w:rsidP="00000000" w:rsidRDefault="00000000" w:rsidRPr="00000000" w14:paraId="0000045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5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45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Кілька доставок Див. діаграму Ганта</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D4.3.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Угода про консорціум</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Угода про консорціум</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НОВА</w:t>
            </w:r>
          </w:p>
        </w:tc>
        <w:tc>
          <w:tcPr/>
          <w:p w:rsidR="00000000" w:rsidDel="00000000" w:rsidP="00000000" w:rsidRDefault="00000000" w:rsidRPr="00000000" w14:paraId="0000045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5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СЕН</w:t>
            </w:r>
          </w:p>
        </w:tc>
        <w:tc>
          <w:tcPr/>
          <w:p w:rsidR="00000000" w:rsidDel="00000000" w:rsidP="00000000" w:rsidRDefault="00000000" w:rsidRPr="00000000" w14:paraId="0000045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Підписано консорціумом</w:t>
            </w:r>
          </w:p>
        </w:tc>
      </w:tr>
      <w:tr>
        <w:trPr>
          <w:cantSplit w:val="0"/>
          <w:trHeight w:val="1041"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D5.1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Нові праймери для CMV та ZICA</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1">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Звіт про розробку, оптимізацію та дані про продуктивність праймерів</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СТАБВ</w:t>
            </w:r>
          </w:p>
        </w:tc>
        <w:tc>
          <w:tcPr/>
          <w:p w:rsidR="00000000" w:rsidDel="00000000" w:rsidP="00000000" w:rsidRDefault="00000000" w:rsidRPr="00000000" w14:paraId="0000046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6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ЕУЦ</w:t>
            </w:r>
          </w:p>
        </w:tc>
        <w:tc>
          <w:tcPr/>
          <w:p w:rsidR="00000000" w:rsidDel="00000000" w:rsidP="00000000" w:rsidRDefault="00000000" w:rsidRPr="00000000" w14:paraId="0000046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D5.2.1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Документ СУЯ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9">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Документація СУЯ та журнали навчання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СТАБВ</w:t>
            </w:r>
          </w:p>
        </w:tc>
        <w:tc>
          <w:tcPr/>
          <w:p w:rsidR="00000000" w:rsidDel="00000000" w:rsidP="00000000" w:rsidRDefault="00000000" w:rsidRPr="00000000" w14:paraId="0000046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6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ЕУЦ</w:t>
            </w:r>
          </w:p>
        </w:tc>
        <w:tc>
          <w:tcPr/>
          <w:p w:rsidR="00000000" w:rsidDel="00000000" w:rsidP="00000000" w:rsidRDefault="00000000" w:rsidRPr="00000000" w14:paraId="0000046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23</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D5.2.2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Картування та стратегічна дорожня карта</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1">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Звіт про картування нормативних вимог та стратегічна дорожня карта</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НОВА</w:t>
            </w:r>
          </w:p>
        </w:tc>
        <w:tc>
          <w:tcPr/>
          <w:p w:rsidR="00000000" w:rsidDel="00000000" w:rsidP="00000000" w:rsidRDefault="00000000" w:rsidRPr="00000000" w14:paraId="0000047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7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ЕУЦ</w:t>
            </w:r>
          </w:p>
        </w:tc>
        <w:tc>
          <w:tcPr/>
          <w:p w:rsidR="00000000" w:rsidDel="00000000" w:rsidP="00000000" w:rsidRDefault="00000000" w:rsidRPr="00000000" w14:paraId="0000047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24</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D5.3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Звіт про перевірку</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9">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Звіт про аналітичну та клінічну валідацію</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НОВА</w:t>
            </w:r>
          </w:p>
        </w:tc>
        <w:tc>
          <w:tcPr/>
          <w:p w:rsidR="00000000" w:rsidDel="00000000" w:rsidP="00000000" w:rsidRDefault="00000000" w:rsidRPr="00000000" w14:paraId="0000047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7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ЕУЦ</w:t>
            </w:r>
          </w:p>
        </w:tc>
        <w:tc>
          <w:tcPr/>
          <w:p w:rsidR="00000000" w:rsidDel="00000000" w:rsidP="00000000" w:rsidRDefault="00000000" w:rsidRPr="00000000" w14:paraId="0000047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38</w:t>
            </w:r>
          </w:p>
        </w:tc>
      </w:tr>
      <w:tr>
        <w:trPr>
          <w:cantSplit w:val="0"/>
          <w:trHeight w:val="792"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D5.4.1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Технічна документація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1">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Повний пакет технічної документації</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СТАБВ</w:t>
            </w:r>
          </w:p>
        </w:tc>
        <w:tc>
          <w:tcPr/>
          <w:p w:rsidR="00000000" w:rsidDel="00000000" w:rsidP="00000000" w:rsidRDefault="00000000" w:rsidRPr="00000000" w14:paraId="0000048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8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ЕУЦ</w:t>
            </w:r>
          </w:p>
        </w:tc>
        <w:tc>
          <w:tcPr/>
          <w:p w:rsidR="00000000" w:rsidDel="00000000" w:rsidP="00000000" w:rsidRDefault="00000000" w:rsidRPr="00000000" w14:paraId="0000048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49</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7">
            <w:pPr xmlns:w="http://schemas.openxmlformats.org/wordprocessingml/2006/main">
              <w:pBdr>
                <w:top w:space="0" w:sz="0" w:val="nil"/>
                <w:left w:space="0" w:sz="0" w:val="nil"/>
                <w:bottom w:space="0" w:sz="0" w:val="nil"/>
                <w:right w:space="0" w:sz="0" w:val="nil"/>
                <w:between w:space="0" w:sz="0" w:val="nil"/>
              </w:pBdr>
              <w:jc w:val="both"/>
              <w:rPr>
                <w:sz w:val="22"/>
                <w:szCs w:val="22"/>
              </w:rPr>
            </w:pPr>
            <w:r xmlns:w="http://schemas.openxmlformats.org/wordprocessingml/2006/main" w:rsidDel="00000000" w:rsidR="00000000" w:rsidRPr="00000000">
              <w:rPr>
                <w:sz w:val="22"/>
                <w:szCs w:val="22"/>
                <w:rtl w:val="0"/>
              </w:rPr>
              <w:t xml:space="preserve">D5.4.2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Подання файлів</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9">
            <w:pPr xmlns:w="http://schemas.openxmlformats.org/wordprocessingml/2006/main">
              <w:rPr>
                <w:sz w:val="22"/>
                <w:szCs w:val="22"/>
              </w:rPr>
            </w:pPr>
            <w:r xmlns:w="http://schemas.openxmlformats.org/wordprocessingml/2006/main" w:rsidDel="00000000" w:rsidR="00000000" w:rsidRPr="00000000">
              <w:rPr>
                <w:sz w:val="22"/>
                <w:szCs w:val="22"/>
                <w:rtl w:val="0"/>
              </w:rPr>
              <w:t xml:space="preserve">Файли для подання нормативних документів та звіт про комерційну готовність</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СТАБВ</w:t>
            </w:r>
          </w:p>
        </w:tc>
        <w:tc>
          <w:tcPr/>
          <w:p w:rsidR="00000000" w:rsidDel="00000000" w:rsidP="00000000" w:rsidRDefault="00000000" w:rsidRPr="00000000" w14:paraId="0000048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8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ЕУЦ</w:t>
            </w:r>
          </w:p>
        </w:tc>
        <w:tc>
          <w:tcPr/>
          <w:p w:rsidR="00000000" w:rsidDel="00000000" w:rsidP="00000000" w:rsidRDefault="00000000" w:rsidRPr="00000000" w14:paraId="0000048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50</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F">
            <w:pPr xmlns:w="http://schemas.openxmlformats.org/wordprocessingml/2006/main">
              <w:pBdr>
                <w:top w:space="0" w:sz="0" w:val="nil"/>
                <w:left w:space="0" w:sz="0" w:val="nil"/>
                <w:bottom w:space="0" w:sz="0" w:val="nil"/>
                <w:right w:space="0" w:sz="0" w:val="nil"/>
                <w:between w:space="0" w:sz="0" w:val="nil"/>
              </w:pBdr>
              <w:jc w:val="both"/>
              <w:rPr>
                <w:sz w:val="22"/>
                <w:szCs w:val="22"/>
              </w:rPr>
            </w:pPr>
            <w:r xmlns:w="http://schemas.openxmlformats.org/wordprocessingml/2006/main" w:rsidDel="00000000" w:rsidR="00000000" w:rsidRPr="00000000">
              <w:rPr>
                <w:sz w:val="22"/>
                <w:szCs w:val="22"/>
                <w:rtl w:val="0"/>
              </w:rPr>
              <w:t xml:space="preserve">D5.5.1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Контроль якості</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1">
            <w:pPr xmlns:w="http://schemas.openxmlformats.org/wordprocessingml/2006/main">
              <w:rPr>
                <w:sz w:val="22"/>
                <w:szCs w:val="22"/>
              </w:rPr>
            </w:pPr>
            <w:r xmlns:w="http://schemas.openxmlformats.org/wordprocessingml/2006/main" w:rsidDel="00000000" w:rsidR="00000000" w:rsidRPr="00000000">
              <w:rPr>
                <w:sz w:val="22"/>
                <w:szCs w:val="22"/>
                <w:rtl w:val="0"/>
              </w:rPr>
              <w:t xml:space="preserve">Розробка алгоритмів калібрування та внутрішніх матеріалів для контролю якості.</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КНУ</w:t>
            </w:r>
          </w:p>
        </w:tc>
        <w:tc>
          <w:tcPr/>
          <w:p w:rsidR="00000000" w:rsidDel="00000000" w:rsidP="00000000" w:rsidRDefault="00000000" w:rsidRPr="00000000" w14:paraId="0000049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9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ЕУЦ</w:t>
            </w:r>
          </w:p>
        </w:tc>
        <w:tc>
          <w:tcPr/>
          <w:p w:rsidR="00000000" w:rsidDel="00000000" w:rsidP="00000000" w:rsidRDefault="00000000" w:rsidRPr="00000000" w14:paraId="0000049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24</w:t>
            </w:r>
          </w:p>
        </w:tc>
      </w:tr>
      <w:tr>
        <w:trPr>
          <w:cantSplit w:val="0"/>
          <w:trHeight w:val="1079"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D5.5.2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Інтеграція прототипів</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9">
            <w:pPr xmlns:w="http://schemas.openxmlformats.org/wordprocessingml/2006/main">
              <w:spacing w:before="240" w:lineRule="auto"/>
              <w:rPr>
                <w:sz w:val="22"/>
                <w:szCs w:val="22"/>
              </w:rPr>
            </w:pPr>
            <w:r xmlns:w="http://schemas.openxmlformats.org/wordprocessingml/2006/main" w:rsidDel="00000000" w:rsidR="00000000" w:rsidRPr="00000000">
              <w:rPr>
                <w:sz w:val="22"/>
                <w:szCs w:val="22"/>
                <w:rtl w:val="0"/>
              </w:rPr>
              <w:t xml:space="preserve">Остаточні рекомендації щодо калібрування та стандартні операційні процедури (36 місяць)</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СТАБВ</w:t>
            </w:r>
          </w:p>
        </w:tc>
        <w:tc>
          <w:tcPr/>
          <w:p w:rsidR="00000000" w:rsidDel="00000000" w:rsidP="00000000" w:rsidRDefault="00000000" w:rsidRPr="00000000" w14:paraId="0000049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DEM</w:t>
            </w:r>
          </w:p>
        </w:tc>
        <w:tc>
          <w:tcPr/>
          <w:p w:rsidR="00000000" w:rsidDel="00000000" w:rsidP="00000000" w:rsidRDefault="00000000" w:rsidRPr="00000000" w14:paraId="0000049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49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36</w:t>
            </w:r>
          </w:p>
        </w:tc>
      </w:tr>
      <w:tr>
        <w:trPr>
          <w:cantSplit w:val="0"/>
          <w:trHeight w:val="53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D5.6.1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Багатоцентова валідація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Багатоцентрова валідація калібрувальної системи.</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КНУ</w:t>
            </w:r>
          </w:p>
        </w:tc>
        <w:tc>
          <w:tcPr/>
          <w:p w:rsidR="00000000" w:rsidDel="00000000" w:rsidP="00000000" w:rsidRDefault="00000000" w:rsidRPr="00000000" w14:paraId="000004A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A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4A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41</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D5.6.2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Остаточні рекомендації щодо калібрування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Рекомендації щодо остаточного калібрування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КНУ</w:t>
            </w:r>
          </w:p>
        </w:tc>
        <w:tc>
          <w:tcPr/>
          <w:p w:rsidR="00000000" w:rsidDel="00000000" w:rsidP="00000000" w:rsidRDefault="00000000" w:rsidRPr="00000000" w14:paraId="000004A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Р</w:t>
            </w:r>
          </w:p>
        </w:tc>
        <w:tc>
          <w:tcPr/>
          <w:p w:rsidR="00000000" w:rsidDel="00000000" w:rsidP="00000000" w:rsidRDefault="00000000" w:rsidRPr="00000000" w14:paraId="000004A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ПУ</w:t>
            </w:r>
          </w:p>
        </w:tc>
        <w:tc>
          <w:tcPr/>
          <w:p w:rsidR="00000000" w:rsidDel="00000000" w:rsidP="00000000" w:rsidRDefault="00000000" w:rsidRPr="00000000" w14:paraId="000004A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47</w:t>
            </w:r>
          </w:p>
        </w:tc>
      </w:tr>
    </w:tbl>
    <w:p w:rsidR="00000000" w:rsidDel="00000000" w:rsidP="00000000" w:rsidRDefault="00000000" w:rsidRPr="00000000" w14:paraId="000004AF">
      <w:pPr>
        <w:rPr>
          <w:i w:val="1"/>
          <w:sz w:val="22"/>
          <w:szCs w:val="22"/>
          <w:highlight w:val="yellow"/>
        </w:rPr>
      </w:pPr>
      <w:r w:rsidDel="00000000" w:rsidR="00000000" w:rsidRPr="00000000">
        <w:rPr>
          <w:rtl w:val="0"/>
        </w:rPr>
      </w:r>
    </w:p>
    <w:p w:rsidR="00000000" w:rsidDel="00000000" w:rsidP="00000000" w:rsidRDefault="00000000" w:rsidRPr="00000000" w14:paraId="000004B0">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Тип:</w:t>
      </w:r>
    </w:p>
    <w:p w:rsidR="00000000" w:rsidDel="00000000" w:rsidP="00000000" w:rsidRDefault="00000000" w:rsidRPr="00000000" w14:paraId="000004B1">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Використайте один із наступних кодів:</w:t>
      </w:r>
    </w:p>
    <w:p w:rsidR="00000000" w:rsidDel="00000000" w:rsidP="00000000" w:rsidRDefault="00000000" w:rsidRPr="00000000" w14:paraId="000004B2">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R: </w:t>
      </w:r>
      <w:r xmlns:w="http://schemas.openxmlformats.org/wordprocessingml/2006/main" w:rsidDel="00000000" w:rsidR="00000000" w:rsidRPr="00000000">
        <w:rPr>
          <w:i w:val="1"/>
          <w:sz w:val="22"/>
          <w:szCs w:val="22"/>
          <w:highlight w:val="yellow"/>
          <w:rtl w:val="0"/>
        </w:rPr>
        <w:tab xmlns:w="http://schemas.openxmlformats.org/wordprocessingml/2006/main"/>
      </w:r>
      <w:r xmlns:w="http://schemas.openxmlformats.org/wordprocessingml/2006/main" w:rsidDel="00000000" w:rsidR="00000000" w:rsidRPr="00000000">
        <w:rPr>
          <w:i w:val="1"/>
          <w:sz w:val="22"/>
          <w:szCs w:val="22"/>
          <w:highlight w:val="yellow"/>
          <w:rtl w:val="0"/>
        </w:rPr>
        <w:t xml:space="preserve">Документ, звіт (за винятком періодичних та заключних звітів)</w:t>
      </w:r>
    </w:p>
    <w:p w:rsidR="00000000" w:rsidDel="00000000" w:rsidP="00000000" w:rsidRDefault="00000000" w:rsidRPr="00000000" w14:paraId="000004B3">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DEM: </w:t>
      </w:r>
      <w:r xmlns:w="http://schemas.openxmlformats.org/wordprocessingml/2006/main" w:rsidDel="00000000" w:rsidR="00000000" w:rsidRPr="00000000">
        <w:rPr>
          <w:i w:val="1"/>
          <w:sz w:val="22"/>
          <w:szCs w:val="22"/>
          <w:highlight w:val="yellow"/>
          <w:rtl w:val="0"/>
        </w:rPr>
        <w:tab xmlns:w="http://schemas.openxmlformats.org/wordprocessingml/2006/main"/>
      </w:r>
      <w:r xmlns:w="http://schemas.openxmlformats.org/wordprocessingml/2006/main" w:rsidDel="00000000" w:rsidR="00000000" w:rsidRPr="00000000">
        <w:rPr>
          <w:i w:val="1"/>
          <w:sz w:val="22"/>
          <w:szCs w:val="22"/>
          <w:highlight w:val="yellow"/>
          <w:rtl w:val="0"/>
        </w:rPr>
        <w:t xml:space="preserve">Демонстраційний проект, пілотний проект, прототип, план розробки</w:t>
      </w:r>
    </w:p>
    <w:p w:rsidR="00000000" w:rsidDel="00000000" w:rsidP="00000000" w:rsidRDefault="00000000" w:rsidRPr="00000000" w14:paraId="000004B4">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DEC: </w:t>
      </w:r>
      <w:r xmlns:w="http://schemas.openxmlformats.org/wordprocessingml/2006/main" w:rsidDel="00000000" w:rsidR="00000000" w:rsidRPr="00000000">
        <w:rPr>
          <w:i w:val="1"/>
          <w:sz w:val="22"/>
          <w:szCs w:val="22"/>
          <w:highlight w:val="yellow"/>
          <w:rtl w:val="0"/>
        </w:rPr>
        <w:tab xmlns:w="http://schemas.openxmlformats.org/wordprocessingml/2006/main"/>
      </w:r>
      <w:r xmlns:w="http://schemas.openxmlformats.org/wordprocessingml/2006/main" w:rsidDel="00000000" w:rsidR="00000000" w:rsidRPr="00000000">
        <w:rPr>
          <w:i w:val="1"/>
          <w:sz w:val="22"/>
          <w:szCs w:val="22"/>
          <w:highlight w:val="yellow"/>
          <w:rtl w:val="0"/>
        </w:rPr>
        <w:t xml:space="preserve">Вебсайти, подання патентних заявок, прес-релізи та заходи у ЗМІ, відео тощо.</w:t>
      </w:r>
    </w:p>
    <w:p w:rsidR="00000000" w:rsidDel="00000000" w:rsidP="00000000" w:rsidRDefault="00000000" w:rsidRPr="00000000" w14:paraId="000004B5">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ДАНІ: </w:t>
      </w:r>
      <w:r xmlns:w="http://schemas.openxmlformats.org/wordprocessingml/2006/main" w:rsidDel="00000000" w:rsidR="00000000" w:rsidRPr="00000000">
        <w:rPr>
          <w:i w:val="1"/>
          <w:sz w:val="22"/>
          <w:szCs w:val="22"/>
          <w:highlight w:val="yellow"/>
          <w:rtl w:val="0"/>
        </w:rPr>
        <w:tab xmlns:w="http://schemas.openxmlformats.org/wordprocessingml/2006/main"/>
      </w:r>
      <w:r xmlns:w="http://schemas.openxmlformats.org/wordprocessingml/2006/main" w:rsidDel="00000000" w:rsidR="00000000" w:rsidRPr="00000000">
        <w:rPr>
          <w:i w:val="1"/>
          <w:sz w:val="22"/>
          <w:szCs w:val="22"/>
          <w:highlight w:val="yellow"/>
          <w:rtl w:val="0"/>
        </w:rPr>
        <w:t xml:space="preserve">Набори даних, мікродані тощо.</w:t>
      </w:r>
    </w:p>
    <w:p w:rsidR="00000000" w:rsidDel="00000000" w:rsidP="00000000" w:rsidRDefault="00000000" w:rsidRPr="00000000" w14:paraId="000004B6">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DMP: </w:t>
      </w:r>
      <w:r xmlns:w="http://schemas.openxmlformats.org/wordprocessingml/2006/main" w:rsidDel="00000000" w:rsidR="00000000" w:rsidRPr="00000000">
        <w:rPr>
          <w:i w:val="1"/>
          <w:sz w:val="22"/>
          <w:szCs w:val="22"/>
          <w:highlight w:val="yellow"/>
          <w:rtl w:val="0"/>
        </w:rPr>
        <w:tab xmlns:w="http://schemas.openxmlformats.org/wordprocessingml/2006/main"/>
      </w:r>
      <w:r xmlns:w="http://schemas.openxmlformats.org/wordprocessingml/2006/main" w:rsidDel="00000000" w:rsidR="00000000" w:rsidRPr="00000000">
        <w:rPr>
          <w:i w:val="1"/>
          <w:sz w:val="22"/>
          <w:szCs w:val="22"/>
          <w:highlight w:val="yellow"/>
          <w:rtl w:val="0"/>
        </w:rPr>
        <w:t xml:space="preserve">План управління даними</w:t>
      </w:r>
    </w:p>
    <w:p w:rsidR="00000000" w:rsidDel="00000000" w:rsidP="00000000" w:rsidRDefault="00000000" w:rsidRPr="00000000" w14:paraId="000004B7">
      <w:pPr xmlns:w="http://schemas.openxmlformats.org/wordprocessingml/2006/main">
        <w:rPr>
          <w:sz w:val="22"/>
          <w:szCs w:val="22"/>
        </w:rPr>
      </w:pPr>
      <w:r xmlns:w="http://schemas.openxmlformats.org/wordprocessingml/2006/main" w:rsidDel="00000000" w:rsidR="00000000" w:rsidRPr="00000000">
        <w:rPr>
          <w:i w:val="1"/>
          <w:sz w:val="22"/>
          <w:szCs w:val="22"/>
          <w:highlight w:val="yellow"/>
          <w:rtl w:val="0"/>
        </w:rPr>
        <w:t xml:space="preserve">ЕТИКА: </w:t>
      </w:r>
      <w:r xmlns:w="http://schemas.openxmlformats.org/wordprocessingml/2006/main" w:rsidDel="00000000" w:rsidR="00000000" w:rsidRPr="00000000">
        <w:rPr>
          <w:i w:val="1"/>
          <w:sz w:val="22"/>
          <w:szCs w:val="22"/>
          <w:highlight w:val="yellow"/>
          <w:rtl w:val="0"/>
        </w:rPr>
        <w:tab xmlns:w="http://schemas.openxmlformats.org/wordprocessingml/2006/main"/>
      </w:r>
      <w:r xmlns:w="http://schemas.openxmlformats.org/wordprocessingml/2006/main" w:rsidDel="00000000" w:rsidR="00000000" w:rsidRPr="00000000">
        <w:rPr>
          <w:i w:val="1"/>
          <w:sz w:val="22"/>
          <w:szCs w:val="22"/>
          <w:highlight w:val="yellow"/>
          <w:rtl w:val="0"/>
        </w:rPr>
        <w:t xml:space="preserve">Результати, пов'язані з питаннями етики.</w:t>
      </w:r>
    </w:p>
    <w:p w:rsidR="00000000" w:rsidDel="00000000" w:rsidP="00000000" w:rsidRDefault="00000000" w:rsidRPr="00000000" w14:paraId="000004B8">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БЕЗПЕКА: Результати, пов'язані з питаннями безпеки</w:t>
      </w:r>
    </w:p>
    <w:p w:rsidR="00000000" w:rsidDel="00000000" w:rsidP="00000000" w:rsidRDefault="00000000" w:rsidRPr="00000000" w14:paraId="000004B9">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ІНШЕ: Програмне забезпечення, технічні схеми, алгоритми, моделі тощо.</w:t>
      </w:r>
    </w:p>
    <w:p w:rsidR="00000000" w:rsidDel="00000000" w:rsidP="00000000" w:rsidRDefault="00000000" w:rsidRPr="00000000" w14:paraId="000004BA">
      <w:pPr>
        <w:rPr>
          <w:i w:val="1"/>
          <w:sz w:val="22"/>
          <w:szCs w:val="22"/>
          <w:highlight w:val="yellow"/>
        </w:rPr>
      </w:pPr>
      <w:r w:rsidDel="00000000" w:rsidR="00000000" w:rsidRPr="00000000">
        <w:rPr>
          <w:rtl w:val="0"/>
        </w:rPr>
      </w:r>
    </w:p>
    <w:p w:rsidR="00000000" w:rsidDel="00000000" w:rsidP="00000000" w:rsidRDefault="00000000" w:rsidRPr="00000000" w14:paraId="000004BB">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Рівень поширення:</w:t>
      </w:r>
    </w:p>
    <w:p w:rsidR="00000000" w:rsidDel="00000000" w:rsidP="00000000" w:rsidRDefault="00000000" w:rsidRPr="00000000" w14:paraId="000004BC">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Використайте один із наступних кодів:</w:t>
      </w:r>
    </w:p>
    <w:p w:rsidR="00000000" w:rsidDel="00000000" w:rsidP="00000000" w:rsidRDefault="00000000" w:rsidRPr="00000000" w14:paraId="000004BD">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PU – Публічний, повністю відкритий, наприклад, веб (Результати, позначені як публічні, будуть автоматично опубліковані на сторінці проекту CORDIS)</w:t>
      </w:r>
    </w:p>
    <w:p w:rsidR="00000000" w:rsidDel="00000000" w:rsidP="00000000" w:rsidRDefault="00000000" w:rsidRPr="00000000" w14:paraId="000004BE">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SEN – Чутливий, обмежений згідно з умовами Грантової угоди</w:t>
      </w:r>
      <w:r xmlns:w="http://schemas.openxmlformats.org/wordprocessingml/2006/main" w:rsidDel="00000000" w:rsidR="00000000" w:rsidRPr="00000000">
        <w:rPr>
          <w:i w:val="1"/>
          <w:sz w:val="22"/>
          <w:szCs w:val="22"/>
          <w:highlight w:val="yellow"/>
          <w:rtl w:val="0"/>
        </w:rPr>
        <w:tab xmlns:w="http://schemas.openxmlformats.org/wordprocessingml/2006/main"/>
      </w:r>
    </w:p>
    <w:p w:rsidR="00000000" w:rsidDel="00000000" w:rsidP="00000000" w:rsidRDefault="00000000" w:rsidRPr="00000000" w14:paraId="000004BF">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Класифіковано R-UE/EU-R – EU RESTRICTED згідно з Рішенням Комісії № 2015/444</w:t>
      </w:r>
    </w:p>
    <w:p w:rsidR="00000000" w:rsidDel="00000000" w:rsidP="00000000" w:rsidRDefault="00000000" w:rsidRPr="00000000" w14:paraId="000004C0">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Класифіковано C-UE/EU-C – Конфіденційно ЄС згідно з Рішенням Комісії № 2015/444</w:t>
      </w:r>
    </w:p>
    <w:p w:rsidR="00000000" w:rsidDel="00000000" w:rsidP="00000000" w:rsidRDefault="00000000" w:rsidRPr="00000000" w14:paraId="000004C1">
      <w:pPr xmlns:w="http://schemas.openxmlformats.org/wordprocessingml/2006/main">
        <w:rPr>
          <w:i w:val="1"/>
          <w:sz w:val="22"/>
          <w:szCs w:val="22"/>
          <w:highlight w:val="yellow"/>
        </w:rPr>
      </w:pPr>
      <w:r xmlns:w="http://schemas.openxmlformats.org/wordprocessingml/2006/main" w:rsidDel="00000000" w:rsidR="00000000" w:rsidRPr="00000000">
        <w:rPr>
          <w:i w:val="1"/>
          <w:sz w:val="22"/>
          <w:szCs w:val="22"/>
          <w:highlight w:val="yellow"/>
          <w:rtl w:val="0"/>
        </w:rPr>
        <w:t xml:space="preserve">Класифіковано S-UE/EU-S – ТАЄМНО ЄС згідно з Рішенням Комісії № 2015/444</w:t>
      </w:r>
    </w:p>
    <w:p w:rsidR="00000000" w:rsidDel="00000000" w:rsidP="00000000" w:rsidRDefault="00000000" w:rsidRPr="00000000" w14:paraId="000004C2">
      <w:pPr>
        <w:rPr>
          <w:sz w:val="22"/>
          <w:szCs w:val="22"/>
        </w:rPr>
      </w:pPr>
      <w:r w:rsidDel="00000000" w:rsidR="00000000" w:rsidRPr="00000000">
        <w:rPr>
          <w:rtl w:val="0"/>
        </w:rPr>
      </w:r>
    </w:p>
    <w:p w:rsidR="00000000" w:rsidDel="00000000" w:rsidP="00000000" w:rsidRDefault="00000000" w:rsidRPr="00000000" w14:paraId="000004C3">
      <w:pPr>
        <w:rPr>
          <w:sz w:val="22"/>
          <w:szCs w:val="22"/>
        </w:rPr>
      </w:pPr>
      <w:r w:rsidDel="00000000" w:rsidR="00000000" w:rsidRPr="00000000">
        <w:rPr>
          <w:rtl w:val="0"/>
        </w:rPr>
      </w:r>
    </w:p>
    <w:p w:rsidR="00000000" w:rsidDel="00000000" w:rsidP="00000000" w:rsidRDefault="00000000" w:rsidRPr="00000000" w14:paraId="000004C4">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Таблиця 3.1d: </w:t>
      </w:r>
      <w:r xmlns:w="http://schemas.openxmlformats.org/wordprocessingml/2006/main" w:rsidDel="00000000" w:rsidR="00000000" w:rsidRPr="00000000">
        <w:rPr>
          <w:b w:val="1"/>
          <w:sz w:val="22"/>
          <w:szCs w:val="22"/>
          <w:rtl w:val="0"/>
        </w:rPr>
        <w:tab xmlns:w="http://schemas.openxmlformats.org/wordprocessingml/2006/main"/>
      </w:r>
      <w:sdt xmlns:w="http://schemas.openxmlformats.org/wordprocessingml/2006/main">
        <w:sdtPr>
          <w:id w:val="-771382113"/>
          <w:tag w:val="goog_rdk_12"/>
        </w:sdtPr>
        <w:sdtContent>
          <w:commentRangeStart w:id="8"/>
        </w:sdtContent>
      </w:sdt>
      <w:r xmlns:w="http://schemas.openxmlformats.org/wordprocessingml/2006/main" w:rsidDel="00000000" w:rsidR="00000000" w:rsidRPr="00000000">
        <w:rPr>
          <w:b w:val="1"/>
          <w:sz w:val="22"/>
          <w:szCs w:val="22"/>
          <w:rtl w:val="0"/>
        </w:rPr>
        <w:t xml:space="preserve">Перелік етапів</w:t>
      </w:r>
      <w:commentRangeEnd xmlns:w="http://schemas.openxmlformats.org/wordprocessingml/2006/main" w:id="8"/>
      <w:r xmlns:w="http://schemas.openxmlformats.org/wordprocessingml/2006/main" w:rsidDel="00000000" w:rsidR="00000000" w:rsidRPr="00000000">
        <w:commentReference xmlns:w="http://schemas.openxmlformats.org/wordprocessingml/2006/main" w:id="8"/>
      </w:r>
    </w:p>
    <w:p w:rsidR="00000000" w:rsidDel="00000000" w:rsidP="00000000" w:rsidRDefault="00000000" w:rsidRPr="00000000" w14:paraId="000004C5">
      <w:pPr>
        <w:rPr>
          <w:b w:val="1"/>
          <w:sz w:val="22"/>
          <w:szCs w:val="22"/>
        </w:rPr>
      </w:pPr>
      <w:r w:rsidDel="00000000" w:rsidR="00000000" w:rsidRPr="00000000">
        <w:rPr>
          <w:rtl w:val="0"/>
        </w:rPr>
      </w:r>
    </w:p>
    <w:tbl>
      <w:tblPr>
        <w:tblStyle w:val="Table1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575"/>
        <w:gridCol w:w="780"/>
        <w:gridCol w:w="1320"/>
        <w:gridCol w:w="4050"/>
        <w:tblGridChange w:id="0">
          <w:tblGrid>
            <w:gridCol w:w="1170"/>
            <w:gridCol w:w="1575"/>
            <w:gridCol w:w="780"/>
            <w:gridCol w:w="1320"/>
            <w:gridCol w:w="4050"/>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4C6">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Віха</w:t>
            </w:r>
          </w:p>
          <w:p w:rsidR="00000000" w:rsidDel="00000000" w:rsidP="00000000" w:rsidRDefault="00000000" w:rsidRPr="00000000" w14:paraId="000004C7">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число</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4C8">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Віха</w:t>
            </w:r>
          </w:p>
          <w:p w:rsidR="00000000" w:rsidDel="00000000" w:rsidP="00000000" w:rsidRDefault="00000000" w:rsidRPr="00000000" w14:paraId="000004C9">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Ім'я</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4CA">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Пов'язані робочі документи (WP)</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4CB">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Дата виконання</w:t>
            </w:r>
          </w:p>
          <w:p w:rsidR="00000000" w:rsidDel="00000000" w:rsidP="00000000" w:rsidRDefault="00000000" w:rsidRPr="00000000" w14:paraId="000004CC">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(у місяць)</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4CD">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Засоби перевірки</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CE">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М1.а</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CF">
            <w:pPr xmlns:w="http://schemas.openxmlformats.org/wordprocessingml/2006/main">
              <w:widowControl w:val="0"/>
              <w:pBdr>
                <w:top w:space="0" w:sz="0" w:val="nil"/>
                <w:left w:space="0" w:sz="0" w:val="nil"/>
                <w:bottom w:space="0" w:sz="0" w:val="nil"/>
                <w:right w:space="0" w:sz="0" w:val="nil"/>
                <w:between w:space="0" w:sz="0" w:val="nil"/>
              </w:pBdr>
              <w:spacing w:line="276" w:lineRule="auto"/>
              <w:jc w:val="center"/>
              <w:rPr>
                <w:sz w:val="22"/>
                <w:szCs w:val="22"/>
              </w:rPr>
            </w:pPr>
            <w:r xmlns:w="http://schemas.openxmlformats.org/wordprocessingml/2006/main" w:rsidDel="00000000" w:rsidR="00000000" w:rsidRPr="00000000">
              <w:rPr>
                <w:sz w:val="22"/>
                <w:szCs w:val="22"/>
                <w:rtl w:val="0"/>
              </w:rPr>
              <w:t xml:space="preserve">Освіта доктора Віди</w:t>
            </w:r>
          </w:p>
          <w:p w:rsidR="00000000" w:rsidDel="00000000" w:rsidP="00000000" w:rsidRDefault="00000000" w:rsidRPr="00000000" w14:paraId="000004D0">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Готовність</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1">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2">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М1.а: 09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3">
            <w:pPr xmlns:w="http://schemas.openxmlformats.org/wordprocessingml/2006/main">
              <w:widowControl w:val="0"/>
              <w:pBdr>
                <w:top w:space="0" w:sz="0" w:val="nil"/>
                <w:left w:space="0" w:sz="0" w:val="nil"/>
                <w:bottom w:space="0" w:sz="0" w:val="nil"/>
                <w:right w:space="0" w:sz="0" w:val="nil"/>
                <w:between w:space="0" w:sz="0" w:val="nil"/>
              </w:pBdr>
              <w:spacing w:line="276" w:lineRule="auto"/>
              <w:jc w:val="both"/>
              <w:rPr>
                <w:sz w:val="22"/>
                <w:szCs w:val="22"/>
              </w:rPr>
            </w:pPr>
            <w:r xmlns:w="http://schemas.openxmlformats.org/wordprocessingml/2006/main" w:rsidDel="00000000" w:rsidR="00000000" w:rsidRPr="00000000">
              <w:rPr>
                <w:sz w:val="22"/>
                <w:szCs w:val="22"/>
                <w:rtl w:val="0"/>
              </w:rPr>
              <w:t xml:space="preserve">1/3 пристроїв Dr. Vida Education повинні бути в робочому стані (100/304; 08/2026).</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4">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М1.б</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5">
            <w:pPr xmlns:w="http://schemas.openxmlformats.org/wordprocessingml/2006/main">
              <w:widowControl w:val="0"/>
              <w:pBdr>
                <w:top w:space="0" w:sz="0" w:val="nil"/>
                <w:left w:space="0" w:sz="0" w:val="nil"/>
                <w:bottom w:space="0" w:sz="0" w:val="nil"/>
                <w:right w:space="0" w:sz="0" w:val="nil"/>
                <w:between w:space="0" w:sz="0" w:val="nil"/>
              </w:pBdr>
              <w:spacing w:line="276" w:lineRule="auto"/>
              <w:jc w:val="center"/>
              <w:rPr>
                <w:sz w:val="22"/>
                <w:szCs w:val="22"/>
              </w:rPr>
            </w:pPr>
            <w:r xmlns:w="http://schemas.openxmlformats.org/wordprocessingml/2006/main" w:rsidDel="00000000" w:rsidR="00000000" w:rsidRPr="00000000">
              <w:rPr>
                <w:sz w:val="22"/>
                <w:szCs w:val="22"/>
                <w:rtl w:val="0"/>
              </w:rPr>
              <w:t xml:space="preserve">Освіта доктора Віди</w:t>
            </w:r>
          </w:p>
          <w:p w:rsidR="00000000" w:rsidDel="00000000" w:rsidP="00000000" w:rsidRDefault="00000000" w:rsidRPr="00000000" w14:paraId="000004D6">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Керівні принципи практики</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7">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8">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М1.б: 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9">
            <w:pPr xmlns:w="http://schemas.openxmlformats.org/wordprocessingml/2006/main">
              <w:widowControl w:val="0"/>
              <w:pBdr>
                <w:top w:space="0" w:sz="0" w:val="nil"/>
                <w:left w:space="0" w:sz="0" w:val="nil"/>
                <w:bottom w:space="0" w:sz="0" w:val="nil"/>
                <w:right w:space="0" w:sz="0" w:val="nil"/>
                <w:between w:space="0" w:sz="0" w:val="nil"/>
              </w:pBdr>
              <w:spacing w:line="276" w:lineRule="auto"/>
              <w:jc w:val="both"/>
              <w:rPr>
                <w:sz w:val="22"/>
                <w:szCs w:val="22"/>
              </w:rPr>
            </w:pPr>
            <w:r xmlns:w="http://schemas.openxmlformats.org/wordprocessingml/2006/main" w:rsidDel="00000000" w:rsidR="00000000" w:rsidRPr="00000000">
              <w:rPr>
                <w:sz w:val="22"/>
                <w:szCs w:val="22"/>
                <w:rtl w:val="0"/>
              </w:rPr>
              <w:t xml:space="preserve">Половина результатів D.1.1.2 - D1.1.9 має бути написана та перевірена відповідальним бенефіціаром. (10/2026)</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A">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B">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Тестування та перевірка.</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C">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D">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М1.2: 15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E">
            <w:pPr xmlns:w="http://schemas.openxmlformats.org/wordprocessingml/2006/main">
              <w:widowControl w:val="0"/>
              <w:pBdr>
                <w:top w:space="0" w:sz="0" w:val="nil"/>
                <w:left w:space="0" w:sz="0" w:val="nil"/>
                <w:bottom w:space="0" w:sz="0" w:val="nil"/>
                <w:right w:space="0" w:sz="0" w:val="nil"/>
                <w:between w:space="0" w:sz="0" w:val="nil"/>
              </w:pBdr>
              <w:spacing w:line="276" w:lineRule="auto"/>
              <w:jc w:val="both"/>
              <w:rPr>
                <w:sz w:val="22"/>
                <w:szCs w:val="22"/>
              </w:rPr>
            </w:pPr>
            <w:r xmlns:w="http://schemas.openxmlformats.org/wordprocessingml/2006/main" w:rsidDel="00000000" w:rsidR="00000000" w:rsidRPr="00000000">
              <w:rPr>
                <w:sz w:val="22"/>
                <w:szCs w:val="22"/>
                <w:rtl w:val="0"/>
              </w:rPr>
              <w:t xml:space="preserve">Експериментальні роботи Half Dr. Vida Education, валідовані та протестовані у всіх закладах та за участю до 250 студентів (6/2027)</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F">
            <w:pPr xmlns:w="http://schemas.openxmlformats.org/wordprocessingml/2006/main">
              <w:jc w:val="center"/>
              <w:rPr>
                <w:sz w:val="22"/>
                <w:szCs w:val="22"/>
                <w:highlight w:val="red"/>
              </w:rPr>
            </w:pPr>
            <w:r xmlns:w="http://schemas.openxmlformats.org/wordprocessingml/2006/main" w:rsidDel="00000000" w:rsidR="00000000" w:rsidRPr="00000000">
              <w:rPr>
                <w:sz w:val="22"/>
                <w:szCs w:val="22"/>
                <w:highlight w:val="red"/>
                <w:rtl w:val="0"/>
              </w:rPr>
              <w:t xml:space="preserve">М.1.3.1</w:t>
            </w:r>
          </w:p>
          <w:p w:rsidR="00000000" w:rsidDel="00000000" w:rsidP="00000000" w:rsidRDefault="00000000" w:rsidRPr="00000000" w14:paraId="000004E0">
            <w:pPr xmlns:w="http://schemas.openxmlformats.org/wordprocessingml/2006/main">
              <w:jc w:val="center"/>
              <w:rPr>
                <w:sz w:val="22"/>
                <w:szCs w:val="22"/>
                <w:highlight w:val="red"/>
              </w:rPr>
            </w:pPr>
            <w:r xmlns:w="http://schemas.openxmlformats.org/wordprocessingml/2006/main" w:rsidDel="00000000" w:rsidR="00000000" w:rsidRPr="00000000">
              <w:rPr>
                <w:sz w:val="22"/>
                <w:szCs w:val="22"/>
                <w:highlight w:val="red"/>
                <w:rtl w:val="0"/>
              </w:rPr>
              <w:t xml:space="preserve">М.3.1.2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1">
            <w:pPr xmlns:w="http://schemas.openxmlformats.org/wordprocessingml/2006/main">
              <w:jc w:val="center"/>
              <w:rPr>
                <w:sz w:val="22"/>
                <w:szCs w:val="22"/>
                <w:highlight w:val="red"/>
              </w:rPr>
            </w:pPr>
            <w:r xmlns:w="http://schemas.openxmlformats.org/wordprocessingml/2006/main" w:rsidDel="00000000" w:rsidR="00000000" w:rsidRPr="00000000">
              <w:rPr>
                <w:sz w:val="22"/>
                <w:szCs w:val="22"/>
                <w:highlight w:val="red"/>
                <w:rtl w:val="0"/>
              </w:rPr>
              <w:t xml:space="preserve">СМАРТАП</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2">
            <w:pPr xmlns:w="http://schemas.openxmlformats.org/wordprocessingml/2006/main">
              <w:jc w:val="center"/>
              <w:rPr>
                <w:sz w:val="22"/>
                <w:szCs w:val="22"/>
                <w:highlight w:val="red"/>
              </w:rPr>
            </w:pPr>
            <w:r xmlns:w="http://schemas.openxmlformats.org/wordprocessingml/2006/main" w:rsidDel="00000000" w:rsidR="00000000" w:rsidRPr="00000000">
              <w:rPr>
                <w:sz w:val="22"/>
                <w:szCs w:val="22"/>
                <w:highlight w:val="red"/>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3">
            <w:pPr xmlns:w="http://schemas.openxmlformats.org/wordprocessingml/2006/main">
              <w:widowControl w:val="0"/>
              <w:pBdr>
                <w:top w:space="0" w:sz="0" w:val="nil"/>
                <w:left w:space="0" w:sz="0" w:val="nil"/>
                <w:bottom w:space="0" w:sz="0" w:val="nil"/>
                <w:right w:space="0" w:sz="0" w:val="nil"/>
                <w:between w:space="0" w:sz="0" w:val="nil"/>
              </w:pBdr>
              <w:spacing w:line="276" w:lineRule="auto"/>
              <w:rPr>
                <w:sz w:val="22"/>
                <w:szCs w:val="22"/>
                <w:highlight w:val="red"/>
              </w:rPr>
            </w:pPr>
            <w:r xmlns:w="http://schemas.openxmlformats.org/wordprocessingml/2006/main" w:rsidDel="00000000" w:rsidR="00000000" w:rsidRPr="00000000">
              <w:rPr>
                <w:sz w:val="22"/>
                <w:szCs w:val="22"/>
                <w:highlight w:val="red"/>
                <w:rtl w:val="0"/>
              </w:rPr>
              <w:t xml:space="preserve">М1.3.1: 21</w:t>
            </w:r>
          </w:p>
          <w:p w:rsidR="00000000" w:rsidDel="00000000" w:rsidP="00000000" w:rsidRDefault="00000000" w:rsidRPr="00000000" w14:paraId="000004E4">
            <w:pPr xmlns:w="http://schemas.openxmlformats.org/wordprocessingml/2006/main">
              <w:widowControl w:val="0"/>
              <w:pBdr>
                <w:top w:space="0" w:sz="0" w:val="nil"/>
                <w:left w:space="0" w:sz="0" w:val="nil"/>
                <w:bottom w:space="0" w:sz="0" w:val="nil"/>
                <w:right w:space="0" w:sz="0" w:val="nil"/>
                <w:between w:space="0" w:sz="0" w:val="nil"/>
              </w:pBdr>
              <w:spacing w:line="276" w:lineRule="auto"/>
              <w:rPr>
                <w:sz w:val="22"/>
                <w:szCs w:val="22"/>
                <w:highlight w:val="red"/>
              </w:rPr>
            </w:pPr>
            <w:r xmlns:w="http://schemas.openxmlformats.org/wordprocessingml/2006/main" w:rsidDel="00000000" w:rsidR="00000000" w:rsidRPr="00000000">
              <w:rPr>
                <w:sz w:val="22"/>
                <w:szCs w:val="22"/>
                <w:highlight w:val="red"/>
                <w:rtl w:val="0"/>
              </w:rPr>
              <w:t xml:space="preserve">М1.3.2: 44</w:t>
            </w:r>
          </w:p>
          <w:p w:rsidR="00000000" w:rsidDel="00000000" w:rsidP="00000000" w:rsidRDefault="00000000" w:rsidRPr="00000000" w14:paraId="000004E5">
            <w:pPr>
              <w:widowControl w:val="0"/>
              <w:pBdr>
                <w:top w:space="0" w:sz="0" w:val="nil"/>
                <w:left w:space="0" w:sz="0" w:val="nil"/>
                <w:bottom w:space="0" w:sz="0" w:val="nil"/>
                <w:right w:space="0" w:sz="0" w:val="nil"/>
                <w:between w:space="0" w:sz="0" w:val="nil"/>
              </w:pBdr>
              <w:spacing w:line="276" w:lineRule="auto"/>
              <w:rPr>
                <w:sz w:val="22"/>
                <w:szCs w:val="22"/>
                <w:highlight w:val="red"/>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6">
            <w:pPr xmlns:w="http://schemas.openxmlformats.org/wordprocessingml/2006/main">
              <w:widowControl w:val="0"/>
              <w:pBdr>
                <w:top w:space="0" w:sz="0" w:val="nil"/>
                <w:left w:space="0" w:sz="0" w:val="nil"/>
                <w:bottom w:space="0" w:sz="0" w:val="nil"/>
                <w:right w:space="0" w:sz="0" w:val="nil"/>
                <w:between w:space="0" w:sz="0" w:val="nil"/>
              </w:pBdr>
              <w:spacing w:line="276" w:lineRule="auto"/>
              <w:jc w:val="both"/>
              <w:rPr>
                <w:sz w:val="22"/>
                <w:szCs w:val="22"/>
                <w:highlight w:val="red"/>
              </w:rPr>
            </w:pPr>
            <w:r xmlns:w="http://schemas.openxmlformats.org/wordprocessingml/2006/main" w:rsidDel="00000000" w:rsidR="00000000" w:rsidRPr="00000000">
              <w:rPr>
                <w:sz w:val="22"/>
                <w:szCs w:val="22"/>
                <w:highlight w:val="red"/>
                <w:rtl w:val="0"/>
              </w:rPr>
              <w:t xml:space="preserve">Контрольні пункти для врахування кількості доповідей на міжнародних конференціях, включаючи (але не обмежуючись) конференції NOVA-BioscopeGroup (57 до 2025 року). Всього 127. (57+2 на рік * 5 років * 7EHI)</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7">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М1.3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8">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СМАРТАП</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9">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A">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М1.3: 22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Стартап SMARTUP легалізовано (10/2027)</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C">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М2.1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D">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Залучення вищих навчальних закладів ЄС</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E">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F">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М2.1: 24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0">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Щонайменше 8 нових вищих навчальних закладів зараховано (03/2028)</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1">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М2.2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2">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Веб-інструменти</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3">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4">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М2.3: 23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5">
            <w:pPr xmlns:w="http://schemas.openxmlformats.org/wordprocessingml/2006/main">
              <w:widowControl w:val="0"/>
              <w:spacing w:line="276" w:lineRule="auto"/>
              <w:jc w:val="both"/>
              <w:rPr>
                <w:sz w:val="22"/>
                <w:szCs w:val="22"/>
              </w:rPr>
            </w:pPr>
            <w:r xmlns:w="http://schemas.openxmlformats.org/wordprocessingml/2006/main" w:rsidDel="00000000" w:rsidR="00000000" w:rsidRPr="00000000">
              <w:rPr>
                <w:sz w:val="22"/>
                <w:szCs w:val="22"/>
                <w:rtl w:val="0"/>
              </w:rPr>
              <w:t xml:space="preserve">Перші версії з D1.1.1 по D1.1.11 доступні на веб-сторінці. (01/2028)</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6">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М2.3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7">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Навчальні табори</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8">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9">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М2.2: 42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A">
            <w:pPr xmlns:w="http://schemas.openxmlformats.org/wordprocessingml/2006/main">
              <w:widowControl w:val="0"/>
              <w:spacing w:line="276" w:lineRule="auto"/>
              <w:jc w:val="both"/>
              <w:rPr>
                <w:sz w:val="22"/>
                <w:szCs w:val="22"/>
              </w:rPr>
            </w:pPr>
            <w:r xmlns:w="http://schemas.openxmlformats.org/wordprocessingml/2006/main" w:rsidDel="00000000" w:rsidR="00000000" w:rsidRPr="00000000">
              <w:rPr>
                <w:sz w:val="22"/>
                <w:szCs w:val="22"/>
                <w:rtl w:val="0"/>
              </w:rPr>
              <w:t xml:space="preserve">Щонайменше 30 навчальних таборів проведено 06/2029</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B">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М2.4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C">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2-ге розширення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D">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E">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М2.4: 46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F">
            <w:pPr xmlns:w="http://schemas.openxmlformats.org/wordprocessingml/2006/main">
              <w:widowControl w:val="0"/>
              <w:pBdr>
                <w:top w:space="0" w:sz="0" w:val="nil"/>
                <w:left w:space="0" w:sz="0" w:val="nil"/>
                <w:bottom w:space="0" w:sz="0" w:val="nil"/>
                <w:right w:space="0" w:sz="0" w:val="nil"/>
                <w:between w:space="0" w:sz="0" w:val="nil"/>
              </w:pBdr>
              <w:spacing w:line="276" w:lineRule="auto"/>
              <w:jc w:val="both"/>
              <w:rPr>
                <w:sz w:val="22"/>
                <w:szCs w:val="22"/>
              </w:rPr>
            </w:pPr>
            <w:r xmlns:w="http://schemas.openxmlformats.org/wordprocessingml/2006/main" w:rsidDel="00000000" w:rsidR="00000000" w:rsidRPr="00000000">
              <w:rPr>
                <w:sz w:val="22"/>
                <w:szCs w:val="22"/>
                <w:rtl w:val="0"/>
              </w:rPr>
              <w:t xml:space="preserve">Принаймні 10 нових EHI</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0">
            <w:pPr xmlns:w="http://schemas.openxmlformats.org/wordprocessingml/2006/main">
              <w:jc w:val="center"/>
              <w:rPr>
                <w:sz w:val="22"/>
                <w:szCs w:val="22"/>
                <w:highlight w:val="yellow"/>
              </w:rPr>
            </w:pPr>
            <w:r xmlns:w="http://schemas.openxmlformats.org/wordprocessingml/2006/main" w:rsidDel="00000000" w:rsidR="00000000" w:rsidRPr="00000000">
              <w:rPr>
                <w:sz w:val="22"/>
                <w:szCs w:val="22"/>
                <w:highlight w:val="yellow"/>
                <w:rtl w:val="0"/>
              </w:rPr>
              <w:t xml:space="preserve">M3.1.1 до M3.1.4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1">
            <w:pPr xmlns:w="http://schemas.openxmlformats.org/wordprocessingml/2006/main">
              <w:jc w:val="center"/>
              <w:rPr>
                <w:sz w:val="22"/>
                <w:szCs w:val="22"/>
                <w:highlight w:val="yellow"/>
              </w:rPr>
            </w:pPr>
            <w:r xmlns:w="http://schemas.openxmlformats.org/wordprocessingml/2006/main" w:rsidDel="00000000" w:rsidR="00000000" w:rsidRPr="00000000">
              <w:rPr>
                <w:sz w:val="22"/>
                <w:szCs w:val="22"/>
                <w:highlight w:val="yellow"/>
                <w:rtl w:val="0"/>
              </w:rPr>
              <w:t xml:space="preserve">Розповсюдження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2">
            <w:pPr xmlns:w="http://schemas.openxmlformats.org/wordprocessingml/2006/main">
              <w:jc w:val="center"/>
              <w:rPr>
                <w:sz w:val="22"/>
                <w:szCs w:val="22"/>
                <w:highlight w:val="yellow"/>
              </w:rPr>
            </w:pPr>
            <w:r xmlns:w="http://schemas.openxmlformats.org/wordprocessingml/2006/main" w:rsidDel="00000000" w:rsidR="00000000" w:rsidRPr="00000000">
              <w:rPr>
                <w:sz w:val="22"/>
                <w:szCs w:val="22"/>
                <w:highlight w:val="yellow"/>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3">
            <w:pPr xmlns:w="http://schemas.openxmlformats.org/wordprocessingml/2006/main">
              <w:rPr>
                <w:sz w:val="22"/>
                <w:szCs w:val="22"/>
                <w:highlight w:val="yellow"/>
              </w:rPr>
            </w:pPr>
            <w:r xmlns:w="http://schemas.openxmlformats.org/wordprocessingml/2006/main" w:rsidDel="00000000" w:rsidR="00000000" w:rsidRPr="00000000">
              <w:rPr>
                <w:sz w:val="22"/>
                <w:szCs w:val="22"/>
                <w:highlight w:val="yellow"/>
                <w:rtl w:val="0"/>
              </w:rPr>
              <w:t xml:space="preserve">М3.1.1:</w:t>
            </w:r>
          </w:p>
          <w:p w:rsidR="00000000" w:rsidDel="00000000" w:rsidP="00000000" w:rsidRDefault="00000000" w:rsidRPr="00000000" w14:paraId="00000504">
            <w:pPr xmlns:w="http://schemas.openxmlformats.org/wordprocessingml/2006/main">
              <w:rPr>
                <w:sz w:val="22"/>
                <w:szCs w:val="22"/>
                <w:highlight w:val="yellow"/>
              </w:rPr>
            </w:pPr>
            <w:r xmlns:w="http://schemas.openxmlformats.org/wordprocessingml/2006/main" w:rsidDel="00000000" w:rsidR="00000000" w:rsidRPr="00000000">
              <w:rPr>
                <w:sz w:val="22"/>
                <w:szCs w:val="22"/>
                <w:highlight w:val="yellow"/>
                <w:rtl w:val="0"/>
              </w:rPr>
              <w:t xml:space="preserve">М3.1.2:</w:t>
            </w:r>
          </w:p>
          <w:p w:rsidR="00000000" w:rsidDel="00000000" w:rsidP="00000000" w:rsidRDefault="00000000" w:rsidRPr="00000000" w14:paraId="00000505">
            <w:pPr xmlns:w="http://schemas.openxmlformats.org/wordprocessingml/2006/main">
              <w:rPr>
                <w:sz w:val="22"/>
                <w:szCs w:val="22"/>
                <w:highlight w:val="yellow"/>
              </w:rPr>
            </w:pPr>
            <w:r xmlns:w="http://schemas.openxmlformats.org/wordprocessingml/2006/main" w:rsidDel="00000000" w:rsidR="00000000" w:rsidRPr="00000000">
              <w:rPr>
                <w:sz w:val="22"/>
                <w:szCs w:val="22"/>
                <w:highlight w:val="yellow"/>
                <w:rtl w:val="0"/>
              </w:rPr>
              <w:t xml:space="preserve">М3.1.3:</w:t>
            </w:r>
          </w:p>
          <w:p w:rsidR="00000000" w:rsidDel="00000000" w:rsidP="00000000" w:rsidRDefault="00000000" w:rsidRPr="00000000" w14:paraId="00000506">
            <w:pPr xmlns:w="http://schemas.openxmlformats.org/wordprocessingml/2006/main">
              <w:rPr>
                <w:sz w:val="22"/>
                <w:szCs w:val="22"/>
                <w:highlight w:val="yellow"/>
              </w:rPr>
            </w:pPr>
            <w:r xmlns:w="http://schemas.openxmlformats.org/wordprocessingml/2006/main" w:rsidDel="00000000" w:rsidR="00000000" w:rsidRPr="00000000">
              <w:rPr>
                <w:sz w:val="22"/>
                <w:szCs w:val="22"/>
                <w:highlight w:val="yellow"/>
                <w:rtl w:val="0"/>
              </w:rPr>
              <w:t xml:space="preserve">М3.1.4: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7">
            <w:pPr xmlns:w="http://schemas.openxmlformats.org/wordprocessingml/2006/main">
              <w:widowControl w:val="0"/>
              <w:pBdr>
                <w:top w:space="0" w:sz="0" w:val="nil"/>
                <w:left w:space="0" w:sz="0" w:val="nil"/>
                <w:bottom w:space="0" w:sz="0" w:val="nil"/>
                <w:right w:space="0" w:sz="0" w:val="nil"/>
                <w:between w:space="0" w:sz="0" w:val="nil"/>
              </w:pBdr>
              <w:spacing w:line="276" w:lineRule="auto"/>
              <w:jc w:val="both"/>
              <w:rPr>
                <w:sz w:val="22"/>
                <w:szCs w:val="22"/>
                <w:highlight w:val="yellow"/>
              </w:rPr>
            </w:pPr>
            <w:r xmlns:w="http://schemas.openxmlformats.org/wordprocessingml/2006/main" w:rsidDel="00000000" w:rsidR="00000000" w:rsidRPr="00000000">
              <w:rPr>
                <w:sz w:val="22"/>
                <w:szCs w:val="22"/>
                <w:highlight w:val="yellow"/>
                <w:rtl w:val="0"/>
              </w:rPr>
              <w:t xml:space="preserve">Кількість новин, опублікованих через соціальні мережі та прес-канали, а також загальна кількість відвідувачів/охоплення соціальних мереж.</w:t>
            </w:r>
          </w:p>
        </w:tc>
      </w:tr>
      <w:tr>
        <w:trPr>
          <w:cantSplit w:val="0"/>
          <w:trHeight w:val="609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8">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M3.2.1 – M3.2.6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9">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Комунікаційна стратегія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A">
            <w:pPr xmlns:w="http://schemas.openxmlformats.org/wordprocessingml/2006/main">
              <w:jc w:val="center"/>
              <w:rPr>
                <w:sz w:val="22"/>
                <w:szCs w:val="22"/>
              </w:rPr>
            </w:pPr>
            <w:r xmlns:w="http://schemas.openxmlformats.org/wordprocessingml/2006/main"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B">
            <w:pPr xmlns:w="http://schemas.openxmlformats.org/wordprocessingml/2006/main">
              <w:widowControl w:val="0"/>
              <w:pBdr>
                <w:top w:space="0" w:sz="0" w:val="nil"/>
                <w:left w:space="0" w:sz="0" w:val="nil"/>
                <w:bottom w:space="0" w:sz="0" w:val="nil"/>
                <w:right w:space="0" w:sz="0" w:val="nil"/>
                <w:between w:space="0" w:sz="0" w:val="nil"/>
              </w:pBdr>
              <w:spacing w:line="276" w:lineRule="auto"/>
              <w:rPr>
                <w:sz w:val="22"/>
                <w:szCs w:val="22"/>
              </w:rPr>
            </w:pPr>
            <w:r xmlns:w="http://schemas.openxmlformats.org/wordprocessingml/2006/main" w:rsidDel="00000000" w:rsidR="00000000" w:rsidRPr="00000000">
              <w:rPr>
                <w:sz w:val="22"/>
                <w:szCs w:val="22"/>
                <w:rtl w:val="0"/>
              </w:rPr>
              <w:t xml:space="preserve">М3.2.1: 08</w:t>
            </w:r>
          </w:p>
          <w:p w:rsidR="00000000" w:rsidDel="00000000" w:rsidP="00000000" w:rsidRDefault="00000000" w:rsidRPr="00000000" w14:paraId="0000050C">
            <w:pPr xmlns:w="http://schemas.openxmlformats.org/wordprocessingml/2006/main">
              <w:widowControl w:val="0"/>
              <w:pBdr>
                <w:top w:space="0" w:sz="0" w:val="nil"/>
                <w:left w:space="0" w:sz="0" w:val="nil"/>
                <w:bottom w:space="0" w:sz="0" w:val="nil"/>
                <w:right w:space="0" w:sz="0" w:val="nil"/>
                <w:between w:space="0" w:sz="0" w:val="nil"/>
              </w:pBdr>
              <w:spacing w:line="276" w:lineRule="auto"/>
              <w:rPr>
                <w:sz w:val="22"/>
                <w:szCs w:val="22"/>
              </w:rPr>
            </w:pPr>
            <w:r xmlns:w="http://schemas.openxmlformats.org/wordprocessingml/2006/main" w:rsidDel="00000000" w:rsidR="00000000" w:rsidRPr="00000000">
              <w:rPr>
                <w:sz w:val="22"/>
                <w:szCs w:val="22"/>
                <w:rtl w:val="0"/>
              </w:rPr>
              <w:t xml:space="preserve">М3.2.2: 10</w:t>
            </w:r>
          </w:p>
          <w:p w:rsidR="00000000" w:rsidDel="00000000" w:rsidP="00000000" w:rsidRDefault="00000000" w:rsidRPr="00000000" w14:paraId="0000050D">
            <w:pPr xmlns:w="http://schemas.openxmlformats.org/wordprocessingml/2006/main">
              <w:widowControl w:val="0"/>
              <w:pBdr>
                <w:top w:space="0" w:sz="0" w:val="nil"/>
                <w:left w:space="0" w:sz="0" w:val="nil"/>
                <w:bottom w:space="0" w:sz="0" w:val="nil"/>
                <w:right w:space="0" w:sz="0" w:val="nil"/>
                <w:between w:space="0" w:sz="0" w:val="nil"/>
              </w:pBdr>
              <w:spacing w:line="276" w:lineRule="auto"/>
              <w:rPr>
                <w:sz w:val="22"/>
                <w:szCs w:val="22"/>
              </w:rPr>
            </w:pPr>
            <w:r xmlns:w="http://schemas.openxmlformats.org/wordprocessingml/2006/main" w:rsidDel="00000000" w:rsidR="00000000" w:rsidRPr="00000000">
              <w:rPr>
                <w:sz w:val="22"/>
                <w:szCs w:val="22"/>
                <w:rtl w:val="0"/>
              </w:rPr>
              <w:t xml:space="preserve">М3.2.3: 13</w:t>
            </w:r>
          </w:p>
          <w:p w:rsidR="00000000" w:rsidDel="00000000" w:rsidP="00000000" w:rsidRDefault="00000000" w:rsidRPr="00000000" w14:paraId="0000050E">
            <w:pPr xmlns:w="http://schemas.openxmlformats.org/wordprocessingml/2006/main">
              <w:widowControl w:val="0"/>
              <w:pBdr>
                <w:top w:space="0" w:sz="0" w:val="nil"/>
                <w:left w:space="0" w:sz="0" w:val="nil"/>
                <w:bottom w:space="0" w:sz="0" w:val="nil"/>
                <w:right w:space="0" w:sz="0" w:val="nil"/>
                <w:between w:space="0" w:sz="0" w:val="nil"/>
              </w:pBdr>
              <w:spacing w:line="276" w:lineRule="auto"/>
              <w:rPr>
                <w:sz w:val="22"/>
                <w:szCs w:val="22"/>
              </w:rPr>
            </w:pPr>
            <w:r xmlns:w="http://schemas.openxmlformats.org/wordprocessingml/2006/main" w:rsidDel="00000000" w:rsidR="00000000" w:rsidRPr="00000000">
              <w:rPr>
                <w:sz w:val="22"/>
                <w:szCs w:val="22"/>
                <w:rtl w:val="0"/>
              </w:rPr>
              <w:t xml:space="preserve">М3.2.4: 15</w:t>
            </w:r>
          </w:p>
          <w:p w:rsidR="00000000" w:rsidDel="00000000" w:rsidP="00000000" w:rsidRDefault="00000000" w:rsidRPr="00000000" w14:paraId="0000050F">
            <w:pPr xmlns:w="http://schemas.openxmlformats.org/wordprocessingml/2006/main">
              <w:widowControl w:val="0"/>
              <w:pBdr>
                <w:top w:space="0" w:sz="0" w:val="nil"/>
                <w:left w:space="0" w:sz="0" w:val="nil"/>
                <w:bottom w:space="0" w:sz="0" w:val="nil"/>
                <w:right w:space="0" w:sz="0" w:val="nil"/>
                <w:between w:space="0" w:sz="0" w:val="nil"/>
              </w:pBdr>
              <w:spacing w:line="276" w:lineRule="auto"/>
              <w:rPr>
                <w:sz w:val="22"/>
                <w:szCs w:val="22"/>
              </w:rPr>
            </w:pPr>
            <w:r xmlns:w="http://schemas.openxmlformats.org/wordprocessingml/2006/main" w:rsidDel="00000000" w:rsidR="00000000" w:rsidRPr="00000000">
              <w:rPr>
                <w:sz w:val="22"/>
                <w:szCs w:val="22"/>
                <w:rtl w:val="0"/>
              </w:rPr>
              <w:t xml:space="preserve">М3.2.5: 23</w:t>
            </w:r>
          </w:p>
          <w:p w:rsidR="00000000" w:rsidDel="00000000" w:rsidP="00000000" w:rsidRDefault="00000000" w:rsidRPr="00000000" w14:paraId="00000510">
            <w:pPr xmlns:w="http://schemas.openxmlformats.org/wordprocessingml/2006/main">
              <w:widowControl w:val="0"/>
              <w:pBdr>
                <w:top w:space="0" w:sz="0" w:val="nil"/>
                <w:left w:space="0" w:sz="0" w:val="nil"/>
                <w:bottom w:space="0" w:sz="0" w:val="nil"/>
                <w:right w:space="0" w:sz="0" w:val="nil"/>
                <w:between w:space="0" w:sz="0" w:val="nil"/>
              </w:pBdr>
              <w:spacing w:line="276" w:lineRule="auto"/>
              <w:rPr>
                <w:sz w:val="22"/>
                <w:szCs w:val="22"/>
              </w:rPr>
            </w:pPr>
            <w:r xmlns:w="http://schemas.openxmlformats.org/wordprocessingml/2006/main" w:rsidDel="00000000" w:rsidR="00000000" w:rsidRPr="00000000">
              <w:rPr>
                <w:sz w:val="22"/>
                <w:szCs w:val="22"/>
                <w:rtl w:val="0"/>
              </w:rPr>
              <w:t xml:space="preserve">М3.2.6: 33 М3.2.7: 45</w:t>
            </w:r>
          </w:p>
          <w:p w:rsidR="00000000" w:rsidDel="00000000" w:rsidP="00000000" w:rsidRDefault="00000000" w:rsidRPr="00000000" w14:paraId="00000511">
            <w:pPr xmlns:w="http://schemas.openxmlformats.org/wordprocessingml/2006/main">
              <w:widowControl w:val="0"/>
              <w:pBdr>
                <w:top w:space="0" w:sz="0" w:val="nil"/>
                <w:left w:space="0" w:sz="0" w:val="nil"/>
                <w:bottom w:space="0" w:sz="0" w:val="nil"/>
                <w:right w:space="0" w:sz="0" w:val="nil"/>
                <w:between w:space="0" w:sz="0" w:val="nil"/>
              </w:pBdr>
              <w:spacing w:line="276" w:lineRule="auto"/>
              <w:rPr>
                <w:sz w:val="22"/>
                <w:szCs w:val="22"/>
              </w:rPr>
            </w:pPr>
            <w:r xmlns:w="http://schemas.openxmlformats.org/wordprocessingml/2006/main" w:rsidDel="00000000" w:rsidR="00000000" w:rsidRPr="00000000">
              <w:rPr>
                <w:sz w:val="22"/>
                <w:szCs w:val="22"/>
                <w:rtl w:val="0"/>
              </w:rPr>
              <w:t xml:space="preserve">М3.2.8: 51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2">
            <w:pPr xmlns:w="http://schemas.openxmlformats.org/wordprocessingml/2006/main">
              <w:spacing w:after="240" w:before="240" w:lineRule="auto"/>
              <w:jc w:val="both"/>
              <w:rPr>
                <w:sz w:val="22"/>
                <w:szCs w:val="22"/>
              </w:rPr>
            </w:pPr>
            <w:r xmlns:w="http://schemas.openxmlformats.org/wordprocessingml/2006/main" w:rsidDel="00000000" w:rsidR="00000000" w:rsidRPr="00000000">
              <w:rPr>
                <w:sz w:val="22"/>
                <w:szCs w:val="22"/>
                <w:rtl w:val="0"/>
              </w:rPr>
              <w:t xml:space="preserve">Для 5-річного проєкту, Завдання 3.2 розпочнеться з M3.2.1 – затвердження плану комунікації до серпня 2026 року, а потім M3.2.2 – запуск системи підписки на розсилку на вебсайті до жовтня 2026 року. M3.2.3 – початкові візуальні та комунікаційні матеріали, включаючи брошури, інфографіку та перший прес-реліз, будуть опубліковані до січня 2027 року. M3.2.4: Щорічний огляд ефективності комунікації відбудеться у березні 2027 року, а M3.2.6 – більш поглиблений середньостроковий огляд – у вересні 2028 року – для коригування стратегії на решту періоду. M3.2.5 та M3.2.7 – міжсекторальні заходи співпраці за участю зацікавлених сторін у сфері політики, промисловості та громадянського суспільства. Завдання завершиться M3.2.8 – остаточною оцінкою впливу комунікації, яка оцінює всі результати інформаційно-просвітницької роботи та залучення відповідно до початкових цілей.</w:t>
            </w:r>
          </w:p>
          <w:p w:rsidR="00000000" w:rsidDel="00000000" w:rsidP="00000000" w:rsidRDefault="00000000" w:rsidRPr="00000000" w14:paraId="00000513">
            <w:pPr>
              <w:spacing w:after="240" w:before="240" w:lineRule="auto"/>
              <w:jc w:val="both"/>
              <w:rPr>
                <w:sz w:val="22"/>
                <w:szCs w:val="22"/>
              </w:rPr>
            </w:pPr>
            <w:r w:rsidDel="00000000" w:rsidR="00000000" w:rsidRPr="00000000">
              <w:rPr>
                <w:rtl w:val="0"/>
              </w:rPr>
            </w:r>
          </w:p>
        </w:tc>
      </w:tr>
      <w:tr>
        <w:trPr>
          <w:cantSplit w:val="0"/>
          <w:trHeight w:val="53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4">
            <w:pPr xmlns:w="http://schemas.openxmlformats.org/wordprocessingml/2006/main">
              <w:rPr>
                <w:sz w:val="22"/>
                <w:szCs w:val="22"/>
              </w:rPr>
            </w:pPr>
            <w:r xmlns:w="http://schemas.openxmlformats.org/wordprocessingml/2006/main" w:rsidDel="00000000" w:rsidR="00000000" w:rsidRPr="00000000">
              <w:rPr>
                <w:sz w:val="22"/>
                <w:szCs w:val="22"/>
                <w:rtl w:val="0"/>
              </w:rPr>
              <w:t xml:space="preserve"> </w:t>
            </w:r>
          </w:p>
          <w:p w:rsidR="00000000" w:rsidDel="00000000" w:rsidP="00000000" w:rsidRDefault="00000000" w:rsidRPr="00000000" w14:paraId="00000515">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M3.3.1 – M3.3.6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6">
            <w:pPr xmlns:w="http://schemas.openxmlformats.org/wordprocessingml/2006/main">
              <w:rPr>
                <w:sz w:val="22"/>
                <w:szCs w:val="22"/>
              </w:rPr>
            </w:pPr>
            <w:r xmlns:w="http://schemas.openxmlformats.org/wordprocessingml/2006/main" w:rsidDel="00000000" w:rsidR="00000000" w:rsidRPr="00000000">
              <w:rPr>
                <w:sz w:val="22"/>
                <w:szCs w:val="22"/>
                <w:rtl w:val="0"/>
              </w:rPr>
              <w:t xml:space="preserve"> </w:t>
            </w:r>
          </w:p>
          <w:p w:rsidR="00000000" w:rsidDel="00000000" w:rsidP="00000000" w:rsidRDefault="00000000" w:rsidRPr="00000000" w14:paraId="00000517">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План експлуатації.</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8">
            <w:pPr xmlns:w="http://schemas.openxmlformats.org/wordprocessingml/2006/main">
              <w:rPr>
                <w:sz w:val="22"/>
                <w:szCs w:val="22"/>
              </w:rPr>
            </w:pPr>
            <w:r xmlns:w="http://schemas.openxmlformats.org/wordprocessingml/2006/main"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М3.3.1: 03</w:t>
            </w:r>
          </w:p>
          <w:p w:rsidR="00000000" w:rsidDel="00000000" w:rsidP="00000000" w:rsidRDefault="00000000" w:rsidRPr="00000000" w14:paraId="0000051A">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М3.3.2: 06</w:t>
            </w:r>
          </w:p>
          <w:p w:rsidR="00000000" w:rsidDel="00000000" w:rsidP="00000000" w:rsidRDefault="00000000" w:rsidRPr="00000000" w14:paraId="0000051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М3.3.3: 09</w:t>
            </w:r>
          </w:p>
          <w:p w:rsidR="00000000" w:rsidDel="00000000" w:rsidP="00000000" w:rsidRDefault="00000000" w:rsidRPr="00000000" w14:paraId="0000051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М3.3.4: 18</w:t>
            </w:r>
          </w:p>
          <w:p w:rsidR="00000000" w:rsidDel="00000000" w:rsidP="00000000" w:rsidRDefault="00000000" w:rsidRPr="00000000" w14:paraId="0000051D">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М3.3.5: 30</w:t>
            </w:r>
          </w:p>
          <w:p w:rsidR="00000000" w:rsidDel="00000000" w:rsidP="00000000" w:rsidRDefault="00000000" w:rsidRPr="00000000" w14:paraId="0000051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М3.3.6: 48</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Завдання 3.3 розпочнеться з M3.3.1 – Розробка та затвердження Плану управління даними (ПУД) до березня 2026 року, після чого до червня 2026 року буде виконано M3.3.2 – завершення внутрішнього опитування щодо інновацій та оцінки TRL усіх визначених результатів. M3.3.3 – завершення аналізу загального доступного ринку (TAM) для сфер застосування SMART буде досягнуто до вересня 2026 року. M3.3.4 – перший звіт про моніторинг експлуатації, включаючи оновлену інформацію про можливості фінансування для всіх партнерів, буде надано до червня 2027 року. M3.3.5 – середньостроковий огляд стратегії експлуатації, що включає оновлені рівні TRL та ринкову аналітику, буде проведено до червня 2028 року. Завдання завершиться M3.3.6 – остаточною стратегією експлуатації та планом сталого розвитку, включаючи перелік забезпечених можливостей подальшого фінансування, до грудня 2029 року.</w:t>
            </w:r>
          </w:p>
        </w:tc>
      </w:tr>
      <w:tr>
        <w:trPr>
          <w:cantSplit w:val="0"/>
          <w:trHeight w:val="432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0">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M4.1.1 до M4.1.4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1">
            <w:pPr xmlns:w="http://schemas.openxmlformats.org/wordprocessingml/2006/main">
              <w:rPr>
                <w:sz w:val="22"/>
                <w:szCs w:val="22"/>
              </w:rPr>
            </w:pPr>
            <w:r xmlns:w="http://schemas.openxmlformats.org/wordprocessingml/2006/main" w:rsidDel="00000000" w:rsidR="00000000" w:rsidRPr="00000000">
              <w:rPr>
                <w:sz w:val="22"/>
                <w:szCs w:val="22"/>
                <w:rtl w:val="0"/>
              </w:rPr>
              <w:t xml:space="preserve">Щоденне управління</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2">
            <w:pPr xmlns:w="http://schemas.openxmlformats.org/wordprocessingml/2006/main">
              <w:rPr>
                <w:sz w:val="22"/>
                <w:szCs w:val="22"/>
              </w:rPr>
            </w:pPr>
            <w:r xmlns:w="http://schemas.openxmlformats.org/wordprocessingml/2006/main"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3">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М4.1.1: 03 М4.1.2: 11</w:t>
            </w:r>
          </w:p>
          <w:p w:rsidR="00000000" w:rsidDel="00000000" w:rsidP="00000000" w:rsidRDefault="00000000" w:rsidRPr="00000000" w14:paraId="00000524">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М4.1.3: 29</w:t>
            </w:r>
          </w:p>
          <w:p w:rsidR="00000000" w:rsidDel="00000000" w:rsidP="00000000" w:rsidRDefault="00000000" w:rsidRPr="00000000" w14:paraId="00000525">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М4.1.4: 57</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6">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M4.1.1 –– </w:t>
            </w:r>
            <w:r xmlns:w="http://schemas.openxmlformats.org/wordprocessingml/2006/main" w:rsidDel="00000000" w:rsidR="00000000" w:rsidRPr="00000000">
              <w:rPr>
                <w:i w:val="1"/>
                <w:sz w:val="22"/>
                <w:szCs w:val="22"/>
                <w:rtl w:val="0"/>
              </w:rPr>
              <w:t xml:space="preserve">Розроблено систему управління проектом. </w:t>
            </w:r>
            <w:r xmlns:w="http://schemas.openxmlformats.org/wordprocessingml/2006/main" w:rsidDel="00000000" w:rsidR="00000000" w:rsidRPr="00000000">
              <w:rPr>
                <w:sz w:val="22"/>
                <w:szCs w:val="22"/>
                <w:rtl w:val="0"/>
              </w:rPr>
              <w:t xml:space="preserve">Усіма партнерами затверджено детальні плани робіт, протоколи управління, фінансові рекомендації та стратегію інтеграції гендерної рівності. 03/2026 </w:t>
            </w:r>
            <w:r xmlns:w="http://schemas.openxmlformats.org/wordprocessingml/2006/main" w:rsidDel="00000000" w:rsidR="00000000" w:rsidRPr="00000000">
              <w:rPr>
                <w:sz w:val="22"/>
                <w:szCs w:val="22"/>
                <w:rtl w:val="0"/>
              </w:rPr>
              <w:br xmlns:w="http://schemas.openxmlformats.org/wordprocessingml/2006/main" w:type="textWrapping"/>
            </w:r>
            <w:r xmlns:w="http://schemas.openxmlformats.org/wordprocessingml/2006/main" w:rsidDel="00000000" w:rsidR="00000000" w:rsidRPr="00000000">
              <w:rPr>
                <w:sz w:val="22"/>
                <w:szCs w:val="22"/>
                <w:rtl w:val="0"/>
              </w:rPr>
              <w:t xml:space="preserve">M4.1.2 – </w:t>
            </w:r>
            <w:r xmlns:w="http://schemas.openxmlformats.org/wordprocessingml/2006/main" w:rsidDel="00000000" w:rsidR="00000000" w:rsidRPr="00000000">
              <w:rPr>
                <w:i w:val="1"/>
                <w:sz w:val="22"/>
                <w:szCs w:val="22"/>
                <w:rtl w:val="0"/>
              </w:rPr>
              <w:t xml:space="preserve">Завершено перший щорічний огляд </w:t>
            </w:r>
            <w:r xmlns:w="http://schemas.openxmlformats.org/wordprocessingml/2006/main" w:rsidDel="00000000" w:rsidR="00000000" w:rsidRPr="00000000">
              <w:rPr>
                <w:sz w:val="22"/>
                <w:szCs w:val="22"/>
                <w:rtl w:val="0"/>
              </w:rPr>
              <w:t xml:space="preserve">– Звіти про результати діяльності та фінансові звіти за 1-й рік надано всім партнерам; проведено оцінку гендерного впливу. 12/2026 </w:t>
            </w:r>
            <w:r xmlns:w="http://schemas.openxmlformats.org/wordprocessingml/2006/main" w:rsidDel="00000000" w:rsidR="00000000" w:rsidRPr="00000000">
              <w:rPr>
                <w:sz w:val="22"/>
                <w:szCs w:val="22"/>
                <w:rtl w:val="0"/>
              </w:rPr>
              <w:br xmlns:w="http://schemas.openxmlformats.org/wordprocessingml/2006/main" w:type="textWrapping"/>
            </w:r>
            <w:r xmlns:w="http://schemas.openxmlformats.org/wordprocessingml/2006/main" w:rsidDel="00000000" w:rsidR="00000000" w:rsidRPr="00000000">
              <w:rPr>
                <w:sz w:val="22"/>
                <w:szCs w:val="22"/>
                <w:rtl w:val="0"/>
              </w:rPr>
              <w:t xml:space="preserve">M4.1.3 – </w:t>
            </w:r>
            <w:r xmlns:w="http://schemas.openxmlformats.org/wordprocessingml/2006/main" w:rsidDel="00000000" w:rsidR="00000000" w:rsidRPr="00000000">
              <w:rPr>
                <w:i w:val="1"/>
                <w:sz w:val="22"/>
                <w:szCs w:val="22"/>
                <w:rtl w:val="0"/>
              </w:rPr>
              <w:t xml:space="preserve">Проміжний огляд </w:t>
            </w:r>
            <w:r xmlns:w="http://schemas.openxmlformats.org/wordprocessingml/2006/main" w:rsidDel="00000000" w:rsidR="00000000" w:rsidRPr="00000000">
              <w:rPr>
                <w:sz w:val="22"/>
                <w:szCs w:val="22"/>
                <w:rtl w:val="0"/>
              </w:rPr>
              <w:t xml:space="preserve">– Комплексна оцінка прогресу, оцінка ризиків та оновлення процедур управління на 3–5 роки. 06/2028 </w:t>
            </w:r>
            <w:r xmlns:w="http://schemas.openxmlformats.org/wordprocessingml/2006/main" w:rsidDel="00000000" w:rsidR="00000000" w:rsidRPr="00000000">
              <w:rPr>
                <w:sz w:val="22"/>
                <w:szCs w:val="22"/>
                <w:rtl w:val="0"/>
              </w:rPr>
              <w:br xmlns:w="http://schemas.openxmlformats.org/wordprocessingml/2006/main" w:type="textWrapping"/>
            </w:r>
            <w:r xmlns:w="http://schemas.openxmlformats.org/wordprocessingml/2006/main" w:rsidDel="00000000" w:rsidR="00000000" w:rsidRPr="00000000">
              <w:rPr>
                <w:sz w:val="22"/>
                <w:szCs w:val="22"/>
                <w:rtl w:val="0"/>
              </w:rPr>
              <w:t xml:space="preserve">M4.1.4 – </w:t>
            </w:r>
            <w:r xmlns:w="http://schemas.openxmlformats.org/wordprocessingml/2006/main" w:rsidDel="00000000" w:rsidR="00000000" w:rsidRPr="00000000">
              <w:rPr>
                <w:i w:val="1"/>
                <w:sz w:val="22"/>
                <w:szCs w:val="22"/>
                <w:rtl w:val="0"/>
              </w:rPr>
              <w:t xml:space="preserve">Заключний звіт про управління </w:t>
            </w:r>
            <w:r xmlns:w="http://schemas.openxmlformats.org/wordprocessingml/2006/main" w:rsidDel="00000000" w:rsidR="00000000" w:rsidRPr="00000000">
              <w:rPr>
                <w:sz w:val="22"/>
                <w:szCs w:val="22"/>
                <w:rtl w:val="0"/>
              </w:rPr>
              <w:t xml:space="preserve">– Зведені результати фінансового, адміністративного впливу та впливу на гендерну рівність подано разом із остаточною проектною документацією. 09/2030</w:t>
            </w:r>
          </w:p>
        </w:tc>
      </w:tr>
      <w:tr>
        <w:trPr>
          <w:cantSplit w:val="0"/>
          <w:trHeight w:val="333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7">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M4.2.1 – M4.2.3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8">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Подальші дії за результатами зустрічей проекту</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9">
            <w:pPr xmlns:w="http://schemas.openxmlformats.org/wordprocessingml/2006/main">
              <w:rPr>
                <w:sz w:val="22"/>
                <w:szCs w:val="22"/>
              </w:rPr>
            </w:pPr>
            <w:r xmlns:w="http://schemas.openxmlformats.org/wordprocessingml/2006/main"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A">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M4.2.1: 05 M4.2.2: 10, 22, 34, 46, 56</w:t>
            </w:r>
          </w:p>
          <w:p w:rsidR="00000000" w:rsidDel="00000000" w:rsidP="00000000" w:rsidRDefault="00000000" w:rsidRPr="00000000" w14:paraId="0000052B">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М4.2.3: 58</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C">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M4.2.1 – </w:t>
            </w:r>
            <w:r xmlns:w="http://schemas.openxmlformats.org/wordprocessingml/2006/main" w:rsidDel="00000000" w:rsidR="00000000" w:rsidRPr="00000000">
              <w:rPr>
                <w:i w:val="1"/>
                <w:sz w:val="22"/>
                <w:szCs w:val="22"/>
                <w:rtl w:val="0"/>
              </w:rPr>
              <w:t xml:space="preserve">Проведено та задокументовано стартову зустріч </w:t>
            </w:r>
            <w:r xmlns:w="http://schemas.openxmlformats.org/wordprocessingml/2006/main" w:rsidDel="00000000" w:rsidR="00000000" w:rsidRPr="00000000">
              <w:rPr>
                <w:sz w:val="22"/>
                <w:szCs w:val="22"/>
                <w:rtl w:val="0"/>
              </w:rPr>
              <w:t xml:space="preserve">– Порядок денний, протоколи та пункти планів дій архівовано в централізованому сховищі. 01/2026 </w:t>
            </w:r>
            <w:r xmlns:w="http://schemas.openxmlformats.org/wordprocessingml/2006/main" w:rsidDel="00000000" w:rsidR="00000000" w:rsidRPr="00000000">
              <w:rPr>
                <w:sz w:val="22"/>
                <w:szCs w:val="22"/>
                <w:rtl w:val="0"/>
              </w:rPr>
              <w:br xmlns:w="http://schemas.openxmlformats.org/wordprocessingml/2006/main" w:type="textWrapping"/>
            </w:r>
            <w:r xmlns:w="http://schemas.openxmlformats.org/wordprocessingml/2006/main" w:rsidDel="00000000" w:rsidR="00000000" w:rsidRPr="00000000">
              <w:rPr>
                <w:sz w:val="22"/>
                <w:szCs w:val="22"/>
                <w:rtl w:val="0"/>
              </w:rPr>
              <w:t xml:space="preserve">M4.2.2 – </w:t>
            </w:r>
            <w:r xmlns:w="http://schemas.openxmlformats.org/wordprocessingml/2006/main" w:rsidDel="00000000" w:rsidR="00000000" w:rsidRPr="00000000">
              <w:rPr>
                <w:i w:val="1"/>
                <w:sz w:val="22"/>
                <w:szCs w:val="22"/>
                <w:rtl w:val="0"/>
              </w:rPr>
              <w:t xml:space="preserve">Завершено щорічні загальні збори </w:t>
            </w:r>
            <w:r xmlns:w="http://schemas.openxmlformats.org/wordprocessingml/2006/main" w:rsidDel="00000000" w:rsidR="00000000" w:rsidRPr="00000000">
              <w:rPr>
                <w:sz w:val="22"/>
                <w:szCs w:val="22"/>
                <w:rtl w:val="0"/>
              </w:rPr>
              <w:t xml:space="preserve">– Протоколи, рішення та плани подальших дій остаточно розроблено на кожен рік (2026–2030). 12/2026, 12/2027, 12/2028, 12/2029, 09/2030 </w:t>
            </w:r>
            <w:r xmlns:w="http://schemas.openxmlformats.org/wordprocessingml/2006/main" w:rsidDel="00000000" w:rsidR="00000000" w:rsidRPr="00000000">
              <w:rPr>
                <w:sz w:val="22"/>
                <w:szCs w:val="22"/>
                <w:rtl w:val="0"/>
              </w:rPr>
              <w:br xmlns:w="http://schemas.openxmlformats.org/wordprocessingml/2006/main" w:type="textWrapping"/>
            </w:r>
            <w:r xmlns:w="http://schemas.openxmlformats.org/wordprocessingml/2006/main" w:rsidDel="00000000" w:rsidR="00000000" w:rsidRPr="00000000">
              <w:rPr>
                <w:sz w:val="22"/>
                <w:szCs w:val="22"/>
                <w:rtl w:val="0"/>
              </w:rPr>
              <w:t xml:space="preserve">M4.2.3 – </w:t>
            </w:r>
            <w:r xmlns:w="http://schemas.openxmlformats.org/wordprocessingml/2006/main" w:rsidDel="00000000" w:rsidR="00000000" w:rsidRPr="00000000">
              <w:rPr>
                <w:i w:val="1"/>
                <w:sz w:val="22"/>
                <w:szCs w:val="22"/>
                <w:rtl w:val="0"/>
              </w:rPr>
              <w:t xml:space="preserve">Організовано заключну зустріч проекту </w:t>
            </w:r>
            <w:r xmlns:w="http://schemas.openxmlformats.org/wordprocessingml/2006/main" w:rsidDel="00000000" w:rsidR="00000000" w:rsidRPr="00000000">
              <w:rPr>
                <w:sz w:val="22"/>
                <w:szCs w:val="22"/>
                <w:rtl w:val="0"/>
              </w:rPr>
              <w:t xml:space="preserve">– Заключне обговорення результатів, отриманих уроків та наступних кроків після завершення проекту. 09/2030</w:t>
            </w:r>
          </w:p>
        </w:tc>
      </w:tr>
      <w:tr>
        <w:trPr>
          <w:cantSplit w:val="0"/>
          <w:trHeight w:val="231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D">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М4.3.1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E">
            <w:pPr xmlns:w="http://schemas.openxmlformats.org/wordprocessingml/2006/main">
              <w:rPr>
                <w:sz w:val="22"/>
                <w:szCs w:val="22"/>
              </w:rPr>
            </w:pPr>
            <w:r xmlns:w="http://schemas.openxmlformats.org/wordprocessingml/2006/main" w:rsidDel="00000000" w:rsidR="00000000" w:rsidRPr="00000000">
              <w:rPr>
                <w:sz w:val="22"/>
                <w:szCs w:val="22"/>
                <w:rtl w:val="0"/>
              </w:rPr>
              <w:t xml:space="preserve">Угода про консорціум</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F">
            <w:pPr xmlns:w="http://schemas.openxmlformats.org/wordprocessingml/2006/main">
              <w:rPr>
                <w:sz w:val="22"/>
                <w:szCs w:val="22"/>
              </w:rPr>
            </w:pPr>
            <w:r xmlns:w="http://schemas.openxmlformats.org/wordprocessingml/2006/main"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0">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М4.3.1: 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1">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M4.3.1 – </w:t>
            </w:r>
            <w:r xmlns:w="http://schemas.openxmlformats.org/wordprocessingml/2006/main" w:rsidDel="00000000" w:rsidR="00000000" w:rsidRPr="00000000">
              <w:rPr>
                <w:i w:val="1"/>
                <w:sz w:val="22"/>
                <w:szCs w:val="22"/>
                <w:rtl w:val="0"/>
              </w:rPr>
              <w:t xml:space="preserve">Розповсюджено проект Угоди про консорціум </w:t>
            </w:r>
            <w:r xmlns:w="http://schemas.openxmlformats.org/wordprocessingml/2006/main" w:rsidDel="00000000" w:rsidR="00000000" w:rsidRPr="00000000">
              <w:rPr>
                <w:sz w:val="22"/>
                <w:szCs w:val="22"/>
                <w:rtl w:val="0"/>
              </w:rPr>
              <w:t xml:space="preserve">– Усі партнери переглядають та коментують положення про права інтелектуальної власності, конфіденційність та управління. 02/2026</w:t>
            </w:r>
            <w:r xmlns:w="http://schemas.openxmlformats.org/wordprocessingml/2006/main" w:rsidDel="00000000" w:rsidR="00000000" w:rsidRPr="00000000">
              <w:rPr>
                <w:sz w:val="22"/>
                <w:szCs w:val="22"/>
                <w:rtl w:val="0"/>
              </w:rPr>
              <w:br xmlns:w="http://schemas.openxmlformats.org/wordprocessingml/2006/main" w:type="textWrapping"/>
            </w:r>
          </w:p>
        </w:tc>
      </w:tr>
      <w:tr>
        <w:trPr>
          <w:cantSplit w:val="0"/>
          <w:trHeight w:val="447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2">
            <w:pPr xmlns:w="http://schemas.openxmlformats.org/wordprocessingml/2006/main">
              <w:rPr>
                <w:sz w:val="22"/>
                <w:szCs w:val="22"/>
              </w:rPr>
            </w:pPr>
            <w:r xmlns:w="http://schemas.openxmlformats.org/wordprocessingml/2006/main" w:rsidDel="00000000" w:rsidR="00000000" w:rsidRPr="00000000">
              <w:rPr>
                <w:sz w:val="22"/>
                <w:szCs w:val="22"/>
                <w:rtl w:val="0"/>
              </w:rPr>
              <w:t xml:space="preserve"> </w:t>
            </w:r>
          </w:p>
          <w:p w:rsidR="00000000" w:rsidDel="00000000" w:rsidP="00000000" w:rsidRDefault="00000000" w:rsidRPr="00000000" w14:paraId="00000533">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M5.1.1 до M5.1.5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4">
            <w:pPr xmlns:w="http://schemas.openxmlformats.org/wordprocessingml/2006/main">
              <w:rPr>
                <w:sz w:val="22"/>
                <w:szCs w:val="22"/>
              </w:rPr>
            </w:pPr>
            <w:r xmlns:w="http://schemas.openxmlformats.org/wordprocessingml/2006/main" w:rsidDel="00000000" w:rsidR="00000000" w:rsidRPr="00000000">
              <w:rPr>
                <w:sz w:val="22"/>
                <w:szCs w:val="22"/>
                <w:rtl w:val="0"/>
              </w:rPr>
              <w:t xml:space="preserve">Інституціоналізація та глобальна інформаційно-просвітницька робота</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5">
            <w:pPr xmlns:w="http://schemas.openxmlformats.org/wordprocessingml/2006/main">
              <w:rPr>
                <w:sz w:val="22"/>
                <w:szCs w:val="22"/>
              </w:rPr>
            </w:pPr>
            <w:r xmlns:w="http://schemas.openxmlformats.org/wordprocessingml/2006/main"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6">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М5.1.1: 30</w:t>
            </w:r>
          </w:p>
          <w:p w:rsidR="00000000" w:rsidDel="00000000" w:rsidP="00000000" w:rsidRDefault="00000000" w:rsidRPr="00000000" w14:paraId="00000537">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М5.1.2: 36</w:t>
            </w:r>
          </w:p>
          <w:p w:rsidR="00000000" w:rsidDel="00000000" w:rsidP="00000000" w:rsidRDefault="00000000" w:rsidRPr="00000000" w14:paraId="00000538">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М5.1.3: 40</w:t>
            </w:r>
          </w:p>
          <w:p w:rsidR="00000000" w:rsidDel="00000000" w:rsidP="00000000" w:rsidRDefault="00000000" w:rsidRPr="00000000" w14:paraId="00000539">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М5.1.4: 44</w:t>
            </w:r>
          </w:p>
          <w:p w:rsidR="00000000" w:rsidDel="00000000" w:rsidP="00000000" w:rsidRDefault="00000000" w:rsidRPr="00000000" w14:paraId="0000053A">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М5.1.5: 49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B">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M5.1.1 – Цільові ВНЗ обрано, угоди формалізовано, а регіональних координаторів призначено 06/2028 </w:t>
            </w:r>
            <w:r xmlns:w="http://schemas.openxmlformats.org/wordprocessingml/2006/main" w:rsidDel="00000000" w:rsidR="00000000" w:rsidRPr="00000000">
              <w:rPr>
                <w:sz w:val="22"/>
                <w:szCs w:val="22"/>
                <w:rtl w:val="0"/>
              </w:rPr>
              <w:br xmlns:w="http://schemas.openxmlformats.org/wordprocessingml/2006/main" w:type="textWrapping"/>
            </w:r>
            <w:r xmlns:w="http://schemas.openxmlformats.org/wordprocessingml/2006/main" w:rsidDel="00000000" w:rsidR="00000000" w:rsidRPr="00000000">
              <w:rPr>
                <w:sz w:val="22"/>
                <w:szCs w:val="22"/>
                <w:rtl w:val="0"/>
              </w:rPr>
              <w:t xml:space="preserve">M5.1.2 – Завершено розробку рамок інтеграції навчальних програм та керівних принципів узгодження акредитації 03/2029 </w:t>
            </w:r>
            <w:r xmlns:w="http://schemas.openxmlformats.org/wordprocessingml/2006/main" w:rsidDel="00000000" w:rsidR="00000000" w:rsidRPr="00000000">
              <w:rPr>
                <w:sz w:val="22"/>
                <w:szCs w:val="22"/>
                <w:rtl w:val="0"/>
              </w:rPr>
              <w:br xmlns:w="http://schemas.openxmlformats.org/wordprocessingml/2006/main" w:type="textWrapping"/>
            </w:r>
            <w:r xmlns:w="http://schemas.openxmlformats.org/wordprocessingml/2006/main" w:rsidDel="00000000" w:rsidR="00000000" w:rsidRPr="00000000">
              <w:rPr>
                <w:sz w:val="22"/>
                <w:szCs w:val="22"/>
                <w:rtl w:val="0"/>
              </w:rPr>
              <w:t xml:space="preserve">M5.1.3 – Першу партію пристроїв Dr. Vida доставлено, навчальні сесії завершено, а пілотні впровадження розпочато 09/2029 </w:t>
            </w:r>
            <w:r xmlns:w="http://schemas.openxmlformats.org/wordprocessingml/2006/main" w:rsidDel="00000000" w:rsidR="00000000" w:rsidRPr="00000000">
              <w:rPr>
                <w:sz w:val="22"/>
                <w:szCs w:val="22"/>
                <w:rtl w:val="0"/>
              </w:rPr>
              <w:br xmlns:w="http://schemas.openxmlformats.org/wordprocessingml/2006/main" w:type="textWrapping"/>
            </w:r>
            <w:r xmlns:w="http://schemas.openxmlformats.org/wordprocessingml/2006/main" w:rsidDel="00000000" w:rsidR="00000000" w:rsidRPr="00000000">
              <w:rPr>
                <w:sz w:val="22"/>
                <w:szCs w:val="22"/>
                <w:rtl w:val="0"/>
              </w:rPr>
              <w:t xml:space="preserve">M5.1.4 – Усі 20 ВНЗ повністю інтегровано в навчальні програми, документація з акредитації подана та доступна для громадськості онлайн 02/2030 </w:t>
            </w:r>
            <w:r xmlns:w="http://schemas.openxmlformats.org/wordprocessingml/2006/main" w:rsidDel="00000000" w:rsidR="00000000" w:rsidRPr="00000000">
              <w:rPr>
                <w:sz w:val="22"/>
                <w:szCs w:val="22"/>
                <w:rtl w:val="0"/>
              </w:rPr>
              <w:br xmlns:w="http://schemas.openxmlformats.org/wordprocessingml/2006/main" w:type="textWrapping"/>
            </w:r>
            <w:r xmlns:w="http://schemas.openxmlformats.org/wordprocessingml/2006/main" w:rsidDel="00000000" w:rsidR="00000000" w:rsidRPr="00000000">
              <w:rPr>
                <w:sz w:val="22"/>
                <w:szCs w:val="22"/>
                <w:rtl w:val="0"/>
              </w:rPr>
              <w:t xml:space="preserve">M5.1.5 – Остаточний звіт про інформаційно-просвітницьку роботу, включаючи статистику впровадження, навчальні ресурси та результати пілотних проектів, опубліковано на веб-сторінці проекту 09/2030</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C">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М5.2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D">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Державна служба</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E">
            <w:pPr xmlns:w="http://schemas.openxmlformats.org/wordprocessingml/2006/main">
              <w:rPr>
                <w:sz w:val="22"/>
                <w:szCs w:val="22"/>
              </w:rPr>
            </w:pPr>
            <w:r xmlns:w="http://schemas.openxmlformats.org/wordprocessingml/2006/main"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F">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М5.2: 34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0">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M5.2: репозиторії готові до міжнародного завантаження матеріалів. (42-й місяць).</w:t>
            </w:r>
          </w:p>
        </w:tc>
      </w:tr>
      <w:tr>
        <w:trPr>
          <w:cantSplit w:val="0"/>
          <w:trHeight w:val="240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1">
            <w:pPr xmlns:w="http://schemas.openxmlformats.org/wordprocessingml/2006/main">
              <w:rPr>
                <w:i w:val="1"/>
                <w:sz w:val="22"/>
                <w:szCs w:val="22"/>
              </w:rPr>
            </w:pPr>
            <w:r xmlns:w="http://schemas.openxmlformats.org/wordprocessingml/2006/main" w:rsidDel="00000000" w:rsidR="00000000" w:rsidRPr="00000000">
              <w:rPr>
                <w:i w:val="1"/>
                <w:sz w:val="22"/>
                <w:szCs w:val="22"/>
                <w:rtl w:val="0"/>
              </w:rPr>
              <w:t xml:space="preserve">від M6.1 до M6.5</w:t>
            </w:r>
          </w:p>
          <w:p w:rsidR="00000000" w:rsidDel="00000000" w:rsidP="00000000" w:rsidRDefault="00000000" w:rsidRPr="00000000" w14:paraId="00000542">
            <w:pPr>
              <w:rPr>
                <w:i w:val="1"/>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3">
            <w:pPr>
              <w:rPr>
                <w:sz w:val="22"/>
                <w:szCs w:val="22"/>
              </w:rPr>
            </w:pPr>
            <w:r w:rsidDel="00000000" w:rsidR="00000000" w:rsidRPr="00000000">
              <w:rPr>
                <w:rtl w:val="0"/>
              </w:rPr>
            </w:r>
          </w:p>
          <w:p w:rsidR="00000000" w:rsidDel="00000000" w:rsidP="00000000" w:rsidRDefault="00000000" w:rsidRPr="00000000" w14:paraId="00000544">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Дослідження (i): ЦМВ та вірус Зіка</w:t>
            </w:r>
          </w:p>
          <w:p w:rsidR="00000000" w:rsidDel="00000000" w:rsidP="00000000" w:rsidRDefault="00000000" w:rsidRPr="00000000" w14:paraId="00000545">
            <w:pPr>
              <w:rPr>
                <w:sz w:val="22"/>
                <w:szCs w:val="22"/>
              </w:rPr>
            </w:pPr>
            <w:r w:rsidDel="00000000" w:rsidR="00000000" w:rsidRPr="00000000">
              <w:rPr>
                <w:rtl w:val="0"/>
              </w:rPr>
            </w:r>
          </w:p>
          <w:p w:rsidR="00000000" w:rsidDel="00000000" w:rsidP="00000000" w:rsidRDefault="00000000" w:rsidRPr="00000000" w14:paraId="00000546">
            <w:pPr>
              <w:rPr>
                <w:sz w:val="22"/>
                <w:szCs w:val="22"/>
              </w:rPr>
            </w:pPr>
            <w:r w:rsidDel="00000000" w:rsidR="00000000" w:rsidRPr="00000000">
              <w:rPr>
                <w:rtl w:val="0"/>
              </w:rPr>
            </w:r>
          </w:p>
          <w:p w:rsidR="00000000" w:rsidDel="00000000" w:rsidP="00000000" w:rsidRDefault="00000000" w:rsidRPr="00000000" w14:paraId="00000547">
            <w:pP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8">
            <w:pPr xmlns:w="http://schemas.openxmlformats.org/wordprocessingml/2006/main">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9">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М6.1: 09</w:t>
            </w:r>
          </w:p>
          <w:p w:rsidR="00000000" w:rsidDel="00000000" w:rsidP="00000000" w:rsidRDefault="00000000" w:rsidRPr="00000000" w14:paraId="0000054A">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М6.2: 21</w:t>
            </w:r>
          </w:p>
          <w:p w:rsidR="00000000" w:rsidDel="00000000" w:rsidP="00000000" w:rsidRDefault="00000000" w:rsidRPr="00000000" w14:paraId="0000054B">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М6.3: 27</w:t>
            </w:r>
          </w:p>
          <w:p w:rsidR="00000000" w:rsidDel="00000000" w:rsidP="00000000" w:rsidRDefault="00000000" w:rsidRPr="00000000" w14:paraId="0000054C">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М6.4: 39</w:t>
            </w:r>
          </w:p>
          <w:p w:rsidR="00000000" w:rsidDel="00000000" w:rsidP="00000000" w:rsidRDefault="00000000" w:rsidRPr="00000000" w14:paraId="0000054D">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М6.5: 42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E">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M6.1: Система управління якістю впроваджена та працює (9 місяць). M6.2: Завершено валідацію праймерів для ЦМВ та ZIKA (21 місяць). M6.3: Розпочато клінічну оцінку в багатоцентрових центрах (27 місяць). M6.4: Завершено технічну документацію (39 місяць). M6.5: Завершено подання регуляторних документів (42 місяць)</w:t>
            </w:r>
          </w:p>
        </w:tc>
      </w:tr>
      <w:tr>
        <w:trPr>
          <w:cantSplit w:val="0"/>
          <w:trHeight w:val="228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F">
            <w:pPr xmlns:w="http://schemas.openxmlformats.org/wordprocessingml/2006/main">
              <w:rPr>
                <w:i w:val="1"/>
                <w:sz w:val="22"/>
                <w:szCs w:val="22"/>
              </w:rPr>
            </w:pPr>
            <w:r xmlns:w="http://schemas.openxmlformats.org/wordprocessingml/2006/main" w:rsidDel="00000000" w:rsidR="00000000" w:rsidRPr="00000000">
              <w:rPr>
                <w:i w:val="1"/>
                <w:sz w:val="22"/>
                <w:szCs w:val="22"/>
                <w:rtl w:val="0"/>
              </w:rPr>
              <w:t xml:space="preserve">від M6.6 до M6.9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50">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Дослідження (ii): Розробка системи контролю якості та калібрування для пристрою Dr. Vida.</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51">
            <w:pPr xmlns:w="http://schemas.openxmlformats.org/wordprocessingml/2006/main">
              <w:rPr>
                <w:sz w:val="22"/>
                <w:szCs w:val="22"/>
              </w:rPr>
            </w:pPr>
            <w:r xmlns:w="http://schemas.openxmlformats.org/wordprocessingml/2006/main"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52">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М6.6: 20</w:t>
            </w:r>
          </w:p>
          <w:p w:rsidR="00000000" w:rsidDel="00000000" w:rsidP="00000000" w:rsidRDefault="00000000" w:rsidRPr="00000000" w14:paraId="00000553">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М6.7: 24</w:t>
            </w:r>
          </w:p>
          <w:p w:rsidR="00000000" w:rsidDel="00000000" w:rsidP="00000000" w:rsidRDefault="00000000" w:rsidRPr="00000000" w14:paraId="00000554">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М6.8: 33</w:t>
            </w:r>
          </w:p>
          <w:p w:rsidR="00000000" w:rsidDel="00000000" w:rsidP="00000000" w:rsidRDefault="00000000" w:rsidRPr="00000000" w14:paraId="00000555">
            <w:pPr xmlns:w="http://schemas.openxmlformats.org/wordprocessingml/2006/main">
              <w:rPr>
                <w:sz w:val="22"/>
                <w:szCs w:val="22"/>
              </w:rPr>
            </w:pPr>
            <w:r xmlns:w="http://schemas.openxmlformats.org/wordprocessingml/2006/main" w:rsidDel="00000000" w:rsidR="00000000" w:rsidRPr="00000000">
              <w:rPr>
                <w:sz w:val="22"/>
                <w:szCs w:val="22"/>
                <w:rtl w:val="0"/>
              </w:rPr>
              <w:t xml:space="preserve">М6.9: 39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56">
            <w:pPr xmlns:w="http://schemas.openxmlformats.org/wordprocessingml/2006/main">
              <w:rPr>
                <w:sz w:val="22"/>
                <w:szCs w:val="22"/>
              </w:rPr>
            </w:pPr>
            <w:r xmlns:w="http://schemas.openxmlformats.org/wordprocessingml/2006/main" w:rsidDel="00000000" w:rsidR="00000000" w:rsidRPr="00000000">
              <w:rPr>
                <w:sz w:val="22"/>
                <w:szCs w:val="22"/>
                <w:rtl w:val="0"/>
              </w:rPr>
              <w:t xml:space="preserve">M6.6: Розроблено алгоритми калібрування та шаблони контролю якості (20 місяць). M6.7: Прототип модуля калібрування інтегровано в Dr. Vida (24 місяць). M6.8: Завершено валідацію багатоцентрового калібрування (33 місяць). M6.9: Затверджено остаточні стандартні операційні процедури та рекомендації щодо калібрування (39 місяць).</w:t>
            </w:r>
          </w:p>
        </w:tc>
      </w:tr>
    </w:tbl>
    <w:p w:rsidR="00000000" w:rsidDel="00000000" w:rsidP="00000000" w:rsidRDefault="00000000" w:rsidRPr="00000000" w14:paraId="00000557">
      <w:pPr>
        <w:rPr>
          <w:b w:val="1"/>
          <w:sz w:val="22"/>
          <w:szCs w:val="22"/>
        </w:rPr>
      </w:pPr>
      <w:r w:rsidDel="00000000" w:rsidR="00000000" w:rsidRPr="00000000">
        <w:rPr>
          <w:rtl w:val="0"/>
        </w:rPr>
      </w:r>
    </w:p>
    <w:p w:rsidR="00000000" w:rsidDel="00000000" w:rsidP="00000000" w:rsidRDefault="00000000" w:rsidRPr="00000000" w14:paraId="00000558">
      <w:pPr xmlns:w="http://schemas.openxmlformats.org/wordprocessingml/2006/main">
        <w:rPr>
          <w:b w:val="1"/>
          <w:i w:val="1"/>
          <w:sz w:val="22"/>
          <w:szCs w:val="22"/>
          <w:highlight w:val="yellow"/>
        </w:rPr>
      </w:pPr>
      <w:r xmlns:w="http://schemas.openxmlformats.org/wordprocessingml/2006/main" w:rsidDel="00000000" w:rsidR="00000000" w:rsidRPr="00000000">
        <w:rPr>
          <w:b w:val="1"/>
          <w:i w:val="1"/>
          <w:sz w:val="22"/>
          <w:szCs w:val="22"/>
          <w:highlight w:val="yellow"/>
          <w:rtl w:val="0"/>
        </w:rPr>
        <w:t xml:space="preserve">Засоби перевірки</w:t>
      </w:r>
    </w:p>
    <w:p w:rsidR="00000000" w:rsidDel="00000000" w:rsidP="00000000" w:rsidRDefault="00000000" w:rsidRPr="00000000" w14:paraId="00000559">
      <w:pPr xmlns:w="http://schemas.openxmlformats.org/wordprocessingml/2006/main">
        <w:rPr>
          <w:i w:val="1"/>
          <w:sz w:val="22"/>
          <w:szCs w:val="22"/>
        </w:rPr>
      </w:pPr>
      <w:r xmlns:w="http://schemas.openxmlformats.org/wordprocessingml/2006/main" w:rsidDel="00000000" w:rsidR="00000000" w:rsidRPr="00000000">
        <w:rPr>
          <w:i w:val="1"/>
          <w:sz w:val="22"/>
          <w:szCs w:val="22"/>
          <w:highlight w:val="yellow"/>
          <w:rtl w:val="0"/>
        </w:rPr>
        <w:t xml:space="preserve">Покажіть, як ви підтвердите досягнення віхи. За потреби зверніться до показників. Наприклад: лабораторний прототип, який «працює»; програмне забезпечення випущено та перевірено групою користувачів; польове дослідження завершено, а якість даних перевірена.</w:t>
      </w:r>
    </w:p>
    <w:p w:rsidR="00000000" w:rsidDel="00000000" w:rsidP="00000000" w:rsidRDefault="00000000" w:rsidRPr="00000000" w14:paraId="0000055A">
      <w:pPr>
        <w:rPr>
          <w:color w:val="000000"/>
          <w:sz w:val="22"/>
          <w:szCs w:val="22"/>
        </w:rPr>
      </w:pPr>
      <w:r w:rsidDel="00000000" w:rsidR="00000000" w:rsidRPr="00000000">
        <w:rPr>
          <w:rtl w:val="0"/>
        </w:rPr>
      </w:r>
    </w:p>
    <w:p w:rsidR="00000000" w:rsidDel="00000000" w:rsidP="00000000" w:rsidRDefault="00000000" w:rsidRPr="00000000" w14:paraId="0000055B">
      <w:pPr xmlns:w="http://schemas.openxmlformats.org/wordprocessingml/2006/main">
        <w:rPr>
          <w:b w:val="1"/>
          <w:i w:val="1"/>
          <w:sz w:val="22"/>
          <w:szCs w:val="22"/>
        </w:rPr>
      </w:pPr>
      <w:r xmlns:w="http://schemas.openxmlformats.org/wordprocessingml/2006/main" w:rsidDel="00000000" w:rsidR="00000000" w:rsidRPr="00000000">
        <w:rPr>
          <w:b w:val="1"/>
          <w:sz w:val="22"/>
          <w:szCs w:val="22"/>
          <w:rtl w:val="0"/>
        </w:rPr>
        <w:t xml:space="preserve">Таблиця 3.1e: </w:t>
      </w:r>
      <w:r xmlns:w="http://schemas.openxmlformats.org/wordprocessingml/2006/main" w:rsidDel="00000000" w:rsidR="00000000" w:rsidRPr="00000000">
        <w:rPr>
          <w:b w:val="1"/>
          <w:sz w:val="22"/>
          <w:szCs w:val="22"/>
          <w:rtl w:val="0"/>
        </w:rPr>
        <w:tab xmlns:w="http://schemas.openxmlformats.org/wordprocessingml/2006/main"/>
      </w:r>
      <w:r xmlns:w="http://schemas.openxmlformats.org/wordprocessingml/2006/main" w:rsidDel="00000000" w:rsidR="00000000" w:rsidRPr="00000000">
        <w:rPr>
          <w:b w:val="1"/>
          <w:sz w:val="22"/>
          <w:szCs w:val="22"/>
          <w:rtl w:val="0"/>
        </w:rPr>
        <w:t xml:space="preserve">Критичні ризики для впровадження </w:t>
      </w:r>
      <w:r xmlns:w="http://schemas.openxmlformats.org/wordprocessingml/2006/main" w:rsidDel="00000000" w:rsidR="00000000" w:rsidRPr="00000000">
        <w:rPr>
          <w:color w:val="b5b5b5"/>
          <w:sz w:val="22"/>
          <w:szCs w:val="22"/>
          <w:rtl w:val="0"/>
        </w:rPr>
        <w:t xml:space="preserve">#@RSK-MGT-RM@#</w:t>
      </w:r>
    </w:p>
    <w:tbl>
      <w:tblPr>
        <w:tblStyle w:val="Table20"/>
        <w:tblW w:w="102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25"/>
        <w:gridCol w:w="900"/>
        <w:gridCol w:w="5190"/>
        <w:tblGridChange w:id="0">
          <w:tblGrid>
            <w:gridCol w:w="4125"/>
            <w:gridCol w:w="900"/>
            <w:gridCol w:w="5190"/>
          </w:tblGrid>
        </w:tblGridChange>
      </w:tblGrid>
      <w:tr>
        <w:trPr>
          <w:cantSplit w:val="0"/>
          <w:tblHeader w:val="0"/>
        </w:trPr>
        <w:tc>
          <w:tcPr>
            <w:shd w:fill="b5c1df" w:val="clear"/>
          </w:tcPr>
          <w:p w:rsidR="00000000" w:rsidDel="00000000" w:rsidP="00000000" w:rsidRDefault="00000000" w:rsidRPr="00000000" w14:paraId="0000055C">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Опис ризику (вкажіть рівень (i) ймовірності та (ii) серйозності: Низький/Середній/Високий)</w:t>
            </w:r>
          </w:p>
        </w:tc>
        <w:tc>
          <w:tcPr>
            <w:shd w:fill="b5c1df" w:val="clear"/>
          </w:tcPr>
          <w:p w:rsidR="00000000" w:rsidDel="00000000" w:rsidP="00000000" w:rsidRDefault="00000000" w:rsidRPr="00000000" w14:paraId="0000055D">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Залучені РГ</w:t>
            </w:r>
          </w:p>
        </w:tc>
        <w:tc>
          <w:tcPr>
            <w:shd w:fill="b5c1df" w:val="clear"/>
          </w:tcPr>
          <w:p w:rsidR="00000000" w:rsidDel="00000000" w:rsidP="00000000" w:rsidRDefault="00000000" w:rsidRPr="00000000" w14:paraId="0000055E">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Запропоновані заходи щодо зменшення ризиків</w:t>
            </w:r>
          </w:p>
        </w:tc>
      </w:tr>
      <w:tr>
        <w:trPr>
          <w:cantSplit w:val="0"/>
          <w:tblHeader w:val="0"/>
        </w:trPr>
        <w:tc>
          <w:tcPr/>
          <w:p w:rsidR="00000000" w:rsidDel="00000000" w:rsidP="00000000" w:rsidRDefault="00000000" w:rsidRPr="00000000" w14:paraId="0000055F">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R.1 Кількість учнів нижче очікувань - Lol: низька; S: висока</w:t>
            </w:r>
            <w:r xmlns:w="http://schemas.openxmlformats.org/wordprocessingml/2006/main" w:rsidDel="00000000" w:rsidR="00000000" w:rsidRPr="00000000">
              <w:rPr>
                <w:color w:val="000000"/>
                <w:sz w:val="18"/>
                <w:szCs w:val="18"/>
                <w:rtl w:val="0"/>
              </w:rPr>
              <w:tab xmlns:w="http://schemas.openxmlformats.org/wordprocessingml/2006/main"/>
            </w:r>
            <w:r xmlns:w="http://schemas.openxmlformats.org/wordprocessingml/2006/main" w:rsidDel="00000000" w:rsidR="00000000" w:rsidRPr="00000000">
              <w:rPr>
                <w:color w:val="000000"/>
                <w:sz w:val="18"/>
                <w:szCs w:val="18"/>
                <w:rtl w:val="0"/>
              </w:rPr>
              <w:tab xmlns:w="http://schemas.openxmlformats.org/wordprocessingml/2006/main"/>
            </w:r>
          </w:p>
        </w:tc>
        <w:tc>
          <w:tcPr/>
          <w:p w:rsidR="00000000" w:rsidDel="00000000" w:rsidP="00000000" w:rsidRDefault="00000000" w:rsidRPr="00000000" w14:paraId="00000560">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1</w:t>
            </w:r>
          </w:p>
        </w:tc>
        <w:tc>
          <w:tcPr/>
          <w:p w:rsidR="00000000" w:rsidDel="00000000" w:rsidP="00000000" w:rsidRDefault="00000000" w:rsidRPr="00000000" w14:paraId="00000561">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Бенефіціари мають доступ до багатьох різних предметів, окрім обраних для цієї роботи з набору студентів</w:t>
            </w:r>
          </w:p>
        </w:tc>
      </w:tr>
      <w:tr>
        <w:trPr>
          <w:cantSplit w:val="0"/>
          <w:tblHeader w:val="0"/>
        </w:trPr>
        <w:tc>
          <w:tcPr/>
          <w:p w:rsidR="00000000" w:rsidDel="00000000" w:rsidP="00000000" w:rsidRDefault="00000000" w:rsidRPr="00000000" w14:paraId="00000562">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R.2 Невдача у створенні SMARTUP. Lol: Низький, S: Середній</w:t>
            </w:r>
          </w:p>
        </w:tc>
        <w:tc>
          <w:tcPr/>
          <w:p w:rsidR="00000000" w:rsidDel="00000000" w:rsidP="00000000" w:rsidRDefault="00000000" w:rsidRPr="00000000" w14:paraId="00000563">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p w:rsidR="00000000" w:rsidDel="00000000" w:rsidP="00000000" w:rsidRDefault="00000000" w:rsidRPr="00000000" w14:paraId="00000564">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Завдання SMARTUP виконуватиме Наукове товариство протеомаси, партнер NOVA-FCT-BIOSCOPEGROUP.</w:t>
            </w:r>
          </w:p>
        </w:tc>
      </w:tr>
      <w:tr>
        <w:trPr>
          <w:cantSplit w:val="0"/>
          <w:tblHeader w:val="0"/>
        </w:trPr>
        <w:tc>
          <w:tcPr/>
          <w:p w:rsidR="00000000" w:rsidDel="00000000" w:rsidP="00000000" w:rsidRDefault="00000000" w:rsidRPr="00000000" w14:paraId="00000565">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R.3 Партнер, що виходить з консорціуму. Lol: низький, S: середній</w:t>
            </w:r>
          </w:p>
        </w:tc>
        <w:tc>
          <w:tcPr/>
          <w:p w:rsidR="00000000" w:rsidDel="00000000" w:rsidP="00000000" w:rsidRDefault="00000000" w:rsidRPr="00000000" w14:paraId="00000566">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1</w:t>
            </w:r>
          </w:p>
        </w:tc>
        <w:tc>
          <w:tcPr/>
          <w:p w:rsidR="00000000" w:rsidDel="00000000" w:rsidP="00000000" w:rsidRDefault="00000000" w:rsidRPr="00000000" w14:paraId="00000567">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Навички, необхідні для цього проєкту, є надлишковими серед бенефіціарів</w:t>
            </w:r>
          </w:p>
        </w:tc>
      </w:tr>
      <w:tr>
        <w:trPr>
          <w:cantSplit w:val="0"/>
          <w:tblHeader w:val="0"/>
        </w:trPr>
        <w:tc>
          <w:tcPr/>
          <w:p w:rsidR="00000000" w:rsidDel="00000000" w:rsidP="00000000" w:rsidRDefault="00000000" w:rsidRPr="00000000" w14:paraId="00000568">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R.4 Масштаб Впровадження по всій Європі не вдається. Lol: низький, S: низький</w:t>
            </w:r>
          </w:p>
        </w:tc>
        <w:tc>
          <w:tcPr/>
          <w:p w:rsidR="00000000" w:rsidDel="00000000" w:rsidP="00000000" w:rsidRDefault="00000000" w:rsidRPr="00000000" w14:paraId="00000569">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w:t>
            </w:r>
          </w:p>
        </w:tc>
        <w:tc>
          <w:tcPr/>
          <w:p w:rsidR="00000000" w:rsidDel="00000000" w:rsidP="00000000" w:rsidRDefault="00000000" w:rsidRPr="00000000" w14:paraId="0000056A">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Кількість партнерів, пов’язаних з бенефіціарами, в Європі занадто велика, щоб зазнати невдачі. Розголошення інформації в Інтернеті як альтернатива</w:t>
            </w:r>
          </w:p>
        </w:tc>
      </w:tr>
      <w:tr>
        <w:trPr>
          <w:cantSplit w:val="0"/>
          <w:tblHeader w:val="0"/>
        </w:trPr>
        <w:tc>
          <w:tcPr/>
          <w:p w:rsidR="00000000" w:rsidDel="00000000" w:rsidP="00000000" w:rsidRDefault="00000000" w:rsidRPr="00000000" w14:paraId="0000056B">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R.5 Впровадження масштабу за межами Європи не вдається. Lol: Низький, S: низький</w:t>
            </w:r>
          </w:p>
        </w:tc>
        <w:tc>
          <w:tcPr/>
          <w:p w:rsidR="00000000" w:rsidDel="00000000" w:rsidP="00000000" w:rsidRDefault="00000000" w:rsidRPr="00000000" w14:paraId="0000056C">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w:t>
            </w:r>
          </w:p>
        </w:tc>
        <w:tc>
          <w:tcPr/>
          <w:p w:rsidR="00000000" w:rsidDel="00000000" w:rsidP="00000000" w:rsidRDefault="00000000" w:rsidRPr="00000000" w14:paraId="0000056D">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Закордонні партнери (Бразилія), пов'язані з бенефіціарами, – це великі та важливі бразильські університети, які зазнають невдачі. Розголошення інформації в Інтернеті як альтернатива</w:t>
            </w:r>
          </w:p>
        </w:tc>
      </w:tr>
      <w:tr>
        <w:trPr>
          <w:cantSplit w:val="0"/>
          <w:tblHeader w:val="0"/>
        </w:trPr>
        <w:tc>
          <w:tcPr/>
          <w:p w:rsidR="00000000" w:rsidDel="00000000" w:rsidP="00000000" w:rsidRDefault="00000000" w:rsidRPr="00000000" w14:paraId="0000056E">
            <w:pPr xmlns:w="http://schemas.openxmlformats.org/wordprocessingml/2006/main">
              <w:jc w:val="both"/>
              <w:rPr>
                <w:color w:val="000000"/>
                <w:sz w:val="18"/>
                <w:szCs w:val="18"/>
              </w:rPr>
            </w:pPr>
            <w:r xmlns:w="http://schemas.openxmlformats.org/wordprocessingml/2006/main" w:rsidDel="00000000" w:rsidR="00000000" w:rsidRPr="00000000">
              <w:rPr>
                <w:color w:val="000000"/>
                <w:sz w:val="18"/>
                <w:szCs w:val="18"/>
                <w:rtl w:val="0"/>
              </w:rPr>
              <w:t xml:space="preserve">R.6 Кількість вчителів нижча за очікувану. Lol: Низький, S: Низький</w:t>
            </w:r>
          </w:p>
        </w:tc>
        <w:tc>
          <w:tcPr/>
          <w:p w:rsidR="00000000" w:rsidDel="00000000" w:rsidP="00000000" w:rsidRDefault="00000000" w:rsidRPr="00000000" w14:paraId="0000056F">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2</w:t>
            </w:r>
          </w:p>
        </w:tc>
        <w:tc>
          <w:tcPr/>
          <w:p w:rsidR="00000000" w:rsidDel="00000000" w:rsidP="00000000" w:rsidRDefault="00000000" w:rsidRPr="00000000" w14:paraId="00000570">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Набір учасників вже розпочався на конференції SciEdu, організованій </w:t>
            </w:r>
            <w:hyperlink xmlns:w="http://schemas.openxmlformats.org/wordprocessingml/2006/main" xmlns:r="http://schemas.openxmlformats.org/officeDocument/2006/relationships" r:id="rId77">
              <w:r xmlns:w="http://schemas.openxmlformats.org/wordprocessingml/2006/main" w:rsidDel="00000000" w:rsidR="00000000" w:rsidRPr="00000000">
                <w:rPr>
                  <w:color w:val="000000"/>
                  <w:sz w:val="18"/>
                  <w:szCs w:val="18"/>
                  <w:rtl w:val="0"/>
                </w:rPr>
                <w:t xml:space="preserve">NOVA у 2025 році.</w:t>
              </w:r>
            </w:hyperlink>
          </w:p>
        </w:tc>
      </w:tr>
      <w:tr>
        <w:trPr>
          <w:cantSplit w:val="0"/>
          <w:tblHeader w:val="0"/>
        </w:trPr>
        <w:tc>
          <w:tcPr/>
          <w:p w:rsidR="00000000" w:rsidDel="00000000" w:rsidP="00000000" w:rsidRDefault="00000000" w:rsidRPr="00000000" w14:paraId="00000571">
            <w:pPr xmlns:w="http://schemas.openxmlformats.org/wordprocessingml/2006/main">
              <w:tabs>
                <w:tab w:val="center" w:leader="none" w:pos="2228"/>
              </w:tabs>
              <w:jc w:val="both"/>
              <w:rPr>
                <w:color w:val="000000"/>
                <w:sz w:val="18"/>
                <w:szCs w:val="18"/>
              </w:rPr>
            </w:pPr>
            <w:r xmlns:w="http://schemas.openxmlformats.org/wordprocessingml/2006/main" w:rsidDel="00000000" w:rsidR="00000000" w:rsidRPr="00000000">
              <w:rPr>
                <w:color w:val="000000"/>
                <w:sz w:val="18"/>
                <w:szCs w:val="18"/>
                <w:rtl w:val="0"/>
              </w:rPr>
              <w:t xml:space="preserve">R.7 </w:t>
            </w:r>
            <w:r xmlns:w="http://schemas.openxmlformats.org/wordprocessingml/2006/main" w:rsidDel="00000000" w:rsidR="00000000" w:rsidRPr="00000000">
              <w:rPr>
                <w:color w:val="000000"/>
                <w:sz w:val="18"/>
                <w:szCs w:val="18"/>
                <w:rtl w:val="0"/>
              </w:rPr>
              <w:tab xmlns:w="http://schemas.openxmlformats.org/wordprocessingml/2006/main"/>
            </w:r>
            <w:r xmlns:w="http://schemas.openxmlformats.org/wordprocessingml/2006/main" w:rsidDel="00000000" w:rsidR="00000000" w:rsidRPr="00000000">
              <w:rPr>
                <w:color w:val="000000"/>
                <w:sz w:val="18"/>
                <w:szCs w:val="18"/>
                <w:rtl w:val="0"/>
              </w:rPr>
              <w:t xml:space="preserve">Погані результати поширення інформації та інформаційно-просвітницької роботи. Lol: Низький. S: Високий</w:t>
            </w:r>
          </w:p>
        </w:tc>
        <w:tc>
          <w:tcPr/>
          <w:p w:rsidR="00000000" w:rsidDel="00000000" w:rsidP="00000000" w:rsidRDefault="00000000" w:rsidRPr="00000000" w14:paraId="00000572">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w:t>
            </w:r>
          </w:p>
        </w:tc>
        <w:tc>
          <w:tcPr/>
          <w:p w:rsidR="00000000" w:rsidDel="00000000" w:rsidP="00000000" w:rsidRDefault="00000000" w:rsidRPr="00000000" w14:paraId="00000573">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Чітко визначте цільову аудиторію, ключові повідомлення, цілі поширення інформації та стратегії інформаційно-просвітницької роботи на початку проекту. Встановіть ключові показники ефективності (KPI) для поширення інформації, такі як трафік веб-сайту, кількість учасників заходів або кількість цитувань.</w:t>
            </w:r>
          </w:p>
        </w:tc>
      </w:tr>
      <w:tr>
        <w:trPr>
          <w:cantSplit w:val="0"/>
          <w:tblHeader w:val="0"/>
        </w:trPr>
        <w:tc>
          <w:tcPr/>
          <w:p w:rsidR="00000000" w:rsidDel="00000000" w:rsidP="00000000" w:rsidRDefault="00000000" w:rsidRPr="00000000" w14:paraId="00000574">
            <w:pPr xmlns:w="http://schemas.openxmlformats.org/wordprocessingml/2006/main">
              <w:jc w:val="both"/>
              <w:rPr>
                <w:color w:val="000000"/>
                <w:sz w:val="18"/>
                <w:szCs w:val="18"/>
              </w:rPr>
            </w:pPr>
            <w:r xmlns:w="http://schemas.openxmlformats.org/wordprocessingml/2006/main" w:rsidDel="00000000" w:rsidR="00000000" w:rsidRPr="00000000">
              <w:rPr>
                <w:color w:val="000000"/>
                <w:sz w:val="18"/>
                <w:szCs w:val="18"/>
                <w:rtl w:val="0"/>
              </w:rPr>
              <w:t xml:space="preserve">R.8 Гендерний дисбаланс у командах. . Lol: Низький. S: Високий</w:t>
            </w:r>
          </w:p>
        </w:tc>
        <w:tc>
          <w:tcPr/>
          <w:p w:rsidR="00000000" w:rsidDel="00000000" w:rsidP="00000000" w:rsidRDefault="00000000" w:rsidRPr="00000000" w14:paraId="00000575">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w:t>
            </w:r>
          </w:p>
        </w:tc>
        <w:tc>
          <w:tcPr/>
          <w:p w:rsidR="00000000" w:rsidDel="00000000" w:rsidP="00000000" w:rsidRDefault="00000000" w:rsidRPr="00000000" w14:paraId="00000576">
            <w:pPr xmlns:w="http://schemas.openxmlformats.org/wordprocessingml/2006/main">
              <w:tabs>
                <w:tab w:val="left" w:leader="none" w:pos="930"/>
              </w:tabs>
              <w:jc w:val="both"/>
              <w:rPr>
                <w:sz w:val="22"/>
                <w:szCs w:val="22"/>
              </w:rPr>
            </w:pPr>
            <w:r xmlns:w="http://schemas.openxmlformats.org/wordprocessingml/2006/main" w:rsidDel="00000000" w:rsidR="00000000" w:rsidRPr="00000000">
              <w:rPr>
                <w:color w:val="000000"/>
                <w:sz w:val="18"/>
                <w:szCs w:val="18"/>
                <w:rtl w:val="0"/>
              </w:rPr>
              <w:t xml:space="preserve">Встановити чіткі та вимірювані цілі щодо гендерної різноманітності для команди, що узгоджуються з акцентом EIT на сприянні інклюзивності та гендерній рівності в дослідженнях.</w:t>
            </w:r>
          </w:p>
        </w:tc>
      </w:tr>
      <w:tr>
        <w:trPr>
          <w:cantSplit w:val="0"/>
          <w:trHeight w:val="842" w:hRule="atLeast"/>
          <w:tblHeader w:val="0"/>
        </w:trPr>
        <w:tc>
          <w:tcPr/>
          <w:p w:rsidR="00000000" w:rsidDel="00000000" w:rsidP="00000000" w:rsidRDefault="00000000" w:rsidRPr="00000000" w14:paraId="00000577">
            <w:pPr xmlns:w="http://schemas.openxmlformats.org/wordprocessingml/2006/main">
              <w:jc w:val="both"/>
              <w:rPr>
                <w:color w:val="000000"/>
                <w:sz w:val="18"/>
                <w:szCs w:val="18"/>
              </w:rPr>
            </w:pPr>
            <w:r xmlns:w="http://schemas.openxmlformats.org/wordprocessingml/2006/main" w:rsidDel="00000000" w:rsidR="00000000" w:rsidRPr="00000000">
              <w:rPr>
                <w:color w:val="000000"/>
                <w:sz w:val="18"/>
                <w:szCs w:val="18"/>
                <w:rtl w:val="0"/>
              </w:rPr>
              <w:t xml:space="preserve">R.9 Порушення прав інтелектуальної власності третіх осіб. . Рівень: низький. Рівень: високий</w:t>
            </w:r>
          </w:p>
        </w:tc>
        <w:tc>
          <w:tcPr/>
          <w:p w:rsidR="00000000" w:rsidDel="00000000" w:rsidP="00000000" w:rsidRDefault="00000000" w:rsidRPr="00000000" w14:paraId="00000578">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4</w:t>
            </w:r>
          </w:p>
        </w:tc>
        <w:tc>
          <w:tcPr/>
          <w:p w:rsidR="00000000" w:rsidDel="00000000" w:rsidP="00000000" w:rsidRDefault="00000000" w:rsidRPr="00000000" w14:paraId="00000579">
            <w:pPr xmlns:w="http://schemas.openxmlformats.org/wordprocessingml/2006/main">
              <w:jc w:val="both"/>
              <w:rPr>
                <w:sz w:val="22"/>
                <w:szCs w:val="22"/>
              </w:rPr>
            </w:pPr>
            <w:r xmlns:w="http://schemas.openxmlformats.org/wordprocessingml/2006/main" w:rsidDel="00000000" w:rsidR="00000000" w:rsidRPr="00000000">
              <w:rPr>
                <w:color w:val="000000"/>
                <w:sz w:val="18"/>
                <w:szCs w:val="18"/>
                <w:rtl w:val="0"/>
              </w:rPr>
              <w:t xml:space="preserve">Проведіть ретельну перевірку прав інтелектуальної власності на початку проекту, забезпечуючи ідентифікацію, документування та, за необхідності, належне ліцензування всіх зовнішніх прав інтелектуальної власності, включених до проекту.</w:t>
            </w:r>
          </w:p>
        </w:tc>
      </w:tr>
      <w:tr>
        <w:trPr>
          <w:cantSplit w:val="0"/>
          <w:tblHeader w:val="0"/>
        </w:trPr>
        <w:tc>
          <w:tcPr/>
          <w:p w:rsidR="00000000" w:rsidDel="00000000" w:rsidP="00000000" w:rsidRDefault="00000000" w:rsidRPr="00000000" w14:paraId="0000057A">
            <w:pPr xmlns:w="http://schemas.openxmlformats.org/wordprocessingml/2006/main">
              <w:jc w:val="both"/>
              <w:rPr>
                <w:color w:val="000000"/>
                <w:sz w:val="18"/>
                <w:szCs w:val="18"/>
              </w:rPr>
            </w:pPr>
            <w:r xmlns:w="http://schemas.openxmlformats.org/wordprocessingml/2006/main" w:rsidDel="00000000" w:rsidR="00000000" w:rsidRPr="00000000">
              <w:rPr>
                <w:sz w:val="18"/>
                <w:szCs w:val="18"/>
                <w:rtl w:val="0"/>
              </w:rPr>
              <w:t xml:space="preserve">R.10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Затримки із закупівлею та постачанням пристроїв Dr. Vida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Середній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Середній</w:t>
            </w:r>
          </w:p>
        </w:tc>
        <w:tc>
          <w:tcPr/>
          <w:p w:rsidR="00000000" w:rsidDel="00000000" w:rsidP="00000000" w:rsidRDefault="00000000" w:rsidRPr="00000000" w14:paraId="0000057B">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5</w:t>
            </w:r>
          </w:p>
        </w:tc>
        <w:tc>
          <w:tcPr/>
          <w:p w:rsidR="00000000" w:rsidDel="00000000" w:rsidP="00000000" w:rsidRDefault="00000000" w:rsidRPr="00000000" w14:paraId="0000057C">
            <w:pPr xmlns:w="http://schemas.openxmlformats.org/wordprocessingml/2006/main">
              <w:jc w:val="both"/>
              <w:rPr>
                <w:color w:val="000000"/>
                <w:sz w:val="18"/>
                <w:szCs w:val="18"/>
              </w:rPr>
            </w:pPr>
            <w:r xmlns:w="http://schemas.openxmlformats.org/wordprocessingml/2006/main" w:rsidDel="00000000" w:rsidR="00000000" w:rsidRPr="00000000">
              <w:rPr>
                <w:sz w:val="18"/>
                <w:szCs w:val="18"/>
                <w:rtl w:val="0"/>
              </w:rPr>
              <w:t xml:space="preserve">Встановіть терміни закупівель заздалегідь та включіть буферні періоди. Визначте кількох постачальників для забезпечення безперервності</w:t>
            </w:r>
          </w:p>
        </w:tc>
      </w:tr>
      <w:tr>
        <w:trPr>
          <w:cantSplit w:val="0"/>
          <w:tblHeader w:val="0"/>
        </w:trPr>
        <w:tc>
          <w:tcPr/>
          <w:p w:rsidR="00000000" w:rsidDel="00000000" w:rsidP="00000000" w:rsidRDefault="00000000" w:rsidRPr="00000000" w14:paraId="0000057D">
            <w:pPr xmlns:w="http://schemas.openxmlformats.org/wordprocessingml/2006/main">
              <w:jc w:val="both"/>
              <w:rPr>
                <w:color w:val="000000"/>
                <w:sz w:val="18"/>
                <w:szCs w:val="18"/>
              </w:rPr>
            </w:pPr>
            <w:r xmlns:w="http://schemas.openxmlformats.org/wordprocessingml/2006/main" w:rsidDel="00000000" w:rsidR="00000000" w:rsidRPr="00000000">
              <w:rPr>
                <w:sz w:val="18"/>
                <w:szCs w:val="18"/>
                <w:rtl w:val="0"/>
              </w:rPr>
              <w:t xml:space="preserve">R.11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Технічна несправність або неефективна робота пристроїв Dr. Vida у пілотних ВНЗ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Низький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Високий</w:t>
            </w:r>
          </w:p>
        </w:tc>
        <w:tc>
          <w:tcPr/>
          <w:p w:rsidR="00000000" w:rsidDel="00000000" w:rsidP="00000000" w:rsidRDefault="00000000" w:rsidRPr="00000000" w14:paraId="0000057E">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5</w:t>
            </w:r>
          </w:p>
        </w:tc>
        <w:tc>
          <w:tcPr/>
          <w:p w:rsidR="00000000" w:rsidDel="00000000" w:rsidP="00000000" w:rsidRDefault="00000000" w:rsidRPr="00000000" w14:paraId="0000057F">
            <w:pPr xmlns:w="http://schemas.openxmlformats.org/wordprocessingml/2006/main">
              <w:jc w:val="both"/>
              <w:rPr>
                <w:color w:val="000000"/>
                <w:sz w:val="18"/>
                <w:szCs w:val="18"/>
              </w:rPr>
            </w:pPr>
            <w:r xmlns:w="http://schemas.openxmlformats.org/wordprocessingml/2006/main" w:rsidDel="00000000" w:rsidR="00000000" w:rsidRPr="00000000">
              <w:rPr>
                <w:sz w:val="18"/>
                <w:szCs w:val="18"/>
                <w:rtl w:val="0"/>
              </w:rPr>
              <w:t xml:space="preserve">Проводити тестування якості перед розгортанням; надавати технічну підтримку на місці/віддалено; підтримувати запасні пристрої для швидкої заміни</w:t>
            </w:r>
          </w:p>
        </w:tc>
      </w:tr>
      <w:tr>
        <w:trPr>
          <w:cantSplit w:val="0"/>
          <w:tblHeader w:val="0"/>
        </w:trPr>
        <w:tc>
          <w:tcPr/>
          <w:p w:rsidR="00000000" w:rsidDel="00000000" w:rsidP="00000000" w:rsidRDefault="00000000" w:rsidRPr="00000000" w14:paraId="00000580">
            <w:pPr xmlns:w="http://schemas.openxmlformats.org/wordprocessingml/2006/main">
              <w:jc w:val="both"/>
              <w:rPr>
                <w:color w:val="000000"/>
                <w:sz w:val="18"/>
                <w:szCs w:val="18"/>
              </w:rPr>
            </w:pPr>
            <w:r xmlns:w="http://schemas.openxmlformats.org/wordprocessingml/2006/main" w:rsidDel="00000000" w:rsidR="00000000" w:rsidRPr="00000000">
              <w:rPr>
                <w:sz w:val="18"/>
                <w:szCs w:val="18"/>
                <w:rtl w:val="0"/>
              </w:rPr>
              <w:t xml:space="preserve">R.12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Складність узгодження навчальних програм з вимогами акредитації в цільових країнах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Середній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Середній</w:t>
            </w:r>
          </w:p>
        </w:tc>
        <w:tc>
          <w:tcPr/>
          <w:p w:rsidR="00000000" w:rsidDel="00000000" w:rsidP="00000000" w:rsidRDefault="00000000" w:rsidRPr="00000000" w14:paraId="00000581">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5</w:t>
            </w:r>
          </w:p>
        </w:tc>
        <w:tc>
          <w:tcPr/>
          <w:p w:rsidR="00000000" w:rsidDel="00000000" w:rsidP="00000000" w:rsidRDefault="00000000" w:rsidRPr="00000000" w14:paraId="00000582">
            <w:pPr xmlns:w="http://schemas.openxmlformats.org/wordprocessingml/2006/main">
              <w:jc w:val="both"/>
              <w:rPr>
                <w:color w:val="000000"/>
                <w:sz w:val="18"/>
                <w:szCs w:val="18"/>
              </w:rPr>
            </w:pPr>
            <w:r xmlns:w="http://schemas.openxmlformats.org/wordprocessingml/2006/main" w:rsidDel="00000000" w:rsidR="00000000" w:rsidRPr="00000000">
              <w:rPr>
                <w:sz w:val="18"/>
                <w:szCs w:val="18"/>
                <w:rtl w:val="0"/>
              </w:rPr>
              <w:t xml:space="preserve">Взаємодіяти з органами акредитації на ранній стадії; адаптувати навчальні матеріали до місцевих стандартів; залучати місцевих академічних лідерів до інтеграції</w:t>
            </w:r>
          </w:p>
        </w:tc>
      </w:tr>
      <w:tr>
        <w:trPr>
          <w:cantSplit w:val="0"/>
          <w:trHeight w:val="398" w:hRule="atLeast"/>
          <w:tblHeader w:val="0"/>
        </w:trPr>
        <w:tc>
          <w:tcPr/>
          <w:p w:rsidR="00000000" w:rsidDel="00000000" w:rsidP="00000000" w:rsidRDefault="00000000" w:rsidRPr="00000000" w14:paraId="00000583">
            <w:pPr xmlns:w="http://schemas.openxmlformats.org/wordprocessingml/2006/main">
              <w:jc w:val="both"/>
              <w:rPr>
                <w:color w:val="000000"/>
                <w:sz w:val="18"/>
                <w:szCs w:val="18"/>
              </w:rPr>
            </w:pPr>
            <w:r xmlns:w="http://schemas.openxmlformats.org/wordprocessingml/2006/main" w:rsidDel="00000000" w:rsidR="00000000" w:rsidRPr="00000000">
              <w:rPr>
                <w:sz w:val="18"/>
                <w:szCs w:val="18"/>
                <w:rtl w:val="0"/>
              </w:rPr>
              <w:t xml:space="preserve">RR13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Низький рівень залучення з боку партнерських ВНЗ на етапі інституціоналізації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Низький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Середній</w:t>
            </w:r>
          </w:p>
        </w:tc>
        <w:tc>
          <w:tcPr/>
          <w:p w:rsidR="00000000" w:rsidDel="00000000" w:rsidP="00000000" w:rsidRDefault="00000000" w:rsidRPr="00000000" w14:paraId="00000584">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5</w:t>
            </w:r>
          </w:p>
        </w:tc>
        <w:tc>
          <w:tcPr/>
          <w:p w:rsidR="00000000" w:rsidDel="00000000" w:rsidP="00000000" w:rsidRDefault="00000000" w:rsidRPr="00000000" w14:paraId="00000585">
            <w:pPr xmlns:w="http://schemas.openxmlformats.org/wordprocessingml/2006/main">
              <w:jc w:val="both"/>
              <w:rPr>
                <w:color w:val="000000"/>
                <w:sz w:val="18"/>
                <w:szCs w:val="18"/>
              </w:rPr>
            </w:pPr>
            <w:r xmlns:w="http://schemas.openxmlformats.org/wordprocessingml/2006/main" w:rsidDel="00000000" w:rsidR="00000000" w:rsidRPr="00000000">
              <w:rPr>
                <w:sz w:val="18"/>
                <w:szCs w:val="18"/>
                <w:rtl w:val="0"/>
              </w:rPr>
              <w:t xml:space="preserve">Підтримуйте регулярний зв'язок з координаторами вищих навчальних закладів; заохочуйте їх до участі; демонструйте історії успіху</w:t>
            </w:r>
          </w:p>
        </w:tc>
      </w:tr>
      <w:tr>
        <w:trPr>
          <w:cantSplit w:val="0"/>
          <w:tblHeader w:val="0"/>
        </w:trPr>
        <w:tc>
          <w:tcPr/>
          <w:p w:rsidR="00000000" w:rsidDel="00000000" w:rsidP="00000000" w:rsidRDefault="00000000" w:rsidRPr="00000000" w14:paraId="00000586">
            <w:pPr xmlns:w="http://schemas.openxmlformats.org/wordprocessingml/2006/main">
              <w:jc w:val="both"/>
              <w:rPr>
                <w:color w:val="000000"/>
                <w:sz w:val="18"/>
                <w:szCs w:val="18"/>
              </w:rPr>
            </w:pPr>
            <w:r xmlns:w="http://schemas.openxmlformats.org/wordprocessingml/2006/main" w:rsidDel="00000000" w:rsidR="00000000" w:rsidRPr="00000000">
              <w:rPr>
                <w:sz w:val="18"/>
                <w:szCs w:val="18"/>
                <w:rtl w:val="0"/>
              </w:rPr>
              <w:t xml:space="preserve">R.14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Порушення конфіденційності даних або дотримання GDPR під час збору даних учнів/викладачів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Низький </w:t>
            </w:r>
            <w:r xmlns:w="http://schemas.openxmlformats.org/wordprocessingml/2006/main" w:rsidDel="00000000" w:rsidR="00000000" w:rsidRPr="00000000">
              <w:rPr>
                <w:sz w:val="18"/>
                <w:szCs w:val="18"/>
                <w:rtl w:val="0"/>
              </w:rPr>
              <w:tab xmlns:w="http://schemas.openxmlformats.org/wordprocessingml/2006/main"/>
            </w:r>
            <w:r xmlns:w="http://schemas.openxmlformats.org/wordprocessingml/2006/main" w:rsidDel="00000000" w:rsidR="00000000" w:rsidRPr="00000000">
              <w:rPr>
                <w:sz w:val="18"/>
                <w:szCs w:val="18"/>
                <w:rtl w:val="0"/>
              </w:rPr>
              <w:t xml:space="preserve">Високий</w:t>
            </w:r>
          </w:p>
        </w:tc>
        <w:tc>
          <w:tcPr/>
          <w:p w:rsidR="00000000" w:rsidDel="00000000" w:rsidP="00000000" w:rsidRDefault="00000000" w:rsidRPr="00000000" w14:paraId="00000587">
            <w:pPr xmlns:w="http://schemas.openxmlformats.org/wordprocessingml/2006/main">
              <w:jc w:val="both"/>
              <w:rPr>
                <w:sz w:val="22"/>
                <w:szCs w:val="22"/>
              </w:rPr>
            </w:pPr>
            <w:r xmlns:w="http://schemas.openxmlformats.org/wordprocessingml/2006/main" w:rsidDel="00000000" w:rsidR="00000000" w:rsidRPr="00000000">
              <w:rPr>
                <w:sz w:val="22"/>
                <w:szCs w:val="22"/>
                <w:rtl w:val="0"/>
              </w:rPr>
              <w:t xml:space="preserve">3,4</w:t>
            </w:r>
          </w:p>
        </w:tc>
        <w:tc>
          <w:tcPr/>
          <w:p w:rsidR="00000000" w:rsidDel="00000000" w:rsidP="00000000" w:rsidRDefault="00000000" w:rsidRPr="00000000" w14:paraId="00000588">
            <w:pPr xmlns:w="http://schemas.openxmlformats.org/wordprocessingml/2006/main">
              <w:jc w:val="both"/>
              <w:rPr>
                <w:color w:val="000000"/>
                <w:sz w:val="18"/>
                <w:szCs w:val="18"/>
              </w:rPr>
            </w:pPr>
            <w:r xmlns:w="http://schemas.openxmlformats.org/wordprocessingml/2006/main" w:rsidDel="00000000" w:rsidR="00000000" w:rsidRPr="00000000">
              <w:rPr>
                <w:sz w:val="18"/>
                <w:szCs w:val="18"/>
                <w:rtl w:val="0"/>
              </w:rPr>
              <w:t xml:space="preserve">Впроваджуйте протоколи, що відповідають GDPR; навчайте персонал правилам конфіденційності; призначайте спеціаліста із захисту даних</w:t>
            </w:r>
          </w:p>
        </w:tc>
      </w:tr>
    </w:tbl>
    <w:p w:rsidR="00000000" w:rsidDel="00000000" w:rsidP="00000000" w:rsidRDefault="00000000" w:rsidRPr="00000000" w14:paraId="00000589">
      <w:pPr xmlns:w="http://schemas.openxmlformats.org/wordprocessingml/2006/main">
        <w:rPr>
          <w:sz w:val="22"/>
          <w:szCs w:val="22"/>
        </w:rPr>
      </w:pPr>
      <w:r xmlns:w="http://schemas.openxmlformats.org/wordprocessingml/2006/main" w:rsidDel="00000000" w:rsidR="00000000" w:rsidRPr="00000000">
        <w:rPr>
          <w:color w:val="b5b5b5"/>
          <w:sz w:val="22"/>
          <w:szCs w:val="22"/>
          <w:rtl w:val="0"/>
        </w:rPr>
        <w:t xml:space="preserve">#§RSK-MGT-RM§#</w:t>
      </w:r>
    </w:p>
    <w:p w:rsidR="00000000" w:rsidDel="00000000" w:rsidP="00000000" w:rsidRDefault="00000000" w:rsidRPr="00000000" w14:paraId="0000058A">
      <w:pPr>
        <w:rPr>
          <w:color w:val="000000"/>
          <w:sz w:val="22"/>
          <w:szCs w:val="22"/>
        </w:rPr>
      </w:pPr>
      <w:r w:rsidDel="00000000" w:rsidR="00000000" w:rsidRPr="00000000">
        <w:rPr>
          <w:rtl w:val="0"/>
        </w:rPr>
      </w:r>
    </w:p>
    <w:p w:rsidR="00000000" w:rsidDel="00000000" w:rsidP="00000000" w:rsidRDefault="00000000" w:rsidRPr="00000000" w14:paraId="0000058B">
      <w:pPr xmlns:w="http://schemas.openxmlformats.org/wordprocessingml/2006/main">
        <w:rPr>
          <w:b w:val="1"/>
          <w:sz w:val="22"/>
          <w:szCs w:val="22"/>
        </w:rPr>
      </w:pPr>
      <w:bookmarkStart xmlns:w="http://schemas.openxmlformats.org/wordprocessingml/2006/main" w:colFirst="0" w:colLast="0" w:name="_heading=h.3znysh7" w:id="2"/>
      <w:bookmarkEnd xmlns:w="http://schemas.openxmlformats.org/wordprocessingml/2006/main" w:id="2"/>
      <w:r xmlns:w="http://schemas.openxmlformats.org/wordprocessingml/2006/main" w:rsidDel="00000000" w:rsidR="00000000" w:rsidRPr="00000000">
        <w:rPr>
          <w:b w:val="1"/>
          <w:sz w:val="22"/>
          <w:szCs w:val="22"/>
          <w:rtl w:val="0"/>
        </w:rPr>
        <w:t xml:space="preserve">Таблиця 3.1f: </w:t>
      </w:r>
      <w:r xmlns:w="http://schemas.openxmlformats.org/wordprocessingml/2006/main" w:rsidDel="00000000" w:rsidR="00000000" w:rsidRPr="00000000">
        <w:rPr>
          <w:b w:val="1"/>
          <w:sz w:val="22"/>
          <w:szCs w:val="22"/>
          <w:rtl w:val="0"/>
        </w:rPr>
        <w:tab xmlns:w="http://schemas.openxmlformats.org/wordprocessingml/2006/main"/>
      </w:r>
      <w:r xmlns:w="http://schemas.openxmlformats.org/wordprocessingml/2006/main" w:rsidDel="00000000" w:rsidR="00000000" w:rsidRPr="00000000">
        <w:rPr>
          <w:b w:val="1"/>
          <w:sz w:val="22"/>
          <w:szCs w:val="22"/>
          <w:rtl w:val="0"/>
        </w:rPr>
        <w:t xml:space="preserve">Зведена інформація про зусилля персоналу</w:t>
      </w:r>
    </w:p>
    <w:p w:rsidR="00000000" w:rsidDel="00000000" w:rsidP="00000000" w:rsidRDefault="00000000" w:rsidRPr="00000000" w14:paraId="0000058C">
      <w:pPr xmlns:w="http://schemas.openxmlformats.org/wordprocessingml/2006/main">
        <w:rPr>
          <w:i w:val="1"/>
          <w:sz w:val="22"/>
          <w:szCs w:val="22"/>
        </w:rPr>
      </w:pPr>
      <w:r xmlns:w="http://schemas.openxmlformats.org/wordprocessingml/2006/main" w:rsidDel="00000000" w:rsidR="00000000" w:rsidRPr="00000000">
        <w:rPr>
          <w:i w:val="1"/>
          <w:sz w:val="22"/>
          <w:szCs w:val="22"/>
          <w:highlight w:val="yellow"/>
          <w:rtl w:val="0"/>
        </w:rPr>
        <w:t xml:space="preserve">Будь ласка, вкажіть кількість людино-місяців протягом усієї тривалості запланованої роботи, для кожного робочого пакету, для кожного учасника. Визначте керівника робочого пакету для кожного РП, вказавши відповідну цифру людино-місяців жирним шрифтом.</w:t>
      </w:r>
    </w:p>
    <w:tbl>
      <w:tblPr>
        <w:tblStyle w:val="Table21"/>
        <w:tblW w:w="9781.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8"/>
        <w:gridCol w:w="1467"/>
        <w:gridCol w:w="1467"/>
        <w:gridCol w:w="1468"/>
        <w:gridCol w:w="3111"/>
        <w:tblGridChange w:id="0">
          <w:tblGrid>
            <w:gridCol w:w="2268"/>
            <w:gridCol w:w="1467"/>
            <w:gridCol w:w="1467"/>
            <w:gridCol w:w="1468"/>
            <w:gridCol w:w="3111"/>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58D">
            <w:pPr>
              <w:rPr>
                <w:b w:val="1"/>
                <w:sz w:val="22"/>
                <w:szCs w:val="22"/>
              </w:rPr>
            </w:pPr>
            <w:r w:rsidDel="00000000" w:rsidR="00000000" w:rsidRPr="00000000">
              <w:rPr>
                <w:rtl w:val="0"/>
              </w:rPr>
            </w:r>
          </w:p>
        </w:tc>
        <w:tc>
          <w:tcPr>
            <w:shd w:fill="b5c1df" w:val="clear"/>
          </w:tcPr>
          <w:p w:rsidR="00000000" w:rsidDel="00000000" w:rsidP="00000000" w:rsidRDefault="00000000" w:rsidRPr="00000000" w14:paraId="0000058E">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WPn</w:t>
            </w:r>
          </w:p>
        </w:tc>
        <w:tc>
          <w:tcPr>
            <w:shd w:fill="b5c1df" w:val="clear"/>
          </w:tcPr>
          <w:p w:rsidR="00000000" w:rsidDel="00000000" w:rsidP="00000000" w:rsidRDefault="00000000" w:rsidRPr="00000000" w14:paraId="0000058F">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WPn+1</w:t>
            </w:r>
          </w:p>
        </w:tc>
        <w:tc>
          <w:tcPr>
            <w:shd w:fill="b5c1df" w:val="clear"/>
          </w:tcPr>
          <w:p w:rsidR="00000000" w:rsidDel="00000000" w:rsidP="00000000" w:rsidRDefault="00000000" w:rsidRPr="00000000" w14:paraId="00000590">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WPn+2</w:t>
            </w:r>
          </w:p>
        </w:tc>
        <w:tc>
          <w:tcPr>
            <w:shd w:fill="b5c1df" w:val="clear"/>
          </w:tcPr>
          <w:p w:rsidR="00000000" w:rsidDel="00000000" w:rsidP="00000000" w:rsidRDefault="00000000" w:rsidRPr="00000000" w14:paraId="00000591">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Загальна кількість осіб</w:t>
            </w:r>
          </w:p>
          <w:p w:rsidR="00000000" w:rsidDel="00000000" w:rsidP="00000000" w:rsidRDefault="00000000" w:rsidRPr="00000000" w14:paraId="00000592">
            <w:pPr xmlns:w="http://schemas.openxmlformats.org/wordprocessingml/2006/main">
              <w:jc w:val="center"/>
              <w:rPr>
                <w:b w:val="1"/>
                <w:sz w:val="22"/>
                <w:szCs w:val="22"/>
              </w:rPr>
            </w:pPr>
            <w:r xmlns:w="http://schemas.openxmlformats.org/wordprocessingml/2006/main" w:rsidDel="00000000" w:rsidR="00000000" w:rsidRPr="00000000">
              <w:rPr>
                <w:b w:val="1"/>
                <w:sz w:val="22"/>
                <w:szCs w:val="22"/>
                <w:rtl w:val="0"/>
              </w:rPr>
              <w:t xml:space="preserve">Місяців на одного учасника</w:t>
            </w:r>
          </w:p>
        </w:tc>
      </w:tr>
      <w:tr>
        <w:trPr>
          <w:cantSplit w:val="0"/>
          <w:tblHeader w:val="0"/>
        </w:trPr>
        <w:tc>
          <w:tcPr>
            <w:shd w:fill="b5c1df" w:val="clear"/>
          </w:tcPr>
          <w:p w:rsidR="00000000" w:rsidDel="00000000" w:rsidP="00000000" w:rsidRDefault="00000000" w:rsidRPr="00000000" w14:paraId="00000593">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Номер учасника/Коротка назва</w:t>
            </w:r>
            <w:r xmlns:w="http://schemas.openxmlformats.org/wordprocessingml/2006/main" w:rsidDel="00000000" w:rsidR="00000000" w:rsidRPr="00000000">
              <w:rPr>
                <w:sz w:val="22"/>
                <w:szCs w:val="22"/>
                <w:rtl w:val="0"/>
              </w:rPr>
              <w:t xml:space="preserve"> </w:t>
            </w:r>
          </w:p>
        </w:tc>
        <w:tc>
          <w:tcPr/>
          <w:p w:rsidR="00000000" w:rsidDel="00000000" w:rsidP="00000000" w:rsidRDefault="00000000" w:rsidRPr="00000000" w14:paraId="00000594">
            <w:pPr>
              <w:rPr>
                <w:sz w:val="22"/>
                <w:szCs w:val="22"/>
              </w:rPr>
            </w:pPr>
            <w:r w:rsidDel="00000000" w:rsidR="00000000" w:rsidRPr="00000000">
              <w:rPr>
                <w:rtl w:val="0"/>
              </w:rPr>
            </w:r>
          </w:p>
        </w:tc>
        <w:tc>
          <w:tcPr/>
          <w:p w:rsidR="00000000" w:rsidDel="00000000" w:rsidP="00000000" w:rsidRDefault="00000000" w:rsidRPr="00000000" w14:paraId="00000595">
            <w:pPr>
              <w:rPr>
                <w:sz w:val="22"/>
                <w:szCs w:val="22"/>
              </w:rPr>
            </w:pPr>
            <w:r w:rsidDel="00000000" w:rsidR="00000000" w:rsidRPr="00000000">
              <w:rPr>
                <w:rtl w:val="0"/>
              </w:rPr>
            </w:r>
          </w:p>
        </w:tc>
        <w:tc>
          <w:tcPr/>
          <w:p w:rsidR="00000000" w:rsidDel="00000000" w:rsidP="00000000" w:rsidRDefault="00000000" w:rsidRPr="00000000" w14:paraId="00000596">
            <w:pPr>
              <w:rPr>
                <w:sz w:val="22"/>
                <w:szCs w:val="22"/>
              </w:rPr>
            </w:pPr>
            <w:r w:rsidDel="00000000" w:rsidR="00000000" w:rsidRPr="00000000">
              <w:rPr>
                <w:rtl w:val="0"/>
              </w:rPr>
            </w:r>
          </w:p>
        </w:tc>
        <w:tc>
          <w:tcPr/>
          <w:p w:rsidR="00000000" w:rsidDel="00000000" w:rsidP="00000000" w:rsidRDefault="00000000" w:rsidRPr="00000000" w14:paraId="00000597">
            <w:pPr>
              <w:rPr>
                <w:sz w:val="22"/>
                <w:szCs w:val="22"/>
              </w:rPr>
            </w:pPr>
            <w:r w:rsidDel="00000000" w:rsidR="00000000" w:rsidRPr="00000000">
              <w:rPr>
                <w:rtl w:val="0"/>
              </w:rPr>
            </w:r>
          </w:p>
        </w:tc>
      </w:tr>
      <w:tr>
        <w:trPr>
          <w:cantSplit w:val="0"/>
          <w:trHeight w:val="506" w:hRule="atLeast"/>
          <w:tblHeader w:val="0"/>
        </w:trPr>
        <w:tc>
          <w:tcPr>
            <w:shd w:fill="b5c1df" w:val="clear"/>
          </w:tcPr>
          <w:p w:rsidR="00000000" w:rsidDel="00000000" w:rsidP="00000000" w:rsidRDefault="00000000" w:rsidRPr="00000000" w14:paraId="00000598">
            <w:pPr xmlns:w="http://schemas.openxmlformats.org/wordprocessingml/2006/main">
              <w:ind w:left="1191" w:hanging="1191"/>
              <w:rPr>
                <w:b w:val="1"/>
                <w:sz w:val="22"/>
                <w:szCs w:val="22"/>
              </w:rPr>
            </w:pPr>
            <w:r xmlns:w="http://schemas.openxmlformats.org/wordprocessingml/2006/main" w:rsidDel="00000000" w:rsidR="00000000" w:rsidRPr="00000000">
              <w:rPr>
                <w:b w:val="1"/>
                <w:sz w:val="22"/>
                <w:szCs w:val="22"/>
                <w:rtl w:val="0"/>
              </w:rPr>
              <w:t xml:space="preserve">Учасник</w:t>
            </w:r>
          </w:p>
          <w:p w:rsidR="00000000" w:rsidDel="00000000" w:rsidP="00000000" w:rsidRDefault="00000000" w:rsidRPr="00000000" w14:paraId="00000599">
            <w:pPr xmlns:w="http://schemas.openxmlformats.org/wordprocessingml/2006/main">
              <w:ind w:left="1191" w:hanging="1191"/>
              <w:rPr>
                <w:b w:val="1"/>
                <w:sz w:val="22"/>
                <w:szCs w:val="22"/>
              </w:rPr>
            </w:pPr>
            <w:r xmlns:w="http://schemas.openxmlformats.org/wordprocessingml/2006/main" w:rsidDel="00000000" w:rsidR="00000000" w:rsidRPr="00000000">
              <w:rPr>
                <w:b w:val="1"/>
                <w:sz w:val="22"/>
                <w:szCs w:val="22"/>
                <w:rtl w:val="0"/>
              </w:rPr>
              <w:t xml:space="preserve">Номер/</w:t>
            </w:r>
          </w:p>
          <w:p w:rsidR="00000000" w:rsidDel="00000000" w:rsidP="00000000" w:rsidRDefault="00000000" w:rsidRPr="00000000" w14:paraId="0000059A">
            <w:pPr xmlns:w="http://schemas.openxmlformats.org/wordprocessingml/2006/main">
              <w:ind w:left="1191" w:hanging="1191"/>
              <w:rPr>
                <w:b w:val="1"/>
                <w:sz w:val="22"/>
                <w:szCs w:val="22"/>
              </w:rPr>
            </w:pPr>
            <w:r xmlns:w="http://schemas.openxmlformats.org/wordprocessingml/2006/main" w:rsidDel="00000000" w:rsidR="00000000" w:rsidRPr="00000000">
              <w:rPr>
                <w:b w:val="1"/>
                <w:sz w:val="22"/>
                <w:szCs w:val="22"/>
                <w:rtl w:val="0"/>
              </w:rPr>
              <w:t xml:space="preserve">Коротка назва</w:t>
            </w:r>
            <w:r xmlns:w="http://schemas.openxmlformats.org/wordprocessingml/2006/main" w:rsidDel="00000000" w:rsidR="00000000" w:rsidRPr="00000000">
              <w:rPr>
                <w:sz w:val="22"/>
                <w:szCs w:val="22"/>
                <w:rtl w:val="0"/>
              </w:rPr>
              <w:t xml:space="preserve"> </w:t>
            </w:r>
          </w:p>
        </w:tc>
        <w:tc>
          <w:tcPr/>
          <w:p w:rsidR="00000000" w:rsidDel="00000000" w:rsidP="00000000" w:rsidRDefault="00000000" w:rsidRPr="00000000" w14:paraId="0000059B">
            <w:pPr>
              <w:rPr>
                <w:sz w:val="22"/>
                <w:szCs w:val="22"/>
              </w:rPr>
            </w:pPr>
            <w:r w:rsidDel="00000000" w:rsidR="00000000" w:rsidRPr="00000000">
              <w:rPr>
                <w:rtl w:val="0"/>
              </w:rPr>
            </w:r>
          </w:p>
        </w:tc>
        <w:tc>
          <w:tcPr/>
          <w:p w:rsidR="00000000" w:rsidDel="00000000" w:rsidP="00000000" w:rsidRDefault="00000000" w:rsidRPr="00000000" w14:paraId="0000059C">
            <w:pPr>
              <w:rPr>
                <w:sz w:val="22"/>
                <w:szCs w:val="22"/>
              </w:rPr>
            </w:pPr>
            <w:r w:rsidDel="00000000" w:rsidR="00000000" w:rsidRPr="00000000">
              <w:rPr>
                <w:rtl w:val="0"/>
              </w:rPr>
            </w:r>
          </w:p>
        </w:tc>
        <w:tc>
          <w:tcPr/>
          <w:p w:rsidR="00000000" w:rsidDel="00000000" w:rsidP="00000000" w:rsidRDefault="00000000" w:rsidRPr="00000000" w14:paraId="0000059D">
            <w:pPr>
              <w:rPr>
                <w:sz w:val="22"/>
                <w:szCs w:val="22"/>
              </w:rPr>
            </w:pPr>
            <w:r w:rsidDel="00000000" w:rsidR="00000000" w:rsidRPr="00000000">
              <w:rPr>
                <w:rtl w:val="0"/>
              </w:rPr>
            </w:r>
          </w:p>
        </w:tc>
        <w:tc>
          <w:tcPr/>
          <w:p w:rsidR="00000000" w:rsidDel="00000000" w:rsidP="00000000" w:rsidRDefault="00000000" w:rsidRPr="00000000" w14:paraId="0000059E">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9F">
            <w:pPr xmlns:w="http://schemas.openxmlformats.org/wordprocessingml/2006/main">
              <w:ind w:left="1191" w:hanging="1191"/>
              <w:rPr>
                <w:b w:val="1"/>
                <w:sz w:val="22"/>
                <w:szCs w:val="22"/>
              </w:rPr>
            </w:pPr>
            <w:r xmlns:w="http://schemas.openxmlformats.org/wordprocessingml/2006/main" w:rsidDel="00000000" w:rsidR="00000000" w:rsidRPr="00000000">
              <w:rPr>
                <w:b w:val="1"/>
                <w:sz w:val="22"/>
                <w:szCs w:val="22"/>
                <w:rtl w:val="0"/>
              </w:rPr>
              <w:t xml:space="preserve">Учасник</w:t>
            </w:r>
          </w:p>
          <w:p w:rsidR="00000000" w:rsidDel="00000000" w:rsidP="00000000" w:rsidRDefault="00000000" w:rsidRPr="00000000" w14:paraId="000005A0">
            <w:pPr xmlns:w="http://schemas.openxmlformats.org/wordprocessingml/2006/main">
              <w:ind w:left="1191" w:hanging="1191"/>
              <w:rPr>
                <w:b w:val="1"/>
                <w:sz w:val="22"/>
                <w:szCs w:val="22"/>
              </w:rPr>
            </w:pPr>
            <w:r xmlns:w="http://schemas.openxmlformats.org/wordprocessingml/2006/main" w:rsidDel="00000000" w:rsidR="00000000" w:rsidRPr="00000000">
              <w:rPr>
                <w:b w:val="1"/>
                <w:sz w:val="22"/>
                <w:szCs w:val="22"/>
                <w:rtl w:val="0"/>
              </w:rPr>
              <w:t xml:space="preserve">Номер/</w:t>
            </w:r>
          </w:p>
          <w:p w:rsidR="00000000" w:rsidDel="00000000" w:rsidP="00000000" w:rsidRDefault="00000000" w:rsidRPr="00000000" w14:paraId="000005A1">
            <w:pPr xmlns:w="http://schemas.openxmlformats.org/wordprocessingml/2006/main">
              <w:ind w:left="1191" w:hanging="1191"/>
              <w:rPr>
                <w:b w:val="1"/>
                <w:sz w:val="22"/>
                <w:szCs w:val="22"/>
              </w:rPr>
            </w:pPr>
            <w:r xmlns:w="http://schemas.openxmlformats.org/wordprocessingml/2006/main" w:rsidDel="00000000" w:rsidR="00000000" w:rsidRPr="00000000">
              <w:rPr>
                <w:b w:val="1"/>
                <w:sz w:val="22"/>
                <w:szCs w:val="22"/>
                <w:rtl w:val="0"/>
              </w:rPr>
              <w:t xml:space="preserve">Коротка назва</w:t>
            </w:r>
            <w:r xmlns:w="http://schemas.openxmlformats.org/wordprocessingml/2006/main" w:rsidDel="00000000" w:rsidR="00000000" w:rsidRPr="00000000">
              <w:rPr>
                <w:sz w:val="22"/>
                <w:szCs w:val="22"/>
                <w:rtl w:val="0"/>
              </w:rPr>
              <w:t xml:space="preserve"> </w:t>
            </w:r>
          </w:p>
        </w:tc>
        <w:tc>
          <w:tcPr/>
          <w:p w:rsidR="00000000" w:rsidDel="00000000" w:rsidP="00000000" w:rsidRDefault="00000000" w:rsidRPr="00000000" w14:paraId="000005A2">
            <w:pPr>
              <w:rPr>
                <w:sz w:val="22"/>
                <w:szCs w:val="22"/>
              </w:rPr>
            </w:pPr>
            <w:r w:rsidDel="00000000" w:rsidR="00000000" w:rsidRPr="00000000">
              <w:rPr>
                <w:rtl w:val="0"/>
              </w:rPr>
            </w:r>
          </w:p>
        </w:tc>
        <w:tc>
          <w:tcPr/>
          <w:p w:rsidR="00000000" w:rsidDel="00000000" w:rsidP="00000000" w:rsidRDefault="00000000" w:rsidRPr="00000000" w14:paraId="000005A3">
            <w:pPr>
              <w:rPr>
                <w:sz w:val="22"/>
                <w:szCs w:val="22"/>
              </w:rPr>
            </w:pPr>
            <w:r w:rsidDel="00000000" w:rsidR="00000000" w:rsidRPr="00000000">
              <w:rPr>
                <w:rtl w:val="0"/>
              </w:rPr>
            </w:r>
          </w:p>
        </w:tc>
        <w:tc>
          <w:tcPr/>
          <w:p w:rsidR="00000000" w:rsidDel="00000000" w:rsidP="00000000" w:rsidRDefault="00000000" w:rsidRPr="00000000" w14:paraId="000005A4">
            <w:pPr>
              <w:rPr>
                <w:sz w:val="22"/>
                <w:szCs w:val="22"/>
              </w:rPr>
            </w:pPr>
            <w:r w:rsidDel="00000000" w:rsidR="00000000" w:rsidRPr="00000000">
              <w:rPr>
                <w:rtl w:val="0"/>
              </w:rPr>
            </w:r>
          </w:p>
        </w:tc>
        <w:tc>
          <w:tcPr/>
          <w:p w:rsidR="00000000" w:rsidDel="00000000" w:rsidP="00000000" w:rsidRDefault="00000000" w:rsidRPr="00000000" w14:paraId="000005A5">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A6">
            <w:pPr xmlns:w="http://schemas.openxmlformats.org/wordprocessingml/2006/main">
              <w:ind w:left="1191" w:hanging="1191"/>
              <w:jc w:val="right"/>
              <w:rPr>
                <w:b w:val="1"/>
                <w:sz w:val="22"/>
                <w:szCs w:val="22"/>
              </w:rPr>
            </w:pPr>
            <w:r xmlns:w="http://schemas.openxmlformats.org/wordprocessingml/2006/main" w:rsidDel="00000000" w:rsidR="00000000" w:rsidRPr="00000000">
              <w:rPr>
                <w:b w:val="1"/>
                <w:sz w:val="22"/>
                <w:szCs w:val="22"/>
                <w:rtl w:val="0"/>
              </w:rPr>
              <w:t xml:space="preserve">Загальна кількість осіб</w:t>
            </w:r>
          </w:p>
          <w:p w:rsidR="00000000" w:rsidDel="00000000" w:rsidP="00000000" w:rsidRDefault="00000000" w:rsidRPr="00000000" w14:paraId="000005A7">
            <w:pPr xmlns:w="http://schemas.openxmlformats.org/wordprocessingml/2006/main">
              <w:ind w:left="1191" w:hanging="1191"/>
              <w:jc w:val="right"/>
              <w:rPr>
                <w:b w:val="1"/>
                <w:sz w:val="22"/>
                <w:szCs w:val="22"/>
              </w:rPr>
            </w:pPr>
            <w:r xmlns:w="http://schemas.openxmlformats.org/wordprocessingml/2006/main" w:rsidDel="00000000" w:rsidR="00000000" w:rsidRPr="00000000">
              <w:rPr>
                <w:b w:val="1"/>
                <w:sz w:val="22"/>
                <w:szCs w:val="22"/>
                <w:rtl w:val="0"/>
              </w:rPr>
              <w:t xml:space="preserve">Місяці</w:t>
            </w:r>
          </w:p>
        </w:tc>
        <w:tc>
          <w:tcPr/>
          <w:p w:rsidR="00000000" w:rsidDel="00000000" w:rsidP="00000000" w:rsidRDefault="00000000" w:rsidRPr="00000000" w14:paraId="000005A8">
            <w:pPr>
              <w:jc w:val="center"/>
              <w:rPr>
                <w:b w:val="1"/>
                <w:sz w:val="22"/>
                <w:szCs w:val="22"/>
              </w:rPr>
            </w:pPr>
            <w:r w:rsidDel="00000000" w:rsidR="00000000" w:rsidRPr="00000000">
              <w:rPr>
                <w:rtl w:val="0"/>
              </w:rPr>
            </w:r>
          </w:p>
        </w:tc>
        <w:tc>
          <w:tcPr/>
          <w:p w:rsidR="00000000" w:rsidDel="00000000" w:rsidP="00000000" w:rsidRDefault="00000000" w:rsidRPr="00000000" w14:paraId="000005A9">
            <w:pPr>
              <w:rPr>
                <w:b w:val="1"/>
                <w:sz w:val="22"/>
                <w:szCs w:val="22"/>
              </w:rPr>
            </w:pPr>
            <w:r w:rsidDel="00000000" w:rsidR="00000000" w:rsidRPr="00000000">
              <w:rPr>
                <w:rtl w:val="0"/>
              </w:rPr>
            </w:r>
          </w:p>
        </w:tc>
        <w:tc>
          <w:tcPr/>
          <w:p w:rsidR="00000000" w:rsidDel="00000000" w:rsidP="00000000" w:rsidRDefault="00000000" w:rsidRPr="00000000" w14:paraId="000005AA">
            <w:pPr>
              <w:rPr>
                <w:b w:val="1"/>
                <w:sz w:val="22"/>
                <w:szCs w:val="22"/>
              </w:rPr>
            </w:pPr>
            <w:r w:rsidDel="00000000" w:rsidR="00000000" w:rsidRPr="00000000">
              <w:rPr>
                <w:rtl w:val="0"/>
              </w:rPr>
            </w:r>
          </w:p>
        </w:tc>
        <w:tc>
          <w:tcPr/>
          <w:p w:rsidR="00000000" w:rsidDel="00000000" w:rsidP="00000000" w:rsidRDefault="00000000" w:rsidRPr="00000000" w14:paraId="000005AB">
            <w:pPr>
              <w:rPr>
                <w:b w:val="1"/>
                <w:sz w:val="22"/>
                <w:szCs w:val="22"/>
              </w:rPr>
            </w:pPr>
            <w:r w:rsidDel="00000000" w:rsidR="00000000" w:rsidRPr="00000000">
              <w:rPr>
                <w:rtl w:val="0"/>
              </w:rPr>
            </w:r>
          </w:p>
        </w:tc>
      </w:tr>
    </w:tbl>
    <w:p w:rsidR="00000000" w:rsidDel="00000000" w:rsidP="00000000" w:rsidRDefault="00000000" w:rsidRPr="00000000" w14:paraId="000005AC">
      <w:pPr>
        <w:rPr>
          <w:sz w:val="22"/>
          <w:szCs w:val="22"/>
        </w:rPr>
      </w:pPr>
      <w:r w:rsidDel="00000000" w:rsidR="00000000" w:rsidRPr="00000000">
        <w:rPr>
          <w:rtl w:val="0"/>
        </w:rPr>
      </w:r>
    </w:p>
    <w:p w:rsidR="00000000" w:rsidDel="00000000" w:rsidP="00000000" w:rsidRDefault="00000000" w:rsidRPr="00000000" w14:paraId="000005AD">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Таблиця 3.1g: </w:t>
      </w:r>
      <w:r xmlns:w="http://schemas.openxmlformats.org/wordprocessingml/2006/main" w:rsidDel="00000000" w:rsidR="00000000" w:rsidRPr="00000000">
        <w:rPr>
          <w:b w:val="1"/>
          <w:sz w:val="22"/>
          <w:szCs w:val="22"/>
          <w:rtl w:val="0"/>
        </w:rPr>
        <w:tab xmlns:w="http://schemas.openxmlformats.org/wordprocessingml/2006/main"/>
      </w:r>
      <w:r xmlns:w="http://schemas.openxmlformats.org/wordprocessingml/2006/main" w:rsidDel="00000000" w:rsidR="00000000" w:rsidRPr="00000000">
        <w:rPr>
          <w:b w:val="1"/>
          <w:sz w:val="22"/>
          <w:szCs w:val="22"/>
          <w:rtl w:val="0"/>
        </w:rPr>
        <w:t xml:space="preserve">Статті «Витрати на субпідряд»</w:t>
      </w:r>
    </w:p>
    <w:p w:rsidR="00000000" w:rsidDel="00000000" w:rsidP="00000000" w:rsidRDefault="00000000" w:rsidRPr="00000000" w14:paraId="000005AE">
      <w:pPr xmlns:w="http://schemas.openxmlformats.org/wordprocessingml/2006/main">
        <w:rPr>
          <w:i w:val="1"/>
          <w:sz w:val="22"/>
          <w:szCs w:val="22"/>
        </w:rPr>
      </w:pPr>
      <w:r xmlns:w="http://schemas.openxmlformats.org/wordprocessingml/2006/main" w:rsidDel="00000000" w:rsidR="00000000" w:rsidRPr="00000000">
        <w:rPr>
          <w:i w:val="1"/>
          <w:sz w:val="22"/>
          <w:szCs w:val="22"/>
          <w:highlight w:val="yellow"/>
          <w:rtl w:val="0"/>
        </w:rPr>
        <w:t xml:space="preserve">Для кожного учасника опишіть та обґрунтуйте завдання, які будуть передані на субпідряд (зверніть увагу, що основні завдання проєкту не повинні передаватися на субпідряд).</w:t>
      </w:r>
    </w:p>
    <w:p w:rsidR="00000000" w:rsidDel="00000000" w:rsidP="00000000" w:rsidRDefault="00000000" w:rsidRPr="00000000" w14:paraId="000005AF">
      <w:pPr>
        <w:rPr>
          <w:i w:val="1"/>
          <w:sz w:val="22"/>
          <w:szCs w:val="22"/>
        </w:rPr>
      </w:pPr>
      <w:r w:rsidDel="00000000" w:rsidR="00000000" w:rsidRPr="00000000">
        <w:rPr>
          <w:rtl w:val="0"/>
        </w:rPr>
      </w:r>
    </w:p>
    <w:tbl>
      <w:tblPr>
        <w:tblStyle w:val="Table22"/>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gridSpan w:val="3"/>
            <w:shd w:fill="b5c1df" w:val="clear"/>
          </w:tcPr>
          <w:p w:rsidR="00000000" w:rsidDel="00000000" w:rsidP="00000000" w:rsidRDefault="00000000" w:rsidRPr="00000000" w14:paraId="000005B0">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Номер учасника/Коротка назва</w:t>
            </w:r>
          </w:p>
        </w:tc>
      </w:tr>
      <w:tr>
        <w:trPr>
          <w:cantSplit w:val="0"/>
          <w:tblHeader w:val="0"/>
        </w:trPr>
        <w:tc>
          <w:tcPr>
            <w:shd w:fill="b5c1df" w:val="clear"/>
          </w:tcPr>
          <w:p w:rsidR="00000000" w:rsidDel="00000000" w:rsidP="00000000" w:rsidRDefault="00000000" w:rsidRPr="00000000" w14:paraId="000005B3">
            <w:pPr>
              <w:rPr>
                <w:b w:val="1"/>
                <w:sz w:val="22"/>
                <w:szCs w:val="22"/>
              </w:rPr>
            </w:pPr>
            <w:r w:rsidDel="00000000" w:rsidR="00000000" w:rsidRPr="00000000">
              <w:rPr>
                <w:rtl w:val="0"/>
              </w:rPr>
            </w:r>
          </w:p>
        </w:tc>
        <w:tc>
          <w:tcPr>
            <w:shd w:fill="b5c1df" w:val="clear"/>
          </w:tcPr>
          <w:p w:rsidR="00000000" w:rsidDel="00000000" w:rsidP="00000000" w:rsidRDefault="00000000" w:rsidRPr="00000000" w14:paraId="000005B4">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Вартість (€)</w:t>
            </w:r>
          </w:p>
        </w:tc>
        <w:tc>
          <w:tcPr>
            <w:shd w:fill="b5c1df" w:val="clear"/>
          </w:tcPr>
          <w:p w:rsidR="00000000" w:rsidDel="00000000" w:rsidP="00000000" w:rsidRDefault="00000000" w:rsidRPr="00000000" w14:paraId="000005B5">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Опис завдань та обґрунтування</w:t>
            </w:r>
          </w:p>
        </w:tc>
      </w:tr>
      <w:tr>
        <w:trPr>
          <w:cantSplit w:val="0"/>
          <w:tblHeader w:val="0"/>
        </w:trPr>
        <w:tc>
          <w:tcPr>
            <w:shd w:fill="b5c1df" w:val="clear"/>
          </w:tcPr>
          <w:p w:rsidR="00000000" w:rsidDel="00000000" w:rsidP="00000000" w:rsidRDefault="00000000" w:rsidRPr="00000000" w14:paraId="000005B6">
            <w:pPr xmlns:w="http://schemas.openxmlformats.org/wordprocessingml/2006/main">
              <w:jc w:val="right"/>
              <w:rPr>
                <w:b w:val="1"/>
                <w:sz w:val="22"/>
                <w:szCs w:val="22"/>
              </w:rPr>
            </w:pPr>
            <w:r xmlns:w="http://schemas.openxmlformats.org/wordprocessingml/2006/main" w:rsidDel="00000000" w:rsidR="00000000" w:rsidRPr="00000000">
              <w:rPr>
                <w:b w:val="1"/>
                <w:sz w:val="22"/>
                <w:szCs w:val="22"/>
                <w:rtl w:val="0"/>
              </w:rPr>
              <w:t xml:space="preserve">Субпідряд</w:t>
            </w:r>
          </w:p>
        </w:tc>
        <w:tc>
          <w:tcPr/>
          <w:p w:rsidR="00000000" w:rsidDel="00000000" w:rsidP="00000000" w:rsidRDefault="00000000" w:rsidRPr="00000000" w14:paraId="000005B7">
            <w:pPr>
              <w:rPr>
                <w:sz w:val="22"/>
                <w:szCs w:val="22"/>
              </w:rPr>
            </w:pPr>
            <w:r w:rsidDel="00000000" w:rsidR="00000000" w:rsidRPr="00000000">
              <w:rPr>
                <w:rtl w:val="0"/>
              </w:rPr>
            </w:r>
          </w:p>
        </w:tc>
        <w:tc>
          <w:tcPr/>
          <w:p w:rsidR="00000000" w:rsidDel="00000000" w:rsidP="00000000" w:rsidRDefault="00000000" w:rsidRPr="00000000" w14:paraId="000005B8">
            <w:pPr>
              <w:rPr>
                <w:sz w:val="22"/>
                <w:szCs w:val="22"/>
              </w:rPr>
            </w:pPr>
            <w:r w:rsidDel="00000000" w:rsidR="00000000" w:rsidRPr="00000000">
              <w:rPr>
                <w:rtl w:val="0"/>
              </w:rPr>
            </w:r>
          </w:p>
        </w:tc>
      </w:tr>
    </w:tbl>
    <w:p w:rsidR="00000000" w:rsidDel="00000000" w:rsidP="00000000" w:rsidRDefault="00000000" w:rsidRPr="00000000" w14:paraId="000005B9">
      <w:pPr>
        <w:rPr>
          <w:sz w:val="22"/>
          <w:szCs w:val="22"/>
        </w:rPr>
      </w:pPr>
      <w:r w:rsidDel="00000000" w:rsidR="00000000" w:rsidRPr="00000000">
        <w:rPr>
          <w:rtl w:val="0"/>
        </w:rPr>
      </w:r>
    </w:p>
    <w:p w:rsidR="00000000" w:rsidDel="00000000" w:rsidP="00000000" w:rsidRDefault="00000000" w:rsidRPr="00000000" w14:paraId="000005BA">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Таблиця 3.1h: </w:t>
      </w:r>
      <w:r xmlns:w="http://schemas.openxmlformats.org/wordprocessingml/2006/main" w:rsidDel="00000000" w:rsidR="00000000" w:rsidRPr="00000000">
        <w:rPr>
          <w:b w:val="1"/>
          <w:sz w:val="22"/>
          <w:szCs w:val="22"/>
          <w:rtl w:val="0"/>
        </w:rPr>
        <w:tab xmlns:w="http://schemas.openxmlformats.org/wordprocessingml/2006/main"/>
      </w:r>
      <w:r xmlns:w="http://schemas.openxmlformats.org/wordprocessingml/2006/main" w:rsidDel="00000000" w:rsidR="00000000" w:rsidRPr="00000000">
        <w:rPr>
          <w:b w:val="1"/>
          <w:sz w:val="22"/>
          <w:szCs w:val="22"/>
          <w:rtl w:val="0"/>
        </w:rPr>
        <w:t xml:space="preserve">Статті «Витрати на придбання» (витрати на проїзд та добові, обладнання та інші товари, роботи та послуги)</w:t>
      </w:r>
    </w:p>
    <w:p w:rsidR="00000000" w:rsidDel="00000000" w:rsidP="00000000" w:rsidRDefault="00000000" w:rsidRPr="00000000" w14:paraId="000005BB">
      <w:pPr xmlns:w="http://schemas.openxmlformats.org/wordprocessingml/2006/main">
        <w:rPr>
          <w:b w:val="1"/>
          <w:sz w:val="22"/>
          <w:szCs w:val="22"/>
        </w:rPr>
      </w:pPr>
      <w:r xmlns:w="http://schemas.openxmlformats.org/wordprocessingml/2006/main" w:rsidDel="00000000" w:rsidR="00000000" w:rsidRPr="00000000">
        <w:rPr>
          <w:i w:val="1"/>
          <w:sz w:val="22"/>
          <w:szCs w:val="22"/>
          <w:highlight w:val="yellow"/>
          <w:rtl w:val="0"/>
        </w:rPr>
        <w:t xml:space="preserve">Будь ласка, заповніть таблицю нижче для кожного учасника, якщо витрати на придбання (тобто сума витрат на «проїзд та проживання», «обладнання» та «інші товари, роботи та послуги») перевищують 15% витрат на персонал для цього учасника (згідно з бюджетною таблицею в частині А пропозиції). У записі необхідно перерахувати статті витрат у порядку витрат, починаючи з найбільшої статті витрат, до рівня, коли решта витрат становить менше 15% витрат на персонал </w:t>
      </w:r>
      <w:r xmlns:w="http://schemas.openxmlformats.org/wordprocessingml/2006/main" w:rsidDel="00000000" w:rsidR="00000000" w:rsidRPr="00000000">
        <w:rPr>
          <w:b w:val="1"/>
          <w:sz w:val="22"/>
          <w:szCs w:val="22"/>
          <w:rtl w:val="0"/>
        </w:rPr>
        <w:t xml:space="preserve">.</w:t>
      </w:r>
    </w:p>
    <w:tbl>
      <w:tblPr>
        <w:tblStyle w:val="Table23"/>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gridSpan w:val="3"/>
            <w:shd w:fill="b5c1df" w:val="clear"/>
          </w:tcPr>
          <w:p w:rsidR="00000000" w:rsidDel="00000000" w:rsidP="00000000" w:rsidRDefault="00000000" w:rsidRPr="00000000" w14:paraId="000005BC">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Номер учасника/Коротка назва</w:t>
            </w:r>
          </w:p>
        </w:tc>
      </w:tr>
      <w:tr>
        <w:trPr>
          <w:cantSplit w:val="0"/>
          <w:trHeight w:val="271" w:hRule="atLeast"/>
          <w:tblHeader w:val="0"/>
        </w:trPr>
        <w:tc>
          <w:tcPr>
            <w:shd w:fill="b5c1df" w:val="clear"/>
          </w:tcPr>
          <w:p w:rsidR="00000000" w:rsidDel="00000000" w:rsidP="00000000" w:rsidRDefault="00000000" w:rsidRPr="00000000" w14:paraId="000005BF">
            <w:pPr>
              <w:rPr>
                <w:b w:val="1"/>
                <w:sz w:val="22"/>
                <w:szCs w:val="22"/>
              </w:rPr>
            </w:pPr>
            <w:r w:rsidDel="00000000" w:rsidR="00000000" w:rsidRPr="00000000">
              <w:rPr>
                <w:rtl w:val="0"/>
              </w:rPr>
            </w:r>
          </w:p>
        </w:tc>
        <w:tc>
          <w:tcPr>
            <w:shd w:fill="b5c1df" w:val="clear"/>
          </w:tcPr>
          <w:p w:rsidR="00000000" w:rsidDel="00000000" w:rsidP="00000000" w:rsidRDefault="00000000" w:rsidRPr="00000000" w14:paraId="000005C0">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Вартість (€)</w:t>
            </w:r>
          </w:p>
        </w:tc>
        <w:tc>
          <w:tcPr>
            <w:shd w:fill="b5c1df" w:val="clear"/>
          </w:tcPr>
          <w:p w:rsidR="00000000" w:rsidDel="00000000" w:rsidP="00000000" w:rsidRDefault="00000000" w:rsidRPr="00000000" w14:paraId="000005C1">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Обґрунтування</w:t>
            </w:r>
          </w:p>
        </w:tc>
      </w:tr>
      <w:tr>
        <w:trPr>
          <w:cantSplit w:val="0"/>
          <w:tblHeader w:val="0"/>
        </w:trPr>
        <w:tc>
          <w:tcPr>
            <w:shd w:fill="b5c1df" w:val="clear"/>
          </w:tcPr>
          <w:p w:rsidR="00000000" w:rsidDel="00000000" w:rsidP="00000000" w:rsidRDefault="00000000" w:rsidRPr="00000000" w14:paraId="000005C2">
            <w:pPr xmlns:w="http://schemas.openxmlformats.org/wordprocessingml/2006/main">
              <w:jc w:val="right"/>
              <w:rPr>
                <w:b w:val="1"/>
                <w:sz w:val="22"/>
                <w:szCs w:val="22"/>
              </w:rPr>
            </w:pPr>
            <w:r xmlns:w="http://schemas.openxmlformats.org/wordprocessingml/2006/main" w:rsidDel="00000000" w:rsidR="00000000" w:rsidRPr="00000000">
              <w:rPr>
                <w:b w:val="1"/>
                <w:sz w:val="22"/>
                <w:szCs w:val="22"/>
                <w:rtl w:val="0"/>
              </w:rPr>
              <w:t xml:space="preserve">Проїзд та проживання</w:t>
            </w:r>
          </w:p>
        </w:tc>
        <w:tc>
          <w:tcPr/>
          <w:p w:rsidR="00000000" w:rsidDel="00000000" w:rsidP="00000000" w:rsidRDefault="00000000" w:rsidRPr="00000000" w14:paraId="000005C3">
            <w:pPr>
              <w:rPr>
                <w:sz w:val="22"/>
                <w:szCs w:val="22"/>
              </w:rPr>
            </w:pPr>
            <w:r w:rsidDel="00000000" w:rsidR="00000000" w:rsidRPr="00000000">
              <w:rPr>
                <w:rtl w:val="0"/>
              </w:rPr>
            </w:r>
          </w:p>
        </w:tc>
        <w:tc>
          <w:tcPr/>
          <w:p w:rsidR="00000000" w:rsidDel="00000000" w:rsidP="00000000" w:rsidRDefault="00000000" w:rsidRPr="00000000" w14:paraId="000005C4">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C5">
            <w:pPr xmlns:w="http://schemas.openxmlformats.org/wordprocessingml/2006/main">
              <w:jc w:val="right"/>
              <w:rPr>
                <w:b w:val="1"/>
                <w:sz w:val="22"/>
                <w:szCs w:val="22"/>
              </w:rPr>
            </w:pPr>
            <w:r xmlns:w="http://schemas.openxmlformats.org/wordprocessingml/2006/main" w:rsidDel="00000000" w:rsidR="00000000" w:rsidRPr="00000000">
              <w:rPr>
                <w:b w:val="1"/>
                <w:sz w:val="22"/>
                <w:szCs w:val="22"/>
                <w:rtl w:val="0"/>
              </w:rPr>
              <w:t xml:space="preserve">Обладнання</w:t>
            </w:r>
          </w:p>
        </w:tc>
        <w:tc>
          <w:tcPr/>
          <w:p w:rsidR="00000000" w:rsidDel="00000000" w:rsidP="00000000" w:rsidRDefault="00000000" w:rsidRPr="00000000" w14:paraId="000005C6">
            <w:pPr>
              <w:rPr>
                <w:sz w:val="22"/>
                <w:szCs w:val="22"/>
              </w:rPr>
            </w:pPr>
            <w:r w:rsidDel="00000000" w:rsidR="00000000" w:rsidRPr="00000000">
              <w:rPr>
                <w:rtl w:val="0"/>
              </w:rPr>
            </w:r>
          </w:p>
        </w:tc>
        <w:tc>
          <w:tcPr/>
          <w:p w:rsidR="00000000" w:rsidDel="00000000" w:rsidP="00000000" w:rsidRDefault="00000000" w:rsidRPr="00000000" w14:paraId="000005C7">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C8">
            <w:pPr xmlns:w="http://schemas.openxmlformats.org/wordprocessingml/2006/main">
              <w:jc w:val="right"/>
              <w:rPr>
                <w:b w:val="1"/>
                <w:sz w:val="22"/>
                <w:szCs w:val="22"/>
              </w:rPr>
            </w:pPr>
            <w:r xmlns:w="http://schemas.openxmlformats.org/wordprocessingml/2006/main" w:rsidDel="00000000" w:rsidR="00000000" w:rsidRPr="00000000">
              <w:rPr>
                <w:b w:val="1"/>
                <w:sz w:val="22"/>
                <w:szCs w:val="22"/>
                <w:rtl w:val="0"/>
              </w:rPr>
              <w:t xml:space="preserve">Інші товари, роботи та послуги</w:t>
            </w:r>
          </w:p>
        </w:tc>
        <w:tc>
          <w:tcPr/>
          <w:p w:rsidR="00000000" w:rsidDel="00000000" w:rsidP="00000000" w:rsidRDefault="00000000" w:rsidRPr="00000000" w14:paraId="000005C9">
            <w:pPr>
              <w:rPr>
                <w:sz w:val="22"/>
                <w:szCs w:val="22"/>
              </w:rPr>
            </w:pPr>
            <w:r w:rsidDel="00000000" w:rsidR="00000000" w:rsidRPr="00000000">
              <w:rPr>
                <w:rtl w:val="0"/>
              </w:rPr>
            </w:r>
          </w:p>
        </w:tc>
        <w:tc>
          <w:tcPr/>
          <w:p w:rsidR="00000000" w:rsidDel="00000000" w:rsidP="00000000" w:rsidRDefault="00000000" w:rsidRPr="00000000" w14:paraId="000005CA">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CB">
            <w:pPr xmlns:w="http://schemas.openxmlformats.org/wordprocessingml/2006/main">
              <w:jc w:val="right"/>
              <w:rPr>
                <w:b w:val="1"/>
                <w:sz w:val="22"/>
                <w:szCs w:val="22"/>
              </w:rPr>
            </w:pPr>
            <w:r xmlns:w="http://schemas.openxmlformats.org/wordprocessingml/2006/main" w:rsidDel="00000000" w:rsidR="00000000" w:rsidRPr="00000000">
              <w:rPr>
                <w:b w:val="1"/>
                <w:sz w:val="22"/>
                <w:szCs w:val="22"/>
                <w:rtl w:val="0"/>
              </w:rPr>
              <w:t xml:space="preserve">Залишкові витрати на придбання (&lt;15% від особистих витрат)</w:t>
            </w:r>
          </w:p>
        </w:tc>
        <w:tc>
          <w:tcPr/>
          <w:p w:rsidR="00000000" w:rsidDel="00000000" w:rsidP="00000000" w:rsidRDefault="00000000" w:rsidRPr="00000000" w14:paraId="000005CC">
            <w:pPr>
              <w:rPr>
                <w:sz w:val="22"/>
                <w:szCs w:val="22"/>
              </w:rPr>
            </w:pPr>
            <w:r w:rsidDel="00000000" w:rsidR="00000000" w:rsidRPr="00000000">
              <w:rPr>
                <w:rtl w:val="0"/>
              </w:rPr>
            </w:r>
          </w:p>
        </w:tc>
        <w:tc>
          <w:tcPr>
            <w:tcBorders>
              <w:bottom w:color="000000" w:space="0" w:sz="0" w:val="nil"/>
              <w:right w:color="000000" w:space="0" w:sz="0" w:val="nil"/>
            </w:tcBorders>
          </w:tcPr>
          <w:p w:rsidR="00000000" w:rsidDel="00000000" w:rsidP="00000000" w:rsidRDefault="00000000" w:rsidRPr="00000000" w14:paraId="000005CD">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CE">
            <w:pPr xmlns:w="http://schemas.openxmlformats.org/wordprocessingml/2006/main">
              <w:jc w:val="right"/>
              <w:rPr>
                <w:b w:val="1"/>
                <w:sz w:val="22"/>
                <w:szCs w:val="22"/>
              </w:rPr>
            </w:pPr>
            <w:r xmlns:w="http://schemas.openxmlformats.org/wordprocessingml/2006/main" w:rsidDel="00000000" w:rsidR="00000000" w:rsidRPr="00000000">
              <w:rPr>
                <w:b w:val="1"/>
                <w:sz w:val="22"/>
                <w:szCs w:val="22"/>
                <w:rtl w:val="0"/>
              </w:rPr>
              <w:t xml:space="preserve">Всього</w:t>
            </w:r>
          </w:p>
        </w:tc>
        <w:tc>
          <w:tcPr/>
          <w:p w:rsidR="00000000" w:rsidDel="00000000" w:rsidP="00000000" w:rsidRDefault="00000000" w:rsidRPr="00000000" w14:paraId="000005CF">
            <w:pPr>
              <w:rPr>
                <w:sz w:val="22"/>
                <w:szCs w:val="22"/>
              </w:rPr>
            </w:pPr>
            <w:r w:rsidDel="00000000" w:rsidR="00000000" w:rsidRPr="00000000">
              <w:rPr>
                <w:rtl w:val="0"/>
              </w:rPr>
            </w:r>
          </w:p>
        </w:tc>
        <w:tc>
          <w:tcPr>
            <w:tcBorders>
              <w:top w:color="000000" w:space="0" w:sz="0" w:val="nil"/>
              <w:bottom w:color="000000" w:space="0" w:sz="0" w:val="nil"/>
              <w:right w:color="000000" w:space="0" w:sz="0" w:val="nil"/>
            </w:tcBorders>
          </w:tcPr>
          <w:p w:rsidR="00000000" w:rsidDel="00000000" w:rsidP="00000000" w:rsidRDefault="00000000" w:rsidRPr="00000000" w14:paraId="000005D0">
            <w:pPr>
              <w:rPr>
                <w:sz w:val="22"/>
                <w:szCs w:val="22"/>
              </w:rPr>
            </w:pPr>
            <w:r w:rsidDel="00000000" w:rsidR="00000000" w:rsidRPr="00000000">
              <w:rPr>
                <w:rtl w:val="0"/>
              </w:rPr>
            </w:r>
          </w:p>
        </w:tc>
      </w:tr>
    </w:tbl>
    <w:p w:rsidR="00000000" w:rsidDel="00000000" w:rsidP="00000000" w:rsidRDefault="00000000" w:rsidRPr="00000000" w14:paraId="000005D1">
      <w:pPr>
        <w:rPr>
          <w:sz w:val="22"/>
          <w:szCs w:val="22"/>
        </w:rPr>
      </w:pPr>
      <w:r w:rsidDel="00000000" w:rsidR="00000000" w:rsidRPr="00000000">
        <w:rPr>
          <w:rtl w:val="0"/>
        </w:rPr>
      </w:r>
    </w:p>
    <w:p w:rsidR="00000000" w:rsidDel="00000000" w:rsidP="00000000" w:rsidRDefault="00000000" w:rsidRPr="00000000" w14:paraId="000005D2">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Таблиця 3.1i: </w:t>
      </w:r>
      <w:r xmlns:w="http://schemas.openxmlformats.org/wordprocessingml/2006/main" w:rsidDel="00000000" w:rsidR="00000000" w:rsidRPr="00000000">
        <w:rPr>
          <w:b w:val="1"/>
          <w:sz w:val="22"/>
          <w:szCs w:val="22"/>
          <w:rtl w:val="0"/>
        </w:rPr>
        <w:tab xmlns:w="http://schemas.openxmlformats.org/wordprocessingml/2006/main"/>
      </w:r>
      <w:r xmlns:w="http://schemas.openxmlformats.org/wordprocessingml/2006/main" w:rsidDel="00000000" w:rsidR="00000000" w:rsidRPr="00000000">
        <w:rPr>
          <w:b w:val="1"/>
          <w:sz w:val="22"/>
          <w:szCs w:val="22"/>
          <w:rtl w:val="0"/>
        </w:rPr>
        <w:t xml:space="preserve">Позиції «Інших категорій витрат» (наприклад, товари та послуги, що виставлені за внутрішніми рахунками)</w:t>
      </w:r>
    </w:p>
    <w:p w:rsidR="00000000" w:rsidDel="00000000" w:rsidP="00000000" w:rsidRDefault="00000000" w:rsidRPr="00000000" w14:paraId="000005D3">
      <w:pPr xmlns:w="http://schemas.openxmlformats.org/wordprocessingml/2006/main">
        <w:rPr>
          <w:i w:val="1"/>
          <w:sz w:val="22"/>
          <w:szCs w:val="22"/>
        </w:rPr>
      </w:pPr>
      <w:r xmlns:w="http://schemas.openxmlformats.org/wordprocessingml/2006/main" w:rsidDel="00000000" w:rsidR="00000000" w:rsidRPr="00000000">
        <w:rPr>
          <w:i w:val="1"/>
          <w:sz w:val="22"/>
          <w:szCs w:val="22"/>
          <w:highlight w:val="yellow"/>
          <w:rtl w:val="0"/>
        </w:rPr>
        <w:t xml:space="preserve">Будь ласка, заповніть таблицю нижче для кожного учасника, який бажає задекларувати витрати за іншими категоріями витрат (наприклад, товари та послуги, на які виставлено рахунки внутрішньо), незалежно від відсотка витрат на персонал.</w:t>
      </w:r>
    </w:p>
    <w:tbl>
      <w:tblPr>
        <w:tblStyle w:val="Table24"/>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gridSpan w:val="3"/>
            <w:shd w:fill="b5c1df" w:val="clear"/>
          </w:tcPr>
          <w:p w:rsidR="00000000" w:rsidDel="00000000" w:rsidP="00000000" w:rsidRDefault="00000000" w:rsidRPr="00000000" w14:paraId="000005D4">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Номер учасника/Коротка назва</w:t>
            </w:r>
          </w:p>
        </w:tc>
      </w:tr>
      <w:tr>
        <w:trPr>
          <w:cantSplit w:val="0"/>
          <w:tblHeader w:val="0"/>
        </w:trPr>
        <w:tc>
          <w:tcPr>
            <w:shd w:fill="b5c1df" w:val="clear"/>
          </w:tcPr>
          <w:p w:rsidR="00000000" w:rsidDel="00000000" w:rsidP="00000000" w:rsidRDefault="00000000" w:rsidRPr="00000000" w14:paraId="000005D7">
            <w:pPr>
              <w:rPr>
                <w:b w:val="1"/>
                <w:sz w:val="22"/>
                <w:szCs w:val="22"/>
              </w:rPr>
            </w:pPr>
            <w:r w:rsidDel="00000000" w:rsidR="00000000" w:rsidRPr="00000000">
              <w:rPr>
                <w:rtl w:val="0"/>
              </w:rPr>
            </w:r>
          </w:p>
        </w:tc>
        <w:tc>
          <w:tcPr>
            <w:shd w:fill="b5c1df" w:val="clear"/>
          </w:tcPr>
          <w:p w:rsidR="00000000" w:rsidDel="00000000" w:rsidP="00000000" w:rsidRDefault="00000000" w:rsidRPr="00000000" w14:paraId="000005D8">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Вартість (€)</w:t>
            </w:r>
          </w:p>
        </w:tc>
        <w:tc>
          <w:tcPr>
            <w:shd w:fill="b5c1df" w:val="clear"/>
          </w:tcPr>
          <w:p w:rsidR="00000000" w:rsidDel="00000000" w:rsidP="00000000" w:rsidRDefault="00000000" w:rsidRPr="00000000" w14:paraId="000005D9">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Обґрунтування</w:t>
            </w:r>
          </w:p>
        </w:tc>
      </w:tr>
      <w:tr>
        <w:trPr>
          <w:cantSplit w:val="0"/>
          <w:tblHeader w:val="0"/>
        </w:trPr>
        <w:tc>
          <w:tcPr>
            <w:shd w:fill="b5c1df" w:val="clear"/>
          </w:tcPr>
          <w:p w:rsidR="00000000" w:rsidDel="00000000" w:rsidP="00000000" w:rsidRDefault="00000000" w:rsidRPr="00000000" w14:paraId="000005DA">
            <w:pPr xmlns:w="http://schemas.openxmlformats.org/wordprocessingml/2006/main">
              <w:jc w:val="right"/>
              <w:rPr>
                <w:b w:val="1"/>
                <w:sz w:val="22"/>
                <w:szCs w:val="22"/>
              </w:rPr>
            </w:pPr>
            <w:r xmlns:w="http://schemas.openxmlformats.org/wordprocessingml/2006/main" w:rsidDel="00000000" w:rsidR="00000000" w:rsidRPr="00000000">
              <w:rPr>
                <w:b w:val="1"/>
                <w:sz w:val="22"/>
                <w:szCs w:val="22"/>
                <w:rtl w:val="0"/>
              </w:rPr>
              <w:t xml:space="preserve">Товари та послуги, що виставлені на внутрішньому рахунку</w:t>
            </w:r>
          </w:p>
        </w:tc>
        <w:tc>
          <w:tcPr/>
          <w:p w:rsidR="00000000" w:rsidDel="00000000" w:rsidP="00000000" w:rsidRDefault="00000000" w:rsidRPr="00000000" w14:paraId="000005DB">
            <w:pPr>
              <w:rPr>
                <w:sz w:val="22"/>
                <w:szCs w:val="22"/>
              </w:rPr>
            </w:pPr>
            <w:r w:rsidDel="00000000" w:rsidR="00000000" w:rsidRPr="00000000">
              <w:rPr>
                <w:rtl w:val="0"/>
              </w:rPr>
            </w:r>
          </w:p>
        </w:tc>
        <w:tc>
          <w:tcPr/>
          <w:p w:rsidR="00000000" w:rsidDel="00000000" w:rsidP="00000000" w:rsidRDefault="00000000" w:rsidRPr="00000000" w14:paraId="000005DC">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DD">
            <w:pPr xmlns:w="http://schemas.openxmlformats.org/wordprocessingml/2006/main">
              <w:jc w:val="right"/>
              <w:rPr>
                <w:b w:val="1"/>
                <w:sz w:val="22"/>
                <w:szCs w:val="22"/>
              </w:rPr>
            </w:pPr>
            <w:r xmlns:w="http://schemas.openxmlformats.org/wordprocessingml/2006/main" w:rsidDel="00000000" w:rsidR="00000000" w:rsidRPr="00000000">
              <w:rPr>
                <w:b w:val="1"/>
                <w:sz w:val="22"/>
                <w:szCs w:val="22"/>
                <w:rtl w:val="0"/>
              </w:rPr>
              <w:t xml:space="preserve">…</w:t>
            </w:r>
          </w:p>
        </w:tc>
        <w:tc>
          <w:tcPr/>
          <w:p w:rsidR="00000000" w:rsidDel="00000000" w:rsidP="00000000" w:rsidRDefault="00000000" w:rsidRPr="00000000" w14:paraId="000005DE">
            <w:pPr>
              <w:rPr>
                <w:sz w:val="22"/>
                <w:szCs w:val="22"/>
              </w:rPr>
            </w:pPr>
            <w:r w:rsidDel="00000000" w:rsidR="00000000" w:rsidRPr="00000000">
              <w:rPr>
                <w:rtl w:val="0"/>
              </w:rPr>
            </w:r>
          </w:p>
        </w:tc>
        <w:tc>
          <w:tcPr/>
          <w:p w:rsidR="00000000" w:rsidDel="00000000" w:rsidP="00000000" w:rsidRDefault="00000000" w:rsidRPr="00000000" w14:paraId="000005DF">
            <w:pPr>
              <w:rPr>
                <w:sz w:val="22"/>
                <w:szCs w:val="22"/>
              </w:rPr>
            </w:pPr>
            <w:r w:rsidDel="00000000" w:rsidR="00000000" w:rsidRPr="00000000">
              <w:rPr>
                <w:rtl w:val="0"/>
              </w:rPr>
            </w:r>
          </w:p>
        </w:tc>
      </w:tr>
    </w:tbl>
    <w:p w:rsidR="00000000" w:rsidDel="00000000" w:rsidP="00000000" w:rsidRDefault="00000000" w:rsidRPr="00000000" w14:paraId="000005E0">
      <w:pPr>
        <w:rPr>
          <w:sz w:val="22"/>
          <w:szCs w:val="22"/>
        </w:rPr>
      </w:pPr>
      <w:r w:rsidDel="00000000" w:rsidR="00000000" w:rsidRPr="00000000">
        <w:rPr>
          <w:rtl w:val="0"/>
        </w:rPr>
      </w:r>
    </w:p>
    <w:p w:rsidR="00000000" w:rsidDel="00000000" w:rsidP="00000000" w:rsidRDefault="00000000" w:rsidRPr="00000000" w14:paraId="000005E1">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Таблиця 3.1j: </w:t>
      </w:r>
      <w:r xmlns:w="http://schemas.openxmlformats.org/wordprocessingml/2006/main" w:rsidDel="00000000" w:rsidR="00000000" w:rsidRPr="00000000">
        <w:rPr>
          <w:b w:val="1"/>
          <w:sz w:val="22"/>
          <w:szCs w:val="22"/>
          <w:rtl w:val="0"/>
        </w:rPr>
        <w:tab xmlns:w="http://schemas.openxmlformats.org/wordprocessingml/2006/main"/>
      </w:r>
      <w:r xmlns:w="http://schemas.openxmlformats.org/wordprocessingml/2006/main" w:rsidDel="00000000" w:rsidR="00000000" w:rsidRPr="00000000">
        <w:rPr>
          <w:b w:val="1"/>
          <w:sz w:val="22"/>
          <w:szCs w:val="22"/>
          <w:rtl w:val="0"/>
        </w:rPr>
        <w:t xml:space="preserve">«Внески в натуральній формі», надані третіми сторонами</w:t>
      </w:r>
    </w:p>
    <w:p w:rsidR="00000000" w:rsidDel="00000000" w:rsidP="00000000" w:rsidRDefault="00000000" w:rsidRPr="00000000" w14:paraId="000005E2">
      <w:pPr xmlns:w="http://schemas.openxmlformats.org/wordprocessingml/2006/main">
        <w:rPr>
          <w:i w:val="1"/>
          <w:sz w:val="22"/>
          <w:szCs w:val="22"/>
        </w:rPr>
      </w:pPr>
      <w:r xmlns:w="http://schemas.openxmlformats.org/wordprocessingml/2006/main" w:rsidDel="00000000" w:rsidR="00000000" w:rsidRPr="00000000">
        <w:rPr>
          <w:i w:val="1"/>
          <w:sz w:val="22"/>
          <w:szCs w:val="22"/>
          <w:highlight w:val="yellow"/>
          <w:rtl w:val="0"/>
        </w:rPr>
        <w:t xml:space="preserve">Будь ласка, заповніть таблицю нижче для кожного учасника, який використовуватиме внески в натуральній формі (нефінансові ресурси, що надаються безкоштовно третіми сторонами). Внески в натуральній формі, надані третіми сторонами безкоштовно, декларуються учасниками як допустимі прямі витрати у відповідній категорії витрат (наприклад, витрати на персонал або витрати на придбання обладнання).</w:t>
      </w:r>
    </w:p>
    <w:tbl>
      <w:tblPr>
        <w:tblStyle w:val="Table25"/>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6"/>
        <w:gridCol w:w="1985"/>
        <w:gridCol w:w="992"/>
        <w:gridCol w:w="4992"/>
        <w:tblGridChange w:id="0">
          <w:tblGrid>
            <w:gridCol w:w="2126"/>
            <w:gridCol w:w="1985"/>
            <w:gridCol w:w="992"/>
            <w:gridCol w:w="4992"/>
          </w:tblGrid>
        </w:tblGridChange>
      </w:tblGrid>
      <w:tr>
        <w:trPr>
          <w:cantSplit w:val="0"/>
          <w:tblHeader w:val="0"/>
        </w:trPr>
        <w:tc>
          <w:tcPr>
            <w:gridSpan w:val="4"/>
            <w:shd w:fill="b5c1df" w:val="clear"/>
          </w:tcPr>
          <w:p w:rsidR="00000000" w:rsidDel="00000000" w:rsidP="00000000" w:rsidRDefault="00000000" w:rsidRPr="00000000" w14:paraId="000005E3">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Номер учасника/Коротка назва</w:t>
            </w:r>
          </w:p>
        </w:tc>
      </w:tr>
      <w:tr>
        <w:trPr>
          <w:cantSplit w:val="0"/>
          <w:tblHeader w:val="0"/>
        </w:trPr>
        <w:tc>
          <w:tcPr>
            <w:shd w:fill="b5c1df" w:val="clear"/>
          </w:tcPr>
          <w:p w:rsidR="00000000" w:rsidDel="00000000" w:rsidP="00000000" w:rsidRDefault="00000000" w:rsidRPr="00000000" w14:paraId="000005E7">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Назва третьої сторони</w:t>
            </w:r>
          </w:p>
        </w:tc>
        <w:tc>
          <w:tcPr>
            <w:shd w:fill="b5c1df" w:val="clear"/>
          </w:tcPr>
          <w:p w:rsidR="00000000" w:rsidDel="00000000" w:rsidP="00000000" w:rsidRDefault="00000000" w:rsidRPr="00000000" w14:paraId="000005E8">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Категорія</w:t>
            </w:r>
          </w:p>
        </w:tc>
        <w:tc>
          <w:tcPr>
            <w:shd w:fill="b5c1df" w:val="clear"/>
          </w:tcPr>
          <w:p w:rsidR="00000000" w:rsidDel="00000000" w:rsidP="00000000" w:rsidRDefault="00000000" w:rsidRPr="00000000" w14:paraId="000005E9">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Вартість (€)</w:t>
            </w:r>
          </w:p>
        </w:tc>
        <w:tc>
          <w:tcPr>
            <w:shd w:fill="b5c1df" w:val="clear"/>
          </w:tcPr>
          <w:p w:rsidR="00000000" w:rsidDel="00000000" w:rsidP="00000000" w:rsidRDefault="00000000" w:rsidRPr="00000000" w14:paraId="000005EA">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Обґрунтування</w:t>
            </w:r>
          </w:p>
        </w:tc>
      </w:tr>
      <w:tr>
        <w:trPr>
          <w:cantSplit w:val="0"/>
          <w:tblHeader w:val="0"/>
        </w:trPr>
        <w:tc>
          <w:tcPr/>
          <w:p w:rsidR="00000000" w:rsidDel="00000000" w:rsidP="00000000" w:rsidRDefault="00000000" w:rsidRPr="00000000" w14:paraId="000005EB">
            <w:pPr>
              <w:jc w:val="right"/>
              <w:rPr>
                <w:b w:val="1"/>
                <w:sz w:val="22"/>
                <w:szCs w:val="22"/>
              </w:rPr>
            </w:pPr>
            <w:r w:rsidDel="00000000" w:rsidR="00000000" w:rsidRPr="00000000">
              <w:rPr>
                <w:rtl w:val="0"/>
              </w:rPr>
            </w:r>
          </w:p>
        </w:tc>
        <w:tc>
          <w:tcPr/>
          <w:p w:rsidR="00000000" w:rsidDel="00000000" w:rsidP="00000000" w:rsidRDefault="00000000" w:rsidRPr="00000000" w14:paraId="000005EC">
            <w:pPr xmlns:w="http://schemas.openxmlformats.org/wordprocessingml/2006/main">
              <w:rPr>
                <w:b w:val="1"/>
                <w:sz w:val="22"/>
                <w:szCs w:val="22"/>
              </w:rPr>
            </w:pPr>
            <w:r xmlns:w="http://schemas.openxmlformats.org/wordprocessingml/2006/main" w:rsidDel="00000000" w:rsidR="00000000" w:rsidRPr="00000000">
              <w:rPr>
                <w:b w:val="1"/>
                <w:sz w:val="22"/>
                <w:szCs w:val="22"/>
                <w:rtl w:val="0"/>
              </w:rPr>
              <w:t xml:space="preserve">Виберіть між</w:t>
            </w:r>
          </w:p>
          <w:p w:rsidR="00000000" w:rsidDel="00000000" w:rsidP="00000000" w:rsidRDefault="00000000" w:rsidRPr="00000000" w14:paraId="000005ED">
            <w:pPr xmlns:w="http://schemas.openxmlformats.org/wordprocessingml/2006/main">
              <w:rPr>
                <w:i w:val="1"/>
                <w:color w:val="4aa55b"/>
                <w:sz w:val="22"/>
                <w:szCs w:val="22"/>
              </w:rPr>
            </w:pPr>
            <w:r xmlns:w="http://schemas.openxmlformats.org/wordprocessingml/2006/main" w:rsidDel="00000000" w:rsidR="00000000" w:rsidRPr="00000000">
              <w:rPr>
                <w:color w:val="595959"/>
                <w:sz w:val="22"/>
                <w:szCs w:val="22"/>
                <w:rtl w:val="0"/>
              </w:rPr>
              <w:t xml:space="preserve">Відряджений персонал</w:t>
            </w:r>
          </w:p>
          <w:p w:rsidR="00000000" w:rsidDel="00000000" w:rsidP="00000000" w:rsidRDefault="00000000" w:rsidRPr="00000000" w14:paraId="000005EE">
            <w:pPr xmlns:w="http://schemas.openxmlformats.org/wordprocessingml/2006/main">
              <w:rPr>
                <w:i w:val="1"/>
                <w:color w:val="4aa55b"/>
                <w:sz w:val="22"/>
                <w:szCs w:val="22"/>
              </w:rPr>
            </w:pPr>
            <w:r xmlns:w="http://schemas.openxmlformats.org/wordprocessingml/2006/main" w:rsidDel="00000000" w:rsidR="00000000" w:rsidRPr="00000000">
              <w:rPr>
                <w:color w:val="595959"/>
                <w:sz w:val="22"/>
                <w:szCs w:val="22"/>
                <w:rtl w:val="0"/>
              </w:rPr>
              <w:t xml:space="preserve">Проїзд та проживання</w:t>
            </w:r>
          </w:p>
          <w:p w:rsidR="00000000" w:rsidDel="00000000" w:rsidP="00000000" w:rsidRDefault="00000000" w:rsidRPr="00000000" w14:paraId="000005EF">
            <w:pPr xmlns:w="http://schemas.openxmlformats.org/wordprocessingml/2006/main">
              <w:rPr>
                <w:i w:val="1"/>
                <w:color w:val="4aa55b"/>
                <w:sz w:val="22"/>
                <w:szCs w:val="22"/>
              </w:rPr>
            </w:pPr>
            <w:r xmlns:w="http://schemas.openxmlformats.org/wordprocessingml/2006/main" w:rsidDel="00000000" w:rsidR="00000000" w:rsidRPr="00000000">
              <w:rPr>
                <w:color w:val="595959"/>
                <w:sz w:val="22"/>
                <w:szCs w:val="22"/>
                <w:rtl w:val="0"/>
              </w:rPr>
              <w:t xml:space="preserve">Обладнання</w:t>
            </w:r>
          </w:p>
          <w:p w:rsidR="00000000" w:rsidDel="00000000" w:rsidP="00000000" w:rsidRDefault="00000000" w:rsidRPr="00000000" w14:paraId="000005F0">
            <w:pPr xmlns:w="http://schemas.openxmlformats.org/wordprocessingml/2006/main">
              <w:rPr>
                <w:color w:val="595959"/>
                <w:sz w:val="22"/>
                <w:szCs w:val="22"/>
              </w:rPr>
            </w:pPr>
            <w:r xmlns:w="http://schemas.openxmlformats.org/wordprocessingml/2006/main" w:rsidDel="00000000" w:rsidR="00000000" w:rsidRPr="00000000">
              <w:rPr>
                <w:color w:val="595959"/>
                <w:sz w:val="22"/>
                <w:szCs w:val="22"/>
                <w:rtl w:val="0"/>
              </w:rPr>
              <w:t xml:space="preserve">Інші товари, роботи та послуги</w:t>
            </w:r>
          </w:p>
          <w:p w:rsidR="00000000" w:rsidDel="00000000" w:rsidP="00000000" w:rsidRDefault="00000000" w:rsidRPr="00000000" w14:paraId="000005F1">
            <w:pPr xmlns:w="http://schemas.openxmlformats.org/wordprocessingml/2006/main">
              <w:rPr>
                <w:b w:val="1"/>
                <w:sz w:val="22"/>
                <w:szCs w:val="22"/>
              </w:rPr>
            </w:pPr>
            <w:r xmlns:w="http://schemas.openxmlformats.org/wordprocessingml/2006/main" w:rsidDel="00000000" w:rsidR="00000000" w:rsidRPr="00000000">
              <w:rPr>
                <w:color w:val="595959"/>
                <w:sz w:val="22"/>
                <w:szCs w:val="22"/>
                <w:rtl w:val="0"/>
              </w:rPr>
              <w:t xml:space="preserve">Товари та послуги, що виставлені на внутрішньому рахунці</w:t>
            </w:r>
          </w:p>
        </w:tc>
        <w:tc>
          <w:tcPr/>
          <w:p w:rsidR="00000000" w:rsidDel="00000000" w:rsidP="00000000" w:rsidRDefault="00000000" w:rsidRPr="00000000" w14:paraId="000005F2">
            <w:pPr>
              <w:rPr>
                <w:sz w:val="22"/>
                <w:szCs w:val="22"/>
              </w:rPr>
            </w:pPr>
            <w:r w:rsidDel="00000000" w:rsidR="00000000" w:rsidRPr="00000000">
              <w:rPr>
                <w:rtl w:val="0"/>
              </w:rPr>
            </w:r>
          </w:p>
        </w:tc>
        <w:tc>
          <w:tcPr/>
          <w:p w:rsidR="00000000" w:rsidDel="00000000" w:rsidP="00000000" w:rsidRDefault="00000000" w:rsidRPr="00000000" w14:paraId="000005F3">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F4">
            <w:pPr>
              <w:jc w:val="right"/>
              <w:rPr>
                <w:b w:val="1"/>
                <w:sz w:val="22"/>
                <w:szCs w:val="22"/>
              </w:rPr>
            </w:pPr>
            <w:r w:rsidDel="00000000" w:rsidR="00000000" w:rsidRPr="00000000">
              <w:rPr>
                <w:rtl w:val="0"/>
              </w:rPr>
            </w:r>
          </w:p>
        </w:tc>
        <w:tc>
          <w:tcPr/>
          <w:p w:rsidR="00000000" w:rsidDel="00000000" w:rsidP="00000000" w:rsidRDefault="00000000" w:rsidRPr="00000000" w14:paraId="000005F5">
            <w:pPr>
              <w:jc w:val="right"/>
              <w:rPr>
                <w:b w:val="1"/>
                <w:sz w:val="22"/>
                <w:szCs w:val="22"/>
              </w:rPr>
            </w:pPr>
            <w:r w:rsidDel="00000000" w:rsidR="00000000" w:rsidRPr="00000000">
              <w:rPr>
                <w:rtl w:val="0"/>
              </w:rPr>
            </w:r>
          </w:p>
        </w:tc>
        <w:tc>
          <w:tcPr/>
          <w:p w:rsidR="00000000" w:rsidDel="00000000" w:rsidP="00000000" w:rsidRDefault="00000000" w:rsidRPr="00000000" w14:paraId="000005F6">
            <w:pPr>
              <w:rPr>
                <w:sz w:val="22"/>
                <w:szCs w:val="22"/>
              </w:rPr>
            </w:pPr>
            <w:r w:rsidDel="00000000" w:rsidR="00000000" w:rsidRPr="00000000">
              <w:rPr>
                <w:rtl w:val="0"/>
              </w:rPr>
            </w:r>
          </w:p>
        </w:tc>
        <w:tc>
          <w:tcPr/>
          <w:p w:rsidR="00000000" w:rsidDel="00000000" w:rsidP="00000000" w:rsidRDefault="00000000" w:rsidRPr="00000000" w14:paraId="000005F7">
            <w:pPr>
              <w:rPr>
                <w:sz w:val="22"/>
                <w:szCs w:val="22"/>
              </w:rPr>
            </w:pPr>
            <w:r w:rsidDel="00000000" w:rsidR="00000000" w:rsidRPr="00000000">
              <w:rPr>
                <w:rtl w:val="0"/>
              </w:rPr>
            </w:r>
          </w:p>
        </w:tc>
      </w:tr>
    </w:tbl>
    <w:p w:rsidR="00000000" w:rsidDel="00000000" w:rsidP="00000000" w:rsidRDefault="00000000" w:rsidRPr="00000000" w14:paraId="000005F8">
      <w:pPr>
        <w:rPr>
          <w:sz w:val="22"/>
          <w:szCs w:val="22"/>
        </w:rPr>
      </w:pPr>
      <w:r w:rsidDel="00000000" w:rsidR="00000000" w:rsidRPr="00000000">
        <w:rPr>
          <w:rtl w:val="0"/>
        </w:rPr>
      </w:r>
    </w:p>
    <w:p w:rsidR="00000000" w:rsidDel="00000000" w:rsidP="00000000" w:rsidRDefault="00000000" w:rsidRPr="00000000" w14:paraId="000005F9">
      <w:pPr xmlns:w="http://schemas.openxmlformats.org/wordprocessingml/2006/main">
        <w:rPr>
          <w:color w:val="b5b5b5"/>
          <w:sz w:val="22"/>
          <w:szCs w:val="22"/>
        </w:rPr>
      </w:pPr>
      <w:r xmlns:w="http://schemas.openxmlformats.org/wordprocessingml/2006/main" w:rsidDel="00000000" w:rsidR="00000000" w:rsidRPr="00000000">
        <w:rPr>
          <w:smallCaps w:val="1"/>
          <w:color w:val="b5b5b5"/>
          <w:sz w:val="22"/>
          <w:szCs w:val="22"/>
          <w:rtl w:val="0"/>
        </w:rPr>
        <w:t xml:space="preserve">#§QUA-LIT-QL§# </w:t>
      </w:r>
      <w:r xmlns:w="http://schemas.openxmlformats.org/wordprocessingml/2006/main" w:rsidDel="00000000" w:rsidR="00000000" w:rsidRPr="00000000">
        <w:rPr>
          <w:color w:val="b5b5b5"/>
          <w:sz w:val="22"/>
          <w:szCs w:val="22"/>
          <w:rtl w:val="0"/>
        </w:rPr>
        <w:t xml:space="preserve">#§WRK-PLA-WP§#</w:t>
      </w:r>
    </w:p>
    <w:p w:rsidR="00000000" w:rsidDel="00000000" w:rsidP="00000000" w:rsidRDefault="00000000" w:rsidRPr="00000000" w14:paraId="000005FA">
      <w:pPr>
        <w:pBdr>
          <w:top w:space="0" w:sz="0" w:val="nil"/>
          <w:left w:space="0" w:sz="0" w:val="nil"/>
          <w:bottom w:space="0" w:sz="0" w:val="nil"/>
          <w:right w:space="0" w:sz="0" w:val="nil"/>
          <w:between w:space="0" w:sz="0" w:val="nil"/>
        </w:pBdr>
        <w:jc w:val="both"/>
        <w:rPr>
          <w:b w:val="1"/>
          <w:color w:val="000000"/>
          <w:sz w:val="22"/>
          <w:szCs w:val="22"/>
        </w:rPr>
      </w:pPr>
      <w:r w:rsidDel="00000000" w:rsidR="00000000" w:rsidRPr="00000000">
        <w:rPr>
          <w:rtl w:val="0"/>
        </w:rPr>
      </w:r>
    </w:p>
    <w:p w:rsidR="00000000" w:rsidDel="00000000" w:rsidP="00000000" w:rsidRDefault="00000000" w:rsidRPr="00000000" w14:paraId="000005FB">
      <w:pPr>
        <w:widowControl w:val="0"/>
        <w:rPr>
          <w:color w:val="000000"/>
          <w:sz w:val="22"/>
          <w:szCs w:val="22"/>
        </w:rPr>
      </w:pPr>
      <w:r w:rsidDel="00000000" w:rsidR="00000000" w:rsidRPr="00000000">
        <w:rPr>
          <w:rtl w:val="0"/>
        </w:rPr>
      </w:r>
    </w:p>
    <w:p w:rsidR="00000000" w:rsidDel="00000000" w:rsidP="00000000" w:rsidRDefault="00000000" w:rsidRPr="00000000" w14:paraId="000005FC">
      <w:pPr xmlns:w="http://schemas.openxmlformats.org/wordprocessingml/2006/main">
        <w:widowControl w:val="0"/>
        <w:pBdr>
          <w:top w:space="0" w:sz="0" w:val="nil"/>
          <w:left w:space="0" w:sz="0" w:val="nil"/>
          <w:bottom w:space="0" w:sz="0" w:val="nil"/>
          <w:right w:space="0" w:sz="0" w:val="nil"/>
          <w:between w:space="0" w:sz="0" w:val="nil"/>
        </w:pBdr>
        <w:shd w:fill="bdd7ee" w:val="clear"/>
        <w:spacing w:after="20" w:before="40" w:lineRule="auto"/>
        <w:ind w:left="720" w:hanging="720"/>
        <w:jc w:val="both"/>
        <w:rPr>
          <w:b w:val="1"/>
          <w:color w:val="000000"/>
          <w:sz w:val="22"/>
          <w:szCs w:val="22"/>
        </w:rPr>
      </w:pPr>
      <w:r xmlns:w="http://schemas.openxmlformats.org/wordprocessingml/2006/main" w:rsidDel="00000000" w:rsidR="00000000" w:rsidRPr="00000000">
        <w:rPr>
          <w:b w:val="1"/>
          <w:color w:val="000000"/>
          <w:sz w:val="22"/>
          <w:szCs w:val="22"/>
          <w:rtl w:val="0"/>
        </w:rPr>
        <w:t xml:space="preserve">3.2. Можливість учасників та консорціуму в цілому </w:t>
      </w:r>
      <w:r xmlns:w="http://schemas.openxmlformats.org/wordprocessingml/2006/main" w:rsidDel="00000000" w:rsidR="00000000" w:rsidRPr="00000000">
        <w:rPr>
          <w:color w:val="a6a6a6"/>
          <w:sz w:val="18"/>
          <w:szCs w:val="18"/>
          <w:rtl w:val="0"/>
        </w:rPr>
        <w:t xml:space="preserve">#@CON-SOR-CS@# #@PRJ-MGT-PM@#</w:t>
      </w:r>
      <w:r xmlns:w="http://schemas.openxmlformats.org/wordprocessingml/2006/main" w:rsidDel="00000000" w:rsidR="00000000" w:rsidRPr="00000000">
        <w:rPr>
          <w:sz w:val="18"/>
          <w:szCs w:val="18"/>
          <w:rtl w:val="0"/>
        </w:rPr>
        <w:t xml:space="preserve"> </w:t>
      </w:r>
    </w:p>
    <w:p w:rsidR="00000000" w:rsidDel="00000000" w:rsidP="00000000" w:rsidRDefault="00000000" w:rsidRPr="00000000" w14:paraId="000005FD">
      <w:pPr xmlns:w="http://schemas.openxmlformats.org/wordprocessingml/2006/main">
        <w:widowControl w:val="0"/>
        <w:ind w:left="426" w:hanging="426"/>
        <w:rPr>
          <w:color w:val="000000"/>
          <w:sz w:val="22"/>
          <w:szCs w:val="22"/>
        </w:rPr>
      </w:pPr>
      <w:r xmlns:w="http://schemas.openxmlformats.org/wordprocessingml/2006/main" w:rsidDel="00000000" w:rsidR="00000000" w:rsidRPr="00000000">
        <w:rPr>
          <w:sz w:val="22"/>
          <w:szCs w:val="22"/>
          <w:rtl w:val="0"/>
        </w:rPr>
        <w:t xml:space="preserve">[наприклад, 3 сторінки]</w:t>
      </w:r>
    </w:p>
    <w:p w:rsidR="00000000" w:rsidDel="00000000" w:rsidP="00000000" w:rsidRDefault="00000000" w:rsidRPr="00000000" w14:paraId="000005FE">
      <w:pPr>
        <w:jc w:val="both"/>
        <w:rPr>
          <w:b w:val="1"/>
          <w:sz w:val="22"/>
          <w:szCs w:val="22"/>
        </w:rPr>
      </w:pPr>
      <w:r w:rsidDel="00000000" w:rsidR="00000000" w:rsidRPr="00000000">
        <w:rPr>
          <w:rtl w:val="0"/>
        </w:rPr>
      </w:r>
    </w:p>
    <w:p w:rsidR="00000000" w:rsidDel="00000000" w:rsidP="00000000" w:rsidRDefault="00000000" w:rsidRPr="00000000" w14:paraId="000005FF">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3.2.1 Опис консорціуму та його взаємодоповнюваність</w:t>
      </w:r>
    </w:p>
    <w:p w:rsidR="00000000" w:rsidDel="00000000" w:rsidP="00000000" w:rsidRDefault="00000000" w:rsidRPr="00000000" w14:paraId="00000600">
      <w:pPr>
        <w:ind w:firstLine="369"/>
        <w:jc w:val="both"/>
        <w:rPr>
          <w:sz w:val="22"/>
          <w:szCs w:val="22"/>
        </w:rPr>
      </w:pPr>
      <w:r w:rsidDel="00000000" w:rsidR="00000000" w:rsidRPr="00000000">
        <w:rPr>
          <w:rtl w:val="0"/>
        </w:rPr>
      </w:r>
    </w:p>
    <w:p w:rsidR="00000000" w:rsidDel="00000000" w:rsidP="00000000" w:rsidRDefault="00000000" w:rsidRPr="00000000" w14:paraId="00000601">
      <w:pPr xmlns:w="http://schemas.openxmlformats.org/wordprocessingml/2006/main">
        <w:ind w:firstLine="369"/>
        <w:jc w:val="both"/>
        <w:rPr>
          <w:i w:val="1"/>
          <w:sz w:val="22"/>
          <w:szCs w:val="22"/>
          <w:highlight w:val="yellow"/>
        </w:rPr>
      </w:pPr>
      <w:r xmlns:w="http://schemas.openxmlformats.org/wordprocessingml/2006/main" w:rsidDel="00000000" w:rsidR="00000000" w:rsidRPr="00000000">
        <w:rPr>
          <w:i w:val="1"/>
          <w:sz w:val="22"/>
          <w:szCs w:val="22"/>
          <w:highlight w:val="yellow"/>
          <w:rtl w:val="0"/>
        </w:rPr>
        <w:t xml:space="preserve">Окремі учасники консорціуму описані в окремому розділі Частини А. Немає потреби повторювати цю інформацію тут.</w:t>
      </w:r>
    </w:p>
    <w:p w:rsidR="00000000" w:rsidDel="00000000" w:rsidP="00000000" w:rsidRDefault="00000000" w:rsidRPr="00000000" w14:paraId="00000602">
      <w:pPr xmlns:w="http://schemas.openxmlformats.org/wordprocessingml/2006/main">
        <w:numPr>
          <w:ilvl w:val="0"/>
          <w:numId w:val="19"/>
        </w:numPr>
        <w:ind w:left="726" w:hanging="357"/>
        <w:jc w:val="both"/>
        <w:rPr>
          <w:sz w:val="22"/>
          <w:szCs w:val="22"/>
          <w:highlight w:val="yellow"/>
        </w:rPr>
      </w:pPr>
      <w:r xmlns:w="http://schemas.openxmlformats.org/wordprocessingml/2006/main" w:rsidDel="00000000" w:rsidR="00000000" w:rsidRPr="00000000">
        <w:rPr>
          <w:sz w:val="22"/>
          <w:szCs w:val="22"/>
          <w:highlight w:val="yellow"/>
          <w:rtl w:val="0"/>
        </w:rPr>
        <w:t xml:space="preserve">Опишіть консорціум. Як він відповідає цілям проєкту та об’єднує необхідні дисциплінарні та міждисциплінарні знання? Покажіть, як це включає експертизу в соціальних та гуманітарних науках, практиках відкритої науки та гендерних аспектах досліджень та інновацій, за потреби. Включіть до опису афілійовані організації та асоційованих партнерів, якщо такі є.</w:t>
      </w:r>
    </w:p>
    <w:p w:rsidR="00000000" w:rsidDel="00000000" w:rsidP="00000000" w:rsidRDefault="00000000" w:rsidRPr="00000000" w14:paraId="00000603">
      <w:pPr xmlns:w="http://schemas.openxmlformats.org/wordprocessingml/2006/main">
        <w:numPr>
          <w:ilvl w:val="0"/>
          <w:numId w:val="19"/>
        </w:numPr>
        <w:ind w:left="726" w:hanging="357"/>
        <w:jc w:val="both"/>
        <w:rPr>
          <w:sz w:val="22"/>
          <w:szCs w:val="22"/>
          <w:highlight w:val="yellow"/>
        </w:rPr>
      </w:pPr>
      <w:r xmlns:w="http://schemas.openxmlformats.org/wordprocessingml/2006/main" w:rsidDel="00000000" w:rsidR="00000000" w:rsidRPr="00000000">
        <w:rPr>
          <w:sz w:val="22"/>
          <w:szCs w:val="22"/>
          <w:highlight w:val="yellow"/>
          <w:rtl w:val="0"/>
        </w:rPr>
        <w:t xml:space="preserve">Покажіть, як партнери матимуть доступ до критично важливої інфраструктури, необхідної для виконання проектної діяльності.</w:t>
      </w:r>
    </w:p>
    <w:p w:rsidR="00000000" w:rsidDel="00000000" w:rsidP="00000000" w:rsidRDefault="00000000" w:rsidRPr="00000000" w14:paraId="00000604">
      <w:pPr xmlns:w="http://schemas.openxmlformats.org/wordprocessingml/2006/main">
        <w:numPr>
          <w:ilvl w:val="0"/>
          <w:numId w:val="19"/>
        </w:numPr>
        <w:ind w:left="726" w:hanging="357"/>
        <w:jc w:val="both"/>
        <w:rPr>
          <w:sz w:val="22"/>
          <w:szCs w:val="22"/>
          <w:highlight w:val="yellow"/>
        </w:rPr>
      </w:pPr>
      <w:r xmlns:w="http://schemas.openxmlformats.org/wordprocessingml/2006/main" w:rsidDel="00000000" w:rsidR="00000000" w:rsidRPr="00000000">
        <w:rPr>
          <w:sz w:val="22"/>
          <w:szCs w:val="22"/>
          <w:highlight w:val="yellow"/>
          <w:rtl w:val="0"/>
        </w:rPr>
        <w:t xml:space="preserve">Опишіть, як учасники доповнюють один одного (та розгляньте ланцюжок створення вартості, де це доречно)</w:t>
      </w:r>
    </w:p>
    <w:p w:rsidR="00000000" w:rsidDel="00000000" w:rsidP="00000000" w:rsidRDefault="00000000" w:rsidRPr="00000000" w14:paraId="00000605">
      <w:pPr xmlns:w="http://schemas.openxmlformats.org/wordprocessingml/2006/main">
        <w:numPr>
          <w:ilvl w:val="0"/>
          <w:numId w:val="19"/>
        </w:numPr>
        <w:ind w:left="726" w:hanging="357"/>
        <w:jc w:val="both"/>
        <w:rPr>
          <w:sz w:val="22"/>
          <w:szCs w:val="22"/>
          <w:highlight w:val="yellow"/>
        </w:rPr>
      </w:pPr>
      <w:r xmlns:w="http://schemas.openxmlformats.org/wordprocessingml/2006/main" w:rsidDel="00000000" w:rsidR="00000000" w:rsidRPr="00000000">
        <w:rPr>
          <w:sz w:val="22"/>
          <w:szCs w:val="22"/>
          <w:highlight w:val="yellow"/>
          <w:rtl w:val="0"/>
        </w:rPr>
        <w:t xml:space="preserve">Яким чином кожен з них робить свій внесок у проєкт? Покажіть, що кожен має дійсну роль та достатні ресурси в проєкті для виконання цієї ролі.</w:t>
      </w:r>
    </w:p>
    <w:p w:rsidR="00000000" w:rsidDel="00000000" w:rsidP="00000000" w:rsidRDefault="00000000" w:rsidRPr="00000000" w14:paraId="00000606">
      <w:pPr xmlns:w="http://schemas.openxmlformats.org/wordprocessingml/2006/main">
        <w:numPr>
          <w:ilvl w:val="0"/>
          <w:numId w:val="19"/>
        </w:numPr>
        <w:ind w:left="726" w:hanging="357"/>
        <w:jc w:val="both"/>
        <w:rPr>
          <w:sz w:val="22"/>
          <w:szCs w:val="22"/>
          <w:highlight w:val="yellow"/>
        </w:rPr>
      </w:pPr>
      <w:r xmlns:w="http://schemas.openxmlformats.org/wordprocessingml/2006/main" w:rsidDel="00000000" w:rsidR="00000000" w:rsidRPr="00000000">
        <w:rPr>
          <w:sz w:val="22"/>
          <w:szCs w:val="22"/>
          <w:highlight w:val="yellow"/>
          <w:rtl w:val="0"/>
        </w:rPr>
        <w:t xml:space="preserve">Якщо можливо, опишіть промислову/комерційну участь у проекті для забезпечення використання результатів та поясніть, чому це узгоджується з конкретними заходами, запропонованими для використання результатів проекту, та допоможе їм досягти їх (див. розділ 2.2).</w:t>
      </w:r>
    </w:p>
    <w:p w:rsidR="00000000" w:rsidDel="00000000" w:rsidP="00000000" w:rsidRDefault="00000000" w:rsidRPr="00000000" w14:paraId="00000607">
      <w:pPr>
        <w:jc w:val="both"/>
        <w:rPr>
          <w:sz w:val="22"/>
          <w:szCs w:val="22"/>
          <w:highlight w:val="yellow"/>
        </w:rPr>
      </w:pPr>
      <w:r w:rsidDel="00000000" w:rsidR="00000000" w:rsidRPr="00000000">
        <w:rPr>
          <w:rtl w:val="0"/>
        </w:rPr>
      </w:r>
    </w:p>
    <w:p w:rsidR="00000000" w:rsidDel="00000000" w:rsidP="00000000" w:rsidRDefault="00000000" w:rsidRPr="00000000" w14:paraId="00000608">
      <w:pPr>
        <w:jc w:val="both"/>
        <w:rPr>
          <w:sz w:val="22"/>
          <w:szCs w:val="22"/>
          <w:highlight w:val="yellow"/>
        </w:rPr>
      </w:pPr>
      <w:r w:rsidDel="00000000" w:rsidR="00000000" w:rsidRPr="00000000">
        <w:rPr>
          <w:rtl w:val="0"/>
        </w:rPr>
      </w:r>
    </w:p>
    <w:p w:rsidR="00000000" w:rsidDel="00000000" w:rsidP="00000000" w:rsidRDefault="00000000" w:rsidRPr="00000000" w14:paraId="00000609">
      <w:pPr xmlns:w="http://schemas.openxmlformats.org/wordprocessingml/2006/main">
        <w:spacing w:after="240" w:before="240" w:lineRule="auto"/>
        <w:rPr/>
      </w:pPr>
      <w:r xmlns:w="http://schemas.openxmlformats.org/wordprocessingml/2006/main" w:rsidDel="00000000" w:rsidR="00000000" w:rsidRPr="00000000">
        <w:rPr>
          <w:rtl w:val="0"/>
        </w:rPr>
        <w:t xml:space="preserve">Проєкт SMARTUP об’єднує міждисциплінарний та міжнародний консорціум із </w:t>
      </w:r>
      <w:r xmlns:w="http://schemas.openxmlformats.org/wordprocessingml/2006/main" w:rsidDel="00000000" w:rsidR="00000000" w:rsidRPr="00000000">
        <w:rPr>
          <w:b w:val="1"/>
          <w:rtl w:val="0"/>
        </w:rPr>
        <w:t xml:space="preserve">дванадцяти </w:t>
      </w:r>
      <w:r xmlns:w="http://schemas.openxmlformats.org/wordprocessingml/2006/main" w:rsidDel="00000000" w:rsidR="00000000" w:rsidRPr="00000000">
        <w:rPr>
          <w:rtl w:val="0"/>
        </w:rPr>
        <w:t xml:space="preserve">провідних установ, включаючи університети, дослідницькі фонди та інноваційні компанії, кожна з яких надає спеціалізований досвід для забезпечення успішної реалізації цілей проєкту. Консорціум охоплює Європу, Латинську Америку та Східну Європу, забезпечуючи динамічну платформу для обміну знаннями, інновацій та освіти, що узгоджується з Трикутником знань: освіта, дослідження та інновації.</w:t>
      </w:r>
    </w:p>
    <w:p w:rsidR="00000000" w:rsidDel="00000000" w:rsidP="00000000" w:rsidRDefault="00000000" w:rsidRPr="00000000" w14:paraId="0000060A">
      <w:pPr xmlns:w="http://schemas.openxmlformats.org/wordprocessingml/2006/main">
        <w:spacing w:after="240" w:before="240" w:lineRule="auto"/>
        <w:rPr/>
      </w:pPr>
      <w:r xmlns:w="http://schemas.openxmlformats.org/wordprocessingml/2006/main" w:rsidDel="00000000" w:rsidR="00000000" w:rsidRPr="00000000">
        <w:rPr>
          <w:rtl w:val="0"/>
        </w:rPr>
        <w:t xml:space="preserve">Кожен партнер робить свій внесок у унікальну цінність:</w:t>
      </w:r>
    </w:p>
    <w:p w:rsidR="00000000" w:rsidDel="00000000" w:rsidP="00000000" w:rsidRDefault="00000000" w:rsidRPr="00000000" w14:paraId="0000060B">
      <w:pPr xmlns:w="http://schemas.openxmlformats.org/wordprocessingml/2006/main">
        <w:spacing w:after="240" w:before="240" w:lineRule="auto"/>
        <w:rPr/>
      </w:pPr>
      <w:r xmlns:w="http://schemas.openxmlformats.org/wordprocessingml/2006/main" w:rsidDel="00000000" w:rsidR="00000000" w:rsidRPr="00000000">
        <w:rPr>
          <w:b w:val="1"/>
          <w:rtl w:val="0"/>
        </w:rPr>
        <w:t xml:space="preserve">Лісабонський університет NOVA (UNL) </w:t>
      </w:r>
      <w:r xmlns:w="http://schemas.openxmlformats.org/wordprocessingml/2006/main" w:rsidDel="00000000" w:rsidR="00000000" w:rsidRPr="00000000">
        <w:rPr>
          <w:rtl w:val="0"/>
        </w:rPr>
        <w:t xml:space="preserve">є еталоном у протеоміці та діагностиці, пропонуючи передові навчальні програми та методології в галузі медичних технологій. Відомий своїм досвідом у протеоміці та мас-спектрометрії, </w:t>
      </w:r>
      <w:r xmlns:w="http://schemas.openxmlformats.org/wordprocessingml/2006/main" w:rsidDel="00000000" w:rsidR="00000000" w:rsidRPr="00000000">
        <w:rPr>
          <w:b w:val="1"/>
          <w:rtl w:val="0"/>
        </w:rPr>
        <w:t xml:space="preserve">UNL </w:t>
      </w:r>
      <w:r xmlns:w="http://schemas.openxmlformats.org/wordprocessingml/2006/main" w:rsidDel="00000000" w:rsidR="00000000" w:rsidRPr="00000000">
        <w:rPr>
          <w:rtl w:val="0"/>
        </w:rPr>
        <w:t xml:space="preserve">робить внесок у SMARTUP, використовуючи методології, розроблені в рамках таких проектів, як Smart4Health та TaRDIS. Він пропонує практичне навчання та міждисциплінарні програми з діагностики та терапії. Bioscopegroup </w:t>
      </w:r>
      <w:r xmlns:w="http://schemas.openxmlformats.org/wordprocessingml/2006/main" w:rsidDel="00000000" w:rsidR="00000000" w:rsidRPr="00000000">
        <w:rPr>
          <w:b w:val="1"/>
          <w:rtl w:val="0"/>
        </w:rPr>
        <w:t xml:space="preserve">UNL </w:t>
      </w:r>
      <w:r xmlns:w="http://schemas.openxmlformats.org/wordprocessingml/2006/main" w:rsidDel="00000000" w:rsidR="00000000" w:rsidRPr="00000000">
        <w:rPr>
          <w:rtl w:val="0"/>
        </w:rPr>
        <w:t xml:space="preserve">сприяє міжнародній співпраці, організовуючи понад 70 міжнародних конференцій та 55 курсів, посилюючи глобальну видимість та вплив SMARTUP.</w:t>
      </w:r>
    </w:p>
    <w:p w:rsidR="00000000" w:rsidDel="00000000" w:rsidP="00000000" w:rsidRDefault="00000000" w:rsidRPr="00000000" w14:paraId="0000060C">
      <w:pPr xmlns:w="http://schemas.openxmlformats.org/wordprocessingml/2006/main">
        <w:spacing w:after="240" w:before="240" w:lineRule="auto"/>
        <w:rPr/>
      </w:pPr>
      <w:r xmlns:w="http://schemas.openxmlformats.org/wordprocessingml/2006/main" w:rsidDel="00000000" w:rsidR="00000000" w:rsidRPr="00000000">
        <w:rPr>
          <w:b w:val="1"/>
          <w:rtl w:val="0"/>
        </w:rPr>
        <w:t xml:space="preserve">Болонський університет (UNIBO) </w:t>
      </w:r>
      <w:r xmlns:w="http://schemas.openxmlformats.org/wordprocessingml/2006/main" w:rsidDel="00000000" w:rsidR="00000000" w:rsidRPr="00000000">
        <w:rPr>
          <w:rtl w:val="0"/>
        </w:rPr>
        <w:t xml:space="preserve">є лідером в інноваціях та міждисциплінарній освіті, зокрема в омікових платформах та медичній хімії. Він пропонує експертизу в омікових платформах та медичній хімії, маючи досвід у таких проектах, як TOX-OER (відкриті ресурси для навчання токсикології) та OEMONOM (дослідження природних молекул). </w:t>
      </w:r>
      <w:r xmlns:w="http://schemas.openxmlformats.org/wordprocessingml/2006/main" w:rsidDel="00000000" w:rsidR="00000000" w:rsidRPr="00000000">
        <w:rPr>
          <w:b w:val="1"/>
          <w:rtl w:val="0"/>
        </w:rPr>
        <w:t xml:space="preserve">UNIBO </w:t>
      </w:r>
      <w:r xmlns:w="http://schemas.openxmlformats.org/wordprocessingml/2006/main" w:rsidDel="00000000" w:rsidR="00000000" w:rsidRPr="00000000">
        <w:rPr>
          <w:rtl w:val="0"/>
        </w:rPr>
        <w:t xml:space="preserve">розробляє міждисциплінарні освітні модулі та сприяє інноваціям у дослідженнях нейродегенеративних та метаболічних захворювань, поєднуючи академічні кола та охорону здоров'я. Його професійні магістерські програми, такі як Судово-хімічний аналіз та Прикладні фармацевтичні науки, слугують моделями для навчальних програм SMARTUP.</w:t>
      </w:r>
    </w:p>
    <w:p w:rsidR="00000000" w:rsidDel="00000000" w:rsidP="00000000" w:rsidRDefault="00000000" w:rsidRPr="00000000" w14:paraId="0000060D">
      <w:pPr xmlns:w="http://schemas.openxmlformats.org/wordprocessingml/2006/main">
        <w:spacing w:after="240" w:before="240" w:lineRule="auto"/>
        <w:rPr/>
      </w:pPr>
      <w:r xmlns:w="http://schemas.openxmlformats.org/wordprocessingml/2006/main" w:rsidDel="00000000" w:rsidR="00000000" w:rsidRPr="00000000">
        <w:rPr>
          <w:b w:val="1"/>
          <w:rtl w:val="0"/>
        </w:rPr>
        <w:t xml:space="preserve">Університет Огайо (UOA) </w:t>
      </w:r>
      <w:r xmlns:w="http://schemas.openxmlformats.org/wordprocessingml/2006/main" w:rsidDel="00000000" w:rsidR="00000000" w:rsidRPr="00000000">
        <w:rPr>
          <w:rtl w:val="0"/>
        </w:rPr>
        <w:t xml:space="preserve">надає потужний досвід у галузі біомедицини та штучного інтелекту, сприяючи трансляційним дослідженням у молекулярній біології та прецизійній медицині. Він доповнює консорціум біомедичним потенціалом та допомагає поєднувати відкриття на основі оміки з застосуванням у сфері охорони здоров'я.</w:t>
      </w:r>
    </w:p>
    <w:p w:rsidR="00000000" w:rsidDel="00000000" w:rsidP="00000000" w:rsidRDefault="00000000" w:rsidRPr="00000000" w14:paraId="0000060E">
      <w:pPr xmlns:w="http://schemas.openxmlformats.org/wordprocessingml/2006/main">
        <w:spacing w:after="240" w:before="240" w:lineRule="auto"/>
        <w:rPr/>
      </w:pPr>
      <w:r xmlns:w="http://schemas.openxmlformats.org/wordprocessingml/2006/main" w:rsidDel="00000000" w:rsidR="00000000" w:rsidRPr="00000000">
        <w:rPr>
          <w:b w:val="1"/>
          <w:rtl w:val="0"/>
        </w:rPr>
        <w:t xml:space="preserve">Єврейський університет в Єрусалимі (HUJI) </w:t>
      </w:r>
      <w:r xmlns:w="http://schemas.openxmlformats.org/wordprocessingml/2006/main" w:rsidDel="00000000" w:rsidR="00000000" w:rsidRPr="00000000">
        <w:rPr>
          <w:rtl w:val="0"/>
        </w:rPr>
        <w:t xml:space="preserve">робить свій внесок завдяки своїй новаторській роботі в галузі персоналізованої терапії раку та біофізики, поєднуючи науку та застосування в охороні здоров'я. Використовуючи обчислювальні та біофізичні підходи в рамках проекту MEDPNC, визнаного Merck та Nature Research (2020), </w:t>
      </w:r>
      <w:r xmlns:w="http://schemas.openxmlformats.org/wordprocessingml/2006/main" w:rsidDel="00000000" w:rsidR="00000000" w:rsidRPr="00000000">
        <w:rPr>
          <w:b w:val="1"/>
          <w:rtl w:val="0"/>
        </w:rPr>
        <w:t xml:space="preserve">HUJI </w:t>
      </w:r>
      <w:r xmlns:w="http://schemas.openxmlformats.org/wordprocessingml/2006/main" w:rsidDel="00000000" w:rsidR="00000000" w:rsidRPr="00000000">
        <w:rPr>
          <w:rtl w:val="0"/>
        </w:rPr>
        <w:t xml:space="preserve">зосереджується на мікросередовищі пухлин та персоналізованій терапії раку, створюючи міждисциплінарні навчальні модулі для SMARTUP. Його внесок забезпечує інтеграцію передових досліджень із суспільними застосуваннями, вирішуючи глобальні проблеми охорони здоров'я.</w:t>
      </w:r>
    </w:p>
    <w:p w:rsidR="00000000" w:rsidDel="00000000" w:rsidP="00000000" w:rsidRDefault="00000000" w:rsidRPr="00000000" w14:paraId="0000060F">
      <w:pPr xmlns:w="http://schemas.openxmlformats.org/wordprocessingml/2006/main">
        <w:spacing w:after="240" w:before="240" w:lineRule="auto"/>
        <w:rPr/>
      </w:pPr>
      <w:r xmlns:w="http://schemas.openxmlformats.org/wordprocessingml/2006/main" w:rsidDel="00000000" w:rsidR="00000000" w:rsidRPr="00000000">
        <w:rPr>
          <w:b w:val="1"/>
          <w:rtl w:val="0"/>
        </w:rPr>
        <w:t xml:space="preserve">Університет Уельви (UHU) </w:t>
      </w:r>
      <w:r xmlns:w="http://schemas.openxmlformats.org/wordprocessingml/2006/main" w:rsidDel="00000000" w:rsidR="00000000" w:rsidRPr="00000000">
        <w:rPr>
          <w:rtl w:val="0"/>
        </w:rPr>
        <w:t xml:space="preserve">зміцнює потенціал консорціуму в галузі наук про навколишнє середовище, аналітичної хімії та інноваційних методів навчання. Маючи досвід у сфері сталого розвитку, моніторингу навколишнього середовища та наукової комунікації, </w:t>
      </w:r>
      <w:r xmlns:w="http://schemas.openxmlformats.org/wordprocessingml/2006/main" w:rsidDel="00000000" w:rsidR="00000000" w:rsidRPr="00000000">
        <w:rPr>
          <w:b w:val="1"/>
          <w:rtl w:val="0"/>
        </w:rPr>
        <w:t xml:space="preserve">UHU </w:t>
      </w:r>
      <w:r xmlns:w="http://schemas.openxmlformats.org/wordprocessingml/2006/main" w:rsidDel="00000000" w:rsidR="00000000" w:rsidRPr="00000000">
        <w:rPr>
          <w:rtl w:val="0"/>
        </w:rPr>
        <w:t xml:space="preserve">інтегрує освіту доктора Віди в навчальні програми, спрямовані на вирішення екологічних та соціальних проблем. Він також сприяє співпраці між європейськими та латиноамериканськими партнерами, посилюючи культурний та академічний обмін.</w:t>
      </w:r>
    </w:p>
    <w:p w:rsidR="00000000" w:rsidDel="00000000" w:rsidP="00000000" w:rsidRDefault="00000000" w:rsidRPr="00000000" w14:paraId="00000610">
      <w:pPr xmlns:w="http://schemas.openxmlformats.org/wordprocessingml/2006/main">
        <w:spacing w:after="240" w:before="240" w:lineRule="auto"/>
        <w:rPr/>
      </w:pPr>
      <w:r xmlns:w="http://schemas.openxmlformats.org/wordprocessingml/2006/main" w:rsidDel="00000000" w:rsidR="00000000" w:rsidRPr="00000000">
        <w:rPr>
          <w:b w:val="1"/>
          <w:rtl w:val="0"/>
        </w:rPr>
        <w:t xml:space="preserve">Національний університет імені Тараса Шевченка (КНУ) </w:t>
      </w:r>
      <w:r xmlns:w="http://schemas.openxmlformats.org/wordprocessingml/2006/main" w:rsidDel="00000000" w:rsidR="00000000" w:rsidRPr="00000000">
        <w:rPr>
          <w:rtl w:val="0"/>
        </w:rPr>
        <w:t xml:space="preserve">додає експертизу в галузі передової молекулярної біології, моніторингу навколишнього середовища та міждисциплінарної наукової освіти. Маючи міцні традиції міжнародної співпраці та підготовки вчителів STEM, </w:t>
      </w:r>
      <w:r xmlns:w="http://schemas.openxmlformats.org/wordprocessingml/2006/main" w:rsidDel="00000000" w:rsidR="00000000" w:rsidRPr="00000000">
        <w:rPr>
          <w:b w:val="1"/>
          <w:rtl w:val="0"/>
        </w:rPr>
        <w:t xml:space="preserve">КНУ </w:t>
      </w:r>
      <w:r xmlns:w="http://schemas.openxmlformats.org/wordprocessingml/2006/main" w:rsidDel="00000000" w:rsidR="00000000" w:rsidRPr="00000000">
        <w:rPr>
          <w:rtl w:val="0"/>
        </w:rPr>
        <w:t xml:space="preserve">підтримує адаптацію освітніх матеріалів Dr. Vida для навчальних програм Східної Європи. Він також забезпечує зв'язки з регіональними дослідницькими мережами, розширюючи географічне охоплення SMARTUP та сприяючи розбудові потенціалу в країнах, що проходять модернізацію освіти.</w:t>
      </w:r>
    </w:p>
    <w:p w:rsidR="00000000" w:rsidDel="00000000" w:rsidP="00000000" w:rsidRDefault="00000000" w:rsidRPr="00000000" w14:paraId="00000611">
      <w:pPr xmlns:w="http://schemas.openxmlformats.org/wordprocessingml/2006/main">
        <w:spacing w:after="240" w:before="240" w:lineRule="auto"/>
        <w:rPr/>
      </w:pPr>
      <w:r xmlns:w="http://schemas.openxmlformats.org/wordprocessingml/2006/main" w:rsidDel="00000000" w:rsidR="00000000" w:rsidRPr="00000000">
        <w:rPr>
          <w:b w:val="1"/>
          <w:rtl w:val="0"/>
        </w:rPr>
        <w:t xml:space="preserve">EXELISIS (EXEL) </w:t>
      </w:r>
      <w:r xmlns:w="http://schemas.openxmlformats.org/wordprocessingml/2006/main" w:rsidDel="00000000" w:rsidR="00000000" w:rsidRPr="00000000">
        <w:rPr>
          <w:rtl w:val="0"/>
        </w:rPr>
        <w:t xml:space="preserve">розширює охоплення консорціуму шляхом поширення інформації, комерціалізації та навчання з питань інтелектуальної власності, забезпечуючи залучення громадськості та суспільну довіру. Він надає експертизу з поширення та комерціалізації, спираючись на широку участь у таких проектах, як CURE, TO_AITION, ELMUMY та DECODE. </w:t>
      </w:r>
      <w:r xmlns:w="http://schemas.openxmlformats.org/wordprocessingml/2006/main" w:rsidDel="00000000" w:rsidR="00000000" w:rsidRPr="00000000">
        <w:rPr>
          <w:b w:val="1"/>
          <w:rtl w:val="0"/>
        </w:rPr>
        <w:t xml:space="preserve">EXEL </w:t>
      </w:r>
      <w:r xmlns:w="http://schemas.openxmlformats.org/wordprocessingml/2006/main" w:rsidDel="00000000" w:rsidR="00000000" w:rsidRPr="00000000">
        <w:rPr>
          <w:rtl w:val="0"/>
        </w:rPr>
        <w:t xml:space="preserve">очолює зусилля SMARTUP щодо поширення інформації, забезпечуючи видимість та залучення зацікавлених сторін. Він пропонує навчання з управління інтелектуальною власністю, сприяє підприємництву та інтегрує інновації в діяльність вищих навчальних закладів, одночасно підвищуючи суспільну довіру через заходи із залучення громадськості.</w:t>
      </w:r>
    </w:p>
    <w:p w:rsidR="00000000" w:rsidDel="00000000" w:rsidP="00000000" w:rsidRDefault="00000000" w:rsidRPr="00000000" w14:paraId="00000612">
      <w:pPr xmlns:w="http://schemas.openxmlformats.org/wordprocessingml/2006/main">
        <w:spacing w:after="240" w:before="240" w:lineRule="auto"/>
        <w:rPr/>
      </w:pPr>
      <w:r xmlns:w="http://schemas.openxmlformats.org/wordprocessingml/2006/main" w:rsidDel="00000000" w:rsidR="00000000" w:rsidRPr="00000000">
        <w:rPr>
          <w:b w:val="1"/>
          <w:rtl w:val="0"/>
        </w:rPr>
        <w:t xml:space="preserve">YAGHMA </w:t>
      </w:r>
      <w:r xmlns:w="http://schemas.openxmlformats.org/wordprocessingml/2006/main" w:rsidDel="00000000" w:rsidR="00000000" w:rsidRPr="00000000">
        <w:rPr>
          <w:rtl w:val="0"/>
        </w:rPr>
        <w:t xml:space="preserve">посилює аспекти сталого розвитку та впливу, зосереджуючись на ESG-аналітиці, сприяючи етичним інноваціям у рамках проекту. Спеціалізуючись на ESG-аналітиці, </w:t>
      </w:r>
      <w:r xmlns:w="http://schemas.openxmlformats.org/wordprocessingml/2006/main" w:rsidDel="00000000" w:rsidR="00000000" w:rsidRPr="00000000">
        <w:rPr>
          <w:b w:val="1"/>
          <w:rtl w:val="0"/>
        </w:rPr>
        <w:t xml:space="preserve">YAGHMA </w:t>
      </w:r>
      <w:r xmlns:w="http://schemas.openxmlformats.org/wordprocessingml/2006/main" w:rsidDel="00000000" w:rsidR="00000000" w:rsidRPr="00000000">
        <w:rPr>
          <w:rtl w:val="0"/>
        </w:rPr>
        <w:t xml:space="preserve">вдосконалює SMARTUP, розробляючи показники впливу на суспільство та довкілля. </w:t>
      </w:r>
      <w:r xmlns:w="http://schemas.openxmlformats.org/wordprocessingml/2006/main" w:rsidDel="00000000" w:rsidR="00000000" w:rsidRPr="00000000">
        <w:rPr>
          <w:b w:val="1"/>
          <w:rtl w:val="0"/>
        </w:rPr>
        <w:t xml:space="preserve">YAGHMA </w:t>
      </w:r>
      <w:r xmlns:w="http://schemas.openxmlformats.org/wordprocessingml/2006/main" w:rsidDel="00000000" w:rsidR="00000000" w:rsidRPr="00000000">
        <w:rPr>
          <w:rtl w:val="0"/>
        </w:rPr>
        <w:t xml:space="preserve">використовує свій досвід, отриманий у таких проектах, як «Партнерства Erasmus+ для сталого розвитку підприємств», щоб впровадити сталий розвиток в освіту та дослідження за допомогою інноваційних рамок, що базуються на цінностях. </w:t>
      </w:r>
      <w:r xmlns:w="http://schemas.openxmlformats.org/wordprocessingml/2006/main" w:rsidDel="00000000" w:rsidR="00000000" w:rsidRPr="00000000">
        <w:rPr>
          <w:rtl w:val="0"/>
        </w:rPr>
        <w:t xml:space="preserve">Внесок </w:t>
      </w:r>
      <w:r xmlns:w="http://schemas.openxmlformats.org/wordprocessingml/2006/main" w:rsidDel="00000000" w:rsidR="00000000" w:rsidRPr="00000000">
        <w:rPr>
          <w:b w:val="1"/>
          <w:rtl w:val="0"/>
        </w:rPr>
        <w:t xml:space="preserve">YAGHMA забезпечує узгодженість із ширшими цілями сталого розвитку, сприяючи етичним та впливовим інноваціям.</w:t>
      </w:r>
    </w:p>
    <w:p w:rsidR="00000000" w:rsidDel="00000000" w:rsidP="00000000" w:rsidRDefault="00000000" w:rsidRPr="00000000" w14:paraId="00000613">
      <w:pPr xmlns:w="http://schemas.openxmlformats.org/wordprocessingml/2006/main">
        <w:spacing w:after="240" w:before="240" w:lineRule="auto"/>
        <w:rPr/>
      </w:pPr>
      <w:r xmlns:w="http://schemas.openxmlformats.org/wordprocessingml/2006/main" w:rsidDel="00000000" w:rsidR="00000000" w:rsidRPr="00000000">
        <w:rPr>
          <w:b w:val="1"/>
          <w:rtl w:val="0"/>
        </w:rPr>
        <w:t xml:space="preserve">STAB VIDA </w:t>
      </w:r>
      <w:r xmlns:w="http://schemas.openxmlformats.org/wordprocessingml/2006/main" w:rsidDel="00000000" w:rsidR="00000000" w:rsidRPr="00000000">
        <w:rPr>
          <w:rtl w:val="0"/>
        </w:rPr>
        <w:t xml:space="preserve">додає цінності портативній генетичній діагностиці, пов'язуючи технологічні інновації з освітою та громадським здоров'ям за допомогою таких інструментів, як Doctor Vida Pocket PCR. Інновації в генетичних технологіях, включаючи Doctor Vida Pocket PCR, портативний пристрій для швидкої діагностики, такої як виявлення COVID-19 та тестування на непереносимість лактози, </w:t>
      </w:r>
      <w:r xmlns:w="http://schemas.openxmlformats.org/wordprocessingml/2006/main" w:rsidDel="00000000" w:rsidR="00000000" w:rsidRPr="00000000">
        <w:rPr>
          <w:b w:val="1"/>
          <w:rtl w:val="0"/>
        </w:rPr>
        <w:t xml:space="preserve">STAB VIDA </w:t>
      </w:r>
      <w:r xmlns:w="http://schemas.openxmlformats.org/wordprocessingml/2006/main" w:rsidDel="00000000" w:rsidR="00000000" w:rsidRPr="00000000">
        <w:rPr>
          <w:rtl w:val="0"/>
        </w:rPr>
        <w:t xml:space="preserve">інтегрує практичні застосування в освіту через Dr. Vida Education, роблячи генетичне тестування доступним та розвиваючи охорону здоров'я та дослідження.</w:t>
      </w:r>
    </w:p>
    <w:p w:rsidR="00000000" w:rsidDel="00000000" w:rsidP="00000000" w:rsidRDefault="00000000" w:rsidRPr="00000000" w14:paraId="00000614">
      <w:pPr xmlns:w="http://schemas.openxmlformats.org/wordprocessingml/2006/main">
        <w:spacing w:after="240" w:before="240" w:lineRule="auto"/>
        <w:rPr/>
      </w:pPr>
      <w:r xmlns:w="http://schemas.openxmlformats.org/wordprocessingml/2006/main" w:rsidDel="00000000" w:rsidR="00000000" w:rsidRPr="00000000">
        <w:rPr>
          <w:b w:val="1"/>
          <w:rtl w:val="0"/>
        </w:rPr>
        <w:t xml:space="preserve">Університет Кампінаса (UNICAMP) </w:t>
      </w:r>
      <w:r xmlns:w="http://schemas.openxmlformats.org/wordprocessingml/2006/main" w:rsidDel="00000000" w:rsidR="00000000" w:rsidRPr="00000000">
        <w:rPr>
          <w:rtl w:val="0"/>
        </w:rPr>
        <w:t xml:space="preserve">підтримує інтернаціоналізацію та наукову освіту, розробляючи методології аналітичної хімії та екологічного здоров'я. Міжнародний еталон в аналітичній хімії, мас-спектрометрії та науковій освіті, </w:t>
      </w:r>
      <w:r xmlns:w="http://schemas.openxmlformats.org/wordprocessingml/2006/main" w:rsidDel="00000000" w:rsidR="00000000" w:rsidRPr="00000000">
        <w:rPr>
          <w:b w:val="1"/>
          <w:rtl w:val="0"/>
        </w:rPr>
        <w:t xml:space="preserve">UNICAMP </w:t>
      </w:r>
      <w:r xmlns:w="http://schemas.openxmlformats.org/wordprocessingml/2006/main" w:rsidDel="00000000" w:rsidR="00000000" w:rsidRPr="00000000">
        <w:rPr>
          <w:rtl w:val="0"/>
        </w:rPr>
        <w:t xml:space="preserve">робить внесок у SMARTUPdrEDUCATION, використовуючи педагогічні методології, що застосовуються до портативних пристроїв, з акцентом на екологічний та біомедичний аналіз. Досвід професора Марко Ауреліо Дзецці Арруди у навчанні студентів та координації латиноамериканських дослідницьких мереж сприятиме інтернаціоналізації проекту та посилить передачу знань між Європою та Латинською Америкою.</w:t>
      </w:r>
    </w:p>
    <w:p w:rsidR="00000000" w:rsidDel="00000000" w:rsidP="00000000" w:rsidRDefault="00000000" w:rsidRPr="00000000" w14:paraId="00000615">
      <w:pPr xmlns:w="http://schemas.openxmlformats.org/wordprocessingml/2006/main">
        <w:spacing w:after="240" w:before="240" w:lineRule="auto"/>
        <w:rPr/>
      </w:pPr>
      <w:r xmlns:w="http://schemas.openxmlformats.org/wordprocessingml/2006/main" w:rsidDel="00000000" w:rsidR="00000000" w:rsidRPr="00000000">
        <w:rPr>
          <w:b w:val="1"/>
          <w:rtl w:val="0"/>
        </w:rPr>
        <w:t xml:space="preserve">Університет Пернамбуку (UPE) </w:t>
      </w:r>
      <w:r xmlns:w="http://schemas.openxmlformats.org/wordprocessingml/2006/main" w:rsidDel="00000000" w:rsidR="00000000" w:rsidRPr="00000000">
        <w:rPr>
          <w:rtl w:val="0"/>
        </w:rPr>
        <w:t xml:space="preserve">є лідером у сфері інклюзивності та освітніх практик, що відповідають Цілям сталого розвитку, зосереджуючись на рівності, різноманітності та підготовці вчителів. Під керівництвом професорки Терези Карташо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пропонує інноваційний підхід, зосереджений на інклюзивних практиках та державній політиці для наукової освіти.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зміцнює освітню основу консорціуму, інтегруючи освіту докторки Віди у навчальні контексти з високим соціально-економічним розмаїттям. Досвід професорки Карташо у сфері підготовки вчителів, міждисциплінарних навчальних програм та освітньої рівності допоможе адаптувати та масштабувати проєкт до складних реалій, узгоджуючи його з Цілями сталого розвитку Організації Об'єднаних Націй (ЦСР), зокрема з Цілями 4 (Якісна освіта), 5 (Гендерна рівність) та 10 (Зменшення нерівності).</w:t>
      </w:r>
    </w:p>
    <w:p w:rsidR="00000000" w:rsidDel="00000000" w:rsidP="00000000" w:rsidRDefault="00000000" w:rsidRPr="00000000" w14:paraId="00000616">
      <w:pPr xmlns:w="http://schemas.openxmlformats.org/wordprocessingml/2006/main">
        <w:spacing w:after="240" w:before="240" w:lineRule="auto"/>
        <w:rPr/>
      </w:pPr>
      <w:r xmlns:w="http://schemas.openxmlformats.org/wordprocessingml/2006/main" w:rsidDel="00000000" w:rsidR="00000000" w:rsidRPr="00000000">
        <w:rPr>
          <w:rtl w:val="0"/>
        </w:rPr>
        <w:t xml:space="preserve">Проєкт SMART об’єднує консорціум із дванадцяти установ, що взаємодоповнюють одна одну та охоплюють повний спектр освіти, досліджень, інновацій, сталого розвитку та соціальної взаємодії. Кожен партнер пропонує унікальний досвід, водночас стратегічно узгоджуючи свою діяльність з іншими, забезпечуючи функціонування консорціуму як інтегрованої, міждисциплінарної екосистеми. Разом ці партнери підвищують здатність проєкту впливати на академічну, технологічну та соціальну сфери.</w:t>
      </w:r>
    </w:p>
    <w:p w:rsidR="00000000" w:rsidDel="00000000" w:rsidP="00000000" w:rsidRDefault="00000000" w:rsidRPr="00000000" w14:paraId="00000617">
      <w:pPr xmlns:w="http://schemas.openxmlformats.org/wordprocessingml/2006/main">
        <w:spacing w:after="240" w:before="240" w:lineRule="auto"/>
        <w:rPr/>
      </w:pPr>
      <w:r xmlns:w="http://schemas.openxmlformats.org/wordprocessingml/2006/main" w:rsidDel="00000000" w:rsidR="00000000" w:rsidRPr="00000000">
        <w:rPr>
          <w:b w:val="1"/>
          <w:rtl w:val="0"/>
        </w:rPr>
        <w:t xml:space="preserve">Лісабонський університет NOVA (UNL) </w:t>
      </w:r>
      <w:r xmlns:w="http://schemas.openxmlformats.org/wordprocessingml/2006/main" w:rsidDel="00000000" w:rsidR="00000000" w:rsidRPr="00000000">
        <w:rPr>
          <w:rtl w:val="0"/>
        </w:rPr>
        <w:t xml:space="preserve">пропонує глибокий досвід у протеоміці, діагностиці та навчанні, слугуючи фундаментальним орієнтиром у сфері медичних технологій. Маючи відомий досвід у практичній освіті та міжнародній співпраці, </w:t>
      </w:r>
      <w:r xmlns:w="http://schemas.openxmlformats.org/wordprocessingml/2006/main" w:rsidDel="00000000" w:rsidR="00000000" w:rsidRPr="00000000">
        <w:rPr>
          <w:b w:val="1"/>
          <w:rtl w:val="0"/>
        </w:rPr>
        <w:t xml:space="preserve">UNL </w:t>
      </w:r>
      <w:r xmlns:w="http://schemas.openxmlformats.org/wordprocessingml/2006/main" w:rsidDel="00000000" w:rsidR="00000000" w:rsidRPr="00000000">
        <w:rPr>
          <w:rtl w:val="0"/>
        </w:rPr>
        <w:t xml:space="preserve">доповнює </w:t>
      </w:r>
      <w:r xmlns:w="http://schemas.openxmlformats.org/wordprocessingml/2006/main" w:rsidDel="00000000" w:rsidR="00000000" w:rsidRPr="00000000">
        <w:rPr>
          <w:b w:val="1"/>
          <w:rtl w:val="0"/>
        </w:rPr>
        <w:t xml:space="preserve">UNIBO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UOA </w:t>
      </w:r>
      <w:r xmlns:w="http://schemas.openxmlformats.org/wordprocessingml/2006/main" w:rsidDel="00000000" w:rsidR="00000000" w:rsidRPr="00000000">
        <w:rPr>
          <w:rtl w:val="0"/>
        </w:rPr>
        <w:t xml:space="preserve">через спільні біомедичні та оміко-методології, а також зміцнює зв'язки з </w:t>
      </w:r>
      <w:r xmlns:w="http://schemas.openxmlformats.org/wordprocessingml/2006/main" w:rsidDel="00000000" w:rsidR="00000000" w:rsidRPr="00000000">
        <w:rPr>
          <w:b w:val="1"/>
          <w:rtl w:val="0"/>
        </w:rPr>
        <w:t xml:space="preserve">HUJI </w:t>
      </w:r>
      <w:r xmlns:w="http://schemas.openxmlformats.org/wordprocessingml/2006/main" w:rsidDel="00000000" w:rsidR="00000000" w:rsidRPr="00000000">
        <w:rPr>
          <w:rtl w:val="0"/>
        </w:rPr>
        <w:t xml:space="preserve">у сфері діагностики та трансляційних досліджень. Його освітня інфраструктура також тісно співпрацює з </w:t>
      </w:r>
      <w:r xmlns:w="http://schemas.openxmlformats.org/wordprocessingml/2006/main" w:rsidDel="00000000" w:rsidR="00000000" w:rsidRPr="00000000">
        <w:rPr>
          <w:b w:val="1"/>
          <w:rtl w:val="0"/>
        </w:rPr>
        <w:t xml:space="preserve">UNICAMP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UHU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KNU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 сприяючи передачі знань по всій Європі, Східній Європі та Латинській Америці.</w:t>
      </w:r>
    </w:p>
    <w:p w:rsidR="00000000" w:rsidDel="00000000" w:rsidP="00000000" w:rsidRDefault="00000000" w:rsidRPr="00000000" w14:paraId="00000618">
      <w:pPr xmlns:w="http://schemas.openxmlformats.org/wordprocessingml/2006/main">
        <w:spacing w:after="240" w:before="240" w:lineRule="auto"/>
        <w:rPr/>
      </w:pPr>
      <w:r xmlns:w="http://schemas.openxmlformats.org/wordprocessingml/2006/main" w:rsidDel="00000000" w:rsidR="00000000" w:rsidRPr="00000000">
        <w:rPr>
          <w:b w:val="1"/>
          <w:rtl w:val="0"/>
        </w:rPr>
        <w:t xml:space="preserve">Болонський університет (UNIBO) </w:t>
      </w:r>
      <w:r xmlns:w="http://schemas.openxmlformats.org/wordprocessingml/2006/main" w:rsidDel="00000000" w:rsidR="00000000" w:rsidRPr="00000000">
        <w:rPr>
          <w:rtl w:val="0"/>
        </w:rPr>
        <w:t xml:space="preserve">має сильні лідерські якості в інноваціях, міждисциплінарній освіті та медичній хімії. Його досвід у розробці відкритих освітніх ресурсів та моделей навчальних програм доповнює </w:t>
      </w:r>
      <w:r xmlns:w="http://schemas.openxmlformats.org/wordprocessingml/2006/main" w:rsidDel="00000000" w:rsidR="00000000" w:rsidRPr="00000000">
        <w:rPr>
          <w:rtl w:val="0"/>
        </w:rPr>
        <w:t xml:space="preserve">практичні підходи UNL до навчання та узгоджується з </w:t>
      </w:r>
      <w:r xmlns:w="http://schemas.openxmlformats.org/wordprocessingml/2006/main" w:rsidDel="00000000" w:rsidR="00000000" w:rsidRPr="00000000">
        <w:rPr>
          <w:b w:val="1"/>
          <w:rtl w:val="0"/>
        </w:rPr>
        <w:t xml:space="preserve">біомедичним фокусом </w:t>
      </w:r>
      <w:r xmlns:w="http://schemas.openxmlformats.org/wordprocessingml/2006/main" w:rsidDel="00000000" w:rsidR="00000000" w:rsidRPr="00000000">
        <w:rPr>
          <w:b w:val="1"/>
          <w:rtl w:val="0"/>
        </w:rPr>
        <w:t xml:space="preserve">HUJI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KNU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UOA </w:t>
      </w:r>
      <w:r xmlns:w="http://schemas.openxmlformats.org/wordprocessingml/2006/main" w:rsidDel="00000000" w:rsidR="00000000" w:rsidRPr="00000000">
        <w:rPr>
          <w:rtl w:val="0"/>
        </w:rPr>
        <w:t xml:space="preserve">. Трансляційний підхід </w:t>
      </w:r>
      <w:r xmlns:w="http://schemas.openxmlformats.org/wordprocessingml/2006/main" w:rsidDel="00000000" w:rsidR="00000000" w:rsidRPr="00000000">
        <w:rPr>
          <w:b w:val="1"/>
          <w:rtl w:val="0"/>
        </w:rPr>
        <w:t xml:space="preserve">UNIBO </w:t>
      </w:r>
      <w:r xmlns:w="http://schemas.openxmlformats.org/wordprocessingml/2006/main" w:rsidDel="00000000" w:rsidR="00000000" w:rsidRPr="00000000">
        <w:rPr>
          <w:rtl w:val="0"/>
        </w:rPr>
        <w:t xml:space="preserve">поєднує академічні кола та охорону здоров'я, що доповнює </w:t>
      </w:r>
      <w:r xmlns:w="http://schemas.openxmlformats.org/wordprocessingml/2006/main" w:rsidDel="00000000" w:rsidR="00000000" w:rsidRPr="00000000">
        <w:rPr>
          <w:rtl w:val="0"/>
        </w:rPr>
        <w:t xml:space="preserve">прикладні технології </w:t>
      </w:r>
      <w:r xmlns:w="http://schemas.openxmlformats.org/wordprocessingml/2006/main" w:rsidDel="00000000" w:rsidR="00000000" w:rsidRPr="00000000">
        <w:rPr>
          <w:b w:val="1"/>
          <w:rtl w:val="0"/>
        </w:rPr>
        <w:t xml:space="preserve">STAB VIDA , одночасно підтримуючи інклюзивну освітню роботу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UHU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UNICAMP </w:t>
      </w:r>
      <w:r xmlns:w="http://schemas.openxmlformats.org/wordprocessingml/2006/main" w:rsidDel="00000000" w:rsidR="00000000" w:rsidRPr="00000000">
        <w:rPr>
          <w:rtl w:val="0"/>
        </w:rPr>
        <w:t xml:space="preserve">.</w:t>
      </w:r>
      <w:r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rsidDel="00000000" w:rsidR="00000000" w:rsidRPr="00000000">
        <w:drawing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p:anchor allowOverlap="1" behindDoc="0" distB="114300" distT="114300" distL="114300" distR="114300" hidden="0" layoutInCell="1" locked="0" relativeHeight="0" simplePos="0">
            <wp:simplePos x="0" y="0"/>
            <wp:positionH relativeFrom="column">
              <wp:posOffset>19052</wp:posOffset>
            </wp:positionH>
            <wp:positionV relativeFrom="paragraph">
              <wp:posOffset>194294</wp:posOffset>
            </wp:positionV>
            <wp:extent cx="2859863" cy="3074353"/>
            <wp:effectExtent b="0" l="0" r="0" t="0"/>
            <wp:wrapSquare wrapText="bothSides" distB="114300" distT="114300" distL="114300" distR="114300"/>
            <wp:docPr id="1275117732"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2859863" cy="3074353"/>
                    </a:xfrm>
                    <a:prstGeom prst="rect"/>
                    <a:ln/>
                  </pic:spPr>
                </pic:pic>
              </a:graphicData>
            </a:graphic>
          </wp:anchor>
        </w:drawing>
      </w:r>
    </w:p>
    <w:p w:rsidR="00000000" w:rsidDel="00000000" w:rsidP="00000000" w:rsidRDefault="00000000" w:rsidRPr="00000000" w14:paraId="00000619">
      <w:pPr xmlns:w="http://schemas.openxmlformats.org/wordprocessingml/2006/main">
        <w:spacing w:after="240" w:before="240" w:lineRule="auto"/>
        <w:rPr/>
      </w:pPr>
      <w:r xmlns:w="http://schemas.openxmlformats.org/wordprocessingml/2006/main" w:rsidDel="00000000" w:rsidR="00000000" w:rsidRPr="00000000">
        <w:rPr>
          <w:b w:val="1"/>
          <w:rtl w:val="0"/>
        </w:rPr>
        <w:t xml:space="preserve">Афінський університет (UOA) </w:t>
      </w:r>
      <w:r xmlns:w="http://schemas.openxmlformats.org/wordprocessingml/2006/main" w:rsidDel="00000000" w:rsidR="00000000" w:rsidRPr="00000000">
        <w:rPr>
          <w:rtl w:val="0"/>
        </w:rPr>
        <w:t xml:space="preserve">пропонує передові можливості в біомедицині, інтеграції штучного інтелекту та молекулярній біології. Він слугує ключовим двигуном для досягнення досконалості досліджень і доповнює </w:t>
      </w:r>
      <w:r xmlns:w="http://schemas.openxmlformats.org/wordprocessingml/2006/main" w:rsidDel="00000000" w:rsidR="00000000" w:rsidRPr="00000000">
        <w:rPr>
          <w:b w:val="1"/>
          <w:rtl w:val="0"/>
        </w:rPr>
        <w:t xml:space="preserve">UNL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UNIBO </w:t>
      </w:r>
      <w:r xmlns:w="http://schemas.openxmlformats.org/wordprocessingml/2006/main" w:rsidDel="00000000" w:rsidR="00000000" w:rsidRPr="00000000">
        <w:rPr>
          <w:rtl w:val="0"/>
        </w:rPr>
        <w:t xml:space="preserve">в оміці та прецизійній медицині. Його сильні сторони в біоінформатиці та штучному інтелекті узгоджуються з персоналізованим внеском </w:t>
      </w:r>
      <w:r xmlns:w="http://schemas.openxmlformats.org/wordprocessingml/2006/main" w:rsidDel="00000000" w:rsidR="00000000" w:rsidRPr="00000000">
        <w:rPr>
          <w:b w:val="1"/>
          <w:rtl w:val="0"/>
        </w:rPr>
        <w:t xml:space="preserve">HUJI </w:t>
      </w:r>
      <w:r xmlns:w="http://schemas.openxmlformats.org/wordprocessingml/2006/main" w:rsidDel="00000000" w:rsidR="00000000" w:rsidRPr="00000000">
        <w:rPr>
          <w:rtl w:val="0"/>
        </w:rPr>
        <w:t xml:space="preserve">в медицину та підкріплюються завдяки поширенню інформації </w:t>
      </w:r>
      <w:r xmlns:w="http://schemas.openxmlformats.org/wordprocessingml/2006/main" w:rsidDel="00000000" w:rsidR="00000000" w:rsidRPr="00000000">
        <w:rPr>
          <w:b w:val="1"/>
          <w:rtl w:val="0"/>
        </w:rPr>
        <w:t xml:space="preserve">EXEL </w:t>
      </w:r>
      <w:r xmlns:w="http://schemas.openxmlformats.org/wordprocessingml/2006/main" w:rsidDel="00000000" w:rsidR="00000000" w:rsidRPr="00000000">
        <w:rPr>
          <w:rtl w:val="0"/>
        </w:rPr>
        <w:t xml:space="preserve">та етичному нагляду, що підтримується </w:t>
      </w:r>
      <w:r xmlns:w="http://schemas.openxmlformats.org/wordprocessingml/2006/main" w:rsidDel="00000000" w:rsidR="00000000" w:rsidRPr="00000000">
        <w:rPr>
          <w:b w:val="1"/>
          <w:rtl w:val="0"/>
        </w:rPr>
        <w:t xml:space="preserve">YAGHMA </w:t>
      </w:r>
      <w:r xmlns:w="http://schemas.openxmlformats.org/wordprocessingml/2006/main" w:rsidDel="00000000" w:rsidR="00000000" w:rsidRPr="00000000">
        <w:rPr>
          <w:rtl w:val="0"/>
        </w:rPr>
        <w:t xml:space="preserve">.</w:t>
      </w:r>
    </w:p>
    <w:p w:rsidR="00000000" w:rsidDel="00000000" w:rsidP="00000000" w:rsidRDefault="00000000" w:rsidRPr="00000000" w14:paraId="0000061A">
      <w:pPr xmlns:w="http://schemas.openxmlformats.org/wordprocessingml/2006/main">
        <w:spacing w:after="240" w:before="240" w:lineRule="auto"/>
        <w:rPr/>
      </w:pPr>
      <w:r xmlns:w="http://schemas.openxmlformats.org/wordprocessingml/2006/main" w:rsidDel="00000000" w:rsidR="00000000" w:rsidRPr="00000000">
        <w:rPr>
          <w:b w:val="1"/>
          <w:rtl w:val="0"/>
        </w:rPr>
        <w:t xml:space="preserve">Єврейський університет в Єрусалимі (HUJI) </w:t>
      </w:r>
      <w:r xmlns:w="http://schemas.openxmlformats.org/wordprocessingml/2006/main" w:rsidDel="00000000" w:rsidR="00000000" w:rsidRPr="00000000">
        <w:rPr>
          <w:rtl w:val="0"/>
        </w:rPr>
        <w:t xml:space="preserve">робить внесок у новаторські дослідження в галузі персоналізованої терапії раку та біофізики, розширюючи клінічну та соціальну значущість проекту. </w:t>
      </w:r>
      <w:r xmlns:w="http://schemas.openxmlformats.org/wordprocessingml/2006/main" w:rsidDel="00000000" w:rsidR="00000000" w:rsidRPr="00000000">
        <w:rPr>
          <w:b w:val="1"/>
          <w:rtl w:val="0"/>
        </w:rPr>
        <w:t xml:space="preserve">HUJI </w:t>
      </w:r>
      <w:r xmlns:w="http://schemas.openxmlformats.org/wordprocessingml/2006/main" w:rsidDel="00000000" w:rsidR="00000000" w:rsidRPr="00000000">
        <w:rPr>
          <w:rtl w:val="0"/>
        </w:rPr>
        <w:t xml:space="preserve">спирається на біомедичну інфраструктуру </w:t>
      </w:r>
      <w:r xmlns:w="http://schemas.openxmlformats.org/wordprocessingml/2006/main" w:rsidDel="00000000" w:rsidR="00000000" w:rsidRPr="00000000">
        <w:rPr>
          <w:b w:val="1"/>
          <w:rtl w:val="0"/>
        </w:rPr>
        <w:t xml:space="preserve">UOA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NOVA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UNIBO </w:t>
      </w:r>
      <w:r xmlns:w="http://schemas.openxmlformats.org/wordprocessingml/2006/main" w:rsidDel="00000000" w:rsidR="00000000" w:rsidRPr="00000000">
        <w:rPr>
          <w:rtl w:val="0"/>
        </w:rPr>
        <w:t xml:space="preserve">, щоб запропонувати міждисциплінарні модулі, збагачені освітніми підходами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 орієнтованими на рівність. </w:t>
      </w:r>
      <w:r xmlns:w="http://schemas.openxmlformats.org/wordprocessingml/2006/main" w:rsidDel="00000000" w:rsidR="00000000" w:rsidRPr="00000000">
        <w:rPr>
          <w:b w:val="1"/>
          <w:rtl w:val="0"/>
        </w:rPr>
        <w:t xml:space="preserve">HUJI </w:t>
      </w:r>
      <w:r xmlns:w="http://schemas.openxmlformats.org/wordprocessingml/2006/main" w:rsidDel="00000000" w:rsidR="00000000" w:rsidRPr="00000000">
        <w:rPr>
          <w:rtl w:val="0"/>
        </w:rPr>
        <w:t xml:space="preserve">також співпрацює зі </w:t>
      </w:r>
      <w:r xmlns:w="http://schemas.openxmlformats.org/wordprocessingml/2006/main" w:rsidDel="00000000" w:rsidR="00000000" w:rsidRPr="00000000">
        <w:rPr>
          <w:b w:val="1"/>
          <w:rtl w:val="0"/>
        </w:rPr>
        <w:t xml:space="preserve">STAB VIDA </w:t>
      </w:r>
      <w:r xmlns:w="http://schemas.openxmlformats.org/wordprocessingml/2006/main" w:rsidDel="00000000" w:rsidR="00000000" w:rsidRPr="00000000">
        <w:rPr>
          <w:rtl w:val="0"/>
        </w:rPr>
        <w:t xml:space="preserve">для перетворення складних досліджень раку на практичну діагностику та з </w:t>
      </w:r>
      <w:r xmlns:w="http://schemas.openxmlformats.org/wordprocessingml/2006/main" w:rsidDel="00000000" w:rsidR="00000000" w:rsidRPr="00000000">
        <w:rPr>
          <w:b w:val="1"/>
          <w:rtl w:val="0"/>
        </w:rPr>
        <w:t xml:space="preserve">EXEL </w:t>
      </w:r>
      <w:r xmlns:w="http://schemas.openxmlformats.org/wordprocessingml/2006/main" w:rsidDel="00000000" w:rsidR="00000000" w:rsidRPr="00000000">
        <w:rPr>
          <w:rtl w:val="0"/>
        </w:rPr>
        <w:t xml:space="preserve">для забезпечення поширення досліджень.</w:t>
      </w:r>
    </w:p>
    <w:p w:rsidR="00000000" w:rsidDel="00000000" w:rsidP="00000000" w:rsidRDefault="00000000" w:rsidRPr="00000000" w14:paraId="0000061B">
      <w:pPr xmlns:w="http://schemas.openxmlformats.org/wordprocessingml/2006/main">
        <w:spacing w:after="240" w:before="240" w:lineRule="auto"/>
        <w:rPr/>
      </w:pPr>
      <w:r xmlns:w="http://schemas.openxmlformats.org/wordprocessingml/2006/main" w:rsidDel="00000000" w:rsidR="00000000" w:rsidRPr="00000000">
        <w:rPr>
          <w:b w:val="1"/>
          <w:rtl w:val="0"/>
        </w:rPr>
        <w:t xml:space="preserve">Університет Уельви (UHU) </w:t>
      </w:r>
      <w:r xmlns:w="http://schemas.openxmlformats.org/wordprocessingml/2006/main" w:rsidDel="00000000" w:rsidR="00000000" w:rsidRPr="00000000">
        <w:rPr>
          <w:rtl w:val="0"/>
        </w:rPr>
        <w:t xml:space="preserve">посилює аспекти проєкту, пов'язані зі сталим розвитком та екологічною наукою. Він підтримує таких партнерів, як </w:t>
      </w:r>
      <w:r xmlns:w="http://schemas.openxmlformats.org/wordprocessingml/2006/main" w:rsidDel="00000000" w:rsidR="00000000" w:rsidRPr="00000000">
        <w:rPr>
          <w:b w:val="1"/>
          <w:rtl w:val="0"/>
        </w:rPr>
        <w:t xml:space="preserve">UNL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UNICAMP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 шляхом інтеграції освітніх ресурсів, орієнтованих на сталий розвиток, та експертизи в галузі моніторингу навколишнього середовища, одночасно поєднуючи наукові дослідження із залученням громади. Його експертиза в галузі метаболоміки доповнює експертизу NOVA та UOA в галузі протеоміки.</w:t>
      </w:r>
    </w:p>
    <w:p w:rsidR="00000000" w:rsidDel="00000000" w:rsidP="00000000" w:rsidRDefault="00000000" w:rsidRPr="00000000" w14:paraId="0000061C">
      <w:pPr xmlns:w="http://schemas.openxmlformats.org/wordprocessingml/2006/main">
        <w:spacing w:after="240" w:before="240" w:lineRule="auto"/>
        <w:rPr/>
      </w:pPr>
      <w:r xmlns:w="http://schemas.openxmlformats.org/wordprocessingml/2006/main" w:rsidDel="00000000" w:rsidR="00000000" w:rsidRPr="00000000">
        <w:rPr>
          <w:b w:val="1"/>
          <w:rtl w:val="0"/>
        </w:rPr>
        <w:t xml:space="preserve">Національний університет імені Тараса Шевченка (КНУ) </w:t>
      </w:r>
      <w:r xmlns:w="http://schemas.openxmlformats.org/wordprocessingml/2006/main" w:rsidDel="00000000" w:rsidR="00000000" w:rsidRPr="00000000">
        <w:rPr>
          <w:rtl w:val="0"/>
        </w:rPr>
        <w:t xml:space="preserve">розширює географічний та культурний охоплення консорціуму у Східній Європі. Він співпрацює з </w:t>
      </w:r>
      <w:r xmlns:w="http://schemas.openxmlformats.org/wordprocessingml/2006/main" w:rsidDel="00000000" w:rsidR="00000000" w:rsidRPr="00000000">
        <w:rPr>
          <w:b w:val="1"/>
          <w:rtl w:val="0"/>
        </w:rPr>
        <w:t xml:space="preserve">UHU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UNL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над адаптацією освітніх матеріалів Dr. Vida для регіональних навчальних програм, водночас надаючи досвід у галузі молекулярної біології та екологічних наук </w:t>
      </w:r>
      <w:r xmlns:w="http://schemas.openxmlformats.org/wordprocessingml/2006/main" w:rsidDel="00000000" w:rsidR="00000000" w:rsidRPr="00000000">
        <w:rPr>
          <w:b w:val="1"/>
          <w:rtl w:val="0"/>
        </w:rPr>
        <w:t xml:space="preserve">UNICAMP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STAB VIDA </w:t>
      </w:r>
      <w:r xmlns:w="http://schemas.openxmlformats.org/wordprocessingml/2006/main" w:rsidDel="00000000" w:rsidR="00000000" w:rsidRPr="00000000">
        <w:rPr>
          <w:rtl w:val="0"/>
        </w:rPr>
        <w:t xml:space="preserve">у рамках міжконтинентальної дослідницької та навчальної співпраці.</w:t>
      </w:r>
    </w:p>
    <w:p w:rsidR="00000000" w:rsidDel="00000000" w:rsidP="00000000" w:rsidRDefault="00000000" w:rsidRPr="00000000" w14:paraId="0000061D">
      <w:pPr xmlns:w="http://schemas.openxmlformats.org/wordprocessingml/2006/main">
        <w:spacing w:after="240" w:before="240" w:lineRule="auto"/>
        <w:rPr/>
      </w:pPr>
      <w:r xmlns:w="http://schemas.openxmlformats.org/wordprocessingml/2006/main" w:rsidDel="00000000" w:rsidR="00000000" w:rsidRPr="00000000">
        <w:rPr>
          <w:b w:val="1"/>
          <w:rtl w:val="0"/>
        </w:rPr>
        <w:t xml:space="preserve">EXELISIS (EXEL) </w:t>
      </w:r>
      <w:r xmlns:w="http://schemas.openxmlformats.org/wordprocessingml/2006/main" w:rsidDel="00000000" w:rsidR="00000000" w:rsidRPr="00000000">
        <w:rPr>
          <w:rtl w:val="0"/>
        </w:rPr>
        <w:t xml:space="preserve">забезпечує широку видимість проекту шляхом поширення, комерціалізації та навчання з питань інтелектуальної власності. Він перетворює академічні результати </w:t>
      </w:r>
      <w:r xmlns:w="http://schemas.openxmlformats.org/wordprocessingml/2006/main" w:rsidDel="00000000" w:rsidR="00000000" w:rsidRPr="00000000">
        <w:rPr>
          <w:b w:val="1"/>
          <w:rtl w:val="0"/>
        </w:rPr>
        <w:t xml:space="preserve">UNL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HUJI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UOA </w:t>
      </w:r>
      <w:r xmlns:w="http://schemas.openxmlformats.org/wordprocessingml/2006/main" w:rsidDel="00000000" w:rsidR="00000000" w:rsidRPr="00000000">
        <w:rPr>
          <w:rtl w:val="0"/>
        </w:rPr>
        <w:t xml:space="preserve">на інновації, орієнтовані на громадськість. </w:t>
      </w:r>
      <w:r xmlns:w="http://schemas.openxmlformats.org/wordprocessingml/2006/main" w:rsidDel="00000000" w:rsidR="00000000" w:rsidRPr="00000000">
        <w:rPr>
          <w:b w:val="1"/>
          <w:rtl w:val="0"/>
        </w:rPr>
        <w:t xml:space="preserve">EXEL </w:t>
      </w:r>
      <w:r xmlns:w="http://schemas.openxmlformats.org/wordprocessingml/2006/main" w:rsidDel="00000000" w:rsidR="00000000" w:rsidRPr="00000000">
        <w:rPr>
          <w:rtl w:val="0"/>
        </w:rPr>
        <w:t xml:space="preserve">також підтримує </w:t>
      </w:r>
      <w:r xmlns:w="http://schemas.openxmlformats.org/wordprocessingml/2006/main" w:rsidDel="00000000" w:rsidR="00000000" w:rsidRPr="00000000">
        <w:rPr>
          <w:b w:val="1"/>
          <w:rtl w:val="0"/>
        </w:rPr>
        <w:t xml:space="preserve">STAB VIDA </w:t>
      </w:r>
      <w:r xmlns:w="http://schemas.openxmlformats.org/wordprocessingml/2006/main" w:rsidDel="00000000" w:rsidR="00000000" w:rsidRPr="00000000">
        <w:rPr>
          <w:rtl w:val="0"/>
        </w:rPr>
        <w:t xml:space="preserve">у масштабуванні її продуктів і технологій, а також тісно співпрацює з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UNICAMP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KNU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UHU </w:t>
      </w:r>
      <w:r xmlns:w="http://schemas.openxmlformats.org/wordprocessingml/2006/main" w:rsidDel="00000000" w:rsidR="00000000" w:rsidRPr="00000000">
        <w:rPr>
          <w:rtl w:val="0"/>
        </w:rPr>
        <w:t xml:space="preserve">для залучення освітян та зацікавлених сторін до високоефективних та інклюзивних заходів.</w:t>
      </w:r>
    </w:p>
    <w:p w:rsidR="00000000" w:rsidDel="00000000" w:rsidP="00000000" w:rsidRDefault="00000000" w:rsidRPr="00000000" w14:paraId="0000061E">
      <w:pPr xmlns:w="http://schemas.openxmlformats.org/wordprocessingml/2006/main">
        <w:spacing w:after="240" w:before="240" w:lineRule="auto"/>
        <w:rPr/>
      </w:pPr>
      <w:r xmlns:w="http://schemas.openxmlformats.org/wordprocessingml/2006/main" w:rsidDel="00000000" w:rsidR="00000000" w:rsidRPr="00000000">
        <w:rPr>
          <w:b w:val="1"/>
          <w:rtl w:val="0"/>
        </w:rPr>
        <w:t xml:space="preserve">YAGHMA </w:t>
      </w:r>
      <w:r xmlns:w="http://schemas.openxmlformats.org/wordprocessingml/2006/main" w:rsidDel="00000000" w:rsidR="00000000" w:rsidRPr="00000000">
        <w:rPr>
          <w:rtl w:val="0"/>
        </w:rPr>
        <w:t xml:space="preserve">вбудовує сталий розвиток, ESG-аналітику та етичні інновації в основу проекту SMART. Він доповнює </w:t>
      </w:r>
      <w:r xmlns:w="http://schemas.openxmlformats.org/wordprocessingml/2006/main" w:rsidDel="00000000" w:rsidR="00000000" w:rsidRPr="00000000">
        <w:rPr>
          <w:b w:val="1"/>
          <w:rtl w:val="0"/>
        </w:rPr>
        <w:t xml:space="preserve">EXEL </w:t>
      </w:r>
      <w:r xmlns:w="http://schemas.openxmlformats.org/wordprocessingml/2006/main" w:rsidDel="00000000" w:rsidR="00000000" w:rsidRPr="00000000">
        <w:rPr>
          <w:rtl w:val="0"/>
        </w:rPr>
        <w:t xml:space="preserve">, забезпечуючи відповідність практик поширення інформації суспільним цінностям, та зміцнює роботу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UNICAMP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UHU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KNU </w:t>
      </w:r>
      <w:r xmlns:w="http://schemas.openxmlformats.org/wordprocessingml/2006/main" w:rsidDel="00000000" w:rsidR="00000000" w:rsidRPr="00000000">
        <w:rPr>
          <w:rtl w:val="0"/>
        </w:rPr>
        <w:t xml:space="preserve">через спільні цілі щодо інклюзії та дотримання Цілей сталого розвитку. </w:t>
      </w:r>
      <w:r xmlns:w="http://schemas.openxmlformats.org/wordprocessingml/2006/main" w:rsidDel="00000000" w:rsidR="00000000" w:rsidRPr="00000000">
        <w:rPr>
          <w:b w:val="1"/>
          <w:rtl w:val="0"/>
        </w:rPr>
        <w:t xml:space="preserve">YAGHMA </w:t>
      </w:r>
      <w:r xmlns:w="http://schemas.openxmlformats.org/wordprocessingml/2006/main" w:rsidDel="00000000" w:rsidR="00000000" w:rsidRPr="00000000">
        <w:rPr>
          <w:rtl w:val="0"/>
        </w:rPr>
        <w:t xml:space="preserve">також надає етичні інноваційні рамки </w:t>
      </w:r>
      <w:r xmlns:w="http://schemas.openxmlformats.org/wordprocessingml/2006/main" w:rsidDel="00000000" w:rsidR="00000000" w:rsidRPr="00000000">
        <w:rPr>
          <w:b w:val="1"/>
          <w:rtl w:val="0"/>
        </w:rPr>
        <w:t xml:space="preserve">UNIBO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HUJI </w:t>
      </w:r>
      <w:r xmlns:w="http://schemas.openxmlformats.org/wordprocessingml/2006/main" w:rsidDel="00000000" w:rsidR="00000000" w:rsidRPr="00000000">
        <w:rPr>
          <w:rtl w:val="0"/>
        </w:rPr>
        <w:t xml:space="preserve">, гарантуючи, що дослідницькі та комерціалізаційні зусилля враховують екологічні та суспільні межі.</w:t>
      </w:r>
    </w:p>
    <w:p w:rsidR="00000000" w:rsidDel="00000000" w:rsidP="00000000" w:rsidRDefault="00000000" w:rsidRPr="00000000" w14:paraId="0000061F">
      <w:pPr xmlns:w="http://schemas.openxmlformats.org/wordprocessingml/2006/main">
        <w:spacing w:after="240" w:before="240" w:lineRule="auto"/>
        <w:rPr/>
      </w:pPr>
      <w:r xmlns:w="http://schemas.openxmlformats.org/wordprocessingml/2006/main" w:rsidDel="00000000" w:rsidR="00000000" w:rsidRPr="00000000">
        <w:rPr>
          <w:b w:val="1"/>
          <w:rtl w:val="0"/>
        </w:rPr>
        <w:t xml:space="preserve">STAB VIDA </w:t>
      </w:r>
      <w:r xmlns:w="http://schemas.openxmlformats.org/wordprocessingml/2006/main" w:rsidDel="00000000" w:rsidR="00000000" w:rsidRPr="00000000">
        <w:rPr>
          <w:rtl w:val="0"/>
        </w:rPr>
        <w:t xml:space="preserve">додає життєво важливий технологічний, підприємницький та бізнес-потенціал завдяки своїм портативним інструментам генетичної діагностики, таким як кишеньковий ПЛР Doctor Vida. Ці інструменти підтримують </w:t>
      </w:r>
      <w:r xmlns:w="http://schemas.openxmlformats.org/wordprocessingml/2006/main" w:rsidDel="00000000" w:rsidR="00000000" w:rsidRPr="00000000">
        <w:rPr>
          <w:b w:val="1"/>
          <w:rtl w:val="0"/>
        </w:rPr>
        <w:t xml:space="preserve">UNL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HUJI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KNU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UOA </w:t>
      </w:r>
      <w:r xmlns:w="http://schemas.openxmlformats.org/wordprocessingml/2006/main" w:rsidDel="00000000" w:rsidR="00000000" w:rsidRPr="00000000">
        <w:rPr>
          <w:rtl w:val="0"/>
        </w:rPr>
        <w:t xml:space="preserve">, пропонуючи реальне застосування їхніх досліджень, та сприяють освітнім місіям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UNICAMP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UHU </w:t>
      </w:r>
      <w:r xmlns:w="http://schemas.openxmlformats.org/wordprocessingml/2006/main" w:rsidDel="00000000" w:rsidR="00000000" w:rsidRPr="00000000">
        <w:rPr>
          <w:rtl w:val="0"/>
        </w:rPr>
        <w:t xml:space="preserve">шляхом інтеграції в навчальні заклади та громадські середовища. Інновації </w:t>
      </w:r>
      <w:r xmlns:w="http://schemas.openxmlformats.org/wordprocessingml/2006/main" w:rsidDel="00000000" w:rsidR="00000000" w:rsidRPr="00000000">
        <w:rPr>
          <w:b w:val="1"/>
          <w:rtl w:val="0"/>
        </w:rPr>
        <w:t xml:space="preserve">STAB VIDA </w:t>
      </w:r>
      <w:r xmlns:w="http://schemas.openxmlformats.org/wordprocessingml/2006/main" w:rsidDel="00000000" w:rsidR="00000000" w:rsidRPr="00000000">
        <w:rPr>
          <w:rtl w:val="0"/>
        </w:rPr>
        <w:t xml:space="preserve">також посилюються завдяки стратегіям поширення </w:t>
      </w:r>
      <w:r xmlns:w="http://schemas.openxmlformats.org/wordprocessingml/2006/main" w:rsidDel="00000000" w:rsidR="00000000" w:rsidRPr="00000000">
        <w:rPr>
          <w:b w:val="1"/>
          <w:rtl w:val="0"/>
        </w:rPr>
        <w:t xml:space="preserve">EXEL </w:t>
      </w:r>
      <w:r xmlns:w="http://schemas.openxmlformats.org/wordprocessingml/2006/main" w:rsidDel="00000000" w:rsidR="00000000" w:rsidRPr="00000000">
        <w:rPr>
          <w:rtl w:val="0"/>
        </w:rPr>
        <w:t xml:space="preserve">.</w:t>
      </w:r>
    </w:p>
    <w:p w:rsidR="00000000" w:rsidDel="00000000" w:rsidP="00000000" w:rsidRDefault="00000000" w:rsidRPr="00000000" w14:paraId="00000620">
      <w:pPr xmlns:w="http://schemas.openxmlformats.org/wordprocessingml/2006/main">
        <w:spacing w:after="240" w:before="240" w:lineRule="auto"/>
        <w:rPr/>
      </w:pPr>
      <w:r xmlns:w="http://schemas.openxmlformats.org/wordprocessingml/2006/main" w:rsidDel="00000000" w:rsidR="00000000" w:rsidRPr="00000000">
        <w:rPr>
          <w:b w:val="1"/>
          <w:rtl w:val="0"/>
        </w:rPr>
        <w:t xml:space="preserve">Університет Кампінаса (UNICAMP) </w:t>
      </w:r>
      <w:r xmlns:w="http://schemas.openxmlformats.org/wordprocessingml/2006/main" w:rsidDel="00000000" w:rsidR="00000000" w:rsidRPr="00000000">
        <w:rPr>
          <w:rtl w:val="0"/>
        </w:rPr>
        <w:t xml:space="preserve">підтримує інтернаціоналізацію, наукову освіту та аналітичну хімію з акцентом на співробітництво в Латинської Америки. Він тісно співпрацює з </w:t>
      </w:r>
      <w:r xmlns:w="http://schemas.openxmlformats.org/wordprocessingml/2006/main" w:rsidDel="00000000" w:rsidR="00000000" w:rsidRPr="00000000">
        <w:rPr>
          <w:b w:val="1"/>
          <w:rtl w:val="0"/>
        </w:rPr>
        <w:t xml:space="preserve">UNL </w:t>
      </w:r>
      <w:r xmlns:w="http://schemas.openxmlformats.org/wordprocessingml/2006/main" w:rsidDel="00000000" w:rsidR="00000000" w:rsidRPr="00000000">
        <w:rPr>
          <w:rtl w:val="0"/>
        </w:rPr>
        <w:t xml:space="preserve">у спільній мас-спектрометрії та методах навчання, зі </w:t>
      </w:r>
      <w:r xmlns:w="http://schemas.openxmlformats.org/wordprocessingml/2006/main" w:rsidDel="00000000" w:rsidR="00000000" w:rsidRPr="00000000">
        <w:rPr>
          <w:b w:val="1"/>
          <w:rtl w:val="0"/>
        </w:rPr>
        <w:t xml:space="preserve">STAB VIDA </w:t>
      </w:r>
      <w:r xmlns:w="http://schemas.openxmlformats.org/wordprocessingml/2006/main" w:rsidDel="00000000" w:rsidR="00000000" w:rsidRPr="00000000">
        <w:rPr>
          <w:rtl w:val="0"/>
        </w:rPr>
        <w:t xml:space="preserve">у впровадженні діагностичних інструментів, а також з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UHU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KNU </w:t>
      </w:r>
      <w:r xmlns:w="http://schemas.openxmlformats.org/wordprocessingml/2006/main" w:rsidDel="00000000" w:rsidR="00000000" w:rsidRPr="00000000">
        <w:rPr>
          <w:rtl w:val="0"/>
        </w:rPr>
        <w:t xml:space="preserve">для вдосконалення педагогічних підходів у різних контекстах. Програма сталого розвитку </w:t>
      </w:r>
      <w:r xmlns:w="http://schemas.openxmlformats.org/wordprocessingml/2006/main" w:rsidDel="00000000" w:rsidR="00000000" w:rsidRPr="00000000">
        <w:rPr>
          <w:b w:val="1"/>
          <w:rtl w:val="0"/>
        </w:rPr>
        <w:t xml:space="preserve">YAGHMA </w:t>
      </w:r>
      <w:r xmlns:w="http://schemas.openxmlformats.org/wordprocessingml/2006/main" w:rsidDel="00000000" w:rsidR="00000000" w:rsidRPr="00000000">
        <w:rPr>
          <w:rtl w:val="0"/>
        </w:rPr>
        <w:t xml:space="preserve">також узгоджується з </w:t>
      </w:r>
      <w:r xmlns:w="http://schemas.openxmlformats.org/wordprocessingml/2006/main" w:rsidDel="00000000" w:rsidR="00000000" w:rsidRPr="00000000">
        <w:rPr>
          <w:rtl w:val="0"/>
        </w:rPr>
        <w:t xml:space="preserve">роботою </w:t>
      </w:r>
      <w:r xmlns:w="http://schemas.openxmlformats.org/wordprocessingml/2006/main" w:rsidDel="00000000" w:rsidR="00000000" w:rsidRPr="00000000">
        <w:rPr>
          <w:b w:val="1"/>
          <w:rtl w:val="0"/>
        </w:rPr>
        <w:t xml:space="preserve">UNICAMP у галузі екологічних наук.</w:t>
      </w:r>
    </w:p>
    <w:p w:rsidR="00000000" w:rsidDel="00000000" w:rsidP="00000000" w:rsidRDefault="00000000" w:rsidRPr="00000000" w14:paraId="00000621">
      <w:pPr xmlns:w="http://schemas.openxmlformats.org/wordprocessingml/2006/main">
        <w:spacing w:after="240" w:before="240" w:lineRule="auto"/>
        <w:rPr/>
      </w:pPr>
      <w:r xmlns:w="http://schemas.openxmlformats.org/wordprocessingml/2006/main" w:rsidDel="00000000" w:rsidR="00000000" w:rsidRPr="00000000">
        <w:rPr>
          <w:b w:val="1"/>
          <w:rtl w:val="0"/>
        </w:rPr>
        <w:t xml:space="preserve">Університет Пернамбуку (UPE) </w:t>
      </w:r>
      <w:r xmlns:w="http://schemas.openxmlformats.org/wordprocessingml/2006/main" w:rsidDel="00000000" w:rsidR="00000000" w:rsidRPr="00000000">
        <w:rPr>
          <w:rtl w:val="0"/>
        </w:rPr>
        <w:t xml:space="preserve">відіграє вирішальну роль в інклюзивній освіті, підготовці вчителів та впровадженні Цілей сталого розвитку. Він адаптує результати досліджень та інновацій таких партнерів, як </w:t>
      </w:r>
      <w:r xmlns:w="http://schemas.openxmlformats.org/wordprocessingml/2006/main" w:rsidDel="00000000" w:rsidR="00000000" w:rsidRPr="00000000">
        <w:rPr>
          <w:b w:val="1"/>
          <w:rtl w:val="0"/>
        </w:rPr>
        <w:t xml:space="preserve">UNIBO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STAB VIDA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HUJI </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UHU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KNU </w:t>
      </w:r>
      <w:r xmlns:w="http://schemas.openxmlformats.org/wordprocessingml/2006/main" w:rsidDel="00000000" w:rsidR="00000000" w:rsidRPr="00000000">
        <w:rPr>
          <w:rtl w:val="0"/>
        </w:rPr>
        <w:t xml:space="preserve">, до контексту соціально-економічного різноманіття, забезпечуючи справедливість та масштабованість освітньої моделі SMART. Зосередження </w:t>
      </w:r>
      <w:r xmlns:w="http://schemas.openxmlformats.org/wordprocessingml/2006/main" w:rsidDel="00000000" w:rsidR="00000000" w:rsidRPr="00000000">
        <w:rPr>
          <w:b w:val="1"/>
          <w:rtl w:val="0"/>
        </w:rPr>
        <w:t xml:space="preserve">UPE </w:t>
      </w:r>
      <w:r xmlns:w="http://schemas.openxmlformats.org/wordprocessingml/2006/main" w:rsidDel="00000000" w:rsidR="00000000" w:rsidRPr="00000000">
        <w:rPr>
          <w:rtl w:val="0"/>
        </w:rPr>
        <w:t xml:space="preserve">на міждисциплінарних навчальних програмах та соціальній справедливості також підкріплюється </w:t>
      </w:r>
      <w:r xmlns:w="http://schemas.openxmlformats.org/wordprocessingml/2006/main" w:rsidDel="00000000" w:rsidR="00000000" w:rsidRPr="00000000">
        <w:rPr>
          <w:b w:val="1"/>
          <w:rtl w:val="0"/>
        </w:rPr>
        <w:t xml:space="preserve">YAGHMA </w:t>
      </w:r>
      <w:r xmlns:w="http://schemas.openxmlformats.org/wordprocessingml/2006/main" w:rsidDel="00000000" w:rsidR="00000000" w:rsidRPr="00000000">
        <w:rPr>
          <w:rtl w:val="0"/>
        </w:rPr>
        <w:t xml:space="preserve">та </w:t>
      </w:r>
      <w:r xmlns:w="http://schemas.openxmlformats.org/wordprocessingml/2006/main" w:rsidDel="00000000" w:rsidR="00000000" w:rsidRPr="00000000">
        <w:rPr>
          <w:b w:val="1"/>
          <w:rtl w:val="0"/>
        </w:rPr>
        <w:t xml:space="preserve">EXEL </w:t>
      </w:r>
      <w:r xmlns:w="http://schemas.openxmlformats.org/wordprocessingml/2006/main" w:rsidDel="00000000" w:rsidR="00000000" w:rsidRPr="00000000">
        <w:rPr>
          <w:rtl w:val="0"/>
        </w:rPr>
        <w:t xml:space="preserve">.</w:t>
      </w:r>
    </w:p>
    <w:p w:rsidR="00000000" w:rsidDel="00000000" w:rsidP="00000000" w:rsidRDefault="00000000" w:rsidRPr="00000000" w14:paraId="00000622">
      <w:pPr xmlns:w="http://schemas.openxmlformats.org/wordprocessingml/2006/main">
        <w:spacing w:after="240" w:before="240" w:lineRule="auto"/>
        <w:rPr/>
      </w:pPr>
      <w:r xmlns:w="http://schemas.openxmlformats.org/wordprocessingml/2006/main" w:rsidDel="00000000" w:rsidR="00000000" w:rsidRPr="00000000">
        <w:rPr>
          <w:rtl w:val="0"/>
        </w:rPr>
        <w:t xml:space="preserve">Разом партнери утворюють взаємодоповнюючу та цілісну екосистему, де кожна структура підсилює інші через узгоджені, але окремі сфери експертизи. Структура консорціуму дозволяє ефективно співпрацювати в галузі освіти, досліджень та інновацій, сприяючи сталому та інклюзивному моделі досконалості в науці, технологіях та медичній освіті.</w:t>
      </w:r>
    </w:p>
    <w:p w:rsidR="00000000" w:rsidDel="00000000" w:rsidP="00000000" w:rsidRDefault="00000000" w:rsidRPr="00000000" w14:paraId="00000623">
      <w:pPr>
        <w:jc w:val="both"/>
        <w:rPr>
          <w:sz w:val="22"/>
          <w:szCs w:val="22"/>
          <w:highlight w:val="yellow"/>
        </w:rPr>
      </w:pPr>
      <w:r w:rsidDel="00000000" w:rsidR="00000000" w:rsidRPr="00000000">
        <w:rPr>
          <w:rtl w:val="0"/>
        </w:rPr>
      </w:r>
    </w:p>
    <w:p w:rsidR="00000000" w:rsidDel="00000000" w:rsidP="00000000" w:rsidRDefault="00000000" w:rsidRPr="00000000" w14:paraId="00000624">
      <w:pPr>
        <w:jc w:val="both"/>
        <w:rPr>
          <w:sz w:val="22"/>
          <w:szCs w:val="22"/>
          <w:highlight w:val="yellow"/>
        </w:rPr>
      </w:pPr>
      <w:r w:rsidDel="00000000" w:rsidR="00000000" w:rsidRPr="00000000">
        <w:rPr>
          <w:rtl w:val="0"/>
        </w:rPr>
      </w:r>
    </w:p>
    <w:p w:rsidR="00000000" w:rsidDel="00000000" w:rsidP="00000000" w:rsidRDefault="00000000" w:rsidRPr="00000000" w14:paraId="00000625">
      <w:pPr>
        <w:widowControl w:val="0"/>
        <w:ind w:left="426" w:hanging="426"/>
        <w:rPr>
          <w:color w:val="000000"/>
          <w:sz w:val="22"/>
          <w:szCs w:val="22"/>
        </w:rPr>
      </w:pPr>
      <w:r w:rsidDel="00000000" w:rsidR="00000000" w:rsidRPr="00000000">
        <w:rPr>
          <w:rtl w:val="0"/>
        </w:rPr>
      </w:r>
    </w:p>
    <w:p w:rsidR="00000000" w:rsidDel="00000000" w:rsidP="00000000" w:rsidRDefault="00000000" w:rsidRPr="00000000" w14:paraId="00000626">
      <w:pPr xmlns:w="http://schemas.openxmlformats.org/wordprocessingml/2006/main">
        <w:jc w:val="both"/>
        <w:rPr>
          <w:b w:val="1"/>
          <w:sz w:val="22"/>
          <w:szCs w:val="22"/>
        </w:rPr>
      </w:pPr>
      <w:r xmlns:w="http://schemas.openxmlformats.org/wordprocessingml/2006/main" w:rsidDel="00000000" w:rsidR="00000000" w:rsidRPr="00000000">
        <w:rPr>
          <w:b w:val="1"/>
          <w:sz w:val="22"/>
          <w:szCs w:val="22"/>
          <w:rtl w:val="0"/>
        </w:rPr>
        <w:t xml:space="preserve">3.2.2 Інші країни та міжнародні організації</w:t>
      </w:r>
    </w:p>
    <w:p w:rsidR="00000000" w:rsidDel="00000000" w:rsidP="00000000" w:rsidRDefault="00000000" w:rsidRPr="00000000" w14:paraId="00000627">
      <w:pPr>
        <w:widowControl w:val="0"/>
        <w:ind w:left="426" w:hanging="426"/>
        <w:rPr>
          <w:color w:val="000000"/>
          <w:sz w:val="22"/>
          <w:szCs w:val="22"/>
        </w:rPr>
      </w:pPr>
      <w:r w:rsidDel="00000000" w:rsidR="00000000" w:rsidRPr="00000000">
        <w:rPr>
          <w:rtl w:val="0"/>
        </w:rPr>
      </w:r>
    </w:p>
    <w:p w:rsidR="00000000" w:rsidDel="00000000" w:rsidP="00000000" w:rsidRDefault="00000000" w:rsidRPr="00000000" w14:paraId="00000628">
      <w:pPr xmlns:w="http://schemas.openxmlformats.org/wordprocessingml/2006/main">
        <w:numPr>
          <w:ilvl w:val="0"/>
          <w:numId w:val="19"/>
        </w:numPr>
        <w:ind w:left="726" w:hanging="357"/>
        <w:jc w:val="both"/>
        <w:rPr>
          <w:sz w:val="22"/>
          <w:szCs w:val="22"/>
          <w:highlight w:val="yellow"/>
        </w:rPr>
      </w:pPr>
      <w:r xmlns:w="http://schemas.openxmlformats.org/wordprocessingml/2006/main" w:rsidDel="00000000" w:rsidR="00000000" w:rsidRPr="00000000">
        <w:rPr>
          <w:sz w:val="22"/>
          <w:szCs w:val="22"/>
          <w:highlight w:val="yellow"/>
          <w:rtl w:val="0"/>
        </w:rPr>
        <w:t xml:space="preserve">Зверніть увагу, що для CSA в програмі «Горизонт Європа», окрім випадків, коли це прямо дозволено в темі, будь-яка організація з неасоційованої третьої країни та міжнародні організації (окрім міжнародних європейських дослідницьких організацій) можуть брати участь лише як асоційовані партнери. Немає різниці між організаціями, заснованими в країнах з низьким/середнім рівнем доходу та розвиненими країнами.</w:t>
      </w:r>
    </w:p>
    <w:p w:rsidR="00000000" w:rsidDel="00000000" w:rsidP="00000000" w:rsidRDefault="00000000" w:rsidRPr="00000000" w14:paraId="00000629">
      <w:pPr>
        <w:ind w:left="726" w:firstLine="0"/>
        <w:jc w:val="both"/>
        <w:rPr>
          <w:sz w:val="22"/>
          <w:szCs w:val="22"/>
          <w:highlight w:val="yellow"/>
        </w:rPr>
      </w:pPr>
      <w:r w:rsidDel="00000000" w:rsidR="00000000" w:rsidRPr="00000000">
        <w:rPr>
          <w:rtl w:val="0"/>
        </w:rPr>
      </w:r>
    </w:p>
    <w:p w:rsidR="00000000" w:rsidDel="00000000" w:rsidP="00000000" w:rsidRDefault="00000000" w:rsidRPr="00000000" w14:paraId="0000062A">
      <w:pPr xmlns:w="http://schemas.openxmlformats.org/wordprocessingml/2006/main">
        <w:ind w:left="726" w:firstLine="0"/>
        <w:jc w:val="both"/>
        <w:rPr>
          <w:sz w:val="22"/>
          <w:szCs w:val="22"/>
          <w:highlight w:val="yellow"/>
        </w:rPr>
      </w:pPr>
      <w:r xmlns:w="http://schemas.openxmlformats.org/wordprocessingml/2006/main" w:rsidDel="00000000" w:rsidR="00000000" w:rsidRPr="00000000">
        <w:rPr>
          <w:sz w:val="22"/>
          <w:szCs w:val="22"/>
          <w:highlight w:val="yellow"/>
          <w:rtl w:val="0"/>
        </w:rPr>
        <w:t xml:space="preserve">Якщо ваша тема не включає жодної конкретної умови, пов’язаної з неасоційованими третіми країнами, вам не потрібно включати будь-яку інформацію про «Інші країни та міжнародні організації» в цей розділ пропозиції.</w:t>
      </w:r>
    </w:p>
    <w:p w:rsidR="00000000" w:rsidDel="00000000" w:rsidP="00000000" w:rsidRDefault="00000000" w:rsidRPr="00000000" w14:paraId="0000062B">
      <w:pPr>
        <w:ind w:left="726" w:firstLine="0"/>
        <w:jc w:val="both"/>
        <w:rPr>
          <w:sz w:val="22"/>
          <w:szCs w:val="22"/>
          <w:highlight w:val="yellow"/>
        </w:rPr>
      </w:pPr>
      <w:r w:rsidDel="00000000" w:rsidR="00000000" w:rsidRPr="00000000">
        <w:rPr>
          <w:rtl w:val="0"/>
        </w:rPr>
      </w:r>
    </w:p>
    <w:p w:rsidR="00000000" w:rsidDel="00000000" w:rsidP="00000000" w:rsidRDefault="00000000" w:rsidRPr="00000000" w14:paraId="0000062C">
      <w:pPr xmlns:w="http://schemas.openxmlformats.org/wordprocessingml/2006/main">
        <w:ind w:left="726" w:firstLine="0"/>
        <w:jc w:val="both"/>
        <w:rPr>
          <w:sz w:val="22"/>
          <w:szCs w:val="22"/>
          <w:highlight w:val="yellow"/>
        </w:rPr>
      </w:pPr>
      <w:r xmlns:w="http://schemas.openxmlformats.org/wordprocessingml/2006/main" w:rsidDel="00000000" w:rsidR="00000000" w:rsidRPr="00000000">
        <w:rPr>
          <w:sz w:val="22"/>
          <w:szCs w:val="22"/>
          <w:highlight w:val="yellow"/>
          <w:rtl w:val="0"/>
        </w:rPr>
        <w:t xml:space="preserve">Якщо ваша тема включає конкретну умову, пов’язану з неасоційованими третіми країнами, зверніть увагу, що юридичні особи, зареєстровані в цих країнах, можуть брати участь лише як бенефіціари або афілійовані особи, якщо вони мають право на фінансування:</w:t>
      </w:r>
    </w:p>
    <w:p w:rsidR="00000000" w:rsidDel="00000000" w:rsidP="00000000" w:rsidRDefault="00000000" w:rsidRPr="00000000" w14:paraId="0000062D">
      <w:pPr xmlns:w="http://schemas.openxmlformats.org/wordprocessingml/2006/main">
        <w:ind w:left="726" w:firstLine="0"/>
        <w:jc w:val="both"/>
        <w:rPr>
          <w:sz w:val="22"/>
          <w:szCs w:val="22"/>
          <w:highlight w:val="yellow"/>
        </w:rPr>
      </w:pPr>
      <w:r xmlns:w="http://schemas.openxmlformats.org/wordprocessingml/2006/main" w:rsidDel="00000000" w:rsidR="00000000" w:rsidRPr="00000000">
        <w:rPr>
          <w:sz w:val="22"/>
          <w:szCs w:val="22"/>
          <w:highlight w:val="yellow"/>
          <w:rtl w:val="0"/>
        </w:rPr>
        <w:t xml:space="preserve">• оскільки вони походять з країни з низьким/середнім рівнем доходу, визначеної в Загальному додатку B Робочої програми як така, що автоматично має право на фінансування;</w:t>
      </w:r>
    </w:p>
    <w:p w:rsidR="00000000" w:rsidDel="00000000" w:rsidP="00000000" w:rsidRDefault="00000000" w:rsidRPr="00000000" w14:paraId="0000062E">
      <w:pPr xmlns:w="http://schemas.openxmlformats.org/wordprocessingml/2006/main">
        <w:ind w:left="726" w:firstLine="0"/>
        <w:jc w:val="both"/>
        <w:rPr>
          <w:sz w:val="22"/>
          <w:szCs w:val="22"/>
          <w:highlight w:val="yellow"/>
        </w:rPr>
      </w:pPr>
      <w:r xmlns:w="http://schemas.openxmlformats.org/wordprocessingml/2006/main" w:rsidDel="00000000" w:rsidR="00000000" w:rsidRPr="00000000">
        <w:rPr>
          <w:sz w:val="22"/>
          <w:szCs w:val="22"/>
          <w:highlight w:val="yellow"/>
          <w:rtl w:val="0"/>
        </w:rPr>
        <w:t xml:space="preserve">•тому що умови виклику це чітко передбачають;</w:t>
      </w:r>
    </w:p>
    <w:p w:rsidR="00000000" w:rsidDel="00000000" w:rsidP="00000000" w:rsidRDefault="00000000" w:rsidRPr="00000000" w14:paraId="0000062F">
      <w:pPr xmlns:w="http://schemas.openxmlformats.org/wordprocessingml/2006/main">
        <w:ind w:left="726" w:firstLine="0"/>
        <w:jc w:val="both"/>
        <w:rPr>
          <w:sz w:val="22"/>
          <w:szCs w:val="22"/>
          <w:highlight w:val="yellow"/>
        </w:rPr>
      </w:pPr>
      <w:r xmlns:w="http://schemas.openxmlformats.org/wordprocessingml/2006/main" w:rsidDel="00000000" w:rsidR="00000000" w:rsidRPr="00000000">
        <w:rPr>
          <w:sz w:val="22"/>
          <w:szCs w:val="22"/>
          <w:highlight w:val="yellow"/>
          <w:rtl w:val="0"/>
        </w:rPr>
        <w:t xml:space="preserve">• оскільки участь відповідної юридичної особи вважається необхідною для реалізації дії.</w:t>
      </w:r>
    </w:p>
    <w:p w:rsidR="00000000" w:rsidDel="00000000" w:rsidP="00000000" w:rsidRDefault="00000000" w:rsidRPr="00000000" w14:paraId="00000630">
      <w:pPr>
        <w:ind w:left="726" w:firstLine="0"/>
        <w:jc w:val="both"/>
        <w:rPr>
          <w:sz w:val="22"/>
          <w:szCs w:val="22"/>
          <w:highlight w:val="yellow"/>
        </w:rPr>
      </w:pPr>
      <w:r w:rsidDel="00000000" w:rsidR="00000000" w:rsidRPr="00000000">
        <w:rPr>
          <w:rtl w:val="0"/>
        </w:rPr>
      </w:r>
    </w:p>
    <w:p w:rsidR="00000000" w:rsidDel="00000000" w:rsidP="00000000" w:rsidRDefault="00000000" w:rsidRPr="00000000" w14:paraId="00000631">
      <w:pPr xmlns:w="http://schemas.openxmlformats.org/wordprocessingml/2006/main">
        <w:ind w:left="726" w:firstLine="0"/>
        <w:jc w:val="both"/>
        <w:rPr>
          <w:sz w:val="22"/>
          <w:szCs w:val="22"/>
          <w:highlight w:val="yellow"/>
        </w:rPr>
      </w:pPr>
      <w:r xmlns:w="http://schemas.openxmlformats.org/wordprocessingml/2006/main" w:rsidDel="00000000" w:rsidR="00000000" w:rsidRPr="00000000">
        <w:rPr>
          <w:sz w:val="22"/>
          <w:szCs w:val="22"/>
          <w:highlight w:val="yellow"/>
          <w:rtl w:val="0"/>
        </w:rPr>
        <w:t xml:space="preserve">Лише в останньому випадку поясніть у цьому розділі пропозиції, чому участь відповідної організації є важливою для успішного виконання проєкту.</w:t>
      </w:r>
    </w:p>
    <w:sectPr>
      <w:type w:val="nextPage"/>
      <w:pgSz w:h="16838" w:w="11906" w:orient="portrait"/>
      <w:pgMar w:bottom="851" w:top="851" w:left="851" w:right="851" w:header="425" w:foot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ereza Cartaxo" w:id="7" w:date="2025-07-21T13:25:12Z">
    <w:p w:rsidR="00000000" w:rsidDel="00000000" w:rsidP="00000000" w:rsidRDefault="00000000" w:rsidRPr="00000000" w14:paraId="00000639">
      <w:pPr xmlns:w="http://schemas.openxmlformats.org/wordprocessingml/2006/main">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xmlns:w="http://schemas.openxmlformats.org/wordprocessingml/2006/main"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Podemos contribuir aqui também!</w:t>
      </w:r>
    </w:p>
  </w:comment>
  <w:comment w:author="Ieronymos Zoidakis" w:id="6" w:date="2025-09-29T01:45:17Z">
    <w:p w:rsidR="00000000" w:rsidDel="00000000" w:rsidP="00000000" w:rsidRDefault="00000000" w:rsidRPr="00000000" w14:paraId="0000063A">
      <w:pPr xmlns:w="http://schemas.openxmlformats.org/wordprocessingml/2006/main">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xmlns:w="http://schemas.openxmlformats.org/wordprocessingml/2006/main"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Переробити згідно з моїми пропозиціями.</w:t>
      </w:r>
    </w:p>
    <w:p w:rsidR="00000000" w:rsidDel="00000000" w:rsidP="00000000" w:rsidRDefault="00000000" w:rsidRPr="00000000" w14:paraId="0000063B">
      <w:pPr xmlns:w="http://schemas.openxmlformats.org/wordprocessingml/2006/main">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xmlns:w="http://schemas.openxmlformats.org/wordprocessingml/2006/main"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Софія та Дімітріс переглянуть результати управління та поширення інформації</w:t>
      </w:r>
    </w:p>
  </w:comment>
  <w:comment w:author="Jose-Luis Capelo-Martinez" w:id="5" w:date="2025-07-12T17:24:00Z">
    <w:p w:rsidR="00000000" w:rsidDel="00000000" w:rsidP="00000000" w:rsidRDefault="00000000" w:rsidRPr="00000000" w14:paraId="0000063C">
      <w:pPr xmlns:w="http://schemas.openxmlformats.org/wordprocessingml/2006/main">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xmlns:w="http://schemas.openxmlformats.org/wordprocessingml/2006/main"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Штучний інтелект йде сюди, щоб перевірити</w:t>
      </w:r>
    </w:p>
  </w:comment>
  <w:comment w:author="Jose-Luis Capelo-Martinez" w:id="1" w:date="2025-07-10T22:29:00Z">
    <w:p w:rsidR="00000000" w:rsidDel="00000000" w:rsidP="00000000" w:rsidRDefault="00000000" w:rsidRPr="00000000" w14:paraId="0000063D">
      <w:pPr xmlns:w="http://schemas.openxmlformats.org/wordprocessingml/2006/main">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xmlns:w="http://schemas.openxmlformats.org/wordprocessingml/2006/main"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Ми говоримо з точки зору штучного інтелекту, тому нам потрібно відповісти на ці питання.</w:t>
      </w:r>
    </w:p>
  </w:comment>
  <w:comment w:author="Jose-Luis Capelo-Martinez" w:id="2" w:date="2025-07-11T21:19:00Z">
    <w:p w:rsidR="00000000" w:rsidDel="00000000" w:rsidP="00000000" w:rsidRDefault="00000000" w:rsidRPr="00000000" w14:paraId="0000063E">
      <w:pPr xmlns:w="http://schemas.openxmlformats.org/wordprocessingml/2006/main">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xmlns:w="http://schemas.openxmlformats.org/wordprocessingml/2006/main"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ЧИ Є У НАС ПЛАН УПРАВЛІННЯ ДАНИМИ?</w:t>
      </w:r>
    </w:p>
  </w:comment>
  <w:comment w:author="Jose-Luis Capelo-Martinez" w:id="4" w:date="2025-07-11T22:40:00Z">
    <w:p w:rsidR="00000000" w:rsidDel="00000000" w:rsidP="00000000" w:rsidRDefault="00000000" w:rsidRPr="00000000" w14:paraId="0000063F">
      <w:pPr xmlns:w="http://schemas.openxmlformats.org/wordprocessingml/2006/main">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xmlns:w="http://schemas.openxmlformats.org/wordprocessingml/2006/main"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переконайтеся, що Бразилія є</w:t>
      </w:r>
    </w:p>
  </w:comment>
  <w:comment w:author="Jose-Luis Capelo-Martinez" w:id="0" w:date="2025-07-10T21:56:00Z">
    <w:p w:rsidR="00000000" w:rsidDel="00000000" w:rsidP="00000000" w:rsidRDefault="00000000" w:rsidRPr="00000000" w14:paraId="00000640">
      <w:pPr xmlns:w="http://schemas.openxmlformats.org/wordprocessingml/2006/main">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xmlns:w="http://schemas.openxmlformats.org/wordprocessingml/2006/main"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час повторного перегляду фаз</w:t>
      </w:r>
    </w:p>
  </w:comment>
  <w:comment w:author="Ieronymos Zoidakis" w:id="8" w:date="2025-09-29T01:45:17Z">
    <w:p w:rsidR="00000000" w:rsidDel="00000000" w:rsidP="00000000" w:rsidRDefault="00000000" w:rsidRPr="00000000" w14:paraId="00000641">
      <w:pPr xmlns:w="http://schemas.openxmlformats.org/wordprocessingml/2006/main">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xmlns:w="http://schemas.openxmlformats.org/wordprocessingml/2006/main"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Переглянути. Бажано один або два етапи на робочий план.</w:t>
      </w:r>
    </w:p>
  </w:comment>
  <w:comment w:author="José Luís Capelo Martinez" w:id="3" w:date="2025-09-06T20:01:01Z">
    <w:p w:rsidR="00000000" w:rsidDel="00000000" w:rsidP="00000000" w:rsidRDefault="00000000" w:rsidRPr="00000000" w14:paraId="00000642">
      <w:pPr xmlns:w="http://schemas.openxmlformats.org/wordprocessingml/2006/main">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xmlns:w="http://schemas.openxmlformats.org/wordprocessingml/2006/main"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переробляти після того, як робочі пакети будуть остаточними</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639" w15:done="0"/>
  <w15:commentEx w15:paraId="0000063B" w15:done="0"/>
  <w15:commentEx w15:paraId="0000063C" w15:done="0"/>
  <w15:commentEx w15:paraId="0000063D" w15:done="0"/>
  <w15:commentEx w15:paraId="0000063E" w15:done="0"/>
  <w15:commentEx w15:paraId="0000063F" w15:done="0"/>
  <w15:commentEx w15:paraId="00000640" w15:done="0"/>
  <w15:commentEx w15:paraId="00000641" w15:done="0"/>
  <w15:commentEx w15:paraId="0000064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5">
    <w:pPr>
      <w:pBdr>
        <w:top w:color="000000" w:space="1" w:sz="4" w:val="single"/>
        <w:left w:space="0" w:sz="0" w:val="nil"/>
        <w:bottom w:space="0" w:sz="0" w:val="nil"/>
        <w:right w:space="0" w:sz="0" w:val="nil"/>
        <w:between w:space="0" w:sz="0" w:val="nil"/>
      </w:pBdr>
      <w:tabs>
        <w:tab w:val="center" w:leader="none" w:pos="4536"/>
        <w:tab w:val="right" w:leader="none" w:pos="9072"/>
        <w:tab w:val="center" w:leader="none" w:pos="5103"/>
        <w:tab w:val="right" w:leader="none" w:pos="10205"/>
      </w:tabs>
      <w:rPr>
        <w:color w:val="000000"/>
        <w:sz w:val="6"/>
        <w:szCs w:val="6"/>
      </w:rPr>
    </w:pPr>
    <w:r w:rsidDel="00000000" w:rsidR="00000000" w:rsidRPr="00000000">
      <w:rPr>
        <w:rtl w:val="0"/>
      </w:rPr>
    </w:r>
  </w:p>
  <w:p w:rsidR="00000000" w:rsidDel="00000000" w:rsidP="00000000" w:rsidRDefault="00000000" w:rsidRPr="00000000" w14:paraId="00000636">
    <w:pPr xmlns:w="http://schemas.openxmlformats.org/wordprocessingml/2006/main">
      <w:pBdr>
        <w:top w:space="0" w:sz="0" w:val="nil"/>
        <w:left w:space="0" w:sz="0" w:val="nil"/>
        <w:bottom w:space="0" w:sz="0" w:val="nil"/>
        <w:right w:space="0" w:sz="0" w:val="nil"/>
        <w:between w:space="0" w:sz="0" w:val="nil"/>
      </w:pBdr>
      <w:tabs>
        <w:tab w:val="center" w:leader="none" w:pos="4536"/>
        <w:tab w:val="right" w:leader="none" w:pos="9072"/>
        <w:tab w:val="center" w:leader="none" w:pos="5103"/>
        <w:tab w:val="right" w:leader="none" w:pos="10490"/>
      </w:tabs>
      <w:rPr>
        <w:b w:val="1"/>
        <w:color w:val="000000"/>
        <w:sz w:val="18"/>
        <w:szCs w:val="18"/>
      </w:rPr>
    </w:pPr>
    <w:r xmlns:w="http://schemas.openxmlformats.org/wordprocessingml/2006/main" w:rsidDel="00000000" w:rsidR="00000000" w:rsidRPr="00000000">
      <w:rPr>
        <w:b w:val="1"/>
        <w:color w:val="000000"/>
        <w:sz w:val="20"/>
        <w:szCs w:val="20"/>
        <w:rtl w:val="0"/>
      </w:rPr>
      <w:t xml:space="preserve">Частина </w:t>
    </w:r>
    <w:r xmlns:w="http://schemas.openxmlformats.org/wordprocessingml/2006/main" w:rsidDel="00000000" w:rsidR="00000000" w:rsidRPr="00000000">
      <w:rPr>
        <w:b w:val="1"/>
        <w:color w:val="000000"/>
        <w:sz w:val="18"/>
        <w:szCs w:val="18"/>
        <w:rtl w:val="0"/>
      </w:rPr>
      <w:tab xmlns:w="http://schemas.openxmlformats.org/wordprocessingml/2006/main"/>
    </w:r>
    <w:r xmlns:w="http://schemas.openxmlformats.org/wordprocessingml/2006/main" w:rsidDel="00000000" w:rsidR="00000000" w:rsidRPr="00000000">
      <w:rPr>
        <w:b w:val="1"/>
        <w:color w:val="ff0000"/>
        <w:sz w:val="18"/>
        <w:szCs w:val="18"/>
        <w:rtl w:val="0"/>
      </w:rPr>
      <w:tab xmlns:w="http://schemas.openxmlformats.org/wordprocessingml/2006/main"/>
    </w:r>
    <w:r xmlns:w="http://schemas.openxmlformats.org/wordprocessingml/2006/main" w:rsidDel="00000000" w:rsidR="00000000" w:rsidRPr="00000000">
      <w:rPr>
        <w:color w:val="000000"/>
        <w:sz w:val="18"/>
        <w:szCs w:val="18"/>
        <w:rtl w:val="0"/>
      </w:rPr>
      <w:t xml:space="preserve">B </w:t>
    </w:r>
    <w:r xmlns:w="http://schemas.openxmlformats.org/wordprocessingml/2006/main" w:rsidDel="00000000" w:rsidR="00000000" w:rsidRPr="00000000">
      <w:rPr>
        <w:color w:val="000000"/>
        <w:sz w:val="18"/>
        <w:szCs w:val="18"/>
      </w:rPr>
      <w:fldChar xmlns:w="http://schemas.openxmlformats.org/wordprocessingml/2006/main" w:fldCharType="begin"/>
    </w:r>
    <w:r xmlns:w="http://schemas.openxmlformats.org/wordprocessingml/2006/main" w:rsidDel="00000000" w:rsidR="00000000" w:rsidRPr="00000000">
      <w:rPr>
        <w:color w:val="000000"/>
        <w:sz w:val="18"/>
        <w:szCs w:val="18"/>
      </w:rPr>
      <w:instrText xmlns:w="http://schemas.openxmlformats.org/wordprocessingml/2006/main" xml:space="preserve">NUMPAGES</w:instrText>
    </w:r>
    <w:r xmlns:w="http://schemas.openxmlformats.org/wordprocessingml/2006/main" w:rsidDel="00000000" w:rsidR="00000000" w:rsidRPr="00000000">
      <w:rPr>
        <w:color w:val="000000"/>
        <w:sz w:val="18"/>
        <w:szCs w:val="18"/>
      </w:rPr>
      <w:fldChar xmlns:w="http://schemas.openxmlformats.org/wordprocessingml/2006/main" w:fldCharType="separate"/>
    </w:r>
    <w:r xmlns:w="http://schemas.openxmlformats.org/wordprocessingml/2006/main" w:rsidDel="00000000" w:rsidR="00000000" w:rsidRPr="00000000">
      <w:rPr>
        <w:color w:val="000000"/>
        <w:sz w:val="18"/>
        <w:szCs w:val="18"/>
      </w:rPr>
      <w:fldChar xmlns:w="http://schemas.openxmlformats.org/wordprocessingml/2006/main" w:fldCharType="end"/>
    </w:r>
    <w:r xmlns:w="http://schemas.openxmlformats.org/wordprocessingml/2006/main" w:rsidDel="00000000" w:rsidR="00000000" w:rsidRPr="00000000">
      <w:rPr>
        <w:color w:val="000000"/>
        <w:sz w:val="18"/>
        <w:szCs w:val="18"/>
        <w:rtl w:val="0"/>
      </w:rPr>
      <w:t xml:space="preserve">Сторінка</w:t>
    </w:r>
    <w:r xmlns:w="http://schemas.openxmlformats.org/wordprocessingml/2006/main" w:rsidDel="00000000" w:rsidR="00000000" w:rsidRPr="00000000">
      <w:rPr>
        <w:color w:val="000000"/>
        <w:sz w:val="18"/>
        <w:szCs w:val="18"/>
      </w:rPr>
      <w:fldChar xmlns:w="http://schemas.openxmlformats.org/wordprocessingml/2006/main" w:fldCharType="begin"/>
    </w:r>
    <w:r xmlns:w="http://schemas.openxmlformats.org/wordprocessingml/2006/main" w:rsidDel="00000000" w:rsidR="00000000" w:rsidRPr="00000000">
      <w:rPr>
        <w:color w:val="000000"/>
        <w:sz w:val="18"/>
        <w:szCs w:val="18"/>
      </w:rPr>
      <w:instrText xmlns:w="http://schemas.openxmlformats.org/wordprocessingml/2006/main" xml:space="preserve">PAGE</w:instrText>
    </w:r>
    <w:r xmlns:w="http://schemas.openxmlformats.org/wordprocessingml/2006/main" w:rsidDel="00000000" w:rsidR="00000000" w:rsidRPr="00000000">
      <w:rPr>
        <w:color w:val="000000"/>
        <w:sz w:val="18"/>
        <w:szCs w:val="18"/>
      </w:rPr>
      <w:fldChar xmlns:w="http://schemas.openxmlformats.org/wordprocessingml/2006/main" w:fldCharType="separate"/>
    </w:r>
    <w:r xmlns:w="http://schemas.openxmlformats.org/wordprocessingml/2006/main" w:rsidDel="00000000" w:rsidR="00000000" w:rsidRPr="00000000">
      <w:rPr>
        <w:color w:val="000000"/>
        <w:sz w:val="18"/>
        <w:szCs w:val="18"/>
      </w:rPr>
      <w:fldChar xmlns:w="http://schemas.openxmlformats.org/wordprocessingml/2006/main" w:fldCharType="end"/>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632">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3">
    <w:pPr xmlns:w="http://schemas.openxmlformats.org/wordprocessingml/2006/main">
      <w:tabs>
        <w:tab w:val="center" w:leader="none" w:pos="4536"/>
        <w:tab w:val="right" w:leader="none" w:pos="9072"/>
      </w:tabs>
      <w:ind w:right="227"/>
      <w:jc w:val="both"/>
      <w:rPr>
        <w:sz w:val="16"/>
        <w:szCs w:val="16"/>
      </w:rPr>
    </w:pPr>
    <w:r xmlns:w="http://schemas.openxmlformats.org/wordprocessingml/2006/main" w:rsidDel="00000000" w:rsidR="00000000" w:rsidRPr="00000000">
      <w:rPr>
        <w:i w:val="1"/>
        <w:color w:val="000000"/>
        <w:sz w:val="18"/>
        <w:szCs w:val="18"/>
        <w:rtl w:val="0"/>
      </w:rPr>
      <w:t xml:space="preserve">[РОЗУМНИЙ]</w:t>
    </w:r>
    <w:r xmlns:w="http://schemas.openxmlformats.org/wordprocessingml/2006/main" w:rsidDel="00000000" w:rsidR="00000000" w:rsidRPr="00000000">
      <w:rPr>
        <w:color w:val="000000"/>
        <w:sz w:val="18"/>
        <w:szCs w:val="18"/>
        <w:rtl w:val="0"/>
      </w:rPr>
      <w:tab xmlns:w="http://schemas.openxmlformats.org/wordprocessingml/2006/main"/>
    </w:r>
    <w:r xmlns:w="http://schemas.openxmlformats.org/wordprocessingml/2006/main" w:rsidDel="00000000" w:rsidR="00000000" w:rsidRPr="00000000">
      <w:rPr>
        <w:color w:val="000000"/>
        <w:sz w:val="18"/>
        <w:szCs w:val="18"/>
        <w:rtl w:val="0"/>
      </w:rPr>
      <w:tab xmlns:w="http://schemas.openxmlformats.org/wordprocessingml/2006/main"/>
    </w:r>
    <w:r xmlns:w="http://schemas.openxmlformats.org/wordprocessingml/2006/main" w:rsidDel="00000000" w:rsidR="00000000" w:rsidRPr="00000000">
      <w:rPr>
        <w:color w:val="000000"/>
        <w:sz w:val="18"/>
        <w:szCs w:val="18"/>
        <w:rtl w:val="0"/>
      </w:rPr>
      <w:t xml:space="preserve">        </w:t>
    </w:r>
    <w:r xmlns:w="http://schemas.openxmlformats.org/wordprocessingml/2006/main" w:rsidDel="00000000" w:rsidR="00000000" w:rsidRPr="00000000">
      <w:rPr>
        <w:sz w:val="16"/>
        <w:szCs w:val="16"/>
        <w:rtl w:val="0"/>
      </w:rPr>
      <w:t xml:space="preserve">Телефонуйте: [HORIZON-WIDERA-2025-01-ACCESS-01]</w:t>
    </w:r>
  </w:p>
  <w:p w:rsidR="00000000" w:rsidDel="00000000" w:rsidP="00000000" w:rsidRDefault="00000000" w:rsidRPr="00000000" w14:paraId="00000634">
    <w:pPr>
      <w:pBdr>
        <w:top w:space="0" w:sz="0" w:val="nil"/>
        <w:left w:space="0" w:sz="0" w:val="nil"/>
        <w:bottom w:space="0" w:sz="0" w:val="nil"/>
        <w:right w:space="0" w:sz="0" w:val="nil"/>
        <w:between w:space="0" w:sz="0" w:val="nil"/>
      </w:pBdr>
      <w:tabs>
        <w:tab w:val="center" w:leader="none" w:pos="4536"/>
        <w:tab w:val="right" w:leader="none" w:pos="9072"/>
      </w:tabs>
      <w:rPr>
        <w:color w:val="000000"/>
        <w:sz w:val="18"/>
        <w:szCs w:val="1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1713" w:hanging="360"/>
      </w:pPr>
      <w:rPr>
        <w:rFonts w:ascii="Noto Sans Symbols" w:cs="Noto Sans Symbols" w:eastAsia="Noto Sans Symbols" w:hAnsi="Noto Sans Symbols"/>
      </w:rPr>
    </w:lvl>
    <w:lvl w:ilvl="1">
      <w:start w:val="1"/>
      <w:numFmt w:val="bullet"/>
      <w:lvlText w:val="o"/>
      <w:lvlJc w:val="left"/>
      <w:pPr>
        <w:ind w:left="2433" w:hanging="360"/>
      </w:pPr>
      <w:rPr>
        <w:rFonts w:ascii="Courier New" w:cs="Courier New" w:eastAsia="Courier New" w:hAnsi="Courier New"/>
      </w:rPr>
    </w:lvl>
    <w:lvl w:ilvl="2">
      <w:start w:val="1"/>
      <w:numFmt w:val="bullet"/>
      <w:lvlText w:val="▪"/>
      <w:lvlJc w:val="left"/>
      <w:pPr>
        <w:ind w:left="3153" w:hanging="360"/>
      </w:pPr>
      <w:rPr>
        <w:rFonts w:ascii="Noto Sans Symbols" w:cs="Noto Sans Symbols" w:eastAsia="Noto Sans Symbols" w:hAnsi="Noto Sans Symbols"/>
      </w:rPr>
    </w:lvl>
    <w:lvl w:ilvl="3">
      <w:start w:val="1"/>
      <w:numFmt w:val="bullet"/>
      <w:lvlText w:val="●"/>
      <w:lvlJc w:val="left"/>
      <w:pPr>
        <w:ind w:left="3873" w:hanging="360"/>
      </w:pPr>
      <w:rPr>
        <w:rFonts w:ascii="Noto Sans Symbols" w:cs="Noto Sans Symbols" w:eastAsia="Noto Sans Symbols" w:hAnsi="Noto Sans Symbols"/>
      </w:rPr>
    </w:lvl>
    <w:lvl w:ilvl="4">
      <w:start w:val="1"/>
      <w:numFmt w:val="bullet"/>
      <w:lvlText w:val="o"/>
      <w:lvlJc w:val="left"/>
      <w:pPr>
        <w:ind w:left="4593" w:hanging="360"/>
      </w:pPr>
      <w:rPr>
        <w:rFonts w:ascii="Courier New" w:cs="Courier New" w:eastAsia="Courier New" w:hAnsi="Courier New"/>
      </w:rPr>
    </w:lvl>
    <w:lvl w:ilvl="5">
      <w:start w:val="1"/>
      <w:numFmt w:val="bullet"/>
      <w:lvlText w:val="▪"/>
      <w:lvlJc w:val="left"/>
      <w:pPr>
        <w:ind w:left="5313" w:hanging="360"/>
      </w:pPr>
      <w:rPr>
        <w:rFonts w:ascii="Noto Sans Symbols" w:cs="Noto Sans Symbols" w:eastAsia="Noto Sans Symbols" w:hAnsi="Noto Sans Symbols"/>
      </w:rPr>
    </w:lvl>
    <w:lvl w:ilvl="6">
      <w:start w:val="1"/>
      <w:numFmt w:val="bullet"/>
      <w:lvlText w:val="●"/>
      <w:lvlJc w:val="left"/>
      <w:pPr>
        <w:ind w:left="6033" w:hanging="360"/>
      </w:pPr>
      <w:rPr>
        <w:rFonts w:ascii="Noto Sans Symbols" w:cs="Noto Sans Symbols" w:eastAsia="Noto Sans Symbols" w:hAnsi="Noto Sans Symbols"/>
      </w:rPr>
    </w:lvl>
    <w:lvl w:ilvl="7">
      <w:start w:val="1"/>
      <w:numFmt w:val="bullet"/>
      <w:lvlText w:val="o"/>
      <w:lvlJc w:val="left"/>
      <w:pPr>
        <w:ind w:left="6753" w:hanging="360"/>
      </w:pPr>
      <w:rPr>
        <w:rFonts w:ascii="Courier New" w:cs="Courier New" w:eastAsia="Courier New" w:hAnsi="Courier New"/>
      </w:rPr>
    </w:lvl>
    <w:lvl w:ilvl="8">
      <w:start w:val="1"/>
      <w:numFmt w:val="bullet"/>
      <w:lvlText w:val="▪"/>
      <w:lvlJc w:val="left"/>
      <w:pPr>
        <w:ind w:left="7473"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uk"/>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hd w:fill="f7cbac" w:val="clear"/>
      <w:ind w:left="360" w:hanging="360"/>
    </w:pPr>
    <w:rPr>
      <w:b w:val="1"/>
      <w:i w:val="1"/>
      <w:sz w:val="28"/>
      <w:szCs w:val="28"/>
    </w:rPr>
  </w:style>
  <w:style w:type="paragraph" w:styleId="Heading2">
    <w:name w:val="heading 2"/>
    <w:basedOn w:val="Normal"/>
    <w:next w:val="Normal"/>
    <w:pPr>
      <w:shd w:fill="fbe5d5" w:val="clear"/>
      <w:ind w:left="1080" w:hanging="360"/>
      <w:jc w:val="both"/>
    </w:pPr>
    <w:rPr>
      <w:b w:val="1"/>
      <w:sz w:val="28"/>
      <w:szCs w:val="28"/>
    </w:rPr>
  </w:style>
  <w:style w:type="paragraph" w:styleId="Heading3">
    <w:name w:val="heading 3"/>
    <w:basedOn w:val="Normal"/>
    <w:next w:val="Normal"/>
    <w:pPr>
      <w:shd w:fill="fff2cc" w:val="clear"/>
      <w:tabs>
        <w:tab w:val="left" w:leader="none" w:pos="720"/>
      </w:tabs>
      <w:ind w:left="1080" w:hanging="360"/>
      <w:jc w:val="both"/>
    </w:pPr>
    <w:rPr>
      <w:b w:val="1"/>
      <w:color w:val="000000"/>
    </w:rPr>
  </w:style>
  <w:style w:type="paragraph" w:styleId="Heading4">
    <w:name w:val="heading 4"/>
    <w:basedOn w:val="Normal"/>
    <w:next w:val="Normal"/>
    <w:pPr>
      <w:tabs>
        <w:tab w:val="left" w:leader="none" w:pos="851"/>
        <w:tab w:val="right" w:leader="none" w:pos="8730"/>
      </w:tabs>
      <w:spacing w:after="20" w:before="20" w:lineRule="auto"/>
      <w:ind w:left="720" w:right="792" w:hanging="720"/>
      <w:jc w:val="both"/>
    </w:pPr>
    <w:rPr>
      <w:b w:val="1"/>
      <w:i w:val="1"/>
      <w:color w:val="0070c0"/>
      <w:sz w:val="22"/>
      <w:szCs w:val="22"/>
    </w:rPr>
  </w:style>
  <w:style w:type="paragraph" w:styleId="Heading5">
    <w:name w:val="heading 5"/>
    <w:basedOn w:val="Normal"/>
    <w:next w:val="Normal"/>
    <w:pPr>
      <w:ind w:left="833"/>
    </w:pPr>
    <w:rPr>
      <w:b w:val="1"/>
    </w:rPr>
  </w:style>
  <w:style w:type="paragraph" w:styleId="Heading6">
    <w:name w:val="heading 6"/>
    <w:basedOn w:val="Normal"/>
    <w:next w:val="Normal"/>
    <w:pPr>
      <w:ind w:left="833"/>
    </w:pPr>
    <w:rPr>
      <w:b w:val="1"/>
      <w:i w:val="1"/>
    </w:rPr>
  </w:style>
  <w:style w:type="paragraph" w:styleId="Title">
    <w:name w:val="Title"/>
    <w:basedOn w:val="Normal"/>
    <w:next w:val="Normal"/>
    <w:pPr>
      <w:spacing w:after="480" w:lineRule="auto"/>
      <w:jc w:val="center"/>
    </w:pPr>
    <w:rPr>
      <w:rFonts w:ascii="Arial" w:cs="Arial" w:eastAsia="Arial" w:hAnsi="Arial"/>
      <w:b w:val="1"/>
      <w:sz w:val="48"/>
      <w:szCs w:val="48"/>
    </w:rPr>
  </w:style>
  <w:style w:type="paragraph" w:styleId="Heading7">
    <w:name w:val="heading 7"/>
    <w:basedOn w:val="Normal"/>
    <w:next w:val="Normal"/>
    <w:link w:val="Heading7Char"/>
    <w:uiPriority w:val="1"/>
    <w:qFormat w:val="1"/>
    <w:rsid w:val="00272DF6"/>
    <w:pPr>
      <w:spacing w:after="60" w:before="240"/>
      <w:jc w:val="both"/>
      <w:outlineLvl w:val="6"/>
    </w:pPr>
    <w:rPr>
      <w:rFonts w:ascii="Arial" w:hAnsi="Arial"/>
      <w:sz w:val="20"/>
      <w:szCs w:val="20"/>
    </w:rPr>
  </w:style>
  <w:style w:type="paragraph" w:styleId="Heading8">
    <w:name w:val="heading 8"/>
    <w:basedOn w:val="Normal"/>
    <w:next w:val="Normal"/>
    <w:link w:val="Heading8Char"/>
    <w:rsid w:val="00272DF6"/>
    <w:pPr>
      <w:spacing w:after="60" w:before="240"/>
      <w:jc w:val="both"/>
      <w:outlineLvl w:val="7"/>
    </w:pPr>
    <w:rPr>
      <w:rFonts w:ascii="Arial" w:hAnsi="Arial"/>
      <w:i w:val="1"/>
      <w:sz w:val="20"/>
      <w:szCs w:val="20"/>
    </w:rPr>
  </w:style>
  <w:style w:type="paragraph" w:styleId="Heading9">
    <w:name w:val="heading 9"/>
    <w:basedOn w:val="Normal"/>
    <w:next w:val="Normal"/>
    <w:link w:val="Heading9Char"/>
    <w:rsid w:val="00272DF6"/>
    <w:pPr>
      <w:spacing w:after="60" w:before="240"/>
      <w:jc w:val="both"/>
      <w:outlineLvl w:val="8"/>
    </w:pPr>
    <w:rPr>
      <w:rFonts w:ascii="Arial" w:hAnsi="Arial"/>
      <w:i w:val="1"/>
      <w:sz w:val="1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character" w:styleId="Heading1Char" w:customStyle="1">
    <w:name w:val="Heading 1 Char"/>
    <w:basedOn w:val="DefaultParagraphFont"/>
    <w:link w:val="Heading1"/>
    <w:uiPriority w:val="9"/>
    <w:locked w:val="1"/>
    <w:rsid w:val="00E84FA4"/>
    <w:rPr>
      <w:rFonts w:ascii="Times New Roman" w:cs="Times New Roman" w:hAnsi="Times New Roman"/>
      <w:b w:val="1"/>
      <w:bCs w:val="1"/>
      <w:i w:val="1"/>
      <w:iCs w:val="1"/>
      <w:sz w:val="28"/>
      <w:szCs w:val="28"/>
      <w:shd w:color="auto" w:fill="f7caac" w:themeFill="accent2" w:themeFillTint="000066" w:val="clear"/>
      <w:lang w:bidi="ar-SA" w:val="uk"/>
    </w:rPr>
  </w:style>
  <w:style w:type="character" w:styleId="Heading2Char" w:customStyle="1">
    <w:name w:val="Heading 2 Char"/>
    <w:basedOn w:val="DefaultParagraphFont"/>
    <w:link w:val="Heading2"/>
    <w:locked w:val="1"/>
    <w:rsid w:val="003A6DE6"/>
    <w:rPr>
      <w:rFonts w:asciiTheme="majorBidi" w:cstheme="majorBidi" w:hAnsiTheme="majorBidi"/>
      <w:b w:val="1"/>
      <w:bCs w:val="1"/>
      <w:sz w:val="28"/>
      <w:szCs w:val="28"/>
      <w:shd w:color="auto" w:fill="fbe4d5" w:themeFill="accent2" w:themeFillTint="000033" w:val="clear"/>
      <w:lang w:bidi="ar-SA" w:val="uk"/>
    </w:rPr>
  </w:style>
  <w:style w:type="character" w:styleId="Heading3Char" w:customStyle="1">
    <w:name w:val="Heading 3 Char"/>
    <w:basedOn w:val="DefaultParagraphFont"/>
    <w:link w:val="Heading3"/>
    <w:uiPriority w:val="9"/>
    <w:locked w:val="1"/>
    <w:rsid w:val="003A6DE6"/>
    <w:rPr>
      <w:rFonts w:asciiTheme="majorBidi" w:cstheme="majorBidi" w:hAnsiTheme="majorBidi"/>
      <w:b w:val="1"/>
      <w:bCs w:val="1"/>
      <w:iCs w:val="1"/>
      <w:color w:val="000000"/>
      <w:sz w:val="24"/>
      <w:szCs w:val="24"/>
      <w:shd w:color="auto" w:fill="fff2cc" w:themeFill="accent4" w:themeFillTint="000033" w:val="clear"/>
      <w:lang w:bidi="ar-SA" w:val="uk"/>
    </w:rPr>
  </w:style>
  <w:style w:type="character" w:styleId="Heading4Char" w:customStyle="1">
    <w:name w:val="Heading 4 Char"/>
    <w:basedOn w:val="DefaultParagraphFont"/>
    <w:link w:val="Heading4"/>
    <w:uiPriority w:val="9"/>
    <w:locked w:val="1"/>
    <w:rsid w:val="00B7422D"/>
    <w:rPr>
      <w:rFonts w:eastAsia="SimSun" w:asciiTheme="majorBidi" w:cstheme="majorBidi" w:hAnsiTheme="majorBidi"/>
      <w:b w:val="1"/>
      <w:bCs w:val="1"/>
      <w:i w:val="1"/>
      <w:color w:val="0070c0"/>
      <w:sz w:val="22"/>
      <w:szCs w:val="22"/>
      <w:lang w:val="uk"/>
    </w:rPr>
  </w:style>
  <w:style w:type="character" w:styleId="Heading5Char" w:customStyle="1">
    <w:name w:val="Heading 5 Char"/>
    <w:basedOn w:val="DefaultParagraphFont"/>
    <w:link w:val="Heading5"/>
    <w:uiPriority w:val="9"/>
    <w:locked w:val="1"/>
    <w:rsid w:val="00272DF6"/>
    <w:rPr>
      <w:rFonts w:ascii="Times New Roman" w:cs="Times New Roman" w:hAnsi="Times New Roman"/>
      <w:b w:val="1"/>
      <w:sz w:val="24"/>
      <w:lang w:eastAsia="en-US" w:val="uk"/>
    </w:rPr>
  </w:style>
  <w:style w:type="character" w:styleId="Heading6Char" w:customStyle="1">
    <w:name w:val="Heading 6 Char"/>
    <w:basedOn w:val="DefaultParagraphFont"/>
    <w:link w:val="Heading6"/>
    <w:uiPriority w:val="9"/>
    <w:locked w:val="1"/>
    <w:rsid w:val="00272DF6"/>
    <w:rPr>
      <w:rFonts w:ascii="Times New Roman" w:cs="Times New Roman" w:hAnsi="Times New Roman"/>
      <w:b w:val="1"/>
      <w:i w:val="1"/>
      <w:sz w:val="24"/>
      <w:lang w:eastAsia="en-US" w:val="uk"/>
    </w:rPr>
  </w:style>
  <w:style w:type="character" w:styleId="Heading7Char" w:customStyle="1">
    <w:name w:val="Heading 7 Char"/>
    <w:basedOn w:val="DefaultParagraphFont"/>
    <w:link w:val="Heading7"/>
    <w:locked w:val="1"/>
    <w:rsid w:val="00272DF6"/>
    <w:rPr>
      <w:rFonts w:ascii="Arial" w:cs="Times New Roman" w:hAnsi="Arial"/>
      <w:lang w:bidi="ar-SA" w:eastAsia="en-GB" w:val="uk"/>
    </w:rPr>
  </w:style>
  <w:style w:type="character" w:styleId="Heading8Char" w:customStyle="1">
    <w:name w:val="Heading 8 Char"/>
    <w:basedOn w:val="DefaultParagraphFont"/>
    <w:link w:val="Heading8"/>
    <w:locked w:val="1"/>
    <w:rsid w:val="00272DF6"/>
    <w:rPr>
      <w:rFonts w:ascii="Arial" w:cs="Times New Roman" w:hAnsi="Arial"/>
      <w:i w:val="1"/>
      <w:lang w:bidi="ar-SA" w:eastAsia="en-GB" w:val="uk"/>
    </w:rPr>
  </w:style>
  <w:style w:type="character" w:styleId="Heading9Char" w:customStyle="1">
    <w:name w:val="Heading 9 Char"/>
    <w:basedOn w:val="DefaultParagraphFont"/>
    <w:link w:val="Heading9"/>
    <w:locked w:val="1"/>
    <w:rsid w:val="00272DF6"/>
    <w:rPr>
      <w:rFonts w:ascii="Arial" w:cs="Times New Roman" w:hAnsi="Arial"/>
      <w:i w:val="1"/>
      <w:sz w:val="18"/>
      <w:lang w:bidi="ar-SA" w:eastAsia="en-GB" w:val="uk"/>
    </w:rPr>
  </w:style>
  <w:style w:type="paragraph" w:styleId="BodyText">
    <w:name w:val="Body Text"/>
    <w:basedOn w:val="Normal"/>
    <w:link w:val="BodyTextChar"/>
    <w:qFormat w:val="1"/>
    <w:rsid w:val="004D76B4"/>
    <w:pPr>
      <w:ind w:firstLine="284"/>
      <w:jc w:val="both"/>
    </w:pPr>
    <w:rPr>
      <w:color w:val="000000" w:themeColor="text1"/>
      <w:sz w:val="22"/>
      <w:szCs w:val="22"/>
    </w:rPr>
  </w:style>
  <w:style w:type="character" w:styleId="BodyTextChar" w:customStyle="1">
    <w:name w:val="Body Text Char"/>
    <w:basedOn w:val="DefaultParagraphFont"/>
    <w:link w:val="BodyText"/>
    <w:locked w:val="1"/>
    <w:rsid w:val="004D76B4"/>
    <w:rPr>
      <w:rFonts w:ascii="Times New Roman" w:cs="Times New Roman" w:hAnsi="Times New Roman"/>
      <w:color w:val="000000" w:themeColor="text1"/>
      <w:sz w:val="22"/>
      <w:szCs w:val="22"/>
      <w:lang w:bidi="ar-SA" w:val="uk"/>
    </w:rPr>
  </w:style>
  <w:style w:type="paragraph" w:styleId="ListParagraph">
    <w:name w:val="List Paragraph"/>
    <w:aliases w:val="Lista viñetas,Viñetas (Inicio Parrafo),Listenabsatz,1st level - Bullet List Paragraph,Lettre d'introduction,Medium Grid 1 - Accent 21,FooterText,Heading 2_sj,Numbered Para 1,Dot pt,List Paragraph Char Char Char,Bullet List,Task Body"/>
    <w:basedOn w:val="Normal"/>
    <w:link w:val="ListParagraphChar"/>
    <w:uiPriority w:val="34"/>
    <w:qFormat w:val="1"/>
  </w:style>
  <w:style w:type="paragraph" w:styleId="TableParagraph" w:customStyle="1">
    <w:name w:val="Table Paragraph"/>
    <w:basedOn w:val="Normal"/>
    <w:uiPriority w:val="1"/>
    <w:qFormat w:val="1"/>
  </w:style>
  <w:style w:type="paragraph" w:styleId="Header">
    <w:name w:val="header"/>
    <w:basedOn w:val="Normal"/>
    <w:link w:val="HeaderChar"/>
    <w:uiPriority w:val="99"/>
    <w:unhideWhenUsed w:val="1"/>
    <w:rsid w:val="00233190"/>
    <w:pPr>
      <w:tabs>
        <w:tab w:val="center" w:pos="4536"/>
        <w:tab w:val="right" w:pos="9072"/>
      </w:tabs>
    </w:pPr>
  </w:style>
  <w:style w:type="character" w:styleId="HeaderChar" w:customStyle="1">
    <w:name w:val="Header Char"/>
    <w:basedOn w:val="DefaultParagraphFont"/>
    <w:link w:val="Header"/>
    <w:uiPriority w:val="99"/>
    <w:locked w:val="1"/>
    <w:rsid w:val="00233190"/>
    <w:rPr>
      <w:rFonts w:cs="Times New Roman"/>
    </w:rPr>
  </w:style>
  <w:style w:type="paragraph" w:styleId="Footer">
    <w:name w:val="footer"/>
    <w:basedOn w:val="Normal"/>
    <w:link w:val="FooterChar"/>
    <w:uiPriority w:val="99"/>
    <w:unhideWhenUsed w:val="1"/>
    <w:rsid w:val="00233190"/>
    <w:pPr>
      <w:tabs>
        <w:tab w:val="center" w:pos="4536"/>
        <w:tab w:val="right" w:pos="9072"/>
      </w:tabs>
    </w:pPr>
  </w:style>
  <w:style w:type="character" w:styleId="FooterChar" w:customStyle="1">
    <w:name w:val="Footer Char"/>
    <w:basedOn w:val="DefaultParagraphFont"/>
    <w:link w:val="Footer"/>
    <w:uiPriority w:val="99"/>
    <w:locked w:val="1"/>
    <w:rsid w:val="00233190"/>
    <w:rPr>
      <w:rFonts w:cs="Times New Roman"/>
    </w:rPr>
  </w:style>
  <w:style w:type="table" w:styleId="TableGrid">
    <w:name w:val="Table Grid"/>
    <w:basedOn w:val="TableNormal"/>
    <w:uiPriority w:val="39"/>
    <w:rsid w:val="0098602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FA61E4"/>
    <w:rPr>
      <w:rFonts w:cs="Times New Roman"/>
      <w:color w:val="808080"/>
    </w:rPr>
  </w:style>
  <w:style w:type="paragraph" w:styleId="BalloonText">
    <w:name w:val="Balloon Text"/>
    <w:basedOn w:val="Normal"/>
    <w:link w:val="BalloonTextChar"/>
    <w:uiPriority w:val="99"/>
    <w:semiHidden w:val="1"/>
    <w:unhideWhenUsed w:val="1"/>
    <w:rsid w:val="009E3656"/>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9E3656"/>
    <w:rPr>
      <w:rFonts w:ascii="Tahoma" w:cs="Times New Roman" w:hAnsi="Tahoma"/>
      <w:sz w:val="16"/>
    </w:rPr>
  </w:style>
  <w:style w:type="paragraph" w:styleId="FootnoteText">
    <w:name w:val="footnote text"/>
    <w:aliases w:val="Schriftart: 9 pt,Schriftart: 10 pt,Schriftart: 8 pt,WB-Fußnotentext,fn,Footnotes,Footnote ak,FoodNote,ft,Footnote,Footnote Text Char1,Footnote Text Char Char,Footnote Text Char1 Char Char,footnote text,Footnote text,f,Schriftart: 10"/>
    <w:basedOn w:val="Normal"/>
    <w:link w:val="FootnoteTextChar"/>
    <w:uiPriority w:val="99"/>
    <w:unhideWhenUsed w:val="1"/>
    <w:qFormat w:val="1"/>
    <w:rsid w:val="003A44C8"/>
    <w:rPr>
      <w:sz w:val="20"/>
      <w:szCs w:val="20"/>
    </w:rPr>
  </w:style>
  <w:style w:type="paragraph" w:styleId="CommentSubject">
    <w:name w:val="annotation subject"/>
    <w:basedOn w:val="CommentText"/>
    <w:next w:val="CommentText"/>
    <w:link w:val="CommentSubjectChar"/>
    <w:uiPriority w:val="99"/>
    <w:unhideWhenUsed w:val="1"/>
    <w:rsid w:val="002A2180"/>
    <w:rPr>
      <w:b w:val="1"/>
      <w:bCs w:val="1"/>
    </w:rPr>
  </w:style>
  <w:style w:type="paragraph" w:styleId="CommentText">
    <w:name w:val="annotation text"/>
    <w:basedOn w:val="Normal"/>
    <w:link w:val="CommentTextChar"/>
    <w:uiPriority w:val="99"/>
    <w:unhideWhenUsed w:val="1"/>
    <w:rsid w:val="002A2180"/>
    <w:rPr>
      <w:sz w:val="20"/>
      <w:szCs w:val="20"/>
    </w:rPr>
  </w:style>
  <w:style w:type="character" w:styleId="CommentTextChar" w:customStyle="1">
    <w:name w:val="Comment Text Char"/>
    <w:basedOn w:val="DefaultParagraphFont"/>
    <w:link w:val="CommentText"/>
    <w:uiPriority w:val="99"/>
    <w:locked w:val="1"/>
    <w:rsid w:val="002A2180"/>
    <w:rPr>
      <w:rFonts w:cs="Times New Roman"/>
      <w:lang w:eastAsia="en-US" w:val="uk"/>
    </w:rPr>
  </w:style>
  <w:style w:type="character" w:styleId="CommentReference">
    <w:name w:val="annotation reference"/>
    <w:basedOn w:val="DefaultParagraphFont"/>
    <w:uiPriority w:val="99"/>
    <w:unhideWhenUsed w:val="1"/>
    <w:rsid w:val="002A2180"/>
    <w:rPr>
      <w:rFonts w:cs="Times New Roman"/>
      <w:sz w:val="16"/>
    </w:rPr>
  </w:style>
  <w:style w:type="paragraph" w:styleId="Style2-CAMELIA" w:customStyle="1">
    <w:name w:val="Style2-CAMELIA"/>
    <w:basedOn w:val="Heading-2"/>
    <w:link w:val="Style2-CAMELIAChar"/>
    <w:uiPriority w:val="1"/>
    <w:qFormat w:val="1"/>
    <w:rsid w:val="00A778E3"/>
  </w:style>
  <w:style w:type="character" w:styleId="FootnoteTextChar" w:customStyle="1">
    <w:name w:val="Footnote Text Char"/>
    <w:aliases w:val="Schriftart: 9 pt Char,Schriftart: 10 pt Char,Schriftart: 8 pt Char,WB-Fußnotentext Char,fn Char,Footnotes Char,Footnote ak Char,FoodNote Char,ft Char,Footnote Char,Footnote Text Char1 Char,Footnote Text Char Char Char,f Char"/>
    <w:link w:val="FootnoteText"/>
    <w:uiPriority w:val="99"/>
    <w:locked w:val="1"/>
    <w:rsid w:val="003A44C8"/>
    <w:rPr>
      <w:sz w:val="20"/>
    </w:rPr>
  </w:style>
  <w:style w:type="character" w:styleId="CommentSubjectChar" w:customStyle="1">
    <w:name w:val="Comment Subject Char"/>
    <w:basedOn w:val="CommentTextChar"/>
    <w:link w:val="CommentSubject"/>
    <w:uiPriority w:val="99"/>
    <w:locked w:val="1"/>
    <w:rsid w:val="002A2180"/>
    <w:rPr>
      <w:rFonts w:cs="Times New Roman"/>
      <w:b w:val="1"/>
      <w:lang w:eastAsia="en-US" w:val="uk"/>
    </w:rPr>
  </w:style>
  <w:style w:type="paragraph" w:styleId="Revision">
    <w:name w:val="Revision"/>
    <w:hidden w:val="1"/>
    <w:uiPriority w:val="99"/>
    <w:rsid w:val="002A2180"/>
    <w:rPr>
      <w:sz w:val="22"/>
      <w:szCs w:val="22"/>
    </w:rPr>
  </w:style>
  <w:style w:type="character" w:styleId="Hyperlink">
    <w:name w:val="Hyperlink"/>
    <w:basedOn w:val="DefaultParagraphFont"/>
    <w:uiPriority w:val="99"/>
    <w:unhideWhenUsed w:val="1"/>
    <w:rsid w:val="0083310A"/>
    <w:rPr>
      <w:rFonts w:cs="Times New Roman"/>
      <w:color w:val="0088cc"/>
      <w:u w:val="single"/>
    </w:rPr>
  </w:style>
  <w:style w:type="character" w:styleId="ui-dialog-title" w:customStyle="1">
    <w:name w:val="ui-dialog-title"/>
    <w:rsid w:val="00A5579A"/>
  </w:style>
  <w:style w:type="character" w:styleId="ui-icon" w:customStyle="1">
    <w:name w:val="ui-icon"/>
    <w:rsid w:val="00A5579A"/>
  </w:style>
  <w:style w:type="paragraph" w:styleId="NormalWeb">
    <w:name w:val="Normal (Web)"/>
    <w:aliases w:val="webb"/>
    <w:basedOn w:val="Normal"/>
    <w:uiPriority w:val="99"/>
    <w:unhideWhenUsed w:val="1"/>
    <w:rsid w:val="00A5579A"/>
    <w:pPr>
      <w:spacing w:after="100" w:afterAutospacing="1" w:before="100" w:beforeAutospacing="1"/>
    </w:pPr>
    <w:rPr>
      <w:lang w:eastAsia="fr-BE" w:val="uk"/>
    </w:rPr>
  </w:style>
  <w:style w:type="paragraph" w:styleId="Heading-1" w:customStyle="1">
    <w:name w:val="Heading-1"/>
    <w:basedOn w:val="Normal"/>
    <w:rsid w:val="00272DF6"/>
    <w:pPr>
      <w:jc w:val="both"/>
      <w:outlineLvl w:val="0"/>
    </w:pPr>
    <w:rPr>
      <w:rFonts w:ascii="ArialNarrow,Bold" w:cs="ArialNarrow,Bold" w:hAnsi="ArialNarrow,Bold"/>
      <w:b w:val="1"/>
      <w:bCs w:val="1"/>
      <w:color w:val="000080"/>
    </w:rPr>
  </w:style>
  <w:style w:type="paragraph" w:styleId="Heading30" w:customStyle="1">
    <w:name w:val="Heading3"/>
    <w:basedOn w:val="Normal"/>
    <w:rsid w:val="00272DF6"/>
    <w:pPr>
      <w:jc w:val="both"/>
      <w:outlineLvl w:val="0"/>
    </w:pPr>
    <w:rPr>
      <w:rFonts w:ascii="ArialNarrow,Bold" w:cs="ArialNarrow,Bold" w:hAnsi="ArialNarrow,Bold"/>
      <w:b w:val="1"/>
      <w:bCs w:val="1"/>
      <w:color w:val="000080"/>
    </w:rPr>
  </w:style>
  <w:style w:type="paragraph" w:styleId="Text1Char" w:customStyle="1">
    <w:name w:val="Text 1 Char"/>
    <w:basedOn w:val="Normal"/>
    <w:link w:val="Text1CharChar"/>
    <w:rsid w:val="00272DF6"/>
    <w:pPr>
      <w:spacing w:after="240"/>
      <w:ind w:left="482"/>
      <w:jc w:val="both"/>
    </w:pPr>
    <w:rPr>
      <w:szCs w:val="20"/>
    </w:rPr>
  </w:style>
  <w:style w:type="character" w:styleId="Text1CharChar" w:customStyle="1">
    <w:name w:val="Text 1 Char Char"/>
    <w:link w:val="Text1Char"/>
    <w:locked w:val="1"/>
    <w:rsid w:val="00272DF6"/>
    <w:rPr>
      <w:rFonts w:ascii="Times New Roman" w:hAnsi="Times New Roman"/>
      <w:sz w:val="22"/>
      <w:lang w:eastAsia="en-GB" w:val="uk"/>
    </w:rPr>
  </w:style>
  <w:style w:type="paragraph" w:styleId="formquest2" w:customStyle="1">
    <w:name w:val="formquest2"/>
    <w:basedOn w:val="Normal"/>
    <w:rsid w:val="00272DF6"/>
    <w:pPr>
      <w:pBdr>
        <w:top w:color="auto" w:space="1" w:sz="24" w:val="single"/>
        <w:left w:color="auto" w:space="1" w:sz="24" w:val="single"/>
        <w:bottom w:color="auto" w:space="1" w:sz="24" w:val="single"/>
        <w:right w:color="auto" w:space="1" w:sz="24" w:val="single"/>
      </w:pBdr>
      <w:shd w:color="auto" w:fill="auto" w:val="pct10"/>
      <w:ind w:right="-21"/>
      <w:jc w:val="both"/>
    </w:pPr>
    <w:rPr>
      <w:b w:val="1"/>
      <w:szCs w:val="20"/>
    </w:rPr>
  </w:style>
  <w:style w:type="paragraph" w:styleId="BodyText1" w:customStyle="1">
    <w:name w:val="Body Text1"/>
    <w:basedOn w:val="Normal"/>
    <w:rsid w:val="00272DF6"/>
    <w:pPr>
      <w:ind w:left="2880"/>
      <w:jc w:val="both"/>
    </w:pPr>
    <w:rPr>
      <w:szCs w:val="20"/>
    </w:rPr>
  </w:style>
  <w:style w:type="paragraph" w:styleId="formquest1" w:customStyle="1">
    <w:name w:val="formquest1"/>
    <w:basedOn w:val="Normal"/>
    <w:rsid w:val="00272DF6"/>
    <w:pPr>
      <w:tabs>
        <w:tab w:val="left" w:pos="2880"/>
        <w:tab w:val="left" w:leader="dot" w:pos="8640"/>
      </w:tabs>
      <w:jc w:val="both"/>
    </w:pPr>
    <w:rPr>
      <w:b w:val="1"/>
      <w:szCs w:val="20"/>
    </w:rPr>
  </w:style>
  <w:style w:type="paragraph" w:styleId="ZDGName" w:customStyle="1">
    <w:name w:val="Z_DGName"/>
    <w:basedOn w:val="Normal"/>
    <w:rsid w:val="00272DF6"/>
    <w:pPr>
      <w:ind w:right="85"/>
      <w:jc w:val="both"/>
    </w:pPr>
    <w:rPr>
      <w:rFonts w:ascii="Arial" w:hAnsi="Arial"/>
      <w:sz w:val="16"/>
      <w:szCs w:val="20"/>
    </w:rPr>
  </w:style>
  <w:style w:type="paragraph" w:styleId="Text4" w:customStyle="1">
    <w:name w:val="Text 4"/>
    <w:basedOn w:val="Normal"/>
    <w:rsid w:val="00272DF6"/>
    <w:pPr>
      <w:tabs>
        <w:tab w:val="left" w:pos="2161"/>
      </w:tabs>
      <w:spacing w:after="240"/>
      <w:ind w:left="1440"/>
      <w:jc w:val="both"/>
    </w:pPr>
    <w:rPr>
      <w:szCs w:val="20"/>
    </w:rPr>
  </w:style>
  <w:style w:type="paragraph" w:styleId="box" w:customStyle="1">
    <w:name w:val="box"/>
    <w:basedOn w:val="Normal"/>
    <w:rsid w:val="00272DF6"/>
    <w:pPr>
      <w:spacing w:after="120" w:before="120"/>
      <w:jc w:val="both"/>
    </w:pPr>
    <w:rPr>
      <w:sz w:val="32"/>
      <w:szCs w:val="20"/>
    </w:rPr>
  </w:style>
  <w:style w:type="paragraph" w:styleId="TOC1">
    <w:name w:val="toc 1"/>
    <w:basedOn w:val="Normal"/>
    <w:next w:val="Normal"/>
    <w:autoRedefine w:val="1"/>
    <w:uiPriority w:val="39"/>
    <w:rsid w:val="00272DF6"/>
    <w:pPr>
      <w:spacing w:after="120" w:before="120"/>
    </w:pPr>
    <w:rPr>
      <w:b w:val="1"/>
      <w:bCs w:val="1"/>
      <w:caps w:val="1"/>
      <w:sz w:val="20"/>
      <w:szCs w:val="20"/>
    </w:rPr>
  </w:style>
  <w:style w:type="paragraph" w:styleId="TOC2">
    <w:name w:val="toc 2"/>
    <w:basedOn w:val="Normal"/>
    <w:next w:val="Normal"/>
    <w:autoRedefine w:val="1"/>
    <w:uiPriority w:val="39"/>
    <w:rsid w:val="00272DF6"/>
    <w:pPr>
      <w:ind w:left="220"/>
    </w:pPr>
    <w:rPr>
      <w:smallCaps w:val="1"/>
      <w:sz w:val="20"/>
      <w:szCs w:val="20"/>
    </w:rPr>
  </w:style>
  <w:style w:type="paragraph" w:styleId="TOC3">
    <w:name w:val="toc 3"/>
    <w:basedOn w:val="Normal"/>
    <w:next w:val="Normal"/>
    <w:autoRedefine w:val="1"/>
    <w:uiPriority w:val="39"/>
    <w:rsid w:val="00272DF6"/>
    <w:pPr>
      <w:ind w:left="440"/>
    </w:pPr>
    <w:rPr>
      <w:i w:val="1"/>
      <w:iCs w:val="1"/>
      <w:sz w:val="20"/>
      <w:szCs w:val="20"/>
    </w:rPr>
  </w:style>
  <w:style w:type="paragraph" w:styleId="TOC4">
    <w:name w:val="toc 4"/>
    <w:basedOn w:val="Normal"/>
    <w:next w:val="Normal"/>
    <w:autoRedefine w:val="1"/>
    <w:uiPriority w:val="39"/>
    <w:rsid w:val="00272DF6"/>
    <w:pPr>
      <w:ind w:left="660"/>
    </w:pPr>
    <w:rPr>
      <w:sz w:val="18"/>
      <w:szCs w:val="18"/>
    </w:rPr>
  </w:style>
  <w:style w:type="paragraph" w:styleId="TOC5">
    <w:name w:val="toc 5"/>
    <w:basedOn w:val="Normal"/>
    <w:next w:val="Normal"/>
    <w:autoRedefine w:val="1"/>
    <w:uiPriority w:val="39"/>
    <w:rsid w:val="00272DF6"/>
    <w:pPr>
      <w:ind w:left="880"/>
    </w:pPr>
    <w:rPr>
      <w:sz w:val="18"/>
      <w:szCs w:val="18"/>
    </w:rPr>
  </w:style>
  <w:style w:type="paragraph" w:styleId="TOC6">
    <w:name w:val="toc 6"/>
    <w:basedOn w:val="Normal"/>
    <w:next w:val="Normal"/>
    <w:autoRedefine w:val="1"/>
    <w:uiPriority w:val="39"/>
    <w:rsid w:val="00272DF6"/>
    <w:pPr>
      <w:ind w:left="1100"/>
    </w:pPr>
    <w:rPr>
      <w:sz w:val="18"/>
      <w:szCs w:val="18"/>
    </w:rPr>
  </w:style>
  <w:style w:type="paragraph" w:styleId="TOC7">
    <w:name w:val="toc 7"/>
    <w:basedOn w:val="Normal"/>
    <w:next w:val="Normal"/>
    <w:autoRedefine w:val="1"/>
    <w:uiPriority w:val="39"/>
    <w:rsid w:val="00272DF6"/>
    <w:pPr>
      <w:ind w:left="1320"/>
    </w:pPr>
    <w:rPr>
      <w:sz w:val="18"/>
      <w:szCs w:val="18"/>
    </w:rPr>
  </w:style>
  <w:style w:type="paragraph" w:styleId="TOC8">
    <w:name w:val="toc 8"/>
    <w:basedOn w:val="Normal"/>
    <w:next w:val="Normal"/>
    <w:autoRedefine w:val="1"/>
    <w:uiPriority w:val="39"/>
    <w:rsid w:val="00272DF6"/>
    <w:pPr>
      <w:ind w:left="1540"/>
    </w:pPr>
    <w:rPr>
      <w:sz w:val="18"/>
      <w:szCs w:val="18"/>
    </w:rPr>
  </w:style>
  <w:style w:type="paragraph" w:styleId="TOC9">
    <w:name w:val="toc 9"/>
    <w:basedOn w:val="Normal"/>
    <w:next w:val="Normal"/>
    <w:autoRedefine w:val="1"/>
    <w:uiPriority w:val="39"/>
    <w:rsid w:val="00272DF6"/>
    <w:pPr>
      <w:ind w:left="1760"/>
    </w:pPr>
    <w:rPr>
      <w:sz w:val="18"/>
      <w:szCs w:val="18"/>
    </w:rPr>
  </w:style>
  <w:style w:type="paragraph" w:styleId="T11B" w:customStyle="1">
    <w:name w:val="T11B"/>
    <w:rsid w:val="00272DF6"/>
    <w:pPr>
      <w:keepNext w:val="1"/>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after="57" w:before="439" w:line="288" w:lineRule="atLeast"/>
    </w:pPr>
    <w:rPr>
      <w:rFonts w:ascii="Swiss" w:hAnsi="Swiss"/>
      <w:b w:val="1"/>
      <w:sz w:val="22"/>
    </w:rPr>
  </w:style>
  <w:style w:type="paragraph" w:styleId="T2an" w:customStyle="1">
    <w:name w:val="T2an"/>
    <w:rsid w:val="00272DF6"/>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after="1984" w:before="80" w:line="400" w:lineRule="atLeast"/>
      <w:jc w:val="center"/>
    </w:pPr>
    <w:rPr>
      <w:rFonts w:ascii="Swiss" w:hAnsi="Swiss"/>
      <w:sz w:val="40"/>
    </w:rPr>
  </w:style>
  <w:style w:type="paragraph" w:styleId="5Bcell" w:customStyle="1">
    <w:name w:val="5B:cell"/>
    <w:rsid w:val="00272DF6"/>
    <w:pPr>
      <w:tabs>
        <w:tab w:val="left" w:pos="0"/>
        <w:tab w:val="left" w:pos="720"/>
        <w:tab w:val="left" w:pos="1440"/>
        <w:tab w:val="left" w:pos="2160"/>
      </w:tabs>
      <w:spacing w:after="38" w:line="178" w:lineRule="atLeast"/>
      <w:jc w:val="both"/>
    </w:pPr>
    <w:rPr>
      <w:rFonts w:ascii="Swiss" w:hAnsi="Swiss"/>
      <w:sz w:val="16"/>
    </w:rPr>
  </w:style>
  <w:style w:type="paragraph" w:styleId="cell" w:customStyle="1">
    <w:name w:val="cell"/>
    <w:rsid w:val="00272DF6"/>
    <w:pPr>
      <w:tabs>
        <w:tab w:val="left" w:pos="0"/>
        <w:tab w:val="left" w:pos="720"/>
        <w:tab w:val="left" w:pos="1440"/>
        <w:tab w:val="left" w:pos="2160"/>
      </w:tabs>
      <w:spacing w:after="28" w:before="250" w:line="178" w:lineRule="atLeast"/>
    </w:pPr>
    <w:rPr>
      <w:rFonts w:ascii="Swiss" w:hAnsi="Swiss"/>
      <w:sz w:val="16"/>
    </w:rPr>
  </w:style>
  <w:style w:type="paragraph" w:styleId="parapag" w:customStyle="1">
    <w:name w:val="parapag"/>
    <w:rsid w:val="00272DF6"/>
    <w:pPr>
      <w:tabs>
        <w:tab w:val="left" w:pos="0"/>
        <w:tab w:val="left" w:pos="34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150" w:line="240" w:lineRule="atLeast"/>
      <w:jc w:val="both"/>
    </w:pPr>
    <w:rPr>
      <w:rFonts w:ascii="Swiss" w:hAnsi="Swiss"/>
    </w:rPr>
  </w:style>
  <w:style w:type="character" w:styleId="FollowedHyperlink">
    <w:name w:val="FollowedHyperlink"/>
    <w:basedOn w:val="DefaultParagraphFont"/>
    <w:uiPriority w:val="99"/>
    <w:rsid w:val="00272DF6"/>
    <w:rPr>
      <w:rFonts w:cs="Times New Roman"/>
      <w:color w:val="800080"/>
      <w:u w:val="single"/>
    </w:rPr>
  </w:style>
  <w:style w:type="character" w:styleId="TitleChar" w:customStyle="1">
    <w:name w:val="Title Char"/>
    <w:basedOn w:val="DefaultParagraphFont"/>
    <w:link w:val="Title"/>
    <w:locked w:val="1"/>
    <w:rsid w:val="00272DF6"/>
    <w:rPr>
      <w:rFonts w:ascii="Arial" w:cs="Times New Roman" w:hAnsi="Arial"/>
      <w:b w:val="1"/>
      <w:sz w:val="48"/>
      <w:lang w:eastAsia="en-GB" w:val="uk"/>
    </w:rPr>
  </w:style>
  <w:style w:type="paragraph" w:styleId="EndnoteText">
    <w:name w:val="endnote text"/>
    <w:basedOn w:val="Normal"/>
    <w:link w:val="EndnoteTextChar"/>
    <w:semiHidden w:val="1"/>
    <w:rsid w:val="00272DF6"/>
    <w:pPr>
      <w:jc w:val="both"/>
    </w:pPr>
    <w:rPr>
      <w:sz w:val="20"/>
      <w:szCs w:val="20"/>
    </w:rPr>
  </w:style>
  <w:style w:type="character" w:styleId="EndnoteTextChar" w:customStyle="1">
    <w:name w:val="Endnote Text Char"/>
    <w:basedOn w:val="DefaultParagraphFont"/>
    <w:link w:val="EndnoteText"/>
    <w:semiHidden w:val="1"/>
    <w:locked w:val="1"/>
    <w:rsid w:val="00272DF6"/>
    <w:rPr>
      <w:rFonts w:ascii="Times New Roman" w:cs="Times New Roman" w:hAnsi="Times New Roman"/>
      <w:lang w:eastAsia="en-GB" w:val="uk"/>
    </w:rPr>
  </w:style>
  <w:style w:type="paragraph" w:styleId="NormalIndent">
    <w:name w:val="Normal Indent"/>
    <w:basedOn w:val="Normal"/>
    <w:uiPriority w:val="99"/>
    <w:rsid w:val="00272DF6"/>
    <w:pPr>
      <w:ind w:left="357"/>
      <w:jc w:val="both"/>
    </w:pPr>
    <w:rPr>
      <w:szCs w:val="20"/>
    </w:rPr>
  </w:style>
  <w:style w:type="paragraph" w:styleId="NaceInclusionsid2" w:customStyle="1">
    <w:name w:val="Nace Inclusions id 2"/>
    <w:basedOn w:val="Normal"/>
    <w:rsid w:val="00272DF6"/>
    <w:pPr>
      <w:keepNext w:val="1"/>
      <w:keepLines w:val="1"/>
      <w:ind w:left="1191" w:hanging="170"/>
      <w:jc w:val="both"/>
    </w:pPr>
    <w:rPr>
      <w:rFonts w:ascii="Times" w:hAnsi="Times"/>
      <w:noProof w:val="1"/>
      <w:sz w:val="18"/>
      <w:szCs w:val="20"/>
    </w:rPr>
  </w:style>
  <w:style w:type="paragraph" w:styleId="NaceInclusionsId11" w:customStyle="1">
    <w:name w:val="Nace Inclusions Id 11"/>
    <w:basedOn w:val="Normal"/>
    <w:rsid w:val="00272DF6"/>
    <w:pPr>
      <w:keepNext w:val="1"/>
      <w:keepLines w:val="1"/>
      <w:ind w:left="1021" w:hanging="170"/>
      <w:jc w:val="both"/>
    </w:pPr>
    <w:rPr>
      <w:rFonts w:ascii="Times" w:hAnsi="Times"/>
      <w:noProof w:val="1"/>
      <w:sz w:val="18"/>
      <w:szCs w:val="20"/>
    </w:rPr>
  </w:style>
  <w:style w:type="paragraph" w:styleId="NaceExclusionsid1" w:customStyle="1">
    <w:name w:val="Nace Exclusions id 1"/>
    <w:basedOn w:val="NaceExclusions"/>
    <w:rsid w:val="00272DF6"/>
    <w:pPr>
      <w:spacing w:before="0"/>
    </w:pPr>
  </w:style>
  <w:style w:type="paragraph" w:styleId="NaceExclusions" w:customStyle="1">
    <w:name w:val="Nace Exclusions"/>
    <w:basedOn w:val="NaceInclusions"/>
    <w:rsid w:val="00272DF6"/>
    <w:rPr>
      <w:i w:val="1"/>
    </w:rPr>
  </w:style>
  <w:style w:type="paragraph" w:styleId="NaceInclusions" w:customStyle="1">
    <w:name w:val="Nace Inclusions"/>
    <w:basedOn w:val="NaceEdition"/>
    <w:rsid w:val="00272DF6"/>
    <w:pPr>
      <w:keepNext w:val="1"/>
      <w:spacing w:after="0"/>
      <w:ind w:left="1135" w:hanging="284"/>
    </w:pPr>
  </w:style>
  <w:style w:type="paragraph" w:styleId="NaceEdition" w:customStyle="1">
    <w:name w:val="Nace Edition"/>
    <w:basedOn w:val="Nace"/>
    <w:rsid w:val="00272DF6"/>
    <w:pPr>
      <w:spacing w:after="120" w:before="120"/>
    </w:pPr>
    <w:rPr>
      <w:sz w:val="18"/>
    </w:rPr>
  </w:style>
  <w:style w:type="paragraph" w:styleId="Nace" w:customStyle="1">
    <w:name w:val="Nace"/>
    <w:basedOn w:val="Normal"/>
    <w:rsid w:val="00272DF6"/>
    <w:pPr>
      <w:keepLines w:val="1"/>
      <w:spacing w:before="240"/>
      <w:jc w:val="both"/>
    </w:pPr>
    <w:rPr>
      <w:rFonts w:ascii="Times" w:hAnsi="Times"/>
      <w:noProof w:val="1"/>
      <w:sz w:val="20"/>
      <w:szCs w:val="20"/>
    </w:rPr>
  </w:style>
  <w:style w:type="paragraph" w:styleId="EnvelopeAddress">
    <w:name w:val="envelope address"/>
    <w:basedOn w:val="Normal"/>
    <w:uiPriority w:val="99"/>
    <w:rsid w:val="00272DF6"/>
    <w:pPr>
      <w:framePr w:lines="0" w:w="7920" w:h="1980" w:hSpace="180" w:wrap="auto" w:hAnchor="page" w:xAlign="center" w:yAlign="bottom" w:hRule="exact"/>
      <w:jc w:val="both"/>
    </w:pPr>
    <w:rPr>
      <w:szCs w:val="20"/>
    </w:rPr>
  </w:style>
  <w:style w:type="paragraph" w:styleId="NumPar1" w:customStyle="1">
    <w:name w:val="NumPar 1"/>
    <w:basedOn w:val="Heading1"/>
    <w:next w:val="Text1Char"/>
    <w:rsid w:val="00272DF6"/>
    <w:pPr>
      <w:spacing w:after="240"/>
      <w:ind w:left="483" w:hanging="483"/>
      <w:jc w:val="both"/>
      <w:outlineLvl w:val="9"/>
    </w:pPr>
    <w:rPr>
      <w:sz w:val="24"/>
      <w:szCs w:val="20"/>
    </w:rPr>
  </w:style>
  <w:style w:type="paragraph" w:styleId="NumPar2" w:customStyle="1">
    <w:name w:val="NumPar 2"/>
    <w:basedOn w:val="Heading2"/>
    <w:next w:val="Text2"/>
    <w:rsid w:val="00272DF6"/>
    <w:pPr>
      <w:spacing w:after="240"/>
      <w:ind w:left="0"/>
    </w:pPr>
    <w:rPr>
      <w:szCs w:val="20"/>
    </w:rPr>
  </w:style>
  <w:style w:type="paragraph" w:styleId="Text2" w:customStyle="1">
    <w:name w:val="Text 2"/>
    <w:basedOn w:val="Normal"/>
    <w:rsid w:val="00272DF6"/>
    <w:pPr>
      <w:tabs>
        <w:tab w:val="left" w:pos="2161"/>
      </w:tabs>
      <w:spacing w:after="240"/>
      <w:ind w:left="1077"/>
      <w:jc w:val="both"/>
    </w:pPr>
    <w:rPr>
      <w:szCs w:val="20"/>
    </w:rPr>
  </w:style>
  <w:style w:type="paragraph" w:styleId="DocumentMap">
    <w:name w:val="Document Map"/>
    <w:basedOn w:val="Normal"/>
    <w:link w:val="DocumentMapChar"/>
    <w:semiHidden w:val="1"/>
    <w:rsid w:val="00272DF6"/>
    <w:pPr>
      <w:shd w:color="auto" w:fill="000080" w:val="clear"/>
      <w:jc w:val="both"/>
    </w:pPr>
    <w:rPr>
      <w:rFonts w:ascii="Tahoma" w:hAnsi="Tahoma"/>
      <w:szCs w:val="20"/>
    </w:rPr>
  </w:style>
  <w:style w:type="character" w:styleId="DocumentMapChar" w:customStyle="1">
    <w:name w:val="Document Map Char"/>
    <w:basedOn w:val="DefaultParagraphFont"/>
    <w:link w:val="DocumentMap"/>
    <w:semiHidden w:val="1"/>
    <w:locked w:val="1"/>
    <w:rsid w:val="00272DF6"/>
    <w:rPr>
      <w:rFonts w:ascii="Tahoma" w:cs="Times New Roman" w:hAnsi="Tahoma"/>
      <w:sz w:val="22"/>
      <w:shd w:color="auto" w:fill="000080" w:val="clear"/>
      <w:lang w:eastAsia="en-GB" w:val="uk"/>
    </w:rPr>
  </w:style>
  <w:style w:type="paragraph" w:styleId="NoteHead" w:customStyle="1">
    <w:name w:val="NoteHead"/>
    <w:basedOn w:val="Normal"/>
    <w:next w:val="Normal"/>
    <w:rsid w:val="00272DF6"/>
    <w:pPr>
      <w:spacing w:after="720" w:before="720"/>
      <w:jc w:val="center"/>
    </w:pPr>
    <w:rPr>
      <w:b w:val="1"/>
      <w:smallCaps w:val="1"/>
      <w:szCs w:val="20"/>
    </w:rPr>
  </w:style>
  <w:style w:type="paragraph" w:styleId="Index1">
    <w:name w:val="index 1"/>
    <w:basedOn w:val="Normal"/>
    <w:next w:val="Normal"/>
    <w:autoRedefine w:val="1"/>
    <w:uiPriority w:val="99"/>
    <w:semiHidden w:val="1"/>
    <w:rsid w:val="00272DF6"/>
    <w:rPr>
      <w:rFonts w:ascii="Arial" w:cs="Arial" w:hAnsi="Arial"/>
      <w:b w:val="1"/>
      <w:noProof w:val="1"/>
      <w:sz w:val="20"/>
      <w:szCs w:val="20"/>
    </w:rPr>
  </w:style>
  <w:style w:type="paragraph" w:styleId="Index2">
    <w:name w:val="index 2"/>
    <w:basedOn w:val="Normal"/>
    <w:next w:val="Normal"/>
    <w:autoRedefine w:val="1"/>
    <w:uiPriority w:val="99"/>
    <w:semiHidden w:val="1"/>
    <w:rsid w:val="00272DF6"/>
    <w:pPr>
      <w:ind w:left="440" w:hanging="220"/>
    </w:pPr>
    <w:rPr>
      <w:sz w:val="18"/>
      <w:szCs w:val="18"/>
    </w:rPr>
  </w:style>
  <w:style w:type="paragraph" w:styleId="Index3">
    <w:name w:val="index 3"/>
    <w:basedOn w:val="Normal"/>
    <w:next w:val="Normal"/>
    <w:autoRedefine w:val="1"/>
    <w:uiPriority w:val="99"/>
    <w:semiHidden w:val="1"/>
    <w:rsid w:val="00272DF6"/>
    <w:pPr>
      <w:ind w:left="660" w:hanging="220"/>
    </w:pPr>
    <w:rPr>
      <w:sz w:val="18"/>
      <w:szCs w:val="18"/>
    </w:rPr>
  </w:style>
  <w:style w:type="paragraph" w:styleId="Index4">
    <w:name w:val="index 4"/>
    <w:basedOn w:val="Normal"/>
    <w:next w:val="Normal"/>
    <w:autoRedefine w:val="1"/>
    <w:uiPriority w:val="99"/>
    <w:semiHidden w:val="1"/>
    <w:rsid w:val="00272DF6"/>
    <w:pPr>
      <w:ind w:left="880" w:hanging="220"/>
    </w:pPr>
    <w:rPr>
      <w:sz w:val="18"/>
      <w:szCs w:val="18"/>
    </w:rPr>
  </w:style>
  <w:style w:type="paragraph" w:styleId="Index5">
    <w:name w:val="index 5"/>
    <w:basedOn w:val="Normal"/>
    <w:next w:val="Normal"/>
    <w:autoRedefine w:val="1"/>
    <w:uiPriority w:val="99"/>
    <w:semiHidden w:val="1"/>
    <w:rsid w:val="00272DF6"/>
    <w:pPr>
      <w:ind w:left="1100" w:hanging="220"/>
    </w:pPr>
    <w:rPr>
      <w:sz w:val="18"/>
      <w:szCs w:val="18"/>
    </w:rPr>
  </w:style>
  <w:style w:type="paragraph" w:styleId="Index6">
    <w:name w:val="index 6"/>
    <w:basedOn w:val="Normal"/>
    <w:next w:val="Normal"/>
    <w:autoRedefine w:val="1"/>
    <w:uiPriority w:val="99"/>
    <w:semiHidden w:val="1"/>
    <w:rsid w:val="00272DF6"/>
    <w:pPr>
      <w:ind w:left="1320" w:hanging="220"/>
    </w:pPr>
    <w:rPr>
      <w:sz w:val="18"/>
      <w:szCs w:val="18"/>
    </w:rPr>
  </w:style>
  <w:style w:type="paragraph" w:styleId="Index7">
    <w:name w:val="index 7"/>
    <w:basedOn w:val="Normal"/>
    <w:next w:val="Normal"/>
    <w:autoRedefine w:val="1"/>
    <w:uiPriority w:val="99"/>
    <w:semiHidden w:val="1"/>
    <w:rsid w:val="00272DF6"/>
    <w:pPr>
      <w:ind w:left="1540" w:hanging="220"/>
    </w:pPr>
    <w:rPr>
      <w:sz w:val="18"/>
      <w:szCs w:val="18"/>
    </w:rPr>
  </w:style>
  <w:style w:type="paragraph" w:styleId="Index8">
    <w:name w:val="index 8"/>
    <w:basedOn w:val="Normal"/>
    <w:next w:val="Normal"/>
    <w:autoRedefine w:val="1"/>
    <w:uiPriority w:val="99"/>
    <w:semiHidden w:val="1"/>
    <w:rsid w:val="00272DF6"/>
    <w:pPr>
      <w:ind w:left="1760" w:hanging="220"/>
    </w:pPr>
    <w:rPr>
      <w:sz w:val="18"/>
      <w:szCs w:val="18"/>
    </w:rPr>
  </w:style>
  <w:style w:type="paragraph" w:styleId="Index9">
    <w:name w:val="index 9"/>
    <w:basedOn w:val="Normal"/>
    <w:next w:val="Normal"/>
    <w:autoRedefine w:val="1"/>
    <w:uiPriority w:val="99"/>
    <w:semiHidden w:val="1"/>
    <w:rsid w:val="00272DF6"/>
    <w:pPr>
      <w:ind w:left="1980" w:hanging="220"/>
    </w:pPr>
    <w:rPr>
      <w:sz w:val="18"/>
      <w:szCs w:val="18"/>
    </w:rPr>
  </w:style>
  <w:style w:type="paragraph" w:styleId="IndexHeading">
    <w:name w:val="index heading"/>
    <w:basedOn w:val="Normal"/>
    <w:next w:val="Index1"/>
    <w:uiPriority w:val="99"/>
    <w:semiHidden w:val="1"/>
    <w:rsid w:val="00272DF6"/>
    <w:pPr>
      <w:spacing w:after="120" w:before="240"/>
      <w:ind w:left="140"/>
    </w:pPr>
    <w:rPr>
      <w:rFonts w:ascii="Arial" w:cs="Arial" w:hAnsi="Arial"/>
      <w:b w:val="1"/>
      <w:bCs w:val="1"/>
      <w:sz w:val="28"/>
      <w:szCs w:val="28"/>
    </w:rPr>
  </w:style>
  <w:style w:type="paragraph" w:styleId="Subject" w:customStyle="1">
    <w:name w:val="Subject"/>
    <w:basedOn w:val="Normal"/>
    <w:next w:val="Normal"/>
    <w:rsid w:val="00272DF6"/>
    <w:pPr>
      <w:spacing w:after="480"/>
      <w:ind w:left="1191" w:hanging="1191"/>
    </w:pPr>
    <w:rPr>
      <w:b w:val="1"/>
      <w:szCs w:val="20"/>
    </w:rPr>
  </w:style>
  <w:style w:type="paragraph" w:styleId="Enclosures" w:customStyle="1">
    <w:name w:val="Enclosures"/>
    <w:basedOn w:val="Normal"/>
    <w:rsid w:val="00272DF6"/>
    <w:pPr>
      <w:keepNext w:val="1"/>
      <w:keepLines w:val="1"/>
      <w:tabs>
        <w:tab w:val="left" w:pos="5642"/>
      </w:tabs>
      <w:spacing w:before="480"/>
      <w:ind w:left="1191" w:hanging="1191"/>
    </w:pPr>
    <w:rPr>
      <w:szCs w:val="20"/>
    </w:rPr>
  </w:style>
  <w:style w:type="paragraph" w:styleId="Tiret0" w:customStyle="1">
    <w:name w:val="Tiret 0"/>
    <w:basedOn w:val="Normal"/>
    <w:rsid w:val="00272DF6"/>
    <w:pPr>
      <w:spacing w:after="120" w:before="120"/>
      <w:ind w:left="851" w:hanging="851"/>
      <w:jc w:val="both"/>
    </w:pPr>
    <w:rPr>
      <w:szCs w:val="20"/>
    </w:rPr>
  </w:style>
  <w:style w:type="paragraph" w:styleId="numparg" w:customStyle="1">
    <w:name w:val="numparg"/>
    <w:basedOn w:val="Heading1"/>
    <w:rsid w:val="00272DF6"/>
    <w:pPr>
      <w:keepNext w:val="1"/>
      <w:numPr>
        <w:numId w:val="1"/>
      </w:numPr>
      <w:spacing w:after="120" w:before="240"/>
      <w:jc w:val="both"/>
    </w:pPr>
    <w:rPr>
      <w:b w:val="0"/>
      <w:kern w:val="28"/>
      <w:sz w:val="24"/>
      <w:szCs w:val="20"/>
    </w:rPr>
  </w:style>
  <w:style w:type="character" w:styleId="Added" w:customStyle="1">
    <w:name w:val="Added"/>
    <w:rsid w:val="00272DF6"/>
    <w:rPr>
      <w:b w:val="1"/>
      <w:u w:val="single"/>
    </w:rPr>
  </w:style>
  <w:style w:type="paragraph" w:styleId="ListBullet">
    <w:name w:val="List Bullet"/>
    <w:basedOn w:val="Normal"/>
    <w:autoRedefine w:val="1"/>
    <w:rsid w:val="00272DF6"/>
    <w:pPr>
      <w:spacing w:after="240"/>
      <w:jc w:val="both"/>
    </w:pPr>
    <w:rPr>
      <w:szCs w:val="20"/>
    </w:rPr>
  </w:style>
  <w:style w:type="paragraph" w:styleId="Point0" w:customStyle="1">
    <w:name w:val="Point 0"/>
    <w:basedOn w:val="Normal"/>
    <w:link w:val="Point0Char"/>
    <w:rsid w:val="00272DF6"/>
    <w:pPr>
      <w:spacing w:after="120" w:before="120"/>
      <w:ind w:left="850" w:hanging="850"/>
      <w:jc w:val="both"/>
    </w:pPr>
    <w:rPr>
      <w:szCs w:val="20"/>
      <w:lang w:eastAsia="zh-CN" w:val="uk"/>
    </w:rPr>
  </w:style>
  <w:style w:type="character" w:styleId="Point0Char" w:customStyle="1">
    <w:name w:val="Point 0 Char"/>
    <w:link w:val="Point0"/>
    <w:locked w:val="1"/>
    <w:rsid w:val="00272DF6"/>
    <w:rPr>
      <w:rFonts w:ascii="Times New Roman" w:hAnsi="Times New Roman"/>
      <w:sz w:val="24"/>
      <w:lang w:eastAsia="zh-CN" w:val="uk"/>
    </w:rPr>
  </w:style>
  <w:style w:type="paragraph" w:styleId="CharCharChar1CharCharChar" w:customStyle="1">
    <w:name w:val="Char Char Char1 Char Char Char"/>
    <w:aliases w:val="Char Char Char1 Char"/>
    <w:basedOn w:val="Normal"/>
    <w:rsid w:val="00272DF6"/>
    <w:rPr>
      <w:lang w:eastAsia="pl-PL" w:val="uk"/>
    </w:rPr>
  </w:style>
  <w:style w:type="paragraph" w:styleId="CharCharChar" w:customStyle="1">
    <w:name w:val="Char Char Char"/>
    <w:basedOn w:val="Normal"/>
    <w:rsid w:val="00272DF6"/>
    <w:rPr>
      <w:lang w:eastAsia="pl-PL" w:val="uk"/>
    </w:rPr>
  </w:style>
  <w:style w:type="paragraph" w:styleId="Point1" w:customStyle="1">
    <w:name w:val="Point 1"/>
    <w:basedOn w:val="Normal"/>
    <w:link w:val="Point1Char"/>
    <w:rsid w:val="00272DF6"/>
    <w:pPr>
      <w:spacing w:after="120" w:before="120"/>
      <w:ind w:left="1418" w:hanging="567"/>
      <w:jc w:val="both"/>
    </w:pPr>
    <w:rPr>
      <w:lang w:eastAsia="fr-BE" w:val="uk"/>
    </w:rPr>
  </w:style>
  <w:style w:type="character" w:styleId="Point1Char" w:customStyle="1">
    <w:name w:val="Point 1 Char"/>
    <w:link w:val="Point1"/>
    <w:locked w:val="1"/>
    <w:rsid w:val="00272DF6"/>
    <w:rPr>
      <w:rFonts w:ascii="Times New Roman" w:hAnsi="Times New Roman"/>
      <w:sz w:val="24"/>
      <w:lang w:eastAsia="x-none" w:val="uk"/>
    </w:rPr>
  </w:style>
  <w:style w:type="paragraph" w:styleId="Normal12a12b" w:customStyle="1">
    <w:name w:val="Normal12a12b"/>
    <w:basedOn w:val="Normal"/>
    <w:rsid w:val="00272DF6"/>
    <w:pPr>
      <w:spacing w:after="240" w:before="240"/>
    </w:pPr>
    <w:rPr>
      <w:noProof w:val="1"/>
      <w:szCs w:val="20"/>
    </w:rPr>
  </w:style>
  <w:style w:type="paragraph" w:styleId="Numberedparagraph" w:customStyle="1">
    <w:name w:val="Numbered paragraph"/>
    <w:basedOn w:val="Normal"/>
    <w:rsid w:val="00272DF6"/>
    <w:pPr>
      <w:tabs>
        <w:tab w:val="num" w:pos="1080"/>
      </w:tabs>
      <w:spacing w:before="240"/>
      <w:ind w:left="357" w:hanging="357"/>
    </w:pPr>
    <w:rPr>
      <w:rFonts w:ascii="Arial" w:hAnsi="Arial"/>
      <w:b w:val="1"/>
      <w:szCs w:val="20"/>
    </w:rPr>
  </w:style>
  <w:style w:type="paragraph" w:styleId="Char" w:customStyle="1">
    <w:name w:val="Char"/>
    <w:basedOn w:val="Normal"/>
    <w:rsid w:val="00272DF6"/>
    <w:rPr>
      <w:lang w:eastAsia="pl-PL" w:val="uk"/>
    </w:rPr>
  </w:style>
  <w:style w:type="paragraph" w:styleId="QuotedText" w:customStyle="1">
    <w:name w:val="Quoted Text"/>
    <w:basedOn w:val="Normal"/>
    <w:rsid w:val="00272DF6"/>
    <w:pPr>
      <w:spacing w:after="120" w:before="120"/>
      <w:ind w:left="1417"/>
    </w:pPr>
    <w:rPr>
      <w:szCs w:val="20"/>
    </w:rPr>
  </w:style>
  <w:style w:type="paragraph" w:styleId="ManualNumPar1" w:customStyle="1">
    <w:name w:val="Manual NumPar 1"/>
    <w:basedOn w:val="Normal"/>
    <w:next w:val="Text1Char"/>
    <w:link w:val="ManualNumPar1Char"/>
    <w:rsid w:val="00272DF6"/>
    <w:pPr>
      <w:spacing w:after="120" w:before="120"/>
      <w:ind w:left="850" w:hanging="850"/>
      <w:jc w:val="both"/>
    </w:pPr>
    <w:rPr>
      <w:lang w:eastAsia="zh-CN" w:val="uk"/>
    </w:rPr>
  </w:style>
  <w:style w:type="character" w:styleId="ManualNumPar1Char" w:customStyle="1">
    <w:name w:val="Manual NumPar 1 Char"/>
    <w:link w:val="ManualNumPar1"/>
    <w:locked w:val="1"/>
    <w:rsid w:val="00272DF6"/>
    <w:rPr>
      <w:rFonts w:ascii="Times New Roman" w:hAnsi="Times New Roman"/>
      <w:sz w:val="24"/>
      <w:lang w:eastAsia="zh-CN" w:val="uk"/>
    </w:rPr>
  </w:style>
  <w:style w:type="character" w:styleId="Emphasis">
    <w:name w:val="Emphasis"/>
    <w:basedOn w:val="DefaultParagraphFont"/>
    <w:uiPriority w:val="20"/>
    <w:qFormat w:val="1"/>
    <w:rsid w:val="00272DF6"/>
    <w:rPr>
      <w:rFonts w:cs="Times New Roman"/>
      <w:i w:val="1"/>
    </w:rPr>
  </w:style>
  <w:style w:type="paragraph" w:styleId="Text1" w:customStyle="1">
    <w:name w:val="Text 1"/>
    <w:basedOn w:val="Normal"/>
    <w:rsid w:val="00272DF6"/>
    <w:pPr>
      <w:spacing w:after="240"/>
      <w:ind w:left="482"/>
      <w:jc w:val="both"/>
    </w:pPr>
    <w:rPr>
      <w:szCs w:val="20"/>
    </w:rPr>
  </w:style>
  <w:style w:type="paragraph" w:styleId="ListNumber">
    <w:name w:val="List Number"/>
    <w:basedOn w:val="Normal"/>
    <w:uiPriority w:val="99"/>
    <w:rsid w:val="00272DF6"/>
    <w:pPr>
      <w:spacing w:after="120" w:before="120"/>
      <w:ind w:left="720" w:hanging="360"/>
    </w:pPr>
    <w:rPr>
      <w:szCs w:val="20"/>
    </w:rPr>
  </w:style>
  <w:style w:type="paragraph" w:styleId="ListNumberLevel2" w:customStyle="1">
    <w:name w:val="List Number (Level 2)"/>
    <w:basedOn w:val="Normal"/>
    <w:link w:val="ListNumberLevel2Char"/>
    <w:rsid w:val="00272DF6"/>
    <w:pPr>
      <w:numPr>
        <w:ilvl w:val="1"/>
        <w:numId w:val="3"/>
      </w:numPr>
      <w:spacing w:after="120" w:before="120"/>
    </w:pPr>
    <w:rPr>
      <w:szCs w:val="20"/>
    </w:rPr>
  </w:style>
  <w:style w:type="character" w:styleId="ListNumberLevel2Char" w:customStyle="1">
    <w:name w:val="List Number (Level 2) Char"/>
    <w:link w:val="ListNumberLevel2"/>
    <w:locked w:val="1"/>
    <w:rsid w:val="00272DF6"/>
    <w:rPr>
      <w:rFonts w:ascii="Times New Roman" w:cs="Times New Roman" w:hAnsi="Times New Roman"/>
      <w:sz w:val="24"/>
      <w:lang w:bidi="ar-SA" w:val="uk"/>
    </w:rPr>
  </w:style>
  <w:style w:type="paragraph" w:styleId="ListNumberLevel4" w:customStyle="1">
    <w:name w:val="List Number (Level 4)"/>
    <w:basedOn w:val="Normal"/>
    <w:rsid w:val="00272DF6"/>
    <w:pPr>
      <w:tabs>
        <w:tab w:val="num" w:pos="2835"/>
      </w:tabs>
      <w:spacing w:after="120" w:before="120"/>
      <w:ind w:left="2835" w:hanging="709"/>
    </w:pPr>
    <w:rPr>
      <w:szCs w:val="20"/>
    </w:rPr>
  </w:style>
  <w:style w:type="paragraph" w:styleId="Normal1" w:customStyle="1">
    <w:name w:val="Normal1"/>
    <w:basedOn w:val="Normal"/>
    <w:rsid w:val="00272DF6"/>
    <w:pPr>
      <w:spacing w:after="120" w:line="360" w:lineRule="atLeast"/>
    </w:pPr>
    <w:rPr>
      <w:sz w:val="26"/>
      <w:szCs w:val="26"/>
    </w:rPr>
  </w:style>
  <w:style w:type="paragraph" w:styleId="CharCharChar1Char1" w:customStyle="1">
    <w:name w:val="Char Char Char1 Char1"/>
    <w:aliases w:val="Char Char Char1 Char Char Char1"/>
    <w:basedOn w:val="Normal"/>
    <w:rsid w:val="00272DF6"/>
    <w:rPr>
      <w:lang w:eastAsia="pl-PL" w:val="uk"/>
    </w:rPr>
  </w:style>
  <w:style w:type="paragraph" w:styleId="ZchnZchn" w:customStyle="1">
    <w:name w:val="Zchn Zchn"/>
    <w:basedOn w:val="Normal"/>
    <w:rsid w:val="00272DF6"/>
    <w:pPr>
      <w:numPr>
        <w:numId w:val="4"/>
      </w:numPr>
      <w:spacing w:after="160" w:line="240" w:lineRule="exact"/>
    </w:pPr>
    <w:rPr>
      <w:i w:val="1"/>
    </w:rPr>
  </w:style>
  <w:style w:type="character" w:styleId="Strong">
    <w:name w:val="Strong"/>
    <w:basedOn w:val="DefaultParagraphFont"/>
    <w:uiPriority w:val="22"/>
    <w:qFormat w:val="1"/>
    <w:rsid w:val="00272DF6"/>
    <w:rPr>
      <w:rFonts w:cs="Times New Roman"/>
      <w:b w:val="1"/>
    </w:rPr>
  </w:style>
  <w:style w:type="paragraph" w:styleId="Default" w:customStyle="1">
    <w:name w:val="Default"/>
    <w:rsid w:val="00272DF6"/>
    <w:pPr>
      <w:autoSpaceDE w:val="0"/>
      <w:autoSpaceDN w:val="0"/>
      <w:adjustRightInd w:val="0"/>
    </w:pPr>
    <w:rPr>
      <w:rFonts w:ascii="EUAlbertina" w:cs="EUAlbertina" w:hAnsi="EUAlbertina"/>
      <w:color w:val="000000"/>
    </w:rPr>
  </w:style>
  <w:style w:type="paragraph" w:styleId="CM1" w:customStyle="1">
    <w:name w:val="CM1"/>
    <w:basedOn w:val="Default"/>
    <w:next w:val="Default"/>
    <w:rsid w:val="00272DF6"/>
    <w:rPr>
      <w:rFonts w:cs="Times New Roman"/>
      <w:color w:val="auto"/>
    </w:rPr>
  </w:style>
  <w:style w:type="paragraph" w:styleId="CM3" w:customStyle="1">
    <w:name w:val="CM3"/>
    <w:basedOn w:val="Default"/>
    <w:next w:val="Default"/>
    <w:rsid w:val="00272DF6"/>
    <w:rPr>
      <w:rFonts w:cs="Times New Roman"/>
      <w:color w:val="auto"/>
    </w:rPr>
  </w:style>
  <w:style w:type="paragraph" w:styleId="CM4" w:customStyle="1">
    <w:name w:val="CM4"/>
    <w:basedOn w:val="Default"/>
    <w:next w:val="Default"/>
    <w:rsid w:val="00272DF6"/>
    <w:rPr>
      <w:rFonts w:cs="Times New Roman"/>
      <w:color w:val="auto"/>
    </w:rPr>
  </w:style>
  <w:style w:type="paragraph" w:styleId="LightGrid-Accent31" w:customStyle="1">
    <w:name w:val="Light Grid - Accent 31"/>
    <w:basedOn w:val="Normal"/>
    <w:uiPriority w:val="34"/>
    <w:qFormat w:val="1"/>
    <w:rsid w:val="00272DF6"/>
    <w:pPr>
      <w:ind w:left="720"/>
    </w:pPr>
  </w:style>
  <w:style w:type="character" w:styleId="EndnoteReference">
    <w:name w:val="endnote reference"/>
    <w:basedOn w:val="DefaultParagraphFont"/>
    <w:unhideWhenUsed w:val="1"/>
    <w:rsid w:val="00272DF6"/>
    <w:rPr>
      <w:rFonts w:cs="Times New Roman"/>
      <w:vertAlign w:val="superscript"/>
    </w:rPr>
  </w:style>
  <w:style w:type="table" w:styleId="TableGrid1" w:customStyle="1">
    <w:name w:val="Table Grid1"/>
    <w:basedOn w:val="TableNormal"/>
    <w:next w:val="TableGrid"/>
    <w:uiPriority w:val="39"/>
    <w:rsid w:val="00272DF6"/>
    <w:pPr>
      <w:spacing w:afterAutospacing="1"/>
    </w:pPr>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MediumList2-Accent21" w:customStyle="1">
    <w:name w:val="Medium List 2 - Accent 21"/>
    <w:hidden w:val="1"/>
    <w:uiPriority w:val="99"/>
    <w:semiHidden w:val="1"/>
    <w:rsid w:val="00272DF6"/>
  </w:style>
  <w:style w:type="character" w:styleId="SubarticleChar" w:customStyle="1">
    <w:name w:val="Subarticle Char"/>
    <w:link w:val="Subarticle"/>
    <w:locked w:val="1"/>
    <w:rsid w:val="00272DF6"/>
    <w:rPr>
      <w:b w:val="1"/>
      <w:lang w:eastAsia="en-US" w:val="uk"/>
    </w:rPr>
  </w:style>
  <w:style w:type="paragraph" w:styleId="Subarticle" w:customStyle="1">
    <w:name w:val="Subarticle"/>
    <w:basedOn w:val="Normal"/>
    <w:link w:val="SubarticleChar"/>
    <w:rsid w:val="00272DF6"/>
    <w:pPr>
      <w:ind w:left="720" w:hanging="720"/>
      <w:jc w:val="both"/>
    </w:pPr>
    <w:rPr>
      <w:b w:val="1"/>
      <w:sz w:val="20"/>
      <w:szCs w:val="20"/>
    </w:rPr>
  </w:style>
  <w:style w:type="paragraph" w:styleId="NoSpacing">
    <w:name w:val="No Spacing"/>
    <w:link w:val="NoSpacingChar"/>
    <w:uiPriority w:val="1"/>
    <w:qFormat w:val="1"/>
    <w:rsid w:val="000A2A8A"/>
    <w:pPr>
      <w:widowControl w:val="0"/>
    </w:pPr>
    <w:rPr>
      <w:sz w:val="22"/>
      <w:szCs w:val="22"/>
    </w:rPr>
  </w:style>
  <w:style w:type="character" w:styleId="ListParagraphChar" w:customStyle="1">
    <w:name w:val="List Paragraph Char"/>
    <w:aliases w:val="Lista viñetas Char,Viñetas (Inicio Parrafo) Char,Listenabsatz Char,1st level - Bullet List Paragraph Char,Lettre d'introduction Char,Medium Grid 1 - Accent 21 Char,FooterText Char,Heading 2_sj Char,Numbered Para 1 Char,Dot pt Char"/>
    <w:link w:val="ListParagraph"/>
    <w:uiPriority w:val="34"/>
    <w:qFormat w:val="1"/>
    <w:locked w:val="1"/>
    <w:rsid w:val="004A04C1"/>
    <w:rPr>
      <w:rFonts w:cs="Times New Roman"/>
      <w:sz w:val="22"/>
      <w:szCs w:val="22"/>
      <w:lang w:bidi="ar-SA" w:val="uk"/>
    </w:rPr>
  </w:style>
  <w:style w:type="character" w:styleId="st" w:customStyle="1">
    <w:name w:val="st"/>
    <w:rsid w:val="00E65ED2"/>
  </w:style>
  <w:style w:type="character" w:styleId="UnresolvedMention1" w:customStyle="1">
    <w:name w:val="Unresolved Mention1"/>
    <w:basedOn w:val="DefaultParagraphFont"/>
    <w:uiPriority w:val="99"/>
    <w:semiHidden w:val="1"/>
    <w:unhideWhenUsed w:val="1"/>
    <w:rsid w:val="00732F2E"/>
    <w:rPr>
      <w:color w:val="605e5c"/>
      <w:shd w:color="auto" w:fill="e1dfdd" w:val="clear"/>
    </w:rPr>
  </w:style>
  <w:style w:type="character" w:styleId="None" w:customStyle="1">
    <w:name w:val="None"/>
    <w:rsid w:val="009B7DE1"/>
  </w:style>
  <w:style w:type="paragraph" w:styleId="Outline" w:customStyle="1">
    <w:name w:val="Outline"/>
    <w:basedOn w:val="Normal"/>
    <w:link w:val="OutlineChar"/>
    <w:qFormat w:val="1"/>
    <w:rsid w:val="00711CA5"/>
    <w:pPr>
      <w:tabs>
        <w:tab w:val="left" w:pos="720"/>
        <w:tab w:val="num" w:pos="926"/>
      </w:tabs>
      <w:spacing w:after="40"/>
      <w:ind w:left="926" w:hanging="360"/>
      <w:jc w:val="both"/>
    </w:pPr>
  </w:style>
  <w:style w:type="character" w:styleId="OutlineChar" w:customStyle="1">
    <w:name w:val="Outline Char"/>
    <w:link w:val="Outline"/>
    <w:rsid w:val="00711CA5"/>
    <w:rPr>
      <w:rFonts w:ascii="Times New Roman" w:cs="Times New Roman" w:hAnsi="Times New Roman"/>
      <w:sz w:val="24"/>
      <w:szCs w:val="24"/>
      <w:lang w:bidi="ar-SA" w:val="uk"/>
    </w:rPr>
  </w:style>
  <w:style w:type="character" w:styleId="CommentTextChar1" w:customStyle="1">
    <w:name w:val="Comment Text Char1"/>
    <w:uiPriority w:val="99"/>
    <w:rsid w:val="0097092C"/>
    <w:rPr>
      <w:rFonts w:ascii="Calibri" w:cs="Arial" w:eastAsia="Times New Roman" w:hAnsi="Calibri"/>
      <w:lang w:val="uk"/>
    </w:rPr>
  </w:style>
  <w:style w:type="paragraph" w:styleId="Table" w:customStyle="1">
    <w:name w:val="Table"/>
    <w:basedOn w:val="Normal"/>
    <w:next w:val="Normal"/>
    <w:autoRedefine w:val="1"/>
    <w:qFormat w:val="1"/>
    <w:rsid w:val="00EE05DD"/>
    <w:pPr>
      <w:keepNext w:val="1"/>
      <w:widowControl w:val="0"/>
      <w:tabs>
        <w:tab w:val="left" w:pos="3686"/>
      </w:tabs>
      <w:spacing w:after="60" w:before="120"/>
      <w:jc w:val="center"/>
    </w:pPr>
    <w:rPr>
      <w:b w:val="1"/>
      <w:bCs w:val="1"/>
      <w:i w:val="1"/>
      <w:color w:val="000000" w:themeColor="text1"/>
      <w:sz w:val="20"/>
      <w:szCs w:val="20"/>
    </w:rPr>
  </w:style>
  <w:style w:type="paragraph" w:styleId="Centered" w:customStyle="1">
    <w:name w:val="Centered"/>
    <w:basedOn w:val="Normal"/>
    <w:rsid w:val="00D02848"/>
    <w:pPr>
      <w:jc w:val="center"/>
    </w:pPr>
    <w:rPr>
      <w:rFonts w:ascii="Arial Bold" w:hAnsi="Arial Bold"/>
      <w:b w:val="1"/>
      <w:bCs w:val="1"/>
    </w:rPr>
  </w:style>
  <w:style w:type="paragraph" w:styleId="AbstractSummary" w:customStyle="1">
    <w:name w:val="Abstract/Summary"/>
    <w:basedOn w:val="Normal"/>
    <w:rsid w:val="00A03929"/>
    <w:pPr>
      <w:spacing w:before="120"/>
    </w:pPr>
  </w:style>
  <w:style w:type="paragraph" w:styleId="Caption">
    <w:name w:val="caption"/>
    <w:aliases w:val="Figure Caption,Labelling,cap,cap1,cap2,cap11,Caption Char + Before:  0 pt,After:  0 pt + Not B...,Caption1 Char,cap11 Char Ch...,cap11 Char Char Char Char,cap11 Char Char Char,cap11 Char Char,Caption Char3 Char,Figure/Table Caption,topic"/>
    <w:basedOn w:val="Normal"/>
    <w:next w:val="Normal"/>
    <w:link w:val="CaptionChar"/>
    <w:qFormat w:val="1"/>
    <w:rsid w:val="00A156BB"/>
    <w:pPr>
      <w:spacing w:after="60"/>
      <w:contextualSpacing w:val="1"/>
      <w:jc w:val="center"/>
    </w:pPr>
    <w:rPr>
      <w:rFonts w:asciiTheme="majorBidi" w:cstheme="majorBidi" w:hAnsiTheme="majorBidi"/>
      <w:b w:val="1"/>
      <w:bCs w:val="1"/>
      <w:i w:val="1"/>
      <w:snapToGrid w:val="0"/>
      <w:sz w:val="20"/>
      <w:szCs w:val="20"/>
    </w:rPr>
  </w:style>
  <w:style w:type="character" w:styleId="CaptionChar" w:customStyle="1">
    <w:name w:val="Caption Char"/>
    <w:aliases w:val="Figure Caption Char,Labelling Char,cap Char,cap1 Char,cap2 Char,cap11 Char,Caption Char + Before:  0 pt Char,After:  0 pt + Not B... Char,Caption1 Char Char,cap11 Char Ch... Char,cap11 Char Char Char Char Char,cap11 Char Char Char Char1"/>
    <w:link w:val="Caption"/>
    <w:rsid w:val="00A156BB"/>
    <w:rPr>
      <w:rFonts w:asciiTheme="majorBidi" w:cstheme="majorBidi" w:hAnsiTheme="majorBidi"/>
      <w:b w:val="1"/>
      <w:bCs w:val="1"/>
      <w:i w:val="1"/>
      <w:snapToGrid w:val="0"/>
      <w:lang w:bidi="ar-SA" w:val="uk"/>
    </w:rPr>
  </w:style>
  <w:style w:type="paragraph" w:styleId="ibullets" w:customStyle="1">
    <w:name w:val="(i) bullets"/>
    <w:basedOn w:val="BodyText"/>
    <w:link w:val="ibulletsChar"/>
    <w:qFormat w:val="1"/>
    <w:rsid w:val="00E30B4F"/>
    <w:pPr>
      <w:tabs>
        <w:tab w:val="num" w:pos="1080"/>
      </w:tabs>
      <w:spacing w:after="60"/>
      <w:ind w:left="567" w:hanging="425"/>
    </w:pPr>
  </w:style>
  <w:style w:type="character" w:styleId="ibulletsChar" w:customStyle="1">
    <w:name w:val="(i) bullets Char"/>
    <w:link w:val="ibullets"/>
    <w:rsid w:val="00E30B4F"/>
    <w:rPr>
      <w:rFonts w:ascii="Times New Roman" w:cs="Times New Roman" w:hAnsi="Times New Roman"/>
      <w:sz w:val="22"/>
      <w:szCs w:val="22"/>
      <w:lang w:bidi="ar-SA" w:val="uk"/>
    </w:rPr>
  </w:style>
  <w:style w:type="paragraph" w:styleId="Graphics" w:customStyle="1">
    <w:name w:val="Graphics"/>
    <w:basedOn w:val="BodyText"/>
    <w:link w:val="GraphicsChar"/>
    <w:qFormat w:val="1"/>
    <w:rsid w:val="00E30B4F"/>
    <w:pPr>
      <w:spacing w:before="60"/>
      <w:ind w:firstLine="0"/>
      <w:jc w:val="center"/>
    </w:pPr>
  </w:style>
  <w:style w:type="character" w:styleId="GraphicsChar" w:customStyle="1">
    <w:name w:val="Graphics Char"/>
    <w:link w:val="Graphics"/>
    <w:rsid w:val="00E30B4F"/>
    <w:rPr>
      <w:rFonts w:ascii="Times New Roman" w:cs="Times New Roman" w:hAnsi="Times New Roman"/>
      <w:sz w:val="22"/>
      <w:szCs w:val="22"/>
      <w:lang w:val="uk"/>
    </w:rPr>
  </w:style>
  <w:style w:type="paragraph" w:styleId="ListBullet2">
    <w:name w:val="List Bullet 2"/>
    <w:basedOn w:val="Normal"/>
    <w:uiPriority w:val="99"/>
    <w:unhideWhenUsed w:val="1"/>
    <w:qFormat w:val="1"/>
    <w:rsid w:val="004108A7"/>
    <w:pPr>
      <w:tabs>
        <w:tab w:val="num" w:pos="360"/>
      </w:tabs>
      <w:contextualSpacing w:val="1"/>
    </w:pPr>
  </w:style>
  <w:style w:type="paragraph" w:styleId="BodyText2">
    <w:name w:val="Body Text 2"/>
    <w:basedOn w:val="Normal"/>
    <w:link w:val="BodyText2Char"/>
    <w:uiPriority w:val="99"/>
    <w:unhideWhenUsed w:val="1"/>
    <w:rsid w:val="00C56DBA"/>
    <w:pPr>
      <w:spacing w:after="120" w:line="480" w:lineRule="auto"/>
    </w:pPr>
  </w:style>
  <w:style w:type="character" w:styleId="BodyText2Char" w:customStyle="1">
    <w:name w:val="Body Text 2 Char"/>
    <w:basedOn w:val="DefaultParagraphFont"/>
    <w:link w:val="BodyText2"/>
    <w:uiPriority w:val="99"/>
    <w:rsid w:val="00C56DBA"/>
    <w:rPr>
      <w:rFonts w:cs="Times New Roman"/>
      <w:sz w:val="22"/>
      <w:szCs w:val="22"/>
      <w:lang w:bidi="ar-SA" w:val="uk"/>
    </w:rPr>
  </w:style>
  <w:style w:type="paragraph" w:styleId="Bullet" w:customStyle="1">
    <w:name w:val="Bullet"/>
    <w:basedOn w:val="Normal"/>
    <w:link w:val="BulletChar"/>
    <w:qFormat w:val="1"/>
    <w:rsid w:val="00470AE9"/>
    <w:pPr>
      <w:numPr>
        <w:numId w:val="8"/>
      </w:numPr>
      <w:pBdr>
        <w:top w:space="0" w:sz="0" w:val="nil"/>
        <w:left w:space="0" w:sz="0" w:val="nil"/>
        <w:bottom w:space="0" w:sz="0" w:val="nil"/>
        <w:right w:space="0" w:sz="0" w:val="nil"/>
        <w:between w:space="0" w:sz="0" w:val="nil"/>
      </w:pBdr>
      <w:spacing w:after="60"/>
      <w:jc w:val="both"/>
    </w:pPr>
    <w:rPr>
      <w:bCs w:val="1"/>
      <w:color w:val="000000"/>
      <w:lang w:eastAsia="ko-KR" w:val="uk"/>
    </w:rPr>
  </w:style>
  <w:style w:type="character" w:styleId="BulletChar" w:customStyle="1">
    <w:name w:val="Bullet Char"/>
    <w:link w:val="Bullet"/>
    <w:rsid w:val="00470AE9"/>
    <w:rPr>
      <w:rFonts w:ascii="Times New Roman" w:cs="Times New Roman" w:hAnsi="Times New Roman"/>
      <w:bCs w:val="1"/>
      <w:color w:val="000000"/>
      <w:sz w:val="24"/>
      <w:szCs w:val="24"/>
      <w:lang w:bidi="ar-SA" w:eastAsia="ko-KR" w:val="uk"/>
    </w:rPr>
  </w:style>
  <w:style w:type="character" w:styleId="e24kjd" w:customStyle="1">
    <w:name w:val="e24kjd"/>
    <w:rsid w:val="00253803"/>
  </w:style>
  <w:style w:type="character" w:styleId="UnresolvedMention2" w:customStyle="1">
    <w:name w:val="Unresolved Mention2"/>
    <w:basedOn w:val="DefaultParagraphFont"/>
    <w:uiPriority w:val="99"/>
    <w:semiHidden w:val="1"/>
    <w:unhideWhenUsed w:val="1"/>
    <w:rsid w:val="00E664F8"/>
    <w:rPr>
      <w:color w:val="605e5c"/>
      <w:shd w:color="auto" w:fill="e1dfdd" w:val="clear"/>
    </w:rPr>
  </w:style>
  <w:style w:type="paragraph" w:styleId="Bulletlistlevel1" w:customStyle="1">
    <w:name w:val="Bullet list level 1"/>
    <w:basedOn w:val="Normal"/>
    <w:rsid w:val="001C7774"/>
    <w:pPr>
      <w:numPr>
        <w:numId w:val="9"/>
      </w:numPr>
    </w:pPr>
    <w:rPr>
      <w:rFonts w:eastAsia="Batang"/>
      <w:lang w:eastAsia="ko-KR" w:val="uk"/>
    </w:rPr>
  </w:style>
  <w:style w:type="character" w:styleId="NoneA" w:customStyle="1">
    <w:name w:val="None A"/>
    <w:rsid w:val="00331598"/>
    <w:rPr>
      <w:lang w:val="uk"/>
    </w:rPr>
  </w:style>
  <w:style w:type="character" w:styleId="Hyperlink6" w:customStyle="1">
    <w:name w:val="Hyperlink.6"/>
    <w:rsid w:val="00D54953"/>
    <w:rPr>
      <w:lang w:val="uk"/>
    </w:rPr>
  </w:style>
  <w:style w:type="paragraph" w:styleId="StyleCaptionTimesNewRoman11pt" w:customStyle="1">
    <w:name w:val="Style Caption + Times New Roman 11 pt"/>
    <w:basedOn w:val="Caption"/>
    <w:link w:val="StyleCaptionTimesNewRoman11ptChar"/>
    <w:rsid w:val="00FD490F"/>
    <w:pPr>
      <w:numPr>
        <w:numId w:val="11"/>
      </w:numPr>
      <w:spacing w:after="0"/>
    </w:pPr>
  </w:style>
  <w:style w:type="numbering" w:styleId="ArticleSection">
    <w:name w:val="Outline List 3"/>
    <w:basedOn w:val="NoList"/>
    <w:rsid w:val="00FD490F"/>
  </w:style>
  <w:style w:type="character" w:styleId="UnresolvedMention3" w:customStyle="1">
    <w:name w:val="Unresolved Mention3"/>
    <w:basedOn w:val="DefaultParagraphFont"/>
    <w:uiPriority w:val="99"/>
    <w:semiHidden w:val="1"/>
    <w:unhideWhenUsed w:val="1"/>
    <w:rsid w:val="001932F1"/>
    <w:rPr>
      <w:color w:val="605e5c"/>
      <w:shd w:color="auto" w:fill="e1dfdd" w:val="clear"/>
    </w:rPr>
  </w:style>
  <w:style w:type="paragraph" w:styleId="Style1-CASCADE" w:customStyle="1">
    <w:name w:val="Style1-CASCADE"/>
    <w:basedOn w:val="Heading1"/>
    <w:link w:val="Style1-CASCADEChar"/>
    <w:uiPriority w:val="1"/>
    <w:qFormat w:val="1"/>
    <w:rsid w:val="00075572"/>
    <w:pPr>
      <w:shd w:color="auto" w:fill="0070c0" w:val="clear"/>
      <w:spacing w:before="240"/>
      <w:ind w:left="0" w:firstLine="0"/>
    </w:pPr>
    <w:rPr>
      <w:rFonts w:asciiTheme="majorBidi" w:cstheme="majorBidi" w:hAnsiTheme="majorBidi"/>
      <w:i w:val="0"/>
      <w:color w:val="ffffff" w:themeColor="background1"/>
    </w:rPr>
  </w:style>
  <w:style w:type="paragraph" w:styleId="Style2-CASCADE" w:customStyle="1">
    <w:name w:val="Style2-CASCADE"/>
    <w:basedOn w:val="Heading2"/>
    <w:link w:val="Style2-CASCADEChar"/>
    <w:uiPriority w:val="1"/>
    <w:qFormat w:val="1"/>
    <w:rsid w:val="00075572"/>
    <w:pPr>
      <w:shd w:color="auto" w:fill="9cc2e5" w:themeFill="accent1" w:themeFillTint="000099" w:val="clear"/>
      <w:ind w:left="720" w:hanging="720"/>
    </w:pPr>
    <w:rPr>
      <w:snapToGrid w:val="0"/>
      <w:sz w:val="24"/>
      <w:szCs w:val="24"/>
    </w:rPr>
  </w:style>
  <w:style w:type="character" w:styleId="Style1-CASCADEChar" w:customStyle="1">
    <w:name w:val="Style1-CASCADE Char"/>
    <w:basedOn w:val="Heading1Char"/>
    <w:link w:val="Style1-CASCADE"/>
    <w:uiPriority w:val="1"/>
    <w:rsid w:val="00075572"/>
    <w:rPr>
      <w:rFonts w:asciiTheme="majorBidi" w:cstheme="majorBidi" w:hAnsiTheme="majorBidi"/>
      <w:b w:val="1"/>
      <w:bCs w:val="1"/>
      <w:i w:val="0"/>
      <w:iCs w:val="0"/>
      <w:color w:val="ffffff" w:themeColor="background1"/>
      <w:sz w:val="28"/>
      <w:szCs w:val="28"/>
      <w:shd w:color="auto" w:fill="0070c0" w:val="clear"/>
      <w:lang w:bidi="ar-SA" w:val="uk"/>
    </w:rPr>
  </w:style>
  <w:style w:type="paragraph" w:styleId="Style3-CASCADE" w:customStyle="1">
    <w:name w:val="Style3-CASCADE"/>
    <w:basedOn w:val="Style2-CAMELIA"/>
    <w:link w:val="Style3-CASCADEChar"/>
    <w:uiPriority w:val="1"/>
    <w:qFormat w:val="1"/>
    <w:rsid w:val="00FA779A"/>
    <w:pPr>
      <w:shd w:color="auto" w:fill="d9e2f3" w:themeFill="accent5" w:themeFillTint="000033" w:val="clear"/>
      <w:tabs>
        <w:tab w:val="clear" w:pos="0"/>
      </w:tabs>
      <w:spacing w:after="40" w:before="40"/>
      <w:ind w:left="1276" w:hanging="1276"/>
    </w:pPr>
    <w:rPr>
      <w:rFonts w:asciiTheme="majorBidi" w:cstheme="majorBidi" w:hAnsiTheme="majorBidi"/>
      <w:color w:val="000000" w:themeColor="text1"/>
      <w:sz w:val="22"/>
      <w:szCs w:val="22"/>
    </w:rPr>
  </w:style>
  <w:style w:type="character" w:styleId="Style2-CASCADEChar" w:customStyle="1">
    <w:name w:val="Style2-CASCADE Char"/>
    <w:basedOn w:val="Heading2Char"/>
    <w:link w:val="Style2-CASCADE"/>
    <w:uiPriority w:val="1"/>
    <w:rsid w:val="00075572"/>
    <w:rPr>
      <w:rFonts w:asciiTheme="majorBidi" w:cstheme="majorBidi" w:hAnsiTheme="majorBidi"/>
      <w:b w:val="1"/>
      <w:bCs w:val="1"/>
      <w:snapToGrid w:val="0"/>
      <w:sz w:val="24"/>
      <w:szCs w:val="24"/>
      <w:shd w:color="auto" w:fill="9cc2e5" w:themeFill="accent1" w:themeFillTint="000099" w:val="clear"/>
      <w:lang w:bidi="ar-SA" w:eastAsia="en-GB" w:val="uk"/>
    </w:rPr>
  </w:style>
  <w:style w:type="paragraph" w:styleId="Style4-CASCADE" w:customStyle="1">
    <w:name w:val="Style4-CASCADE"/>
    <w:basedOn w:val="Normal"/>
    <w:link w:val="Style4-CASCADEChar"/>
    <w:uiPriority w:val="1"/>
    <w:rsid w:val="007B1209"/>
    <w:pPr>
      <w:jc w:val="both"/>
    </w:pPr>
    <w:rPr>
      <w:b w:val="1"/>
      <w:u w:val="single"/>
      <w:shd w:color="auto" w:fill="d9e2f3" w:themeFill="accent5" w:themeFillTint="000033" w:val="clear"/>
    </w:rPr>
  </w:style>
  <w:style w:type="character" w:styleId="Style3-CASCADEChar" w:customStyle="1">
    <w:name w:val="Style3-CASCADE Char"/>
    <w:basedOn w:val="Heading3Char"/>
    <w:link w:val="Style3-CASCADE"/>
    <w:uiPriority w:val="1"/>
    <w:rsid w:val="00FA779A"/>
    <w:rPr>
      <w:rFonts w:asciiTheme="majorBidi" w:cstheme="majorBidi" w:hAnsiTheme="majorBidi"/>
      <w:b w:val="1"/>
      <w:bCs w:val="0"/>
      <w:iCs w:val="0"/>
      <w:color w:val="000000" w:themeColor="text1"/>
      <w:kern w:val="28"/>
      <w:sz w:val="22"/>
      <w:szCs w:val="22"/>
      <w:shd w:color="auto" w:fill="d9e2f3" w:themeFill="accent5" w:themeFillTint="000033" w:val="clear"/>
      <w:lang w:bidi="ar-SA" w:eastAsia="fi-FI" w:val="uk"/>
    </w:rPr>
  </w:style>
  <w:style w:type="character" w:styleId="ng-star-inserted" w:customStyle="1">
    <w:name w:val="ng-star-inserted"/>
    <w:basedOn w:val="DefaultParagraphFont"/>
    <w:rsid w:val="006832CC"/>
  </w:style>
  <w:style w:type="character" w:styleId="Style4-CASCADEChar" w:customStyle="1">
    <w:name w:val="Style4-CASCADE Char"/>
    <w:basedOn w:val="DefaultParagraphFont"/>
    <w:link w:val="Style4-CASCADE"/>
    <w:uiPriority w:val="1"/>
    <w:rsid w:val="007B1209"/>
    <w:rPr>
      <w:rFonts w:ascii="Times New Roman" w:cs="Times New Roman" w:hAnsi="Times New Roman"/>
      <w:b w:val="1"/>
      <w:sz w:val="22"/>
      <w:szCs w:val="22"/>
      <w:u w:val="single"/>
      <w:lang w:bidi="ar-SA" w:val="uk"/>
    </w:rPr>
  </w:style>
  <w:style w:type="character" w:styleId="A6" w:customStyle="1">
    <w:name w:val="A6"/>
    <w:rsid w:val="00637BC3"/>
    <w:rPr>
      <w:rFonts w:cs="Gotham"/>
      <w:color w:val="000000"/>
      <w:sz w:val="18"/>
      <w:szCs w:val="18"/>
    </w:rPr>
  </w:style>
  <w:style w:type="character" w:styleId="apple-converted-space" w:customStyle="1">
    <w:name w:val="apple-converted-space"/>
    <w:basedOn w:val="DefaultParagraphFont"/>
    <w:rsid w:val="005874FD"/>
  </w:style>
  <w:style w:type="character" w:styleId="UnresolvedMention4" w:customStyle="1">
    <w:name w:val="Unresolved Mention4"/>
    <w:basedOn w:val="DefaultParagraphFont"/>
    <w:uiPriority w:val="99"/>
    <w:semiHidden w:val="1"/>
    <w:unhideWhenUsed w:val="1"/>
    <w:rsid w:val="005874FD"/>
    <w:rPr>
      <w:color w:val="605e5c"/>
      <w:shd w:color="auto" w:fill="e1dfdd" w:val="clear"/>
    </w:rPr>
  </w:style>
  <w:style w:type="character" w:styleId="figpopup-sensitive-area" w:customStyle="1">
    <w:name w:val="figpopup-sensitive-area"/>
    <w:basedOn w:val="DefaultParagraphFont"/>
    <w:rsid w:val="006C2916"/>
  </w:style>
  <w:style w:type="paragraph" w:styleId="Heading-2" w:customStyle="1">
    <w:name w:val="Heading-2"/>
    <w:basedOn w:val="Heading"/>
    <w:next w:val="Heading"/>
    <w:link w:val="Heading-2Char"/>
    <w:autoRedefine w:val="1"/>
    <w:qFormat w:val="1"/>
    <w:rsid w:val="00316513"/>
    <w:pPr>
      <w:pBdr>
        <w:bottom w:color="auto" w:space="0" w:sz="0" w:val="none"/>
      </w:pBdr>
      <w:outlineLvl w:val="1"/>
    </w:pPr>
    <w:rPr>
      <w:lang w:eastAsia="fi-FI" w:val="uk"/>
    </w:rPr>
  </w:style>
  <w:style w:type="character" w:styleId="Heading-2Char" w:customStyle="1">
    <w:name w:val="Heading-2 Char"/>
    <w:basedOn w:val="HeadingChar"/>
    <w:link w:val="Heading-2"/>
    <w:rsid w:val="00316513"/>
    <w:rPr>
      <w:rFonts w:ascii="Arial" w:cs="Times New Roman" w:hAnsi="Arial"/>
      <w:b w:val="1"/>
      <w:color w:val="5b9bd5" w:themeColor="accent1"/>
      <w:kern w:val="28"/>
      <w:sz w:val="28"/>
      <w:lang w:bidi="ar-SA" w:eastAsia="fi-FI" w:val="uk"/>
    </w:rPr>
  </w:style>
  <w:style w:type="paragraph" w:styleId="Heading" w:customStyle="1">
    <w:name w:val="Heading"/>
    <w:basedOn w:val="Normal"/>
    <w:link w:val="HeadingChar"/>
    <w:autoRedefine w:val="1"/>
    <w:qFormat w:val="1"/>
    <w:rsid w:val="000C2959"/>
    <w:pPr>
      <w:keepNext w:val="1"/>
      <w:keepLines w:val="1"/>
      <w:pBdr>
        <w:bottom w:color="2e74b5" w:space="1" w:sz="4" w:themeColor="accent1" w:themeShade="0000BF" w:val="single"/>
      </w:pBdr>
      <w:tabs>
        <w:tab w:val="left" w:pos="0"/>
      </w:tabs>
      <w:spacing w:after="240"/>
      <w:outlineLvl w:val="0"/>
    </w:pPr>
    <w:rPr>
      <w:rFonts w:ascii="Arial" w:hAnsi="Arial"/>
      <w:b w:val="1"/>
      <w:color w:val="5b9bd5" w:themeColor="accent1"/>
      <w:kern w:val="28"/>
      <w:sz w:val="28"/>
      <w:szCs w:val="20"/>
    </w:rPr>
  </w:style>
  <w:style w:type="character" w:styleId="HeadingChar" w:customStyle="1">
    <w:name w:val="Heading Char"/>
    <w:link w:val="Heading"/>
    <w:rsid w:val="00316513"/>
    <w:rPr>
      <w:rFonts w:ascii="Arial" w:cs="Times New Roman" w:hAnsi="Arial"/>
      <w:b w:val="1"/>
      <w:color w:val="5b9bd5" w:themeColor="accent1"/>
      <w:kern w:val="28"/>
      <w:sz w:val="28"/>
      <w:lang w:bidi="ar-SA" w:val="uk"/>
    </w:rPr>
  </w:style>
  <w:style w:type="paragraph" w:styleId="Tabledatabullet" w:customStyle="1">
    <w:name w:val="Table data bullet"/>
    <w:basedOn w:val="Normal"/>
    <w:rsid w:val="00DC3ED6"/>
    <w:pPr>
      <w:tabs>
        <w:tab w:val="num" w:pos="360"/>
      </w:tabs>
      <w:spacing w:after="40" w:before="40"/>
      <w:ind w:left="360" w:hanging="360"/>
    </w:pPr>
    <w:rPr>
      <w:sz w:val="18"/>
      <w:szCs w:val="18"/>
      <w:lang w:bidi="he-IL" w:val="uk"/>
    </w:rPr>
  </w:style>
  <w:style w:type="paragraph" w:styleId="Bullets" w:customStyle="1">
    <w:name w:val="Bullets"/>
    <w:basedOn w:val="Normal"/>
    <w:rsid w:val="008C744A"/>
    <w:pPr>
      <w:numPr>
        <w:numId w:val="13"/>
      </w:numPr>
      <w:tabs>
        <w:tab w:val="left" w:pos="1814"/>
      </w:tabs>
      <w:spacing w:line="360" w:lineRule="auto"/>
    </w:pPr>
    <w:rPr>
      <w:rFonts w:ascii="Verdana" w:hAnsi="Verdana"/>
      <w:bCs w:val="1"/>
      <w:snapToGrid w:val="0"/>
      <w:spacing w:val="4"/>
      <w:kern w:val="18"/>
      <w:lang w:bidi="he-IL" w:val="uk"/>
    </w:rPr>
  </w:style>
  <w:style w:type="character" w:styleId="UnresolvedMention5" w:customStyle="1">
    <w:name w:val="Unresolved Mention5"/>
    <w:basedOn w:val="DefaultParagraphFont"/>
    <w:uiPriority w:val="99"/>
    <w:semiHidden w:val="1"/>
    <w:unhideWhenUsed w:val="1"/>
    <w:rsid w:val="008C744A"/>
    <w:rPr>
      <w:color w:val="605e5c"/>
      <w:shd w:color="auto" w:fill="e1dfdd" w:val="clear"/>
    </w:rPr>
  </w:style>
  <w:style w:type="paragraph" w:styleId="Contenidodelatabla" w:customStyle="1">
    <w:name w:val="Contenido de la tabla"/>
    <w:basedOn w:val="Normal"/>
    <w:qFormat w:val="1"/>
    <w:rsid w:val="0014131D"/>
    <w:pPr>
      <w:suppressLineNumbers w:val="1"/>
      <w:suppressAutoHyphens w:val="1"/>
    </w:pPr>
    <w:rPr>
      <w:rFonts w:ascii="Liberation Serif" w:cs="Lucida Sans" w:eastAsia="NSimSun" w:hAnsi="Liberation Serif"/>
      <w:kern w:val="2"/>
      <w:lang w:bidi="hi-IN" w:eastAsia="zh-CN" w:val="uk"/>
    </w:rPr>
  </w:style>
  <w:style w:type="character" w:styleId="UnresolvedMention">
    <w:name w:val="Unresolved Mention"/>
    <w:basedOn w:val="DefaultParagraphFont"/>
    <w:uiPriority w:val="99"/>
    <w:semiHidden w:val="1"/>
    <w:unhideWhenUsed w:val="1"/>
    <w:rsid w:val="00631BF8"/>
    <w:rPr>
      <w:color w:val="605e5c"/>
      <w:shd w:color="auto" w:fill="e1dfdd" w:val="clear"/>
    </w:rPr>
  </w:style>
  <w:style w:type="character" w:styleId="ref-journal" w:customStyle="1">
    <w:name w:val="ref-journal"/>
    <w:basedOn w:val="DefaultParagraphFont"/>
    <w:rsid w:val="00A65159"/>
  </w:style>
  <w:style w:type="character" w:styleId="ref-vol" w:customStyle="1">
    <w:name w:val="ref-vol"/>
    <w:basedOn w:val="DefaultParagraphFont"/>
    <w:rsid w:val="00A65159"/>
  </w:style>
  <w:style w:type="character" w:styleId="nowrap" w:customStyle="1">
    <w:name w:val="nowrap"/>
    <w:basedOn w:val="DefaultParagraphFont"/>
    <w:rsid w:val="00A65159"/>
  </w:style>
  <w:style w:type="character" w:styleId="element-citation" w:customStyle="1">
    <w:name w:val="element-citation"/>
    <w:basedOn w:val="DefaultParagraphFont"/>
    <w:rsid w:val="00A65159"/>
  </w:style>
  <w:style w:type="character" w:styleId="gmaildefault" w:customStyle="1">
    <w:name w:val="gmail_default"/>
    <w:basedOn w:val="DefaultParagraphFont"/>
    <w:rsid w:val="00DE54ED"/>
  </w:style>
  <w:style w:type="paragraph" w:styleId="StyleHeading3T3heading33l3Guide3Head3Listlevel3list1" w:customStyle="1">
    <w:name w:val="Style Heading 3T3heading 33l3Guide 3Head 3List level 3list ...1"/>
    <w:basedOn w:val="Normal"/>
    <w:rsid w:val="00133899"/>
    <w:pPr>
      <w:numPr>
        <w:ilvl w:val="2"/>
        <w:numId w:val="15"/>
      </w:numPr>
    </w:pPr>
    <w:rPr>
      <w:sz w:val="22"/>
      <w:szCs w:val="22"/>
      <w:lang w:bidi="he-IL" w:val="uk"/>
    </w:rPr>
  </w:style>
  <w:style w:type="paragraph" w:styleId="MittleresRaster21" w:customStyle="1">
    <w:name w:val="Mittleres Raster 21"/>
    <w:basedOn w:val="Normal"/>
    <w:link w:val="MittleresRaster2Zeichen"/>
    <w:uiPriority w:val="1"/>
    <w:rsid w:val="005A4676"/>
    <w:pPr>
      <w:jc w:val="both"/>
    </w:pPr>
    <w:rPr>
      <w:rFonts w:ascii="SimSun" w:cs="SimSun" w:eastAsia="SimSun" w:hAnsi="SimSun"/>
      <w:szCs w:val="20"/>
      <w:lang w:bidi="he-IL" w:val="uk"/>
    </w:rPr>
  </w:style>
  <w:style w:type="character" w:styleId="MittleresRaster2Zeichen" w:customStyle="1">
    <w:name w:val="Mittleres Raster 2 Zeichen"/>
    <w:link w:val="MittleresRaster21"/>
    <w:uiPriority w:val="1"/>
    <w:rsid w:val="005A4676"/>
    <w:rPr>
      <w:rFonts w:ascii="SimSun" w:cs="SimSun" w:eastAsia="SimSun" w:hAnsi="SimSun"/>
      <w:sz w:val="24"/>
      <w:lang w:eastAsia="en-GB" w:val="uk"/>
    </w:rPr>
  </w:style>
  <w:style w:type="paragraph" w:styleId="xmsonormal" w:customStyle="1">
    <w:name w:val="x_msonormal"/>
    <w:basedOn w:val="Normal"/>
    <w:rsid w:val="005A4676"/>
    <w:rPr>
      <w:rFonts w:ascii="Calibri" w:cs="Calibri" w:eastAsia="Calibri" w:hAnsi="Calibri"/>
      <w:sz w:val="22"/>
      <w:szCs w:val="22"/>
      <w:lang w:bidi="he-IL" w:val="uk"/>
    </w:rPr>
  </w:style>
  <w:style w:type="paragraph" w:styleId="Abstract" w:customStyle="1">
    <w:name w:val="Abstract"/>
    <w:basedOn w:val="Normal"/>
    <w:autoRedefine w:val="1"/>
    <w:rsid w:val="002B7A2F"/>
    <w:pPr>
      <w:spacing w:line="480" w:lineRule="auto"/>
    </w:pPr>
    <w:rPr>
      <w:rFonts w:eastAsia="MS Mincho"/>
      <w:lang w:eastAsia="ja-JP" w:val="uk"/>
    </w:rPr>
  </w:style>
  <w:style w:type="character" w:styleId="NoSpacingChar" w:customStyle="1">
    <w:name w:val="No Spacing Char"/>
    <w:basedOn w:val="DefaultParagraphFont"/>
    <w:link w:val="NoSpacing"/>
    <w:uiPriority w:val="1"/>
    <w:rsid w:val="00B70095"/>
    <w:rPr>
      <w:rFonts w:cs="Times New Roman"/>
      <w:sz w:val="22"/>
      <w:szCs w:val="22"/>
      <w:lang w:bidi="ar-SA" w:val="uk"/>
    </w:rPr>
  </w:style>
  <w:style w:type="character" w:styleId="title-text" w:customStyle="1">
    <w:name w:val="title-text"/>
    <w:basedOn w:val="DefaultParagraphFont"/>
    <w:rsid w:val="003B4CFD"/>
  </w:style>
  <w:style w:type="paragraph" w:styleId="StyleRight-538cm" w:customStyle="1">
    <w:name w:val="Style Right:  -5.38 cm"/>
    <w:basedOn w:val="Normal"/>
    <w:rsid w:val="00680F8B"/>
    <w:pPr>
      <w:jc w:val="both"/>
    </w:pPr>
    <w:rPr>
      <w:rFonts w:eastAsia="SimSun"/>
      <w:sz w:val="22"/>
      <w:szCs w:val="22"/>
      <w:lang w:bidi="he-IL" w:val="uk"/>
    </w:rPr>
  </w:style>
  <w:style w:type="paragraph" w:styleId="WPDescTitle" w:customStyle="1">
    <w:name w:val="WP Desc Title"/>
    <w:basedOn w:val="Normal"/>
    <w:rsid w:val="00680F8B"/>
    <w:pPr>
      <w:keepNext w:val="1"/>
      <w:keepLines w:val="1"/>
      <w:pageBreakBefore w:val="1"/>
      <w:spacing w:after="120"/>
      <w:jc w:val="both"/>
    </w:pPr>
    <w:rPr>
      <w:rFonts w:ascii="Batang" w:eastAsia="SimSun" w:hAnsi="Batang"/>
      <w:b w:val="1"/>
      <w:bCs w:val="1"/>
      <w:lang w:bidi="he-IL" w:eastAsia="fr-BE" w:val="uk"/>
    </w:rPr>
  </w:style>
  <w:style w:type="paragraph" w:styleId="MiniTitleSmall" w:customStyle="1">
    <w:name w:val="Mini Title Small"/>
    <w:basedOn w:val="Normal"/>
    <w:rsid w:val="00680F8B"/>
    <w:pPr>
      <w:keepNext w:val="1"/>
      <w:keepLines w:val="1"/>
      <w:spacing w:after="120" w:before="240"/>
      <w:jc w:val="both"/>
    </w:pPr>
    <w:rPr>
      <w:rFonts w:ascii="Batang" w:eastAsia="SimSun" w:hAnsi="Batang"/>
      <w:b w:val="1"/>
      <w:bCs w:val="1"/>
      <w:sz w:val="22"/>
      <w:szCs w:val="28"/>
      <w:lang w:bidi="he-IL" w:eastAsia="it-IT" w:val="uk"/>
    </w:rPr>
  </w:style>
  <w:style w:type="paragraph" w:styleId="WPTaskTitle" w:customStyle="1">
    <w:name w:val="WP Task Title"/>
    <w:basedOn w:val="Normal"/>
    <w:next w:val="Normal"/>
    <w:rsid w:val="00680F8B"/>
    <w:pPr>
      <w:spacing w:after="120" w:before="120"/>
      <w:jc w:val="both"/>
    </w:pPr>
    <w:rPr>
      <w:rFonts w:ascii="Batang" w:eastAsia="SimSun" w:hAnsi="Batang"/>
      <w:b w:val="1"/>
      <w:bCs w:val="1"/>
      <w:i w:val="1"/>
      <w:iCs w:val="1"/>
      <w:sz w:val="22"/>
      <w:szCs w:val="18"/>
      <w:lang w:bidi="he-IL" w:eastAsia="it-IT" w:val="uk"/>
    </w:rPr>
  </w:style>
  <w:style w:type="paragraph" w:styleId="front-1" w:customStyle="1">
    <w:name w:val="front-1"/>
    <w:basedOn w:val="Normal"/>
    <w:next w:val="Normal"/>
    <w:rsid w:val="00680F8B"/>
    <w:pPr>
      <w:spacing w:after="120" w:before="960"/>
      <w:jc w:val="both"/>
    </w:pPr>
    <w:rPr>
      <w:rFonts w:eastAsia="SimSun"/>
      <w:sz w:val="96"/>
      <w:szCs w:val="22"/>
      <w:lang w:bidi="he-IL" w:val="uk"/>
    </w:rPr>
  </w:style>
  <w:style w:type="paragraph" w:styleId="front-2" w:customStyle="1">
    <w:name w:val="front-2"/>
    <w:basedOn w:val="Normal"/>
    <w:next w:val="Normal"/>
    <w:rsid w:val="00680F8B"/>
    <w:pPr>
      <w:keepNext w:val="1"/>
      <w:keepLines w:val="1"/>
      <w:spacing w:after="120"/>
      <w:jc w:val="both"/>
    </w:pPr>
    <w:rPr>
      <w:rFonts w:eastAsia="SimSun"/>
      <w:sz w:val="36"/>
      <w:szCs w:val="22"/>
      <w:lang w:bidi="he-IL" w:val="uk"/>
    </w:rPr>
  </w:style>
  <w:style w:type="character" w:styleId="HTMLTypewriter">
    <w:name w:val="HTML Typewriter"/>
    <w:semiHidden w:val="1"/>
    <w:rsid w:val="00680F8B"/>
    <w:rPr>
      <w:rFonts w:ascii="Verdana" w:cs="Times" w:eastAsia="Times" w:hAnsi="Verdana"/>
      <w:sz w:val="20"/>
      <w:szCs w:val="20"/>
    </w:rPr>
  </w:style>
  <w:style w:type="paragraph" w:styleId="NormalUnderline" w:customStyle="1">
    <w:name w:val="Normal Underline"/>
    <w:basedOn w:val="Normal"/>
    <w:rsid w:val="00680F8B"/>
    <w:pPr>
      <w:spacing w:before="120"/>
      <w:jc w:val="both"/>
    </w:pPr>
    <w:rPr>
      <w:rFonts w:eastAsia="SimSun"/>
      <w:sz w:val="22"/>
      <w:u w:val="single"/>
      <w:lang w:bidi="he-IL" w:val="uk"/>
    </w:rPr>
  </w:style>
  <w:style w:type="paragraph" w:styleId="Miniheading" w:customStyle="1">
    <w:name w:val="Mini heading"/>
    <w:basedOn w:val="Normal"/>
    <w:rsid w:val="00680F8B"/>
    <w:pPr>
      <w:spacing w:before="120"/>
      <w:jc w:val="both"/>
    </w:pPr>
    <w:rPr>
      <w:rFonts w:ascii="Batang" w:eastAsia="SimSun" w:hAnsi="Batang"/>
      <w:b w:val="1"/>
      <w:szCs w:val="22"/>
      <w:lang w:bidi="he-IL" w:val="uk"/>
    </w:rPr>
  </w:style>
  <w:style w:type="paragraph" w:styleId="ECguide" w:customStyle="1">
    <w:name w:val="EC guide"/>
    <w:basedOn w:val="Normal"/>
    <w:next w:val="Normal"/>
    <w:autoRedefine w:val="1"/>
    <w:qFormat w:val="1"/>
    <w:rsid w:val="00680F8B"/>
    <w:pPr>
      <w:jc w:val="both"/>
    </w:pPr>
    <w:rPr>
      <w:rFonts w:eastAsia="SimSun"/>
      <w:color w:val="00b050"/>
      <w:sz w:val="22"/>
      <w:szCs w:val="22"/>
      <w:lang w:bidi="he-IL" w:eastAsia="it-IT" w:val="uk"/>
    </w:rPr>
  </w:style>
  <w:style w:type="paragraph" w:styleId="whichpartner" w:customStyle="1">
    <w:name w:val="_which partner"/>
    <w:basedOn w:val="Normal"/>
    <w:next w:val="BodyText"/>
    <w:rsid w:val="00680F8B"/>
    <w:pPr>
      <w:ind w:left="284" w:right="282"/>
      <w:jc w:val="both"/>
    </w:pPr>
    <w:rPr>
      <w:rFonts w:ascii="PMingLiU" w:eastAsia="SimSun" w:hAnsi="PMingLiU"/>
      <w:b w:val="1"/>
      <w:color w:val="c00000"/>
      <w:lang w:bidi="he-IL" w:val="uk"/>
    </w:rPr>
  </w:style>
  <w:style w:type="paragraph" w:styleId="advice" w:customStyle="1">
    <w:name w:val="_advice"/>
    <w:basedOn w:val="Normal"/>
    <w:link w:val="adviceChar"/>
    <w:rsid w:val="00680F8B"/>
    <w:pPr>
      <w:jc w:val="both"/>
    </w:pPr>
    <w:rPr>
      <w:rFonts w:eastAsia="SimSun"/>
      <w:color w:val="0000ff"/>
      <w:sz w:val="22"/>
      <w:szCs w:val="22"/>
      <w:lang w:bidi="he-IL" w:val="uk"/>
    </w:rPr>
  </w:style>
  <w:style w:type="paragraph" w:styleId="Bodycomment" w:customStyle="1">
    <w:name w:val="Body comment"/>
    <w:basedOn w:val="whichpartner"/>
    <w:rsid w:val="00680F8B"/>
    <w:pPr>
      <w:shd w:color="auto" w:fill="ffff99" w:val="clear"/>
    </w:pPr>
    <w:rPr>
      <w:rFonts w:ascii="Batang" w:hAnsi="Batang"/>
    </w:rPr>
  </w:style>
  <w:style w:type="paragraph" w:styleId="indent1" w:customStyle="1">
    <w:name w:val="indent 1"/>
    <w:aliases w:val="i1,i1 Char,indent 1 Char1 Char Char,indent 1 Char1"/>
    <w:basedOn w:val="Normal"/>
    <w:rsid w:val="00680F8B"/>
    <w:pPr>
      <w:tabs>
        <w:tab w:val="num" w:pos="360"/>
      </w:tabs>
      <w:spacing w:after="40" w:before="40"/>
      <w:ind w:left="360" w:hanging="360"/>
      <w:jc w:val="both"/>
    </w:pPr>
    <w:rPr>
      <w:rFonts w:ascii="Calibri Light" w:eastAsia="SimSun" w:hAnsi="Calibri Light"/>
      <w:sz w:val="22"/>
      <w:szCs w:val="22"/>
      <w:lang w:bidi="he-IL" w:eastAsia="fr-FR" w:val="uk"/>
    </w:rPr>
  </w:style>
  <w:style w:type="paragraph" w:styleId="Bodyredbullet" w:customStyle="1">
    <w:name w:val="Body red bullet"/>
    <w:basedOn w:val="ECguide"/>
    <w:next w:val="ECguide"/>
    <w:rsid w:val="00680F8B"/>
    <w:pPr>
      <w:numPr>
        <w:numId w:val="3"/>
      </w:numPr>
    </w:pPr>
  </w:style>
  <w:style w:type="paragraph" w:styleId="Heading1nonum" w:customStyle="1">
    <w:name w:val="Heading 1 no num"/>
    <w:basedOn w:val="Heading1"/>
    <w:rsid w:val="00680F8B"/>
    <w:pPr>
      <w:pBdr>
        <w:bottom w:color="4f81bd" w:space="1" w:sz="4" w:val="single"/>
      </w:pBdr>
      <w:shd w:color="auto" w:fill="auto" w:val="clear"/>
      <w:tabs>
        <w:tab w:val="left" w:pos="284"/>
      </w:tabs>
      <w:spacing w:after="240"/>
      <w:ind w:left="0" w:firstLine="0"/>
      <w:outlineLvl w:val="9"/>
    </w:pPr>
    <w:rPr>
      <w:rFonts w:ascii="Arial Narrow" w:cs="Arial Narrow" w:eastAsia="SimSun" w:hAnsi="Arial Narrow"/>
      <w:i w:val="0"/>
      <w:kern w:val="28"/>
      <w:sz w:val="32"/>
      <w:szCs w:val="22"/>
      <w:lang w:bidi="he-IL" w:val="uk"/>
    </w:rPr>
  </w:style>
  <w:style w:type="paragraph" w:styleId="ECguidenum" w:customStyle="1">
    <w:name w:val="EC guide num"/>
    <w:basedOn w:val="ECguide"/>
    <w:rsid w:val="00680F8B"/>
    <w:pPr>
      <w:tabs>
        <w:tab w:val="left" w:pos="567"/>
      </w:tabs>
      <w:ind w:left="567" w:hanging="283"/>
    </w:pPr>
  </w:style>
  <w:style w:type="paragraph" w:styleId="ECguidebullet" w:customStyle="1">
    <w:name w:val="EC guide bullet"/>
    <w:basedOn w:val="Bodyredbullet"/>
    <w:qFormat w:val="1"/>
    <w:rsid w:val="00680F8B"/>
    <w:pPr>
      <w:numPr>
        <w:numId w:val="14"/>
      </w:numPr>
    </w:pPr>
  </w:style>
  <w:style w:type="paragraph" w:styleId="advicenum" w:customStyle="1">
    <w:name w:val="_advice num"/>
    <w:basedOn w:val="Normal"/>
    <w:rsid w:val="00680F8B"/>
    <w:pPr>
      <w:numPr>
        <w:numId w:val="2"/>
      </w:numPr>
      <w:tabs>
        <w:tab w:val="num" w:pos="567"/>
      </w:tabs>
      <w:ind w:left="567" w:hanging="294"/>
      <w:jc w:val="both"/>
    </w:pPr>
    <w:rPr>
      <w:rFonts w:eastAsia="SimSun"/>
      <w:color w:val="0000ff"/>
      <w:sz w:val="22"/>
      <w:szCs w:val="22"/>
      <w:lang w:bidi="he-IL" w:val="uk"/>
    </w:rPr>
  </w:style>
  <w:style w:type="paragraph" w:styleId="Tablebody" w:customStyle="1">
    <w:name w:val="Table body"/>
    <w:basedOn w:val="BodyText"/>
    <w:rsid w:val="00680F8B"/>
    <w:pPr>
      <w:widowControl w:val="0"/>
      <w:numPr>
        <w:ilvl w:val="12"/>
      </w:numPr>
      <w:spacing w:after="40" w:before="40"/>
      <w:ind w:left="113" w:right="57" w:hanging="360"/>
    </w:pPr>
    <w:rPr>
      <w:rFonts w:eastAsia="SimSun"/>
      <w:bCs w:val="1"/>
      <w:szCs w:val="20"/>
      <w:lang w:bidi="he-IL" w:eastAsia="it-IT" w:val="uk"/>
    </w:rPr>
  </w:style>
  <w:style w:type="paragraph" w:styleId="Tabledata" w:customStyle="1">
    <w:name w:val="Table data"/>
    <w:basedOn w:val="Normal"/>
    <w:rsid w:val="00680F8B"/>
    <w:pPr>
      <w:spacing w:after="20" w:before="20"/>
      <w:ind w:left="57" w:right="57"/>
      <w:jc w:val="center"/>
    </w:pPr>
    <w:rPr>
      <w:rFonts w:eastAsia="SimSun"/>
      <w:sz w:val="18"/>
      <w:szCs w:val="22"/>
      <w:lang w:bidi="he-IL" w:val="uk"/>
    </w:rPr>
  </w:style>
  <w:style w:type="paragraph" w:styleId="Tabledataindent" w:customStyle="1">
    <w:name w:val="Table data indent"/>
    <w:basedOn w:val="Tabledatabullet"/>
    <w:rsid w:val="00680F8B"/>
    <w:pPr>
      <w:tabs>
        <w:tab w:val="clear" w:pos="360"/>
        <w:tab w:val="num" w:pos="269"/>
      </w:tabs>
      <w:ind w:left="0" w:firstLine="0"/>
    </w:pPr>
    <w:rPr>
      <w:rFonts w:eastAsia="SimSun"/>
    </w:rPr>
  </w:style>
  <w:style w:type="paragraph" w:styleId="Tableheadcenter" w:customStyle="1">
    <w:name w:val="Table head center"/>
    <w:basedOn w:val="Normal"/>
    <w:qFormat w:val="1"/>
    <w:rsid w:val="00680F8B"/>
    <w:pPr>
      <w:jc w:val="center"/>
    </w:pPr>
    <w:rPr>
      <w:rFonts w:ascii="Monotype Sorts" w:eastAsia="SimSun" w:hAnsi="Monotype Sorts"/>
      <w:b w:val="1"/>
      <w:i w:val="1"/>
      <w:sz w:val="22"/>
      <w:szCs w:val="22"/>
      <w:lang w:bidi="he-IL" w:val="uk"/>
    </w:rPr>
  </w:style>
  <w:style w:type="paragraph" w:styleId="Tabletextctr" w:customStyle="1">
    <w:name w:val="Table text ctr"/>
    <w:basedOn w:val="Normal"/>
    <w:qFormat w:val="1"/>
    <w:rsid w:val="00680F8B"/>
    <w:pPr>
      <w:spacing w:after="40" w:before="40"/>
      <w:jc w:val="center"/>
    </w:pPr>
    <w:rPr>
      <w:rFonts w:eastAsia="SimSun"/>
      <w:sz w:val="18"/>
      <w:szCs w:val="22"/>
      <w:lang w:bidi="he-IL" w:val="uk"/>
    </w:rPr>
  </w:style>
  <w:style w:type="paragraph" w:styleId="Tabletextleft" w:customStyle="1">
    <w:name w:val="Table text left"/>
    <w:basedOn w:val="Tabletextctr"/>
    <w:qFormat w:val="1"/>
    <w:rsid w:val="00680F8B"/>
    <w:pPr>
      <w:jc w:val="left"/>
    </w:pPr>
    <w:rPr>
      <w:szCs w:val="18"/>
    </w:rPr>
  </w:style>
  <w:style w:type="paragraph" w:styleId="TableTextChar" w:customStyle="1">
    <w:name w:val="Table Text Char"/>
    <w:basedOn w:val="Normal"/>
    <w:rsid w:val="00680F8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 w:val="left" w:pos="10635"/>
      </w:tabs>
      <w:spacing w:after="20" w:before="20"/>
      <w:ind w:left="57" w:right="57"/>
      <w:jc w:val="center"/>
    </w:pPr>
    <w:rPr>
      <w:rFonts w:eastAsia="SimSun"/>
      <w:sz w:val="16"/>
      <w:szCs w:val="22"/>
      <w:lang w:bidi="he-IL" w:val="uk"/>
    </w:rPr>
  </w:style>
  <w:style w:type="character" w:styleId="TableTextCharChar" w:customStyle="1">
    <w:name w:val="Table Text Char Char"/>
    <w:rsid w:val="00680F8B"/>
    <w:rPr>
      <w:rFonts w:ascii="Symbol" w:hAnsi="Symbol"/>
      <w:color w:val="000000"/>
      <w:sz w:val="16"/>
      <w:lang w:eastAsia="en-US" w:val="uk"/>
    </w:rPr>
  </w:style>
  <w:style w:type="paragraph" w:styleId="update" w:customStyle="1">
    <w:name w:val="update"/>
    <w:basedOn w:val="Normal"/>
    <w:next w:val="Normal"/>
    <w:rsid w:val="00680F8B"/>
    <w:pPr>
      <w:pBdr>
        <w:right w:color="auto" w:space="5" w:sz="6" w:val="single"/>
      </w:pBdr>
      <w:jc w:val="both"/>
    </w:pPr>
    <w:rPr>
      <w:rFonts w:ascii="Calibri Light" w:eastAsia="SimSun" w:hAnsi="Calibri Light"/>
      <w:sz w:val="22"/>
      <w:szCs w:val="22"/>
      <w:lang w:bidi="he-IL" w:eastAsia="fr-FR" w:val="uk"/>
    </w:rPr>
  </w:style>
  <w:style w:type="paragraph" w:styleId="deliver" w:customStyle="1">
    <w:name w:val="deliver"/>
    <w:basedOn w:val="Normal"/>
    <w:rsid w:val="00680F8B"/>
    <w:pPr>
      <w:tabs>
        <w:tab w:val="left" w:pos="657"/>
      </w:tabs>
      <w:spacing w:after="40" w:before="40"/>
      <w:ind w:left="1538" w:right="360" w:hanging="1538"/>
      <w:jc w:val="both"/>
    </w:pPr>
    <w:rPr>
      <w:rFonts w:ascii="Calibri Light" w:eastAsia="SimSun" w:hAnsi="Calibri Light"/>
      <w:sz w:val="22"/>
      <w:szCs w:val="22"/>
      <w:lang w:bidi="he-IL" w:eastAsia="fr-FR" w:val="uk"/>
    </w:rPr>
  </w:style>
  <w:style w:type="paragraph" w:styleId="ListBullet3">
    <w:name w:val="List Bullet 3"/>
    <w:basedOn w:val="Normal"/>
    <w:semiHidden w:val="1"/>
    <w:rsid w:val="00680F8B"/>
    <w:pPr>
      <w:numPr>
        <w:numId w:val="6"/>
      </w:numPr>
      <w:tabs>
        <w:tab w:val="num" w:pos="1134"/>
      </w:tabs>
      <w:ind w:left="1134" w:hanging="238"/>
      <w:contextualSpacing w:val="1"/>
      <w:jc w:val="both"/>
    </w:pPr>
    <w:rPr>
      <w:rFonts w:eastAsia="SimSun"/>
      <w:sz w:val="22"/>
      <w:szCs w:val="22"/>
      <w:lang w:bidi="he-IL" w:val="uk"/>
    </w:rPr>
  </w:style>
  <w:style w:type="paragraph" w:styleId="TableText" w:customStyle="1">
    <w:name w:val="Table Text"/>
    <w:basedOn w:val="Normal"/>
    <w:rsid w:val="00680F8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 w:val="left" w:pos="10635"/>
      </w:tabs>
      <w:spacing w:after="20" w:before="20"/>
      <w:ind w:left="57" w:right="57"/>
      <w:jc w:val="center"/>
    </w:pPr>
    <w:rPr>
      <w:rFonts w:eastAsia="SimSun"/>
      <w:sz w:val="16"/>
      <w:szCs w:val="22"/>
      <w:lang w:bidi="he-IL" w:val="uk"/>
    </w:rPr>
  </w:style>
  <w:style w:type="paragraph" w:styleId="BookText-Bullet" w:customStyle="1">
    <w:name w:val="Book Text - Bullet"/>
    <w:basedOn w:val="Normal"/>
    <w:autoRedefine w:val="1"/>
    <w:rsid w:val="00680F8B"/>
    <w:pPr>
      <w:numPr>
        <w:numId w:val="7"/>
      </w:numPr>
      <w:spacing w:after="120" w:before="100" w:beforeAutospacing="1"/>
      <w:jc w:val="both"/>
    </w:pPr>
    <w:rPr>
      <w:rFonts w:eastAsia="SimSun"/>
      <w:lang w:bidi="he-IL" w:val="uk"/>
    </w:rPr>
  </w:style>
  <w:style w:type="paragraph" w:styleId="Example" w:customStyle="1">
    <w:name w:val="Example"/>
    <w:basedOn w:val="BodyText"/>
    <w:rsid w:val="00680F8B"/>
    <w:pPr>
      <w:widowControl w:val="0"/>
      <w:shd w:color="auto" w:fill="eaf1dd" w:val="clear"/>
      <w:tabs>
        <w:tab w:val="left" w:pos="675"/>
        <w:tab w:val="left" w:pos="9854"/>
      </w:tabs>
      <w:spacing w:after="60"/>
      <w:ind w:firstLine="0"/>
    </w:pPr>
    <w:rPr>
      <w:rFonts w:eastAsia="SimSun"/>
      <w:bCs w:val="1"/>
      <w:color w:val="943634"/>
      <w:szCs w:val="20"/>
      <w:lang w:bidi="he-IL" w:eastAsia="it-IT" w:val="uk"/>
    </w:rPr>
  </w:style>
  <w:style w:type="paragraph" w:styleId="Centregap" w:customStyle="1">
    <w:name w:val="Centre gap"/>
    <w:basedOn w:val="Normal"/>
    <w:rsid w:val="00680F8B"/>
    <w:pPr>
      <w:tabs>
        <w:tab w:val="right" w:pos="4253"/>
        <w:tab w:val="left" w:pos="4536"/>
      </w:tabs>
      <w:jc w:val="both"/>
    </w:pPr>
    <w:rPr>
      <w:rFonts w:eastAsia="SimSun"/>
      <w:b w:val="1"/>
      <w:bCs w:val="1"/>
      <w:sz w:val="22"/>
      <w:szCs w:val="22"/>
      <w:lang w:bidi="he-IL" w:val="uk"/>
    </w:rPr>
  </w:style>
  <w:style w:type="paragraph" w:styleId="Figure" w:customStyle="1">
    <w:name w:val="Figure"/>
    <w:basedOn w:val="BodyText"/>
    <w:rsid w:val="00680F8B"/>
    <w:pPr>
      <w:widowControl w:val="0"/>
      <w:tabs>
        <w:tab w:val="left" w:pos="675"/>
        <w:tab w:val="left" w:pos="9854"/>
      </w:tabs>
      <w:spacing w:after="60"/>
      <w:ind w:firstLine="0"/>
      <w:jc w:val="center"/>
    </w:pPr>
    <w:rPr>
      <w:rFonts w:eastAsia="SimSun"/>
      <w:bCs w:val="1"/>
      <w:szCs w:val="20"/>
      <w:lang w:bidi="he-IL" w:eastAsia="it-IT" w:val="uk"/>
    </w:rPr>
  </w:style>
  <w:style w:type="paragraph" w:styleId="Tableheadleft" w:customStyle="1">
    <w:name w:val="Table head left"/>
    <w:basedOn w:val="Tableheadcenter"/>
    <w:rsid w:val="00680F8B"/>
    <w:pPr>
      <w:jc w:val="left"/>
    </w:pPr>
    <w:rPr>
      <w:bCs w:val="1"/>
      <w:iCs w:val="1"/>
    </w:rPr>
  </w:style>
  <w:style w:type="paragraph" w:styleId="Indent3" w:customStyle="1">
    <w:name w:val="Indent3"/>
    <w:basedOn w:val="ListBullet3"/>
    <w:rsid w:val="00680F8B"/>
    <w:pPr>
      <w:numPr>
        <w:numId w:val="0"/>
      </w:numPr>
      <w:ind w:left="896"/>
      <w:contextualSpacing w:val="0"/>
    </w:pPr>
  </w:style>
  <w:style w:type="paragraph" w:styleId="gap" w:customStyle="1">
    <w:name w:val="gap"/>
    <w:basedOn w:val="Normal"/>
    <w:rsid w:val="00680F8B"/>
    <w:pPr>
      <w:jc w:val="both"/>
    </w:pPr>
    <w:rPr>
      <w:rFonts w:eastAsia="SimSun"/>
      <w:sz w:val="10"/>
      <w:szCs w:val="22"/>
      <w:lang w:bidi="he-IL" w:val="uk"/>
    </w:rPr>
  </w:style>
  <w:style w:type="character" w:styleId="ListBullet3Char" w:customStyle="1">
    <w:name w:val="List Bullet 3 Char"/>
    <w:rsid w:val="00680F8B"/>
    <w:rPr>
      <w:color w:val="000000"/>
      <w:sz w:val="22"/>
      <w:szCs w:val="22"/>
      <w:lang w:bidi="ar-SA" w:eastAsia="en-US" w:val="uk"/>
    </w:rPr>
  </w:style>
  <w:style w:type="character" w:styleId="Indent3Char" w:customStyle="1">
    <w:name w:val="Indent3 Char"/>
    <w:rsid w:val="00680F8B"/>
    <w:rPr>
      <w:color w:val="000000"/>
      <w:sz w:val="22"/>
      <w:szCs w:val="22"/>
      <w:lang w:bidi="ar-SA" w:eastAsia="en-US" w:val="uk"/>
    </w:rPr>
  </w:style>
  <w:style w:type="paragraph" w:styleId="ListParagraph2" w:customStyle="1">
    <w:name w:val="List Paragraph2"/>
    <w:basedOn w:val="Normal"/>
    <w:rsid w:val="00680F8B"/>
    <w:pPr>
      <w:ind w:left="720"/>
      <w:contextualSpacing w:val="1"/>
      <w:jc w:val="both"/>
    </w:pPr>
    <w:rPr>
      <w:rFonts w:eastAsia="SimSun"/>
      <w:lang w:bidi="he-IL" w:val="uk"/>
    </w:rPr>
  </w:style>
  <w:style w:type="paragraph" w:styleId="BodyText3">
    <w:name w:val="Body Text 3"/>
    <w:basedOn w:val="Normal"/>
    <w:link w:val="BodyText3Char"/>
    <w:semiHidden w:val="1"/>
    <w:rsid w:val="00680F8B"/>
    <w:pPr>
      <w:spacing w:after="120"/>
      <w:jc w:val="both"/>
    </w:pPr>
    <w:rPr>
      <w:rFonts w:eastAsia="SimSun"/>
      <w:sz w:val="16"/>
      <w:szCs w:val="16"/>
      <w:lang w:bidi="he-IL" w:val="uk"/>
    </w:rPr>
  </w:style>
  <w:style w:type="character" w:styleId="BodyText3Char" w:customStyle="1">
    <w:name w:val="Body Text 3 Char"/>
    <w:basedOn w:val="DefaultParagraphFont"/>
    <w:link w:val="BodyText3"/>
    <w:semiHidden w:val="1"/>
    <w:rsid w:val="00680F8B"/>
    <w:rPr>
      <w:rFonts w:ascii="Times New Roman" w:cs="Times New Roman" w:eastAsia="SimSun" w:hAnsi="Times New Roman"/>
      <w:sz w:val="16"/>
      <w:szCs w:val="16"/>
      <w:lang w:val="uk"/>
    </w:rPr>
  </w:style>
  <w:style w:type="character" w:styleId="spelle" w:customStyle="1">
    <w:name w:val="spelle"/>
    <w:rsid w:val="00680F8B"/>
  </w:style>
  <w:style w:type="paragraph" w:styleId="NoSpacing1" w:customStyle="1">
    <w:name w:val="No Spacing1"/>
    <w:rsid w:val="00680F8B"/>
    <w:pPr>
      <w:autoSpaceDE w:val="0"/>
      <w:autoSpaceDN w:val="0"/>
      <w:jc w:val="both"/>
    </w:pPr>
    <w:rPr>
      <w:rFonts w:ascii="Symbol" w:cs="SimSun" w:eastAsia="SimSun" w:hAnsi="Symbol"/>
      <w:color w:val="000000"/>
    </w:rPr>
  </w:style>
  <w:style w:type="paragraph" w:styleId="BodyTextIndent">
    <w:name w:val="Body Text Indent"/>
    <w:basedOn w:val="Normal"/>
    <w:link w:val="BodyTextIndentChar"/>
    <w:semiHidden w:val="1"/>
    <w:unhideWhenUsed w:val="1"/>
    <w:rsid w:val="00680F8B"/>
    <w:pPr>
      <w:spacing w:after="120"/>
      <w:ind w:left="283"/>
      <w:jc w:val="both"/>
    </w:pPr>
    <w:rPr>
      <w:rFonts w:eastAsia="SimSun"/>
      <w:sz w:val="22"/>
      <w:szCs w:val="22"/>
      <w:lang w:bidi="he-IL" w:val="uk"/>
    </w:rPr>
  </w:style>
  <w:style w:type="character" w:styleId="BodyTextIndentChar" w:customStyle="1">
    <w:name w:val="Body Text Indent Char"/>
    <w:basedOn w:val="DefaultParagraphFont"/>
    <w:link w:val="BodyTextIndent"/>
    <w:semiHidden w:val="1"/>
    <w:rsid w:val="00680F8B"/>
    <w:rPr>
      <w:rFonts w:ascii="Times New Roman" w:cs="Times New Roman" w:eastAsia="SimSun" w:hAnsi="Times New Roman"/>
      <w:sz w:val="22"/>
      <w:szCs w:val="22"/>
      <w:lang w:val="uk"/>
    </w:rPr>
  </w:style>
  <w:style w:type="character" w:styleId="magtitle" w:customStyle="1">
    <w:name w:val="magtitle"/>
    <w:rsid w:val="00680F8B"/>
  </w:style>
  <w:style w:type="character" w:styleId="text10" w:customStyle="1">
    <w:name w:val="text1"/>
    <w:rsid w:val="00680F8B"/>
    <w:rPr>
      <w:sz w:val="18"/>
      <w:szCs w:val="18"/>
    </w:rPr>
  </w:style>
  <w:style w:type="character" w:styleId="txt-green10" w:customStyle="1">
    <w:name w:val="txt-green10"/>
    <w:rsid w:val="00680F8B"/>
  </w:style>
  <w:style w:type="paragraph" w:styleId="StyleHeading3T3heading33l3Guide3Head3Listlevel3list" w:customStyle="1">
    <w:name w:val="Style Heading 3T3heading 33l3Guide 3Head 3List level 3list ..."/>
    <w:basedOn w:val="Heading3"/>
    <w:autoRedefine w:val="1"/>
    <w:rsid w:val="00680F8B"/>
    <w:pPr>
      <w:keepNext w:val="1"/>
      <w:shd w:color="auto" w:fill="auto" w:val="clear"/>
      <w:spacing w:after="120" w:before="40"/>
      <w:ind w:left="720" w:right="74"/>
    </w:pPr>
    <w:rPr>
      <w:rFonts w:eastAsia="SimSun"/>
      <w:snapToGrid w:val="0"/>
      <w:color w:val="c45911" w:themeColor="accent2" w:themeShade="0000BF"/>
      <w:szCs w:val="22"/>
      <w:lang w:bidi="he-IL" w:val="uk"/>
    </w:rPr>
  </w:style>
  <w:style w:type="character" w:styleId="StyleCaptionTimesNewRoman11ptChar" w:customStyle="1">
    <w:name w:val="Style Caption + Times New Roman 11 pt Char"/>
    <w:link w:val="StyleCaptionTimesNewRoman11pt"/>
    <w:rsid w:val="00680F8B"/>
    <w:rPr>
      <w:rFonts w:asciiTheme="majorBidi" w:cstheme="majorBidi" w:hAnsiTheme="majorBidi"/>
      <w:b w:val="1"/>
      <w:bCs w:val="1"/>
      <w:i w:val="1"/>
      <w:snapToGrid w:val="0"/>
      <w:lang w:bidi="ar-SA" w:val="uk"/>
    </w:rPr>
  </w:style>
  <w:style w:type="paragraph" w:styleId="Table-title" w:customStyle="1">
    <w:name w:val="Table-title"/>
    <w:basedOn w:val="Normal"/>
    <w:rsid w:val="00680F8B"/>
    <w:pPr>
      <w:jc w:val="both"/>
    </w:pPr>
    <w:rPr>
      <w:rFonts w:eastAsia="SimSun"/>
      <w:b w:val="1"/>
      <w:sz w:val="22"/>
      <w:szCs w:val="22"/>
      <w:lang w:bidi="he-IL" w:eastAsia="fr-FR" w:val="uk"/>
    </w:rPr>
  </w:style>
  <w:style w:type="paragraph" w:styleId="Table-title-small" w:customStyle="1">
    <w:name w:val="Table-title-small"/>
    <w:basedOn w:val="Table-title"/>
    <w:rsid w:val="00680F8B"/>
    <w:rPr>
      <w:sz w:val="20"/>
    </w:rPr>
  </w:style>
  <w:style w:type="character" w:styleId="Char4" w:customStyle="1">
    <w:name w:val="Char4"/>
    <w:rsid w:val="00680F8B"/>
    <w:rPr>
      <w:color w:val="000000"/>
      <w:sz w:val="22"/>
      <w:szCs w:val="22"/>
      <w:lang w:bidi="ar-SA" w:eastAsia="en-US" w:val="uk"/>
    </w:rPr>
  </w:style>
  <w:style w:type="character" w:styleId="WW8Num31z0" w:customStyle="1">
    <w:name w:val="WW8Num31z0"/>
    <w:rsid w:val="00680F8B"/>
    <w:rPr>
      <w:rFonts w:ascii="Noto Sans Symbols" w:hAnsi="Noto Sans Symbols"/>
    </w:rPr>
  </w:style>
  <w:style w:type="character" w:styleId="WW8Num69z0" w:customStyle="1">
    <w:name w:val="WW8Num69z0"/>
    <w:rsid w:val="00680F8B"/>
    <w:rPr>
      <w:rFonts w:ascii="Consolas" w:hAnsi="Consolas"/>
    </w:rPr>
  </w:style>
  <w:style w:type="character" w:styleId="Char5" w:customStyle="1">
    <w:name w:val="Char5"/>
    <w:rsid w:val="00680F8B"/>
    <w:rPr>
      <w:color w:val="000000"/>
      <w:sz w:val="22"/>
      <w:szCs w:val="22"/>
      <w:lang w:bidi="ar-SA" w:eastAsia="en-US" w:val="uk"/>
    </w:rPr>
  </w:style>
  <w:style w:type="paragraph" w:styleId="Table-small-font" w:customStyle="1">
    <w:name w:val="Table-small-font"/>
    <w:basedOn w:val="Normal"/>
    <w:rsid w:val="00680F8B"/>
    <w:pPr>
      <w:jc w:val="both"/>
    </w:pPr>
    <w:rPr>
      <w:rFonts w:eastAsia="SimSun"/>
      <w:sz w:val="22"/>
      <w:szCs w:val="18"/>
      <w:lang w:bidi="he-IL" w:eastAsia="fr-FR" w:val="uk"/>
    </w:rPr>
  </w:style>
  <w:style w:type="paragraph" w:styleId="StyleJustified" w:customStyle="1">
    <w:name w:val="Style Justified"/>
    <w:basedOn w:val="Normal"/>
    <w:autoRedefine w:val="1"/>
    <w:rsid w:val="00680F8B"/>
    <w:pPr>
      <w:spacing w:before="120"/>
      <w:jc w:val="both"/>
    </w:pPr>
    <w:rPr>
      <w:rFonts w:cs="Cambria Math" w:eastAsia="SimSun"/>
      <w:sz w:val="22"/>
      <w:lang w:bidi="he-IL" w:val="uk"/>
    </w:rPr>
  </w:style>
  <w:style w:type="paragraph" w:styleId="font5" w:customStyle="1">
    <w:name w:val="font5"/>
    <w:basedOn w:val="Normal"/>
    <w:rsid w:val="00680F8B"/>
    <w:pPr>
      <w:spacing w:after="100" w:afterAutospacing="1" w:before="100" w:beforeAutospacing="1"/>
      <w:jc w:val="both"/>
    </w:pPr>
    <w:rPr>
      <w:rFonts w:eastAsia="SimSun"/>
      <w:sz w:val="18"/>
      <w:szCs w:val="18"/>
      <w:lang w:bidi="he-IL" w:val="uk"/>
    </w:rPr>
  </w:style>
  <w:style w:type="paragraph" w:styleId="xl69" w:customStyle="1">
    <w:name w:val="xl69"/>
    <w:basedOn w:val="Normal"/>
    <w:rsid w:val="00680F8B"/>
    <w:pPr>
      <w:spacing w:after="100" w:afterAutospacing="1" w:before="100" w:beforeAutospacing="1"/>
      <w:jc w:val="both"/>
      <w:textAlignment w:val="center"/>
    </w:pPr>
    <w:rPr>
      <w:rFonts w:eastAsia="SimSun"/>
      <w:lang w:bidi="he-IL" w:val="uk"/>
    </w:rPr>
  </w:style>
  <w:style w:type="paragraph" w:styleId="xl70" w:customStyle="1">
    <w:name w:val="xl70"/>
    <w:basedOn w:val="Normal"/>
    <w:rsid w:val="00680F8B"/>
    <w:pPr>
      <w:spacing w:after="100" w:afterAutospacing="1" w:before="100" w:beforeAutospacing="1"/>
      <w:jc w:val="both"/>
      <w:textAlignment w:val="center"/>
    </w:pPr>
    <w:rPr>
      <w:rFonts w:eastAsia="SimSun"/>
      <w:b w:val="1"/>
      <w:bCs w:val="1"/>
      <w:lang w:bidi="he-IL" w:val="uk"/>
    </w:rPr>
  </w:style>
  <w:style w:type="paragraph" w:styleId="xl71" w:customStyle="1">
    <w:name w:val="xl71"/>
    <w:basedOn w:val="Normal"/>
    <w:rsid w:val="00680F8B"/>
    <w:pPr>
      <w:spacing w:after="100" w:afterAutospacing="1" w:before="100" w:beforeAutospacing="1"/>
      <w:jc w:val="both"/>
      <w:textAlignment w:val="center"/>
    </w:pPr>
    <w:rPr>
      <w:rFonts w:eastAsia="SimSun"/>
      <w:sz w:val="28"/>
      <w:szCs w:val="28"/>
      <w:lang w:bidi="he-IL" w:val="uk"/>
    </w:rPr>
  </w:style>
  <w:style w:type="paragraph" w:styleId="xl72" w:customStyle="1">
    <w:name w:val="xl72"/>
    <w:basedOn w:val="Normal"/>
    <w:rsid w:val="00680F8B"/>
    <w:pPr>
      <w:spacing w:after="100" w:afterAutospacing="1" w:before="100" w:beforeAutospacing="1"/>
      <w:jc w:val="both"/>
      <w:textAlignment w:val="center"/>
    </w:pPr>
    <w:rPr>
      <w:rFonts w:eastAsia="SimSun"/>
      <w:sz w:val="18"/>
      <w:szCs w:val="18"/>
      <w:lang w:bidi="he-IL" w:val="uk"/>
    </w:rPr>
  </w:style>
  <w:style w:type="paragraph" w:styleId="xl73" w:customStyle="1">
    <w:name w:val="xl73"/>
    <w:basedOn w:val="Normal"/>
    <w:rsid w:val="00680F8B"/>
    <w:pPr>
      <w:spacing w:after="100" w:afterAutospacing="1" w:before="100" w:beforeAutospacing="1"/>
      <w:jc w:val="both"/>
      <w:textAlignment w:val="center"/>
    </w:pPr>
    <w:rPr>
      <w:rFonts w:eastAsia="SimSun"/>
      <w:sz w:val="18"/>
      <w:szCs w:val="18"/>
      <w:lang w:bidi="he-IL" w:val="uk"/>
    </w:rPr>
  </w:style>
  <w:style w:type="paragraph" w:styleId="xl74" w:customStyle="1">
    <w:name w:val="xl74"/>
    <w:basedOn w:val="Normal"/>
    <w:rsid w:val="00680F8B"/>
    <w:pPr>
      <w:spacing w:after="100" w:afterAutospacing="1" w:before="100" w:beforeAutospacing="1"/>
      <w:jc w:val="center"/>
      <w:textAlignment w:val="center"/>
    </w:pPr>
    <w:rPr>
      <w:rFonts w:eastAsia="SimSun"/>
      <w:sz w:val="18"/>
      <w:szCs w:val="18"/>
      <w:lang w:bidi="he-IL" w:val="uk"/>
    </w:rPr>
  </w:style>
  <w:style w:type="paragraph" w:styleId="xl75" w:customStyle="1">
    <w:name w:val="xl75"/>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both"/>
      <w:textAlignment w:val="center"/>
    </w:pPr>
    <w:rPr>
      <w:rFonts w:eastAsia="SimSun"/>
      <w:sz w:val="18"/>
      <w:szCs w:val="18"/>
      <w:lang w:bidi="he-IL" w:val="uk"/>
    </w:rPr>
  </w:style>
  <w:style w:type="paragraph" w:styleId="xl76" w:customStyle="1">
    <w:name w:val="xl76"/>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right"/>
      <w:textAlignment w:val="center"/>
    </w:pPr>
    <w:rPr>
      <w:rFonts w:eastAsia="SimSun"/>
      <w:sz w:val="18"/>
      <w:szCs w:val="18"/>
      <w:lang w:bidi="he-IL" w:val="uk"/>
    </w:rPr>
  </w:style>
  <w:style w:type="paragraph" w:styleId="xl77" w:customStyle="1">
    <w:name w:val="xl77"/>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sz w:val="18"/>
      <w:szCs w:val="18"/>
      <w:lang w:bidi="he-IL" w:val="uk"/>
    </w:rPr>
  </w:style>
  <w:style w:type="paragraph" w:styleId="xl78" w:customStyle="1">
    <w:name w:val="xl78"/>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b w:val="1"/>
      <w:bCs w:val="1"/>
      <w:sz w:val="18"/>
      <w:szCs w:val="18"/>
      <w:lang w:bidi="he-IL" w:val="uk"/>
    </w:rPr>
  </w:style>
  <w:style w:type="paragraph" w:styleId="xl79" w:customStyle="1">
    <w:name w:val="xl79"/>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right"/>
      <w:textAlignment w:val="center"/>
    </w:pPr>
    <w:rPr>
      <w:rFonts w:eastAsia="SimSun"/>
      <w:b w:val="1"/>
      <w:bCs w:val="1"/>
      <w:sz w:val="18"/>
      <w:szCs w:val="18"/>
      <w:lang w:bidi="he-IL" w:val="uk"/>
    </w:rPr>
  </w:style>
  <w:style w:type="paragraph" w:styleId="xl80" w:customStyle="1">
    <w:name w:val="xl80"/>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b w:val="1"/>
      <w:bCs w:val="1"/>
      <w:sz w:val="18"/>
      <w:szCs w:val="18"/>
      <w:lang w:bidi="he-IL" w:val="uk"/>
    </w:rPr>
  </w:style>
  <w:style w:type="paragraph" w:styleId="xl81" w:customStyle="1">
    <w:name w:val="xl81"/>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both"/>
      <w:textAlignment w:val="center"/>
    </w:pPr>
    <w:rPr>
      <w:rFonts w:eastAsia="SimSun"/>
      <w:b w:val="1"/>
      <w:bCs w:val="1"/>
      <w:sz w:val="18"/>
      <w:szCs w:val="18"/>
      <w:lang w:bidi="he-IL" w:val="uk"/>
    </w:rPr>
  </w:style>
  <w:style w:type="paragraph" w:styleId="xl82" w:customStyle="1">
    <w:name w:val="xl82"/>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both"/>
      <w:textAlignment w:val="center"/>
    </w:pPr>
    <w:rPr>
      <w:rFonts w:eastAsia="SimSun"/>
      <w:b w:val="1"/>
      <w:bCs w:val="1"/>
      <w:sz w:val="18"/>
      <w:szCs w:val="18"/>
      <w:lang w:bidi="he-IL" w:val="uk"/>
    </w:rPr>
  </w:style>
  <w:style w:type="paragraph" w:styleId="xl83" w:customStyle="1">
    <w:name w:val="xl83"/>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b w:val="1"/>
      <w:bCs w:val="1"/>
      <w:sz w:val="18"/>
      <w:szCs w:val="18"/>
      <w:lang w:bidi="he-IL" w:val="uk"/>
    </w:rPr>
  </w:style>
  <w:style w:type="paragraph" w:styleId="xl84" w:customStyle="1">
    <w:name w:val="xl84"/>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both"/>
      <w:textAlignment w:val="center"/>
    </w:pPr>
    <w:rPr>
      <w:rFonts w:eastAsia="SimSun"/>
      <w:sz w:val="18"/>
      <w:szCs w:val="18"/>
      <w:lang w:bidi="he-IL" w:val="uk"/>
    </w:rPr>
  </w:style>
  <w:style w:type="paragraph" w:styleId="xl85" w:customStyle="1">
    <w:name w:val="xl85"/>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both"/>
      <w:textAlignment w:val="center"/>
    </w:pPr>
    <w:rPr>
      <w:rFonts w:eastAsia="SimSun"/>
      <w:b w:val="1"/>
      <w:bCs w:val="1"/>
      <w:sz w:val="18"/>
      <w:szCs w:val="18"/>
      <w:lang w:bidi="he-IL" w:val="uk"/>
    </w:rPr>
  </w:style>
  <w:style w:type="paragraph" w:styleId="xl86" w:customStyle="1">
    <w:name w:val="xl86"/>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right"/>
      <w:textAlignment w:val="center"/>
    </w:pPr>
    <w:rPr>
      <w:rFonts w:eastAsia="SimSun"/>
      <w:b w:val="1"/>
      <w:bCs w:val="1"/>
      <w:sz w:val="18"/>
      <w:szCs w:val="18"/>
      <w:lang w:bidi="he-IL" w:val="uk"/>
    </w:rPr>
  </w:style>
  <w:style w:type="paragraph" w:styleId="xl87" w:customStyle="1">
    <w:name w:val="xl87"/>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center"/>
      <w:textAlignment w:val="center"/>
    </w:pPr>
    <w:rPr>
      <w:rFonts w:eastAsia="SimSun"/>
      <w:b w:val="1"/>
      <w:bCs w:val="1"/>
      <w:sz w:val="18"/>
      <w:szCs w:val="18"/>
      <w:lang w:bidi="he-IL" w:val="uk"/>
    </w:rPr>
  </w:style>
  <w:style w:type="paragraph" w:styleId="xl88" w:customStyle="1">
    <w:name w:val="xl88"/>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sz w:val="18"/>
      <w:szCs w:val="18"/>
      <w:lang w:bidi="he-IL" w:val="uk"/>
    </w:rPr>
  </w:style>
  <w:style w:type="paragraph" w:styleId="xl89" w:customStyle="1">
    <w:name w:val="xl89"/>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b w:val="1"/>
      <w:bCs w:val="1"/>
      <w:sz w:val="22"/>
      <w:szCs w:val="22"/>
      <w:lang w:bidi="he-IL" w:val="uk"/>
    </w:rPr>
  </w:style>
  <w:style w:type="paragraph" w:styleId="xl90" w:customStyle="1">
    <w:name w:val="xl90"/>
    <w:basedOn w:val="Normal"/>
    <w:rsid w:val="00680F8B"/>
    <w:pPr>
      <w:pBdr>
        <w:top w:color="auto" w:space="0" w:sz="8"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sz w:val="18"/>
      <w:szCs w:val="18"/>
      <w:lang w:bidi="he-IL" w:val="uk"/>
    </w:rPr>
  </w:style>
  <w:style w:type="paragraph" w:styleId="xl91" w:customStyle="1">
    <w:name w:val="xl91"/>
    <w:basedOn w:val="Normal"/>
    <w:rsid w:val="00680F8B"/>
    <w:pPr>
      <w:pBdr>
        <w:top w:color="auto" w:space="0" w:sz="4"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b w:val="1"/>
      <w:bCs w:val="1"/>
      <w:sz w:val="18"/>
      <w:szCs w:val="18"/>
      <w:lang w:bidi="he-IL" w:val="uk"/>
    </w:rPr>
  </w:style>
  <w:style w:type="paragraph" w:styleId="xl92" w:customStyle="1">
    <w:name w:val="xl92"/>
    <w:basedOn w:val="Normal"/>
    <w:rsid w:val="00680F8B"/>
    <w:pPr>
      <w:pBdr>
        <w:top w:color="auto" w:space="0" w:sz="4" w:val="single"/>
        <w:left w:color="auto" w:space="0" w:sz="8" w:val="single"/>
        <w:bottom w:color="auto" w:space="0" w:sz="4" w:val="single"/>
        <w:right w:color="auto" w:space="0" w:sz="8" w:val="single"/>
      </w:pBdr>
      <w:shd w:color="000000" w:fill="c0c0c0" w:val="clear"/>
      <w:spacing w:after="100" w:afterAutospacing="1" w:before="100" w:beforeAutospacing="1"/>
      <w:jc w:val="center"/>
      <w:textAlignment w:val="center"/>
    </w:pPr>
    <w:rPr>
      <w:rFonts w:eastAsia="SimSun"/>
      <w:sz w:val="18"/>
      <w:szCs w:val="18"/>
      <w:lang w:bidi="he-IL" w:val="uk"/>
    </w:rPr>
  </w:style>
  <w:style w:type="paragraph" w:styleId="xl93" w:customStyle="1">
    <w:name w:val="xl93"/>
    <w:basedOn w:val="Normal"/>
    <w:rsid w:val="00680F8B"/>
    <w:pPr>
      <w:pBdr>
        <w:top w:color="auto" w:space="0" w:sz="4"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sz w:val="18"/>
      <w:szCs w:val="18"/>
      <w:lang w:bidi="he-IL" w:val="uk"/>
    </w:rPr>
  </w:style>
  <w:style w:type="paragraph" w:styleId="xl94" w:customStyle="1">
    <w:name w:val="xl94"/>
    <w:basedOn w:val="Normal"/>
    <w:rsid w:val="00680F8B"/>
    <w:pPr>
      <w:pBdr>
        <w:top w:color="auto" w:space="0" w:sz="8" w:val="single"/>
        <w:left w:color="auto" w:space="0" w:sz="8" w:val="single"/>
        <w:bottom w:color="auto" w:space="0" w:sz="8" w:val="single"/>
        <w:right w:color="auto" w:space="0" w:sz="8" w:val="single"/>
      </w:pBdr>
      <w:shd w:color="000000" w:fill="c0c0ff" w:val="clear"/>
      <w:spacing w:after="100" w:afterAutospacing="1" w:before="100" w:beforeAutospacing="1"/>
      <w:jc w:val="center"/>
      <w:textAlignment w:val="center"/>
    </w:pPr>
    <w:rPr>
      <w:rFonts w:eastAsia="SimSun"/>
      <w:b w:val="1"/>
      <w:bCs w:val="1"/>
      <w:sz w:val="18"/>
      <w:szCs w:val="18"/>
      <w:lang w:bidi="he-IL" w:val="uk"/>
    </w:rPr>
  </w:style>
  <w:style w:type="paragraph" w:styleId="tabletextleft0" w:customStyle="1">
    <w:name w:val="tabletextleft"/>
    <w:basedOn w:val="Normal"/>
    <w:rsid w:val="00680F8B"/>
    <w:pPr>
      <w:spacing w:after="40" w:before="40"/>
      <w:jc w:val="both"/>
    </w:pPr>
    <w:rPr>
      <w:rFonts w:eastAsia="Arial Narrow"/>
      <w:sz w:val="18"/>
      <w:szCs w:val="18"/>
      <w:lang w:bidi="he-IL" w:val="uk"/>
    </w:rPr>
  </w:style>
  <w:style w:type="paragraph" w:styleId="Style1" w:customStyle="1">
    <w:name w:val="Style1"/>
    <w:basedOn w:val="Normal"/>
    <w:link w:val="Style1Char"/>
    <w:rsid w:val="00680F8B"/>
    <w:pPr>
      <w:jc w:val="both"/>
    </w:pPr>
    <w:rPr>
      <w:rFonts w:eastAsia="SimSun"/>
      <w:iCs w:val="1"/>
      <w:sz w:val="22"/>
      <w:szCs w:val="22"/>
      <w:lang w:bidi="he-IL" w:val="uk"/>
    </w:rPr>
  </w:style>
  <w:style w:type="paragraph" w:styleId="auf1" w:customStyle="1">
    <w:name w:val="auf1"/>
    <w:basedOn w:val="Normal"/>
    <w:rsid w:val="00680F8B"/>
    <w:pPr>
      <w:numPr>
        <w:numId w:val="12"/>
      </w:numPr>
      <w:adjustRightInd w:val="0"/>
      <w:jc w:val="both"/>
    </w:pPr>
    <w:rPr>
      <w:rFonts w:eastAsia="Roboto Lt"/>
      <w:bCs w:val="1"/>
      <w:spacing w:val="-3"/>
      <w:sz w:val="22"/>
      <w:szCs w:val="22"/>
      <w:lang w:bidi="he-IL" w:eastAsia="fi-FI" w:val="uk"/>
    </w:rPr>
  </w:style>
  <w:style w:type="paragraph" w:styleId="auf1-1" w:customStyle="1">
    <w:name w:val="auf1-1"/>
    <w:basedOn w:val="auf1"/>
    <w:rsid w:val="00680F8B"/>
    <w:pPr>
      <w:numPr>
        <w:ilvl w:val="1"/>
      </w:numPr>
    </w:pPr>
  </w:style>
  <w:style w:type="paragraph" w:styleId="indent2" w:customStyle="1">
    <w:name w:val="indent 2"/>
    <w:basedOn w:val="Normal"/>
    <w:rsid w:val="00680F8B"/>
    <w:pPr>
      <w:tabs>
        <w:tab w:val="num" w:pos="720"/>
        <w:tab w:val="num" w:pos="1008"/>
      </w:tabs>
      <w:spacing w:after="40" w:before="40"/>
      <w:ind w:left="720" w:hanging="432"/>
      <w:jc w:val="both"/>
    </w:pPr>
    <w:rPr>
      <w:rFonts w:ascii="Calibri Light" w:eastAsia="SimSun" w:hAnsi="Calibri Light"/>
      <w:sz w:val="22"/>
      <w:szCs w:val="22"/>
      <w:lang w:bidi="he-IL" w:eastAsia="fr-FR" w:val="uk"/>
    </w:rPr>
  </w:style>
  <w:style w:type="paragraph" w:styleId="Stylefront-116ptSoulignement" w:customStyle="1">
    <w:name w:val="Style front-1 + 16 pt Soulignement"/>
    <w:basedOn w:val="front-1"/>
    <w:rsid w:val="00680F8B"/>
    <w:pPr>
      <w:spacing w:after="60" w:before="2400"/>
    </w:pPr>
    <w:rPr>
      <w:rFonts w:cs="Calibri Light"/>
      <w:sz w:val="32"/>
      <w:szCs w:val="48"/>
      <w:u w:val="single"/>
      <w:lang w:eastAsia="fr-FR" w:val="uk"/>
    </w:rPr>
  </w:style>
  <w:style w:type="paragraph" w:styleId="1" w:customStyle="1">
    <w:name w:val="פיסקת רשימה1"/>
    <w:basedOn w:val="Normal"/>
    <w:rsid w:val="00680F8B"/>
    <w:pPr>
      <w:ind w:left="720"/>
      <w:contextualSpacing w:val="1"/>
      <w:jc w:val="both"/>
    </w:pPr>
    <w:rPr>
      <w:rFonts w:eastAsia="SimSun"/>
      <w:lang w:bidi="he-IL" w:val="uk"/>
    </w:rPr>
  </w:style>
  <w:style w:type="paragraph" w:styleId="StandardText" w:customStyle="1">
    <w:name w:val="Standard Text"/>
    <w:basedOn w:val="Normal"/>
    <w:autoRedefine w:val="1"/>
    <w:rsid w:val="00680F8B"/>
    <w:pPr>
      <w:adjustRightInd w:val="0"/>
      <w:jc w:val="both"/>
    </w:pPr>
    <w:rPr>
      <w:rFonts w:eastAsia="Roboto Lt"/>
      <w:bCs w:val="1"/>
      <w:spacing w:val="-3"/>
      <w:sz w:val="22"/>
      <w:szCs w:val="22"/>
      <w:lang w:bidi="he-IL" w:eastAsia="fi-FI" w:val="uk"/>
    </w:rPr>
  </w:style>
  <w:style w:type="paragraph" w:styleId="2" w:customStyle="1">
    <w:name w:val="פיסקת רשימה2"/>
    <w:basedOn w:val="Normal"/>
    <w:rsid w:val="00680F8B"/>
    <w:pPr>
      <w:bidi w:val="1"/>
      <w:ind w:left="720"/>
      <w:contextualSpacing w:val="1"/>
      <w:jc w:val="both"/>
    </w:pPr>
    <w:rPr>
      <w:rFonts w:eastAsia="SimSun"/>
      <w:lang w:bidi="he-IL" w:val="uk"/>
    </w:rPr>
  </w:style>
  <w:style w:type="paragraph" w:styleId="ListParagraph1" w:customStyle="1">
    <w:name w:val="List Paragraph1"/>
    <w:basedOn w:val="Normal"/>
    <w:rsid w:val="00680F8B"/>
    <w:pPr>
      <w:ind w:left="720"/>
      <w:contextualSpacing w:val="1"/>
      <w:jc w:val="both"/>
    </w:pPr>
    <w:rPr>
      <w:rFonts w:eastAsia="SimSun"/>
      <w:lang w:bidi="he-IL" w:val="uk"/>
    </w:rPr>
  </w:style>
  <w:style w:type="character" w:styleId="apple-style-span" w:customStyle="1">
    <w:name w:val="apple-style-span"/>
    <w:rsid w:val="00680F8B"/>
  </w:style>
  <w:style w:type="character" w:styleId="heading0" w:customStyle="1">
    <w:name w:val="heading"/>
    <w:rsid w:val="00680F8B"/>
    <w:rPr>
      <w:i w:val="1"/>
      <w:sz w:val="24"/>
      <w:szCs w:val="24"/>
      <w:lang w:bidi="ar-SA" w:eastAsia="en-US" w:val="uk"/>
    </w:rPr>
  </w:style>
  <w:style w:type="character" w:styleId="Style1Char" w:customStyle="1">
    <w:name w:val="Style1 Char"/>
    <w:link w:val="Style1"/>
    <w:rsid w:val="00680F8B"/>
    <w:rPr>
      <w:rFonts w:ascii="Times New Roman" w:cs="Times New Roman" w:eastAsia="SimSun" w:hAnsi="Times New Roman"/>
      <w:iCs w:val="1"/>
      <w:sz w:val="22"/>
      <w:szCs w:val="22"/>
      <w:lang w:val="uk"/>
    </w:rPr>
  </w:style>
  <w:style w:type="paragraph" w:styleId="10" w:customStyle="1">
    <w:name w:val="טקסט בלונים1"/>
    <w:basedOn w:val="Normal"/>
    <w:semiHidden w:val="1"/>
    <w:rsid w:val="00680F8B"/>
    <w:pPr>
      <w:jc w:val="both"/>
    </w:pPr>
    <w:rPr>
      <w:rFonts w:ascii="FuturaA Bk BT" w:cs="FuturaA Bk BT" w:eastAsia="SimSun" w:hAnsi="FuturaA Bk BT"/>
      <w:sz w:val="16"/>
      <w:szCs w:val="16"/>
      <w:lang w:bidi="he-IL" w:val="uk"/>
    </w:rPr>
  </w:style>
  <w:style w:type="paragraph" w:styleId="11" w:customStyle="1">
    <w:name w:val="נושא הערה1"/>
    <w:basedOn w:val="CommentText"/>
    <w:next w:val="CommentText"/>
    <w:rsid w:val="00680F8B"/>
    <w:pPr>
      <w:jc w:val="both"/>
    </w:pPr>
    <w:rPr>
      <w:rFonts w:eastAsia="SimSun"/>
      <w:b w:val="1"/>
      <w:bCs w:val="1"/>
      <w:sz w:val="22"/>
      <w:szCs w:val="22"/>
      <w:lang w:bidi="he-IL" w:val="uk"/>
    </w:rPr>
  </w:style>
  <w:style w:type="paragraph" w:styleId="3" w:customStyle="1">
    <w:name w:val="פיסקת רשימה3"/>
    <w:basedOn w:val="Normal"/>
    <w:rsid w:val="00680F8B"/>
    <w:pPr>
      <w:bidi w:val="1"/>
      <w:ind w:left="720"/>
      <w:contextualSpacing w:val="1"/>
      <w:jc w:val="both"/>
    </w:pPr>
    <w:rPr>
      <w:rFonts w:eastAsia="SimSun"/>
      <w:lang w:bidi="he-IL" w:val="uk"/>
    </w:rPr>
  </w:style>
  <w:style w:type="paragraph" w:styleId="12" w:customStyle="1">
    <w:name w:val="מהדורה1"/>
    <w:hidden w:val="1"/>
    <w:semiHidden w:val="1"/>
    <w:rsid w:val="00680F8B"/>
    <w:rPr>
      <w:rFonts w:ascii="Symbol" w:cs="SimSun" w:eastAsia="SimSun" w:hAnsi="Symbol"/>
      <w:color w:val="000000"/>
    </w:rPr>
  </w:style>
  <w:style w:type="character" w:styleId="13" w:customStyle="1">
    <w:name w:val="טקסט הערה תו1"/>
    <w:semiHidden w:val="1"/>
    <w:rsid w:val="00680F8B"/>
    <w:rPr>
      <w:color w:val="000000"/>
      <w:sz w:val="22"/>
      <w:lang w:bidi="ar-SA" w:eastAsia="en-US" w:val="uk"/>
    </w:rPr>
  </w:style>
  <w:style w:type="character" w:styleId="CommentSubjectChar1" w:customStyle="1">
    <w:name w:val="Comment Subject Char1"/>
    <w:uiPriority w:val="99"/>
    <w:rsid w:val="00680F8B"/>
    <w:rPr>
      <w:rFonts w:ascii="Arial Narrow" w:cs="Symbol" w:eastAsia="SimSun" w:hAnsi="Arial Narrow"/>
      <w:b w:val="1"/>
      <w:bCs w:val="1"/>
      <w:lang w:val="uk"/>
    </w:rPr>
  </w:style>
  <w:style w:type="character" w:styleId="databold1" w:customStyle="1">
    <w:name w:val="data_bold1"/>
    <w:rsid w:val="00680F8B"/>
    <w:rPr>
      <w:b w:val="1"/>
      <w:bCs w:val="1"/>
    </w:rPr>
  </w:style>
  <w:style w:type="character" w:styleId="volume" w:customStyle="1">
    <w:name w:val="volume"/>
    <w:rsid w:val="00680F8B"/>
  </w:style>
  <w:style w:type="character" w:styleId="issue" w:customStyle="1">
    <w:name w:val="issue"/>
    <w:rsid w:val="00680F8B"/>
  </w:style>
  <w:style w:type="character" w:styleId="pages" w:customStyle="1">
    <w:name w:val="pages"/>
    <w:rsid w:val="00680F8B"/>
  </w:style>
  <w:style w:type="paragraph" w:styleId="Table-standard-font" w:customStyle="1">
    <w:name w:val="Table-standard-font"/>
    <w:basedOn w:val="Normal"/>
    <w:rsid w:val="00680F8B"/>
    <w:pPr>
      <w:jc w:val="both"/>
    </w:pPr>
    <w:rPr>
      <w:rFonts w:ascii="Symbol" w:eastAsia="SimSun" w:hAnsi="Symbol"/>
      <w:sz w:val="20"/>
      <w:szCs w:val="22"/>
      <w:lang w:bidi="he-IL" w:eastAsia="fr-FR" w:val="uk"/>
    </w:rPr>
  </w:style>
  <w:style w:type="paragraph" w:styleId="Table-spacing" w:customStyle="1">
    <w:name w:val="Table-spacing"/>
    <w:basedOn w:val="Normal"/>
    <w:rsid w:val="00680F8B"/>
    <w:pPr>
      <w:jc w:val="both"/>
    </w:pPr>
    <w:rPr>
      <w:rFonts w:ascii="Symbol" w:eastAsia="SimSun" w:hAnsi="Symbol"/>
      <w:sz w:val="8"/>
      <w:szCs w:val="22"/>
      <w:lang w:bidi="he-IL" w:eastAsia="fr-FR" w:val="uk"/>
    </w:rPr>
  </w:style>
  <w:style w:type="paragraph" w:styleId="Paragraphedeliste4" w:customStyle="1">
    <w:name w:val="Paragraphe de liste4"/>
    <w:basedOn w:val="Normal"/>
    <w:uiPriority w:val="34"/>
    <w:rsid w:val="00680F8B"/>
    <w:pPr>
      <w:overflowPunct w:val="0"/>
      <w:adjustRightInd w:val="0"/>
      <w:spacing w:after="120" w:before="120"/>
      <w:ind w:left="720" w:hanging="360"/>
      <w:contextualSpacing w:val="1"/>
      <w:jc w:val="both"/>
      <w:textAlignment w:val="baseline"/>
    </w:pPr>
    <w:rPr>
      <w:rFonts w:eastAsia="SimSun"/>
      <w:sz w:val="22"/>
      <w:lang w:bidi="he-IL" w:val="uk"/>
    </w:rPr>
  </w:style>
  <w:style w:type="paragraph" w:styleId="Instruction" w:customStyle="1">
    <w:name w:val="Instruction"/>
    <w:aliases w:val="Bold"/>
    <w:basedOn w:val="BodyText"/>
    <w:link w:val="InstructionChar"/>
    <w:rsid w:val="00680F8B"/>
    <w:pPr>
      <w:widowControl w:val="0"/>
      <w:pBdr>
        <w:top w:color="c00000" w:space="1" w:sz="12" w:val="single"/>
        <w:left w:color="c00000" w:space="4" w:sz="12" w:val="single"/>
        <w:bottom w:color="c00000" w:space="1" w:sz="12" w:val="single"/>
        <w:right w:color="c00000" w:space="4" w:sz="12" w:val="single"/>
      </w:pBdr>
      <w:tabs>
        <w:tab w:val="left" w:pos="675"/>
        <w:tab w:val="left" w:pos="9854"/>
      </w:tabs>
      <w:spacing w:after="60"/>
      <w:ind w:left="720" w:right="388" w:firstLine="0"/>
    </w:pPr>
    <w:rPr>
      <w:rFonts w:eastAsia="SimSun"/>
      <w:b w:val="1"/>
      <w:color w:val="7030a0"/>
      <w:lang w:bidi="he-IL" w:eastAsia="it-IT" w:val="uk"/>
    </w:rPr>
  </w:style>
  <w:style w:type="paragraph" w:styleId="Instructiontext" w:customStyle="1">
    <w:name w:val="Instruction text"/>
    <w:basedOn w:val="BodyText"/>
    <w:link w:val="InstructiontextChar"/>
    <w:rsid w:val="00680F8B"/>
    <w:pPr>
      <w:widowControl w:val="0"/>
      <w:pBdr>
        <w:top w:color="c00000" w:space="1" w:sz="12" w:val="single"/>
        <w:left w:color="c00000" w:space="4" w:sz="12" w:val="single"/>
        <w:bottom w:color="c00000" w:space="1" w:sz="12" w:val="single"/>
        <w:right w:color="c00000" w:space="4" w:sz="12" w:val="single"/>
      </w:pBdr>
      <w:tabs>
        <w:tab w:val="left" w:pos="675"/>
        <w:tab w:val="left" w:pos="9854"/>
      </w:tabs>
      <w:spacing w:after="60"/>
      <w:ind w:left="720" w:right="388" w:firstLine="0"/>
    </w:pPr>
    <w:rPr>
      <w:rFonts w:eastAsia="SimSun"/>
      <w:bCs w:val="1"/>
      <w:lang w:bidi="he-IL" w:eastAsia="it-IT" w:val="uk"/>
    </w:rPr>
  </w:style>
  <w:style w:type="character" w:styleId="InstructionChar" w:customStyle="1">
    <w:name w:val="Instruction Char"/>
    <w:aliases w:val="Bold Char"/>
    <w:link w:val="Instruction"/>
    <w:rsid w:val="00680F8B"/>
    <w:rPr>
      <w:rFonts w:ascii="Times New Roman" w:cs="Times New Roman" w:eastAsia="SimSun" w:hAnsi="Times New Roman"/>
      <w:b w:val="1"/>
      <w:color w:val="7030a0"/>
      <w:sz w:val="22"/>
      <w:szCs w:val="22"/>
      <w:lang w:eastAsia="it-IT" w:val="uk"/>
    </w:rPr>
  </w:style>
  <w:style w:type="character" w:styleId="InstructiontextChar" w:customStyle="1">
    <w:name w:val="Instruction text Char"/>
    <w:link w:val="Instructiontext"/>
    <w:rsid w:val="00680F8B"/>
    <w:rPr>
      <w:rFonts w:ascii="Times New Roman" w:cs="Times New Roman" w:eastAsia="SimSun" w:hAnsi="Times New Roman"/>
      <w:bCs w:val="1"/>
      <w:sz w:val="22"/>
      <w:szCs w:val="22"/>
      <w:lang w:eastAsia="it-IT" w:val="uk"/>
    </w:rPr>
  </w:style>
  <w:style w:type="character" w:styleId="citation" w:customStyle="1">
    <w:name w:val="citation"/>
    <w:rsid w:val="00680F8B"/>
  </w:style>
  <w:style w:type="paragraph" w:styleId="Quote">
    <w:name w:val="Quote"/>
    <w:basedOn w:val="Normal"/>
    <w:next w:val="Normal"/>
    <w:link w:val="QuoteChar"/>
    <w:uiPriority w:val="29"/>
    <w:rsid w:val="00680F8B"/>
    <w:pPr>
      <w:jc w:val="both"/>
    </w:pPr>
    <w:rPr>
      <w:rFonts w:eastAsia="SimSun"/>
      <w:i w:val="1"/>
      <w:iCs w:val="1"/>
      <w:sz w:val="22"/>
      <w:szCs w:val="20"/>
      <w:lang w:bidi="he-IL" w:val="uk"/>
    </w:rPr>
  </w:style>
  <w:style w:type="character" w:styleId="QuoteChar" w:customStyle="1">
    <w:name w:val="Quote Char"/>
    <w:basedOn w:val="DefaultParagraphFont"/>
    <w:link w:val="Quote"/>
    <w:uiPriority w:val="29"/>
    <w:rsid w:val="00680F8B"/>
    <w:rPr>
      <w:rFonts w:ascii="Times New Roman" w:cs="Times New Roman" w:eastAsia="SimSun" w:hAnsi="Times New Roman"/>
      <w:i w:val="1"/>
      <w:iCs w:val="1"/>
      <w:sz w:val="22"/>
      <w:lang w:val="uk"/>
    </w:rPr>
  </w:style>
  <w:style w:type="character" w:styleId="CaptionChar1" w:customStyle="1">
    <w:name w:val="Caption Char1"/>
    <w:aliases w:val="Beschriftung Bild Char,kuvateksti Char1,topic Char,3559Caption Char1,Légende italique Char1,c Char,C Char,Legend Char1,topic1 Char,topic2 Char,topic3 Char,Caption Char Char,Legend Char Char,3559Caption Char Char,Légende italique Char Char"/>
    <w:rsid w:val="00680F8B"/>
    <w:rPr>
      <w:rFonts w:ascii="Tahoma" w:hAnsi="Tahoma"/>
      <w:b w:val="1"/>
      <w:sz w:val="24"/>
      <w:lang w:bidi="ar-SA" w:eastAsia="fr-FR" w:val="uk"/>
    </w:rPr>
  </w:style>
  <w:style w:type="paragraph" w:styleId="TOCHeading">
    <w:name w:val="TOC Heading"/>
    <w:basedOn w:val="Heading1"/>
    <w:next w:val="Normal"/>
    <w:uiPriority w:val="39"/>
    <w:semiHidden w:val="1"/>
    <w:unhideWhenUsed w:val="1"/>
    <w:qFormat w:val="1"/>
    <w:rsid w:val="00680F8B"/>
    <w:pPr>
      <w:keepNext w:val="1"/>
      <w:keepLines w:val="1"/>
      <w:shd w:color="auto" w:fill="auto" w:val="clear"/>
      <w:spacing w:before="480" w:line="276" w:lineRule="auto"/>
      <w:ind w:left="0" w:firstLine="0"/>
      <w:outlineLvl w:val="9"/>
    </w:pPr>
    <w:rPr>
      <w:rFonts w:ascii="PMingLiU" w:eastAsia="SimSun" w:hAnsi="PMingLiU"/>
      <w:i w:val="0"/>
      <w:color w:val="365f91"/>
      <w:lang w:bidi="he-IL" w:eastAsia="ja-JP" w:val="uk"/>
    </w:rPr>
  </w:style>
  <w:style w:type="paragraph" w:styleId="PartnerActionItem" w:customStyle="1">
    <w:name w:val="Partner Action Item"/>
    <w:basedOn w:val="Normal"/>
    <w:next w:val="BodyText"/>
    <w:link w:val="PartnerActionItemChar"/>
    <w:rsid w:val="00680F8B"/>
    <w:pPr>
      <w:jc w:val="both"/>
    </w:pPr>
    <w:rPr>
      <w:rFonts w:eastAsia="SimSun" w:asciiTheme="majorBidi" w:cstheme="majorBidi" w:hAnsiTheme="majorBidi"/>
      <w:i w:val="1"/>
      <w:iCs w:val="1"/>
      <w:color w:val="c00000"/>
      <w:sz w:val="22"/>
      <w:szCs w:val="22"/>
      <w:lang w:bidi="he-IL" w:val="uk"/>
    </w:rPr>
  </w:style>
  <w:style w:type="character" w:styleId="MediumGrid2Char" w:customStyle="1">
    <w:name w:val="Medium Grid 2 Char"/>
    <w:link w:val="MediumGrid2"/>
    <w:uiPriority w:val="1"/>
    <w:semiHidden w:val="1"/>
    <w:rsid w:val="00680F8B"/>
    <w:rPr>
      <w:rFonts w:ascii="SimSun" w:cs="SimSun" w:eastAsia="SimSun" w:hAnsi="SimSun"/>
      <w:sz w:val="24"/>
      <w:lang w:bidi="ar-SA" w:eastAsia="en-GB" w:val="uk"/>
    </w:rPr>
  </w:style>
  <w:style w:type="table" w:styleId="MediumGrid2">
    <w:name w:val="Medium Grid 2"/>
    <w:basedOn w:val="TableNormal"/>
    <w:link w:val="MediumGrid2Char"/>
    <w:uiPriority w:val="1"/>
    <w:semiHidden w:val="1"/>
    <w:unhideWhenUsed w:val="1"/>
    <w:rsid w:val="00680F8B"/>
    <w:rPr>
      <w:rFonts w:ascii="SimSun" w:cs="SimSun" w:eastAsia="SimSun" w:hAnsi="SimSun"/>
    </w:rPr>
    <w:tblPr>
      <w:tblStyleRowBandSize w:val="1"/>
      <w:tblStyleColBandSize w:val="1"/>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Pr>
    <w:tcPr>
      <w:shd w:color="auto" w:fill="c0c0c0" w:val="clear"/>
    </w:tcPr>
    <w:tblStylePr w:type="firstRow">
      <w:tblPr/>
      <w:tcPr>
        <w:shd w:color="auto" w:fill="e6e6e6" w:val="clear"/>
      </w:tcPr>
    </w:tblStylePr>
    <w:tblStylePr w:type="lastRow">
      <w:tblPr/>
      <w:tcPr>
        <w:tcBorders>
          <w:top w:color="000000" w:space="0" w:sz="12" w:val="single"/>
          <w:left w:space="0" w:sz="0" w:val="nil"/>
          <w:bottom w:space="0" w:sz="0" w:val="nil"/>
          <w:right w:space="0" w:sz="0" w:val="nil"/>
          <w:insideH w:space="0" w:sz="0" w:val="nil"/>
          <w:insideV w:space="0" w:sz="0" w:val="nil"/>
        </w:tcBorders>
        <w:shd w:color="auto" w:fill="ffffff" w:val="clear"/>
      </w:tcPr>
    </w:tblStylePr>
    <w:tblStylePr w:type="firstCol">
      <w:tblPr/>
      <w:tcPr>
        <w:tcBorders>
          <w:top w:space="0" w:sz="0" w:val="nil"/>
          <w:left w:space="0" w:sz="0" w:val="nil"/>
          <w:bottom w:space="0" w:sz="0" w:val="nil"/>
          <w:right w:space="0" w:sz="0" w:val="nil"/>
          <w:insideH w:space="0" w:sz="0" w:val="nil"/>
          <w:insideV w:space="0" w:sz="0" w:val="nil"/>
        </w:tcBorders>
        <w:shd w:color="auto" w:fill="ffffff" w:val="clear"/>
      </w:tcPr>
    </w:tblStylePr>
    <w:tblStylePr w:type="lastCol">
      <w:tblPr/>
      <w:tcPr>
        <w:tcBorders>
          <w:top w:space="0" w:sz="0" w:val="nil"/>
          <w:left w:space="0" w:sz="0" w:val="nil"/>
          <w:bottom w:space="0" w:sz="0" w:val="nil"/>
          <w:right w:space="0" w:sz="0" w:val="nil"/>
          <w:insideH w:space="0" w:sz="0" w:val="nil"/>
          <w:insideV w:space="0" w:sz="0" w:val="nil"/>
        </w:tcBorders>
        <w:shd w:color="auto" w:fill="cccccc" w:val="clear"/>
      </w:tcPr>
    </w:tblStylePr>
    <w:tblStylePr w:type="band1Vert">
      <w:tblPr/>
      <w:tcPr>
        <w:shd w:color="auto" w:fill="808080" w:val="clear"/>
      </w:tcPr>
    </w:tblStylePr>
    <w:tblStylePr w:type="band1Horz">
      <w:tblPr/>
      <w:tcPr>
        <w:tcBorders>
          <w:insideH w:color="000000" w:space="0" w:sz="6" w:val="single"/>
          <w:insideV w:color="000000" w:space="0" w:sz="6" w:val="single"/>
        </w:tcBorders>
        <w:shd w:color="auto" w:fill="808080" w:val="clear"/>
      </w:tcPr>
    </w:tblStylePr>
    <w:tblStylePr w:type="nwCell">
      <w:tblPr/>
      <w:tcPr>
        <w:shd w:color="auto" w:fill="ffffff" w:val="clear"/>
      </w:tcPr>
    </w:tblStylePr>
  </w:style>
  <w:style w:type="character" w:styleId="LightShading-Accent2Char" w:customStyle="1">
    <w:name w:val="Light Shading - Accent 2 Char"/>
    <w:link w:val="LightShading-Accent2"/>
    <w:uiPriority w:val="30"/>
    <w:semiHidden w:val="1"/>
    <w:rsid w:val="00680F8B"/>
    <w:rPr>
      <w:rFonts w:ascii="SimSun" w:cs="SimSun" w:eastAsia="SimSun" w:hAnsi="SimSun"/>
      <w:b w:val="1"/>
      <w:bCs w:val="1"/>
      <w:iCs w:val="1"/>
      <w:sz w:val="24"/>
      <w:szCs w:val="20"/>
      <w:lang w:bidi="ar-SA" w:eastAsia="en-GB" w:val="uk"/>
    </w:rPr>
  </w:style>
  <w:style w:type="table" w:styleId="LightShading-Accent2">
    <w:name w:val="Light Shading Accent 2"/>
    <w:basedOn w:val="TableNormal"/>
    <w:link w:val="LightShading-Accent2Char"/>
    <w:uiPriority w:val="30"/>
    <w:semiHidden w:val="1"/>
    <w:unhideWhenUsed w:val="1"/>
    <w:rsid w:val="00680F8B"/>
    <w:rPr>
      <w:rFonts w:ascii="SimSun" w:cs="SimSun" w:eastAsia="SimSun" w:hAnsi="SimSun"/>
      <w:b w:val="1"/>
      <w:bCs w:val="1"/>
      <w:iCs w:val="1"/>
    </w:rPr>
    <w:tblPr>
      <w:tblStyleRowBandSize w:val="1"/>
      <w:tblStyleColBandSize w:val="1"/>
      <w:tblBorders>
        <w:top w:color="c0504d" w:space="0" w:sz="8" w:val="single"/>
        <w:bottom w:color="c0504d" w:space="0" w:sz="8" w:val="single"/>
      </w:tblBorders>
    </w:tblPr>
    <w:tblStylePr w:type="firstRow">
      <w:pPr>
        <w:spacing w:after="0" w:before="0" w:line="240" w:lineRule="auto"/>
      </w:pPr>
      <w:tblPr/>
      <w:tcPr>
        <w:tcBorders>
          <w:top w:color="c0504d" w:space="0" w:sz="8" w:val="single"/>
          <w:left w:space="0" w:sz="0" w:val="nil"/>
          <w:bottom w:color="c0504d" w:space="0" w:sz="8" w:val="single"/>
          <w:right w:space="0" w:sz="0" w:val="nil"/>
          <w:insideH w:space="0" w:sz="0" w:val="nil"/>
          <w:insideV w:space="0" w:sz="0" w:val="nil"/>
        </w:tcBorders>
      </w:tcPr>
    </w:tblStylePr>
    <w:tblStylePr w:type="lastRow">
      <w:pPr>
        <w:spacing w:after="0" w:before="0" w:line="240" w:lineRule="auto"/>
      </w:pPr>
      <w:tblPr/>
      <w:tcPr>
        <w:tcBorders>
          <w:top w:color="c0504d" w:space="0" w:sz="8" w:val="single"/>
          <w:left w:space="0" w:sz="0" w:val="nil"/>
          <w:bottom w:color="c0504d" w:space="0" w:sz="8" w:val="single"/>
          <w:right w:space="0" w:sz="0" w:val="nil"/>
          <w:insideH w:space="0" w:sz="0" w:val="nil"/>
          <w:insideV w:space="0" w:sz="0" w:val="nil"/>
        </w:tcBorders>
      </w:tcPr>
    </w:tblStylePr>
    <w:tblStylePr w:type="band1Vert">
      <w:tblPr/>
      <w:tcPr>
        <w:tcBorders>
          <w:left w:space="0" w:sz="0" w:val="nil"/>
          <w:right w:space="0" w:sz="0" w:val="nil"/>
          <w:insideH w:space="0" w:sz="0" w:val="nil"/>
          <w:insideV w:space="0" w:sz="0" w:val="nil"/>
        </w:tcBorders>
        <w:shd w:color="auto" w:fill="efd3d2" w:val="clear"/>
      </w:tcPr>
    </w:tblStylePr>
    <w:tblStylePr w:type="band1Horz">
      <w:tblPr/>
      <w:tcPr>
        <w:tcBorders>
          <w:left w:space="0" w:sz="0" w:val="nil"/>
          <w:right w:space="0" w:sz="0" w:val="nil"/>
          <w:insideH w:space="0" w:sz="0" w:val="nil"/>
          <w:insideV w:space="0" w:sz="0" w:val="nil"/>
        </w:tcBorders>
        <w:shd w:color="auto" w:fill="efd3d2" w:val="clear"/>
      </w:tcPr>
    </w:tblStylePr>
  </w:style>
  <w:style w:type="character" w:styleId="hps" w:customStyle="1">
    <w:name w:val="hps"/>
    <w:rsid w:val="00680F8B"/>
  </w:style>
  <w:style w:type="paragraph" w:styleId="Bibliography">
    <w:name w:val="Bibliography"/>
    <w:basedOn w:val="Normal"/>
    <w:next w:val="Normal"/>
    <w:uiPriority w:val="37"/>
    <w:unhideWhenUsed w:val="1"/>
    <w:rsid w:val="00680F8B"/>
    <w:pPr>
      <w:jc w:val="both"/>
    </w:pPr>
    <w:rPr>
      <w:rFonts w:eastAsia="SimSun"/>
      <w:sz w:val="22"/>
      <w:szCs w:val="22"/>
      <w:lang w:bidi="he-IL" w:val="uk"/>
    </w:rPr>
  </w:style>
  <w:style w:type="character" w:styleId="BookTitle">
    <w:name w:val="Book Title"/>
    <w:uiPriority w:val="33"/>
    <w:rsid w:val="00680F8B"/>
    <w:rPr>
      <w:b w:val="1"/>
      <w:bCs w:val="1"/>
      <w:i w:val="1"/>
      <w:iCs w:val="1"/>
      <w:spacing w:val="5"/>
    </w:rPr>
  </w:style>
  <w:style w:type="table" w:styleId="PlainTable41" w:customStyle="1">
    <w:name w:val="Plain Table 41"/>
    <w:basedOn w:val="TableNormal"/>
    <w:uiPriority w:val="44"/>
    <w:rsid w:val="00680F8B"/>
    <w:rPr>
      <w:rFonts w:ascii="SimSun" w:cs="SimSun" w:eastAsia="SimSun" w:hAnsi="SimSun"/>
      <w:lang w:bidi="th-TH" w:eastAsia="zh-CN" w:val="uk"/>
    </w:rPr>
    <w:tblPr>
      <w:tblStyleRowBandSize w:val="1"/>
      <w:tblStyleColBandSize w:val="1"/>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val="clear"/>
      </w:tcPr>
    </w:tblStylePr>
    <w:tblStylePr w:type="band1Horz">
      <w:tblPr/>
      <w:tcPr>
        <w:shd w:color="auto" w:fill="f2f2f2" w:val="clear"/>
      </w:tcPr>
    </w:tblStylePr>
  </w:style>
  <w:style w:type="character" w:styleId="fontstyle01" w:customStyle="1">
    <w:name w:val="fontstyle01"/>
    <w:rsid w:val="00680F8B"/>
    <w:rPr>
      <w:rFonts w:ascii="Times New Roman" w:cs="Times New Roman" w:hAnsi="Times New Roman" w:hint="default"/>
      <w:b w:val="1"/>
      <w:bCs w:val="1"/>
      <w:i w:val="0"/>
      <w:iCs w:val="0"/>
      <w:color w:val="000000"/>
      <w:sz w:val="24"/>
      <w:szCs w:val="24"/>
    </w:rPr>
  </w:style>
  <w:style w:type="character" w:styleId="fontstyle21" w:customStyle="1">
    <w:name w:val="fontstyle21"/>
    <w:basedOn w:val="DefaultParagraphFont"/>
    <w:rsid w:val="00680F8B"/>
    <w:rPr>
      <w:rFonts w:ascii="CourierNewPSMT" w:hAnsi="CourierNewPSMT" w:hint="default"/>
      <w:b w:val="0"/>
      <w:bCs w:val="0"/>
      <w:i w:val="0"/>
      <w:iCs w:val="0"/>
      <w:color w:val="000000"/>
      <w:sz w:val="24"/>
      <w:szCs w:val="24"/>
    </w:rPr>
  </w:style>
  <w:style w:type="paragraph" w:styleId="AdviceBullet" w:customStyle="1">
    <w:name w:val="_Advice Bullet"/>
    <w:basedOn w:val="advice"/>
    <w:link w:val="AdviceBulletChar"/>
    <w:rsid w:val="00680F8B"/>
    <w:pPr>
      <w:tabs>
        <w:tab w:val="num" w:pos="720"/>
      </w:tabs>
      <w:ind w:left="720" w:hanging="720"/>
    </w:pPr>
  </w:style>
  <w:style w:type="character" w:styleId="adviceChar" w:customStyle="1">
    <w:name w:val="_advice Char"/>
    <w:basedOn w:val="DefaultParagraphFont"/>
    <w:link w:val="advice"/>
    <w:rsid w:val="00680F8B"/>
    <w:rPr>
      <w:rFonts w:ascii="Times New Roman" w:cs="Times New Roman" w:eastAsia="SimSun" w:hAnsi="Times New Roman"/>
      <w:color w:val="0000ff"/>
      <w:sz w:val="22"/>
      <w:szCs w:val="22"/>
      <w:lang w:val="uk"/>
    </w:rPr>
  </w:style>
  <w:style w:type="character" w:styleId="AdviceBulletChar" w:customStyle="1">
    <w:name w:val="_Advice Bullet Char"/>
    <w:basedOn w:val="adviceChar"/>
    <w:link w:val="AdviceBullet"/>
    <w:rsid w:val="00680F8B"/>
    <w:rPr>
      <w:rFonts w:ascii="Times New Roman" w:cs="Times New Roman" w:eastAsia="SimSun" w:hAnsi="Times New Roman"/>
      <w:color w:val="0000ff"/>
      <w:sz w:val="22"/>
      <w:szCs w:val="22"/>
      <w:lang w:bidi="he-IL" w:val="uk"/>
    </w:rPr>
  </w:style>
  <w:style w:type="paragraph" w:styleId="NormalCentered" w:customStyle="1">
    <w:name w:val="Normal Centered"/>
    <w:basedOn w:val="Normal"/>
    <w:rsid w:val="00680F8B"/>
    <w:pPr>
      <w:spacing w:after="120" w:before="200" w:line="360" w:lineRule="auto"/>
      <w:jc w:val="center"/>
    </w:pPr>
    <w:rPr>
      <w:rFonts w:eastAsiaTheme="minorHAnsi"/>
      <w:szCs w:val="22"/>
    </w:rPr>
  </w:style>
  <w:style w:type="paragraph" w:styleId="Pointabc" w:customStyle="1">
    <w:name w:val="Point abc"/>
    <w:basedOn w:val="Normal"/>
    <w:rsid w:val="00680F8B"/>
    <w:pPr>
      <w:numPr>
        <w:ilvl w:val="1"/>
        <w:numId w:val="18"/>
      </w:numPr>
      <w:spacing w:after="120" w:before="120" w:line="360" w:lineRule="auto"/>
    </w:pPr>
    <w:rPr>
      <w:rFonts w:eastAsiaTheme="minorHAnsi"/>
      <w:szCs w:val="22"/>
    </w:rPr>
  </w:style>
  <w:style w:type="paragraph" w:styleId="Pointabc1" w:customStyle="1">
    <w:name w:val="Point abc (1)"/>
    <w:basedOn w:val="Normal"/>
    <w:rsid w:val="00680F8B"/>
    <w:pPr>
      <w:numPr>
        <w:ilvl w:val="3"/>
        <w:numId w:val="18"/>
      </w:numPr>
      <w:spacing w:after="120" w:before="120" w:line="360" w:lineRule="auto"/>
    </w:pPr>
    <w:rPr>
      <w:rFonts w:eastAsiaTheme="minorHAnsi"/>
      <w:szCs w:val="22"/>
    </w:rPr>
  </w:style>
  <w:style w:type="paragraph" w:styleId="Pointabc2" w:customStyle="1">
    <w:name w:val="Point abc (2)"/>
    <w:basedOn w:val="Normal"/>
    <w:rsid w:val="00680F8B"/>
    <w:pPr>
      <w:numPr>
        <w:ilvl w:val="5"/>
        <w:numId w:val="18"/>
      </w:numPr>
      <w:spacing w:after="120" w:before="120" w:line="360" w:lineRule="auto"/>
    </w:pPr>
    <w:rPr>
      <w:rFonts w:eastAsiaTheme="minorHAnsi"/>
      <w:szCs w:val="22"/>
    </w:rPr>
  </w:style>
  <w:style w:type="paragraph" w:styleId="Pointabc3" w:customStyle="1">
    <w:name w:val="Point abc (3)"/>
    <w:basedOn w:val="Normal"/>
    <w:rsid w:val="00680F8B"/>
    <w:pPr>
      <w:numPr>
        <w:ilvl w:val="7"/>
        <w:numId w:val="18"/>
      </w:numPr>
      <w:spacing w:after="120" w:before="120" w:line="360" w:lineRule="auto"/>
    </w:pPr>
    <w:rPr>
      <w:rFonts w:eastAsiaTheme="minorHAnsi"/>
      <w:szCs w:val="22"/>
    </w:rPr>
  </w:style>
  <w:style w:type="paragraph" w:styleId="Pointabc4" w:customStyle="1">
    <w:name w:val="Point abc (4)"/>
    <w:basedOn w:val="Normal"/>
    <w:rsid w:val="00680F8B"/>
    <w:pPr>
      <w:numPr>
        <w:ilvl w:val="8"/>
        <w:numId w:val="18"/>
      </w:numPr>
      <w:spacing w:after="120" w:before="120" w:line="360" w:lineRule="auto"/>
    </w:pPr>
    <w:rPr>
      <w:rFonts w:eastAsiaTheme="minorHAnsi"/>
      <w:szCs w:val="22"/>
    </w:rPr>
  </w:style>
  <w:style w:type="paragraph" w:styleId="Point123" w:customStyle="1">
    <w:name w:val="Point 123"/>
    <w:basedOn w:val="Normal"/>
    <w:rsid w:val="00680F8B"/>
    <w:pPr>
      <w:tabs>
        <w:tab w:val="num" w:pos="720"/>
      </w:tabs>
      <w:spacing w:after="120" w:before="120" w:line="360" w:lineRule="auto"/>
      <w:ind w:left="720" w:hanging="720"/>
    </w:pPr>
    <w:rPr>
      <w:rFonts w:eastAsiaTheme="minorHAnsi"/>
      <w:szCs w:val="22"/>
    </w:rPr>
  </w:style>
  <w:style w:type="paragraph" w:styleId="Point1231" w:customStyle="1">
    <w:name w:val="Point 123 (1)"/>
    <w:basedOn w:val="Normal"/>
    <w:rsid w:val="00680F8B"/>
    <w:pPr>
      <w:numPr>
        <w:ilvl w:val="2"/>
        <w:numId w:val="18"/>
      </w:numPr>
      <w:spacing w:after="120" w:before="120" w:line="360" w:lineRule="auto"/>
    </w:pPr>
    <w:rPr>
      <w:rFonts w:eastAsiaTheme="minorHAnsi"/>
      <w:szCs w:val="22"/>
    </w:rPr>
  </w:style>
  <w:style w:type="paragraph" w:styleId="Point1232" w:customStyle="1">
    <w:name w:val="Point 123 (2)"/>
    <w:basedOn w:val="Normal"/>
    <w:rsid w:val="00680F8B"/>
    <w:pPr>
      <w:numPr>
        <w:ilvl w:val="4"/>
        <w:numId w:val="18"/>
      </w:numPr>
      <w:spacing w:after="120" w:before="120" w:line="360" w:lineRule="auto"/>
    </w:pPr>
    <w:rPr>
      <w:rFonts w:eastAsiaTheme="minorHAnsi"/>
      <w:szCs w:val="22"/>
    </w:rPr>
  </w:style>
  <w:style w:type="paragraph" w:styleId="Point1233" w:customStyle="1">
    <w:name w:val="Point 123 (3)"/>
    <w:basedOn w:val="Normal"/>
    <w:rsid w:val="00680F8B"/>
    <w:pPr>
      <w:numPr>
        <w:ilvl w:val="6"/>
        <w:numId w:val="18"/>
      </w:numPr>
      <w:spacing w:after="120" w:before="120" w:line="360" w:lineRule="auto"/>
    </w:pPr>
    <w:rPr>
      <w:rFonts w:eastAsiaTheme="minorHAnsi"/>
      <w:szCs w:val="22"/>
    </w:rPr>
  </w:style>
  <w:style w:type="character" w:styleId="epub-sectiontitle" w:customStyle="1">
    <w:name w:val="epub-section__title"/>
    <w:basedOn w:val="DefaultParagraphFont"/>
    <w:rsid w:val="00680F8B"/>
  </w:style>
  <w:style w:type="character" w:styleId="dot-separator" w:customStyle="1">
    <w:name w:val="dot-separator"/>
    <w:basedOn w:val="DefaultParagraphFont"/>
    <w:rsid w:val="00680F8B"/>
  </w:style>
  <w:style w:type="character" w:styleId="epub-sectiondate" w:customStyle="1">
    <w:name w:val="epub-section__date"/>
    <w:basedOn w:val="DefaultParagraphFont"/>
    <w:rsid w:val="00680F8B"/>
  </w:style>
  <w:style w:type="character" w:styleId="epub-sectionpagerange" w:customStyle="1">
    <w:name w:val="epub-section__pagerange"/>
    <w:basedOn w:val="DefaultParagraphFont"/>
    <w:rsid w:val="00680F8B"/>
  </w:style>
  <w:style w:type="paragraph" w:styleId="commentcontentpara" w:customStyle="1">
    <w:name w:val="commentcontentpara"/>
    <w:basedOn w:val="Normal"/>
    <w:rsid w:val="00680F8B"/>
    <w:pPr>
      <w:spacing w:after="100" w:afterAutospacing="1" w:before="100" w:beforeAutospacing="1"/>
    </w:pPr>
  </w:style>
  <w:style w:type="paragraph" w:styleId="EndNoteBibliographyTitle" w:customStyle="1">
    <w:name w:val="EndNote Bibliography Title"/>
    <w:basedOn w:val="Normal"/>
    <w:link w:val="EndNoteBibliographyTitleChar"/>
    <w:rsid w:val="00680F8B"/>
    <w:pPr>
      <w:jc w:val="center"/>
    </w:pPr>
    <w:rPr>
      <w:rFonts w:eastAsia="SimSun"/>
      <w:color w:val="c00000"/>
      <w:sz w:val="18"/>
      <w:szCs w:val="22"/>
      <w:lang w:bidi="he-IL" w:val="uk"/>
    </w:rPr>
  </w:style>
  <w:style w:type="character" w:styleId="PartnerActionItemChar" w:customStyle="1">
    <w:name w:val="Partner Action Item Char"/>
    <w:basedOn w:val="DefaultParagraphFont"/>
    <w:link w:val="PartnerActionItem"/>
    <w:rsid w:val="00680F8B"/>
    <w:rPr>
      <w:rFonts w:eastAsia="SimSun" w:asciiTheme="majorBidi" w:cstheme="majorBidi" w:hAnsiTheme="majorBidi"/>
      <w:i w:val="1"/>
      <w:iCs w:val="1"/>
      <w:color w:val="c00000"/>
      <w:sz w:val="22"/>
      <w:szCs w:val="22"/>
      <w:lang w:val="uk"/>
    </w:rPr>
  </w:style>
  <w:style w:type="character" w:styleId="EndNoteBibliographyTitleChar" w:customStyle="1">
    <w:name w:val="EndNote Bibliography Title Char"/>
    <w:basedOn w:val="PartnerActionItemChar"/>
    <w:link w:val="EndNoteBibliographyTitle"/>
    <w:rsid w:val="00680F8B"/>
    <w:rPr>
      <w:rFonts w:ascii="Times New Roman" w:cs="Times New Roman" w:eastAsia="SimSun" w:hAnsi="Times New Roman"/>
      <w:i w:val="0"/>
      <w:iCs w:val="0"/>
      <w:color w:val="c00000"/>
      <w:sz w:val="18"/>
      <w:szCs w:val="22"/>
      <w:lang w:val="uk"/>
    </w:rPr>
  </w:style>
  <w:style w:type="paragraph" w:styleId="EndNoteBibliography" w:customStyle="1">
    <w:name w:val="EndNote Bibliography"/>
    <w:basedOn w:val="Normal"/>
    <w:link w:val="EndNoteBibliographyChar"/>
    <w:rsid w:val="00680F8B"/>
    <w:pPr>
      <w:jc w:val="both"/>
    </w:pPr>
    <w:rPr>
      <w:rFonts w:eastAsia="SimSun"/>
      <w:color w:val="c00000"/>
      <w:sz w:val="18"/>
      <w:szCs w:val="22"/>
      <w:lang w:bidi="he-IL" w:val="uk"/>
    </w:rPr>
  </w:style>
  <w:style w:type="character" w:styleId="EndNoteBibliographyChar" w:customStyle="1">
    <w:name w:val="EndNote Bibliography Char"/>
    <w:basedOn w:val="PartnerActionItemChar"/>
    <w:link w:val="EndNoteBibliography"/>
    <w:rsid w:val="00680F8B"/>
    <w:rPr>
      <w:rFonts w:ascii="Times New Roman" w:cs="Times New Roman" w:eastAsia="SimSun" w:hAnsi="Times New Roman"/>
      <w:i w:val="0"/>
      <w:iCs w:val="0"/>
      <w:color w:val="c00000"/>
      <w:sz w:val="18"/>
      <w:szCs w:val="22"/>
      <w:lang w:val="uk"/>
    </w:rPr>
  </w:style>
  <w:style w:type="table" w:styleId="AlternatingRows" w:customStyle="1">
    <w:name w:val="Alternating Rows"/>
    <w:basedOn w:val="GridTable1Light"/>
    <w:uiPriority w:val="99"/>
    <w:rsid w:val="00680F8B"/>
    <w:rPr>
      <w:sz w:val="22"/>
      <w:szCs w:val="20"/>
      <w:lang w:eastAsia="el-GR" w:val="uk"/>
    </w:rPr>
    <w:tblPr/>
    <w:tblStylePr w:type="firstRow">
      <w:rPr>
        <w:rFonts w:ascii="Times New Roman" w:hAnsi="Times New Roman"/>
        <w:b w:val="1"/>
        <w:bCs w:val="1"/>
        <w:sz w:val="22"/>
      </w:rPr>
      <w:tblPr/>
      <w:tcPr>
        <w:tcBorders>
          <w:bottom w:color="666666" w:space="0" w:sz="12" w:themeColor="text1" w:themeTint="000099" w:val="single"/>
        </w:tcBorders>
        <w:shd w:color="auto" w:fill="d9e2f3" w:themeFill="accent5" w:themeFillTint="000033" w:val="clear"/>
      </w:tcPr>
    </w:tblStylePr>
    <w:tblStylePr w:type="lastRow">
      <w:rPr>
        <w:b w:val="1"/>
        <w:bCs w:val="1"/>
      </w:rPr>
      <w:tblPr/>
      <w:tcPr>
        <w:tcBorders>
          <w:top w:color="666666" w:space="0" w:sz="2" w:themeColor="text1" w:themeTint="000099" w:val="double"/>
        </w:tcBorders>
        <w:shd w:color="auto" w:fill="d9d9d9" w:themeFill="background1" w:themeFillShade="0000D9" w:val="clear"/>
      </w:tcPr>
    </w:tblStylePr>
    <w:tblStylePr w:type="firstCol">
      <w:rPr>
        <w:b w:val="1"/>
        <w:bCs w:val="1"/>
      </w:rPr>
    </w:tblStylePr>
    <w:tblStylePr w:type="lastCol">
      <w:rPr>
        <w:b w:val="1"/>
        <w:bCs w:val="1"/>
      </w:rPr>
    </w:tblStylePr>
    <w:tblStylePr w:type="band2Horz">
      <w:tblPr/>
      <w:tcPr>
        <w:shd w:color="auto" w:fill="f2f2f2" w:themeFill="background1" w:themeFillShade="0000F2" w:val="clear"/>
      </w:tcPr>
    </w:tblStylePr>
  </w:style>
  <w:style w:type="table" w:styleId="GridTable1Light">
    <w:name w:val="Grid Table 1 Light"/>
    <w:basedOn w:val="TableNormal"/>
    <w:uiPriority w:val="46"/>
    <w:rsid w:val="00680F8B"/>
    <w:rPr>
      <w:rFonts w:ascii="Arial Narrow" w:cs="Symbol" w:eastAsia="Arial Narrow" w:hAnsi="Arial Narrow"/>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paragraph" w:styleId="para2" w:customStyle="1">
    <w:name w:val="para2"/>
    <w:basedOn w:val="BodyText"/>
    <w:next w:val="BodyText"/>
    <w:qFormat w:val="1"/>
    <w:rsid w:val="00864DD2"/>
    <w:pPr>
      <w:widowControl w:val="0"/>
      <w:tabs>
        <w:tab w:val="left" w:pos="1134"/>
      </w:tabs>
      <w:spacing w:after="60"/>
      <w:ind w:left="1800" w:hanging="360"/>
    </w:pPr>
    <w:rPr>
      <w:rFonts w:ascii="SimSun" w:cs="SimSun" w:eastAsia="SimSun" w:hAnsi="SimSun"/>
      <w:color w:val="auto"/>
      <w:szCs w:val="20"/>
      <w:lang w:bidi="he-IL" w:val="uk"/>
    </w:rPr>
  </w:style>
  <w:style w:type="character" w:styleId="FootnoteReference">
    <w:name w:val="footnote reference"/>
    <w:aliases w:val="Footnote symbol,Times 10 Point,Exposant 3 Point, Exposant 3 Point,Footnote number,Footnote Reference Number,Footnote reference number,Footnote Reference Superscript,EN Footnote Reference,note TESI,Voetnootverwijzing,fr,o,FR,FR1,F"/>
    <w:basedOn w:val="DefaultParagraphFont"/>
    <w:link w:val="Char2"/>
    <w:uiPriority w:val="99"/>
    <w:unhideWhenUsed w:val="1"/>
    <w:qFormat w:val="1"/>
    <w:rsid w:val="00C242D0"/>
    <w:rPr>
      <w:rFonts w:cs="Times New Roman"/>
      <w:vertAlign w:val="superscript"/>
    </w:rPr>
  </w:style>
  <w:style w:type="paragraph" w:styleId="Char2" w:customStyle="1">
    <w:name w:val="Char2"/>
    <w:basedOn w:val="Normal"/>
    <w:link w:val="FootnoteReference"/>
    <w:uiPriority w:val="99"/>
    <w:rsid w:val="00C242D0"/>
    <w:pPr>
      <w:spacing w:after="160" w:line="240" w:lineRule="exact"/>
    </w:pPr>
    <w:rPr>
      <w:rFonts w:ascii="Calibri" w:hAnsi="Calibri"/>
      <w:sz w:val="20"/>
      <w:szCs w:val="20"/>
      <w:vertAlign w:val="superscript"/>
      <w:lang w:bidi="he-IL" w:val="uk"/>
    </w:rPr>
  </w:style>
  <w:style w:type="numbering" w:styleId="CurrentList1" w:customStyle="1">
    <w:name w:val="Current List1"/>
    <w:uiPriority w:val="99"/>
    <w:rsid w:val="000434FB"/>
  </w:style>
  <w:style w:type="paragraph" w:styleId="Style3-CAMELIA" w:customStyle="1">
    <w:name w:val="Style3-CAMELIA"/>
    <w:basedOn w:val="Heading3"/>
    <w:link w:val="Style3-CAMELIAChar"/>
    <w:uiPriority w:val="1"/>
    <w:qFormat w:val="1"/>
    <w:rsid w:val="00435DE5"/>
    <w:pPr>
      <w:shd w:color="auto" w:fill="deeaf6" w:themeFill="accent1" w:themeFillTint="000033" w:val="clear"/>
      <w:tabs>
        <w:tab w:val="num" w:pos="2160"/>
      </w:tabs>
      <w:ind w:left="2160" w:hanging="720"/>
    </w:pPr>
  </w:style>
  <w:style w:type="numbering" w:styleId="CurrentList2" w:customStyle="1">
    <w:name w:val="Current List2"/>
    <w:uiPriority w:val="99"/>
    <w:rsid w:val="00DB609A"/>
  </w:style>
  <w:style w:type="character" w:styleId="normaltextrun" w:customStyle="1">
    <w:name w:val="normaltextrun"/>
    <w:basedOn w:val="DefaultParagraphFont"/>
    <w:rsid w:val="00BC67D6"/>
  </w:style>
  <w:style w:type="paragraph" w:styleId="SubsectionText" w:customStyle="1">
    <w:name w:val="Subsection Text"/>
    <w:basedOn w:val="ListBullet"/>
    <w:qFormat w:val="1"/>
    <w:rsid w:val="00696C98"/>
    <w:pPr>
      <w:spacing w:after="0" w:line="276" w:lineRule="auto"/>
      <w:ind w:left="360" w:hanging="360"/>
      <w:jc w:val="left"/>
    </w:pPr>
    <w:rPr>
      <w:sz w:val="22"/>
      <w:szCs w:val="24"/>
      <w:lang w:eastAsia="en-US" w:val="uk"/>
    </w:rPr>
  </w:style>
  <w:style w:type="character" w:styleId="highwire-cite-metadata-journal" w:customStyle="1">
    <w:name w:val="highwire-cite-metadata-journal"/>
    <w:basedOn w:val="DefaultParagraphFont"/>
    <w:rsid w:val="0085217F"/>
  </w:style>
  <w:style w:type="character" w:styleId="highwire-cite-metadata-pages" w:customStyle="1">
    <w:name w:val="highwire-cite-metadata-pages"/>
    <w:basedOn w:val="DefaultParagraphFont"/>
    <w:rsid w:val="0085217F"/>
  </w:style>
  <w:style w:type="character" w:styleId="cf01" w:customStyle="1">
    <w:name w:val="cf01"/>
    <w:basedOn w:val="DefaultParagraphFont"/>
    <w:rsid w:val="0085217F"/>
    <w:rPr>
      <w:rFonts w:ascii="Segoe UI" w:cs="Segoe UI" w:hAnsi="Segoe UI" w:hint="default"/>
      <w:sz w:val="18"/>
      <w:szCs w:val="18"/>
    </w:rPr>
  </w:style>
  <w:style w:type="table" w:styleId="TableNormal1" w:customStyle="1">
    <w:name w:val="Table Normal1"/>
    <w:uiPriority w:val="2"/>
    <w:semiHidden w:val="1"/>
    <w:unhideWhenUsed w:val="1"/>
    <w:qFormat w:val="1"/>
    <w:rsid w:val="00DC5A43"/>
    <w:pPr>
      <w:widowControl w:val="0"/>
      <w:autoSpaceDE w:val="0"/>
      <w:autoSpaceDN w:val="0"/>
    </w:pPr>
    <w:rPr>
      <w:rFonts w:asciiTheme="minorHAnsi" w:cstheme="minorBidi" w:eastAsiaTheme="minorHAnsi" w:hAnsiTheme="minorHAnsi"/>
      <w:sz w:val="22"/>
      <w:szCs w:val="22"/>
    </w:rPr>
    <w:tblPr>
      <w:tblInd w:w="0.0" w:type="dxa"/>
      <w:tblCellMar>
        <w:top w:w="0.0" w:type="dxa"/>
        <w:left w:w="0.0" w:type="dxa"/>
        <w:bottom w:w="0.0" w:type="dxa"/>
        <w:right w:w="0.0" w:type="dxa"/>
      </w:tblCellMar>
    </w:tblPr>
  </w:style>
  <w:style w:type="table" w:styleId="Tablaconcuadrcula1" w:customStyle="1">
    <w:name w:val="Tabla con cuadrícula1"/>
    <w:basedOn w:val="TableNormal"/>
    <w:next w:val="TableGrid"/>
    <w:uiPriority w:val="39"/>
    <w:rsid w:val="00DC5A4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yle3-CAMELIAChar" w:customStyle="1">
    <w:name w:val="Style3-CAMELIA Char"/>
    <w:basedOn w:val="DefaultParagraphFont"/>
    <w:link w:val="Style3-CAMELIA"/>
    <w:uiPriority w:val="1"/>
    <w:rsid w:val="00DC5A43"/>
    <w:rPr>
      <w:rFonts w:asciiTheme="majorBidi" w:cstheme="majorBidi" w:hAnsiTheme="majorBidi"/>
      <w:b w:val="1"/>
      <w:bCs w:val="1"/>
      <w:iCs w:val="1"/>
      <w:color w:val="000000"/>
      <w:sz w:val="24"/>
      <w:szCs w:val="24"/>
      <w:shd w:color="auto" w:fill="deeaf6" w:themeFill="accent1" w:themeFillTint="000033" w:val="clear"/>
      <w:lang w:bidi="ar-SA" w:val="uk"/>
    </w:rPr>
  </w:style>
  <w:style w:type="paragraph" w:styleId="m-1394997755252495117msobodytext" w:customStyle="1">
    <w:name w:val="m_-1394997755252495117msobodytext"/>
    <w:basedOn w:val="Normal"/>
    <w:rsid w:val="00DC5A43"/>
    <w:pPr>
      <w:spacing w:after="100" w:afterAutospacing="1" w:before="100" w:beforeAutospacing="1"/>
      <w:jc w:val="both"/>
    </w:pPr>
  </w:style>
  <w:style w:type="paragraph" w:styleId="m-1394997755252495117msolistparagraph" w:customStyle="1">
    <w:name w:val="m_-1394997755252495117msolistparagraph"/>
    <w:basedOn w:val="Normal"/>
    <w:rsid w:val="00DC5A43"/>
    <w:pPr>
      <w:spacing w:after="100" w:afterAutospacing="1" w:before="100" w:beforeAutospacing="1"/>
      <w:jc w:val="both"/>
    </w:pPr>
  </w:style>
  <w:style w:type="character" w:styleId="xq4iawc" w:customStyle="1">
    <w:name w:val="x_q4iawc"/>
    <w:basedOn w:val="DefaultParagraphFont"/>
    <w:rsid w:val="00DC5A43"/>
  </w:style>
  <w:style w:type="paragraph" w:styleId="A-PATCHHeading" w:customStyle="1">
    <w:name w:val="A-PATCH Heading"/>
    <w:basedOn w:val="Normal"/>
    <w:link w:val="A-PATCHHeadingChar"/>
    <w:autoRedefine w:val="1"/>
    <w:qFormat w:val="1"/>
    <w:rsid w:val="00DC5A43"/>
    <w:pPr>
      <w:keepNext w:val="1"/>
      <w:keepLines w:val="1"/>
      <w:pBdr>
        <w:bottom w:color="2e74b5" w:space="1" w:sz="4" w:themeColor="accent1" w:themeShade="0000BF" w:val="single"/>
      </w:pBdr>
      <w:tabs>
        <w:tab w:val="left" w:pos="0"/>
      </w:tabs>
      <w:spacing w:after="240"/>
      <w:outlineLvl w:val="0"/>
    </w:pPr>
    <w:rPr>
      <w:rFonts w:ascii="Arial" w:hAnsi="Arial"/>
      <w:b w:val="1"/>
      <w:color w:val="5b9bd5" w:themeColor="accent1"/>
      <w:kern w:val="28"/>
      <w:sz w:val="28"/>
      <w:szCs w:val="20"/>
    </w:rPr>
  </w:style>
  <w:style w:type="character" w:styleId="A-PATCHHeadingChar" w:customStyle="1">
    <w:name w:val="A-PATCH Heading Char"/>
    <w:link w:val="A-PATCHHeading"/>
    <w:rsid w:val="00DC5A43"/>
    <w:rPr>
      <w:rFonts w:ascii="Arial" w:cs="Times New Roman" w:hAnsi="Arial"/>
      <w:b w:val="1"/>
      <w:color w:val="5b9bd5" w:themeColor="accent1"/>
      <w:kern w:val="28"/>
      <w:sz w:val="28"/>
      <w:lang w:bidi="ar-SA" w:val="uk"/>
    </w:rPr>
  </w:style>
  <w:style w:type="paragraph" w:styleId="A-PATCHHEADING-2" w:customStyle="1">
    <w:name w:val="A-PATCH HEADING -2"/>
    <w:basedOn w:val="A-PATCHHeading"/>
    <w:next w:val="A-PATCHHeading"/>
    <w:link w:val="A-PATCHHEADING-2Char"/>
    <w:autoRedefine w:val="1"/>
    <w:qFormat w:val="1"/>
    <w:rsid w:val="00DC5A43"/>
    <w:pPr>
      <w:pBdr>
        <w:bottom w:color="auto" w:space="0" w:sz="0" w:val="none"/>
      </w:pBdr>
      <w:outlineLvl w:val="1"/>
    </w:pPr>
    <w:rPr>
      <w:lang w:eastAsia="fi-FI" w:val="uk"/>
    </w:rPr>
  </w:style>
  <w:style w:type="character" w:styleId="A-PATCHHEADING-2Char" w:customStyle="1">
    <w:name w:val="A-PATCH HEADING -2 Char"/>
    <w:basedOn w:val="A-PATCHHeadingChar"/>
    <w:link w:val="A-PATCHHEADING-2"/>
    <w:rsid w:val="00DC5A43"/>
    <w:rPr>
      <w:rFonts w:ascii="Arial" w:cs="Times New Roman" w:hAnsi="Arial"/>
      <w:b w:val="1"/>
      <w:color w:val="5b9bd5" w:themeColor="accent1"/>
      <w:kern w:val="28"/>
      <w:sz w:val="28"/>
      <w:lang w:bidi="ar-SA" w:eastAsia="fi-FI" w:val="uk"/>
    </w:rPr>
  </w:style>
  <w:style w:type="character" w:styleId="Style2-CAMELIAChar" w:customStyle="1">
    <w:name w:val="Style2-CAMELIA Char"/>
    <w:basedOn w:val="DefaultParagraphFont"/>
    <w:link w:val="Style2-CAMELIA"/>
    <w:uiPriority w:val="1"/>
    <w:rsid w:val="00DC5A43"/>
    <w:rPr>
      <w:rFonts w:ascii="Arial" w:cs="Times New Roman" w:hAnsi="Arial"/>
      <w:b w:val="1"/>
      <w:color w:val="5b9bd5" w:themeColor="accent1"/>
      <w:kern w:val="28"/>
      <w:sz w:val="28"/>
      <w:lang w:bidi="ar-SA" w:eastAsia="fi-FI" w:val="uk"/>
    </w:rPr>
  </w:style>
  <w:style w:type="paragraph" w:styleId="c-reading-companionreference-citation" w:customStyle="1">
    <w:name w:val="c-reading-companion__reference-citation"/>
    <w:basedOn w:val="Normal"/>
    <w:rsid w:val="00DC5A43"/>
    <w:pPr>
      <w:spacing w:after="100" w:afterAutospacing="1" w:before="100" w:beforeAutospacing="1"/>
    </w:pPr>
    <w:rPr>
      <w:lang w:eastAsia="es-ES" w:val="uk"/>
    </w:rPr>
  </w:style>
  <w:style w:type="paragraph" w:styleId="c-bibliographic-informationcitation" w:customStyle="1">
    <w:name w:val="c-bibliographic-information__citation"/>
    <w:basedOn w:val="Normal"/>
    <w:rsid w:val="00DC5A43"/>
    <w:pPr>
      <w:spacing w:after="100" w:afterAutospacing="1" w:before="100" w:beforeAutospacing="1"/>
    </w:pPr>
    <w:rPr>
      <w:lang w:eastAsia="es-ES" w:val="uk"/>
    </w:rPr>
  </w:style>
  <w:style w:type="character" w:styleId="q4iawc" w:customStyle="1">
    <w:name w:val="q4iawc"/>
    <w:basedOn w:val="DefaultParagraphFont"/>
    <w:rsid w:val="00DC5A43"/>
  </w:style>
  <w:style w:type="character" w:styleId="viiyi" w:customStyle="1">
    <w:name w:val="viiyi"/>
    <w:basedOn w:val="DefaultParagraphFont"/>
    <w:rsid w:val="00DC5A43"/>
  </w:style>
  <w:style w:type="paragraph" w:styleId="pf0" w:customStyle="1">
    <w:name w:val="pf0"/>
    <w:basedOn w:val="Normal"/>
    <w:rsid w:val="00DC5A43"/>
    <w:pPr>
      <w:spacing w:after="100" w:afterAutospacing="1" w:before="100" w:beforeAutospacing="1"/>
    </w:pPr>
    <w:rPr>
      <w:lang w:bidi="he-IL" w:val="uk"/>
    </w:rPr>
  </w:style>
  <w:style w:type="paragraph" w:styleId="ListContinue2">
    <w:name w:val="List Continue 2"/>
    <w:basedOn w:val="Normal"/>
    <w:uiPriority w:val="99"/>
    <w:unhideWhenUsed w:val="1"/>
    <w:rsid w:val="00260698"/>
    <w:pPr>
      <w:spacing w:after="120"/>
      <w:ind w:left="566"/>
      <w:contextualSpacing w:val="1"/>
    </w:pPr>
  </w:style>
  <w:style w:type="character" w:styleId="Mention">
    <w:name w:val="Mention"/>
    <w:basedOn w:val="DefaultParagraphFont"/>
    <w:uiPriority w:val="99"/>
    <w:unhideWhenUsed w:val="1"/>
    <w:rsid w:val="00E834F7"/>
    <w:rPr>
      <w:color w:val="2b579a"/>
      <w:shd w:color="auto" w:fill="e6e6e6" w:val="clear"/>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pPr>
      <w:widowControl w:val="0"/>
    </w:pPr>
    <w:rPr>
      <w:rFonts w:ascii="Calibri" w:cs="Calibri" w:eastAsia="Calibri" w:hAnsi="Calibri"/>
      <w:sz w:val="22"/>
      <w:szCs w:val="22"/>
    </w:rPr>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57.0" w:type="dxa"/>
        <w:right w:w="57.0" w:type="dxa"/>
      </w:tblCellMar>
    </w:tblPr>
  </w:style>
  <w:style w:type="table" w:styleId="a3" w:customStyle="1">
    <w:basedOn w:val="TableNormal"/>
    <w:rPr>
      <w:b w:val="1"/>
      <w:sz w:val="22"/>
      <w:szCs w:val="22"/>
    </w:rPr>
    <w:tblPr>
      <w:tblStyleRowBandSize w:val="1"/>
      <w:tblStyleColBandSize w:val="1"/>
      <w:tblCellMar>
        <w:left w:w="115.0" w:type="dxa"/>
        <w:right w:w="115.0" w:type="dxa"/>
      </w:tblCellMar>
    </w:tblPr>
    <w:tcPr>
      <w:shd w:color="auto" w:fill="c0c0c0" w:val="clear"/>
    </w:tcPr>
    <w:tblStylePr w:type="firstRow">
      <w:rPr>
        <w:b w:val="1"/>
      </w:rPr>
    </w:tblStylePr>
    <w:tblStylePr w:type="lastRow">
      <w:rPr>
        <w:b w:val="1"/>
      </w:r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4" w:customStyle="1">
    <w:basedOn w:val="TableNormal"/>
    <w:rPr>
      <w:b w:val="1"/>
      <w:sz w:val="22"/>
      <w:szCs w:val="22"/>
    </w:rPr>
    <w:tblPr>
      <w:tblStyleRowBandSize w:val="1"/>
      <w:tblStyleColBandSize w:val="1"/>
      <w:tblCellMar>
        <w:left w:w="115.0" w:type="dxa"/>
        <w:right w:w="115.0" w:type="dxa"/>
      </w:tblCellMar>
    </w:tblPr>
    <w:tcPr>
      <w:shd w:color="auto" w:fill="c0c0c0" w:val="clear"/>
    </w:tcPr>
    <w:tblStylePr w:type="firstRow">
      <w:rPr>
        <w:b w:val="1"/>
      </w:rPr>
    </w:tblStylePr>
    <w:tblStylePr w:type="lastRow">
      <w:rPr>
        <w:b w:val="1"/>
      </w:r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5" w:customStyle="1">
    <w:basedOn w:val="TableNormal"/>
    <w:pPr>
      <w:widowControl w:val="0"/>
    </w:pPr>
    <w:rPr>
      <w:rFonts w:ascii="Calibri" w:cs="Calibri" w:eastAsia="Calibri" w:hAnsi="Calibri"/>
      <w:sz w:val="22"/>
      <w:szCs w:val="22"/>
    </w:rPr>
    <w:tblPr>
      <w:tblStyleRowBandSize w:val="1"/>
      <w:tblStyleColBandSize w:val="1"/>
      <w:tblCellMar>
        <w:left w:w="0.0" w:type="dxa"/>
        <w:right w:w="0.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tblPr>
      <w:tblStyleRowBandSize w:val="1"/>
      <w:tblStyleColBandSize w:val="1"/>
      <w:tblCellMar>
        <w:left w:w="115.0" w:type="dxa"/>
        <w:right w:w="115.0" w:type="dxa"/>
      </w:tblCellMar>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tblPr>
      <w:tblStyleRowBandSize w:val="1"/>
      <w:tblStyleColBandSize w:val="1"/>
      <w:tblCellMar>
        <w:left w:w="115.0" w:type="dxa"/>
        <w:right w:w="115.0" w:type="dxa"/>
      </w:tblCellMar>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CellMar>
        <w:left w:w="115.0" w:type="dxa"/>
        <w:right w:w="1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left w:w="57.0" w:type="dxa"/>
        <w:right w:w="57.0" w:type="dxa"/>
      </w:tblCellMar>
    </w:tblPr>
  </w:style>
  <w:style w:type="table" w:styleId="af7" w:customStyle="1">
    <w:basedOn w:val="TableNormal"/>
    <w:tblPr>
      <w:tblStyleRowBandSize w:val="1"/>
      <w:tblStyleColBandSize w:val="1"/>
      <w:tblCellMar>
        <w:left w:w="57.0" w:type="dxa"/>
        <w:right w:w="57.0" w:type="dxa"/>
      </w:tblCellMar>
    </w:tblPr>
  </w:style>
  <w:style w:type="table" w:styleId="af8" w:customStyle="1">
    <w:basedOn w:val="TableNormal"/>
    <w:tblPr>
      <w:tblStyleRowBandSize w:val="1"/>
      <w:tblStyleColBandSize w:val="1"/>
      <w:tblCellMar>
        <w:left w:w="57.0" w:type="dxa"/>
        <w:right w:w="57.0" w:type="dxa"/>
      </w:tblCellMar>
    </w:tblPr>
  </w:style>
  <w:style w:type="table" w:styleId="af9" w:customStyle="1">
    <w:basedOn w:val="TableNormal"/>
    <w:tblPr>
      <w:tblStyleRowBandSize w:val="1"/>
      <w:tblStyleColBandSize w:val="1"/>
      <w:tblCellMar>
        <w:left w:w="57.0" w:type="dxa"/>
        <w:right w:w="57.0" w:type="dxa"/>
      </w:tblCellMar>
    </w:tblPr>
  </w:style>
  <w:style w:type="table" w:styleId="afa" w:customStyle="1">
    <w:basedOn w:val="TableNormal"/>
    <w:tblPr>
      <w:tblStyleRowBandSize w:val="1"/>
      <w:tblStyleColBandSize w:val="1"/>
      <w:tblCellMar>
        <w:left w:w="57.0" w:type="dxa"/>
        <w:right w:w="57.0" w:type="dxa"/>
      </w:tblCellMar>
    </w:tblPr>
  </w:style>
  <w:style w:type="table" w:styleId="afb" w:customStyle="1">
    <w:basedOn w:val="TableNormal"/>
    <w:tblPr>
      <w:tblStyleRowBandSize w:val="1"/>
      <w:tblStyleColBandSize w:val="1"/>
      <w:tblCellMar>
        <w:left w:w="57.0" w:type="dxa"/>
        <w:right w:w="57.0" w:type="dxa"/>
      </w:tblCellMar>
    </w:tblPr>
  </w:style>
  <w:style w:type="table" w:styleId="afc" w:customStyle="1">
    <w:basedOn w:val="TableNormal"/>
    <w:tblPr>
      <w:tblStyleRowBandSize w:val="1"/>
      <w:tblStyleColBandSize w:val="1"/>
      <w:tblCellMar>
        <w:left w:w="115.0" w:type="dxa"/>
        <w:right w:w="115.0" w:type="dxa"/>
      </w:tblCellMar>
    </w:tblPr>
  </w:style>
  <w:style w:type="table" w:styleId="afd" w:customStyle="1">
    <w:basedOn w:val="TableNormal"/>
    <w:tblPr>
      <w:tblStyleRowBandSize w:val="1"/>
      <w:tblStyleColBandSize w:val="1"/>
      <w:tblCellMar>
        <w:left w:w="115.0" w:type="dxa"/>
        <w:right w:w="115.0" w:type="dxa"/>
      </w:tblCellMar>
    </w:tblPr>
  </w:style>
  <w:style w:type="table" w:styleId="afe" w:customStyle="1">
    <w:basedOn w:val="TableNormal"/>
    <w:tblPr>
      <w:tblStyleRowBandSize w:val="1"/>
      <w:tblStyleColBandSize w:val="1"/>
      <w:tblCellMar>
        <w:left w:w="115.0" w:type="dxa"/>
        <w:right w:w="115.0" w:type="dxa"/>
      </w:tblCellMar>
    </w:tblPr>
  </w:style>
  <w:style w:type="table" w:styleId="aff" w:customStyle="1">
    <w:basedOn w:val="TableNormal"/>
    <w:tblPr>
      <w:tblStyleRowBandSize w:val="1"/>
      <w:tblStyleColBandSize w:val="1"/>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57.0" w:type="dxa"/>
        <w:bottom w:w="0.0" w:type="dxa"/>
        <w:right w:w="57.0" w:type="dxa"/>
      </w:tblCellMar>
    </w:tblPr>
  </w:style>
  <w:style w:type="table" w:styleId="Table11">
    <w:basedOn w:val="TableNormal"/>
    <w:tblPr>
      <w:tblStyleRowBandSize w:val="1"/>
      <w:tblStyleColBandSize w:val="1"/>
      <w:tblCellMar>
        <w:top w:w="0.0" w:type="dxa"/>
        <w:left w:w="57.0" w:type="dxa"/>
        <w:bottom w:w="0.0" w:type="dxa"/>
        <w:right w:w="57.0" w:type="dxa"/>
      </w:tblCellMar>
    </w:tblPr>
  </w:style>
  <w:style w:type="table" w:styleId="Table12">
    <w:basedOn w:val="TableNormal"/>
    <w:tblPr>
      <w:tblStyleRowBandSize w:val="1"/>
      <w:tblStyleColBandSize w:val="1"/>
      <w:tblCellMar>
        <w:top w:w="0.0" w:type="dxa"/>
        <w:left w:w="57.0" w:type="dxa"/>
        <w:bottom w:w="0.0" w:type="dxa"/>
        <w:right w:w="57.0" w:type="dxa"/>
      </w:tblCellMar>
    </w:tblPr>
  </w:style>
  <w:style w:type="table" w:styleId="Table13">
    <w:basedOn w:val="TableNormal"/>
    <w:tblPr>
      <w:tblStyleRowBandSize w:val="1"/>
      <w:tblStyleColBandSize w:val="1"/>
      <w:tblCellMar>
        <w:top w:w="0.0" w:type="dxa"/>
        <w:left w:w="57.0" w:type="dxa"/>
        <w:bottom w:w="0.0" w:type="dxa"/>
        <w:right w:w="57.0" w:type="dxa"/>
      </w:tblCellMar>
    </w:tblPr>
  </w:style>
  <w:style w:type="table" w:styleId="Table14">
    <w:basedOn w:val="TableNormal"/>
    <w:tblPr>
      <w:tblStyleRowBandSize w:val="1"/>
      <w:tblStyleColBandSize w:val="1"/>
      <w:tblCellMar>
        <w:top w:w="0.0" w:type="dxa"/>
        <w:left w:w="57.0" w:type="dxa"/>
        <w:bottom w:w="0.0" w:type="dxa"/>
        <w:right w:w="57.0" w:type="dxa"/>
      </w:tblCellMar>
    </w:tblPr>
  </w:style>
  <w:style w:type="table" w:styleId="Table15">
    <w:basedOn w:val="TableNormal"/>
    <w:tblPr>
      <w:tblStyleRowBandSize w:val="1"/>
      <w:tblStyleColBandSize w:val="1"/>
      <w:tblCellMar>
        <w:top w:w="0.0" w:type="dxa"/>
        <w:left w:w="57.0" w:type="dxa"/>
        <w:bottom w:w="0.0" w:type="dxa"/>
        <w:right w:w="57.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nl.pt/en/noticias/nova/nova-university-lisbon-implements-gender-equality-plan/?utm_source=chatgpt.com" TargetMode="External"/><Relationship Id="rId42" Type="http://schemas.openxmlformats.org/officeDocument/2006/relationships/hyperlink" Target="https://sdgs.un.org/goals/goal5" TargetMode="External"/><Relationship Id="rId41" Type="http://schemas.openxmlformats.org/officeDocument/2006/relationships/hyperlink" Target="https://sdgs.un.org/goals/goal5" TargetMode="External"/><Relationship Id="rId44" Type="http://schemas.openxmlformats.org/officeDocument/2006/relationships/hyperlink" Target="https://www.openaire.eu/" TargetMode="External"/><Relationship Id="rId43" Type="http://schemas.openxmlformats.org/officeDocument/2006/relationships/hyperlink" Target="https://ec.europa.eu/info/policies/justice-and-fundamental-rights/gender-equality/gender-equality-strategy_en" TargetMode="External"/><Relationship Id="rId46" Type="http://schemas.openxmlformats.org/officeDocument/2006/relationships/hyperlink" Target="https://www.scientix.eu/" TargetMode="External"/><Relationship Id="rId45" Type="http://schemas.openxmlformats.org/officeDocument/2006/relationships/hyperlink" Target="https://www.scientix.eu/"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image" Target="media/image7.png"/><Relationship Id="rId47" Type="http://schemas.openxmlformats.org/officeDocument/2006/relationships/hyperlink" Target="https://education.ec.europa.eu/education-levels/higher-education/inclusive-and-connected-higher-education/bologna-process" TargetMode="External"/><Relationship Id="rId49" Type="http://schemas.openxmlformats.org/officeDocument/2006/relationships/hyperlink" Target="https://employment-social-affairs.ec.europa.eu/policies-and-activities/skills-and-qualifications/european-skills-agenda_en"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doi.org/10.1016/j.jhazmat.2024.136107" TargetMode="External"/><Relationship Id="rId72" Type="http://schemas.openxmlformats.org/officeDocument/2006/relationships/hyperlink" Target="https://doi.org/10.1186/s12859-015-0752-4" TargetMode="External"/><Relationship Id="rId31" Type="http://schemas.openxmlformats.org/officeDocument/2006/relationships/hyperlink" Target="https://op.europa.eu/en/publication-detail/-/publication/a1d14fa0-8dbe-11e5-b8b7-01aa75ed71a1?utm_source=chatgpt.com" TargetMode="External"/><Relationship Id="rId75" Type="http://schemas.openxmlformats.org/officeDocument/2006/relationships/hyperlink" Target="https://doi.org/10.1007/s00253-023-12771-2" TargetMode="External"/><Relationship Id="rId30" Type="http://schemas.openxmlformats.org/officeDocument/2006/relationships/hyperlink" Target="https://publications.lib.chalmers.se/records/fulltext/203607/local_203607.pdf?utm_source=chatgpt.com" TargetMode="External"/><Relationship Id="rId74" Type="http://schemas.openxmlformats.org/officeDocument/2006/relationships/hyperlink" Target="https://doi.org/10.1093/jalm/jfad052" TargetMode="External"/><Relationship Id="rId33" Type="http://schemas.openxmlformats.org/officeDocument/2006/relationships/hyperlink" Target="https://education.ec.europa.eu/library/science-education_en" TargetMode="External"/><Relationship Id="rId77" Type="http://schemas.openxmlformats.org/officeDocument/2006/relationships/hyperlink" Target="https://sciedu2025.com/" TargetMode="External"/><Relationship Id="rId32" Type="http://schemas.openxmlformats.org/officeDocument/2006/relationships/hyperlink" Target="https://op.europa.eu/en/publication-detail/-/publication/a1d14fa0-8dbe-11e5-b8b7-01aa75ed71a1?utm_source=chatgpt.com" TargetMode="External"/><Relationship Id="rId76" Type="http://schemas.openxmlformats.org/officeDocument/2006/relationships/hyperlink" Target="https://doi.org/10.1186/s41182-020-00274-z" TargetMode="External"/><Relationship Id="rId35" Type="http://schemas.openxmlformats.org/officeDocument/2006/relationships/hyperlink" Target="https://link.springer.com/article/10.1007/s00216-022-03992-x?utm_source=chatgpt.com" TargetMode="External"/><Relationship Id="rId34" Type="http://schemas.openxmlformats.org/officeDocument/2006/relationships/hyperlink" Target="https://gem-report-2023.unesco.org/" TargetMode="External"/><Relationship Id="rId78" Type="http://schemas.openxmlformats.org/officeDocument/2006/relationships/image" Target="media/image4.png"/><Relationship Id="rId71" Type="http://schemas.openxmlformats.org/officeDocument/2006/relationships/hyperlink" Target="https://doi.org/10.1016/j.jhazmat.2024.136107" TargetMode="External"/><Relationship Id="rId70" Type="http://schemas.openxmlformats.org/officeDocument/2006/relationships/image" Target="media/image3.png"/><Relationship Id="rId37" Type="http://schemas.openxmlformats.org/officeDocument/2006/relationships/hyperlink" Target="https://europass.europa.eu/en/europass-digital-tools/european-qualifications-framework?utm_source=chatgpt.com" TargetMode="External"/><Relationship Id="rId36" Type="http://schemas.openxmlformats.org/officeDocument/2006/relationships/hyperlink" Target="https://www.hks.harvard.edu/sites/default/files/Academic%20Dean%27s%20Office/Guide%20to%20Small-Group%20Learning.pdf" TargetMode="External"/><Relationship Id="rId39" Type="http://schemas.openxmlformats.org/officeDocument/2006/relationships/hyperlink" Target="https://smartupdreducation.wixsite.com/welcome" TargetMode="External"/><Relationship Id="rId38" Type="http://schemas.openxmlformats.org/officeDocument/2006/relationships/hyperlink" Target="https://uis.unesco.org/en/topic/international-standard-classification-education-isced?utm_source=chatgpt.com" TargetMode="External"/><Relationship Id="rId62" Type="http://schemas.openxmlformats.org/officeDocument/2006/relationships/hyperlink" Target="https://www.a3es.pt/" TargetMode="External"/><Relationship Id="rId61" Type="http://schemas.openxmlformats.org/officeDocument/2006/relationships/image" Target="media/image1.png"/><Relationship Id="rId20" Type="http://schemas.openxmlformats.org/officeDocument/2006/relationships/hyperlink" Target="https://education.ec.europa.eu/focus-topics/digital-education/plan" TargetMode="External"/><Relationship Id="rId64" Type="http://schemas.openxmlformats.org/officeDocument/2006/relationships/hyperlink" Target="https://www.nvao.net/en" TargetMode="External"/><Relationship Id="rId63" Type="http://schemas.openxmlformats.org/officeDocument/2006/relationships/hyperlink" Target="https://www.aneca.es" TargetMode="External"/><Relationship Id="rId22" Type="http://schemas.openxmlformats.org/officeDocument/2006/relationships/hyperlink" Target="https://ifce.edu.br/" TargetMode="External"/><Relationship Id="rId66" Type="http://schemas.openxmlformats.org/officeDocument/2006/relationships/header" Target="header1.xml"/><Relationship Id="rId21" Type="http://schemas.openxmlformats.org/officeDocument/2006/relationships/hyperlink" Target="https://univesp.br/" TargetMode="External"/><Relationship Id="rId65" Type="http://schemas.openxmlformats.org/officeDocument/2006/relationships/hyperlink" Target="https://www.bioscopegroup.org/conferences/" TargetMode="External"/><Relationship Id="rId24" Type="http://schemas.openxmlformats.org/officeDocument/2006/relationships/hyperlink" Target="https://education.ec.europa.eu/focus-topics/improving-quality/key-competences" TargetMode="External"/><Relationship Id="rId68" Type="http://schemas.openxmlformats.org/officeDocument/2006/relationships/hyperlink" Target="http://www.smartupdreducation.eu" TargetMode="External"/><Relationship Id="rId23" Type="http://schemas.openxmlformats.org/officeDocument/2006/relationships/hyperlink" Target="https://employment-social-affairs.ec.europa.eu/policies-and-activities/skills-and-qualifications/european-skills-agenda_en" TargetMode="External"/><Relationship Id="rId67" Type="http://schemas.openxmlformats.org/officeDocument/2006/relationships/footer" Target="footer1.xml"/><Relationship Id="rId60" Type="http://schemas.openxmlformats.org/officeDocument/2006/relationships/hyperlink" Target="https://smartupdreducation.wixsite.com/welcome" TargetMode="External"/><Relationship Id="rId26" Type="http://schemas.openxmlformats.org/officeDocument/2006/relationships/hyperlink" Target="https://www.portodigital.pt/" TargetMode="External"/><Relationship Id="rId25" Type="http://schemas.openxmlformats.org/officeDocument/2006/relationships/hyperlink" Target="https://education.ec.europa.eu/focus-topics/improving-quality/key-competences" TargetMode="External"/><Relationship Id="rId69" Type="http://schemas.openxmlformats.org/officeDocument/2006/relationships/image" Target="media/image6.png"/><Relationship Id="rId28" Type="http://schemas.openxmlformats.org/officeDocument/2006/relationships/hyperlink" Target="https://www.iop.org/sites/default/files/2019-09/practical-work-in-science.pdf?utm_source=chatgpt.com" TargetMode="External"/><Relationship Id="rId27" Type="http://schemas.openxmlformats.org/officeDocument/2006/relationships/hyperlink" Target="https://www.bioscopegroup.org/conferences/" TargetMode="External"/><Relationship Id="rId29" Type="http://schemas.openxmlformats.org/officeDocument/2006/relationships/hyperlink" Target="https://eur-lex.europa.eu/legal-content/en/ALL/?uri=CELEX%3A32006R1907&amp;utm_source=chatgpt.com" TargetMode="External"/><Relationship Id="rId51" Type="http://schemas.openxmlformats.org/officeDocument/2006/relationships/hyperlink" Target="https://employment-social-affairs.ec.europa.eu/policies-and-activities/skills-and-qualifications/european-skills-agenda_en" TargetMode="External"/><Relationship Id="rId50" Type="http://schemas.openxmlformats.org/officeDocument/2006/relationships/hyperlink" Target="https://employment-social-affairs.ec.europa.eu/policies-and-activities/skills-and-qualifications/european-skills-agenda_en" TargetMode="External"/><Relationship Id="rId53" Type="http://schemas.openxmlformats.org/officeDocument/2006/relationships/hyperlink" Target="https://employment-social-affairs.ec.europa.eu/policies-and-activities/skills-and-qualifications/european-skills-agenda_en" TargetMode="External"/><Relationship Id="rId52" Type="http://schemas.openxmlformats.org/officeDocument/2006/relationships/hyperlink" Target="https://employment-social-affairs.ec.europa.eu/policies-and-activities/skills-and-qualifications/european-skills-agenda_en" TargetMode="External"/><Relationship Id="rId11" Type="http://schemas.openxmlformats.org/officeDocument/2006/relationships/hyperlink" Target="https://www.unl.pt/eutopia/" TargetMode="External"/><Relationship Id="rId55" Type="http://schemas.openxmlformats.org/officeDocument/2006/relationships/hyperlink" Target="https://eit.europa.eu/" TargetMode="External"/><Relationship Id="rId10" Type="http://schemas.openxmlformats.org/officeDocument/2006/relationships/hyperlink" Target="https://smartupdreducation.wixsite.com/welcome" TargetMode="External"/><Relationship Id="rId54" Type="http://schemas.openxmlformats.org/officeDocument/2006/relationships/hyperlink" Target="https://education.ec.europa.eu/focus-topics/digital-education/action-plan" TargetMode="External"/><Relationship Id="rId13" Type="http://schemas.openxmlformats.org/officeDocument/2006/relationships/hyperlink" Target="https://civis.eu/" TargetMode="External"/><Relationship Id="rId57" Type="http://schemas.openxmlformats.org/officeDocument/2006/relationships/hyperlink" Target="https://op.europa.eu/en/publication-detail/-/publication/a1d14fa0-8dbe-11e5-b8b7-01aa75ed71a1" TargetMode="External"/><Relationship Id="rId12" Type="http://schemas.openxmlformats.org/officeDocument/2006/relationships/hyperlink" Target="https://epicur.edu.eu/?utm_source=chatgpt.com" TargetMode="External"/><Relationship Id="rId56" Type="http://schemas.openxmlformats.org/officeDocument/2006/relationships/hyperlink" Target="https://op.europa.eu/en/publication-detail/-/publication/a1d14fa0-8dbe-11e5-b8b7-01aa75ed71a1" TargetMode="External"/><Relationship Id="rId15" Type="http://schemas.openxmlformats.org/officeDocument/2006/relationships/hyperlink" Target="https://sea-eu.org/" TargetMode="External"/><Relationship Id="rId59" Type="http://schemas.openxmlformats.org/officeDocument/2006/relationships/hyperlink" Target="https://smartupdreducation.wixsite.com/welcome" TargetMode="External"/><Relationship Id="rId14" Type="http://schemas.openxmlformats.org/officeDocument/2006/relationships/hyperlink" Target="https://site.unibo.it/una-europa/en" TargetMode="External"/><Relationship Id="rId58" Type="http://schemas.openxmlformats.org/officeDocument/2006/relationships/image" Target="media/image5.png"/><Relationship Id="rId17" Type="http://schemas.openxmlformats.org/officeDocument/2006/relationships/hyperlink" Target="https://commission.europa.eu/strategy-and-policy/priorities-2019-2024/european-green-deal_en" TargetMode="External"/><Relationship Id="rId16" Type="http://schemas.openxmlformats.org/officeDocument/2006/relationships/image" Target="media/image2.png"/><Relationship Id="rId19" Type="http://schemas.openxmlformats.org/officeDocument/2006/relationships/hyperlink" Target="https://education.ec.europa.eu/focus-topics/digital-education/plan" TargetMode="External"/><Relationship Id="rId18" Type="http://schemas.openxmlformats.org/officeDocument/2006/relationships/hyperlink" Target="https://redeunisustentavel.com.b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ggLOPkyrzeVTxg0BQyWUuiAWMA==">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2025-09-29T01:25:00Z</dcterms:created>
  <dc:creator>HH;IA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2016-10-09T21:00:00Z</vt:filetime>
  </property>
  <property fmtid="{D5CDD505-2E9C-101B-9397-08002B2CF9AE}" pid="3" name="LastSaved">
    <vt:filetime>2016-10-14T21:00:00Z</vt:filetime>
  </property>
  <property fmtid="{D5CDD505-2E9C-101B-9397-08002B2CF9AE}" pid="4" name="Status">
    <vt:lpwstr>4 Grant proposals (Submission &amp; Evaluation)</vt:lpwstr>
  </property>
  <property fmtid="{D5CDD505-2E9C-101B-9397-08002B2CF9AE}" pid="5" name="_Status">
    <vt:lpwstr>Not Started</vt:lpwstr>
  </property>
  <property fmtid="{D5CDD505-2E9C-101B-9397-08002B2CF9AE}" pid="6" name="Category">
    <vt:lpwstr>reports &amp; forms</vt:lpwstr>
  </property>
  <property fmtid="{D5CDD505-2E9C-101B-9397-08002B2CF9AE}" pid="7" name="Comment">
    <vt:lpwstr>DRAFT</vt:lpwstr>
  </property>
  <property fmtid="{D5CDD505-2E9C-101B-9397-08002B2CF9AE}" pid="8" name="Order0">
    <vt:lpwstr>6</vt:lpwstr>
  </property>
  <property fmtid="{D5CDD505-2E9C-101B-9397-08002B2CF9AE}" pid="9" name="Status0">
    <vt:lpwstr>Draft</vt:lpwstr>
  </property>
  <property fmtid="{D5CDD505-2E9C-101B-9397-08002B2CF9AE}" pid="10" name="EC_Collab_DocumentLanguage">
    <vt:lpwstr>EN</vt:lpwstr>
  </property>
  <property fmtid="{D5CDD505-2E9C-101B-9397-08002B2CF9AE}" pid="11" name="Comments IT implementation">
    <vt:lpwstr/>
  </property>
  <property fmtid="{D5CDD505-2E9C-101B-9397-08002B2CF9AE}" pid="12" name="EC_Collab_Reference">
    <vt:lpwstr/>
  </property>
  <property fmtid="{D5CDD505-2E9C-101B-9397-08002B2CF9AE}" pid="13" name="EC_Collab_Status">
    <vt:lpwstr>Wait</vt:lpwstr>
  </property>
  <property fmtid="{D5CDD505-2E9C-101B-9397-08002B2CF9AE}" pid="14" name="_dlc_DocId">
    <vt:lpwstr>ECCSC-137315752-8539</vt:lpwstr>
  </property>
  <property fmtid="{D5CDD505-2E9C-101B-9397-08002B2CF9AE}" pid="15" name="_dlc_DocIdItemGuid">
    <vt:lpwstr>665a4518-f755-4f77-9fa4-a83b65a50cf1</vt:lpwstr>
  </property>
  <property fmtid="{D5CDD505-2E9C-101B-9397-08002B2CF9AE}" pid="16" name="_dlc_DocIdUrl">
    <vt:lpwstr>https://myintracomm-collab.ec.europa.eu/networks/H2020CSC/CIC_B3/_layouts/15/DocIdRedir.aspx?ID=ECCSC-137315752-8539, ECCSC-137315752-8539</vt:lpwstr>
  </property>
  <property fmtid="{D5CDD505-2E9C-101B-9397-08002B2CF9AE}" pid="17" name="IconOverlay">
    <vt:lpwstr/>
  </property>
  <property fmtid="{D5CDD505-2E9C-101B-9397-08002B2CF9AE}" pid="18" name="ContentTypeId">
    <vt:lpwstr>0x0101003AD9EED743966048AD1BC46DE9AB9BA2</vt:lpwstr>
  </property>
  <property fmtid="{D5CDD505-2E9C-101B-9397-08002B2CF9AE}" pid="19" name="Mendeley Recent Style Id 0_1">
    <vt:lpwstr>http://www.zotero.org/styles/acs-nano</vt:lpwstr>
  </property>
  <property fmtid="{D5CDD505-2E9C-101B-9397-08002B2CF9AE}" pid="20" name="Mendeley Recent Style Name 0_1">
    <vt:lpwstr>ACS Nano</vt:lpwstr>
  </property>
  <property fmtid="{D5CDD505-2E9C-101B-9397-08002B2CF9AE}" pid="21" name="Mendeley Recent Style Id 1_1">
    <vt:lpwstr>http://www.zotero.org/styles/american-medical-association</vt:lpwstr>
  </property>
  <property fmtid="{D5CDD505-2E9C-101B-9397-08002B2CF9AE}" pid="22" name="Mendeley Recent Style Name 1_1">
    <vt:lpwstr>American Medical Association</vt:lpwstr>
  </property>
  <property fmtid="{D5CDD505-2E9C-101B-9397-08002B2CF9AE}" pid="23" name="Mendeley Recent Style Id 2_1">
    <vt:lpwstr>http://www.zotero.org/styles/american-political-science-association</vt:lpwstr>
  </property>
  <property fmtid="{D5CDD505-2E9C-101B-9397-08002B2CF9AE}" pid="24" name="Mendeley Recent Style Name 2_1">
    <vt:lpwstr>American Political Science Association</vt:lpwstr>
  </property>
  <property fmtid="{D5CDD505-2E9C-101B-9397-08002B2CF9AE}" pid="25" name="Mendeley Recent Style Id 3_1">
    <vt:lpwstr>http://www.zotero.org/styles/apa</vt:lpwstr>
  </property>
  <property fmtid="{D5CDD505-2E9C-101B-9397-08002B2CF9AE}" pid="26" name="Mendeley Recent Style Name 3_1">
    <vt:lpwstr>American Psychological Association 6th edition</vt:lpwstr>
  </property>
  <property fmtid="{D5CDD505-2E9C-101B-9397-08002B2CF9AE}" pid="27" name="Mendeley Recent Style Id 4_1">
    <vt:lpwstr>http://www.zotero.org/styles/american-sociological-association</vt:lpwstr>
  </property>
  <property fmtid="{D5CDD505-2E9C-101B-9397-08002B2CF9AE}" pid="28" name="Mendeley Recent Style Name 4_1">
    <vt:lpwstr>American Sociological Association</vt:lpwstr>
  </property>
  <property fmtid="{D5CDD505-2E9C-101B-9397-08002B2CF9AE}" pid="29" name="Mendeley Recent Style Id 5_1">
    <vt:lpwstr>http://www.zotero.org/styles/chicago-author-date</vt:lpwstr>
  </property>
  <property fmtid="{D5CDD505-2E9C-101B-9397-08002B2CF9AE}" pid="30" name="Mendeley Recent Style Name 5_1">
    <vt:lpwstr>Chicago Manual of Style 17th edition (author-date)</vt:lpwstr>
  </property>
  <property fmtid="{D5CDD505-2E9C-101B-9397-08002B2CF9AE}" pid="31" name="Mendeley Recent Style Id 6_1">
    <vt:lpwstr>http://www.zotero.org/styles/harvard-cite-them-right</vt:lpwstr>
  </property>
  <property fmtid="{D5CDD505-2E9C-101B-9397-08002B2CF9AE}" pid="32" name="Mendeley Recent Style Name 6_1">
    <vt:lpwstr>Cite Them Right 10th edition - Harvard</vt:lpwstr>
  </property>
  <property fmtid="{D5CDD505-2E9C-101B-9397-08002B2CF9AE}" pid="33" name="Mendeley Recent Style Id 7_1">
    <vt:lpwstr>http://www.zotero.org/styles/ieee</vt:lpwstr>
  </property>
  <property fmtid="{D5CDD505-2E9C-101B-9397-08002B2CF9AE}" pid="34" name="Mendeley Recent Style Name 7_1">
    <vt:lpwstr>IEEE</vt:lpwstr>
  </property>
  <property fmtid="{D5CDD505-2E9C-101B-9397-08002B2CF9AE}" pid="35" name="Mendeley Recent Style Id 8_1">
    <vt:lpwstr>http://www.zotero.org/styles/nature</vt:lpwstr>
  </property>
  <property fmtid="{D5CDD505-2E9C-101B-9397-08002B2CF9AE}" pid="36" name="Mendeley Recent Style Name 8_1">
    <vt:lpwstr>Nature</vt:lpwstr>
  </property>
  <property fmtid="{D5CDD505-2E9C-101B-9397-08002B2CF9AE}" pid="37" name="Mendeley Recent Style Id 9_1">
    <vt:lpwstr>http://www.zotero.org/styles/the-lancet-infectious-diseases</vt:lpwstr>
  </property>
  <property fmtid="{D5CDD505-2E9C-101B-9397-08002B2CF9AE}" pid="38" name="Mendeley Recent Style Name 9_1">
    <vt:lpwstr>The Lancet Infectious Diseases</vt:lpwstr>
  </property>
  <property fmtid="{D5CDD505-2E9C-101B-9397-08002B2CF9AE}" pid="39" name="Mendeley Document_1">
    <vt:lpwstr>True</vt:lpwstr>
  </property>
  <property fmtid="{D5CDD505-2E9C-101B-9397-08002B2CF9AE}" pid="40" name="Mendeley Unique User Id_1">
    <vt:lpwstr>c76d2eec-2164-3302-9c64-77e57206cda9</vt:lpwstr>
  </property>
  <property fmtid="{D5CDD505-2E9C-101B-9397-08002B2CF9AE}" pid="41" name="Mendeley Citation Style_1">
    <vt:lpwstr>http://www.zotero.org/styles/acs-nano</vt:lpwstr>
  </property>
</Properties>
</file>