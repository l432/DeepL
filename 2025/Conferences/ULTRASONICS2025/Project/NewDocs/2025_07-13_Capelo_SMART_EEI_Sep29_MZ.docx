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82C29" w:rsidRDefault="00F82C29">
      <w:pPr>
        <w:widowControl w:val="0"/>
        <w:pBdr>
          <w:top w:val="nil"/>
          <w:left w:val="nil"/>
          <w:bottom w:val="nil"/>
          <w:right w:val="nil"/>
          <w:between w:val="nil"/>
        </w:pBdr>
        <w:spacing w:line="276" w:lineRule="auto"/>
      </w:pPr>
    </w:p>
    <w:p w14:paraId="00000002" w14:textId="77777777" w:rsidR="00F82C29" w:rsidRDefault="00000000">
      <w:pPr>
        <w:pBdr>
          <w:top w:val="nil"/>
          <w:left w:val="nil"/>
          <w:bottom w:val="nil"/>
          <w:right w:val="nil"/>
          <w:between w:val="nil"/>
        </w:pBdr>
        <w:jc w:val="center"/>
        <w:rPr>
          <w:b/>
          <w:smallCaps/>
          <w:vertAlign w:val="superscript"/>
        </w:rPr>
      </w:pPr>
      <w:r>
        <w:rPr>
          <w:b/>
          <w:smallCaps/>
          <w:sz w:val="40"/>
          <w:szCs w:val="40"/>
        </w:rPr>
        <w:t xml:space="preserve">Scientific Methodologies for Advanced Research and Teaching through the Alliance of </w:t>
      </w:r>
      <w:proofErr w:type="gramStart"/>
      <w:r>
        <w:rPr>
          <w:b/>
          <w:smallCaps/>
          <w:sz w:val="40"/>
          <w:szCs w:val="40"/>
        </w:rPr>
        <w:t>Alliances  -</w:t>
      </w:r>
      <w:proofErr w:type="gramEnd"/>
      <w:r>
        <w:rPr>
          <w:b/>
          <w:smallCaps/>
          <w:sz w:val="40"/>
          <w:szCs w:val="40"/>
        </w:rPr>
        <w:t>SMART-A</w:t>
      </w:r>
      <w:r>
        <w:rPr>
          <w:b/>
          <w:smallCaps/>
          <w:sz w:val="40"/>
          <w:szCs w:val="40"/>
          <w:vertAlign w:val="superscript"/>
        </w:rPr>
        <w:t>2</w:t>
      </w:r>
    </w:p>
    <w:p w14:paraId="00000003" w14:textId="77777777" w:rsidR="00F82C29" w:rsidRDefault="00F82C29">
      <w:pPr>
        <w:pBdr>
          <w:top w:val="nil"/>
          <w:left w:val="nil"/>
          <w:bottom w:val="nil"/>
          <w:right w:val="nil"/>
          <w:between w:val="nil"/>
        </w:pBdr>
        <w:jc w:val="center"/>
        <w:rPr>
          <w:b/>
          <w:smallCaps/>
          <w:sz w:val="40"/>
          <w:szCs w:val="40"/>
        </w:rPr>
      </w:pPr>
    </w:p>
    <w:p w14:paraId="00000004" w14:textId="77777777" w:rsidR="00F82C29" w:rsidRDefault="00000000">
      <w:pPr>
        <w:jc w:val="both"/>
        <w:rPr>
          <w:b/>
        </w:rPr>
      </w:pPr>
      <w:r>
        <w:rPr>
          <w:b/>
        </w:rPr>
        <w:t>https://civis.eu/en/discover-civis/the-civis-alliance</w:t>
      </w:r>
    </w:p>
    <w:p w14:paraId="00000005" w14:textId="77777777" w:rsidR="00F82C29" w:rsidRDefault="00000000">
      <w:pPr>
        <w:jc w:val="both"/>
        <w:rPr>
          <w:b/>
        </w:rPr>
      </w:pPr>
      <w:r>
        <w:rPr>
          <w:b/>
        </w:rPr>
        <w:t>List of participants (1 page)</w:t>
      </w:r>
    </w:p>
    <w:p w14:paraId="00000006" w14:textId="77777777" w:rsidR="00F82C29" w:rsidRDefault="00F82C29">
      <w:pPr>
        <w:jc w:val="both"/>
        <w:rPr>
          <w:b/>
        </w:rPr>
      </w:pPr>
    </w:p>
    <w:tbl>
      <w:tblPr>
        <w:tblStyle w:val="afffffe"/>
        <w:tblW w:w="101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6240"/>
        <w:gridCol w:w="2265"/>
      </w:tblGrid>
      <w:tr w:rsidR="00F82C29" w14:paraId="5A0EADC6" w14:textId="77777777">
        <w:tc>
          <w:tcPr>
            <w:tcW w:w="1680" w:type="dxa"/>
          </w:tcPr>
          <w:p w14:paraId="00000007" w14:textId="77777777" w:rsidR="00F82C29" w:rsidRDefault="00000000">
            <w:pPr>
              <w:jc w:val="center"/>
              <w:rPr>
                <w:b/>
                <w:sz w:val="22"/>
                <w:szCs w:val="22"/>
              </w:rPr>
            </w:pPr>
            <w:r>
              <w:rPr>
                <w:b/>
                <w:sz w:val="22"/>
                <w:szCs w:val="22"/>
              </w:rPr>
              <w:t>Participant No.</w:t>
            </w:r>
          </w:p>
        </w:tc>
        <w:tc>
          <w:tcPr>
            <w:tcW w:w="6240" w:type="dxa"/>
          </w:tcPr>
          <w:p w14:paraId="00000008" w14:textId="77777777" w:rsidR="00F82C29" w:rsidRDefault="00000000">
            <w:pPr>
              <w:rPr>
                <w:b/>
                <w:sz w:val="22"/>
                <w:szCs w:val="22"/>
              </w:rPr>
            </w:pPr>
            <w:r>
              <w:rPr>
                <w:b/>
                <w:sz w:val="22"/>
                <w:szCs w:val="22"/>
              </w:rPr>
              <w:t>Participant organisation name</w:t>
            </w:r>
          </w:p>
        </w:tc>
        <w:tc>
          <w:tcPr>
            <w:tcW w:w="2265" w:type="dxa"/>
          </w:tcPr>
          <w:p w14:paraId="00000009" w14:textId="77777777" w:rsidR="00F82C29" w:rsidRDefault="00000000">
            <w:pPr>
              <w:jc w:val="center"/>
              <w:rPr>
                <w:b/>
                <w:sz w:val="22"/>
                <w:szCs w:val="22"/>
              </w:rPr>
            </w:pPr>
            <w:r>
              <w:rPr>
                <w:b/>
                <w:sz w:val="22"/>
                <w:szCs w:val="22"/>
              </w:rPr>
              <w:t>Country</w:t>
            </w:r>
          </w:p>
        </w:tc>
      </w:tr>
      <w:tr w:rsidR="00F82C29" w14:paraId="002D782C" w14:textId="77777777">
        <w:tc>
          <w:tcPr>
            <w:tcW w:w="1680" w:type="dxa"/>
          </w:tcPr>
          <w:p w14:paraId="0000000A" w14:textId="77777777" w:rsidR="00F82C29" w:rsidRDefault="00000000">
            <w:pPr>
              <w:jc w:val="center"/>
              <w:rPr>
                <w:b/>
                <w:sz w:val="22"/>
                <w:szCs w:val="22"/>
              </w:rPr>
            </w:pPr>
            <w:r>
              <w:rPr>
                <w:b/>
                <w:sz w:val="22"/>
                <w:szCs w:val="22"/>
              </w:rPr>
              <w:t>1</w:t>
            </w:r>
          </w:p>
          <w:p w14:paraId="0000000B" w14:textId="77777777" w:rsidR="00F82C29" w:rsidRDefault="00000000">
            <w:pPr>
              <w:jc w:val="center"/>
              <w:rPr>
                <w:b/>
                <w:sz w:val="22"/>
                <w:szCs w:val="22"/>
              </w:rPr>
            </w:pPr>
            <w:r>
              <w:rPr>
                <w:b/>
                <w:sz w:val="22"/>
                <w:szCs w:val="22"/>
              </w:rPr>
              <w:t>(Coordinator)</w:t>
            </w:r>
          </w:p>
        </w:tc>
        <w:tc>
          <w:tcPr>
            <w:tcW w:w="6240" w:type="dxa"/>
          </w:tcPr>
          <w:p w14:paraId="0000000C" w14:textId="77777777" w:rsidR="00F82C29" w:rsidRDefault="00000000">
            <w:pPr>
              <w:jc w:val="center"/>
              <w:rPr>
                <w:b/>
                <w:sz w:val="22"/>
                <w:szCs w:val="22"/>
              </w:rPr>
            </w:pPr>
            <w:r>
              <w:rPr>
                <w:sz w:val="20"/>
                <w:szCs w:val="20"/>
              </w:rPr>
              <w:t>NOVA UNIVERSITY OF LISBON-</w:t>
            </w:r>
            <w:r>
              <w:rPr>
                <w:b/>
                <w:sz w:val="20"/>
                <w:szCs w:val="20"/>
              </w:rPr>
              <w:t>NOVA</w:t>
            </w:r>
          </w:p>
        </w:tc>
        <w:tc>
          <w:tcPr>
            <w:tcW w:w="2265" w:type="dxa"/>
          </w:tcPr>
          <w:p w14:paraId="0000000D" w14:textId="77777777" w:rsidR="00F82C29" w:rsidRDefault="00000000">
            <w:pPr>
              <w:jc w:val="center"/>
              <w:rPr>
                <w:b/>
                <w:sz w:val="22"/>
                <w:szCs w:val="22"/>
              </w:rPr>
            </w:pPr>
            <w:r>
              <w:rPr>
                <w:sz w:val="20"/>
                <w:szCs w:val="20"/>
              </w:rPr>
              <w:t>PORTUGAL</w:t>
            </w:r>
          </w:p>
        </w:tc>
      </w:tr>
      <w:tr w:rsidR="00F82C29" w14:paraId="6B67F165" w14:textId="77777777">
        <w:tc>
          <w:tcPr>
            <w:tcW w:w="1680" w:type="dxa"/>
          </w:tcPr>
          <w:p w14:paraId="0000000E" w14:textId="77777777" w:rsidR="00F82C29" w:rsidRDefault="00000000">
            <w:pPr>
              <w:jc w:val="center"/>
              <w:rPr>
                <w:b/>
                <w:sz w:val="22"/>
                <w:szCs w:val="22"/>
              </w:rPr>
            </w:pPr>
            <w:r>
              <w:rPr>
                <w:b/>
                <w:sz w:val="22"/>
                <w:szCs w:val="22"/>
              </w:rPr>
              <w:t>2</w:t>
            </w:r>
          </w:p>
        </w:tc>
        <w:tc>
          <w:tcPr>
            <w:tcW w:w="6240" w:type="dxa"/>
          </w:tcPr>
          <w:p w14:paraId="0000000F" w14:textId="77777777" w:rsidR="00F82C29" w:rsidRDefault="00000000">
            <w:pPr>
              <w:jc w:val="center"/>
              <w:rPr>
                <w:b/>
                <w:sz w:val="22"/>
                <w:szCs w:val="22"/>
              </w:rPr>
            </w:pPr>
            <w:r>
              <w:rPr>
                <w:sz w:val="20"/>
                <w:szCs w:val="20"/>
              </w:rPr>
              <w:t>UNIVERSITY OF BOLOGNA-</w:t>
            </w:r>
            <w:proofErr w:type="spellStart"/>
            <w:r>
              <w:rPr>
                <w:b/>
                <w:sz w:val="20"/>
                <w:szCs w:val="20"/>
              </w:rPr>
              <w:t>UNIBO</w:t>
            </w:r>
            <w:proofErr w:type="spellEnd"/>
          </w:p>
        </w:tc>
        <w:tc>
          <w:tcPr>
            <w:tcW w:w="2265" w:type="dxa"/>
          </w:tcPr>
          <w:p w14:paraId="00000010" w14:textId="77777777" w:rsidR="00F82C29" w:rsidRDefault="00000000">
            <w:pPr>
              <w:tabs>
                <w:tab w:val="left" w:pos="1226"/>
              </w:tabs>
              <w:jc w:val="center"/>
              <w:rPr>
                <w:b/>
                <w:sz w:val="22"/>
                <w:szCs w:val="22"/>
              </w:rPr>
            </w:pPr>
            <w:r>
              <w:rPr>
                <w:sz w:val="20"/>
                <w:szCs w:val="20"/>
              </w:rPr>
              <w:t>ITALY</w:t>
            </w:r>
          </w:p>
        </w:tc>
      </w:tr>
      <w:tr w:rsidR="00F82C29" w14:paraId="0DA49F7D" w14:textId="77777777">
        <w:tc>
          <w:tcPr>
            <w:tcW w:w="1680" w:type="dxa"/>
          </w:tcPr>
          <w:p w14:paraId="00000011" w14:textId="77777777" w:rsidR="00F82C29" w:rsidRDefault="00000000">
            <w:pPr>
              <w:jc w:val="center"/>
              <w:rPr>
                <w:b/>
                <w:sz w:val="22"/>
                <w:szCs w:val="22"/>
              </w:rPr>
            </w:pPr>
            <w:r>
              <w:rPr>
                <w:b/>
                <w:sz w:val="22"/>
                <w:szCs w:val="22"/>
              </w:rPr>
              <w:t>3</w:t>
            </w:r>
          </w:p>
        </w:tc>
        <w:tc>
          <w:tcPr>
            <w:tcW w:w="6240" w:type="dxa"/>
          </w:tcPr>
          <w:p w14:paraId="00000012" w14:textId="77777777" w:rsidR="00F82C29" w:rsidRDefault="00000000">
            <w:pPr>
              <w:jc w:val="center"/>
              <w:rPr>
                <w:b/>
                <w:sz w:val="22"/>
                <w:szCs w:val="22"/>
              </w:rPr>
            </w:pPr>
            <w:r>
              <w:rPr>
                <w:sz w:val="20"/>
                <w:szCs w:val="20"/>
              </w:rPr>
              <w:t>THE HEBREW UNIVERSITY OF JERUSALEM-</w:t>
            </w:r>
            <w:r>
              <w:rPr>
                <w:b/>
                <w:sz w:val="20"/>
                <w:szCs w:val="20"/>
              </w:rPr>
              <w:t>HUJI</w:t>
            </w:r>
          </w:p>
        </w:tc>
        <w:tc>
          <w:tcPr>
            <w:tcW w:w="2265" w:type="dxa"/>
          </w:tcPr>
          <w:p w14:paraId="00000013" w14:textId="77777777" w:rsidR="00F82C29" w:rsidRDefault="00000000">
            <w:pPr>
              <w:jc w:val="center"/>
              <w:rPr>
                <w:b/>
                <w:sz w:val="22"/>
                <w:szCs w:val="22"/>
              </w:rPr>
            </w:pPr>
            <w:r>
              <w:rPr>
                <w:sz w:val="20"/>
                <w:szCs w:val="20"/>
              </w:rPr>
              <w:t>ISRAEL</w:t>
            </w:r>
          </w:p>
        </w:tc>
      </w:tr>
      <w:tr w:rsidR="00F82C29" w14:paraId="7F874091" w14:textId="77777777">
        <w:trPr>
          <w:trHeight w:val="641"/>
        </w:trPr>
        <w:tc>
          <w:tcPr>
            <w:tcW w:w="1680" w:type="dxa"/>
          </w:tcPr>
          <w:p w14:paraId="00000014" w14:textId="77777777" w:rsidR="00F82C29" w:rsidRDefault="00000000">
            <w:pPr>
              <w:jc w:val="center"/>
              <w:rPr>
                <w:b/>
                <w:sz w:val="22"/>
                <w:szCs w:val="22"/>
              </w:rPr>
            </w:pPr>
            <w:r>
              <w:rPr>
                <w:b/>
                <w:sz w:val="22"/>
                <w:szCs w:val="22"/>
              </w:rPr>
              <w:t>4</w:t>
            </w:r>
          </w:p>
        </w:tc>
        <w:tc>
          <w:tcPr>
            <w:tcW w:w="6240" w:type="dxa"/>
          </w:tcPr>
          <w:p w14:paraId="00000015" w14:textId="77777777" w:rsidR="00F82C29" w:rsidRDefault="00000000">
            <w:pPr>
              <w:tabs>
                <w:tab w:val="left" w:pos="1271"/>
              </w:tabs>
              <w:jc w:val="center"/>
              <w:rPr>
                <w:sz w:val="20"/>
                <w:szCs w:val="20"/>
              </w:rPr>
            </w:pPr>
            <w:r>
              <w:rPr>
                <w:sz w:val="20"/>
                <w:szCs w:val="20"/>
              </w:rPr>
              <w:t xml:space="preserve">STAB VIDA </w:t>
            </w:r>
            <w:proofErr w:type="spellStart"/>
            <w:r>
              <w:rPr>
                <w:sz w:val="20"/>
                <w:szCs w:val="20"/>
              </w:rPr>
              <w:t>INVESTIGAÇÃO</w:t>
            </w:r>
            <w:proofErr w:type="spellEnd"/>
            <w:r>
              <w:rPr>
                <w:sz w:val="20"/>
                <w:szCs w:val="20"/>
              </w:rPr>
              <w:t xml:space="preserve"> E </w:t>
            </w:r>
            <w:proofErr w:type="spellStart"/>
            <w:r>
              <w:rPr>
                <w:sz w:val="20"/>
                <w:szCs w:val="20"/>
              </w:rPr>
              <w:t>SERVICOS</w:t>
            </w:r>
            <w:proofErr w:type="spellEnd"/>
            <w:r>
              <w:rPr>
                <w:sz w:val="20"/>
                <w:szCs w:val="20"/>
              </w:rPr>
              <w:t xml:space="preserve"> EM</w:t>
            </w:r>
          </w:p>
          <w:p w14:paraId="00000016" w14:textId="77777777" w:rsidR="00F82C29" w:rsidRDefault="00000000">
            <w:pPr>
              <w:tabs>
                <w:tab w:val="left" w:pos="1271"/>
              </w:tabs>
              <w:jc w:val="center"/>
              <w:rPr>
                <w:b/>
                <w:sz w:val="20"/>
                <w:szCs w:val="20"/>
              </w:rPr>
            </w:pPr>
            <w:proofErr w:type="spellStart"/>
            <w:r>
              <w:rPr>
                <w:sz w:val="20"/>
                <w:szCs w:val="20"/>
              </w:rPr>
              <w:t>CIENCIAS</w:t>
            </w:r>
            <w:proofErr w:type="spellEnd"/>
            <w:r>
              <w:rPr>
                <w:sz w:val="20"/>
                <w:szCs w:val="20"/>
              </w:rPr>
              <w:t xml:space="preserve"> </w:t>
            </w:r>
            <w:proofErr w:type="spellStart"/>
            <w:r>
              <w:rPr>
                <w:sz w:val="20"/>
                <w:szCs w:val="20"/>
              </w:rPr>
              <w:t>BIOLOGICAS</w:t>
            </w:r>
            <w:proofErr w:type="spellEnd"/>
            <w:r>
              <w:rPr>
                <w:sz w:val="20"/>
                <w:szCs w:val="20"/>
              </w:rPr>
              <w:t xml:space="preserve"> </w:t>
            </w:r>
            <w:proofErr w:type="spellStart"/>
            <w:r>
              <w:rPr>
                <w:sz w:val="20"/>
                <w:szCs w:val="20"/>
              </w:rPr>
              <w:t>LDA-</w:t>
            </w:r>
            <w:r>
              <w:rPr>
                <w:b/>
                <w:sz w:val="20"/>
                <w:szCs w:val="20"/>
              </w:rPr>
              <w:t>STABV</w:t>
            </w:r>
            <w:proofErr w:type="spellEnd"/>
          </w:p>
        </w:tc>
        <w:tc>
          <w:tcPr>
            <w:tcW w:w="2265" w:type="dxa"/>
          </w:tcPr>
          <w:p w14:paraId="00000017" w14:textId="77777777" w:rsidR="00F82C29" w:rsidRDefault="00000000">
            <w:pPr>
              <w:jc w:val="center"/>
              <w:rPr>
                <w:sz w:val="22"/>
                <w:szCs w:val="22"/>
              </w:rPr>
            </w:pPr>
            <w:r>
              <w:rPr>
                <w:sz w:val="20"/>
                <w:szCs w:val="20"/>
              </w:rPr>
              <w:t>PORTUGAL</w:t>
            </w:r>
          </w:p>
        </w:tc>
      </w:tr>
      <w:tr w:rsidR="00F82C29" w14:paraId="02C509CB" w14:textId="77777777">
        <w:tc>
          <w:tcPr>
            <w:tcW w:w="1680" w:type="dxa"/>
          </w:tcPr>
          <w:p w14:paraId="00000018" w14:textId="77777777" w:rsidR="00F82C29" w:rsidRDefault="00000000">
            <w:pPr>
              <w:jc w:val="center"/>
              <w:rPr>
                <w:b/>
                <w:sz w:val="22"/>
                <w:szCs w:val="22"/>
              </w:rPr>
            </w:pPr>
            <w:r>
              <w:rPr>
                <w:b/>
                <w:sz w:val="22"/>
                <w:szCs w:val="22"/>
              </w:rPr>
              <w:t>5</w:t>
            </w:r>
          </w:p>
        </w:tc>
        <w:tc>
          <w:tcPr>
            <w:tcW w:w="6240" w:type="dxa"/>
          </w:tcPr>
          <w:p w14:paraId="00000019" w14:textId="77777777" w:rsidR="00F82C29" w:rsidRDefault="00000000">
            <w:pPr>
              <w:tabs>
                <w:tab w:val="left" w:pos="1271"/>
              </w:tabs>
              <w:jc w:val="center"/>
              <w:rPr>
                <w:b/>
                <w:sz w:val="20"/>
                <w:szCs w:val="20"/>
              </w:rPr>
            </w:pPr>
            <w:r>
              <w:rPr>
                <w:sz w:val="20"/>
                <w:szCs w:val="20"/>
              </w:rPr>
              <w:t xml:space="preserve">NATIONAL AND </w:t>
            </w:r>
            <w:proofErr w:type="spellStart"/>
            <w:r>
              <w:rPr>
                <w:sz w:val="20"/>
                <w:szCs w:val="20"/>
              </w:rPr>
              <w:t>KAPODISTRIAN</w:t>
            </w:r>
            <w:proofErr w:type="spellEnd"/>
            <w:r>
              <w:rPr>
                <w:sz w:val="20"/>
                <w:szCs w:val="20"/>
              </w:rPr>
              <w:t xml:space="preserve"> UNIVERSITY OF ATHENS-</w:t>
            </w:r>
            <w:proofErr w:type="spellStart"/>
            <w:r>
              <w:rPr>
                <w:b/>
                <w:sz w:val="20"/>
                <w:szCs w:val="20"/>
              </w:rPr>
              <w:t>UOA</w:t>
            </w:r>
            <w:proofErr w:type="spellEnd"/>
          </w:p>
        </w:tc>
        <w:tc>
          <w:tcPr>
            <w:tcW w:w="2265" w:type="dxa"/>
          </w:tcPr>
          <w:p w14:paraId="0000001A" w14:textId="77777777" w:rsidR="00F82C29" w:rsidRDefault="00000000">
            <w:pPr>
              <w:jc w:val="center"/>
              <w:rPr>
                <w:sz w:val="22"/>
                <w:szCs w:val="22"/>
              </w:rPr>
            </w:pPr>
            <w:r>
              <w:rPr>
                <w:sz w:val="20"/>
                <w:szCs w:val="20"/>
              </w:rPr>
              <w:t>GREECE</w:t>
            </w:r>
          </w:p>
        </w:tc>
      </w:tr>
      <w:tr w:rsidR="00F82C29" w14:paraId="5C1561D3" w14:textId="77777777">
        <w:tc>
          <w:tcPr>
            <w:tcW w:w="1680" w:type="dxa"/>
          </w:tcPr>
          <w:p w14:paraId="0000001B" w14:textId="77777777" w:rsidR="00F82C29" w:rsidRDefault="00000000">
            <w:pPr>
              <w:jc w:val="center"/>
              <w:rPr>
                <w:b/>
                <w:sz w:val="22"/>
                <w:szCs w:val="22"/>
              </w:rPr>
            </w:pPr>
            <w:r>
              <w:rPr>
                <w:b/>
                <w:sz w:val="22"/>
                <w:szCs w:val="22"/>
              </w:rPr>
              <w:t>6</w:t>
            </w:r>
          </w:p>
        </w:tc>
        <w:tc>
          <w:tcPr>
            <w:tcW w:w="6240" w:type="dxa"/>
          </w:tcPr>
          <w:p w14:paraId="0000001C" w14:textId="77777777" w:rsidR="00F82C29" w:rsidRDefault="00000000">
            <w:pPr>
              <w:tabs>
                <w:tab w:val="left" w:pos="1271"/>
              </w:tabs>
              <w:jc w:val="center"/>
              <w:rPr>
                <w:b/>
                <w:sz w:val="22"/>
                <w:szCs w:val="22"/>
              </w:rPr>
            </w:pPr>
            <w:r>
              <w:rPr>
                <w:sz w:val="20"/>
                <w:szCs w:val="20"/>
              </w:rPr>
              <w:t>EXELIXIS RESEARCH MANAGEMENT AND COMMUNICATION-</w:t>
            </w:r>
            <w:proofErr w:type="spellStart"/>
            <w:r>
              <w:rPr>
                <w:b/>
                <w:sz w:val="20"/>
                <w:szCs w:val="20"/>
              </w:rPr>
              <w:t>EXELISIS</w:t>
            </w:r>
            <w:proofErr w:type="spellEnd"/>
          </w:p>
        </w:tc>
        <w:tc>
          <w:tcPr>
            <w:tcW w:w="2265" w:type="dxa"/>
          </w:tcPr>
          <w:p w14:paraId="0000001D" w14:textId="77777777" w:rsidR="00F82C29" w:rsidRDefault="00000000">
            <w:pPr>
              <w:jc w:val="center"/>
              <w:rPr>
                <w:b/>
                <w:sz w:val="22"/>
                <w:szCs w:val="22"/>
              </w:rPr>
            </w:pPr>
            <w:r>
              <w:rPr>
                <w:sz w:val="20"/>
                <w:szCs w:val="20"/>
              </w:rPr>
              <w:t>GREECE</w:t>
            </w:r>
          </w:p>
        </w:tc>
      </w:tr>
      <w:tr w:rsidR="00F82C29" w14:paraId="3B56B485" w14:textId="77777777">
        <w:tc>
          <w:tcPr>
            <w:tcW w:w="1680" w:type="dxa"/>
          </w:tcPr>
          <w:p w14:paraId="0000001E" w14:textId="77777777" w:rsidR="00F82C29" w:rsidRDefault="00000000">
            <w:pPr>
              <w:jc w:val="center"/>
              <w:rPr>
                <w:b/>
                <w:sz w:val="22"/>
                <w:szCs w:val="22"/>
              </w:rPr>
            </w:pPr>
            <w:r>
              <w:rPr>
                <w:b/>
                <w:sz w:val="22"/>
                <w:szCs w:val="22"/>
              </w:rPr>
              <w:t>7</w:t>
            </w:r>
          </w:p>
        </w:tc>
        <w:tc>
          <w:tcPr>
            <w:tcW w:w="6240" w:type="dxa"/>
          </w:tcPr>
          <w:p w14:paraId="0000001F" w14:textId="77777777" w:rsidR="00F82C29" w:rsidRDefault="00000000">
            <w:pPr>
              <w:tabs>
                <w:tab w:val="left" w:pos="2803"/>
              </w:tabs>
              <w:jc w:val="center"/>
              <w:rPr>
                <w:b/>
                <w:sz w:val="22"/>
                <w:szCs w:val="22"/>
              </w:rPr>
            </w:pPr>
            <w:r>
              <w:rPr>
                <w:sz w:val="20"/>
                <w:szCs w:val="20"/>
              </w:rPr>
              <w:t>UNIVERSITY OF CAMPINAS-</w:t>
            </w:r>
            <w:proofErr w:type="spellStart"/>
            <w:r>
              <w:rPr>
                <w:b/>
                <w:sz w:val="20"/>
                <w:szCs w:val="20"/>
              </w:rPr>
              <w:t>UNICAMP</w:t>
            </w:r>
            <w:proofErr w:type="spellEnd"/>
          </w:p>
        </w:tc>
        <w:tc>
          <w:tcPr>
            <w:tcW w:w="2265" w:type="dxa"/>
          </w:tcPr>
          <w:p w14:paraId="00000020" w14:textId="77777777" w:rsidR="00F82C29" w:rsidRDefault="00000000">
            <w:pPr>
              <w:jc w:val="center"/>
              <w:rPr>
                <w:b/>
                <w:sz w:val="22"/>
                <w:szCs w:val="22"/>
              </w:rPr>
            </w:pPr>
            <w:r>
              <w:rPr>
                <w:sz w:val="20"/>
                <w:szCs w:val="20"/>
              </w:rPr>
              <w:t>BRASIL</w:t>
            </w:r>
          </w:p>
        </w:tc>
      </w:tr>
      <w:tr w:rsidR="00F82C29" w14:paraId="08582D22" w14:textId="77777777">
        <w:tc>
          <w:tcPr>
            <w:tcW w:w="1680" w:type="dxa"/>
          </w:tcPr>
          <w:p w14:paraId="00000021" w14:textId="77777777" w:rsidR="00F82C29" w:rsidRDefault="00000000">
            <w:pPr>
              <w:jc w:val="center"/>
              <w:rPr>
                <w:b/>
                <w:sz w:val="22"/>
                <w:szCs w:val="22"/>
              </w:rPr>
            </w:pPr>
            <w:r>
              <w:rPr>
                <w:b/>
                <w:sz w:val="22"/>
                <w:szCs w:val="22"/>
              </w:rPr>
              <w:t>8</w:t>
            </w:r>
          </w:p>
        </w:tc>
        <w:tc>
          <w:tcPr>
            <w:tcW w:w="6240" w:type="dxa"/>
          </w:tcPr>
          <w:p w14:paraId="00000022" w14:textId="77777777" w:rsidR="00F82C29" w:rsidRDefault="00000000">
            <w:pPr>
              <w:tabs>
                <w:tab w:val="left" w:pos="2589"/>
              </w:tabs>
              <w:jc w:val="center"/>
              <w:rPr>
                <w:b/>
                <w:sz w:val="22"/>
                <w:szCs w:val="22"/>
              </w:rPr>
            </w:pPr>
            <w:proofErr w:type="spellStart"/>
            <w:r>
              <w:rPr>
                <w:b/>
                <w:sz w:val="20"/>
                <w:szCs w:val="20"/>
              </w:rPr>
              <w:t>YAGHMA</w:t>
            </w:r>
            <w:proofErr w:type="spellEnd"/>
          </w:p>
        </w:tc>
        <w:tc>
          <w:tcPr>
            <w:tcW w:w="2265" w:type="dxa"/>
          </w:tcPr>
          <w:p w14:paraId="00000023" w14:textId="77777777" w:rsidR="00F82C29" w:rsidRDefault="00000000">
            <w:pPr>
              <w:jc w:val="center"/>
              <w:rPr>
                <w:b/>
                <w:sz w:val="22"/>
                <w:szCs w:val="22"/>
              </w:rPr>
            </w:pPr>
            <w:r>
              <w:rPr>
                <w:sz w:val="20"/>
                <w:szCs w:val="20"/>
              </w:rPr>
              <w:t>NETHERLANDS</w:t>
            </w:r>
          </w:p>
        </w:tc>
      </w:tr>
      <w:tr w:rsidR="00F82C29" w14:paraId="39C82A86" w14:textId="77777777">
        <w:tc>
          <w:tcPr>
            <w:tcW w:w="1680" w:type="dxa"/>
          </w:tcPr>
          <w:p w14:paraId="00000024" w14:textId="77777777" w:rsidR="00F82C29" w:rsidRDefault="00000000">
            <w:pPr>
              <w:jc w:val="center"/>
              <w:rPr>
                <w:b/>
                <w:sz w:val="22"/>
                <w:szCs w:val="22"/>
              </w:rPr>
            </w:pPr>
            <w:r>
              <w:rPr>
                <w:b/>
                <w:sz w:val="22"/>
                <w:szCs w:val="22"/>
              </w:rPr>
              <w:t>9</w:t>
            </w:r>
          </w:p>
        </w:tc>
        <w:tc>
          <w:tcPr>
            <w:tcW w:w="6240" w:type="dxa"/>
          </w:tcPr>
          <w:p w14:paraId="00000025" w14:textId="77777777" w:rsidR="00F82C29" w:rsidRDefault="00000000">
            <w:pPr>
              <w:tabs>
                <w:tab w:val="left" w:pos="2589"/>
              </w:tabs>
              <w:jc w:val="center"/>
              <w:rPr>
                <w:b/>
                <w:sz w:val="20"/>
                <w:szCs w:val="20"/>
              </w:rPr>
            </w:pPr>
            <w:r>
              <w:rPr>
                <w:sz w:val="20"/>
                <w:szCs w:val="20"/>
              </w:rPr>
              <w:t>UNIVERSITY OF PERNAMBUCO-</w:t>
            </w:r>
            <w:r>
              <w:rPr>
                <w:b/>
                <w:sz w:val="20"/>
                <w:szCs w:val="20"/>
              </w:rPr>
              <w:t>UPE</w:t>
            </w:r>
          </w:p>
        </w:tc>
        <w:tc>
          <w:tcPr>
            <w:tcW w:w="2265" w:type="dxa"/>
          </w:tcPr>
          <w:p w14:paraId="00000026" w14:textId="77777777" w:rsidR="00F82C29" w:rsidRDefault="00000000">
            <w:pPr>
              <w:jc w:val="center"/>
              <w:rPr>
                <w:sz w:val="20"/>
                <w:szCs w:val="20"/>
              </w:rPr>
            </w:pPr>
            <w:r>
              <w:rPr>
                <w:sz w:val="20"/>
                <w:szCs w:val="20"/>
              </w:rPr>
              <w:t>BRASIL</w:t>
            </w:r>
          </w:p>
        </w:tc>
      </w:tr>
      <w:tr w:rsidR="00F82C29" w14:paraId="4F1420DC" w14:textId="77777777">
        <w:tc>
          <w:tcPr>
            <w:tcW w:w="1680" w:type="dxa"/>
          </w:tcPr>
          <w:p w14:paraId="00000027" w14:textId="77777777" w:rsidR="00F82C29" w:rsidRDefault="00000000">
            <w:pPr>
              <w:jc w:val="center"/>
              <w:rPr>
                <w:b/>
                <w:sz w:val="22"/>
                <w:szCs w:val="22"/>
              </w:rPr>
            </w:pPr>
            <w:r>
              <w:rPr>
                <w:b/>
                <w:sz w:val="22"/>
                <w:szCs w:val="22"/>
              </w:rPr>
              <w:t>10</w:t>
            </w:r>
          </w:p>
        </w:tc>
        <w:tc>
          <w:tcPr>
            <w:tcW w:w="6240" w:type="dxa"/>
          </w:tcPr>
          <w:p w14:paraId="00000028" w14:textId="7EB7F93F" w:rsidR="00F82C29" w:rsidRDefault="00000000">
            <w:pPr>
              <w:pBdr>
                <w:top w:val="nil"/>
                <w:left w:val="nil"/>
                <w:bottom w:val="nil"/>
                <w:right w:val="nil"/>
                <w:between w:val="nil"/>
              </w:pBdr>
              <w:tabs>
                <w:tab w:val="left" w:pos="2589"/>
              </w:tabs>
              <w:jc w:val="center"/>
              <w:rPr>
                <w:b/>
                <w:sz w:val="22"/>
                <w:szCs w:val="22"/>
              </w:rPr>
            </w:pPr>
            <w:r>
              <w:rPr>
                <w:sz w:val="22"/>
                <w:szCs w:val="22"/>
              </w:rPr>
              <w:t>TARAS SHEVCHENKO NATIONAL UNIVERSITY OF K</w:t>
            </w:r>
            <w:r w:rsidR="000C6FFA">
              <w:rPr>
                <w:sz w:val="22"/>
                <w:szCs w:val="22"/>
              </w:rPr>
              <w:t>YIV</w:t>
            </w:r>
            <w:r>
              <w:rPr>
                <w:sz w:val="22"/>
                <w:szCs w:val="22"/>
              </w:rPr>
              <w:t>-</w:t>
            </w:r>
            <w:proofErr w:type="spellStart"/>
            <w:r w:rsidR="000C6FFA" w:rsidRPr="000C6FFA">
              <w:rPr>
                <w:b/>
                <w:bCs/>
                <w:sz w:val="22"/>
                <w:szCs w:val="22"/>
              </w:rPr>
              <w:t>TSNUK</w:t>
            </w:r>
            <w:proofErr w:type="spellEnd"/>
          </w:p>
        </w:tc>
        <w:tc>
          <w:tcPr>
            <w:tcW w:w="2265" w:type="dxa"/>
          </w:tcPr>
          <w:p w14:paraId="00000029" w14:textId="77777777" w:rsidR="00F82C29" w:rsidRDefault="00000000">
            <w:pPr>
              <w:tabs>
                <w:tab w:val="left" w:pos="2589"/>
              </w:tabs>
              <w:jc w:val="center"/>
              <w:rPr>
                <w:sz w:val="22"/>
                <w:szCs w:val="22"/>
              </w:rPr>
            </w:pPr>
            <w:r>
              <w:rPr>
                <w:sz w:val="22"/>
                <w:szCs w:val="22"/>
              </w:rPr>
              <w:t>UKRAINE</w:t>
            </w:r>
          </w:p>
        </w:tc>
      </w:tr>
      <w:tr w:rsidR="00F82C29" w14:paraId="523D6B04" w14:textId="77777777">
        <w:tc>
          <w:tcPr>
            <w:tcW w:w="1680" w:type="dxa"/>
          </w:tcPr>
          <w:p w14:paraId="0000002A" w14:textId="77777777" w:rsidR="00F82C29" w:rsidRDefault="00000000">
            <w:pPr>
              <w:jc w:val="center"/>
              <w:rPr>
                <w:b/>
                <w:sz w:val="22"/>
                <w:szCs w:val="22"/>
              </w:rPr>
            </w:pPr>
            <w:r>
              <w:rPr>
                <w:b/>
                <w:sz w:val="22"/>
                <w:szCs w:val="22"/>
              </w:rPr>
              <w:t>11</w:t>
            </w:r>
          </w:p>
        </w:tc>
        <w:tc>
          <w:tcPr>
            <w:tcW w:w="6240" w:type="dxa"/>
          </w:tcPr>
          <w:p w14:paraId="0000002B" w14:textId="77777777" w:rsidR="00F82C29" w:rsidRDefault="00000000">
            <w:pPr>
              <w:tabs>
                <w:tab w:val="left" w:pos="2589"/>
              </w:tabs>
              <w:jc w:val="center"/>
              <w:rPr>
                <w:b/>
                <w:sz w:val="20"/>
                <w:szCs w:val="20"/>
              </w:rPr>
            </w:pPr>
            <w:r>
              <w:rPr>
                <w:sz w:val="20"/>
                <w:szCs w:val="20"/>
              </w:rPr>
              <w:t>UNIVERSITY OF HUELVA-</w:t>
            </w:r>
            <w:proofErr w:type="spellStart"/>
            <w:r>
              <w:rPr>
                <w:b/>
                <w:sz w:val="20"/>
                <w:szCs w:val="20"/>
              </w:rPr>
              <w:t>UHU</w:t>
            </w:r>
            <w:proofErr w:type="spellEnd"/>
          </w:p>
        </w:tc>
        <w:tc>
          <w:tcPr>
            <w:tcW w:w="2265" w:type="dxa"/>
          </w:tcPr>
          <w:p w14:paraId="0000002C" w14:textId="77777777" w:rsidR="00F82C29" w:rsidRDefault="00000000">
            <w:pPr>
              <w:jc w:val="center"/>
              <w:rPr>
                <w:sz w:val="20"/>
                <w:szCs w:val="20"/>
              </w:rPr>
            </w:pPr>
            <w:r>
              <w:rPr>
                <w:sz w:val="20"/>
                <w:szCs w:val="20"/>
              </w:rPr>
              <w:t>SPAIN</w:t>
            </w:r>
          </w:p>
        </w:tc>
      </w:tr>
      <w:tr w:rsidR="00F82C29" w14:paraId="193F6327" w14:textId="77777777">
        <w:tc>
          <w:tcPr>
            <w:tcW w:w="1680" w:type="dxa"/>
          </w:tcPr>
          <w:p w14:paraId="0000002D" w14:textId="77777777" w:rsidR="00F82C29" w:rsidRDefault="00F82C29">
            <w:pPr>
              <w:jc w:val="center"/>
              <w:rPr>
                <w:b/>
              </w:rPr>
            </w:pPr>
          </w:p>
        </w:tc>
        <w:tc>
          <w:tcPr>
            <w:tcW w:w="6240" w:type="dxa"/>
          </w:tcPr>
          <w:p w14:paraId="0000002E" w14:textId="77777777" w:rsidR="00F82C29" w:rsidRDefault="00F82C29">
            <w:pPr>
              <w:tabs>
                <w:tab w:val="left" w:pos="2589"/>
              </w:tabs>
              <w:jc w:val="center"/>
              <w:rPr>
                <w:sz w:val="22"/>
                <w:szCs w:val="22"/>
              </w:rPr>
            </w:pPr>
          </w:p>
        </w:tc>
        <w:tc>
          <w:tcPr>
            <w:tcW w:w="2265" w:type="dxa"/>
          </w:tcPr>
          <w:p w14:paraId="0000002F" w14:textId="77777777" w:rsidR="00F82C29" w:rsidRDefault="00F82C29">
            <w:pPr>
              <w:jc w:val="center"/>
              <w:rPr>
                <w:sz w:val="22"/>
                <w:szCs w:val="22"/>
              </w:rPr>
            </w:pPr>
          </w:p>
        </w:tc>
      </w:tr>
      <w:tr w:rsidR="00F82C29" w14:paraId="2FCB9BD2" w14:textId="77777777">
        <w:tc>
          <w:tcPr>
            <w:tcW w:w="1680" w:type="dxa"/>
          </w:tcPr>
          <w:p w14:paraId="00000030" w14:textId="77777777" w:rsidR="00F82C29" w:rsidRDefault="00F82C29">
            <w:pPr>
              <w:jc w:val="center"/>
              <w:rPr>
                <w:b/>
              </w:rPr>
            </w:pPr>
          </w:p>
        </w:tc>
        <w:tc>
          <w:tcPr>
            <w:tcW w:w="6240" w:type="dxa"/>
          </w:tcPr>
          <w:p w14:paraId="00000031" w14:textId="77777777" w:rsidR="00F82C29" w:rsidRDefault="00F82C29">
            <w:pPr>
              <w:tabs>
                <w:tab w:val="left" w:pos="2589"/>
              </w:tabs>
              <w:jc w:val="center"/>
              <w:rPr>
                <w:sz w:val="22"/>
                <w:szCs w:val="22"/>
              </w:rPr>
            </w:pPr>
          </w:p>
        </w:tc>
        <w:tc>
          <w:tcPr>
            <w:tcW w:w="2265" w:type="dxa"/>
          </w:tcPr>
          <w:p w14:paraId="00000032" w14:textId="77777777" w:rsidR="00F82C29" w:rsidRDefault="00F82C29">
            <w:pPr>
              <w:jc w:val="center"/>
              <w:rPr>
                <w:sz w:val="22"/>
                <w:szCs w:val="22"/>
              </w:rPr>
            </w:pPr>
          </w:p>
        </w:tc>
      </w:tr>
      <w:tr w:rsidR="00F82C29" w14:paraId="31259A29" w14:textId="77777777">
        <w:tc>
          <w:tcPr>
            <w:tcW w:w="1680" w:type="dxa"/>
          </w:tcPr>
          <w:p w14:paraId="00000033" w14:textId="77777777" w:rsidR="00F82C29" w:rsidRDefault="00F82C29">
            <w:pPr>
              <w:jc w:val="center"/>
              <w:rPr>
                <w:b/>
              </w:rPr>
            </w:pPr>
          </w:p>
        </w:tc>
        <w:tc>
          <w:tcPr>
            <w:tcW w:w="6240" w:type="dxa"/>
          </w:tcPr>
          <w:p w14:paraId="00000034" w14:textId="77777777" w:rsidR="00F82C29" w:rsidRDefault="00F82C29">
            <w:pPr>
              <w:tabs>
                <w:tab w:val="left" w:pos="2589"/>
              </w:tabs>
              <w:jc w:val="center"/>
              <w:rPr>
                <w:sz w:val="22"/>
                <w:szCs w:val="22"/>
              </w:rPr>
            </w:pPr>
          </w:p>
        </w:tc>
        <w:tc>
          <w:tcPr>
            <w:tcW w:w="2265" w:type="dxa"/>
          </w:tcPr>
          <w:p w14:paraId="00000035" w14:textId="77777777" w:rsidR="00F82C29" w:rsidRDefault="00F82C29">
            <w:pPr>
              <w:jc w:val="center"/>
              <w:rPr>
                <w:sz w:val="22"/>
                <w:szCs w:val="22"/>
              </w:rPr>
            </w:pPr>
          </w:p>
        </w:tc>
      </w:tr>
      <w:tr w:rsidR="00F82C29" w14:paraId="0A97ECB1" w14:textId="77777777">
        <w:tc>
          <w:tcPr>
            <w:tcW w:w="1680" w:type="dxa"/>
          </w:tcPr>
          <w:p w14:paraId="00000036" w14:textId="77777777" w:rsidR="00F82C29" w:rsidRDefault="00F82C29">
            <w:pPr>
              <w:jc w:val="center"/>
              <w:rPr>
                <w:b/>
              </w:rPr>
            </w:pPr>
          </w:p>
        </w:tc>
        <w:tc>
          <w:tcPr>
            <w:tcW w:w="6240" w:type="dxa"/>
          </w:tcPr>
          <w:p w14:paraId="00000037" w14:textId="77777777" w:rsidR="00F82C29" w:rsidRDefault="00F82C29">
            <w:pPr>
              <w:tabs>
                <w:tab w:val="left" w:pos="2589"/>
              </w:tabs>
              <w:jc w:val="center"/>
              <w:rPr>
                <w:sz w:val="22"/>
                <w:szCs w:val="22"/>
              </w:rPr>
            </w:pPr>
          </w:p>
        </w:tc>
        <w:tc>
          <w:tcPr>
            <w:tcW w:w="2265" w:type="dxa"/>
          </w:tcPr>
          <w:p w14:paraId="00000038" w14:textId="77777777" w:rsidR="00F82C29" w:rsidRDefault="00F82C29">
            <w:pPr>
              <w:jc w:val="center"/>
              <w:rPr>
                <w:sz w:val="22"/>
                <w:szCs w:val="22"/>
              </w:rPr>
            </w:pPr>
          </w:p>
        </w:tc>
      </w:tr>
      <w:tr w:rsidR="00F82C29" w14:paraId="015FF4F5" w14:textId="77777777">
        <w:tc>
          <w:tcPr>
            <w:tcW w:w="1680" w:type="dxa"/>
          </w:tcPr>
          <w:p w14:paraId="00000039" w14:textId="77777777" w:rsidR="00F82C29" w:rsidRDefault="00F82C29">
            <w:pPr>
              <w:jc w:val="center"/>
              <w:rPr>
                <w:b/>
              </w:rPr>
            </w:pPr>
          </w:p>
        </w:tc>
        <w:tc>
          <w:tcPr>
            <w:tcW w:w="6240" w:type="dxa"/>
          </w:tcPr>
          <w:p w14:paraId="0000003A" w14:textId="77777777" w:rsidR="00F82C29" w:rsidRDefault="00F82C29">
            <w:pPr>
              <w:tabs>
                <w:tab w:val="left" w:pos="2589"/>
              </w:tabs>
              <w:jc w:val="center"/>
              <w:rPr>
                <w:sz w:val="22"/>
                <w:szCs w:val="22"/>
              </w:rPr>
            </w:pPr>
          </w:p>
        </w:tc>
        <w:tc>
          <w:tcPr>
            <w:tcW w:w="2265" w:type="dxa"/>
          </w:tcPr>
          <w:p w14:paraId="0000003B" w14:textId="77777777" w:rsidR="00F82C29" w:rsidRDefault="00F82C29">
            <w:pPr>
              <w:jc w:val="center"/>
              <w:rPr>
                <w:sz w:val="22"/>
                <w:szCs w:val="22"/>
              </w:rPr>
            </w:pPr>
          </w:p>
        </w:tc>
      </w:tr>
      <w:tr w:rsidR="00F82C29" w14:paraId="59450663" w14:textId="77777777">
        <w:tc>
          <w:tcPr>
            <w:tcW w:w="1680" w:type="dxa"/>
          </w:tcPr>
          <w:p w14:paraId="0000003C" w14:textId="77777777" w:rsidR="00F82C29" w:rsidRDefault="00F82C29">
            <w:pPr>
              <w:jc w:val="center"/>
              <w:rPr>
                <w:b/>
              </w:rPr>
            </w:pPr>
          </w:p>
        </w:tc>
        <w:tc>
          <w:tcPr>
            <w:tcW w:w="6240" w:type="dxa"/>
          </w:tcPr>
          <w:p w14:paraId="0000003D" w14:textId="77777777" w:rsidR="00F82C29" w:rsidRDefault="00F82C29">
            <w:pPr>
              <w:tabs>
                <w:tab w:val="left" w:pos="2589"/>
              </w:tabs>
              <w:jc w:val="center"/>
              <w:rPr>
                <w:sz w:val="22"/>
                <w:szCs w:val="22"/>
              </w:rPr>
            </w:pPr>
          </w:p>
        </w:tc>
        <w:tc>
          <w:tcPr>
            <w:tcW w:w="2265" w:type="dxa"/>
          </w:tcPr>
          <w:p w14:paraId="0000003E" w14:textId="77777777" w:rsidR="00F82C29" w:rsidRDefault="00F82C29">
            <w:pPr>
              <w:jc w:val="center"/>
              <w:rPr>
                <w:sz w:val="22"/>
                <w:szCs w:val="22"/>
              </w:rPr>
            </w:pPr>
          </w:p>
        </w:tc>
      </w:tr>
    </w:tbl>
    <w:p w14:paraId="0000003F" w14:textId="77777777" w:rsidR="00F82C29" w:rsidRDefault="00F82C29">
      <w:pPr>
        <w:spacing w:after="120"/>
        <w:rPr>
          <w:b/>
        </w:rPr>
      </w:pPr>
      <w:bookmarkStart w:id="0" w:name="_heading=h.gjdgxs" w:colFirst="0" w:colLast="0"/>
      <w:bookmarkEnd w:id="0"/>
    </w:p>
    <w:p w14:paraId="00000040" w14:textId="77777777" w:rsidR="00F82C29" w:rsidRDefault="00000000">
      <w:pPr>
        <w:spacing w:after="120"/>
        <w:rPr>
          <w:b/>
        </w:rPr>
      </w:pPr>
      <w:r>
        <w:rPr>
          <w:b/>
        </w:rPr>
        <w:t xml:space="preserve">Page limit: </w:t>
      </w:r>
      <w:r>
        <w:rPr>
          <w:b/>
          <w:highlight w:val="yellow"/>
        </w:rPr>
        <w:t>30</w:t>
      </w:r>
      <w:r>
        <w:rPr>
          <w:b/>
        </w:rPr>
        <w:t xml:space="preserve"> pages</w:t>
      </w:r>
    </w:p>
    <w:p w14:paraId="00000041" w14:textId="77777777" w:rsidR="00F82C29" w:rsidRDefault="00F82C29">
      <w:pPr>
        <w:spacing w:after="120"/>
        <w:rPr>
          <w:b/>
          <w:sz w:val="36"/>
          <w:szCs w:val="36"/>
          <w:u w:val="single"/>
        </w:rPr>
      </w:pPr>
    </w:p>
    <w:p w14:paraId="00000042" w14:textId="77777777" w:rsidR="00F82C29" w:rsidRDefault="00F82C29">
      <w:pPr>
        <w:spacing w:after="120"/>
        <w:rPr>
          <w:b/>
        </w:rPr>
      </w:pPr>
    </w:p>
    <w:p w14:paraId="00000043" w14:textId="77777777" w:rsidR="00F82C29" w:rsidRDefault="00F82C29">
      <w:pPr>
        <w:spacing w:after="120"/>
        <w:rPr>
          <w:b/>
        </w:rPr>
      </w:pPr>
    </w:p>
    <w:p w14:paraId="00000044" w14:textId="77777777" w:rsidR="00F82C29" w:rsidRDefault="00F82C29">
      <w:pPr>
        <w:spacing w:after="120"/>
        <w:rPr>
          <w:b/>
        </w:rPr>
      </w:pPr>
    </w:p>
    <w:p w14:paraId="00000045" w14:textId="77777777" w:rsidR="00F82C29" w:rsidRDefault="00F82C29">
      <w:pPr>
        <w:spacing w:after="120"/>
        <w:rPr>
          <w:b/>
        </w:rPr>
      </w:pPr>
    </w:p>
    <w:p w14:paraId="00000046" w14:textId="77777777" w:rsidR="00F82C29" w:rsidRDefault="00F82C29">
      <w:pPr>
        <w:spacing w:after="120"/>
        <w:rPr>
          <w:b/>
        </w:rPr>
      </w:pPr>
    </w:p>
    <w:p w14:paraId="00000047" w14:textId="77777777" w:rsidR="00F82C29" w:rsidRDefault="00F82C29">
      <w:pPr>
        <w:spacing w:after="120"/>
        <w:rPr>
          <w:b/>
        </w:rPr>
      </w:pPr>
    </w:p>
    <w:p w14:paraId="00000048" w14:textId="77777777" w:rsidR="00F82C29" w:rsidRDefault="00F82C29">
      <w:pPr>
        <w:spacing w:after="120"/>
        <w:rPr>
          <w:b/>
        </w:rPr>
      </w:pPr>
    </w:p>
    <w:p w14:paraId="00000049" w14:textId="77777777" w:rsidR="00F82C29" w:rsidRDefault="00F82C29">
      <w:pPr>
        <w:spacing w:after="120"/>
        <w:rPr>
          <w:b/>
        </w:rPr>
      </w:pPr>
    </w:p>
    <w:p w14:paraId="0000004A" w14:textId="77777777" w:rsidR="00F82C29" w:rsidRDefault="00F82C29">
      <w:pPr>
        <w:spacing w:after="120"/>
        <w:rPr>
          <w:b/>
        </w:rPr>
      </w:pPr>
    </w:p>
    <w:p w14:paraId="0000004B" w14:textId="77777777" w:rsidR="00F82C29" w:rsidRDefault="00F82C29">
      <w:pPr>
        <w:spacing w:after="120"/>
        <w:rPr>
          <w:b/>
        </w:rPr>
      </w:pPr>
    </w:p>
    <w:p w14:paraId="0000004C" w14:textId="77777777" w:rsidR="00F82C29" w:rsidRDefault="00F82C29">
      <w:pPr>
        <w:spacing w:after="120"/>
        <w:rPr>
          <w:b/>
        </w:rPr>
      </w:pPr>
    </w:p>
    <w:p w14:paraId="0000004D" w14:textId="77777777" w:rsidR="00F82C29" w:rsidRDefault="00F82C29">
      <w:pPr>
        <w:spacing w:after="120"/>
        <w:rPr>
          <w:b/>
        </w:rPr>
      </w:pPr>
    </w:p>
    <w:p w14:paraId="0000004E" w14:textId="77777777" w:rsidR="00F82C29" w:rsidRDefault="00F82C29">
      <w:pPr>
        <w:spacing w:after="120"/>
        <w:rPr>
          <w:b/>
        </w:rPr>
      </w:pPr>
    </w:p>
    <w:p w14:paraId="0000004F" w14:textId="77777777" w:rsidR="00F82C29" w:rsidRDefault="00F82C29">
      <w:pPr>
        <w:spacing w:before="60" w:after="20"/>
        <w:jc w:val="both"/>
        <w:rPr>
          <w:b/>
          <w:sz w:val="22"/>
          <w:szCs w:val="22"/>
        </w:rPr>
      </w:pPr>
    </w:p>
    <w:p w14:paraId="00000050" w14:textId="77777777" w:rsidR="00F82C29" w:rsidRDefault="00000000">
      <w:pPr>
        <w:widowControl w:val="0"/>
        <w:pBdr>
          <w:top w:val="nil"/>
          <w:left w:val="nil"/>
          <w:bottom w:val="nil"/>
          <w:right w:val="nil"/>
          <w:between w:val="nil"/>
        </w:pBdr>
        <w:shd w:val="clear" w:color="auto" w:fill="2E75B5"/>
        <w:rPr>
          <w:b/>
          <w:color w:val="FFFFFF"/>
          <w:sz w:val="22"/>
          <w:szCs w:val="22"/>
        </w:rPr>
      </w:pPr>
      <w:r>
        <w:rPr>
          <w:b/>
          <w:color w:val="FFFFFF"/>
          <w:sz w:val="22"/>
          <w:szCs w:val="22"/>
        </w:rPr>
        <w:t xml:space="preserve">1.  Excellence </w:t>
      </w:r>
      <w:r>
        <w:rPr>
          <w:color w:val="A6A6A6"/>
          <w:sz w:val="18"/>
          <w:szCs w:val="18"/>
        </w:rPr>
        <w:t>#@REL-EVA-RE@#</w:t>
      </w:r>
    </w:p>
    <w:p w14:paraId="00000051" w14:textId="77777777" w:rsidR="00F82C29" w:rsidRDefault="00F82C29">
      <w:pPr>
        <w:spacing w:before="60" w:after="20"/>
        <w:jc w:val="both"/>
        <w:rPr>
          <w:sz w:val="22"/>
          <w:szCs w:val="22"/>
        </w:rPr>
      </w:pPr>
    </w:p>
    <w:p w14:paraId="00000052" w14:textId="77777777" w:rsidR="00F82C29" w:rsidRDefault="00000000">
      <w:pPr>
        <w:widowControl w:val="0"/>
        <w:shd w:val="clear" w:color="auto" w:fill="BDD7EE"/>
        <w:jc w:val="both"/>
        <w:rPr>
          <w:b/>
          <w:sz w:val="22"/>
          <w:szCs w:val="22"/>
        </w:rPr>
      </w:pPr>
      <w:r>
        <w:rPr>
          <w:b/>
          <w:sz w:val="22"/>
          <w:szCs w:val="22"/>
        </w:rPr>
        <w:t xml:space="preserve">1.1.  Objectives </w:t>
      </w:r>
      <w:r>
        <w:rPr>
          <w:color w:val="A6A6A6"/>
          <w:sz w:val="18"/>
          <w:szCs w:val="18"/>
        </w:rPr>
        <w:t>#@PRJ-OBJ-PO@#</w:t>
      </w:r>
      <w:r>
        <w:rPr>
          <w:b/>
          <w:color w:val="A6A6A6"/>
          <w:sz w:val="22"/>
          <w:szCs w:val="22"/>
        </w:rPr>
        <w:t xml:space="preserve"> </w:t>
      </w:r>
    </w:p>
    <w:p w14:paraId="00000053" w14:textId="77777777" w:rsidR="00F82C29" w:rsidRDefault="00000000">
      <w:pPr>
        <w:widowControl w:val="0"/>
        <w:jc w:val="both"/>
        <w:rPr>
          <w:b/>
          <w:sz w:val="22"/>
          <w:szCs w:val="22"/>
        </w:rPr>
      </w:pPr>
      <w:r>
        <w:rPr>
          <w:sz w:val="22"/>
          <w:szCs w:val="22"/>
        </w:rPr>
        <w:t>[e.g. 1 page]</w:t>
      </w:r>
    </w:p>
    <w:p w14:paraId="00000054" w14:textId="77777777" w:rsidR="00F82C29" w:rsidRDefault="00F82C29">
      <w:pPr>
        <w:spacing w:after="60"/>
        <w:jc w:val="both"/>
        <w:rPr>
          <w:i/>
          <w:sz w:val="22"/>
          <w:szCs w:val="22"/>
        </w:rPr>
      </w:pPr>
    </w:p>
    <w:p w14:paraId="00000055" w14:textId="77777777" w:rsidR="00F82C29" w:rsidRDefault="00000000">
      <w:pPr>
        <w:ind w:firstLine="720"/>
        <w:jc w:val="both"/>
        <w:rPr>
          <w:i/>
          <w:sz w:val="22"/>
          <w:szCs w:val="22"/>
          <w:highlight w:val="yellow"/>
        </w:rPr>
      </w:pPr>
      <w:r>
        <w:rPr>
          <w:i/>
          <w:sz w:val="22"/>
          <w:szCs w:val="22"/>
          <w:highlight w:val="yellow"/>
        </w:rPr>
        <w:t>Briefly describe the objectives of your proposed work.</w:t>
      </w:r>
    </w:p>
    <w:p w14:paraId="00000056" w14:textId="77777777" w:rsidR="00F82C29" w:rsidRDefault="00000000">
      <w:pPr>
        <w:widowControl w:val="0"/>
        <w:numPr>
          <w:ilvl w:val="0"/>
          <w:numId w:val="12"/>
        </w:numPr>
        <w:pBdr>
          <w:top w:val="nil"/>
          <w:left w:val="nil"/>
          <w:bottom w:val="nil"/>
          <w:right w:val="nil"/>
          <w:between w:val="nil"/>
        </w:pBdr>
        <w:jc w:val="both"/>
        <w:rPr>
          <w:i/>
          <w:color w:val="000000"/>
          <w:sz w:val="22"/>
          <w:szCs w:val="22"/>
          <w:highlight w:val="yellow"/>
        </w:rPr>
      </w:pPr>
      <w:r>
        <w:rPr>
          <w:i/>
          <w:color w:val="000000"/>
          <w:sz w:val="22"/>
          <w:szCs w:val="22"/>
          <w:highlight w:val="yellow"/>
        </w:rPr>
        <w:t>Why are they pertinent to the work programme topic?</w:t>
      </w:r>
    </w:p>
    <w:p w14:paraId="00000057" w14:textId="77777777" w:rsidR="00F82C29" w:rsidRDefault="00000000">
      <w:pPr>
        <w:widowControl w:val="0"/>
        <w:numPr>
          <w:ilvl w:val="0"/>
          <w:numId w:val="12"/>
        </w:numPr>
        <w:pBdr>
          <w:top w:val="nil"/>
          <w:left w:val="nil"/>
          <w:bottom w:val="nil"/>
          <w:right w:val="nil"/>
          <w:between w:val="nil"/>
        </w:pBdr>
        <w:jc w:val="both"/>
        <w:rPr>
          <w:i/>
          <w:color w:val="000000"/>
          <w:sz w:val="22"/>
          <w:szCs w:val="22"/>
          <w:highlight w:val="yellow"/>
        </w:rPr>
      </w:pPr>
      <w:r>
        <w:rPr>
          <w:i/>
          <w:color w:val="000000"/>
          <w:sz w:val="22"/>
          <w:szCs w:val="22"/>
          <w:highlight w:val="yellow"/>
        </w:rPr>
        <w:t xml:space="preserve">Are they measurable and verifiable? </w:t>
      </w:r>
    </w:p>
    <w:p w14:paraId="00000058" w14:textId="77777777" w:rsidR="00F82C29" w:rsidRDefault="00000000">
      <w:pPr>
        <w:widowControl w:val="0"/>
        <w:numPr>
          <w:ilvl w:val="0"/>
          <w:numId w:val="12"/>
        </w:numPr>
        <w:pBdr>
          <w:top w:val="nil"/>
          <w:left w:val="nil"/>
          <w:bottom w:val="nil"/>
          <w:right w:val="nil"/>
          <w:between w:val="nil"/>
        </w:pBdr>
        <w:jc w:val="both"/>
        <w:rPr>
          <w:i/>
          <w:color w:val="000000"/>
          <w:sz w:val="22"/>
          <w:szCs w:val="22"/>
          <w:highlight w:val="yellow"/>
        </w:rPr>
      </w:pPr>
      <w:r>
        <w:rPr>
          <w:i/>
          <w:color w:val="000000"/>
          <w:sz w:val="22"/>
          <w:szCs w:val="22"/>
          <w:highlight w:val="yellow"/>
        </w:rPr>
        <w:t>Are they realistically achievable?</w:t>
      </w:r>
    </w:p>
    <w:p w14:paraId="00000059" w14:textId="77777777" w:rsidR="00F82C29" w:rsidRDefault="00000000">
      <w:pPr>
        <w:pBdr>
          <w:top w:val="nil"/>
          <w:left w:val="nil"/>
          <w:bottom w:val="nil"/>
          <w:right w:val="nil"/>
          <w:between w:val="nil"/>
        </w:pBdr>
        <w:jc w:val="both"/>
        <w:rPr>
          <w:sz w:val="22"/>
          <w:szCs w:val="22"/>
        </w:rPr>
      </w:pPr>
      <w:r>
        <w:rPr>
          <w:sz w:val="22"/>
          <w:szCs w:val="22"/>
        </w:rPr>
        <w:t>By 2030, our consortium—composed of leading institutions embedded within the major European University Alliances—aims to transform science education across Europe and Brazil. This transformation will move beyond traditional theory-based instruction toward practical, personalized, and digitally enhanced learning experiences. Our guiding vision is the 1Student–1Apparatus (1S1A) model, made possible through the integration of the Dr. Vida Education device—a compact, eco-friendly, multitask, LED-based tool costing under €1000 (</w:t>
      </w:r>
      <w:hyperlink r:id="rId8">
        <w:r>
          <w:rPr>
            <w:sz w:val="22"/>
            <w:szCs w:val="22"/>
          </w:rPr>
          <w:t>https://smartupdreducation.wixsite.com/welcome</w:t>
        </w:r>
      </w:hyperlink>
      <w:r>
        <w:rPr>
          <w:sz w:val="22"/>
          <w:szCs w:val="22"/>
        </w:rPr>
        <w:t xml:space="preserve"> password: SMART). Dr. Vida enables hands-on scientific experimentation and real-time data analysis directly at the individual level. Its embedded artificial intelligence (AI) provides instant feedback on experimental results, allowing for personalized learning paths that adapt to each student’s progress and needs. In fields like disciplines such as bioinformatics, chemistry, biochemistry, physics, biotechnology, engineering, and medicine., the integration of bioinformatics facilitates the analysis of complex datasets, supporting activities such as monitoring water contamination (e.g., mercury, arsenic) and conducting epidemiological investigations (e.g., lactase intolerance, sexually transmitted infections). Importantly, this methodology is also designed to reduce the workload and cognitive burden on teachers by decentralizing experimentation and enabling autonomous learning. Dr. Vida simplifies academic assessment by providing real-time insights into individual student progress, while simultaneously enhancing student competence through continuous, hands-on engagement with real-world scientific challenges. Crucially, Dr. Vida is battery-powered and portable, enabling science teaching outside traditional laboratories—in classrooms, remote fieldwork sites, and even students’ homes. This operational flexibility ensures that the 1S1A principle is fully achieved, democratizing access to scientific training. The device can also be deployed in under-resourced or remote areas to support health surveillance, such as identifying Zika virus or cytomegalovirus (CMV). Moreover, it is suitable for on-site diagnostics in maternity hospitals or pharmacies, and in emergency scenarios such as armed conflicts, it can function as a mobile PCR platform, detecting biological threats like Bacillus anthracis or Yersinia pestis with high sensitivity and specificity, using fluorescent probes. The project is rooted in the strategic framework of what we define as the “Alliance of Alliances”, leveraging five major European University Alliances funded by the European Universities Initiative. Together, these alliances represent 45 full member universities and 5 associated partners across 23 countries, providing a wide-reaching and well-established infrastructure for rapid scaling and collaboration. The project will involve the following alliances: </w:t>
      </w:r>
    </w:p>
    <w:p w14:paraId="0000005A" w14:textId="77777777" w:rsidR="00F82C29" w:rsidRDefault="00000000">
      <w:pPr>
        <w:spacing w:before="240" w:after="240"/>
        <w:jc w:val="both"/>
        <w:rPr>
          <w:sz w:val="22"/>
          <w:szCs w:val="22"/>
        </w:rPr>
      </w:pPr>
      <w:r>
        <w:rPr>
          <w:b/>
          <w:sz w:val="22"/>
          <w:szCs w:val="22"/>
        </w:rPr>
        <w:t xml:space="preserve"> </w:t>
      </w:r>
      <w:hyperlink r:id="rId9">
        <w:r>
          <w:rPr>
            <w:b/>
            <w:color w:val="1155CC"/>
            <w:sz w:val="22"/>
            <w:szCs w:val="22"/>
            <w:u w:val="single"/>
          </w:rPr>
          <w:t>EUTOPIA: NOVA</w:t>
        </w:r>
      </w:hyperlink>
      <w:r>
        <w:rPr>
          <w:sz w:val="22"/>
          <w:szCs w:val="22"/>
        </w:rPr>
        <w:t xml:space="preserve"> and University of Warwick (UK), Vrije Universiteit Brussel (Belgium), CY Cergy Paris Université (France), University of Gothenburg (Sweden), Pompeu Fabra University (Spain), </w:t>
      </w:r>
      <w:proofErr w:type="spellStart"/>
      <w:r>
        <w:rPr>
          <w:sz w:val="22"/>
          <w:szCs w:val="22"/>
        </w:rPr>
        <w:t>Technische</w:t>
      </w:r>
      <w:proofErr w:type="spellEnd"/>
      <w:r>
        <w:rPr>
          <w:sz w:val="22"/>
          <w:szCs w:val="22"/>
        </w:rPr>
        <w:t xml:space="preserve"> Universität Dresden (Germany), Ca’ Foscari University of Venice (Italy), Babeș-Bolyai University (Romania), and University of Ljubljana (Slovenia). </w:t>
      </w:r>
      <w:hyperlink r:id="rId10">
        <w:proofErr w:type="spellStart"/>
        <w:r>
          <w:rPr>
            <w:b/>
            <w:color w:val="1155CC"/>
            <w:sz w:val="22"/>
            <w:szCs w:val="22"/>
            <w:u w:val="single"/>
          </w:rPr>
          <w:t>EPICUR</w:t>
        </w:r>
        <w:proofErr w:type="spellEnd"/>
        <w:r>
          <w:rPr>
            <w:b/>
            <w:color w:val="1155CC"/>
            <w:sz w:val="22"/>
            <w:szCs w:val="22"/>
            <w:u w:val="single"/>
          </w:rPr>
          <w:t>: KNU</w:t>
        </w:r>
      </w:hyperlink>
      <w:r>
        <w:rPr>
          <w:sz w:val="22"/>
          <w:szCs w:val="22"/>
        </w:rPr>
        <w:t xml:space="preserve"> and University of Strasbourg (France, coordinator), Adam Mickiewicz University in </w:t>
      </w:r>
      <w:proofErr w:type="spellStart"/>
      <w:r>
        <w:rPr>
          <w:sz w:val="22"/>
          <w:szCs w:val="22"/>
        </w:rPr>
        <w:t>Poznań</w:t>
      </w:r>
      <w:proofErr w:type="spellEnd"/>
      <w:r>
        <w:rPr>
          <w:sz w:val="22"/>
          <w:szCs w:val="22"/>
        </w:rPr>
        <w:t xml:space="preserve"> (Poland), Albert-Ludwigs-Universität Freiburg (Germany), Aristotle University of Thessaloniki (Greece), University of Amsterdam (Netherlands), </w:t>
      </w:r>
      <w:proofErr w:type="spellStart"/>
      <w:r>
        <w:rPr>
          <w:sz w:val="22"/>
          <w:szCs w:val="22"/>
        </w:rPr>
        <w:t>Karlsruher</w:t>
      </w:r>
      <w:proofErr w:type="spellEnd"/>
      <w:r>
        <w:rPr>
          <w:sz w:val="22"/>
          <w:szCs w:val="22"/>
        </w:rPr>
        <w:t xml:space="preserve"> </w:t>
      </w:r>
      <w:proofErr w:type="spellStart"/>
      <w:r>
        <w:rPr>
          <w:sz w:val="22"/>
          <w:szCs w:val="22"/>
        </w:rPr>
        <w:t>Institut</w:t>
      </w:r>
      <w:proofErr w:type="spellEnd"/>
      <w:r>
        <w:rPr>
          <w:sz w:val="22"/>
          <w:szCs w:val="22"/>
        </w:rPr>
        <w:t xml:space="preserve"> für Technologie (Germany), University of Natural Resources and Life Sciences in Vienna (Austria), University of Haute-Alsace (France), and University of Southern Denmark (Denmark). </w:t>
      </w:r>
      <w:hyperlink r:id="rId11">
        <w:r>
          <w:rPr>
            <w:b/>
            <w:color w:val="1155CC"/>
            <w:sz w:val="22"/>
            <w:szCs w:val="22"/>
            <w:u w:val="single"/>
          </w:rPr>
          <w:t xml:space="preserve">CIVIS: </w:t>
        </w:r>
        <w:proofErr w:type="spellStart"/>
        <w:r>
          <w:rPr>
            <w:b/>
            <w:color w:val="1155CC"/>
            <w:sz w:val="22"/>
            <w:szCs w:val="22"/>
            <w:u w:val="single"/>
          </w:rPr>
          <w:t>UOA</w:t>
        </w:r>
        <w:proofErr w:type="spellEnd"/>
        <w:r>
          <w:rPr>
            <w:b/>
            <w:color w:val="1155CC"/>
            <w:sz w:val="22"/>
            <w:szCs w:val="22"/>
            <w:u w:val="single"/>
          </w:rPr>
          <w:t>,</w:t>
        </w:r>
      </w:hyperlink>
      <w:r>
        <w:rPr>
          <w:sz w:val="22"/>
          <w:szCs w:val="22"/>
        </w:rPr>
        <w:t xml:space="preserve"> and The National and </w:t>
      </w:r>
      <w:proofErr w:type="spellStart"/>
      <w:r>
        <w:rPr>
          <w:sz w:val="22"/>
          <w:szCs w:val="22"/>
        </w:rPr>
        <w:t>Kapodistrian</w:t>
      </w:r>
      <w:proofErr w:type="spellEnd"/>
      <w:r>
        <w:rPr>
          <w:sz w:val="22"/>
          <w:szCs w:val="22"/>
        </w:rPr>
        <w:t xml:space="preserve"> University of Athens (</w:t>
      </w:r>
      <w:proofErr w:type="spellStart"/>
      <w:r>
        <w:rPr>
          <w:sz w:val="22"/>
          <w:szCs w:val="22"/>
        </w:rPr>
        <w:t>UOA</w:t>
      </w:r>
      <w:proofErr w:type="spellEnd"/>
      <w:r>
        <w:rPr>
          <w:sz w:val="22"/>
          <w:szCs w:val="22"/>
        </w:rPr>
        <w:t xml:space="preserve">) is a full member of the CIVIS Alliance, alongside Université libre de Bruxelles (Belgium), Universidad </w:t>
      </w:r>
      <w:proofErr w:type="spellStart"/>
      <w:r>
        <w:rPr>
          <w:sz w:val="22"/>
          <w:szCs w:val="22"/>
        </w:rPr>
        <w:t>Autónoma</w:t>
      </w:r>
      <w:proofErr w:type="spellEnd"/>
      <w:r>
        <w:rPr>
          <w:sz w:val="22"/>
          <w:szCs w:val="22"/>
        </w:rPr>
        <w:t xml:space="preserve"> de Madrid (Spain), Aix-Marseille Université (France), Sapienza Università di Roma (Italy), Eberhard Karls Universität Tübingen (Germany), University of Glasgow (UK), University of Bucharest (Romania), and Stockholm University (Sweden). CIVIS also includes associated partner institutions such as the University of Lausanne (Switzerland), Université Hassan II de Casablanca (Morocco), University of the Witwatersrand (South Africa), and University of Chile (Chile). </w:t>
      </w:r>
      <w:hyperlink r:id="rId12">
        <w:r>
          <w:rPr>
            <w:b/>
            <w:color w:val="1155CC"/>
            <w:sz w:val="22"/>
            <w:szCs w:val="22"/>
            <w:u w:val="single"/>
          </w:rPr>
          <w:t xml:space="preserve">UNA Europa: </w:t>
        </w:r>
        <w:proofErr w:type="spellStart"/>
        <w:r>
          <w:rPr>
            <w:b/>
            <w:color w:val="1155CC"/>
            <w:sz w:val="22"/>
            <w:szCs w:val="22"/>
            <w:u w:val="single"/>
          </w:rPr>
          <w:t>UNIBO</w:t>
        </w:r>
        <w:proofErr w:type="spellEnd"/>
      </w:hyperlink>
      <w:r>
        <w:rPr>
          <w:b/>
          <w:sz w:val="22"/>
          <w:szCs w:val="22"/>
        </w:rPr>
        <w:t xml:space="preserve"> </w:t>
      </w:r>
      <w:r>
        <w:rPr>
          <w:sz w:val="22"/>
          <w:szCs w:val="22"/>
        </w:rPr>
        <w:t xml:space="preserve">and Freie Universität Berlin (Germany), KU Leuven (Belgium), Université Paris 1 Panthéon-Sorbonne (France), University of Edinburgh (UK), Jagiellonian University in Kraków (Poland), Universidad Complutense de Madrid (Spain), University of Helsinki (Finland), University College Dublin (Ireland), and the University of Zurich (Switzerland) as an associate partner. </w:t>
      </w:r>
      <w:hyperlink r:id="rId13">
        <w:r>
          <w:rPr>
            <w:b/>
            <w:color w:val="1155CC"/>
            <w:sz w:val="22"/>
            <w:szCs w:val="22"/>
            <w:u w:val="single"/>
          </w:rPr>
          <w:t xml:space="preserve">SEA-EU: </w:t>
        </w:r>
        <w:proofErr w:type="spellStart"/>
        <w:r>
          <w:rPr>
            <w:b/>
            <w:color w:val="1155CC"/>
            <w:sz w:val="22"/>
            <w:szCs w:val="22"/>
            <w:u w:val="single"/>
          </w:rPr>
          <w:t>UHU</w:t>
        </w:r>
        <w:proofErr w:type="spellEnd"/>
      </w:hyperlink>
      <w:r>
        <w:rPr>
          <w:sz w:val="22"/>
          <w:szCs w:val="22"/>
        </w:rPr>
        <w:t xml:space="preserve"> and University of Cádiz (Spain, coordinator), University of Western Brittany (France), University of </w:t>
      </w:r>
      <w:proofErr w:type="spellStart"/>
      <w:r>
        <w:rPr>
          <w:sz w:val="22"/>
          <w:szCs w:val="22"/>
        </w:rPr>
        <w:t>Gdańsk</w:t>
      </w:r>
      <w:proofErr w:type="spellEnd"/>
      <w:r>
        <w:rPr>
          <w:sz w:val="22"/>
          <w:szCs w:val="22"/>
        </w:rPr>
        <w:t xml:space="preserve"> (Poland), University of Kiel (Germany), University of Split (Croatia), University of Malta (Malta), University of Algarve (Portugal), University of Naples Parthenope (Italy), and Nord University (Norway). </w:t>
      </w:r>
      <w:r>
        <w:rPr>
          <w:noProof/>
        </w:rPr>
        <w:drawing>
          <wp:anchor distT="114300" distB="114300" distL="114300" distR="114300" simplePos="0" relativeHeight="251658240" behindDoc="0" locked="0" layoutInCell="1" hidden="0" allowOverlap="1" wp14:anchorId="72E1D228" wp14:editId="5C483480">
            <wp:simplePos x="0" y="0"/>
            <wp:positionH relativeFrom="column">
              <wp:posOffset>76201</wp:posOffset>
            </wp:positionH>
            <wp:positionV relativeFrom="paragraph">
              <wp:posOffset>171450</wp:posOffset>
            </wp:positionV>
            <wp:extent cx="1724631" cy="1391807"/>
            <wp:effectExtent l="0" t="0" r="0" b="0"/>
            <wp:wrapSquare wrapText="bothSides" distT="114300" distB="114300" distL="114300" distR="114300"/>
            <wp:docPr id="12751177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724631" cy="1391807"/>
                    </a:xfrm>
                    <a:prstGeom prst="rect">
                      <a:avLst/>
                    </a:prstGeom>
                    <a:ln/>
                  </pic:spPr>
                </pic:pic>
              </a:graphicData>
            </a:graphic>
          </wp:anchor>
        </w:drawing>
      </w:r>
    </w:p>
    <w:p w14:paraId="0000005B" w14:textId="77777777" w:rsidR="00F82C29" w:rsidRDefault="00000000">
      <w:pPr>
        <w:spacing w:before="240" w:after="240"/>
        <w:jc w:val="both"/>
        <w:rPr>
          <w:sz w:val="22"/>
          <w:szCs w:val="22"/>
        </w:rPr>
      </w:pPr>
      <w:r>
        <w:rPr>
          <w:sz w:val="22"/>
          <w:szCs w:val="22"/>
        </w:rPr>
        <w:t xml:space="preserve">To ensure wide and equitable implementation, the project will activate and expand the existing governance, mobility, and communication channels already in place among these alliances. These structures, created through years of EU-funded collaboration, will be utilized to co-develop and share open-source pedagogical resources, coordinate joint pilot deployments, and conduct transnational evaluation and benchmarking. Cross-alliance training and mobility: The project will explicitly foster training and mobility among all participating alliances, involving not only teachers, but also laboratory technicians, and non-academic staff (e.g., administrative, IT, and educational support teams). These staff </w:t>
      </w:r>
      <w:proofErr w:type="gramStart"/>
      <w:r>
        <w:rPr>
          <w:sz w:val="22"/>
          <w:szCs w:val="22"/>
        </w:rPr>
        <w:t>exchanges</w:t>
      </w:r>
      <w:proofErr w:type="gramEnd"/>
      <w:r>
        <w:rPr>
          <w:sz w:val="22"/>
          <w:szCs w:val="22"/>
        </w:rPr>
        <w:t xml:space="preserve"> and learning visits will be central to: (</w:t>
      </w:r>
      <w:proofErr w:type="spellStart"/>
      <w:r>
        <w:rPr>
          <w:sz w:val="22"/>
          <w:szCs w:val="22"/>
        </w:rPr>
        <w:t>i</w:t>
      </w:r>
      <w:proofErr w:type="spellEnd"/>
      <w:r>
        <w:rPr>
          <w:sz w:val="22"/>
          <w:szCs w:val="22"/>
        </w:rPr>
        <w:t xml:space="preserve">) Sharing best practices in AI-enabled practical teaching, (ii) Co-developing interdisciplinary modules, (iii) Standardizing device operation and integration protocols, (iv) Building capacity in maintenance, digital platforms, and safety procedures. These activities will be coordinated through existing alliance structures such as </w:t>
      </w:r>
      <w:proofErr w:type="spellStart"/>
      <w:r>
        <w:rPr>
          <w:sz w:val="22"/>
          <w:szCs w:val="22"/>
        </w:rPr>
        <w:t>EUTOPIA’s</w:t>
      </w:r>
      <w:proofErr w:type="spellEnd"/>
      <w:r>
        <w:rPr>
          <w:sz w:val="22"/>
          <w:szCs w:val="22"/>
        </w:rPr>
        <w:t xml:space="preserve"> Connected Learning Communities, </w:t>
      </w:r>
      <w:proofErr w:type="spellStart"/>
      <w:r>
        <w:rPr>
          <w:sz w:val="22"/>
          <w:szCs w:val="22"/>
        </w:rPr>
        <w:t>EPICUR’s</w:t>
      </w:r>
      <w:proofErr w:type="spellEnd"/>
      <w:r>
        <w:rPr>
          <w:sz w:val="22"/>
          <w:szCs w:val="22"/>
        </w:rPr>
        <w:t xml:space="preserve"> Inter-University Campus, </w:t>
      </w:r>
      <w:proofErr w:type="spellStart"/>
      <w:r>
        <w:rPr>
          <w:sz w:val="22"/>
          <w:szCs w:val="22"/>
        </w:rPr>
        <w:t>CIVIS's</w:t>
      </w:r>
      <w:proofErr w:type="spellEnd"/>
      <w:r>
        <w:rPr>
          <w:sz w:val="22"/>
          <w:szCs w:val="22"/>
        </w:rPr>
        <w:t xml:space="preserve"> Thematic Hubs, SEA-EU’s shared academic programs, and UNA Europa’s Joint Innovative Formats. </w:t>
      </w:r>
      <w:r>
        <w:rPr>
          <w:b/>
          <w:sz w:val="22"/>
          <w:szCs w:val="22"/>
        </w:rPr>
        <w:t>Policy Alignment:</w:t>
      </w:r>
      <w:r>
        <w:rPr>
          <w:sz w:val="22"/>
          <w:szCs w:val="22"/>
        </w:rPr>
        <w:t xml:space="preserve"> European &amp; Brazilian Priorities: The project is fully aligned with the EIT HEI Initiative and several key policy frameworks in Europe and Brazil, addressing innovation, inclusion, and sustainability in higher education as follows: </w:t>
      </w:r>
      <w:hyperlink r:id="rId15">
        <w:r>
          <w:rPr>
            <w:b/>
            <w:color w:val="1155CC"/>
            <w:sz w:val="22"/>
            <w:szCs w:val="22"/>
            <w:u w:val="single"/>
          </w:rPr>
          <w:t>(i) European Green Deal:</w:t>
        </w:r>
      </w:hyperlink>
      <w:r>
        <w:rPr>
          <w:b/>
          <w:sz w:val="22"/>
          <w:szCs w:val="22"/>
        </w:rPr>
        <w:t xml:space="preserve"> </w:t>
      </w:r>
      <w:r>
        <w:rPr>
          <w:sz w:val="22"/>
          <w:szCs w:val="22"/>
        </w:rPr>
        <w:t xml:space="preserve">Dr. Vida follows the analytical minimalism concept, minimizing environmental footprint while ensuring accurate scientific outcomes. This aligns with </w:t>
      </w:r>
      <w:hyperlink r:id="rId16">
        <w:r>
          <w:rPr>
            <w:color w:val="1155CC"/>
            <w:sz w:val="22"/>
            <w:szCs w:val="22"/>
            <w:u w:val="single"/>
          </w:rPr>
          <w:t>Brazil’s Rede UniSustentável</w:t>
        </w:r>
      </w:hyperlink>
      <w:r>
        <w:rPr>
          <w:sz w:val="22"/>
          <w:szCs w:val="22"/>
        </w:rPr>
        <w:t xml:space="preserve">, the </w:t>
      </w:r>
      <w:proofErr w:type="spellStart"/>
      <w:r>
        <w:rPr>
          <w:sz w:val="22"/>
          <w:szCs w:val="22"/>
        </w:rPr>
        <w:t>GreenMetric</w:t>
      </w:r>
      <w:proofErr w:type="spellEnd"/>
      <w:r>
        <w:rPr>
          <w:sz w:val="22"/>
          <w:szCs w:val="22"/>
        </w:rPr>
        <w:t xml:space="preserve"> ranking, and Green Campus initiatives promoting sustainable operations in universities.</w:t>
      </w:r>
      <w:hyperlink r:id="rId17">
        <w:r>
          <w:rPr>
            <w:color w:val="1155CC"/>
            <w:sz w:val="22"/>
            <w:szCs w:val="22"/>
            <w:u w:val="single"/>
          </w:rPr>
          <w:t xml:space="preserve"> </w:t>
        </w:r>
      </w:hyperlink>
      <w:hyperlink r:id="rId18">
        <w:r>
          <w:rPr>
            <w:b/>
            <w:color w:val="1155CC"/>
            <w:sz w:val="22"/>
            <w:szCs w:val="22"/>
            <w:u w:val="single"/>
          </w:rPr>
          <w:t>(ii) EU Digital Education Action Plan (2021–2027):</w:t>
        </w:r>
      </w:hyperlink>
      <w:r>
        <w:rPr>
          <w:sz w:val="22"/>
          <w:szCs w:val="22"/>
        </w:rPr>
        <w:t xml:space="preserve"> Through AI and bioinformatics, Dr. Vida supports personalized and data-driven learning. This mirrors Brazil’s innovation in hybrid education led by </w:t>
      </w:r>
      <w:hyperlink r:id="rId19">
        <w:r>
          <w:rPr>
            <w:color w:val="1155CC"/>
            <w:sz w:val="22"/>
            <w:szCs w:val="22"/>
            <w:u w:val="single"/>
          </w:rPr>
          <w:t>UNIVESP</w:t>
        </w:r>
      </w:hyperlink>
      <w:r>
        <w:rPr>
          <w:sz w:val="22"/>
          <w:szCs w:val="22"/>
        </w:rPr>
        <w:t xml:space="preserve"> and the </w:t>
      </w:r>
      <w:hyperlink r:id="rId20">
        <w:r>
          <w:rPr>
            <w:color w:val="1155CC"/>
            <w:sz w:val="22"/>
            <w:szCs w:val="22"/>
            <w:u w:val="single"/>
          </w:rPr>
          <w:t>Federal Institute of Ceará (IFCE)</w:t>
        </w:r>
      </w:hyperlink>
      <w:r>
        <w:rPr>
          <w:sz w:val="22"/>
          <w:szCs w:val="22"/>
        </w:rPr>
        <w:t xml:space="preserve">, which integrate sustainability and entrepreneurship in their digital learning ecosystems. </w:t>
      </w:r>
      <w:r>
        <w:rPr>
          <w:b/>
          <w:sz w:val="22"/>
          <w:szCs w:val="22"/>
        </w:rPr>
        <w:t>(ii)</w:t>
      </w:r>
      <w:hyperlink r:id="rId21">
        <w:r>
          <w:rPr>
            <w:b/>
            <w:color w:val="1155CC"/>
            <w:sz w:val="22"/>
            <w:szCs w:val="22"/>
            <w:u w:val="single"/>
          </w:rPr>
          <w:t xml:space="preserve"> European Skills Agenda:</w:t>
        </w:r>
      </w:hyperlink>
      <w:r>
        <w:rPr>
          <w:sz w:val="22"/>
          <w:szCs w:val="22"/>
        </w:rPr>
        <w:t xml:space="preserve"> The project contributes to upskilling and reskilling efforts in digital and scientific domains, particularly in data literacy, laboratory autonomy, and problem-solving. </w:t>
      </w:r>
      <w:r>
        <w:rPr>
          <w:b/>
          <w:sz w:val="22"/>
          <w:szCs w:val="22"/>
        </w:rPr>
        <w:t xml:space="preserve">(iii) </w:t>
      </w:r>
      <w:hyperlink r:id="rId22">
        <w:r>
          <w:rPr>
            <w:b/>
            <w:color w:val="1155CC"/>
            <w:sz w:val="22"/>
            <w:szCs w:val="22"/>
            <w:u w:val="single"/>
          </w:rPr>
          <w:t>EU Recommendation on Key Competences for Lifelong Learning:</w:t>
        </w:r>
      </w:hyperlink>
      <w:hyperlink r:id="rId23">
        <w:r>
          <w:rPr>
            <w:color w:val="1155CC"/>
            <w:sz w:val="22"/>
            <w:szCs w:val="22"/>
            <w:u w:val="single"/>
          </w:rPr>
          <w:t xml:space="preserve"> </w:t>
        </w:r>
      </w:hyperlink>
      <w:r>
        <w:rPr>
          <w:sz w:val="22"/>
          <w:szCs w:val="22"/>
        </w:rPr>
        <w:t xml:space="preserve">Dr. Vida enhances competences in digital literacy, science and technology, and entrepreneurship. This vision is echoed by Brazil’s </w:t>
      </w:r>
      <w:hyperlink r:id="rId24">
        <w:r>
          <w:rPr>
            <w:color w:val="1155CC"/>
            <w:sz w:val="22"/>
            <w:szCs w:val="22"/>
            <w:u w:val="single"/>
          </w:rPr>
          <w:t>Porto Digital</w:t>
        </w:r>
      </w:hyperlink>
      <w:r>
        <w:rPr>
          <w:sz w:val="22"/>
          <w:szCs w:val="22"/>
        </w:rPr>
        <w:t xml:space="preserve">, a thriving innovation hub that connects academia, startups, and public institutions to build capacity for digital transformation. </w:t>
      </w:r>
      <w:r>
        <w:rPr>
          <w:b/>
          <w:sz w:val="22"/>
          <w:szCs w:val="22"/>
        </w:rPr>
        <w:t xml:space="preserve">Impact and Reach: </w:t>
      </w:r>
      <w:r>
        <w:rPr>
          <w:sz w:val="22"/>
          <w:szCs w:val="22"/>
        </w:rPr>
        <w:t>By 2030, the project aims to implement Dr. Vida in at least 45 European HEIs and 20 global HEIs, including 10 universities in Brazil. Through innovation boot camps, international workshops, staff exchanges, and conference participation, the project will ensure the dissemination and long-term sustainability of its results via one start-up. These actions will be further reinforced by the NOVA-FCT-Bioscope network, which already organizes 13 international scientific conferences every two years (www.bioscopegroup.org/conferences), offering an ideal platform for showcasing outcomes, recruiting collaborators, and engaging external stakeholders. In summary, this initiative harnesses the collective intelligence, mobility infrastructure, and digital integration capacity of the “Alliance of Alliances” to revolutionize science education and foster lasting EU–Brazil cooperation in education, research, and innovation.</w:t>
      </w:r>
    </w:p>
    <w:p w14:paraId="0000005C" w14:textId="77777777" w:rsidR="00F82C29" w:rsidRDefault="00000000">
      <w:pPr>
        <w:jc w:val="both"/>
        <w:rPr>
          <w:sz w:val="22"/>
          <w:szCs w:val="22"/>
        </w:rPr>
      </w:pPr>
      <w:r>
        <w:rPr>
          <w:b/>
          <w:sz w:val="22"/>
          <w:szCs w:val="22"/>
        </w:rPr>
        <w:t>Communities (</w:t>
      </w:r>
      <w:proofErr w:type="spellStart"/>
      <w:r>
        <w:rPr>
          <w:b/>
          <w:sz w:val="22"/>
          <w:szCs w:val="22"/>
        </w:rPr>
        <w:t>KICs</w:t>
      </w:r>
      <w:proofErr w:type="spellEnd"/>
      <w:r>
        <w:rPr>
          <w:b/>
          <w:sz w:val="22"/>
          <w:szCs w:val="22"/>
        </w:rPr>
        <w:t>)</w:t>
      </w:r>
      <w:r>
        <w:rPr>
          <w:sz w:val="22"/>
          <w:szCs w:val="22"/>
        </w:rPr>
        <w:t>:</w:t>
      </w:r>
    </w:p>
    <w:p w14:paraId="0000005D" w14:textId="77777777" w:rsidR="00F82C29" w:rsidRDefault="00000000">
      <w:pPr>
        <w:jc w:val="both"/>
        <w:rPr>
          <w:sz w:val="22"/>
          <w:szCs w:val="22"/>
        </w:rPr>
      </w:pPr>
      <w:r>
        <w:rPr>
          <w:b/>
          <w:sz w:val="22"/>
          <w:szCs w:val="22"/>
        </w:rPr>
        <w:t>EIT Health</w:t>
      </w:r>
      <w:r>
        <w:rPr>
          <w:sz w:val="22"/>
          <w:szCs w:val="22"/>
        </w:rPr>
        <w:t>: By integrating bioinformatics tools and supporting epidemiological studies, the device contributes to advancements in medical education and research, addressing critical global health challenges.</w:t>
      </w:r>
    </w:p>
    <w:p w14:paraId="0000005E" w14:textId="77777777" w:rsidR="00F82C29" w:rsidRDefault="00000000">
      <w:pPr>
        <w:jc w:val="both"/>
        <w:rPr>
          <w:sz w:val="22"/>
          <w:szCs w:val="22"/>
        </w:rPr>
      </w:pPr>
      <w:r>
        <w:rPr>
          <w:b/>
          <w:sz w:val="22"/>
          <w:szCs w:val="22"/>
        </w:rPr>
        <w:t>EIT Climate-</w:t>
      </w:r>
      <w:proofErr w:type="spellStart"/>
      <w:r>
        <w:rPr>
          <w:b/>
          <w:sz w:val="22"/>
          <w:szCs w:val="22"/>
        </w:rPr>
        <w:t>KIC</w:t>
      </w:r>
      <w:proofErr w:type="spellEnd"/>
      <w:r>
        <w:rPr>
          <w:sz w:val="22"/>
          <w:szCs w:val="22"/>
        </w:rPr>
        <w:t>: The device’s eco-friendly design and applications in sustainability (e.g., water contamination monitoring) align with goals to tackle climate change through innovation.</w:t>
      </w:r>
    </w:p>
    <w:p w14:paraId="0000005F" w14:textId="77777777" w:rsidR="00F82C29" w:rsidRDefault="00F82C29">
      <w:pPr>
        <w:jc w:val="both"/>
        <w:rPr>
          <w:sz w:val="22"/>
          <w:szCs w:val="22"/>
        </w:rPr>
      </w:pPr>
    </w:p>
    <w:p w14:paraId="00000060" w14:textId="77777777" w:rsidR="00F82C29" w:rsidRDefault="00F82C29">
      <w:pPr>
        <w:jc w:val="both"/>
        <w:rPr>
          <w:sz w:val="22"/>
          <w:szCs w:val="22"/>
        </w:rPr>
      </w:pPr>
    </w:p>
    <w:p w14:paraId="00000061" w14:textId="77777777" w:rsidR="00F82C29" w:rsidRDefault="00F82C29">
      <w:pPr>
        <w:jc w:val="both"/>
        <w:rPr>
          <w:sz w:val="22"/>
          <w:szCs w:val="22"/>
        </w:rPr>
      </w:pPr>
    </w:p>
    <w:p w14:paraId="00000062" w14:textId="77777777" w:rsidR="00F82C29" w:rsidRDefault="00F82C29">
      <w:pPr>
        <w:jc w:val="both"/>
        <w:rPr>
          <w:sz w:val="22"/>
          <w:szCs w:val="22"/>
        </w:rPr>
      </w:pPr>
    </w:p>
    <w:p w14:paraId="00000063" w14:textId="77777777" w:rsidR="00F82C29" w:rsidRDefault="00F82C29">
      <w:pPr>
        <w:jc w:val="both"/>
        <w:rPr>
          <w:sz w:val="22"/>
          <w:szCs w:val="22"/>
        </w:rPr>
      </w:pPr>
    </w:p>
    <w:p w14:paraId="00000064" w14:textId="77777777" w:rsidR="00F82C29" w:rsidRDefault="00F82C29">
      <w:pPr>
        <w:jc w:val="both"/>
        <w:rPr>
          <w:sz w:val="22"/>
          <w:szCs w:val="22"/>
        </w:rPr>
      </w:pPr>
    </w:p>
    <w:p w14:paraId="00000065" w14:textId="77777777" w:rsidR="00F82C29" w:rsidRDefault="00F82C29">
      <w:pPr>
        <w:jc w:val="both"/>
        <w:rPr>
          <w:sz w:val="22"/>
          <w:szCs w:val="22"/>
        </w:rPr>
      </w:pPr>
    </w:p>
    <w:p w14:paraId="00000066" w14:textId="77777777" w:rsidR="00F82C29" w:rsidRDefault="00F82C29">
      <w:pPr>
        <w:jc w:val="both"/>
        <w:rPr>
          <w:sz w:val="22"/>
          <w:szCs w:val="22"/>
        </w:rPr>
      </w:pPr>
    </w:p>
    <w:p w14:paraId="00000067" w14:textId="77777777" w:rsidR="00F82C29" w:rsidRDefault="00F82C29">
      <w:pPr>
        <w:jc w:val="both"/>
        <w:rPr>
          <w:sz w:val="22"/>
          <w:szCs w:val="22"/>
        </w:rPr>
      </w:pPr>
    </w:p>
    <w:p w14:paraId="00000068" w14:textId="77777777" w:rsidR="00F82C29" w:rsidRDefault="00F82C29">
      <w:pPr>
        <w:jc w:val="both"/>
        <w:rPr>
          <w:sz w:val="22"/>
          <w:szCs w:val="22"/>
        </w:rPr>
      </w:pPr>
    </w:p>
    <w:p w14:paraId="00000069" w14:textId="77777777" w:rsidR="00F82C29" w:rsidRDefault="00F82C29">
      <w:pPr>
        <w:jc w:val="both"/>
        <w:rPr>
          <w:sz w:val="22"/>
          <w:szCs w:val="22"/>
        </w:rPr>
      </w:pPr>
    </w:p>
    <w:p w14:paraId="0000006A" w14:textId="77777777" w:rsidR="00F82C29" w:rsidRDefault="00F82C29">
      <w:pPr>
        <w:jc w:val="both"/>
        <w:rPr>
          <w:sz w:val="22"/>
          <w:szCs w:val="22"/>
        </w:rPr>
      </w:pPr>
    </w:p>
    <w:p w14:paraId="0000006B" w14:textId="77777777" w:rsidR="00F82C29" w:rsidRDefault="00F82C29">
      <w:pPr>
        <w:jc w:val="both"/>
        <w:rPr>
          <w:sz w:val="22"/>
          <w:szCs w:val="22"/>
        </w:rPr>
      </w:pPr>
    </w:p>
    <w:p w14:paraId="0000006C" w14:textId="77777777" w:rsidR="00F82C29" w:rsidRDefault="00F82C29">
      <w:pPr>
        <w:jc w:val="both"/>
        <w:rPr>
          <w:sz w:val="22"/>
          <w:szCs w:val="22"/>
        </w:rPr>
      </w:pPr>
    </w:p>
    <w:p w14:paraId="0000006D" w14:textId="77777777" w:rsidR="00F82C29" w:rsidRDefault="00F82C29">
      <w:pPr>
        <w:jc w:val="both"/>
        <w:rPr>
          <w:sz w:val="22"/>
          <w:szCs w:val="22"/>
        </w:rPr>
      </w:pPr>
    </w:p>
    <w:p w14:paraId="0000006E" w14:textId="77777777" w:rsidR="00F82C29" w:rsidRDefault="00F82C29">
      <w:pPr>
        <w:jc w:val="both"/>
        <w:rPr>
          <w:sz w:val="22"/>
          <w:szCs w:val="22"/>
        </w:rPr>
      </w:pPr>
    </w:p>
    <w:p w14:paraId="0000006F" w14:textId="77777777" w:rsidR="00F82C29" w:rsidRDefault="00F82C29">
      <w:pPr>
        <w:jc w:val="both"/>
        <w:rPr>
          <w:sz w:val="22"/>
          <w:szCs w:val="22"/>
        </w:rPr>
      </w:pPr>
    </w:p>
    <w:p w14:paraId="00000070" w14:textId="77777777" w:rsidR="00F82C29" w:rsidRDefault="00F82C29">
      <w:pPr>
        <w:jc w:val="both"/>
        <w:rPr>
          <w:sz w:val="22"/>
          <w:szCs w:val="22"/>
        </w:rPr>
      </w:pPr>
    </w:p>
    <w:p w14:paraId="00000071" w14:textId="77777777" w:rsidR="00F82C29" w:rsidRDefault="00F82C29">
      <w:pPr>
        <w:jc w:val="both"/>
        <w:rPr>
          <w:sz w:val="22"/>
          <w:szCs w:val="22"/>
        </w:rPr>
      </w:pPr>
    </w:p>
    <w:p w14:paraId="00000072" w14:textId="77777777" w:rsidR="00F82C29" w:rsidRDefault="00F82C29"/>
    <w:p w14:paraId="00000073" w14:textId="77777777" w:rsidR="00F82C29" w:rsidRDefault="00000000">
      <w:pPr>
        <w:rPr>
          <w:b/>
          <w:sz w:val="26"/>
          <w:szCs w:val="26"/>
        </w:rPr>
      </w:pPr>
      <w:sdt>
        <w:sdtPr>
          <w:tag w:val="goog_rdk_0"/>
          <w:id w:val="-919663342"/>
        </w:sdtPr>
        <w:sdtContent>
          <w:commentRangeStart w:id="1"/>
        </w:sdtContent>
      </w:sdt>
      <w:r>
        <w:rPr>
          <w:b/>
          <w:sz w:val="26"/>
          <w:szCs w:val="26"/>
        </w:rPr>
        <w:t xml:space="preserve">Table A. SMART Project's </w:t>
      </w:r>
      <w:proofErr w:type="spellStart"/>
      <w:r>
        <w:rPr>
          <w:b/>
          <w:sz w:val="26"/>
          <w:szCs w:val="26"/>
        </w:rPr>
        <w:t>IVAP</w:t>
      </w:r>
      <w:proofErr w:type="spellEnd"/>
      <w:r>
        <w:rPr>
          <w:b/>
          <w:sz w:val="26"/>
          <w:szCs w:val="26"/>
        </w:rPr>
        <w:t>: Phases, Actions | Objectives, and respective SMART characteristics.</w:t>
      </w:r>
    </w:p>
    <w:tbl>
      <w:tblPr>
        <w:tblStyle w:val="affffff"/>
        <w:tblW w:w="90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260"/>
        <w:gridCol w:w="1020"/>
        <w:gridCol w:w="1440"/>
        <w:gridCol w:w="1335"/>
        <w:gridCol w:w="1140"/>
        <w:gridCol w:w="1365"/>
      </w:tblGrid>
      <w:tr w:rsidR="00F82C29" w14:paraId="4812E453" w14:textId="77777777">
        <w:trPr>
          <w:jc w:val="center"/>
        </w:trPr>
        <w:tc>
          <w:tcPr>
            <w:tcW w:w="1470" w:type="dxa"/>
            <w:vAlign w:val="center"/>
          </w:tcPr>
          <w:p w14:paraId="00000074" w14:textId="77777777" w:rsidR="00F82C29" w:rsidRDefault="00000000">
            <w:pPr>
              <w:jc w:val="center"/>
              <w:rPr>
                <w:b/>
                <w:color w:val="000000"/>
                <w:sz w:val="18"/>
                <w:szCs w:val="18"/>
              </w:rPr>
            </w:pPr>
            <w:r>
              <w:rPr>
                <w:b/>
                <w:color w:val="000000"/>
                <w:sz w:val="18"/>
                <w:szCs w:val="18"/>
              </w:rPr>
              <w:t>Phase</w:t>
            </w:r>
          </w:p>
        </w:tc>
        <w:tc>
          <w:tcPr>
            <w:tcW w:w="1260" w:type="dxa"/>
            <w:vAlign w:val="center"/>
          </w:tcPr>
          <w:p w14:paraId="00000075" w14:textId="77777777" w:rsidR="00F82C29" w:rsidRDefault="00000000">
            <w:pPr>
              <w:jc w:val="center"/>
              <w:rPr>
                <w:b/>
                <w:color w:val="000000"/>
                <w:sz w:val="18"/>
                <w:szCs w:val="18"/>
              </w:rPr>
            </w:pPr>
            <w:r>
              <w:rPr>
                <w:b/>
                <w:color w:val="000000"/>
                <w:sz w:val="18"/>
                <w:szCs w:val="18"/>
              </w:rPr>
              <w:t xml:space="preserve">Action | Objective </w:t>
            </w:r>
          </w:p>
        </w:tc>
        <w:tc>
          <w:tcPr>
            <w:tcW w:w="1020" w:type="dxa"/>
            <w:vAlign w:val="center"/>
          </w:tcPr>
          <w:p w14:paraId="00000076" w14:textId="77777777" w:rsidR="00F82C29" w:rsidRDefault="00000000">
            <w:pPr>
              <w:jc w:val="center"/>
              <w:rPr>
                <w:color w:val="000000"/>
                <w:sz w:val="18"/>
                <w:szCs w:val="18"/>
              </w:rPr>
            </w:pPr>
            <w:r>
              <w:rPr>
                <w:b/>
                <w:color w:val="000000"/>
                <w:sz w:val="18"/>
                <w:szCs w:val="18"/>
                <w:u w:val="single"/>
              </w:rPr>
              <w:t>S</w:t>
            </w:r>
            <w:r>
              <w:rPr>
                <w:color w:val="000000"/>
                <w:sz w:val="18"/>
                <w:szCs w:val="18"/>
              </w:rPr>
              <w:t>pecific</w:t>
            </w:r>
          </w:p>
        </w:tc>
        <w:tc>
          <w:tcPr>
            <w:tcW w:w="1440" w:type="dxa"/>
            <w:vAlign w:val="center"/>
          </w:tcPr>
          <w:p w14:paraId="00000077" w14:textId="77777777" w:rsidR="00F82C29" w:rsidRDefault="00000000">
            <w:pPr>
              <w:jc w:val="center"/>
              <w:rPr>
                <w:color w:val="000000"/>
                <w:sz w:val="18"/>
                <w:szCs w:val="18"/>
              </w:rPr>
            </w:pPr>
            <w:r>
              <w:rPr>
                <w:b/>
                <w:color w:val="000000"/>
                <w:sz w:val="18"/>
                <w:szCs w:val="18"/>
                <w:u w:val="single"/>
              </w:rPr>
              <w:t>M</w:t>
            </w:r>
            <w:r>
              <w:rPr>
                <w:color w:val="000000"/>
                <w:sz w:val="18"/>
                <w:szCs w:val="18"/>
              </w:rPr>
              <w:t>easurable</w:t>
            </w:r>
          </w:p>
        </w:tc>
        <w:tc>
          <w:tcPr>
            <w:tcW w:w="1335" w:type="dxa"/>
            <w:vAlign w:val="center"/>
          </w:tcPr>
          <w:p w14:paraId="00000078" w14:textId="77777777" w:rsidR="00F82C29" w:rsidRDefault="00000000">
            <w:pPr>
              <w:jc w:val="center"/>
              <w:rPr>
                <w:color w:val="000000"/>
                <w:sz w:val="18"/>
                <w:szCs w:val="18"/>
              </w:rPr>
            </w:pPr>
            <w:r>
              <w:rPr>
                <w:b/>
                <w:color w:val="000000"/>
                <w:sz w:val="18"/>
                <w:szCs w:val="18"/>
                <w:u w:val="single"/>
              </w:rPr>
              <w:t>A</w:t>
            </w:r>
            <w:r>
              <w:rPr>
                <w:color w:val="000000"/>
                <w:sz w:val="18"/>
                <w:szCs w:val="18"/>
              </w:rPr>
              <w:t>chievable</w:t>
            </w:r>
          </w:p>
        </w:tc>
        <w:tc>
          <w:tcPr>
            <w:tcW w:w="1140" w:type="dxa"/>
            <w:vAlign w:val="center"/>
          </w:tcPr>
          <w:p w14:paraId="00000079" w14:textId="77777777" w:rsidR="00F82C29" w:rsidRDefault="00000000">
            <w:pPr>
              <w:jc w:val="center"/>
              <w:rPr>
                <w:color w:val="000000"/>
                <w:sz w:val="18"/>
                <w:szCs w:val="18"/>
              </w:rPr>
            </w:pPr>
            <w:r>
              <w:rPr>
                <w:b/>
                <w:color w:val="000000"/>
                <w:sz w:val="18"/>
                <w:szCs w:val="18"/>
                <w:u w:val="single"/>
              </w:rPr>
              <w:t>R</w:t>
            </w:r>
            <w:r>
              <w:rPr>
                <w:color w:val="000000"/>
                <w:sz w:val="18"/>
                <w:szCs w:val="18"/>
              </w:rPr>
              <w:t>elevant</w:t>
            </w:r>
          </w:p>
        </w:tc>
        <w:tc>
          <w:tcPr>
            <w:tcW w:w="1365" w:type="dxa"/>
            <w:vAlign w:val="center"/>
          </w:tcPr>
          <w:p w14:paraId="0000007A" w14:textId="77777777" w:rsidR="00F82C29" w:rsidRDefault="00000000">
            <w:pPr>
              <w:jc w:val="center"/>
              <w:rPr>
                <w:color w:val="000000"/>
                <w:sz w:val="18"/>
                <w:szCs w:val="18"/>
              </w:rPr>
            </w:pPr>
            <w:r>
              <w:rPr>
                <w:b/>
                <w:color w:val="000000"/>
                <w:sz w:val="18"/>
                <w:szCs w:val="18"/>
                <w:u w:val="single"/>
              </w:rPr>
              <w:t>T</w:t>
            </w:r>
            <w:r>
              <w:rPr>
                <w:color w:val="000000"/>
                <w:sz w:val="18"/>
                <w:szCs w:val="18"/>
              </w:rPr>
              <w:t>ime bound</w:t>
            </w:r>
          </w:p>
        </w:tc>
      </w:tr>
      <w:tr w:rsidR="00F82C29" w14:paraId="17CE19B9" w14:textId="77777777">
        <w:trPr>
          <w:jc w:val="center"/>
        </w:trPr>
        <w:tc>
          <w:tcPr>
            <w:tcW w:w="1470" w:type="dxa"/>
            <w:vMerge w:val="restart"/>
            <w:vAlign w:val="center"/>
          </w:tcPr>
          <w:p w14:paraId="0000007B" w14:textId="77777777" w:rsidR="00F82C29" w:rsidRDefault="00F82C29">
            <w:pPr>
              <w:rPr>
                <w:b/>
                <w:sz w:val="18"/>
                <w:szCs w:val="18"/>
              </w:rPr>
            </w:pPr>
          </w:p>
          <w:p w14:paraId="0000007C" w14:textId="77777777" w:rsidR="00F82C29" w:rsidRDefault="00000000">
            <w:pPr>
              <w:jc w:val="center"/>
              <w:rPr>
                <w:b/>
                <w:sz w:val="18"/>
                <w:szCs w:val="18"/>
              </w:rPr>
            </w:pPr>
            <w:r>
              <w:rPr>
                <w:b/>
                <w:sz w:val="18"/>
                <w:szCs w:val="18"/>
              </w:rPr>
              <w:t>Phase 1</w:t>
            </w:r>
          </w:p>
          <w:p w14:paraId="0000007D" w14:textId="77777777" w:rsidR="00F82C29" w:rsidRDefault="00000000">
            <w:pPr>
              <w:jc w:val="center"/>
              <w:rPr>
                <w:b/>
                <w:sz w:val="18"/>
                <w:szCs w:val="18"/>
              </w:rPr>
            </w:pPr>
            <w:r>
              <w:rPr>
                <w:b/>
                <w:sz w:val="18"/>
                <w:szCs w:val="18"/>
              </w:rPr>
              <w:t>(2026-2027)</w:t>
            </w:r>
          </w:p>
          <w:p w14:paraId="0000007E" w14:textId="77777777" w:rsidR="00F82C29" w:rsidRDefault="00000000">
            <w:pPr>
              <w:jc w:val="center"/>
              <w:rPr>
                <w:b/>
                <w:sz w:val="18"/>
                <w:szCs w:val="18"/>
              </w:rPr>
            </w:pPr>
            <w:r>
              <w:rPr>
                <w:b/>
                <w:sz w:val="18"/>
                <w:szCs w:val="18"/>
              </w:rPr>
              <w:t>Foundation and Pilot Implementation</w:t>
            </w:r>
          </w:p>
        </w:tc>
        <w:tc>
          <w:tcPr>
            <w:tcW w:w="1260" w:type="dxa"/>
            <w:vAlign w:val="center"/>
          </w:tcPr>
          <w:p w14:paraId="0000007F" w14:textId="77777777" w:rsidR="00F82C29" w:rsidRDefault="00000000">
            <w:pPr>
              <w:pBdr>
                <w:top w:val="nil"/>
                <w:left w:val="nil"/>
                <w:bottom w:val="nil"/>
                <w:right w:val="nil"/>
                <w:between w:val="nil"/>
              </w:pBdr>
              <w:jc w:val="center"/>
              <w:rPr>
                <w:color w:val="000000"/>
                <w:sz w:val="18"/>
                <w:szCs w:val="18"/>
              </w:rPr>
            </w:pPr>
            <w:r>
              <w:rPr>
                <w:color w:val="000000"/>
                <w:sz w:val="18"/>
                <w:szCs w:val="18"/>
              </w:rPr>
              <w:t>1</w:t>
            </w:r>
          </w:p>
          <w:p w14:paraId="00000080" w14:textId="77777777" w:rsidR="00F82C29" w:rsidRDefault="00000000">
            <w:pPr>
              <w:pBdr>
                <w:top w:val="nil"/>
                <w:left w:val="nil"/>
                <w:bottom w:val="nil"/>
                <w:right w:val="nil"/>
                <w:between w:val="nil"/>
              </w:pBdr>
              <w:jc w:val="center"/>
              <w:rPr>
                <w:color w:val="000000"/>
                <w:sz w:val="18"/>
                <w:szCs w:val="18"/>
              </w:rPr>
            </w:pPr>
            <w:r>
              <w:rPr>
                <w:color w:val="000000"/>
                <w:sz w:val="18"/>
                <w:szCs w:val="18"/>
              </w:rPr>
              <w:t xml:space="preserve">Develop and Integrate the Device into </w:t>
            </w:r>
            <w:proofErr w:type="spellStart"/>
            <w:r>
              <w:rPr>
                <w:color w:val="000000"/>
                <w:sz w:val="18"/>
                <w:szCs w:val="18"/>
              </w:rPr>
              <w:t>beneficiaries´Curricula</w:t>
            </w:r>
            <w:proofErr w:type="spellEnd"/>
          </w:p>
        </w:tc>
        <w:tc>
          <w:tcPr>
            <w:tcW w:w="1020" w:type="dxa"/>
            <w:vAlign w:val="center"/>
          </w:tcPr>
          <w:p w14:paraId="00000081" w14:textId="77777777" w:rsidR="00F82C29" w:rsidRDefault="00000000">
            <w:pPr>
              <w:pBdr>
                <w:top w:val="nil"/>
                <w:left w:val="nil"/>
                <w:bottom w:val="nil"/>
                <w:right w:val="nil"/>
                <w:between w:val="nil"/>
              </w:pBdr>
              <w:jc w:val="center"/>
              <w:rPr>
                <w:color w:val="000000"/>
                <w:sz w:val="18"/>
                <w:szCs w:val="18"/>
              </w:rPr>
            </w:pPr>
            <w:r>
              <w:rPr>
                <w:color w:val="000000"/>
                <w:sz w:val="18"/>
                <w:szCs w:val="18"/>
              </w:rPr>
              <w:t xml:space="preserve">Pilot program with beneficiaries </w:t>
            </w:r>
          </w:p>
        </w:tc>
        <w:tc>
          <w:tcPr>
            <w:tcW w:w="1440" w:type="dxa"/>
            <w:vAlign w:val="center"/>
          </w:tcPr>
          <w:p w14:paraId="00000082" w14:textId="77777777" w:rsidR="00F82C29" w:rsidRDefault="00000000">
            <w:pPr>
              <w:pBdr>
                <w:top w:val="nil"/>
                <w:left w:val="nil"/>
                <w:bottom w:val="nil"/>
                <w:right w:val="nil"/>
                <w:between w:val="nil"/>
              </w:pBdr>
              <w:jc w:val="center"/>
              <w:rPr>
                <w:color w:val="000000"/>
                <w:sz w:val="18"/>
                <w:szCs w:val="18"/>
              </w:rPr>
            </w:pPr>
            <w:r>
              <w:rPr>
                <w:sz w:val="18"/>
                <w:szCs w:val="18"/>
              </w:rPr>
              <w:t>At least</w:t>
            </w:r>
            <w:r>
              <w:rPr>
                <w:color w:val="000000"/>
                <w:sz w:val="18"/>
                <w:szCs w:val="18"/>
              </w:rPr>
              <w:t xml:space="preserve"> 500 students in first phase.</w:t>
            </w:r>
          </w:p>
        </w:tc>
        <w:tc>
          <w:tcPr>
            <w:tcW w:w="1335" w:type="dxa"/>
            <w:vAlign w:val="center"/>
          </w:tcPr>
          <w:p w14:paraId="00000083" w14:textId="77777777" w:rsidR="00F82C29" w:rsidRDefault="00000000">
            <w:pPr>
              <w:pBdr>
                <w:top w:val="nil"/>
                <w:left w:val="nil"/>
                <w:bottom w:val="nil"/>
                <w:right w:val="nil"/>
                <w:between w:val="nil"/>
              </w:pBdr>
              <w:jc w:val="center"/>
              <w:rPr>
                <w:color w:val="000000"/>
                <w:sz w:val="18"/>
                <w:szCs w:val="18"/>
              </w:rPr>
            </w:pPr>
            <w:r>
              <w:rPr>
                <w:color w:val="000000"/>
                <w:sz w:val="18"/>
                <w:szCs w:val="18"/>
              </w:rPr>
              <w:t>Experts Consortium</w:t>
            </w:r>
          </w:p>
        </w:tc>
        <w:tc>
          <w:tcPr>
            <w:tcW w:w="1140" w:type="dxa"/>
            <w:vAlign w:val="center"/>
          </w:tcPr>
          <w:p w14:paraId="00000084" w14:textId="77777777" w:rsidR="00F82C29" w:rsidRDefault="00000000">
            <w:pPr>
              <w:pBdr>
                <w:top w:val="nil"/>
                <w:left w:val="nil"/>
                <w:bottom w:val="nil"/>
                <w:right w:val="nil"/>
                <w:between w:val="nil"/>
              </w:pBdr>
              <w:jc w:val="center"/>
              <w:rPr>
                <w:color w:val="000000"/>
                <w:sz w:val="18"/>
                <w:szCs w:val="18"/>
              </w:rPr>
            </w:pPr>
            <w:r>
              <w:rPr>
                <w:color w:val="000000"/>
                <w:sz w:val="18"/>
                <w:szCs w:val="18"/>
              </w:rPr>
              <w:t>Practical science education.</w:t>
            </w:r>
          </w:p>
        </w:tc>
        <w:tc>
          <w:tcPr>
            <w:tcW w:w="1365" w:type="dxa"/>
            <w:vAlign w:val="center"/>
          </w:tcPr>
          <w:p w14:paraId="00000085" w14:textId="77777777" w:rsidR="00F82C29" w:rsidRDefault="00000000">
            <w:pPr>
              <w:pBdr>
                <w:top w:val="nil"/>
                <w:left w:val="nil"/>
                <w:bottom w:val="nil"/>
                <w:right w:val="nil"/>
                <w:between w:val="nil"/>
              </w:pBdr>
              <w:jc w:val="center"/>
              <w:rPr>
                <w:color w:val="000000"/>
                <w:sz w:val="18"/>
                <w:szCs w:val="18"/>
              </w:rPr>
            </w:pPr>
            <w:r>
              <w:rPr>
                <w:color w:val="000000"/>
                <w:sz w:val="18"/>
                <w:szCs w:val="18"/>
              </w:rPr>
              <w:t>Integration by the end of 202</w:t>
            </w:r>
            <w:r>
              <w:rPr>
                <w:sz w:val="18"/>
                <w:szCs w:val="18"/>
              </w:rPr>
              <w:t>6</w:t>
            </w:r>
            <w:r>
              <w:rPr>
                <w:color w:val="000000"/>
                <w:sz w:val="18"/>
                <w:szCs w:val="18"/>
              </w:rPr>
              <w:t xml:space="preserve"> </w:t>
            </w:r>
          </w:p>
        </w:tc>
      </w:tr>
      <w:tr w:rsidR="00F82C29" w14:paraId="58BD9251" w14:textId="77777777">
        <w:trPr>
          <w:trHeight w:val="1725"/>
          <w:jc w:val="center"/>
        </w:trPr>
        <w:tc>
          <w:tcPr>
            <w:tcW w:w="1470" w:type="dxa"/>
            <w:vMerge/>
            <w:vAlign w:val="center"/>
          </w:tcPr>
          <w:p w14:paraId="00000086" w14:textId="77777777" w:rsidR="00F82C29" w:rsidRDefault="00F82C29">
            <w:pPr>
              <w:widowControl w:val="0"/>
              <w:pBdr>
                <w:top w:val="nil"/>
                <w:left w:val="nil"/>
                <w:bottom w:val="nil"/>
                <w:right w:val="nil"/>
                <w:between w:val="nil"/>
              </w:pBdr>
              <w:spacing w:line="276" w:lineRule="auto"/>
              <w:rPr>
                <w:color w:val="000000"/>
                <w:sz w:val="18"/>
                <w:szCs w:val="18"/>
              </w:rPr>
            </w:pPr>
          </w:p>
        </w:tc>
        <w:tc>
          <w:tcPr>
            <w:tcW w:w="1260" w:type="dxa"/>
            <w:vAlign w:val="center"/>
          </w:tcPr>
          <w:p w14:paraId="00000087" w14:textId="77777777" w:rsidR="00F82C29" w:rsidRDefault="00000000">
            <w:pPr>
              <w:jc w:val="center"/>
              <w:rPr>
                <w:color w:val="000000"/>
                <w:sz w:val="18"/>
                <w:szCs w:val="18"/>
              </w:rPr>
            </w:pPr>
            <w:r>
              <w:rPr>
                <w:color w:val="000000"/>
                <w:sz w:val="18"/>
                <w:szCs w:val="18"/>
              </w:rPr>
              <w:t>2</w:t>
            </w:r>
          </w:p>
          <w:p w14:paraId="00000088" w14:textId="77777777" w:rsidR="00F82C29" w:rsidRDefault="00000000">
            <w:pPr>
              <w:jc w:val="center"/>
              <w:rPr>
                <w:color w:val="000000"/>
                <w:sz w:val="18"/>
                <w:szCs w:val="18"/>
              </w:rPr>
            </w:pPr>
            <w:r>
              <w:rPr>
                <w:color w:val="000000"/>
                <w:sz w:val="18"/>
                <w:szCs w:val="18"/>
              </w:rPr>
              <w:t>Build an Innovation Network</w:t>
            </w:r>
          </w:p>
        </w:tc>
        <w:tc>
          <w:tcPr>
            <w:tcW w:w="1020" w:type="dxa"/>
            <w:vAlign w:val="center"/>
          </w:tcPr>
          <w:p w14:paraId="00000089" w14:textId="77777777" w:rsidR="00F82C29" w:rsidRDefault="00000000">
            <w:pPr>
              <w:jc w:val="center"/>
              <w:rPr>
                <w:color w:val="000000"/>
                <w:sz w:val="18"/>
                <w:szCs w:val="18"/>
              </w:rPr>
            </w:pPr>
            <w:r>
              <w:rPr>
                <w:color w:val="000000"/>
                <w:sz w:val="18"/>
                <w:szCs w:val="18"/>
              </w:rPr>
              <w:t>Building “</w:t>
            </w:r>
            <w:proofErr w:type="spellStart"/>
            <w:r>
              <w:rPr>
                <w:color w:val="000000"/>
                <w:sz w:val="18"/>
                <w:szCs w:val="18"/>
              </w:rPr>
              <w:t>SMARTUP</w:t>
            </w:r>
            <w:proofErr w:type="spellEnd"/>
            <w:r>
              <w:rPr>
                <w:color w:val="000000"/>
                <w:sz w:val="18"/>
                <w:szCs w:val="18"/>
              </w:rPr>
              <w:t xml:space="preserve">” </w:t>
            </w:r>
            <w:proofErr w:type="gramStart"/>
            <w:r>
              <w:rPr>
                <w:color w:val="000000"/>
                <w:sz w:val="18"/>
                <w:szCs w:val="18"/>
              </w:rPr>
              <w:t>an</w:t>
            </w:r>
            <w:proofErr w:type="gramEnd"/>
            <w:r>
              <w:rPr>
                <w:color w:val="000000"/>
                <w:sz w:val="18"/>
                <w:szCs w:val="18"/>
              </w:rPr>
              <w:t xml:space="preserve"> Star-up on Education</w:t>
            </w:r>
          </w:p>
        </w:tc>
        <w:tc>
          <w:tcPr>
            <w:tcW w:w="1440" w:type="dxa"/>
            <w:vAlign w:val="center"/>
          </w:tcPr>
          <w:p w14:paraId="0000008A" w14:textId="77777777" w:rsidR="00F82C29" w:rsidRDefault="00000000">
            <w:pPr>
              <w:jc w:val="center"/>
              <w:rPr>
                <w:color w:val="000000"/>
                <w:sz w:val="18"/>
                <w:szCs w:val="18"/>
              </w:rPr>
            </w:pPr>
            <w:r>
              <w:rPr>
                <w:sz w:val="18"/>
                <w:szCs w:val="18"/>
              </w:rPr>
              <w:t>E</w:t>
            </w:r>
            <w:r>
              <w:rPr>
                <w:color w:val="000000"/>
                <w:sz w:val="18"/>
                <w:szCs w:val="18"/>
              </w:rPr>
              <w:t>ducation program in</w:t>
            </w:r>
            <w:hyperlink r:id="rId25">
              <w:r>
                <w:rPr>
                  <w:color w:val="000000"/>
                  <w:sz w:val="18"/>
                  <w:szCs w:val="18"/>
                </w:rPr>
                <w:t xml:space="preserve"> conferences</w:t>
              </w:r>
            </w:hyperlink>
            <w:r>
              <w:rPr>
                <w:color w:val="000000"/>
                <w:sz w:val="18"/>
                <w:szCs w:val="18"/>
              </w:rPr>
              <w:t xml:space="preserve"> (</w:t>
            </w:r>
            <w:r>
              <w:rPr>
                <w:sz w:val="18"/>
                <w:szCs w:val="18"/>
              </w:rPr>
              <w:t>at least</w:t>
            </w:r>
            <w:r>
              <w:rPr>
                <w:color w:val="000000"/>
                <w:sz w:val="18"/>
                <w:szCs w:val="18"/>
              </w:rPr>
              <w:t xml:space="preserve"> </w:t>
            </w:r>
            <w:r>
              <w:rPr>
                <w:sz w:val="18"/>
                <w:szCs w:val="18"/>
              </w:rPr>
              <w:t>16</w:t>
            </w:r>
            <w:r>
              <w:rPr>
                <w:color w:val="000000"/>
                <w:sz w:val="18"/>
                <w:szCs w:val="18"/>
              </w:rPr>
              <w:t xml:space="preserve"> each year)</w:t>
            </w:r>
          </w:p>
        </w:tc>
        <w:tc>
          <w:tcPr>
            <w:tcW w:w="1335" w:type="dxa"/>
            <w:vAlign w:val="center"/>
          </w:tcPr>
          <w:p w14:paraId="0000008B" w14:textId="77777777" w:rsidR="00F82C29" w:rsidRDefault="00000000">
            <w:pPr>
              <w:jc w:val="center"/>
              <w:rPr>
                <w:color w:val="000000"/>
                <w:sz w:val="18"/>
                <w:szCs w:val="18"/>
              </w:rPr>
            </w:pPr>
            <w:r>
              <w:rPr>
                <w:color w:val="000000"/>
                <w:sz w:val="18"/>
                <w:szCs w:val="18"/>
              </w:rPr>
              <w:t xml:space="preserve">Utilize UNL-BIOSCOPE </w:t>
            </w:r>
            <w:proofErr w:type="spellStart"/>
            <w:r>
              <w:rPr>
                <w:color w:val="000000"/>
                <w:sz w:val="18"/>
                <w:szCs w:val="18"/>
              </w:rPr>
              <w:t>Conferences&amp;expertise</w:t>
            </w:r>
            <w:proofErr w:type="spellEnd"/>
          </w:p>
        </w:tc>
        <w:tc>
          <w:tcPr>
            <w:tcW w:w="1140" w:type="dxa"/>
            <w:vAlign w:val="center"/>
          </w:tcPr>
          <w:p w14:paraId="0000008C" w14:textId="77777777" w:rsidR="00F82C29" w:rsidRDefault="00000000">
            <w:pPr>
              <w:tabs>
                <w:tab w:val="left" w:pos="554"/>
              </w:tabs>
              <w:jc w:val="center"/>
              <w:rPr>
                <w:color w:val="000000"/>
                <w:sz w:val="18"/>
                <w:szCs w:val="18"/>
              </w:rPr>
            </w:pPr>
            <w:r>
              <w:rPr>
                <w:color w:val="000000"/>
                <w:sz w:val="18"/>
                <w:szCs w:val="18"/>
              </w:rPr>
              <w:t>collaboration between academia</w:t>
            </w:r>
            <w:r>
              <w:rPr>
                <w:sz w:val="18"/>
                <w:szCs w:val="18"/>
              </w:rPr>
              <w:t>(s)</w:t>
            </w:r>
            <w:r>
              <w:rPr>
                <w:color w:val="000000"/>
                <w:sz w:val="18"/>
                <w:szCs w:val="18"/>
              </w:rPr>
              <w:t xml:space="preserve"> and industry</w:t>
            </w:r>
          </w:p>
        </w:tc>
        <w:tc>
          <w:tcPr>
            <w:tcW w:w="1365" w:type="dxa"/>
            <w:vAlign w:val="center"/>
          </w:tcPr>
          <w:p w14:paraId="0000008D" w14:textId="77777777" w:rsidR="00F82C29" w:rsidRDefault="00000000">
            <w:pPr>
              <w:jc w:val="center"/>
              <w:rPr>
                <w:color w:val="000000"/>
                <w:sz w:val="18"/>
                <w:szCs w:val="18"/>
              </w:rPr>
            </w:pPr>
            <w:proofErr w:type="spellStart"/>
            <w:r>
              <w:rPr>
                <w:color w:val="000000"/>
                <w:sz w:val="18"/>
                <w:szCs w:val="18"/>
              </w:rPr>
              <w:t>SMARTUP</w:t>
            </w:r>
            <w:proofErr w:type="spellEnd"/>
            <w:r>
              <w:rPr>
                <w:color w:val="000000"/>
                <w:sz w:val="18"/>
                <w:szCs w:val="18"/>
              </w:rPr>
              <w:t xml:space="preserve"> Fully operational by the end of Phase 1</w:t>
            </w:r>
          </w:p>
        </w:tc>
      </w:tr>
      <w:tr w:rsidR="00F82C29" w14:paraId="7BA30B88" w14:textId="77777777">
        <w:trPr>
          <w:jc w:val="center"/>
        </w:trPr>
        <w:tc>
          <w:tcPr>
            <w:tcW w:w="1470" w:type="dxa"/>
            <w:vMerge w:val="restart"/>
            <w:vAlign w:val="center"/>
          </w:tcPr>
          <w:p w14:paraId="0000008E" w14:textId="77777777" w:rsidR="00F82C29" w:rsidRDefault="00000000">
            <w:pPr>
              <w:jc w:val="center"/>
              <w:rPr>
                <w:b/>
                <w:sz w:val="18"/>
                <w:szCs w:val="18"/>
              </w:rPr>
            </w:pPr>
            <w:r>
              <w:rPr>
                <w:b/>
                <w:sz w:val="18"/>
                <w:szCs w:val="18"/>
              </w:rPr>
              <w:t>Action 2</w:t>
            </w:r>
          </w:p>
          <w:p w14:paraId="0000008F" w14:textId="77777777" w:rsidR="00F82C29" w:rsidRDefault="00000000">
            <w:pPr>
              <w:jc w:val="center"/>
              <w:rPr>
                <w:b/>
                <w:sz w:val="18"/>
                <w:szCs w:val="18"/>
              </w:rPr>
            </w:pPr>
            <w:r>
              <w:rPr>
                <w:b/>
                <w:sz w:val="18"/>
                <w:szCs w:val="18"/>
              </w:rPr>
              <w:t>Phase 2A (2028-2029)</w:t>
            </w:r>
          </w:p>
          <w:p w14:paraId="00000090" w14:textId="77777777" w:rsidR="00F82C29" w:rsidRDefault="00000000">
            <w:pPr>
              <w:jc w:val="center"/>
              <w:rPr>
                <w:b/>
                <w:sz w:val="18"/>
                <w:szCs w:val="18"/>
              </w:rPr>
            </w:pPr>
            <w:r>
              <w:rPr>
                <w:b/>
                <w:sz w:val="18"/>
                <w:szCs w:val="18"/>
              </w:rPr>
              <w:t>Expansion and Impact Enhancement</w:t>
            </w:r>
          </w:p>
        </w:tc>
        <w:tc>
          <w:tcPr>
            <w:tcW w:w="1260" w:type="dxa"/>
            <w:vAlign w:val="center"/>
          </w:tcPr>
          <w:p w14:paraId="00000091" w14:textId="77777777" w:rsidR="00F82C29" w:rsidRDefault="00000000">
            <w:pPr>
              <w:jc w:val="center"/>
              <w:rPr>
                <w:b/>
                <w:color w:val="000000"/>
                <w:sz w:val="18"/>
                <w:szCs w:val="18"/>
              </w:rPr>
            </w:pPr>
            <w:r>
              <w:rPr>
                <w:b/>
                <w:color w:val="000000"/>
                <w:sz w:val="18"/>
                <w:szCs w:val="18"/>
              </w:rPr>
              <w:t>3</w:t>
            </w:r>
          </w:p>
          <w:p w14:paraId="00000092" w14:textId="77777777" w:rsidR="00F82C29" w:rsidRDefault="00000000">
            <w:pPr>
              <w:jc w:val="center"/>
              <w:rPr>
                <w:color w:val="000000"/>
                <w:sz w:val="18"/>
                <w:szCs w:val="18"/>
              </w:rPr>
            </w:pPr>
            <w:r>
              <w:rPr>
                <w:color w:val="000000"/>
                <w:sz w:val="18"/>
                <w:szCs w:val="18"/>
              </w:rPr>
              <w:t xml:space="preserve">Scale Adoption Across European Alliances </w:t>
            </w:r>
            <w:r>
              <w:rPr>
                <w:sz w:val="18"/>
                <w:szCs w:val="18"/>
              </w:rPr>
              <w:t>and Brazil</w:t>
            </w:r>
          </w:p>
          <w:p w14:paraId="00000093" w14:textId="77777777" w:rsidR="00F82C29" w:rsidRDefault="00F82C29">
            <w:pPr>
              <w:jc w:val="center"/>
              <w:rPr>
                <w:color w:val="000000"/>
                <w:sz w:val="18"/>
                <w:szCs w:val="18"/>
              </w:rPr>
            </w:pPr>
          </w:p>
        </w:tc>
        <w:tc>
          <w:tcPr>
            <w:tcW w:w="1020" w:type="dxa"/>
            <w:vAlign w:val="center"/>
          </w:tcPr>
          <w:p w14:paraId="00000094" w14:textId="77777777" w:rsidR="00F82C29" w:rsidRDefault="00000000">
            <w:pPr>
              <w:jc w:val="center"/>
              <w:rPr>
                <w:color w:val="000000"/>
                <w:sz w:val="18"/>
                <w:szCs w:val="18"/>
              </w:rPr>
            </w:pPr>
            <w:r>
              <w:rPr>
                <w:color w:val="000000"/>
                <w:sz w:val="18"/>
                <w:szCs w:val="18"/>
              </w:rPr>
              <w:t>Expand the program to 20 HEIs across Europe/America</w:t>
            </w:r>
            <w:r>
              <w:rPr>
                <w:sz w:val="18"/>
                <w:szCs w:val="18"/>
              </w:rPr>
              <w:t>/</w:t>
            </w:r>
            <w:r>
              <w:rPr>
                <w:color w:val="000000"/>
                <w:sz w:val="18"/>
                <w:szCs w:val="18"/>
              </w:rPr>
              <w:t>Asia.</w:t>
            </w:r>
          </w:p>
        </w:tc>
        <w:tc>
          <w:tcPr>
            <w:tcW w:w="1440" w:type="dxa"/>
            <w:vAlign w:val="center"/>
          </w:tcPr>
          <w:p w14:paraId="00000095" w14:textId="77777777" w:rsidR="00F82C29" w:rsidRDefault="00000000">
            <w:pPr>
              <w:jc w:val="center"/>
              <w:rPr>
                <w:color w:val="000000"/>
                <w:sz w:val="18"/>
                <w:szCs w:val="18"/>
              </w:rPr>
            </w:pPr>
            <w:r>
              <w:rPr>
                <w:sz w:val="18"/>
                <w:szCs w:val="18"/>
              </w:rPr>
              <w:t xml:space="preserve">At least </w:t>
            </w:r>
            <w:r>
              <w:rPr>
                <w:color w:val="000000"/>
                <w:sz w:val="18"/>
                <w:szCs w:val="18"/>
              </w:rPr>
              <w:t xml:space="preserve">2000 students, staff and </w:t>
            </w:r>
            <w:proofErr w:type="gramStart"/>
            <w:r>
              <w:rPr>
                <w:color w:val="000000"/>
                <w:sz w:val="18"/>
                <w:szCs w:val="18"/>
              </w:rPr>
              <w:t>20  educators</w:t>
            </w:r>
            <w:proofErr w:type="gramEnd"/>
            <w:r>
              <w:rPr>
                <w:color w:val="000000"/>
                <w:sz w:val="18"/>
                <w:szCs w:val="18"/>
              </w:rPr>
              <w:t xml:space="preserve"> </w:t>
            </w:r>
          </w:p>
        </w:tc>
        <w:tc>
          <w:tcPr>
            <w:tcW w:w="1335" w:type="dxa"/>
            <w:vAlign w:val="center"/>
          </w:tcPr>
          <w:p w14:paraId="00000096" w14:textId="77777777" w:rsidR="00F82C29" w:rsidRDefault="00000000">
            <w:pPr>
              <w:jc w:val="center"/>
              <w:rPr>
                <w:color w:val="000000"/>
                <w:sz w:val="18"/>
                <w:szCs w:val="18"/>
              </w:rPr>
            </w:pPr>
            <w:r>
              <w:rPr>
                <w:color w:val="000000"/>
                <w:sz w:val="18"/>
                <w:szCs w:val="18"/>
              </w:rPr>
              <w:t xml:space="preserve">Secure additional national funding. </w:t>
            </w:r>
          </w:p>
        </w:tc>
        <w:tc>
          <w:tcPr>
            <w:tcW w:w="1140" w:type="dxa"/>
            <w:vAlign w:val="center"/>
          </w:tcPr>
          <w:p w14:paraId="00000097" w14:textId="77777777" w:rsidR="00F82C29" w:rsidRDefault="00000000">
            <w:pPr>
              <w:tabs>
                <w:tab w:val="left" w:pos="476"/>
              </w:tabs>
              <w:jc w:val="center"/>
              <w:rPr>
                <w:color w:val="000000"/>
                <w:sz w:val="18"/>
                <w:szCs w:val="18"/>
              </w:rPr>
            </w:pPr>
            <w:r>
              <w:rPr>
                <w:color w:val="000000"/>
                <w:sz w:val="18"/>
                <w:szCs w:val="18"/>
              </w:rPr>
              <w:t>Promotes Europe-wide educational transformation.</w:t>
            </w:r>
          </w:p>
        </w:tc>
        <w:tc>
          <w:tcPr>
            <w:tcW w:w="1365" w:type="dxa"/>
            <w:vAlign w:val="center"/>
          </w:tcPr>
          <w:p w14:paraId="00000098" w14:textId="77777777" w:rsidR="00F82C29" w:rsidRDefault="00F82C29">
            <w:pPr>
              <w:jc w:val="center"/>
              <w:rPr>
                <w:color w:val="000000"/>
                <w:sz w:val="18"/>
                <w:szCs w:val="18"/>
              </w:rPr>
            </w:pPr>
          </w:p>
          <w:p w14:paraId="00000099" w14:textId="77777777" w:rsidR="00F82C29" w:rsidRDefault="00000000">
            <w:pPr>
              <w:jc w:val="center"/>
              <w:rPr>
                <w:color w:val="000000"/>
                <w:sz w:val="18"/>
                <w:szCs w:val="18"/>
              </w:rPr>
            </w:pPr>
            <w:r>
              <w:rPr>
                <w:color w:val="000000"/>
                <w:sz w:val="18"/>
                <w:szCs w:val="18"/>
              </w:rPr>
              <w:t>Complete scaling by the end of 202</w:t>
            </w:r>
            <w:r>
              <w:rPr>
                <w:sz w:val="18"/>
                <w:szCs w:val="18"/>
              </w:rPr>
              <w:t>9</w:t>
            </w:r>
            <w:r>
              <w:rPr>
                <w:color w:val="000000"/>
                <w:sz w:val="18"/>
                <w:szCs w:val="18"/>
              </w:rPr>
              <w:t>.</w:t>
            </w:r>
          </w:p>
        </w:tc>
      </w:tr>
      <w:tr w:rsidR="00F82C29" w14:paraId="38FE6601" w14:textId="77777777">
        <w:trPr>
          <w:trHeight w:val="940"/>
          <w:jc w:val="center"/>
        </w:trPr>
        <w:tc>
          <w:tcPr>
            <w:tcW w:w="1470" w:type="dxa"/>
            <w:vMerge/>
            <w:vAlign w:val="center"/>
          </w:tcPr>
          <w:p w14:paraId="0000009A" w14:textId="77777777" w:rsidR="00F82C29" w:rsidRDefault="00F82C29">
            <w:pPr>
              <w:widowControl w:val="0"/>
              <w:pBdr>
                <w:top w:val="nil"/>
                <w:left w:val="nil"/>
                <w:bottom w:val="nil"/>
                <w:right w:val="nil"/>
                <w:between w:val="nil"/>
              </w:pBdr>
              <w:spacing w:line="276" w:lineRule="auto"/>
              <w:rPr>
                <w:color w:val="000000"/>
                <w:sz w:val="18"/>
                <w:szCs w:val="18"/>
              </w:rPr>
            </w:pPr>
          </w:p>
        </w:tc>
        <w:tc>
          <w:tcPr>
            <w:tcW w:w="1260" w:type="dxa"/>
            <w:vAlign w:val="center"/>
          </w:tcPr>
          <w:p w14:paraId="0000009B" w14:textId="77777777" w:rsidR="00F82C29" w:rsidRDefault="00000000">
            <w:pPr>
              <w:jc w:val="center"/>
              <w:rPr>
                <w:color w:val="000000"/>
                <w:sz w:val="18"/>
                <w:szCs w:val="18"/>
              </w:rPr>
            </w:pPr>
            <w:r>
              <w:rPr>
                <w:b/>
                <w:color w:val="000000"/>
                <w:sz w:val="18"/>
                <w:szCs w:val="18"/>
              </w:rPr>
              <w:t>4</w:t>
            </w:r>
          </w:p>
          <w:p w14:paraId="0000009C" w14:textId="77777777" w:rsidR="00F82C29" w:rsidRDefault="00000000">
            <w:pPr>
              <w:jc w:val="center"/>
              <w:rPr>
                <w:color w:val="000000"/>
                <w:sz w:val="18"/>
                <w:szCs w:val="18"/>
              </w:rPr>
            </w:pPr>
            <w:r>
              <w:rPr>
                <w:color w:val="000000"/>
                <w:sz w:val="18"/>
                <w:szCs w:val="18"/>
              </w:rPr>
              <w:t xml:space="preserve">Foster </w:t>
            </w:r>
            <w:proofErr w:type="spellStart"/>
            <w:r>
              <w:rPr>
                <w:color w:val="000000"/>
                <w:sz w:val="18"/>
                <w:szCs w:val="18"/>
              </w:rPr>
              <w:t>Entrepreneuri</w:t>
            </w:r>
            <w:r>
              <w:rPr>
                <w:sz w:val="18"/>
                <w:szCs w:val="18"/>
              </w:rPr>
              <w:t>AI</w:t>
            </w:r>
            <w:proofErr w:type="spellEnd"/>
            <w:r>
              <w:rPr>
                <w:color w:val="000000"/>
                <w:sz w:val="18"/>
                <w:szCs w:val="18"/>
              </w:rPr>
              <w:t xml:space="preserve"> Skills</w:t>
            </w:r>
          </w:p>
        </w:tc>
        <w:tc>
          <w:tcPr>
            <w:tcW w:w="1020" w:type="dxa"/>
            <w:vAlign w:val="center"/>
          </w:tcPr>
          <w:p w14:paraId="0000009D" w14:textId="77777777" w:rsidR="00F82C29" w:rsidRDefault="00000000">
            <w:pPr>
              <w:jc w:val="center"/>
              <w:rPr>
                <w:color w:val="000000"/>
                <w:sz w:val="18"/>
                <w:szCs w:val="18"/>
              </w:rPr>
            </w:pPr>
            <w:r>
              <w:rPr>
                <w:sz w:val="18"/>
                <w:szCs w:val="18"/>
              </w:rPr>
              <w:t xml:space="preserve">Boot </w:t>
            </w:r>
            <w:r>
              <w:rPr>
                <w:color w:val="000000"/>
                <w:sz w:val="18"/>
                <w:szCs w:val="18"/>
              </w:rPr>
              <w:t xml:space="preserve">Camps for learning </w:t>
            </w:r>
          </w:p>
        </w:tc>
        <w:tc>
          <w:tcPr>
            <w:tcW w:w="1440" w:type="dxa"/>
            <w:vAlign w:val="center"/>
          </w:tcPr>
          <w:p w14:paraId="0000009E" w14:textId="77777777" w:rsidR="00F82C29" w:rsidRDefault="00000000">
            <w:pPr>
              <w:jc w:val="center"/>
              <w:rPr>
                <w:color w:val="000000"/>
                <w:sz w:val="18"/>
                <w:szCs w:val="18"/>
              </w:rPr>
            </w:pPr>
            <w:r>
              <w:rPr>
                <w:color w:val="000000"/>
                <w:sz w:val="18"/>
                <w:szCs w:val="18"/>
              </w:rPr>
              <w:t xml:space="preserve">Train at least </w:t>
            </w:r>
            <w:r>
              <w:rPr>
                <w:sz w:val="18"/>
                <w:szCs w:val="18"/>
              </w:rPr>
              <w:t>240</w:t>
            </w:r>
            <w:r>
              <w:rPr>
                <w:color w:val="000000"/>
                <w:sz w:val="18"/>
                <w:szCs w:val="18"/>
              </w:rPr>
              <w:t xml:space="preserve"> </w:t>
            </w:r>
            <w:proofErr w:type="gramStart"/>
            <w:r>
              <w:rPr>
                <w:color w:val="000000"/>
                <w:sz w:val="18"/>
                <w:szCs w:val="18"/>
              </w:rPr>
              <w:t>teachers  and</w:t>
            </w:r>
            <w:proofErr w:type="gramEnd"/>
            <w:r>
              <w:rPr>
                <w:color w:val="000000"/>
                <w:sz w:val="18"/>
                <w:szCs w:val="18"/>
              </w:rPr>
              <w:t xml:space="preserve"> Staff</w:t>
            </w:r>
          </w:p>
        </w:tc>
        <w:tc>
          <w:tcPr>
            <w:tcW w:w="1335" w:type="dxa"/>
            <w:vAlign w:val="center"/>
          </w:tcPr>
          <w:p w14:paraId="0000009F" w14:textId="77777777" w:rsidR="00F82C29" w:rsidRDefault="00000000">
            <w:pPr>
              <w:tabs>
                <w:tab w:val="left" w:pos="498"/>
              </w:tabs>
              <w:jc w:val="center"/>
              <w:rPr>
                <w:color w:val="000000"/>
                <w:sz w:val="18"/>
                <w:szCs w:val="18"/>
              </w:rPr>
            </w:pPr>
            <w:proofErr w:type="spellStart"/>
            <w:r>
              <w:rPr>
                <w:color w:val="000000"/>
                <w:sz w:val="18"/>
                <w:szCs w:val="18"/>
              </w:rPr>
              <w:t>KIC</w:t>
            </w:r>
            <w:proofErr w:type="spellEnd"/>
            <w:r>
              <w:rPr>
                <w:color w:val="000000"/>
                <w:sz w:val="18"/>
                <w:szCs w:val="18"/>
              </w:rPr>
              <w:t xml:space="preserve"> partners for mentoring and funding.</w:t>
            </w:r>
          </w:p>
        </w:tc>
        <w:tc>
          <w:tcPr>
            <w:tcW w:w="1140" w:type="dxa"/>
            <w:vAlign w:val="center"/>
          </w:tcPr>
          <w:p w14:paraId="000000A0" w14:textId="77777777" w:rsidR="00F82C29" w:rsidRDefault="00000000">
            <w:pPr>
              <w:jc w:val="center"/>
              <w:rPr>
                <w:color w:val="000000"/>
                <w:sz w:val="18"/>
                <w:szCs w:val="18"/>
              </w:rPr>
            </w:pPr>
            <w:r>
              <w:rPr>
                <w:color w:val="000000"/>
                <w:sz w:val="18"/>
                <w:szCs w:val="18"/>
              </w:rPr>
              <w:t>Aligns with enhancing employability.</w:t>
            </w:r>
          </w:p>
        </w:tc>
        <w:tc>
          <w:tcPr>
            <w:tcW w:w="1365" w:type="dxa"/>
            <w:vAlign w:val="center"/>
          </w:tcPr>
          <w:p w14:paraId="000000A1" w14:textId="77777777" w:rsidR="00F82C29" w:rsidRDefault="00000000">
            <w:pPr>
              <w:tabs>
                <w:tab w:val="left" w:pos="642"/>
              </w:tabs>
              <w:jc w:val="center"/>
              <w:rPr>
                <w:color w:val="000000"/>
                <w:sz w:val="18"/>
                <w:szCs w:val="18"/>
              </w:rPr>
            </w:pPr>
            <w:r>
              <w:rPr>
                <w:color w:val="000000"/>
                <w:sz w:val="18"/>
                <w:szCs w:val="18"/>
              </w:rPr>
              <w:t xml:space="preserve">Boot camps operational by last </w:t>
            </w:r>
            <w:proofErr w:type="gramStart"/>
            <w:r>
              <w:rPr>
                <w:color w:val="000000"/>
                <w:sz w:val="18"/>
                <w:szCs w:val="18"/>
              </w:rPr>
              <w:t>semester  202</w:t>
            </w:r>
            <w:r>
              <w:rPr>
                <w:sz w:val="18"/>
                <w:szCs w:val="18"/>
              </w:rPr>
              <w:t>8</w:t>
            </w:r>
            <w:proofErr w:type="gramEnd"/>
            <w:r>
              <w:rPr>
                <w:color w:val="000000"/>
                <w:sz w:val="18"/>
                <w:szCs w:val="18"/>
              </w:rPr>
              <w:t>.</w:t>
            </w:r>
          </w:p>
        </w:tc>
      </w:tr>
      <w:tr w:rsidR="00F82C29" w14:paraId="129C091C" w14:textId="77777777">
        <w:trPr>
          <w:jc w:val="center"/>
        </w:trPr>
        <w:tc>
          <w:tcPr>
            <w:tcW w:w="1470" w:type="dxa"/>
            <w:vMerge w:val="restart"/>
            <w:vAlign w:val="center"/>
          </w:tcPr>
          <w:p w14:paraId="000000A2" w14:textId="77777777" w:rsidR="00F82C29" w:rsidRDefault="00000000">
            <w:pPr>
              <w:jc w:val="center"/>
              <w:rPr>
                <w:b/>
                <w:sz w:val="18"/>
                <w:szCs w:val="18"/>
              </w:rPr>
            </w:pPr>
            <w:r>
              <w:rPr>
                <w:b/>
                <w:sz w:val="18"/>
                <w:szCs w:val="18"/>
              </w:rPr>
              <w:t>Action 3    Phase 2B (2030-2031): Institutionalization and Global Outreach</w:t>
            </w:r>
          </w:p>
        </w:tc>
        <w:tc>
          <w:tcPr>
            <w:tcW w:w="1260" w:type="dxa"/>
            <w:vAlign w:val="center"/>
          </w:tcPr>
          <w:p w14:paraId="000000A3" w14:textId="77777777" w:rsidR="00F82C29" w:rsidRDefault="00000000">
            <w:pPr>
              <w:jc w:val="center"/>
              <w:rPr>
                <w:color w:val="000000"/>
                <w:sz w:val="18"/>
                <w:szCs w:val="18"/>
              </w:rPr>
            </w:pPr>
            <w:r>
              <w:rPr>
                <w:b/>
                <w:color w:val="000000"/>
                <w:sz w:val="18"/>
                <w:szCs w:val="18"/>
              </w:rPr>
              <w:t>5</w:t>
            </w:r>
          </w:p>
          <w:p w14:paraId="000000A4" w14:textId="77777777" w:rsidR="00F82C29" w:rsidRDefault="00000000">
            <w:pPr>
              <w:jc w:val="center"/>
              <w:rPr>
                <w:color w:val="000000"/>
                <w:sz w:val="18"/>
                <w:szCs w:val="18"/>
              </w:rPr>
            </w:pPr>
            <w:r>
              <w:rPr>
                <w:color w:val="000000"/>
                <w:sz w:val="18"/>
                <w:szCs w:val="18"/>
              </w:rPr>
              <w:t>Institutionalize the Program</w:t>
            </w:r>
          </w:p>
        </w:tc>
        <w:tc>
          <w:tcPr>
            <w:tcW w:w="1020" w:type="dxa"/>
            <w:vAlign w:val="center"/>
          </w:tcPr>
          <w:p w14:paraId="000000A5" w14:textId="77777777" w:rsidR="00F82C29" w:rsidRDefault="00000000">
            <w:pPr>
              <w:jc w:val="center"/>
              <w:rPr>
                <w:color w:val="000000"/>
                <w:sz w:val="18"/>
                <w:szCs w:val="18"/>
              </w:rPr>
            </w:pPr>
            <w:r>
              <w:rPr>
                <w:color w:val="000000"/>
                <w:sz w:val="18"/>
                <w:szCs w:val="18"/>
              </w:rPr>
              <w:t>Institutionalize the Program</w:t>
            </w:r>
          </w:p>
        </w:tc>
        <w:tc>
          <w:tcPr>
            <w:tcW w:w="1440" w:type="dxa"/>
            <w:vAlign w:val="center"/>
          </w:tcPr>
          <w:p w14:paraId="000000A6" w14:textId="77777777" w:rsidR="00F82C29" w:rsidRDefault="00000000">
            <w:pPr>
              <w:tabs>
                <w:tab w:val="left" w:pos="465"/>
              </w:tabs>
              <w:jc w:val="center"/>
              <w:rPr>
                <w:color w:val="000000"/>
                <w:sz w:val="18"/>
                <w:szCs w:val="18"/>
              </w:rPr>
            </w:pPr>
            <w:r>
              <w:rPr>
                <w:color w:val="000000"/>
                <w:sz w:val="18"/>
                <w:szCs w:val="18"/>
              </w:rPr>
              <w:t xml:space="preserve">device into the core curricula of at least plus </w:t>
            </w:r>
            <w:r>
              <w:rPr>
                <w:sz w:val="18"/>
                <w:szCs w:val="18"/>
              </w:rPr>
              <w:t>40</w:t>
            </w:r>
            <w:r>
              <w:rPr>
                <w:color w:val="000000"/>
                <w:sz w:val="18"/>
                <w:szCs w:val="18"/>
              </w:rPr>
              <w:t xml:space="preserve"> </w:t>
            </w:r>
            <w:proofErr w:type="spellStart"/>
            <w:r>
              <w:rPr>
                <w:color w:val="000000"/>
                <w:sz w:val="18"/>
                <w:szCs w:val="18"/>
              </w:rPr>
              <w:t>HEIs.</w:t>
            </w:r>
            <w:r>
              <w:rPr>
                <w:sz w:val="18"/>
                <w:szCs w:val="18"/>
              </w:rPr>
              <w:t>Europe</w:t>
            </w:r>
            <w:proofErr w:type="spellEnd"/>
            <w:r>
              <w:rPr>
                <w:sz w:val="18"/>
                <w:szCs w:val="18"/>
              </w:rPr>
              <w:t>/America/Asia.</w:t>
            </w:r>
          </w:p>
        </w:tc>
        <w:tc>
          <w:tcPr>
            <w:tcW w:w="1335" w:type="dxa"/>
            <w:vAlign w:val="center"/>
          </w:tcPr>
          <w:p w14:paraId="000000A7" w14:textId="77777777" w:rsidR="00F82C29" w:rsidRDefault="00000000">
            <w:pPr>
              <w:tabs>
                <w:tab w:val="left" w:pos="709"/>
              </w:tabs>
              <w:jc w:val="center"/>
              <w:rPr>
                <w:color w:val="000000"/>
                <w:sz w:val="18"/>
                <w:szCs w:val="18"/>
              </w:rPr>
            </w:pPr>
            <w:r>
              <w:rPr>
                <w:color w:val="000000"/>
                <w:sz w:val="18"/>
                <w:szCs w:val="18"/>
              </w:rPr>
              <w:t>into degree accreditation standards.</w:t>
            </w:r>
          </w:p>
        </w:tc>
        <w:tc>
          <w:tcPr>
            <w:tcW w:w="1140" w:type="dxa"/>
            <w:vAlign w:val="center"/>
          </w:tcPr>
          <w:p w14:paraId="000000A8" w14:textId="77777777" w:rsidR="00F82C29" w:rsidRDefault="00000000">
            <w:pPr>
              <w:jc w:val="center"/>
              <w:rPr>
                <w:color w:val="000000"/>
                <w:sz w:val="18"/>
                <w:szCs w:val="18"/>
              </w:rPr>
            </w:pPr>
            <w:r>
              <w:rPr>
                <w:color w:val="000000"/>
                <w:sz w:val="18"/>
                <w:szCs w:val="18"/>
              </w:rPr>
              <w:t>long-term systemic change in education.</w:t>
            </w:r>
          </w:p>
        </w:tc>
        <w:tc>
          <w:tcPr>
            <w:tcW w:w="1365" w:type="dxa"/>
            <w:vAlign w:val="center"/>
          </w:tcPr>
          <w:p w14:paraId="000000A9" w14:textId="77777777" w:rsidR="00F82C29" w:rsidRDefault="00000000">
            <w:pPr>
              <w:tabs>
                <w:tab w:val="left" w:pos="742"/>
              </w:tabs>
              <w:jc w:val="center"/>
              <w:rPr>
                <w:color w:val="000000"/>
                <w:sz w:val="18"/>
                <w:szCs w:val="18"/>
              </w:rPr>
            </w:pPr>
            <w:r>
              <w:rPr>
                <w:color w:val="000000"/>
                <w:sz w:val="18"/>
                <w:szCs w:val="18"/>
              </w:rPr>
              <w:t>Institutionalization completed by the end of 202</w:t>
            </w:r>
            <w:r>
              <w:rPr>
                <w:sz w:val="18"/>
                <w:szCs w:val="18"/>
              </w:rPr>
              <w:t>9</w:t>
            </w:r>
            <w:r>
              <w:rPr>
                <w:color w:val="000000"/>
                <w:sz w:val="18"/>
                <w:szCs w:val="18"/>
              </w:rPr>
              <w:t>.</w:t>
            </w:r>
          </w:p>
        </w:tc>
      </w:tr>
      <w:tr w:rsidR="00F82C29" w14:paraId="07163B5C" w14:textId="77777777">
        <w:trPr>
          <w:jc w:val="center"/>
        </w:trPr>
        <w:tc>
          <w:tcPr>
            <w:tcW w:w="1470" w:type="dxa"/>
            <w:vMerge/>
            <w:vAlign w:val="center"/>
          </w:tcPr>
          <w:p w14:paraId="000000AA" w14:textId="77777777" w:rsidR="00F82C29" w:rsidRDefault="00F82C29">
            <w:pPr>
              <w:widowControl w:val="0"/>
              <w:pBdr>
                <w:top w:val="nil"/>
                <w:left w:val="nil"/>
                <w:bottom w:val="nil"/>
                <w:right w:val="nil"/>
                <w:between w:val="nil"/>
              </w:pBdr>
              <w:spacing w:line="276" w:lineRule="auto"/>
              <w:rPr>
                <w:color w:val="000000"/>
                <w:sz w:val="18"/>
                <w:szCs w:val="18"/>
              </w:rPr>
            </w:pPr>
          </w:p>
        </w:tc>
        <w:tc>
          <w:tcPr>
            <w:tcW w:w="1260" w:type="dxa"/>
            <w:vAlign w:val="center"/>
          </w:tcPr>
          <w:p w14:paraId="000000AB" w14:textId="77777777" w:rsidR="00F82C29" w:rsidRDefault="00000000">
            <w:pPr>
              <w:jc w:val="center"/>
              <w:rPr>
                <w:b/>
                <w:sz w:val="18"/>
                <w:szCs w:val="18"/>
              </w:rPr>
            </w:pPr>
            <w:r>
              <w:rPr>
                <w:b/>
                <w:sz w:val="18"/>
                <w:szCs w:val="18"/>
              </w:rPr>
              <w:t xml:space="preserve">6 </w:t>
            </w:r>
          </w:p>
          <w:p w14:paraId="000000AC" w14:textId="77777777" w:rsidR="00F82C29" w:rsidRDefault="00000000">
            <w:pPr>
              <w:jc w:val="center"/>
              <w:rPr>
                <w:sz w:val="18"/>
                <w:szCs w:val="18"/>
              </w:rPr>
            </w:pPr>
            <w:r>
              <w:rPr>
                <w:sz w:val="18"/>
                <w:szCs w:val="18"/>
              </w:rPr>
              <w:t>Strengthen Global Partnerships</w:t>
            </w:r>
          </w:p>
        </w:tc>
        <w:tc>
          <w:tcPr>
            <w:tcW w:w="1020" w:type="dxa"/>
            <w:vAlign w:val="center"/>
          </w:tcPr>
          <w:p w14:paraId="000000AD" w14:textId="77777777" w:rsidR="00F82C29" w:rsidRDefault="00000000">
            <w:pPr>
              <w:jc w:val="center"/>
              <w:rPr>
                <w:sz w:val="18"/>
                <w:szCs w:val="18"/>
              </w:rPr>
            </w:pPr>
            <w:r>
              <w:rPr>
                <w:sz w:val="18"/>
                <w:szCs w:val="18"/>
              </w:rPr>
              <w:t>program globalization</w:t>
            </w:r>
          </w:p>
        </w:tc>
        <w:tc>
          <w:tcPr>
            <w:tcW w:w="1440" w:type="dxa"/>
            <w:vAlign w:val="center"/>
          </w:tcPr>
          <w:p w14:paraId="000000AE" w14:textId="77777777" w:rsidR="00F82C29" w:rsidRDefault="00000000">
            <w:pPr>
              <w:jc w:val="center"/>
              <w:rPr>
                <w:sz w:val="18"/>
                <w:szCs w:val="18"/>
              </w:rPr>
            </w:pPr>
            <w:r>
              <w:rPr>
                <w:sz w:val="18"/>
                <w:szCs w:val="18"/>
              </w:rPr>
              <w:t>collaborations with at least 20 universities out of Europe.</w:t>
            </w:r>
          </w:p>
        </w:tc>
        <w:tc>
          <w:tcPr>
            <w:tcW w:w="1335" w:type="dxa"/>
            <w:vAlign w:val="center"/>
          </w:tcPr>
          <w:p w14:paraId="000000AF" w14:textId="77777777" w:rsidR="00F82C29" w:rsidRDefault="00000000">
            <w:pPr>
              <w:jc w:val="center"/>
              <w:rPr>
                <w:sz w:val="18"/>
                <w:szCs w:val="18"/>
              </w:rPr>
            </w:pPr>
            <w:r>
              <w:rPr>
                <w:sz w:val="18"/>
                <w:szCs w:val="18"/>
              </w:rPr>
              <w:t>Europe’s leadership in educational innovation as leverage.</w:t>
            </w:r>
          </w:p>
        </w:tc>
        <w:tc>
          <w:tcPr>
            <w:tcW w:w="1140" w:type="dxa"/>
            <w:vAlign w:val="center"/>
          </w:tcPr>
          <w:p w14:paraId="000000B0" w14:textId="77777777" w:rsidR="00F82C29" w:rsidRDefault="00000000">
            <w:pPr>
              <w:tabs>
                <w:tab w:val="left" w:pos="476"/>
              </w:tabs>
              <w:jc w:val="center"/>
              <w:rPr>
                <w:sz w:val="18"/>
                <w:szCs w:val="18"/>
              </w:rPr>
            </w:pPr>
            <w:r>
              <w:rPr>
                <w:sz w:val="18"/>
                <w:szCs w:val="18"/>
              </w:rPr>
              <w:t>Expands Europe’s impact on global education.</w:t>
            </w:r>
          </w:p>
        </w:tc>
        <w:tc>
          <w:tcPr>
            <w:tcW w:w="1365" w:type="dxa"/>
            <w:vAlign w:val="center"/>
          </w:tcPr>
          <w:p w14:paraId="000000B1" w14:textId="77777777" w:rsidR="00F82C29" w:rsidRDefault="00000000">
            <w:pPr>
              <w:jc w:val="center"/>
              <w:rPr>
                <w:sz w:val="18"/>
                <w:szCs w:val="18"/>
              </w:rPr>
            </w:pPr>
            <w:r>
              <w:rPr>
                <w:sz w:val="18"/>
                <w:szCs w:val="18"/>
              </w:rPr>
              <w:t>Partnerships working by the end of 2027.</w:t>
            </w:r>
          </w:p>
        </w:tc>
      </w:tr>
    </w:tbl>
    <w:commentRangeEnd w:id="1"/>
    <w:p w14:paraId="000000B2" w14:textId="77777777" w:rsidR="00F82C29" w:rsidRDefault="00000000">
      <w:pPr>
        <w:pBdr>
          <w:top w:val="nil"/>
          <w:left w:val="nil"/>
          <w:bottom w:val="nil"/>
          <w:right w:val="nil"/>
          <w:between w:val="nil"/>
        </w:pBdr>
        <w:rPr>
          <w:b/>
          <w:color w:val="333333"/>
        </w:rPr>
      </w:pPr>
      <w:r>
        <w:commentReference w:id="1"/>
      </w:r>
    </w:p>
    <w:p w14:paraId="000000B3" w14:textId="77777777" w:rsidR="00F82C29" w:rsidRDefault="00F82C29">
      <w:pPr>
        <w:spacing w:after="60"/>
        <w:jc w:val="both"/>
        <w:rPr>
          <w:sz w:val="22"/>
          <w:szCs w:val="22"/>
        </w:rPr>
      </w:pPr>
    </w:p>
    <w:p w14:paraId="000000B4" w14:textId="77777777" w:rsidR="00F82C29" w:rsidRDefault="00F82C29">
      <w:pPr>
        <w:spacing w:after="60"/>
        <w:jc w:val="both"/>
        <w:rPr>
          <w:sz w:val="22"/>
          <w:szCs w:val="22"/>
        </w:rPr>
      </w:pPr>
    </w:p>
    <w:p w14:paraId="000000B5" w14:textId="77777777" w:rsidR="00F82C29" w:rsidRDefault="00F82C29">
      <w:pPr>
        <w:spacing w:after="60"/>
        <w:jc w:val="both"/>
        <w:rPr>
          <w:sz w:val="22"/>
          <w:szCs w:val="22"/>
        </w:rPr>
      </w:pPr>
    </w:p>
    <w:p w14:paraId="000000B6" w14:textId="77777777" w:rsidR="00F82C29" w:rsidRDefault="00F82C29">
      <w:pPr>
        <w:spacing w:after="60"/>
        <w:jc w:val="both"/>
        <w:rPr>
          <w:sz w:val="22"/>
          <w:szCs w:val="22"/>
        </w:rPr>
      </w:pPr>
    </w:p>
    <w:p w14:paraId="000000B7" w14:textId="77777777" w:rsidR="00F82C29" w:rsidRDefault="00F82C29">
      <w:pPr>
        <w:spacing w:after="60"/>
        <w:jc w:val="both"/>
        <w:rPr>
          <w:sz w:val="22"/>
          <w:szCs w:val="22"/>
        </w:rPr>
      </w:pPr>
    </w:p>
    <w:p w14:paraId="000000B8" w14:textId="77777777" w:rsidR="00F82C29" w:rsidRDefault="00F82C29">
      <w:pPr>
        <w:spacing w:after="60"/>
        <w:jc w:val="both"/>
        <w:rPr>
          <w:sz w:val="22"/>
          <w:szCs w:val="22"/>
        </w:rPr>
      </w:pPr>
    </w:p>
    <w:p w14:paraId="000000B9" w14:textId="77777777" w:rsidR="00F82C29" w:rsidRDefault="00F82C29">
      <w:pPr>
        <w:spacing w:after="60"/>
        <w:jc w:val="both"/>
        <w:rPr>
          <w:sz w:val="22"/>
          <w:szCs w:val="22"/>
        </w:rPr>
      </w:pPr>
    </w:p>
    <w:p w14:paraId="000000BA" w14:textId="77777777" w:rsidR="00F82C29" w:rsidRDefault="00F82C29">
      <w:pPr>
        <w:spacing w:after="60"/>
        <w:jc w:val="both"/>
        <w:rPr>
          <w:sz w:val="22"/>
          <w:szCs w:val="22"/>
        </w:rPr>
      </w:pPr>
    </w:p>
    <w:p w14:paraId="000000BB" w14:textId="77777777" w:rsidR="00F82C29" w:rsidRDefault="00F82C29">
      <w:pPr>
        <w:spacing w:after="60"/>
        <w:jc w:val="both"/>
        <w:rPr>
          <w:sz w:val="22"/>
          <w:szCs w:val="22"/>
        </w:rPr>
      </w:pPr>
    </w:p>
    <w:p w14:paraId="000000BC" w14:textId="77777777" w:rsidR="00F82C29" w:rsidRDefault="00F82C29">
      <w:pPr>
        <w:spacing w:after="60"/>
        <w:jc w:val="both"/>
        <w:rPr>
          <w:sz w:val="22"/>
          <w:szCs w:val="22"/>
        </w:rPr>
      </w:pPr>
    </w:p>
    <w:p w14:paraId="000000BD" w14:textId="77777777" w:rsidR="00F82C29" w:rsidRDefault="00F82C29">
      <w:pPr>
        <w:spacing w:after="60"/>
        <w:jc w:val="both"/>
        <w:rPr>
          <w:sz w:val="22"/>
          <w:szCs w:val="22"/>
        </w:rPr>
      </w:pPr>
    </w:p>
    <w:p w14:paraId="000000BE" w14:textId="77777777" w:rsidR="00F82C29" w:rsidRDefault="00F82C29">
      <w:pPr>
        <w:spacing w:after="60"/>
        <w:jc w:val="both"/>
        <w:rPr>
          <w:sz w:val="22"/>
          <w:szCs w:val="22"/>
        </w:rPr>
      </w:pPr>
    </w:p>
    <w:p w14:paraId="000000BF" w14:textId="77777777" w:rsidR="00F82C29" w:rsidRDefault="00F82C29">
      <w:pPr>
        <w:spacing w:after="60"/>
        <w:jc w:val="both"/>
        <w:rPr>
          <w:sz w:val="22"/>
          <w:szCs w:val="22"/>
        </w:rPr>
      </w:pPr>
    </w:p>
    <w:p w14:paraId="000000C0" w14:textId="77777777" w:rsidR="00F82C29" w:rsidRDefault="00F82C29">
      <w:pPr>
        <w:spacing w:after="60"/>
        <w:jc w:val="both"/>
        <w:rPr>
          <w:sz w:val="22"/>
          <w:szCs w:val="22"/>
        </w:rPr>
      </w:pPr>
    </w:p>
    <w:p w14:paraId="000000C1" w14:textId="77777777" w:rsidR="00F82C29" w:rsidRDefault="00F82C29">
      <w:pPr>
        <w:spacing w:after="60"/>
        <w:jc w:val="both"/>
        <w:rPr>
          <w:sz w:val="22"/>
          <w:szCs w:val="22"/>
        </w:rPr>
      </w:pPr>
    </w:p>
    <w:p w14:paraId="000000C2" w14:textId="77777777" w:rsidR="00F82C29" w:rsidRDefault="00000000">
      <w:pPr>
        <w:widowControl w:val="0"/>
        <w:shd w:val="clear" w:color="auto" w:fill="BDD7EE"/>
        <w:jc w:val="both"/>
        <w:rPr>
          <w:color w:val="A6A6A6"/>
          <w:sz w:val="18"/>
          <w:szCs w:val="18"/>
        </w:rPr>
      </w:pPr>
      <w:r>
        <w:rPr>
          <w:b/>
          <w:sz w:val="22"/>
          <w:szCs w:val="22"/>
        </w:rPr>
        <w:t xml:space="preserve">1.2.  Coordination and/or support measures and </w:t>
      </w:r>
      <w:proofErr w:type="gramStart"/>
      <w:r>
        <w:rPr>
          <w:b/>
          <w:sz w:val="22"/>
          <w:szCs w:val="22"/>
        </w:rPr>
        <w:t xml:space="preserve">methodology  </w:t>
      </w:r>
      <w:r>
        <w:rPr>
          <w:color w:val="A6A6A6"/>
          <w:sz w:val="18"/>
          <w:szCs w:val="18"/>
        </w:rPr>
        <w:t>#</w:t>
      </w:r>
      <w:proofErr w:type="gramEnd"/>
      <w:r>
        <w:rPr>
          <w:color w:val="A6A6A6"/>
          <w:sz w:val="18"/>
          <w:szCs w:val="18"/>
        </w:rPr>
        <w:t>@CON-MET-CM@# #@COM-PLE-CP@#</w:t>
      </w:r>
    </w:p>
    <w:p w14:paraId="000000C3" w14:textId="77777777" w:rsidR="00F82C29" w:rsidRDefault="00000000">
      <w:pPr>
        <w:widowControl w:val="0"/>
        <w:pBdr>
          <w:top w:val="nil"/>
          <w:left w:val="nil"/>
          <w:bottom w:val="nil"/>
          <w:right w:val="nil"/>
          <w:between w:val="nil"/>
        </w:pBdr>
        <w:jc w:val="both"/>
        <w:rPr>
          <w:sz w:val="22"/>
          <w:szCs w:val="22"/>
        </w:rPr>
      </w:pPr>
      <w:r>
        <w:rPr>
          <w:sz w:val="22"/>
          <w:szCs w:val="22"/>
        </w:rPr>
        <w:t>[e.g. 6 pages]</w:t>
      </w:r>
    </w:p>
    <w:p w14:paraId="000000C4" w14:textId="77777777" w:rsidR="00F82C29" w:rsidRDefault="00F82C29">
      <w:pPr>
        <w:widowControl w:val="0"/>
        <w:pBdr>
          <w:top w:val="nil"/>
          <w:left w:val="nil"/>
          <w:bottom w:val="nil"/>
          <w:right w:val="nil"/>
          <w:between w:val="nil"/>
        </w:pBdr>
        <w:jc w:val="both"/>
        <w:rPr>
          <w:color w:val="000000"/>
          <w:sz w:val="22"/>
          <w:szCs w:val="22"/>
        </w:rPr>
      </w:pPr>
    </w:p>
    <w:p w14:paraId="000000C5" w14:textId="77777777" w:rsidR="00F82C29" w:rsidRDefault="00000000">
      <w:pPr>
        <w:jc w:val="both"/>
        <w:rPr>
          <w:b/>
          <w:sz w:val="22"/>
          <w:szCs w:val="22"/>
        </w:rPr>
      </w:pPr>
      <w:r>
        <w:rPr>
          <w:b/>
          <w:sz w:val="22"/>
          <w:szCs w:val="22"/>
        </w:rPr>
        <w:t>1.2.1 Overall methodology and concepts</w:t>
      </w:r>
    </w:p>
    <w:p w14:paraId="000000C6" w14:textId="77777777" w:rsidR="00F82C29" w:rsidRDefault="00F82C29">
      <w:pPr>
        <w:jc w:val="both"/>
        <w:rPr>
          <w:b/>
          <w:sz w:val="22"/>
          <w:szCs w:val="22"/>
        </w:rPr>
      </w:pPr>
    </w:p>
    <w:p w14:paraId="000000C7" w14:textId="77777777" w:rsidR="00F82C29" w:rsidRDefault="00000000">
      <w:pPr>
        <w:spacing w:after="200"/>
        <w:ind w:left="720"/>
        <w:jc w:val="both"/>
        <w:rPr>
          <w:i/>
          <w:sz w:val="22"/>
          <w:szCs w:val="22"/>
          <w:highlight w:val="yellow"/>
        </w:rPr>
      </w:pPr>
      <w:r>
        <w:rPr>
          <w:i/>
          <w:sz w:val="22"/>
          <w:szCs w:val="22"/>
          <w:highlight w:val="yellow"/>
        </w:rPr>
        <w:t xml:space="preserve">Describe the overall methodology, including the concepts, models and assumptions that underpin your work. Explain how this will enable you to deliver your project’s objectives. Refer to any challenges you may have identified in the chosen methodology and how you intend to overcome them. </w:t>
      </w:r>
    </w:p>
    <w:p w14:paraId="000000C8" w14:textId="77777777" w:rsidR="00F82C29" w:rsidRDefault="00000000">
      <w:pPr>
        <w:ind w:left="1440"/>
        <w:jc w:val="both"/>
        <w:rPr>
          <w:i/>
          <w:sz w:val="22"/>
          <w:szCs w:val="22"/>
          <w:highlight w:val="yellow"/>
        </w:rPr>
      </w:pPr>
      <w:sdt>
        <w:sdtPr>
          <w:tag w:val="goog_rdk_1"/>
          <w:id w:val="1590618857"/>
        </w:sdtPr>
        <w:sdtContent>
          <w:commentRangeStart w:id="2"/>
        </w:sdtContent>
      </w:sdt>
      <w:r>
        <w:rPr>
          <w:i/>
          <w:sz w:val="22"/>
          <w:szCs w:val="22"/>
          <w:highlight w:val="yellow"/>
        </w:rPr>
        <w:t xml:space="preserve">If you plan to use, develop and/or deploy artificial intelligence (AI) based systems and/or techniques you must demonstrate their technical robustness. AI-based systems or techniques should be, or be developed to become: </w:t>
      </w:r>
    </w:p>
    <w:p w14:paraId="000000C9" w14:textId="77777777" w:rsidR="00F82C29" w:rsidRDefault="00000000">
      <w:pPr>
        <w:ind w:left="1440"/>
        <w:jc w:val="both"/>
        <w:rPr>
          <w:i/>
          <w:sz w:val="22"/>
          <w:szCs w:val="22"/>
          <w:highlight w:val="yellow"/>
        </w:rPr>
      </w:pPr>
      <w:r>
        <w:rPr>
          <w:i/>
          <w:sz w:val="22"/>
          <w:szCs w:val="22"/>
          <w:highlight w:val="yellow"/>
        </w:rPr>
        <w:t>•</w:t>
      </w:r>
      <w:r>
        <w:rPr>
          <w:i/>
          <w:sz w:val="22"/>
          <w:szCs w:val="22"/>
          <w:highlight w:val="yellow"/>
        </w:rPr>
        <w:tab/>
        <w:t xml:space="preserve">technically robust, accurate and reproducible, and able to deal with and inform about possible failures, inaccuracies and errors, proportionate to the assessed risk they pose </w:t>
      </w:r>
    </w:p>
    <w:p w14:paraId="000000CA" w14:textId="77777777" w:rsidR="00F82C29" w:rsidRDefault="00000000">
      <w:pPr>
        <w:ind w:left="720" w:firstLine="720"/>
        <w:jc w:val="both"/>
        <w:rPr>
          <w:i/>
          <w:sz w:val="22"/>
          <w:szCs w:val="22"/>
          <w:highlight w:val="yellow"/>
        </w:rPr>
      </w:pPr>
      <w:r>
        <w:rPr>
          <w:i/>
          <w:sz w:val="22"/>
          <w:szCs w:val="22"/>
          <w:highlight w:val="yellow"/>
        </w:rPr>
        <w:t>•</w:t>
      </w:r>
      <w:r>
        <w:rPr>
          <w:i/>
          <w:sz w:val="22"/>
          <w:szCs w:val="22"/>
          <w:highlight w:val="yellow"/>
        </w:rPr>
        <w:tab/>
        <w:t xml:space="preserve">socially robust, in that they duly consider the context and environment in which they operate </w:t>
      </w:r>
    </w:p>
    <w:p w14:paraId="000000CB" w14:textId="77777777" w:rsidR="00F82C29" w:rsidRDefault="00000000">
      <w:pPr>
        <w:ind w:left="1440"/>
        <w:jc w:val="both"/>
        <w:rPr>
          <w:i/>
          <w:sz w:val="22"/>
          <w:szCs w:val="22"/>
          <w:highlight w:val="yellow"/>
        </w:rPr>
      </w:pPr>
      <w:r>
        <w:rPr>
          <w:i/>
          <w:sz w:val="22"/>
          <w:szCs w:val="22"/>
          <w:highlight w:val="yellow"/>
        </w:rPr>
        <w:t>•</w:t>
      </w:r>
      <w:r>
        <w:rPr>
          <w:i/>
          <w:sz w:val="22"/>
          <w:szCs w:val="22"/>
          <w:highlight w:val="yellow"/>
        </w:rPr>
        <w:tab/>
        <w:t>reliable and function as intended, minimizing unintentional and unexpected harm, preventing unacceptable harm and safeguarding the physical and mental integrity of humans</w:t>
      </w:r>
    </w:p>
    <w:p w14:paraId="000000CC" w14:textId="77777777" w:rsidR="00F82C29" w:rsidRDefault="00000000">
      <w:pPr>
        <w:ind w:left="1440"/>
        <w:jc w:val="both"/>
        <w:rPr>
          <w:i/>
          <w:sz w:val="22"/>
          <w:szCs w:val="22"/>
        </w:rPr>
      </w:pPr>
      <w:r>
        <w:rPr>
          <w:i/>
          <w:sz w:val="22"/>
          <w:szCs w:val="22"/>
          <w:highlight w:val="yellow"/>
        </w:rPr>
        <w:t>•</w:t>
      </w:r>
      <w:r>
        <w:rPr>
          <w:i/>
          <w:sz w:val="22"/>
          <w:szCs w:val="22"/>
          <w:highlight w:val="yellow"/>
        </w:rPr>
        <w:tab/>
        <w:t>able to provide a suitable explanation of their decision-making processes, whenever they can have a significant impact on people’s lives.</w:t>
      </w:r>
      <w:r>
        <w:rPr>
          <w:i/>
          <w:sz w:val="22"/>
          <w:szCs w:val="22"/>
        </w:rPr>
        <w:t xml:space="preserve">  </w:t>
      </w:r>
      <w:commentRangeEnd w:id="2"/>
      <w:r>
        <w:commentReference w:id="2"/>
      </w:r>
    </w:p>
    <w:p w14:paraId="000000CD" w14:textId="77777777" w:rsidR="00F82C29" w:rsidRDefault="00F82C29">
      <w:pPr>
        <w:pBdr>
          <w:top w:val="nil"/>
          <w:left w:val="nil"/>
          <w:bottom w:val="nil"/>
          <w:right w:val="nil"/>
          <w:between w:val="nil"/>
        </w:pBdr>
        <w:jc w:val="both"/>
        <w:rPr>
          <w:color w:val="333333"/>
        </w:rPr>
      </w:pPr>
    </w:p>
    <w:p w14:paraId="000000CE" w14:textId="77777777" w:rsidR="00F82C29" w:rsidRDefault="00F82C29">
      <w:pPr>
        <w:pBdr>
          <w:top w:val="nil"/>
          <w:left w:val="nil"/>
          <w:bottom w:val="nil"/>
          <w:right w:val="nil"/>
          <w:between w:val="nil"/>
        </w:pBdr>
        <w:jc w:val="both"/>
        <w:rPr>
          <w:color w:val="333333"/>
        </w:rPr>
      </w:pPr>
    </w:p>
    <w:p w14:paraId="000000CF" w14:textId="77777777" w:rsidR="00F82C29" w:rsidRDefault="00F82C29">
      <w:pPr>
        <w:pBdr>
          <w:top w:val="nil"/>
          <w:left w:val="nil"/>
          <w:bottom w:val="nil"/>
          <w:right w:val="nil"/>
          <w:between w:val="nil"/>
        </w:pBdr>
        <w:jc w:val="both"/>
        <w:rPr>
          <w:color w:val="333333"/>
        </w:rPr>
      </w:pPr>
    </w:p>
    <w:p w14:paraId="000000D0" w14:textId="77777777" w:rsidR="00F82C29" w:rsidRDefault="00F82C29">
      <w:pPr>
        <w:pBdr>
          <w:top w:val="nil"/>
          <w:left w:val="nil"/>
          <w:bottom w:val="nil"/>
          <w:right w:val="nil"/>
          <w:between w:val="nil"/>
        </w:pBdr>
        <w:jc w:val="both"/>
        <w:rPr>
          <w:color w:val="333333"/>
        </w:rPr>
      </w:pPr>
    </w:p>
    <w:p w14:paraId="000000D1" w14:textId="77777777" w:rsidR="00F82C29" w:rsidRDefault="00000000">
      <w:pPr>
        <w:pBdr>
          <w:top w:val="nil"/>
          <w:left w:val="nil"/>
          <w:bottom w:val="nil"/>
          <w:right w:val="nil"/>
          <w:between w:val="nil"/>
        </w:pBdr>
        <w:jc w:val="both"/>
        <w:rPr>
          <w:color w:val="000000"/>
        </w:rPr>
      </w:pPr>
      <w:r>
        <w:rPr>
          <w:color w:val="000000"/>
        </w:rPr>
        <w:t>Science education programs in Europe</w:t>
      </w:r>
      <w:r>
        <w:t xml:space="preserve"> and Brazil </w:t>
      </w:r>
      <w:r>
        <w:rPr>
          <w:color w:val="000000"/>
        </w:rPr>
        <w:t xml:space="preserve">are often criticized for being overly theoretical, limiting students’ preparedness for real-world applications. Many institutions prioritize traditional, knowledge-heavy teaching over </w:t>
      </w:r>
      <w:r>
        <w:rPr>
          <w:b/>
          <w:color w:val="000000"/>
        </w:rPr>
        <w:t xml:space="preserve">experimental and practical </w:t>
      </w:r>
      <w:hyperlink r:id="rId29">
        <w:r>
          <w:rPr>
            <w:b/>
            <w:color w:val="0000FF"/>
            <w:u w:val="single"/>
          </w:rPr>
          <w:t>components</w:t>
        </w:r>
      </w:hyperlink>
      <w:r>
        <w:rPr>
          <w:b/>
          <w:color w:val="0000FF"/>
          <w:u w:val="single"/>
        </w:rPr>
        <w:t>.</w:t>
      </w:r>
      <w:r>
        <w:rPr>
          <w:color w:val="333333"/>
          <w:sz w:val="26"/>
          <w:szCs w:val="26"/>
        </w:rPr>
        <w:t xml:space="preserve"> </w:t>
      </w:r>
      <w:r>
        <w:rPr>
          <w:color w:val="000000"/>
        </w:rPr>
        <w:t xml:space="preserve">constrained by limited </w:t>
      </w:r>
      <w:r>
        <w:rPr>
          <w:b/>
          <w:color w:val="000000"/>
        </w:rPr>
        <w:t>resources</w:t>
      </w:r>
      <w:r>
        <w:rPr>
          <w:color w:val="000000"/>
        </w:rPr>
        <w:t xml:space="preserve">, large class sizes, and strict regulations like the </w:t>
      </w:r>
      <w:hyperlink r:id="rId30">
        <w:r>
          <w:rPr>
            <w:b/>
            <w:color w:val="0000FF"/>
            <w:u w:val="single"/>
          </w:rPr>
          <w:t>REACH</w:t>
        </w:r>
      </w:hyperlink>
      <w:r>
        <w:rPr>
          <w:color w:val="0000FF"/>
        </w:rPr>
        <w:t xml:space="preserve"> </w:t>
      </w:r>
      <w:r>
        <w:rPr>
          <w:color w:val="000000"/>
        </w:rPr>
        <w:t xml:space="preserve"> Regulation. Northern European countries like Finland and Sweden have effectively integrated </w:t>
      </w:r>
      <w:r>
        <w:rPr>
          <w:b/>
          <w:color w:val="000000"/>
        </w:rPr>
        <w:t>experiential learning</w:t>
      </w:r>
      <w:r>
        <w:rPr>
          <w:color w:val="000000"/>
        </w:rPr>
        <w:t>, balancing theory and practice. In contrast, many Southern and Eastern European institutions face resource challenges, resulting in theory-heavy curricula and fewer lab opportunities. This trend is also observed in Brazil</w:t>
      </w:r>
      <w:r>
        <w:t xml:space="preserve"> as São Paulo State remains the major hub for research and development in Brazil, accounting for approximately </w:t>
      </w:r>
      <w:r>
        <w:rPr>
          <w:b/>
        </w:rPr>
        <w:t>46% of the country's GERD (Gross Expenditure on R&amp;D)</w:t>
      </w:r>
      <w:r>
        <w:t xml:space="preserve"> and </w:t>
      </w:r>
      <w:r>
        <w:rPr>
          <w:b/>
        </w:rPr>
        <w:t>66% of business R&amp;D investment</w:t>
      </w:r>
      <w:r>
        <w:t xml:space="preserve">. </w:t>
      </w:r>
      <w:r>
        <w:rPr>
          <w:color w:val="000000"/>
        </w:rPr>
        <w:t xml:space="preserve">Research-focused universities often stress theory, whereas teaching institutions may emphasize </w:t>
      </w:r>
      <w:r>
        <w:rPr>
          <w:b/>
          <w:color w:val="000000"/>
        </w:rPr>
        <w:t>practical skills</w:t>
      </w:r>
      <w:r>
        <w:rPr>
          <w:color w:val="000000"/>
        </w:rPr>
        <w:t xml:space="preserve">, though inconsistently across </w:t>
      </w:r>
      <w:hyperlink r:id="rId31">
        <w:r>
          <w:rPr>
            <w:b/>
            <w:color w:val="0000FF"/>
            <w:u w:val="single"/>
          </w:rPr>
          <w:t>region</w:t>
        </w:r>
      </w:hyperlink>
      <w:r>
        <w:rPr>
          <w:b/>
          <w:color w:val="0000FF"/>
          <w:u w:val="single"/>
        </w:rPr>
        <w:t>s</w:t>
      </w:r>
      <w:r>
        <w:rPr>
          <w:color w:val="000000"/>
        </w:rPr>
        <w:t xml:space="preserve">. Evidence, including the European Commission’s report </w:t>
      </w:r>
      <w:hyperlink r:id="rId32">
        <w:r>
          <w:rPr>
            <w:i/>
            <w:color w:val="1155CC"/>
            <w:u w:val="single"/>
          </w:rPr>
          <w:t>Science Education for Responsible Citizenship</w:t>
        </w:r>
      </w:hyperlink>
      <w:hyperlink r:id="rId33">
        <w:r>
          <w:rPr>
            <w:color w:val="1155CC"/>
            <w:u w:val="single"/>
          </w:rPr>
          <w:t xml:space="preserve"> (2015)</w:t>
        </w:r>
      </w:hyperlink>
      <w:r>
        <w:rPr>
          <w:color w:val="000000"/>
        </w:rPr>
        <w:t xml:space="preserve">, highlights the need for inquiry-based and experiential learning to improve </w:t>
      </w:r>
      <w:r>
        <w:rPr>
          <w:b/>
          <w:color w:val="000000"/>
        </w:rPr>
        <w:t xml:space="preserve">scientific </w:t>
      </w:r>
      <w:hyperlink r:id="rId34">
        <w:r>
          <w:rPr>
            <w:b/>
            <w:color w:val="0000FF"/>
            <w:u w:val="single"/>
          </w:rPr>
          <w:t>literacy</w:t>
        </w:r>
      </w:hyperlink>
      <w:r>
        <w:rPr>
          <w:b/>
          <w:color w:val="333333"/>
        </w:rPr>
        <w:t>.</w:t>
      </w:r>
      <w:r>
        <w:rPr>
          <w:color w:val="333333"/>
        </w:rPr>
        <w:t xml:space="preserve"> </w:t>
      </w:r>
      <w:r>
        <w:rPr>
          <w:color w:val="000000"/>
        </w:rPr>
        <w:t xml:space="preserve">However, despite the Bologna Process, implementation of such practices remains inconsistent. UNESCO’s </w:t>
      </w:r>
      <w:hyperlink r:id="rId35">
        <w:r>
          <w:rPr>
            <w:b/>
            <w:color w:val="0000FF"/>
            <w:u w:val="single"/>
          </w:rPr>
          <w:t>GEM</w:t>
        </w:r>
      </w:hyperlink>
      <w:r>
        <w:rPr>
          <w:color w:val="000000"/>
        </w:rPr>
        <w:t xml:space="preserve"> reports also stress the importance of practical STEM skills and expose disparities in access and quality. </w:t>
      </w:r>
      <w:r>
        <w:rPr>
          <w:color w:val="333333"/>
        </w:rPr>
        <w:t xml:space="preserve">National-level studies in countries like </w:t>
      </w:r>
      <w:r>
        <w:rPr>
          <w:b/>
          <w:color w:val="333333"/>
        </w:rPr>
        <w:t>Germany and the UK</w:t>
      </w:r>
      <w:r>
        <w:rPr>
          <w:color w:val="333333"/>
        </w:rPr>
        <w:t xml:space="preserve"> reveal that many graduates feel underprepared for laboratory-based careers due to insufficient hands-on training during their </w:t>
      </w:r>
      <w:hyperlink r:id="rId36">
        <w:r>
          <w:rPr>
            <w:b/>
            <w:color w:val="0000FF"/>
            <w:u w:val="single"/>
          </w:rPr>
          <w:t>studies</w:t>
        </w:r>
      </w:hyperlink>
      <w:r>
        <w:rPr>
          <w:color w:val="000000"/>
        </w:rPr>
        <w:t xml:space="preserve">. </w:t>
      </w:r>
      <w:r>
        <w:rPr>
          <w:b/>
          <w:color w:val="000000"/>
        </w:rPr>
        <w:t>Virtual labs</w:t>
      </w:r>
      <w:r>
        <w:rPr>
          <w:color w:val="000000"/>
        </w:rPr>
        <w:t xml:space="preserve"> and interdisciplinary fields like </w:t>
      </w:r>
      <w:r>
        <w:rPr>
          <w:b/>
          <w:color w:val="000000"/>
        </w:rPr>
        <w:t>bioinformatics</w:t>
      </w:r>
      <w:r>
        <w:rPr>
          <w:color w:val="000000"/>
        </w:rPr>
        <w:t xml:space="preserve"> offer alternative experimental platforms, yet </w:t>
      </w:r>
      <w:r>
        <w:t>weak</w:t>
      </w:r>
      <w:r>
        <w:rPr>
          <w:color w:val="000000"/>
        </w:rPr>
        <w:t xml:space="preserve"> as no real </w:t>
      </w:r>
      <w:r>
        <w:t>hands-on laboratory work is performed</w:t>
      </w:r>
      <w:r>
        <w:rPr>
          <w:color w:val="000000"/>
        </w:rPr>
        <w:t xml:space="preserve">. To improve the situation, reforms must promote balanced curricula, </w:t>
      </w:r>
      <w:r>
        <w:rPr>
          <w:b/>
          <w:color w:val="000000"/>
        </w:rPr>
        <w:t>modernized labs</w:t>
      </w:r>
      <w:r>
        <w:rPr>
          <w:color w:val="000000"/>
        </w:rPr>
        <w:t xml:space="preserve">, </w:t>
      </w:r>
      <w:r>
        <w:rPr>
          <w:b/>
          <w:color w:val="000000"/>
        </w:rPr>
        <w:t>faculty training</w:t>
      </w:r>
      <w:r>
        <w:rPr>
          <w:color w:val="000000"/>
        </w:rPr>
        <w:t xml:space="preserve">, and </w:t>
      </w:r>
      <w:hyperlink r:id="rId37">
        <w:r>
          <w:rPr>
            <w:b/>
            <w:color w:val="0000FF"/>
            <w:u w:val="single"/>
          </w:rPr>
          <w:t>smaller</w:t>
        </w:r>
      </w:hyperlink>
      <w:r>
        <w:rPr>
          <w:b/>
        </w:rPr>
        <w:t xml:space="preserve"> </w:t>
      </w:r>
      <w:r>
        <w:rPr>
          <w:b/>
          <w:color w:val="000000"/>
        </w:rPr>
        <w:t>lab groups, ideally just one student</w:t>
      </w:r>
      <w:r>
        <w:rPr>
          <w:color w:val="000000"/>
        </w:rPr>
        <w:t xml:space="preserve">.  </w:t>
      </w:r>
      <w:r>
        <w:rPr>
          <w:color w:val="333333"/>
        </w:rPr>
        <w:t xml:space="preserve">To improve the situation, </w:t>
      </w:r>
      <w:r>
        <w:rPr>
          <w:b/>
          <w:color w:val="333333"/>
        </w:rPr>
        <w:t>science education programs must undergo curriculum redesign to emphasize a balance between theory and practice,</w:t>
      </w:r>
      <w:r>
        <w:rPr>
          <w:color w:val="333333"/>
        </w:rPr>
        <w:t xml:space="preserve"> ensuring adequate exposure to laboratory work for all students. While some steps are being taken to address these challenges, more systemic reforms are needed to ensure that students graduate with the practical skills necessary for the modern scientific workforce. The optimization of Technology, aligning with </w:t>
      </w:r>
      <w:hyperlink r:id="rId38">
        <w:r>
          <w:rPr>
            <w:b/>
            <w:color w:val="0000FF"/>
            <w:u w:val="single"/>
          </w:rPr>
          <w:t>EU</w:t>
        </w:r>
      </w:hyperlink>
      <w:r>
        <w:rPr>
          <w:color w:val="333333"/>
        </w:rPr>
        <w:t xml:space="preserve"> and </w:t>
      </w:r>
      <w:hyperlink r:id="rId39">
        <w:r>
          <w:rPr>
            <w:b/>
            <w:color w:val="0000FF"/>
            <w:u w:val="single"/>
          </w:rPr>
          <w:t>UNESCO</w:t>
        </w:r>
      </w:hyperlink>
      <w:r>
        <w:rPr>
          <w:color w:val="333333"/>
        </w:rPr>
        <w:t xml:space="preserve"> educational frameworks, and fostering institutional partnerships can play a pivotal role in bridging this gap.</w:t>
      </w:r>
    </w:p>
    <w:p w14:paraId="000000D2" w14:textId="77777777" w:rsidR="00F82C29" w:rsidRDefault="00000000">
      <w:pPr>
        <w:pBdr>
          <w:top w:val="nil"/>
          <w:left w:val="nil"/>
          <w:bottom w:val="nil"/>
          <w:right w:val="nil"/>
          <w:between w:val="nil"/>
        </w:pBdr>
        <w:jc w:val="both"/>
      </w:pPr>
      <w:r>
        <w:rPr>
          <w:color w:val="333333"/>
        </w:rPr>
        <w:t xml:space="preserve">In addressing these challenges, </w:t>
      </w:r>
      <w:r>
        <w:t>our</w:t>
      </w:r>
      <w:r>
        <w:rPr>
          <w:color w:val="333333"/>
        </w:rPr>
        <w:t xml:space="preserve"> team has developed a prototype of an </w:t>
      </w:r>
      <w:r>
        <w:rPr>
          <w:b/>
          <w:color w:val="333333"/>
        </w:rPr>
        <w:t>affordable yet powerful small device referred as</w:t>
      </w:r>
      <w:r>
        <w:rPr>
          <w:b/>
          <w:color w:val="0000FF"/>
          <w:u w:val="single"/>
        </w:rPr>
        <w:t xml:space="preserve"> </w:t>
      </w:r>
      <w:hyperlink r:id="rId40">
        <w:r>
          <w:rPr>
            <w:b/>
            <w:color w:val="0000FF"/>
            <w:u w:val="single"/>
          </w:rPr>
          <w:t>Dr. Vida Education</w:t>
        </w:r>
      </w:hyperlink>
      <w:r>
        <w:rPr>
          <w:b/>
          <w:color w:val="333333"/>
        </w:rPr>
        <w:t>,</w:t>
      </w:r>
      <w:r>
        <w:rPr>
          <w:color w:val="333333"/>
        </w:rPr>
        <w:t> which offers a transformative solution. This device integrates UV and visible LEDs for excitation and supports measurements of both fluorescence and phosphorescence. In addition, Dr. Vida presents the functionality of a compact </w:t>
      </w:r>
      <w:r>
        <w:rPr>
          <w:b/>
          <w:color w:val="333333"/>
        </w:rPr>
        <w:t>PCR system</w:t>
      </w:r>
      <w:r>
        <w:rPr>
          <w:color w:val="333333"/>
        </w:rPr>
        <w:t>, and applications in </w:t>
      </w:r>
      <w:r>
        <w:rPr>
          <w:b/>
          <w:color w:val="333333"/>
        </w:rPr>
        <w:t>analytical, bioanalytical, and clinical biochemistry</w:t>
      </w:r>
      <w:r>
        <w:rPr>
          <w:color w:val="333333"/>
        </w:rPr>
        <w:t>. Additionally, its adaptability makes it suitable for </w:t>
      </w:r>
      <w:r>
        <w:rPr>
          <w:b/>
          <w:color w:val="333333"/>
        </w:rPr>
        <w:t>environmental studies</w:t>
      </w:r>
      <w:r>
        <w:rPr>
          <w:color w:val="333333"/>
        </w:rPr>
        <w:t> (e.g., pollutant monitoring) and </w:t>
      </w:r>
      <w:r>
        <w:rPr>
          <w:b/>
          <w:color w:val="333333"/>
        </w:rPr>
        <w:t>clinical medicine research</w:t>
      </w:r>
      <w:r>
        <w:rPr>
          <w:color w:val="333333"/>
        </w:rPr>
        <w:t xml:space="preserve"> (e.g., point-of-care diagnostics). </w:t>
      </w:r>
      <w:proofErr w:type="gramStart"/>
      <w:r>
        <w:rPr>
          <w:color w:val="333333"/>
        </w:rPr>
        <w:t>Also</w:t>
      </w:r>
      <w:proofErr w:type="gramEnd"/>
      <w:r>
        <w:rPr>
          <w:color w:val="333333"/>
        </w:rPr>
        <w:t xml:space="preserve"> for bioinformatics and for electrical </w:t>
      </w:r>
      <w:r>
        <w:t xml:space="preserve">engineering applications. </w:t>
      </w:r>
      <w:r>
        <w:rPr>
          <w:color w:val="333333"/>
        </w:rPr>
        <w:t xml:space="preserve">Such a tool directly addresses gaps in hands-on scientific training by providing students with access to cutting-edge technologies at a fraction of traditional costs, one unit less than 1000 euros. Its compact design ensures that even resource-constrained institutions can offer robust experimental opportunities, which is remarkable for developing countries and remote areas. </w:t>
      </w:r>
      <w:r>
        <w:rPr>
          <w:b/>
        </w:rPr>
        <w:t>What is</w:t>
      </w:r>
      <w:r>
        <w:rPr>
          <w:b/>
          <w:color w:val="333333"/>
        </w:rPr>
        <w:t xml:space="preserve"> more </w:t>
      </w:r>
      <w:r>
        <w:rPr>
          <w:b/>
        </w:rPr>
        <w:t>important, for the first time a one-student-one-apparatus concept can be achieved, allowing personalized learning through experimental classes in the theoretical classroom.</w:t>
      </w:r>
      <w:r>
        <w:t xml:space="preserve"> Its capabilities in UV-Vis and fluorescence measurements facilitate molecular analysis, enabling users to characterize chemical compounds, biomolecules, and environmental samples. With applications in quantitative and qualitative analysis, the device is invaluable for research and industrial quality control, while integrating concepts such as detection limits, calibration, and statistical data management into education. The device supports environmental studies by monitoring pollutants like heavy metals and organic contaminants in water, soil, and air, enabling real-time environmental monitoring for conservation and compliance. In clinical fields, its compact PCR functionality facilitates on-site diagnostics for diseases, while fluorescence-based diagnostics aid biomarker detection and therapeutic decisions. Industrial applications include quality control in pharmaceuticals, food, and cosmetics, as well as process optimization. Dr. Vida Education also advances public health by enabling disease surveillance and pathogen tracking in remote areas. </w:t>
      </w:r>
      <w:r>
        <w:rPr>
          <w:b/>
        </w:rPr>
        <w:t>Its affordability and portability democratize access to quality science education, particularly in under-resourced regions, promoting STEM careers and equitable access to advanced tools.</w:t>
      </w:r>
    </w:p>
    <w:p w14:paraId="000000D3" w14:textId="77777777" w:rsidR="00F82C29" w:rsidRDefault="00000000">
      <w:pPr>
        <w:jc w:val="both"/>
        <w:rPr>
          <w:highlight w:val="yellow"/>
        </w:rPr>
      </w:pPr>
      <w:r>
        <w:rPr>
          <w:highlight w:val="yellow"/>
        </w:rPr>
        <w:t xml:space="preserve">By aligning the assessment results with the project’s objectives, the </w:t>
      </w:r>
      <w:r>
        <w:rPr>
          <w:b/>
          <w:highlight w:val="yellow"/>
        </w:rPr>
        <w:t>Innovation Vision Action Plan (</w:t>
      </w:r>
      <w:proofErr w:type="spellStart"/>
      <w:proofErr w:type="gramStart"/>
      <w:r>
        <w:rPr>
          <w:b/>
          <w:highlight w:val="yellow"/>
        </w:rPr>
        <w:t>IVAP</w:t>
      </w:r>
      <w:proofErr w:type="spellEnd"/>
      <w:r>
        <w:rPr>
          <w:b/>
          <w:highlight w:val="yellow"/>
        </w:rPr>
        <w:t>)</w:t>
      </w:r>
      <w:r>
        <w:rPr>
          <w:highlight w:val="yellow"/>
        </w:rPr>
        <w:t>  ensures</w:t>
      </w:r>
      <w:proofErr w:type="gramEnd"/>
      <w:r>
        <w:rPr>
          <w:highlight w:val="yellow"/>
        </w:rPr>
        <w:t xml:space="preserve"> that strategic actions address critical challenges in European and Brazilian science education. The self-assessment highlighted the need for stronger leadership to champion experiential learning and curricular innovation.</w:t>
      </w:r>
    </w:p>
    <w:p w14:paraId="000000D4" w14:textId="77777777" w:rsidR="00F82C29" w:rsidRDefault="00000000">
      <w:pPr>
        <w:jc w:val="both"/>
      </w:pPr>
      <w:r>
        <w:t xml:space="preserve">The findings of the </w:t>
      </w:r>
      <w:proofErr w:type="spellStart"/>
      <w:r>
        <w:t>HEInnovate</w:t>
      </w:r>
      <w:proofErr w:type="spellEnd"/>
      <w:r>
        <w:t xml:space="preserve"> self-assessment directly inform the selection of actions within the </w:t>
      </w:r>
      <w:proofErr w:type="spellStart"/>
      <w:r>
        <w:t>IVAP</w:t>
      </w:r>
      <w:proofErr w:type="spellEnd"/>
      <w:r>
        <w:t>.</w:t>
      </w:r>
      <w:r>
        <w:rPr>
          <w:b/>
          <w:color w:val="0000FF"/>
          <w:u w:val="single"/>
        </w:rPr>
        <w:t xml:space="preserve"> </w:t>
      </w:r>
      <w:r>
        <w:t xml:space="preserve">Curriculum design focuses on embedding Dr. Vida Education into multidisciplinary courses to bridge theoretical and practical learning. Faculty development workshops equip educators with experiential teaching skills, ensuring effective integration of the device. A phased rollout plan enables the scaling of the device’s adoption across </w:t>
      </w:r>
      <w:r>
        <w:rPr>
          <w:b/>
          <w:color w:val="000000"/>
          <w:u w:val="single"/>
        </w:rPr>
        <w:t>20+</w:t>
      </w:r>
      <w:r>
        <w:rPr>
          <w:b/>
          <w:u w:val="single"/>
        </w:rPr>
        <w:t xml:space="preserve">20 </w:t>
      </w:r>
      <w:r>
        <w:t>HEIs by the end of Phase 2A. Collaboration hubs facilitate knowledge sharing and technical support, and</w:t>
      </w:r>
      <w:r>
        <w:rPr>
          <w:b/>
        </w:rPr>
        <w:t xml:space="preserve"> </w:t>
      </w:r>
      <w:r>
        <w:rPr>
          <w:b/>
          <w:u w:val="single"/>
        </w:rPr>
        <w:t>international</w:t>
      </w:r>
      <w:r>
        <w:rPr>
          <w:color w:val="0000FF"/>
        </w:rPr>
        <w:t xml:space="preserve"> </w:t>
      </w:r>
      <w:r>
        <w:t>partnerships are fostered to promote global collaboration.</w:t>
      </w:r>
    </w:p>
    <w:p w14:paraId="000000D5" w14:textId="77777777" w:rsidR="00F82C29" w:rsidRDefault="00000000">
      <w:pPr>
        <w:jc w:val="both"/>
      </w:pPr>
      <w:r>
        <w:rPr>
          <w:highlight w:val="yellow"/>
        </w:rPr>
        <w:t xml:space="preserve">In conclusion, the </w:t>
      </w:r>
      <w:proofErr w:type="spellStart"/>
      <w:r>
        <w:rPr>
          <w:b/>
          <w:color w:val="0000FF"/>
          <w:highlight w:val="yellow"/>
          <w:u w:val="single"/>
        </w:rPr>
        <w:t>HEInnovate</w:t>
      </w:r>
      <w:proofErr w:type="spellEnd"/>
      <w:r>
        <w:rPr>
          <w:b/>
          <w:color w:val="0000FF"/>
          <w:highlight w:val="yellow"/>
          <w:u w:val="single"/>
        </w:rPr>
        <w:t xml:space="preserve"> self-assessment</w:t>
      </w:r>
      <w:r>
        <w:rPr>
          <w:color w:val="0000FF"/>
          <w:highlight w:val="yellow"/>
        </w:rPr>
        <w:t xml:space="preserve"> </w:t>
      </w:r>
      <w:r>
        <w:rPr>
          <w:highlight w:val="yellow"/>
        </w:rPr>
        <w:t xml:space="preserve">has been instrumental in identifying institutional needs and opportunities, shaping the </w:t>
      </w:r>
      <w:proofErr w:type="spellStart"/>
      <w:r>
        <w:rPr>
          <w:highlight w:val="yellow"/>
        </w:rPr>
        <w:t>IVAP</w:t>
      </w:r>
      <w:proofErr w:type="spellEnd"/>
      <w:r>
        <w:rPr>
          <w:color w:val="0000FF"/>
          <w:highlight w:val="yellow"/>
        </w:rPr>
        <w:t xml:space="preserve"> </w:t>
      </w:r>
      <w:r>
        <w:rPr>
          <w:highlight w:val="yellow"/>
        </w:rPr>
        <w:t>to deliver targeted and impactful actions.</w:t>
      </w:r>
      <w:r>
        <w:t xml:space="preserve"> </w:t>
      </w:r>
    </w:p>
    <w:p w14:paraId="000000D6" w14:textId="77777777" w:rsidR="00F82C29" w:rsidRDefault="00F82C29">
      <w:pPr>
        <w:jc w:val="both"/>
      </w:pPr>
    </w:p>
    <w:p w14:paraId="000000D7" w14:textId="77777777" w:rsidR="00F82C29" w:rsidRDefault="00000000">
      <w:pPr>
        <w:jc w:val="both"/>
      </w:pPr>
      <w:r>
        <w:t xml:space="preserve">The integration of expertise and methods from different disciplines is central to achieving the objectives outlined in this project. This is reflected in Table B.  Each type of student attending any of these degrees (Bio)informatics, Chemistry or Biochemistry, Environment, Pharmacy, Physics, electrical engineering and Medicine will bring unique skills and perspectives that will be harmonized to foster interdisciplinary collaboration and innovation. As depicted in Table C. In this project, students will apply their unique acquired expertise with </w:t>
      </w:r>
      <w:r>
        <w:rPr>
          <w:b/>
        </w:rPr>
        <w:t>Dr. Vida Education</w:t>
      </w:r>
      <w:r>
        <w:t xml:space="preserve"> and actively teach and learn from one another, fostering a collaborative and interdisciplinary approach. This knowledge exchange ensures a deeper understanding of complex challenges and promotes holistic problem-solving. All the Universities involved in this project have chosen degrees to implement the concept of Dr. Vida Education. The coordinators of the beneficiary institutions bring together a comprehensive and interdisciplinary skill set that spans all scientific and technological areas required for the project’s success. Institutions such as </w:t>
      </w:r>
      <w:r>
        <w:rPr>
          <w:b/>
        </w:rPr>
        <w:t xml:space="preserve">NOVA, </w:t>
      </w:r>
      <w:proofErr w:type="spellStart"/>
      <w:r>
        <w:rPr>
          <w:b/>
        </w:rPr>
        <w:t>UHU</w:t>
      </w:r>
      <w:proofErr w:type="spellEnd"/>
      <w:r>
        <w:rPr>
          <w:b/>
        </w:rPr>
        <w:t xml:space="preserve">, KNU, UPE, </w:t>
      </w:r>
      <w:proofErr w:type="spellStart"/>
      <w:r>
        <w:rPr>
          <w:b/>
        </w:rPr>
        <w:t>UNICAMP</w:t>
      </w:r>
      <w:proofErr w:type="spellEnd"/>
      <w:r>
        <w:rPr>
          <w:b/>
        </w:rPr>
        <w:t xml:space="preserve">, </w:t>
      </w:r>
      <w:proofErr w:type="spellStart"/>
      <w:r>
        <w:rPr>
          <w:b/>
        </w:rPr>
        <w:t>UNIBO</w:t>
      </w:r>
      <w:proofErr w:type="spellEnd"/>
      <w:r>
        <w:rPr>
          <w:b/>
        </w:rPr>
        <w:t xml:space="preserve">, </w:t>
      </w:r>
      <w:proofErr w:type="spellStart"/>
      <w:r>
        <w:rPr>
          <w:b/>
        </w:rPr>
        <w:t>UOA</w:t>
      </w:r>
      <w:proofErr w:type="spellEnd"/>
      <w:r>
        <w:rPr>
          <w:b/>
        </w:rPr>
        <w:t>, and HUJI</w:t>
      </w:r>
      <w:r>
        <w:t xml:space="preserve"> contribute significantly across multiple disciplines, including </w:t>
      </w:r>
      <w:r>
        <w:rPr>
          <w:b/>
        </w:rPr>
        <w:t>Environmental Chemistry and Biochemistry</w:t>
      </w:r>
      <w:r>
        <w:t xml:space="preserve">, </w:t>
      </w:r>
      <w:r>
        <w:rPr>
          <w:b/>
        </w:rPr>
        <w:t>Pharmacy and Biotechnology</w:t>
      </w:r>
      <w:r>
        <w:t xml:space="preserve">, </w:t>
      </w:r>
      <w:r>
        <w:rPr>
          <w:b/>
        </w:rPr>
        <w:t>Systems Medicine and Biophysics</w:t>
      </w:r>
      <w:r>
        <w:t xml:space="preserve">, </w:t>
      </w:r>
      <w:r>
        <w:rPr>
          <w:b/>
        </w:rPr>
        <w:t xml:space="preserve">Biomedical Engineering </w:t>
      </w:r>
      <w:r>
        <w:t xml:space="preserve">and </w:t>
      </w:r>
      <w:r>
        <w:rPr>
          <w:b/>
        </w:rPr>
        <w:t>Medicinal Biochemistry</w:t>
      </w:r>
      <w:r>
        <w:t xml:space="preserve">, demonstrating their consolidated expertise in molecular sciences, health technologies, and biomedical research. I. The institutions </w:t>
      </w:r>
      <w:r>
        <w:rPr>
          <w:b/>
        </w:rPr>
        <w:t xml:space="preserve">NOVA, </w:t>
      </w:r>
      <w:proofErr w:type="spellStart"/>
      <w:r>
        <w:rPr>
          <w:b/>
        </w:rPr>
        <w:t>UOA</w:t>
      </w:r>
      <w:proofErr w:type="spellEnd"/>
      <w:r>
        <w:t xml:space="preserve"> and </w:t>
      </w:r>
      <w:proofErr w:type="spellStart"/>
      <w:r>
        <w:rPr>
          <w:b/>
        </w:rPr>
        <w:t>YAGHMA</w:t>
      </w:r>
      <w:proofErr w:type="spellEnd"/>
      <w:r>
        <w:t xml:space="preserve"> contribute essential capabilities in </w:t>
      </w:r>
      <w:r>
        <w:rPr>
          <w:b/>
        </w:rPr>
        <w:t>Bioinformatics</w:t>
      </w:r>
      <w:r>
        <w:t xml:space="preserve"> and the </w:t>
      </w:r>
      <w:r>
        <w:rPr>
          <w:b/>
        </w:rPr>
        <w:t>ethical and explainable use of artificial intelligence</w:t>
      </w:r>
      <w:r>
        <w:t xml:space="preserve">, ensuring that the integration of digital technologies into education, diagnostics, and sustainability practices is both technically sound and socially responsible. Moreover, </w:t>
      </w:r>
      <w:proofErr w:type="spellStart"/>
      <w:r>
        <w:rPr>
          <w:b/>
        </w:rPr>
        <w:t>YAGHMA</w:t>
      </w:r>
      <w:proofErr w:type="spellEnd"/>
      <w:r>
        <w:t xml:space="preserve">, </w:t>
      </w:r>
      <w:r>
        <w:rPr>
          <w:b/>
        </w:rPr>
        <w:t>NOVA</w:t>
      </w:r>
      <w:r>
        <w:t xml:space="preserve">, and </w:t>
      </w:r>
      <w:proofErr w:type="spellStart"/>
      <w:r>
        <w:rPr>
          <w:b/>
        </w:rPr>
        <w:t>STABV</w:t>
      </w:r>
      <w:proofErr w:type="spellEnd"/>
      <w:r>
        <w:t xml:space="preserve"> bring valuable experience in </w:t>
      </w:r>
      <w:r>
        <w:rPr>
          <w:b/>
        </w:rPr>
        <w:t>Business Management and Innovation</w:t>
      </w:r>
      <w:r>
        <w:t>, supporting the entrepreneurial and translational dimensions of the project, including scalability, sustainability, and engagement with industry and civil society. This well-distributed and thematically integrated expertise positions the consortium to address complex challenges at the interface of science, technology, education, and societal needs, while fostering impactful and sustainable innovation.</w:t>
      </w:r>
    </w:p>
    <w:p w14:paraId="000000D8" w14:textId="77777777" w:rsidR="00F82C29" w:rsidRDefault="00000000">
      <w:pPr>
        <w:spacing w:before="240"/>
        <w:jc w:val="both"/>
        <w:rPr>
          <w:b/>
          <w:sz w:val="26"/>
          <w:szCs w:val="26"/>
        </w:rPr>
      </w:pPr>
      <w:r>
        <w:t xml:space="preserve">During Phase A, Dr. Vida Education will organize students into multidisciplinary teams to conduct case studies. Where such diversity of disciplines cannot be ensured, students will instead engage in tasks directly related to their field of expertise. </w:t>
      </w:r>
      <w:r>
        <w:rPr>
          <w:b/>
          <w:sz w:val="26"/>
          <w:szCs w:val="26"/>
        </w:rPr>
        <w:t>Selected Case Studies Using the Dr. Vida:</w:t>
      </w:r>
    </w:p>
    <w:p w14:paraId="000000D9" w14:textId="77777777" w:rsidR="00F82C29" w:rsidRDefault="00000000">
      <w:pPr>
        <w:spacing w:before="240" w:after="240"/>
        <w:jc w:val="both"/>
      </w:pPr>
      <w:r>
        <w:rPr>
          <w:b/>
        </w:rPr>
        <w:t>1. Protein Analysis in Urine</w:t>
      </w:r>
      <w:r>
        <w:rPr>
          <w:b/>
        </w:rPr>
        <w:br/>
      </w:r>
      <w:r>
        <w:t xml:space="preserve"> </w:t>
      </w:r>
      <w:r>
        <w:rPr>
          <w:b/>
        </w:rPr>
        <w:t>Biochemistry students</w:t>
      </w:r>
      <w:r>
        <w:t xml:space="preserve"> prepare calibration curves to quantify urinary proteins; </w:t>
      </w:r>
      <w:r>
        <w:rPr>
          <w:b/>
        </w:rPr>
        <w:t>medical students</w:t>
      </w:r>
      <w:r>
        <w:t xml:space="preserve"> discuss clinical implications for kidney disease, multiple myeloma, and neonatal CMA virus; </w:t>
      </w:r>
      <w:r>
        <w:rPr>
          <w:b/>
        </w:rPr>
        <w:t>bioinformatics students</w:t>
      </w:r>
      <w:r>
        <w:t xml:space="preserve"> automate data analysis using Python.</w:t>
      </w:r>
    </w:p>
    <w:p w14:paraId="000000DA" w14:textId="77777777" w:rsidR="00F82C29" w:rsidRDefault="00000000">
      <w:pPr>
        <w:spacing w:before="240" w:after="240"/>
        <w:jc w:val="both"/>
      </w:pPr>
      <w:r>
        <w:rPr>
          <w:b/>
        </w:rPr>
        <w:t>2. Environmental Impact of Pharmaceuticals</w:t>
      </w:r>
      <w:r>
        <w:rPr>
          <w:b/>
        </w:rPr>
        <w:br/>
      </w:r>
      <w:r>
        <w:t xml:space="preserve"> </w:t>
      </w:r>
      <w:r>
        <w:rPr>
          <w:b/>
        </w:rPr>
        <w:t>Environmental students</w:t>
      </w:r>
      <w:r>
        <w:t xml:space="preserve"> detect pharmaceutical residues in water; </w:t>
      </w:r>
      <w:r>
        <w:rPr>
          <w:b/>
        </w:rPr>
        <w:t>pharmacy students</w:t>
      </w:r>
      <w:r>
        <w:t xml:space="preserve"> assess chemical stability; </w:t>
      </w:r>
      <w:r>
        <w:rPr>
          <w:b/>
        </w:rPr>
        <w:t>bioinformatics students</w:t>
      </w:r>
      <w:r>
        <w:t xml:space="preserve"> model pollutant dispersion using AI. Targets include </w:t>
      </w:r>
      <w:r>
        <w:rPr>
          <w:b/>
        </w:rPr>
        <w:t>Hg</w:t>
      </w:r>
      <w:r>
        <w:t xml:space="preserve">, </w:t>
      </w:r>
      <w:r>
        <w:rPr>
          <w:b/>
        </w:rPr>
        <w:t>As</w:t>
      </w:r>
      <w:r>
        <w:t xml:space="preserve">, and </w:t>
      </w:r>
      <w:r>
        <w:rPr>
          <w:b/>
        </w:rPr>
        <w:t>bacterial contamination</w:t>
      </w:r>
      <w:r>
        <w:t>.</w:t>
      </w:r>
    </w:p>
    <w:p w14:paraId="000000DB" w14:textId="77777777" w:rsidR="00F82C29" w:rsidRDefault="00000000">
      <w:pPr>
        <w:spacing w:before="240" w:after="240"/>
        <w:jc w:val="both"/>
      </w:pPr>
      <w:r>
        <w:rPr>
          <w:b/>
        </w:rPr>
        <w:t>3. PCR Diagnostics for Public Health</w:t>
      </w:r>
      <w:r>
        <w:rPr>
          <w:b/>
        </w:rPr>
        <w:br/>
      </w:r>
      <w:r>
        <w:t xml:space="preserve"> </w:t>
      </w:r>
      <w:r>
        <w:rPr>
          <w:b/>
        </w:rPr>
        <w:t>Medical students</w:t>
      </w:r>
      <w:r>
        <w:t xml:space="preserve"> demonstrate PCR diagnostics; </w:t>
      </w:r>
      <w:r>
        <w:rPr>
          <w:b/>
        </w:rPr>
        <w:t>biochemistry students</w:t>
      </w:r>
      <w:r>
        <w:t xml:space="preserve"> explain DNA amplification; </w:t>
      </w:r>
      <w:r>
        <w:rPr>
          <w:b/>
        </w:rPr>
        <w:t>bioinformatics students</w:t>
      </w:r>
      <w:r>
        <w:t xml:space="preserve"> </w:t>
      </w:r>
      <w:proofErr w:type="spellStart"/>
      <w:r>
        <w:t>analyze</w:t>
      </w:r>
      <w:proofErr w:type="spellEnd"/>
      <w:r>
        <w:t xml:space="preserve"> epidemiological data. Case: </w:t>
      </w:r>
      <w:r>
        <w:rPr>
          <w:b/>
        </w:rPr>
        <w:t>lactose intolerance screening</w:t>
      </w:r>
      <w:r>
        <w:t>.</w:t>
      </w:r>
    </w:p>
    <w:p w14:paraId="000000DC" w14:textId="77777777" w:rsidR="00F82C29" w:rsidRDefault="00000000">
      <w:pPr>
        <w:spacing w:before="240" w:after="240"/>
        <w:jc w:val="both"/>
      </w:pPr>
      <w:r>
        <w:rPr>
          <w:b/>
        </w:rPr>
        <w:t>4. LED-Based Instrumentation</w:t>
      </w:r>
      <w:r>
        <w:rPr>
          <w:b/>
        </w:rPr>
        <w:br/>
      </w:r>
      <w:r>
        <w:t xml:space="preserve"> </w:t>
      </w:r>
      <w:r>
        <w:rPr>
          <w:b/>
        </w:rPr>
        <w:t>Engineering and physics students</w:t>
      </w:r>
      <w:r>
        <w:t xml:space="preserve"> assemble and explain the Dr. Vida device; </w:t>
      </w:r>
      <w:r>
        <w:rPr>
          <w:b/>
        </w:rPr>
        <w:t>science students</w:t>
      </w:r>
      <w:r>
        <w:t xml:space="preserve"> demonstrate its use in analytical labs, highlighting modularity and field applicability.</w:t>
      </w:r>
    </w:p>
    <w:p w14:paraId="000000DD" w14:textId="77777777" w:rsidR="00F82C29" w:rsidRDefault="00F82C29">
      <w:pPr>
        <w:spacing w:before="240"/>
        <w:jc w:val="both"/>
      </w:pPr>
    </w:p>
    <w:p w14:paraId="000000DE" w14:textId="77777777" w:rsidR="00F82C29" w:rsidRDefault="00000000">
      <w:pPr>
        <w:tabs>
          <w:tab w:val="left" w:pos="1418"/>
        </w:tabs>
        <w:spacing w:before="240" w:after="240" w:line="264" w:lineRule="auto"/>
      </w:pPr>
      <w:r>
        <w:t xml:space="preserve">In the first year, </w:t>
      </w:r>
      <w:r>
        <w:rPr>
          <w:b/>
        </w:rPr>
        <w:t>eight experimental practices</w:t>
      </w:r>
      <w:r>
        <w:t xml:space="preserve"> will be conducted. </w:t>
      </w:r>
      <w:r>
        <w:rPr>
          <w:b/>
        </w:rPr>
        <w:t>Urine</w:t>
      </w:r>
      <w:r>
        <w:t xml:space="preserve"> will serve as the primary sample, using </w:t>
      </w:r>
      <w:r>
        <w:rPr>
          <w:b/>
        </w:rPr>
        <w:t>simulated urine</w:t>
      </w:r>
      <w:r>
        <w:t xml:space="preserve"> for clinical applications. For large-scale data interpretation, </w:t>
      </w:r>
      <w:r>
        <w:rPr>
          <w:b/>
        </w:rPr>
        <w:t>public datasets</w:t>
      </w:r>
      <w:r>
        <w:t xml:space="preserve"> will be used to train students in cohort analysis. For the </w:t>
      </w:r>
      <w:r>
        <w:rPr>
          <w:b/>
        </w:rPr>
        <w:t>environmental module</w:t>
      </w:r>
      <w:r>
        <w:t xml:space="preserve">, </w:t>
      </w:r>
      <w:r>
        <w:rPr>
          <w:b/>
        </w:rPr>
        <w:t>fortified and real water samples</w:t>
      </w:r>
      <w:r>
        <w:t xml:space="preserve">—especially from Brazil—will be </w:t>
      </w:r>
      <w:proofErr w:type="spellStart"/>
      <w:r>
        <w:t>analyzed</w:t>
      </w:r>
      <w:proofErr w:type="spellEnd"/>
      <w:r>
        <w:t xml:space="preserve"> for pharmaceutical and metal contaminants. </w:t>
      </w:r>
      <w:r>
        <w:rPr>
          <w:b/>
        </w:rPr>
        <w:t>Saliva</w:t>
      </w:r>
      <w:r>
        <w:t xml:space="preserve"> will be used in </w:t>
      </w:r>
      <w:r>
        <w:rPr>
          <w:b/>
        </w:rPr>
        <w:t>public health studies</w:t>
      </w:r>
      <w:r>
        <w:t xml:space="preserve">, and </w:t>
      </w:r>
      <w:r>
        <w:rPr>
          <w:b/>
        </w:rPr>
        <w:t>public repositories</w:t>
      </w:r>
      <w:r>
        <w:t xml:space="preserve"> will support learning where large datasets are needed. Additionally, a </w:t>
      </w:r>
      <w:r>
        <w:rPr>
          <w:b/>
        </w:rPr>
        <w:t>dedicated research work package</w:t>
      </w:r>
      <w:r>
        <w:t xml:space="preserve"> will explore the </w:t>
      </w:r>
      <w:r>
        <w:rPr>
          <w:b/>
        </w:rPr>
        <w:t>PCR functionalities</w:t>
      </w:r>
      <w:r>
        <w:t xml:space="preserve"> of the Dr. Vida device for the </w:t>
      </w:r>
      <w:r>
        <w:rPr>
          <w:b/>
        </w:rPr>
        <w:t>identification of Zika virus and cytomegalovirus (CMV)</w:t>
      </w:r>
      <w:r>
        <w:t xml:space="preserve">, supporting applications in </w:t>
      </w:r>
      <w:r>
        <w:rPr>
          <w:b/>
        </w:rPr>
        <w:t>infectious disease diagnostics</w:t>
      </w:r>
      <w:r>
        <w:t>.</w:t>
      </w:r>
    </w:p>
    <w:p w14:paraId="000000DF" w14:textId="77777777" w:rsidR="00F82C29" w:rsidRDefault="00000000">
      <w:pPr>
        <w:jc w:val="both"/>
      </w:pPr>
      <w:r>
        <w:t>This approach bridges disciplines, fostering collaboration and practical skill development.</w:t>
      </w:r>
    </w:p>
    <w:p w14:paraId="000000E0" w14:textId="77777777" w:rsidR="00F82C29" w:rsidRDefault="00F82C29">
      <w:pPr>
        <w:jc w:val="both"/>
      </w:pPr>
    </w:p>
    <w:p w14:paraId="000000E1" w14:textId="77777777" w:rsidR="00F82C29" w:rsidRDefault="00000000">
      <w:r>
        <w:rPr>
          <w:b/>
        </w:rPr>
        <w:t>Table B. Doctor VIDA Education, type of student and learning outcome &amp; skills</w:t>
      </w:r>
    </w:p>
    <w:tbl>
      <w:tblPr>
        <w:tblStyle w:val="affffff0"/>
        <w:tblW w:w="9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770"/>
      </w:tblGrid>
      <w:tr w:rsidR="00F82C29" w14:paraId="19399E10" w14:textId="77777777">
        <w:tc>
          <w:tcPr>
            <w:tcW w:w="1845" w:type="dxa"/>
            <w:vAlign w:val="center"/>
          </w:tcPr>
          <w:p w14:paraId="000000E2" w14:textId="77777777" w:rsidR="00F82C29" w:rsidRDefault="00000000">
            <w:pPr>
              <w:jc w:val="both"/>
              <w:rPr>
                <w:b/>
                <w:sz w:val="22"/>
                <w:szCs w:val="22"/>
              </w:rPr>
            </w:pPr>
            <w:r>
              <w:rPr>
                <w:b/>
                <w:sz w:val="22"/>
                <w:szCs w:val="22"/>
              </w:rPr>
              <w:t>Type of student</w:t>
            </w:r>
          </w:p>
        </w:tc>
        <w:tc>
          <w:tcPr>
            <w:tcW w:w="7770" w:type="dxa"/>
          </w:tcPr>
          <w:p w14:paraId="000000E3" w14:textId="77777777" w:rsidR="00F82C29" w:rsidRDefault="00000000">
            <w:pPr>
              <w:jc w:val="both"/>
              <w:rPr>
                <w:b/>
                <w:sz w:val="22"/>
                <w:szCs w:val="22"/>
              </w:rPr>
            </w:pPr>
            <w:r>
              <w:rPr>
                <w:b/>
                <w:sz w:val="22"/>
                <w:szCs w:val="22"/>
              </w:rPr>
              <w:t>Learning Outcomes (LerO) and Skills (</w:t>
            </w:r>
            <w:proofErr w:type="spellStart"/>
            <w:r>
              <w:rPr>
                <w:b/>
                <w:sz w:val="22"/>
                <w:szCs w:val="22"/>
              </w:rPr>
              <w:t>Sk</w:t>
            </w:r>
            <w:proofErr w:type="spellEnd"/>
            <w:r>
              <w:rPr>
                <w:b/>
                <w:sz w:val="22"/>
                <w:szCs w:val="22"/>
              </w:rPr>
              <w:t>)</w:t>
            </w:r>
          </w:p>
        </w:tc>
      </w:tr>
      <w:tr w:rsidR="00F82C29" w14:paraId="52718582" w14:textId="77777777">
        <w:tc>
          <w:tcPr>
            <w:tcW w:w="1845" w:type="dxa"/>
            <w:vAlign w:val="center"/>
          </w:tcPr>
          <w:p w14:paraId="000000E4" w14:textId="77777777" w:rsidR="00F82C29" w:rsidRDefault="00000000">
            <w:pPr>
              <w:jc w:val="both"/>
              <w:rPr>
                <w:b/>
                <w:sz w:val="22"/>
                <w:szCs w:val="22"/>
              </w:rPr>
            </w:pPr>
            <w:r>
              <w:rPr>
                <w:b/>
                <w:sz w:val="22"/>
                <w:szCs w:val="22"/>
              </w:rPr>
              <w:t>(Bio) Informatics</w:t>
            </w:r>
          </w:p>
        </w:tc>
        <w:tc>
          <w:tcPr>
            <w:tcW w:w="7770" w:type="dxa"/>
          </w:tcPr>
          <w:p w14:paraId="000000E5" w14:textId="77777777" w:rsidR="00F82C29" w:rsidRDefault="00000000">
            <w:pPr>
              <w:jc w:val="both"/>
              <w:rPr>
                <w:sz w:val="22"/>
                <w:szCs w:val="22"/>
              </w:rPr>
            </w:pPr>
            <w:r>
              <w:rPr>
                <w:b/>
                <w:sz w:val="22"/>
                <w:szCs w:val="22"/>
              </w:rPr>
              <w:t>LerO:</w:t>
            </w:r>
            <w:r>
              <w:rPr>
                <w:sz w:val="22"/>
                <w:szCs w:val="22"/>
              </w:rPr>
              <w:t xml:space="preserve"> Deep Programming: (LabVIEW, MATLAB, Python), Signal Processing Software (MATLAB, Python, Octave), and Data Visualization Tools (Python, MATLAB, Tableau, and Excel). </w:t>
            </w:r>
            <w:proofErr w:type="spellStart"/>
            <w:proofErr w:type="gramStart"/>
            <w:r>
              <w:rPr>
                <w:b/>
                <w:sz w:val="22"/>
                <w:szCs w:val="22"/>
              </w:rPr>
              <w:t>Sk</w:t>
            </w:r>
            <w:r>
              <w:rPr>
                <w:sz w:val="22"/>
                <w:szCs w:val="22"/>
              </w:rPr>
              <w:t>:How</w:t>
            </w:r>
            <w:proofErr w:type="spellEnd"/>
            <w:proofErr w:type="gramEnd"/>
            <w:r>
              <w:rPr>
                <w:sz w:val="22"/>
                <w:szCs w:val="22"/>
              </w:rPr>
              <w:t xml:space="preserve"> to Interface Electronic Devices with Computers, Printers, and Mobile Devices. Hands-On Laboratory Work.</w:t>
            </w:r>
          </w:p>
        </w:tc>
      </w:tr>
      <w:tr w:rsidR="00F82C29" w14:paraId="681BA0D2" w14:textId="77777777">
        <w:tc>
          <w:tcPr>
            <w:tcW w:w="1845" w:type="dxa"/>
            <w:vAlign w:val="center"/>
          </w:tcPr>
          <w:p w14:paraId="000000E6" w14:textId="77777777" w:rsidR="00F82C29" w:rsidRDefault="00000000">
            <w:pPr>
              <w:jc w:val="both"/>
              <w:rPr>
                <w:b/>
                <w:sz w:val="22"/>
                <w:szCs w:val="22"/>
              </w:rPr>
            </w:pPr>
            <w:r>
              <w:rPr>
                <w:b/>
                <w:sz w:val="22"/>
                <w:szCs w:val="22"/>
              </w:rPr>
              <w:t>(Bio) Chemistry</w:t>
            </w:r>
          </w:p>
        </w:tc>
        <w:tc>
          <w:tcPr>
            <w:tcW w:w="7770" w:type="dxa"/>
          </w:tcPr>
          <w:p w14:paraId="000000E7" w14:textId="77777777" w:rsidR="00F82C29" w:rsidRDefault="00000000">
            <w:pPr>
              <w:jc w:val="both"/>
              <w:rPr>
                <w:sz w:val="22"/>
                <w:szCs w:val="22"/>
              </w:rPr>
            </w:pPr>
            <w:r>
              <w:rPr>
                <w:b/>
                <w:sz w:val="22"/>
                <w:szCs w:val="22"/>
              </w:rPr>
              <w:t>LerO:</w:t>
            </w:r>
            <w:r>
              <w:rPr>
                <w:sz w:val="22"/>
                <w:szCs w:val="22"/>
              </w:rPr>
              <w:t xml:space="preserve"> Spectrophotometry, Fluorescence, Quality Control, Preconcentration, Analytical Separations, Experimental Error, Statistics, AI, Python, Chemical Measurements, and Kinetics. </w:t>
            </w:r>
            <w:proofErr w:type="spellStart"/>
            <w:r>
              <w:rPr>
                <w:b/>
                <w:sz w:val="22"/>
                <w:szCs w:val="22"/>
              </w:rPr>
              <w:t>Sk</w:t>
            </w:r>
            <w:proofErr w:type="spellEnd"/>
            <w:r>
              <w:rPr>
                <w:sz w:val="22"/>
                <w:szCs w:val="22"/>
              </w:rPr>
              <w:t>: Deep Concepts of Analytical and Bioanalytical Chemistry. Hands-On Laboratory Work.</w:t>
            </w:r>
          </w:p>
        </w:tc>
      </w:tr>
      <w:tr w:rsidR="00F82C29" w14:paraId="06F574E7" w14:textId="77777777">
        <w:tc>
          <w:tcPr>
            <w:tcW w:w="1845" w:type="dxa"/>
            <w:vAlign w:val="center"/>
          </w:tcPr>
          <w:p w14:paraId="000000E8" w14:textId="77777777" w:rsidR="00F82C29" w:rsidRDefault="00000000">
            <w:pPr>
              <w:jc w:val="both"/>
              <w:rPr>
                <w:b/>
                <w:sz w:val="22"/>
                <w:szCs w:val="22"/>
              </w:rPr>
            </w:pPr>
            <w:r>
              <w:rPr>
                <w:b/>
                <w:sz w:val="22"/>
                <w:szCs w:val="22"/>
              </w:rPr>
              <w:t>Environment</w:t>
            </w:r>
          </w:p>
        </w:tc>
        <w:tc>
          <w:tcPr>
            <w:tcW w:w="7770" w:type="dxa"/>
          </w:tcPr>
          <w:p w14:paraId="000000E9" w14:textId="77777777" w:rsidR="00F82C29" w:rsidRDefault="00000000">
            <w:pPr>
              <w:jc w:val="both"/>
              <w:rPr>
                <w:sz w:val="22"/>
                <w:szCs w:val="22"/>
              </w:rPr>
            </w:pPr>
            <w:r>
              <w:rPr>
                <w:b/>
                <w:sz w:val="22"/>
                <w:szCs w:val="22"/>
              </w:rPr>
              <w:t>LerO:</w:t>
            </w:r>
            <w:r>
              <w:rPr>
                <w:sz w:val="22"/>
                <w:szCs w:val="22"/>
              </w:rPr>
              <w:t xml:space="preserve"> Water and Wastewater Management. Analysis of Pollutants (Metals and Organics), AI, Python, and Chemical </w:t>
            </w:r>
            <w:proofErr w:type="spellStart"/>
            <w:r>
              <w:rPr>
                <w:sz w:val="22"/>
                <w:szCs w:val="22"/>
              </w:rPr>
              <w:t>Measurements.</w:t>
            </w:r>
            <w:r>
              <w:rPr>
                <w:b/>
                <w:sz w:val="22"/>
                <w:szCs w:val="22"/>
              </w:rPr>
              <w:t>Sk</w:t>
            </w:r>
            <w:proofErr w:type="spellEnd"/>
            <w:r>
              <w:rPr>
                <w:sz w:val="22"/>
                <w:szCs w:val="22"/>
              </w:rPr>
              <w:t xml:space="preserve">: Management of water and </w:t>
            </w:r>
            <w:proofErr w:type="spellStart"/>
            <w:r>
              <w:rPr>
                <w:sz w:val="22"/>
                <w:szCs w:val="22"/>
              </w:rPr>
              <w:t>wasteawter</w:t>
            </w:r>
            <w:proofErr w:type="spellEnd"/>
            <w:r>
              <w:rPr>
                <w:sz w:val="22"/>
                <w:szCs w:val="22"/>
              </w:rPr>
              <w:t>. Hands-On Laboratory Work.</w:t>
            </w:r>
          </w:p>
        </w:tc>
      </w:tr>
      <w:tr w:rsidR="00F82C29" w14:paraId="119288E1" w14:textId="77777777">
        <w:tc>
          <w:tcPr>
            <w:tcW w:w="1845" w:type="dxa"/>
            <w:vAlign w:val="center"/>
          </w:tcPr>
          <w:p w14:paraId="000000EA" w14:textId="77777777" w:rsidR="00F82C29" w:rsidRDefault="00000000">
            <w:pPr>
              <w:jc w:val="both"/>
              <w:rPr>
                <w:b/>
                <w:sz w:val="22"/>
                <w:szCs w:val="22"/>
              </w:rPr>
            </w:pPr>
            <w:r>
              <w:rPr>
                <w:b/>
                <w:sz w:val="22"/>
                <w:szCs w:val="22"/>
              </w:rPr>
              <w:t>Farmacy</w:t>
            </w:r>
          </w:p>
        </w:tc>
        <w:tc>
          <w:tcPr>
            <w:tcW w:w="7770" w:type="dxa"/>
          </w:tcPr>
          <w:p w14:paraId="000000EB" w14:textId="77777777" w:rsidR="00F82C29" w:rsidRDefault="00000000">
            <w:pPr>
              <w:jc w:val="both"/>
              <w:rPr>
                <w:sz w:val="22"/>
                <w:szCs w:val="22"/>
              </w:rPr>
            </w:pPr>
            <w:r>
              <w:rPr>
                <w:b/>
                <w:sz w:val="22"/>
                <w:szCs w:val="22"/>
              </w:rPr>
              <w:t>LerO:</w:t>
            </w:r>
            <w:r>
              <w:rPr>
                <w:sz w:val="22"/>
                <w:szCs w:val="22"/>
              </w:rPr>
              <w:t xml:space="preserve"> Spectrophotometry, Fluorescence, Quality Control, Preconcentration, Analytical Separations, Experimental Error, Statistics, AI, Python, Chemical Measurements, Pharmacokinetics, Drug Analysis, and PCR. </w:t>
            </w:r>
            <w:proofErr w:type="spellStart"/>
            <w:proofErr w:type="gramStart"/>
            <w:r>
              <w:rPr>
                <w:b/>
                <w:sz w:val="22"/>
                <w:szCs w:val="22"/>
              </w:rPr>
              <w:t>Sk</w:t>
            </w:r>
            <w:r>
              <w:rPr>
                <w:sz w:val="22"/>
                <w:szCs w:val="22"/>
              </w:rPr>
              <w:t>:Analysis</w:t>
            </w:r>
            <w:proofErr w:type="spellEnd"/>
            <w:proofErr w:type="gramEnd"/>
            <w:r>
              <w:rPr>
                <w:sz w:val="22"/>
                <w:szCs w:val="22"/>
              </w:rPr>
              <w:t xml:space="preserve"> of Drugs and Metabolites, Hands-On Laboratory Work.</w:t>
            </w:r>
          </w:p>
        </w:tc>
      </w:tr>
      <w:tr w:rsidR="00F82C29" w14:paraId="3D99D3BD" w14:textId="77777777">
        <w:tc>
          <w:tcPr>
            <w:tcW w:w="1845" w:type="dxa"/>
            <w:vAlign w:val="center"/>
          </w:tcPr>
          <w:p w14:paraId="000000EC" w14:textId="77777777" w:rsidR="00F82C29" w:rsidRDefault="00000000">
            <w:pPr>
              <w:jc w:val="both"/>
              <w:rPr>
                <w:b/>
                <w:sz w:val="22"/>
                <w:szCs w:val="22"/>
              </w:rPr>
            </w:pPr>
            <w:r>
              <w:rPr>
                <w:b/>
                <w:sz w:val="22"/>
                <w:szCs w:val="22"/>
              </w:rPr>
              <w:t>Medicine</w:t>
            </w:r>
          </w:p>
        </w:tc>
        <w:tc>
          <w:tcPr>
            <w:tcW w:w="7770" w:type="dxa"/>
          </w:tcPr>
          <w:p w14:paraId="000000ED" w14:textId="77777777" w:rsidR="00F82C29" w:rsidRDefault="00000000">
            <w:pPr>
              <w:jc w:val="both"/>
              <w:rPr>
                <w:sz w:val="22"/>
                <w:szCs w:val="22"/>
              </w:rPr>
            </w:pPr>
            <w:r>
              <w:rPr>
                <w:b/>
                <w:sz w:val="22"/>
                <w:szCs w:val="22"/>
              </w:rPr>
              <w:t>LerO:</w:t>
            </w:r>
            <w:r>
              <w:rPr>
                <w:sz w:val="22"/>
                <w:szCs w:val="22"/>
              </w:rPr>
              <w:t xml:space="preserve"> Epidemiology, PCR Applications, Case Studies, Statistics, AI, Python, and Chemical Measurements. </w:t>
            </w:r>
            <w:proofErr w:type="spellStart"/>
            <w:r>
              <w:rPr>
                <w:b/>
                <w:sz w:val="22"/>
                <w:szCs w:val="22"/>
              </w:rPr>
              <w:t>Sk</w:t>
            </w:r>
            <w:proofErr w:type="spellEnd"/>
            <w:r>
              <w:rPr>
                <w:sz w:val="22"/>
                <w:szCs w:val="22"/>
              </w:rPr>
              <w:t>: PCR Analysis, DNA and Medicine, Statistics for Epidemiology. Hands-On Laboratory Work.</w:t>
            </w:r>
          </w:p>
        </w:tc>
      </w:tr>
      <w:tr w:rsidR="00F82C29" w14:paraId="515CD5BF" w14:textId="77777777">
        <w:tc>
          <w:tcPr>
            <w:tcW w:w="1845" w:type="dxa"/>
            <w:vAlign w:val="center"/>
          </w:tcPr>
          <w:p w14:paraId="000000EE" w14:textId="77777777" w:rsidR="00F82C29" w:rsidRDefault="00000000">
            <w:pPr>
              <w:jc w:val="both"/>
              <w:rPr>
                <w:b/>
                <w:sz w:val="22"/>
                <w:szCs w:val="22"/>
              </w:rPr>
            </w:pPr>
            <w:r>
              <w:rPr>
                <w:b/>
                <w:sz w:val="22"/>
                <w:szCs w:val="22"/>
              </w:rPr>
              <w:t>Physics and Electrical Engineering</w:t>
            </w:r>
          </w:p>
        </w:tc>
        <w:tc>
          <w:tcPr>
            <w:tcW w:w="7770" w:type="dxa"/>
          </w:tcPr>
          <w:p w14:paraId="000000EF" w14:textId="77777777" w:rsidR="00F82C29" w:rsidRDefault="00000000">
            <w:pPr>
              <w:jc w:val="both"/>
              <w:rPr>
                <w:b/>
                <w:sz w:val="22"/>
                <w:szCs w:val="22"/>
              </w:rPr>
            </w:pPr>
            <w:r>
              <w:rPr>
                <w:b/>
                <w:sz w:val="22"/>
                <w:szCs w:val="22"/>
              </w:rPr>
              <w:t>LerO:</w:t>
            </w:r>
            <w:r>
              <w:rPr>
                <w:sz w:val="22"/>
                <w:szCs w:val="22"/>
              </w:rPr>
              <w:t xml:space="preserve"> Electronic Components and Assembly. Epidemiology, PCR Applications, Case Studies, Statistics, AI, Python, and Chemical Measurements. </w:t>
            </w:r>
            <w:proofErr w:type="spellStart"/>
            <w:r>
              <w:rPr>
                <w:b/>
                <w:sz w:val="22"/>
                <w:szCs w:val="22"/>
              </w:rPr>
              <w:t>Sk</w:t>
            </w:r>
            <w:proofErr w:type="spellEnd"/>
            <w:r>
              <w:rPr>
                <w:sz w:val="22"/>
                <w:szCs w:val="22"/>
              </w:rPr>
              <w:t xml:space="preserve">: PCR Analysis, DNA and Medicine, Statistics for </w:t>
            </w:r>
            <w:proofErr w:type="spellStart"/>
            <w:proofErr w:type="gramStart"/>
            <w:r>
              <w:rPr>
                <w:sz w:val="22"/>
                <w:szCs w:val="22"/>
              </w:rPr>
              <w:t>Epidemiology,Spectrophotometry</w:t>
            </w:r>
            <w:proofErr w:type="spellEnd"/>
            <w:proofErr w:type="gramEnd"/>
            <w:r>
              <w:rPr>
                <w:sz w:val="22"/>
                <w:szCs w:val="22"/>
              </w:rPr>
              <w:t>, Fluorescence, Quality Control, Preconcentration. Hands-On Laboratory Work.</w:t>
            </w:r>
          </w:p>
        </w:tc>
      </w:tr>
    </w:tbl>
    <w:p w14:paraId="000000F0" w14:textId="77777777" w:rsidR="00F82C29" w:rsidRDefault="00F82C29">
      <w:pPr>
        <w:jc w:val="both"/>
        <w:rPr>
          <w:b/>
          <w:sz w:val="22"/>
          <w:szCs w:val="22"/>
        </w:rPr>
      </w:pPr>
    </w:p>
    <w:p w14:paraId="000000F1" w14:textId="77777777" w:rsidR="00F82C29" w:rsidRDefault="00F82C29">
      <w:pPr>
        <w:jc w:val="both"/>
        <w:rPr>
          <w:b/>
          <w:sz w:val="22"/>
          <w:szCs w:val="22"/>
        </w:rPr>
      </w:pPr>
    </w:p>
    <w:p w14:paraId="000000F2" w14:textId="77777777" w:rsidR="00F82C29" w:rsidRDefault="00000000">
      <w:pPr>
        <w:jc w:val="both"/>
        <w:rPr>
          <w:b/>
          <w:sz w:val="22"/>
          <w:szCs w:val="22"/>
        </w:rPr>
      </w:pPr>
      <w:r>
        <w:rPr>
          <w:b/>
          <w:sz w:val="22"/>
          <w:szCs w:val="22"/>
        </w:rPr>
        <w:t>Table C. Integration of Expertise Through Interdisciplinary Collaboration and Peer Teaching. Some examples.</w:t>
      </w:r>
    </w:p>
    <w:tbl>
      <w:tblPr>
        <w:tblStyle w:val="affffff1"/>
        <w:tblW w:w="10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9165"/>
      </w:tblGrid>
      <w:tr w:rsidR="00F82C29" w14:paraId="7180E34A" w14:textId="77777777">
        <w:tc>
          <w:tcPr>
            <w:tcW w:w="1485" w:type="dxa"/>
            <w:vAlign w:val="center"/>
          </w:tcPr>
          <w:p w14:paraId="000000F3" w14:textId="77777777" w:rsidR="00F82C29" w:rsidRDefault="00000000">
            <w:pPr>
              <w:jc w:val="both"/>
              <w:rPr>
                <w:sz w:val="22"/>
                <w:szCs w:val="22"/>
              </w:rPr>
            </w:pPr>
            <w:r>
              <w:rPr>
                <w:b/>
                <w:sz w:val="22"/>
                <w:szCs w:val="22"/>
              </w:rPr>
              <w:t>(Bio) Inform.</w:t>
            </w:r>
          </w:p>
        </w:tc>
        <w:tc>
          <w:tcPr>
            <w:tcW w:w="9165" w:type="dxa"/>
          </w:tcPr>
          <w:p w14:paraId="000000F4" w14:textId="77777777" w:rsidR="00F82C29" w:rsidRDefault="00000000">
            <w:pPr>
              <w:jc w:val="both"/>
              <w:rPr>
                <w:sz w:val="22"/>
                <w:szCs w:val="22"/>
              </w:rPr>
            </w:pPr>
            <w:r>
              <w:rPr>
                <w:b/>
                <w:sz w:val="22"/>
                <w:szCs w:val="22"/>
              </w:rPr>
              <w:t>What They Can Teach</w:t>
            </w:r>
            <w:r>
              <w:rPr>
                <w:sz w:val="22"/>
                <w:szCs w:val="22"/>
              </w:rPr>
              <w:t xml:space="preserve">: Data acquisition, processing, and visualization techniques using tools such as Python, MATLAB, and Tableau. Advanced signal processing methods to refine and </w:t>
            </w:r>
            <w:proofErr w:type="spellStart"/>
            <w:r>
              <w:rPr>
                <w:sz w:val="22"/>
                <w:szCs w:val="22"/>
              </w:rPr>
              <w:t>analyze</w:t>
            </w:r>
            <w:proofErr w:type="spellEnd"/>
            <w:r>
              <w:rPr>
                <w:sz w:val="22"/>
                <w:szCs w:val="22"/>
              </w:rPr>
              <w:t xml:space="preserve"> experimental data generated in chemistry, pharmacy, or environmental studies. </w:t>
            </w:r>
            <w:r>
              <w:rPr>
                <w:b/>
                <w:sz w:val="22"/>
                <w:szCs w:val="22"/>
              </w:rPr>
              <w:t>What They Can Learn</w:t>
            </w:r>
            <w:r>
              <w:rPr>
                <w:sz w:val="22"/>
                <w:szCs w:val="22"/>
              </w:rPr>
              <w:t>: From </w:t>
            </w:r>
            <w:r>
              <w:rPr>
                <w:b/>
                <w:sz w:val="22"/>
                <w:szCs w:val="22"/>
              </w:rPr>
              <w:t>Bio-Chemistry</w:t>
            </w:r>
            <w:r>
              <w:rPr>
                <w:sz w:val="22"/>
                <w:szCs w:val="22"/>
              </w:rPr>
              <w:t>: The importance of proper experimental setup, such as designing accurate calibration curves for spectrophotometric data. From </w:t>
            </w:r>
            <w:r>
              <w:rPr>
                <w:b/>
                <w:sz w:val="22"/>
                <w:szCs w:val="22"/>
              </w:rPr>
              <w:t>Medicine</w:t>
            </w:r>
            <w:r>
              <w:rPr>
                <w:sz w:val="22"/>
                <w:szCs w:val="22"/>
              </w:rPr>
              <w:t>: How processed data can be used to extract meaningful clinical insights, such as identifying patterns in epidemiological studies or biomarker analyses.</w:t>
            </w:r>
          </w:p>
        </w:tc>
      </w:tr>
      <w:tr w:rsidR="00F82C29" w14:paraId="789C8517" w14:textId="77777777">
        <w:tc>
          <w:tcPr>
            <w:tcW w:w="1485" w:type="dxa"/>
            <w:vAlign w:val="center"/>
          </w:tcPr>
          <w:p w14:paraId="000000F5" w14:textId="77777777" w:rsidR="00F82C29" w:rsidRDefault="00000000">
            <w:pPr>
              <w:jc w:val="both"/>
              <w:rPr>
                <w:sz w:val="22"/>
                <w:szCs w:val="22"/>
              </w:rPr>
            </w:pPr>
            <w:r>
              <w:rPr>
                <w:b/>
                <w:sz w:val="22"/>
                <w:szCs w:val="22"/>
              </w:rPr>
              <w:t>(Bio) Chem</w:t>
            </w:r>
          </w:p>
        </w:tc>
        <w:tc>
          <w:tcPr>
            <w:tcW w:w="9165" w:type="dxa"/>
          </w:tcPr>
          <w:p w14:paraId="000000F6" w14:textId="77777777" w:rsidR="00F82C29" w:rsidRDefault="00000000">
            <w:pPr>
              <w:jc w:val="both"/>
              <w:rPr>
                <w:sz w:val="22"/>
                <w:szCs w:val="22"/>
              </w:rPr>
            </w:pPr>
            <w:r>
              <w:rPr>
                <w:b/>
                <w:sz w:val="22"/>
                <w:szCs w:val="22"/>
              </w:rPr>
              <w:t>What They Can Teach</w:t>
            </w:r>
            <w:r>
              <w:rPr>
                <w:sz w:val="22"/>
                <w:szCs w:val="22"/>
              </w:rPr>
              <w:t xml:space="preserve">: How to create and validate calibration curves for quantifying analytes, such as total proteins in urine or pollutants in water. Experimental techniques for preconcentration, separations, and analytical error minimization, which can be applied in pharmacy, environmental studies, or medical </w:t>
            </w:r>
            <w:proofErr w:type="spellStart"/>
            <w:proofErr w:type="gramStart"/>
            <w:r>
              <w:rPr>
                <w:sz w:val="22"/>
                <w:szCs w:val="22"/>
              </w:rPr>
              <w:t>diagnostics.</w:t>
            </w:r>
            <w:r>
              <w:rPr>
                <w:b/>
                <w:sz w:val="22"/>
                <w:szCs w:val="22"/>
              </w:rPr>
              <w:t>What</w:t>
            </w:r>
            <w:proofErr w:type="spellEnd"/>
            <w:proofErr w:type="gramEnd"/>
            <w:r>
              <w:rPr>
                <w:b/>
                <w:sz w:val="22"/>
                <w:szCs w:val="22"/>
              </w:rPr>
              <w:t xml:space="preserve"> They Can Learn</w:t>
            </w:r>
            <w:r>
              <w:rPr>
                <w:sz w:val="22"/>
                <w:szCs w:val="22"/>
              </w:rPr>
              <w:t>: From </w:t>
            </w:r>
            <w:r>
              <w:rPr>
                <w:b/>
                <w:sz w:val="22"/>
                <w:szCs w:val="22"/>
              </w:rPr>
              <w:t>Medicine</w:t>
            </w:r>
            <w:r>
              <w:rPr>
                <w:sz w:val="22"/>
                <w:szCs w:val="22"/>
              </w:rPr>
              <w:t>: The clinical significance of chemical measurements, such as the relevance of protein concentration in diagnosing kidney disease. From </w:t>
            </w:r>
            <w:r>
              <w:rPr>
                <w:b/>
                <w:sz w:val="22"/>
                <w:szCs w:val="22"/>
              </w:rPr>
              <w:t>Bioinformatics</w:t>
            </w:r>
            <w:r>
              <w:rPr>
                <w:sz w:val="22"/>
                <w:szCs w:val="22"/>
              </w:rPr>
              <w:t>: How to automate data processing and visualize complex datasets for more efficient analysis.</w:t>
            </w:r>
          </w:p>
        </w:tc>
      </w:tr>
      <w:tr w:rsidR="00F82C29" w14:paraId="27AAC343" w14:textId="77777777">
        <w:tc>
          <w:tcPr>
            <w:tcW w:w="1485" w:type="dxa"/>
            <w:vAlign w:val="center"/>
          </w:tcPr>
          <w:p w14:paraId="000000F7" w14:textId="77777777" w:rsidR="00F82C29" w:rsidRDefault="00000000">
            <w:pPr>
              <w:jc w:val="both"/>
              <w:rPr>
                <w:sz w:val="22"/>
                <w:szCs w:val="22"/>
              </w:rPr>
            </w:pPr>
            <w:r>
              <w:rPr>
                <w:b/>
                <w:sz w:val="22"/>
                <w:szCs w:val="22"/>
              </w:rPr>
              <w:t>Environment</w:t>
            </w:r>
          </w:p>
        </w:tc>
        <w:tc>
          <w:tcPr>
            <w:tcW w:w="9165" w:type="dxa"/>
          </w:tcPr>
          <w:p w14:paraId="000000F8" w14:textId="77777777" w:rsidR="00F82C29" w:rsidRDefault="00000000">
            <w:pPr>
              <w:jc w:val="both"/>
              <w:rPr>
                <w:sz w:val="22"/>
                <w:szCs w:val="22"/>
              </w:rPr>
            </w:pPr>
            <w:r>
              <w:rPr>
                <w:b/>
                <w:sz w:val="22"/>
                <w:szCs w:val="22"/>
              </w:rPr>
              <w:t>What They Can Teach</w:t>
            </w:r>
            <w:r>
              <w:rPr>
                <w:sz w:val="22"/>
                <w:szCs w:val="22"/>
              </w:rPr>
              <w:t xml:space="preserve">: Methods for water and wastewater analysis, including pollutant quantification (e.g., metals and organics) and the use of AI for environmental monitoring. Insights into the ecological and health impacts of pollutants, offering context for pharmaceutical and medical applications. </w:t>
            </w:r>
            <w:r>
              <w:rPr>
                <w:b/>
                <w:sz w:val="22"/>
                <w:szCs w:val="22"/>
              </w:rPr>
              <w:t>What They Can Learn</w:t>
            </w:r>
            <w:r>
              <w:rPr>
                <w:sz w:val="22"/>
                <w:szCs w:val="22"/>
              </w:rPr>
              <w:t>: From </w:t>
            </w:r>
            <w:r>
              <w:rPr>
                <w:b/>
                <w:sz w:val="22"/>
                <w:szCs w:val="22"/>
              </w:rPr>
              <w:t>Pharmacy</w:t>
            </w:r>
            <w:r>
              <w:rPr>
                <w:sz w:val="22"/>
                <w:szCs w:val="22"/>
              </w:rPr>
              <w:t xml:space="preserve">: How to </w:t>
            </w:r>
            <w:proofErr w:type="spellStart"/>
            <w:r>
              <w:rPr>
                <w:sz w:val="22"/>
                <w:szCs w:val="22"/>
              </w:rPr>
              <w:t>analyze</w:t>
            </w:r>
            <w:proofErr w:type="spellEnd"/>
            <w:r>
              <w:rPr>
                <w:sz w:val="22"/>
                <w:szCs w:val="22"/>
              </w:rPr>
              <w:t xml:space="preserve"> the environmental persistence and degradation of pharmaceutical compounds. From </w:t>
            </w:r>
            <w:r>
              <w:rPr>
                <w:b/>
                <w:sz w:val="22"/>
                <w:szCs w:val="22"/>
              </w:rPr>
              <w:t>Bio-Chemistry</w:t>
            </w:r>
            <w:r>
              <w:rPr>
                <w:sz w:val="22"/>
                <w:szCs w:val="22"/>
              </w:rPr>
              <w:t>: Techniques for detecting and quantifying pollutants using advanced analytical tools, such as fluorescence and spectrophotometry.</w:t>
            </w:r>
          </w:p>
        </w:tc>
      </w:tr>
      <w:tr w:rsidR="00F82C29" w14:paraId="5D119736" w14:textId="77777777">
        <w:tc>
          <w:tcPr>
            <w:tcW w:w="1485" w:type="dxa"/>
            <w:vAlign w:val="center"/>
          </w:tcPr>
          <w:p w14:paraId="000000F9" w14:textId="77777777" w:rsidR="00F82C29" w:rsidRDefault="00000000">
            <w:pPr>
              <w:jc w:val="both"/>
              <w:rPr>
                <w:sz w:val="22"/>
                <w:szCs w:val="22"/>
              </w:rPr>
            </w:pPr>
            <w:r>
              <w:rPr>
                <w:b/>
                <w:sz w:val="22"/>
                <w:szCs w:val="22"/>
              </w:rPr>
              <w:t>Farmacy</w:t>
            </w:r>
          </w:p>
        </w:tc>
        <w:tc>
          <w:tcPr>
            <w:tcW w:w="9165" w:type="dxa"/>
          </w:tcPr>
          <w:p w14:paraId="000000FA" w14:textId="77777777" w:rsidR="00F82C29" w:rsidRDefault="00000000">
            <w:pPr>
              <w:jc w:val="both"/>
              <w:rPr>
                <w:sz w:val="22"/>
                <w:szCs w:val="22"/>
              </w:rPr>
            </w:pPr>
            <w:r>
              <w:rPr>
                <w:b/>
                <w:sz w:val="22"/>
                <w:szCs w:val="22"/>
              </w:rPr>
              <w:t>What They Can Teach</w:t>
            </w:r>
            <w:r>
              <w:rPr>
                <w:sz w:val="22"/>
                <w:szCs w:val="22"/>
              </w:rPr>
              <w:t xml:space="preserve">: Pharmacokinetics and drug metabolism, helping medical students and biochemists understand how drugs are absorbed, distributed, and excreted. Techniques for </w:t>
            </w:r>
            <w:proofErr w:type="spellStart"/>
            <w:r>
              <w:rPr>
                <w:sz w:val="22"/>
                <w:szCs w:val="22"/>
              </w:rPr>
              <w:t>analyzing</w:t>
            </w:r>
            <w:proofErr w:type="spellEnd"/>
            <w:r>
              <w:rPr>
                <w:sz w:val="22"/>
                <w:szCs w:val="22"/>
              </w:rPr>
              <w:t xml:space="preserve"> metabolites and validating the accuracy of drug testing protocols.</w:t>
            </w:r>
          </w:p>
          <w:p w14:paraId="000000FB" w14:textId="77777777" w:rsidR="00F82C29" w:rsidRDefault="00000000">
            <w:pPr>
              <w:jc w:val="both"/>
              <w:rPr>
                <w:sz w:val="22"/>
                <w:szCs w:val="22"/>
              </w:rPr>
            </w:pPr>
            <w:r>
              <w:rPr>
                <w:b/>
                <w:sz w:val="22"/>
                <w:szCs w:val="22"/>
              </w:rPr>
              <w:t>What They Can Learn</w:t>
            </w:r>
            <w:r>
              <w:rPr>
                <w:sz w:val="22"/>
                <w:szCs w:val="22"/>
              </w:rPr>
              <w:t>: From </w:t>
            </w:r>
            <w:r>
              <w:rPr>
                <w:b/>
                <w:sz w:val="22"/>
                <w:szCs w:val="22"/>
              </w:rPr>
              <w:t>Medicine</w:t>
            </w:r>
            <w:r>
              <w:rPr>
                <w:sz w:val="22"/>
                <w:szCs w:val="22"/>
              </w:rPr>
              <w:t>: The clinical context of drug efficacy and safety, and how pharmacokinetic data informs treatment decisions. From </w:t>
            </w:r>
            <w:r>
              <w:rPr>
                <w:b/>
                <w:sz w:val="22"/>
                <w:szCs w:val="22"/>
              </w:rPr>
              <w:t>Environment</w:t>
            </w:r>
            <w:r>
              <w:rPr>
                <w:sz w:val="22"/>
                <w:szCs w:val="22"/>
              </w:rPr>
              <w:t>: The impact of pharmaceutical waste on ecosystems and how to develop environmentally friendly drugs.</w:t>
            </w:r>
          </w:p>
        </w:tc>
      </w:tr>
      <w:tr w:rsidR="00F82C29" w14:paraId="06E2E377" w14:textId="77777777">
        <w:tc>
          <w:tcPr>
            <w:tcW w:w="1485" w:type="dxa"/>
            <w:vAlign w:val="center"/>
          </w:tcPr>
          <w:p w14:paraId="000000FC" w14:textId="77777777" w:rsidR="00F82C29" w:rsidRDefault="00000000">
            <w:pPr>
              <w:jc w:val="both"/>
              <w:rPr>
                <w:b/>
                <w:sz w:val="22"/>
                <w:szCs w:val="22"/>
              </w:rPr>
            </w:pPr>
            <w:r>
              <w:rPr>
                <w:b/>
                <w:sz w:val="22"/>
                <w:szCs w:val="22"/>
              </w:rPr>
              <w:t>Medicine</w:t>
            </w:r>
          </w:p>
        </w:tc>
        <w:tc>
          <w:tcPr>
            <w:tcW w:w="9165" w:type="dxa"/>
          </w:tcPr>
          <w:p w14:paraId="000000FD" w14:textId="77777777" w:rsidR="00F82C29" w:rsidRDefault="00000000">
            <w:pPr>
              <w:jc w:val="both"/>
              <w:rPr>
                <w:sz w:val="22"/>
                <w:szCs w:val="22"/>
              </w:rPr>
            </w:pPr>
            <w:r>
              <w:rPr>
                <w:b/>
                <w:sz w:val="22"/>
                <w:szCs w:val="22"/>
              </w:rPr>
              <w:t>What They Can Teach</w:t>
            </w:r>
            <w:r>
              <w:rPr>
                <w:sz w:val="22"/>
                <w:szCs w:val="22"/>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 </w:t>
            </w:r>
            <w:r>
              <w:rPr>
                <w:b/>
                <w:sz w:val="22"/>
                <w:szCs w:val="22"/>
              </w:rPr>
              <w:t>What They Can Learn</w:t>
            </w:r>
            <w:r>
              <w:rPr>
                <w:sz w:val="22"/>
                <w:szCs w:val="22"/>
              </w:rPr>
              <w:t>: From </w:t>
            </w:r>
            <w:r>
              <w:rPr>
                <w:b/>
                <w:sz w:val="22"/>
                <w:szCs w:val="22"/>
              </w:rPr>
              <w:t>Bioinformatics</w:t>
            </w:r>
            <w:r>
              <w:rPr>
                <w:sz w:val="22"/>
                <w:szCs w:val="22"/>
              </w:rPr>
              <w:t xml:space="preserve">: Techniques to handle large datasets, such as epidemiological studies, and derive actionable insights through AI and statistical </w:t>
            </w:r>
            <w:proofErr w:type="spellStart"/>
            <w:r>
              <w:rPr>
                <w:sz w:val="22"/>
                <w:szCs w:val="22"/>
              </w:rPr>
              <w:t>modeling</w:t>
            </w:r>
            <w:proofErr w:type="spellEnd"/>
            <w:r>
              <w:rPr>
                <w:sz w:val="22"/>
                <w:szCs w:val="22"/>
              </w:rPr>
              <w:t>. From </w:t>
            </w:r>
            <w:r>
              <w:rPr>
                <w:b/>
                <w:sz w:val="22"/>
                <w:szCs w:val="22"/>
              </w:rPr>
              <w:t>Bio-Chemistry</w:t>
            </w:r>
            <w:r>
              <w:rPr>
                <w:sz w:val="22"/>
                <w:szCs w:val="22"/>
              </w:rPr>
              <w:t>: The chemical and bioanalytical foundations of diagnostic tools, such as PCR and fluorescence-based assays.</w:t>
            </w:r>
          </w:p>
        </w:tc>
      </w:tr>
      <w:tr w:rsidR="00F82C29" w14:paraId="493CEE79" w14:textId="77777777">
        <w:tc>
          <w:tcPr>
            <w:tcW w:w="1485" w:type="dxa"/>
            <w:vAlign w:val="center"/>
          </w:tcPr>
          <w:p w14:paraId="000000FE" w14:textId="77777777" w:rsidR="00F82C29" w:rsidRDefault="00000000">
            <w:pPr>
              <w:jc w:val="both"/>
              <w:rPr>
                <w:b/>
                <w:sz w:val="22"/>
                <w:szCs w:val="22"/>
              </w:rPr>
            </w:pPr>
            <w:r>
              <w:rPr>
                <w:b/>
                <w:sz w:val="22"/>
                <w:szCs w:val="22"/>
              </w:rPr>
              <w:t>Physics and Electrical Engineering</w:t>
            </w:r>
          </w:p>
        </w:tc>
        <w:tc>
          <w:tcPr>
            <w:tcW w:w="9165" w:type="dxa"/>
          </w:tcPr>
          <w:p w14:paraId="000000FF" w14:textId="77777777" w:rsidR="00F82C29" w:rsidRDefault="00000000">
            <w:pPr>
              <w:jc w:val="both"/>
              <w:rPr>
                <w:b/>
                <w:sz w:val="22"/>
                <w:szCs w:val="22"/>
              </w:rPr>
            </w:pPr>
            <w:r>
              <w:rPr>
                <w:b/>
                <w:sz w:val="22"/>
                <w:szCs w:val="22"/>
              </w:rPr>
              <w:t>What They Can Teach</w:t>
            </w:r>
            <w:r>
              <w:rPr>
                <w:sz w:val="22"/>
                <w:szCs w:val="22"/>
              </w:rPr>
              <w:t xml:space="preserve">: Design and optimization of sensing technologies and instrumentation, covering signal processing, microfluidics, and embedded systems, for biomedical and environmental applications; development of hardware and electronic platforms for diagnostic devices such as biosensors and wearable monitors; and </w:t>
            </w:r>
            <w:proofErr w:type="spellStart"/>
            <w:r>
              <w:rPr>
                <w:sz w:val="22"/>
                <w:szCs w:val="22"/>
              </w:rPr>
              <w:t>modeling</w:t>
            </w:r>
            <w:proofErr w:type="spellEnd"/>
            <w:r>
              <w:rPr>
                <w:sz w:val="22"/>
                <w:szCs w:val="22"/>
              </w:rPr>
              <w:t xml:space="preserve"> and simulation of physical systems, energy transfer, and material interactions in analytical </w:t>
            </w:r>
            <w:proofErr w:type="spellStart"/>
            <w:r>
              <w:rPr>
                <w:sz w:val="22"/>
                <w:szCs w:val="22"/>
              </w:rPr>
              <w:t>tools.</w:t>
            </w:r>
            <w:r>
              <w:rPr>
                <w:b/>
                <w:sz w:val="22"/>
                <w:szCs w:val="22"/>
              </w:rPr>
              <w:t>What</w:t>
            </w:r>
            <w:proofErr w:type="spellEnd"/>
            <w:r>
              <w:rPr>
                <w:b/>
                <w:sz w:val="22"/>
                <w:szCs w:val="22"/>
              </w:rPr>
              <w:t xml:space="preserve"> They Can Learn</w:t>
            </w:r>
            <w:r>
              <w:rPr>
                <w:sz w:val="22"/>
                <w:szCs w:val="22"/>
              </w:rPr>
              <w:t>: From </w:t>
            </w:r>
            <w:r>
              <w:rPr>
                <w:b/>
                <w:sz w:val="22"/>
                <w:szCs w:val="22"/>
              </w:rPr>
              <w:t>Bioinformatics</w:t>
            </w:r>
            <w:r>
              <w:rPr>
                <w:sz w:val="22"/>
                <w:szCs w:val="22"/>
              </w:rPr>
              <w:t xml:space="preserve">: Techniques to handle large datasets, such as epidemiological studies, and derive actionable insights through AI and statistical </w:t>
            </w:r>
            <w:proofErr w:type="spellStart"/>
            <w:r>
              <w:rPr>
                <w:sz w:val="22"/>
                <w:szCs w:val="22"/>
              </w:rPr>
              <w:t>modeling</w:t>
            </w:r>
            <w:proofErr w:type="spellEnd"/>
            <w:r>
              <w:rPr>
                <w:sz w:val="22"/>
                <w:szCs w:val="22"/>
              </w:rPr>
              <w:t>. From </w:t>
            </w:r>
            <w:r>
              <w:rPr>
                <w:b/>
                <w:sz w:val="22"/>
                <w:szCs w:val="22"/>
              </w:rPr>
              <w:t>Bio-Chemistry</w:t>
            </w:r>
            <w:r>
              <w:rPr>
                <w:sz w:val="22"/>
                <w:szCs w:val="22"/>
              </w:rPr>
              <w:t xml:space="preserve">: The chemical and bioanalytical foundations of diagnostic tools, such as PCR and fluorescence-based assays. </w:t>
            </w:r>
            <w:r>
              <w:rPr>
                <w:b/>
                <w:sz w:val="22"/>
                <w:szCs w:val="22"/>
              </w:rPr>
              <w:t>From medicine:</w:t>
            </w:r>
            <w:r>
              <w:rPr>
                <w:sz w:val="22"/>
                <w:szCs w:val="22"/>
              </w:rPr>
              <w:t xml:space="preserve">  The clinical relevance of data, such as the medical significance of protein levels in urine or the implications of pollutant exposure on public health. How to link epidemiological data with chemical measurements to draw meaningful conclusions about population health.</w:t>
            </w:r>
          </w:p>
        </w:tc>
      </w:tr>
    </w:tbl>
    <w:p w14:paraId="00000100" w14:textId="77777777" w:rsidR="00F82C29" w:rsidRDefault="00F82C29">
      <w:pPr>
        <w:rPr>
          <w:sz w:val="18"/>
          <w:szCs w:val="18"/>
        </w:rPr>
      </w:pPr>
    </w:p>
    <w:p w14:paraId="00000101" w14:textId="77777777" w:rsidR="00F82C29" w:rsidRDefault="00000000">
      <w:pPr>
        <w:spacing w:before="240"/>
        <w:jc w:val="both"/>
      </w:pPr>
      <w:r>
        <w:t xml:space="preserve">The project integrates the Knowledge Triangle—education, research, and business—by embedding the Dr. Vida Education device into higher education curricula to equip students with practical skills aligned with EU lifelong learning priorities. Collaborations among institutions such as </w:t>
      </w:r>
      <w:proofErr w:type="spellStart"/>
      <w:r>
        <w:t>UHU</w:t>
      </w:r>
      <w:proofErr w:type="spellEnd"/>
      <w:r>
        <w:t xml:space="preserve">, NOVA, </w:t>
      </w:r>
      <w:proofErr w:type="spellStart"/>
      <w:r>
        <w:t>UOA</w:t>
      </w:r>
      <w:proofErr w:type="spellEnd"/>
      <w:r>
        <w:t xml:space="preserve">, HUJI, </w:t>
      </w:r>
      <w:proofErr w:type="spellStart"/>
      <w:r>
        <w:rPr>
          <w:highlight w:val="green"/>
        </w:rPr>
        <w:t>UNICAMP</w:t>
      </w:r>
      <w:proofErr w:type="spellEnd"/>
      <w:r>
        <w:rPr>
          <w:highlight w:val="green"/>
        </w:rPr>
        <w:t>, UPE, KNU</w:t>
      </w:r>
      <w:r>
        <w:t xml:space="preserve"> and </w:t>
      </w:r>
      <w:proofErr w:type="spellStart"/>
      <w:r>
        <w:t>STABV</w:t>
      </w:r>
      <w:proofErr w:type="spellEnd"/>
      <w:r>
        <w:t xml:space="preserve"> ensure the device remains innovative and impactful across disciplines, while partnerships with industry, </w:t>
      </w:r>
      <w:proofErr w:type="spellStart"/>
      <w:r>
        <w:t>STABV</w:t>
      </w:r>
      <w:proofErr w:type="spellEnd"/>
      <w:r>
        <w:t xml:space="preserve"> and </w:t>
      </w:r>
      <w:proofErr w:type="spellStart"/>
      <w:r>
        <w:t>Yaghma</w:t>
      </w:r>
      <w:proofErr w:type="spellEnd"/>
      <w:r>
        <w:t xml:space="preserve">, facilitate market readiness, business model development, and commercialization. </w:t>
      </w:r>
      <w:proofErr w:type="spellStart"/>
      <w:r>
        <w:t>Exelis</w:t>
      </w:r>
      <w:proofErr w:type="spellEnd"/>
      <w:r>
        <w:t xml:space="preserve"> ensures dissemination and communication. KNU maintains technological update of Dr. Vida education. The </w:t>
      </w:r>
      <w:proofErr w:type="spellStart"/>
      <w:r>
        <w:t>NOVA´s</w:t>
      </w:r>
      <w:proofErr w:type="spellEnd"/>
      <w:r>
        <w:t xml:space="preserve"> robust </w:t>
      </w:r>
      <w:hyperlink r:id="rId41">
        <w:r>
          <w:rPr>
            <w:color w:val="1155CC"/>
            <w:u w:val="single"/>
          </w:rPr>
          <w:t>Diversity and Inclusion Action Plan</w:t>
        </w:r>
      </w:hyperlink>
      <w:r>
        <w:t xml:space="preserve"> prioritizes gender equality and representation and will be implemented throughout the project. </w:t>
      </w:r>
      <w:proofErr w:type="spellStart"/>
      <w:r>
        <w:t>UHU</w:t>
      </w:r>
      <w:proofErr w:type="spellEnd"/>
      <w:r>
        <w:t xml:space="preserve">, </w:t>
      </w:r>
      <w:proofErr w:type="spellStart"/>
      <w:r>
        <w:t>UNIBO</w:t>
      </w:r>
      <w:proofErr w:type="spellEnd"/>
      <w:r>
        <w:t xml:space="preserve">, UPE and HUJI are led by females, NOVA is led by a non-binary person. Outreach to underrepresented groups, including students from immigrant backgrounds and less-developed regions, will help ensure equitable access. Designing gender-sensitive tools, such as the "Dr. Vida Education" device, ensures inclusivity in </w:t>
      </w:r>
      <w:r>
        <w:rPr>
          <w:b/>
          <w:color w:val="1155CC"/>
          <w:u w:val="single"/>
        </w:rPr>
        <w:t>education</w:t>
      </w:r>
      <w:r>
        <w:t xml:space="preserve"> and healthcare applications.</w:t>
      </w:r>
      <w:r>
        <w:rPr>
          <w:b/>
          <w:color w:val="1155CC"/>
        </w:rPr>
        <w:t xml:space="preserve"> </w:t>
      </w:r>
      <w:r>
        <w:t>Monitoring gender balance throughout the project ensures accountability and continuous improvement. This approach aligns with </w:t>
      </w:r>
      <w:hyperlink r:id="rId42">
        <w:r>
          <w:rPr>
            <w:b/>
            <w:color w:val="1155CC"/>
            <w:u w:val="single"/>
          </w:rPr>
          <w:t>UN SDG 5 (Gender Equality</w:t>
        </w:r>
      </w:hyperlink>
      <w:hyperlink r:id="rId43">
        <w:r>
          <w:rPr>
            <w:b/>
            <w:u w:val="single"/>
          </w:rPr>
          <w:t>)</w:t>
        </w:r>
      </w:hyperlink>
      <w:r>
        <w:t> and</w:t>
      </w:r>
      <w:r>
        <w:rPr>
          <w:b/>
          <w:color w:val="1155CC"/>
          <w:u w:val="single"/>
        </w:rPr>
        <w:t xml:space="preserve"> </w:t>
      </w:r>
      <w:r>
        <w:t>the </w:t>
      </w:r>
      <w:proofErr w:type="spellStart"/>
      <w:r>
        <w:fldChar w:fldCharType="begin"/>
      </w:r>
      <w:r>
        <w:instrText>HYPERLINK "https://ec.europa.eu/info/policies/justice-and-fundamental-rights/gender-equality/gender-equality-strategy_en" \h</w:instrText>
      </w:r>
      <w:r>
        <w:fldChar w:fldCharType="separate"/>
      </w:r>
      <w:r>
        <w:rPr>
          <w:b/>
          <w:color w:val="1155CC"/>
          <w:u w:val="single"/>
        </w:rPr>
        <w:t>EUGender</w:t>
      </w:r>
      <w:proofErr w:type="spellEnd"/>
      <w:r>
        <w:rPr>
          <w:b/>
          <w:color w:val="1155CC"/>
          <w:u w:val="single"/>
        </w:rPr>
        <w:t> Equality Strategy 2020-2025</w:t>
      </w:r>
      <w:r>
        <w:fldChar w:fldCharType="end"/>
      </w:r>
      <w:r>
        <w:t xml:space="preserve">, reinforcing the project's sustainability and impact. The affordability and portability of the device enable access in resource-limited contexts or remote regions, such as Brazil, Ukraine, Portugal and Greece, promoting equity in science education. </w:t>
      </w:r>
      <w:sdt>
        <w:sdtPr>
          <w:tag w:val="goog_rdk_2"/>
          <w:id w:val="-730979479"/>
        </w:sdtPr>
        <w:sdtContent>
          <w:commentRangeStart w:id="3"/>
        </w:sdtContent>
      </w:sdt>
      <w:r>
        <w:t>The project’s IP strategy, guided by a Consortium Agreement, defines ownership and use while ensuring open access to research outputs. A GDPR-compliant Data Management Plan supports secure, transparent data handling, with protocols for collection, sharing, and storage. This comprehensive plan ensures long-term accessibility and reproducibility, reinforcing the project’s alignment with sustainability and innovation goals.</w:t>
      </w:r>
      <w:commentRangeEnd w:id="3"/>
      <w:r>
        <w:commentReference w:id="3"/>
      </w:r>
    </w:p>
    <w:p w14:paraId="00000102" w14:textId="77777777" w:rsidR="00F82C29" w:rsidRDefault="00F82C29">
      <w:pPr>
        <w:jc w:val="both"/>
        <w:rPr>
          <w:sz w:val="22"/>
          <w:szCs w:val="22"/>
          <w:highlight w:val="yellow"/>
        </w:rPr>
      </w:pPr>
    </w:p>
    <w:p w14:paraId="00000103" w14:textId="77777777" w:rsidR="00F82C29" w:rsidRDefault="00000000">
      <w:pPr>
        <w:jc w:val="both"/>
        <w:rPr>
          <w:b/>
          <w:sz w:val="22"/>
          <w:szCs w:val="22"/>
        </w:rPr>
      </w:pPr>
      <w:r>
        <w:rPr>
          <w:b/>
          <w:sz w:val="22"/>
          <w:szCs w:val="22"/>
        </w:rPr>
        <w:t>1.2.2 Coordination and support measures</w:t>
      </w:r>
    </w:p>
    <w:p w14:paraId="00000104" w14:textId="77777777" w:rsidR="00F82C29" w:rsidRDefault="00F82C29">
      <w:pPr>
        <w:widowControl w:val="0"/>
        <w:pBdr>
          <w:top w:val="nil"/>
          <w:left w:val="nil"/>
          <w:bottom w:val="nil"/>
          <w:right w:val="nil"/>
          <w:between w:val="nil"/>
        </w:pBdr>
        <w:jc w:val="both"/>
        <w:rPr>
          <w:color w:val="000000"/>
          <w:sz w:val="22"/>
          <w:szCs w:val="22"/>
        </w:rPr>
      </w:pPr>
    </w:p>
    <w:p w14:paraId="00000105" w14:textId="77777777" w:rsidR="00F82C29" w:rsidRDefault="00000000">
      <w:pPr>
        <w:spacing w:after="200"/>
        <w:ind w:left="720"/>
        <w:jc w:val="both"/>
        <w:rPr>
          <w:i/>
          <w:sz w:val="22"/>
          <w:szCs w:val="22"/>
          <w:highlight w:val="yellow"/>
        </w:rPr>
      </w:pPr>
      <w:r>
        <w:rPr>
          <w:i/>
          <w:sz w:val="22"/>
          <w:szCs w:val="22"/>
          <w:highlight w:val="yellow"/>
        </w:rPr>
        <w:t xml:space="preserve">Describe and explain the coordination and/or support measures. Explain how this will enable you to deliver your project’s objectives. </w:t>
      </w:r>
    </w:p>
    <w:p w14:paraId="00000106" w14:textId="77777777" w:rsidR="00F82C29" w:rsidRDefault="00000000">
      <w:pPr>
        <w:jc w:val="both"/>
        <w:rPr>
          <w:highlight w:val="green"/>
        </w:rPr>
      </w:pPr>
      <w:r>
        <w:rPr>
          <w:highlight w:val="green"/>
        </w:rPr>
        <w:t>Several European-funded projects, such as </w:t>
      </w:r>
      <w:proofErr w:type="spellStart"/>
      <w:r>
        <w:fldChar w:fldCharType="begin"/>
      </w:r>
      <w:r>
        <w:instrText>HYPERLINK "https://www.openaire.eu/" \h</w:instrText>
      </w:r>
      <w:r>
        <w:fldChar w:fldCharType="separate"/>
      </w:r>
      <w:r>
        <w:rPr>
          <w:b/>
          <w:color w:val="0000FF"/>
          <w:highlight w:val="green"/>
          <w:u w:val="single"/>
        </w:rPr>
        <w:t>OpenAIRE</w:t>
      </w:r>
      <w:proofErr w:type="spellEnd"/>
      <w:r>
        <w:fldChar w:fldCharType="end"/>
      </w:r>
      <w:r>
        <w:rPr>
          <w:b/>
          <w:color w:val="0000FF"/>
          <w:highlight w:val="green"/>
          <w:u w:val="single"/>
        </w:rPr>
        <w:t> </w:t>
      </w:r>
      <w:r>
        <w:rPr>
          <w:highlight w:val="green"/>
        </w:rPr>
        <w:t>and </w:t>
      </w:r>
      <w:proofErr w:type="spellStart"/>
      <w:r>
        <w:fldChar w:fldCharType="begin"/>
      </w:r>
      <w:r>
        <w:instrText>HYPERLINK "https://www.scientix.eu/" \h</w:instrText>
      </w:r>
      <w:r>
        <w:fldChar w:fldCharType="separate"/>
      </w:r>
      <w:r>
        <w:rPr>
          <w:b/>
          <w:color w:val="0000FF"/>
          <w:highlight w:val="green"/>
          <w:u w:val="single"/>
        </w:rPr>
        <w:t>Scientix</w:t>
      </w:r>
      <w:proofErr w:type="spellEnd"/>
      <w:r>
        <w:fldChar w:fldCharType="end"/>
      </w:r>
      <w:hyperlink r:id="rId44">
        <w:r>
          <w:rPr>
            <w:color w:val="333333"/>
            <w:highlight w:val="green"/>
            <w:u w:val="single"/>
          </w:rPr>
          <w:t> </w:t>
        </w:r>
      </w:hyperlink>
      <w:r>
        <w:rPr>
          <w:highlight w:val="green"/>
        </w:rPr>
        <w:t>, serve as inspirations for this initiative. These projects promote open science, collaborative learning, and STEM education across Europe, aligning closely with the goals of the Dr. Vida Education project. Additionally, the </w:t>
      </w:r>
      <w:hyperlink r:id="rId45">
        <w:r>
          <w:rPr>
            <w:b/>
            <w:color w:val="0000FF"/>
            <w:highlight w:val="green"/>
            <w:u w:val="single"/>
          </w:rPr>
          <w:t>Bologna Process </w:t>
        </w:r>
      </w:hyperlink>
      <w:r>
        <w:rPr>
          <w:highlight w:val="green"/>
        </w:rPr>
        <w:t xml:space="preserve"> provides a framework for harmonizing higher education across Europe, influencing the curriculum redesign strategies proposed in this project.</w:t>
      </w:r>
    </w:p>
    <w:p w14:paraId="00000107" w14:textId="77777777" w:rsidR="00F82C29" w:rsidRDefault="00F82C29">
      <w:pPr>
        <w:spacing w:after="200"/>
        <w:ind w:left="720"/>
        <w:jc w:val="both"/>
        <w:rPr>
          <w:i/>
          <w:sz w:val="22"/>
          <w:szCs w:val="22"/>
          <w:highlight w:val="yellow"/>
        </w:rPr>
      </w:pPr>
    </w:p>
    <w:p w14:paraId="00000108" w14:textId="77777777" w:rsidR="00F82C29" w:rsidRDefault="00000000">
      <w:pPr>
        <w:spacing w:before="280" w:after="280"/>
        <w:rPr>
          <w:highlight w:val="green"/>
        </w:rPr>
      </w:pPr>
      <w:r>
        <w:rPr>
          <w:highlight w:val="green"/>
        </w:rPr>
        <w:t xml:space="preserve">The project employs a </w:t>
      </w:r>
      <w:r>
        <w:rPr>
          <w:b/>
          <w:highlight w:val="green"/>
        </w:rPr>
        <w:t>matrix coordination structure</w:t>
      </w:r>
      <w:r>
        <w:rPr>
          <w:highlight w:val="green"/>
        </w:rPr>
        <w:t xml:space="preserve"> to ensure effective delivery of objectives, combining centralized management with distributed action-specific leadership.</w:t>
      </w:r>
      <w:del w:id="4" w:author="">
        <w:r>
          <w:rPr>
            <w:noProof/>
          </w:rPr>
          <w:drawing>
            <wp:anchor distT="114300" distB="114300" distL="114300" distR="114300" simplePos="0" relativeHeight="251659264" behindDoc="0" locked="0" layoutInCell="1" hidden="0" allowOverlap="1" wp14:anchorId="591308F6" wp14:editId="4A4BA5E0">
              <wp:simplePos x="0" y="0"/>
              <wp:positionH relativeFrom="column">
                <wp:posOffset>63502</wp:posOffset>
              </wp:positionH>
              <wp:positionV relativeFrom="paragraph">
                <wp:posOffset>1306208</wp:posOffset>
              </wp:positionV>
              <wp:extent cx="2428240" cy="2428240"/>
              <wp:effectExtent l="0" t="0" r="0" b="0"/>
              <wp:wrapNone/>
              <wp:docPr id="12751177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428240" cy="2428240"/>
                      </a:xfrm>
                      <a:prstGeom prst="rect">
                        <a:avLst/>
                      </a:prstGeom>
                      <a:ln/>
                    </pic:spPr>
                  </pic:pic>
                </a:graphicData>
              </a:graphic>
            </wp:anchor>
          </w:drawing>
        </w:r>
      </w:del>
      <w:ins w:id="5" w:author="">
        <w:r>
          <w:rPr>
            <w:noProof/>
          </w:rPr>
          <w:drawing>
            <wp:anchor distT="114300" distB="114300" distL="114300" distR="114300" simplePos="0" relativeHeight="251660288" behindDoc="0" locked="0" layoutInCell="1" hidden="0" allowOverlap="1" wp14:anchorId="53275A6A" wp14:editId="27C47EC2">
              <wp:simplePos x="0" y="0"/>
              <wp:positionH relativeFrom="column">
                <wp:posOffset>79377</wp:posOffset>
              </wp:positionH>
              <wp:positionV relativeFrom="paragraph">
                <wp:posOffset>149225</wp:posOffset>
              </wp:positionV>
              <wp:extent cx="2428240" cy="2428240"/>
              <wp:effectExtent l="0" t="0" r="0" b="0"/>
              <wp:wrapSquare wrapText="bothSides" distT="114300" distB="114300" distL="114300" distR="114300"/>
              <wp:docPr id="12751177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428240" cy="2428240"/>
                      </a:xfrm>
                      <a:prstGeom prst="rect">
                        <a:avLst/>
                      </a:prstGeom>
                      <a:ln/>
                    </pic:spPr>
                  </pic:pic>
                </a:graphicData>
              </a:graphic>
            </wp:anchor>
          </w:drawing>
        </w:r>
      </w:ins>
    </w:p>
    <w:p w14:paraId="00000109" w14:textId="77777777" w:rsidR="00F82C29" w:rsidRDefault="00000000">
      <w:pPr>
        <w:numPr>
          <w:ilvl w:val="0"/>
          <w:numId w:val="2"/>
        </w:numPr>
        <w:spacing w:before="280"/>
        <w:rPr>
          <w:highlight w:val="green"/>
        </w:rPr>
      </w:pPr>
      <w:sdt>
        <w:sdtPr>
          <w:tag w:val="goog_rdk_3"/>
          <w:id w:val="549316253"/>
        </w:sdtPr>
        <w:sdtContent>
          <w:commentRangeStart w:id="6"/>
        </w:sdtContent>
      </w:sdt>
      <w:r>
        <w:rPr>
          <w:b/>
          <w:highlight w:val="green"/>
        </w:rPr>
        <w:t>WP4 (Project Management)</w:t>
      </w:r>
      <w:r>
        <w:rPr>
          <w:highlight w:val="green"/>
        </w:rPr>
        <w:t>, led by BIOSCOPE, ensures strategic alignment, milestone and delivery tracking, budget monitoring, and risk mitigation.</w:t>
      </w:r>
    </w:p>
    <w:p w14:paraId="0000010A" w14:textId="77777777" w:rsidR="00F82C29" w:rsidRDefault="00000000">
      <w:pPr>
        <w:numPr>
          <w:ilvl w:val="0"/>
          <w:numId w:val="2"/>
        </w:numPr>
        <w:rPr>
          <w:highlight w:val="green"/>
        </w:rPr>
      </w:pPr>
      <w:r>
        <w:rPr>
          <w:b/>
          <w:highlight w:val="green"/>
        </w:rPr>
        <w:t>WP1–WP3</w:t>
      </w:r>
      <w:r>
        <w:rPr>
          <w:highlight w:val="green"/>
        </w:rPr>
        <w:t xml:space="preserve"> are led by partner HEIs and SMEs, each with proven experience in device deployment, educational reform, dissemination, and entrepreneurship.</w:t>
      </w:r>
    </w:p>
    <w:p w14:paraId="0000010B" w14:textId="77777777" w:rsidR="00F82C29" w:rsidRDefault="00000000">
      <w:pPr>
        <w:numPr>
          <w:ilvl w:val="0"/>
          <w:numId w:val="2"/>
        </w:numPr>
        <w:rPr>
          <w:highlight w:val="green"/>
        </w:rPr>
      </w:pPr>
      <w:r>
        <w:rPr>
          <w:highlight w:val="green"/>
        </w:rPr>
        <w:t xml:space="preserve">The </w:t>
      </w:r>
      <w:r>
        <w:rPr>
          <w:b/>
          <w:highlight w:val="green"/>
        </w:rPr>
        <w:t>Steering Committee</w:t>
      </w:r>
      <w:r>
        <w:rPr>
          <w:highlight w:val="green"/>
        </w:rPr>
        <w:t xml:space="preserve"> will meet quarterly to assess progress, resolve challenges, and approve course corrections.</w:t>
      </w:r>
    </w:p>
    <w:p w14:paraId="0000010C" w14:textId="77777777" w:rsidR="00F82C29" w:rsidRDefault="00000000">
      <w:pPr>
        <w:numPr>
          <w:ilvl w:val="0"/>
          <w:numId w:val="2"/>
        </w:numPr>
        <w:rPr>
          <w:highlight w:val="green"/>
        </w:rPr>
      </w:pPr>
      <w:r>
        <w:rPr>
          <w:highlight w:val="green"/>
        </w:rPr>
        <w:t xml:space="preserve">An </w:t>
      </w:r>
      <w:r>
        <w:rPr>
          <w:b/>
          <w:highlight w:val="green"/>
        </w:rPr>
        <w:t>External Advisory Board</w:t>
      </w:r>
      <w:r>
        <w:rPr>
          <w:highlight w:val="green"/>
        </w:rPr>
        <w:t xml:space="preserve"> with experts in education, policy, and innovation will ensure external validation and policy alignment.</w:t>
      </w:r>
    </w:p>
    <w:p w14:paraId="0000010D" w14:textId="77777777" w:rsidR="00F82C29" w:rsidRDefault="00000000">
      <w:pPr>
        <w:numPr>
          <w:ilvl w:val="0"/>
          <w:numId w:val="2"/>
        </w:numPr>
        <w:spacing w:after="280"/>
        <w:rPr>
          <w:highlight w:val="green"/>
        </w:rPr>
      </w:pPr>
      <w:r>
        <w:rPr>
          <w:highlight w:val="green"/>
        </w:rPr>
        <w:t xml:space="preserve">A </w:t>
      </w:r>
      <w:r>
        <w:rPr>
          <w:b/>
          <w:highlight w:val="green"/>
        </w:rPr>
        <w:t>Gender, Equity and Ethics Officer</w:t>
      </w:r>
      <w:r>
        <w:rPr>
          <w:highlight w:val="green"/>
        </w:rPr>
        <w:t xml:space="preserve"> will oversee diversity targets and ensure inclusive participation at all levels.</w:t>
      </w:r>
      <w:commentRangeEnd w:id="6"/>
      <w:r>
        <w:commentReference w:id="6"/>
      </w:r>
    </w:p>
    <w:p w14:paraId="0000010E" w14:textId="77777777" w:rsidR="00F82C29" w:rsidRDefault="00000000">
      <w:pPr>
        <w:spacing w:before="280" w:after="280"/>
        <w:rPr>
          <w:highlight w:val="green"/>
        </w:rPr>
      </w:pPr>
      <w:r>
        <w:rPr>
          <w:highlight w:val="green"/>
        </w:rPr>
        <w:t>Digital collaboration tools (e.g., project dashboards, document repositories, milestone tracking software, web-page) will be used to facilitate seamless coordination across geographies.</w:t>
      </w:r>
    </w:p>
    <w:p w14:paraId="0000010F" w14:textId="77777777" w:rsidR="00F82C29" w:rsidRDefault="00000000">
      <w:pPr>
        <w:spacing w:before="280" w:after="280"/>
      </w:pPr>
      <w:r>
        <w:t>The Dr. Vida education project is built upon a robust coordination and support framework that ensures effective governance, efficient resource use, and high-quality implementation across all partners. These measures are essential to achieving the project’s objectives of transforming science education through the development and dissemination of the Dr. Vida Education device and related training modules.</w:t>
      </w:r>
    </w:p>
    <w:p w14:paraId="00000110" w14:textId="77777777" w:rsidR="00F82C29" w:rsidRDefault="00000000">
      <w:pPr>
        <w:spacing w:before="280" w:after="280"/>
        <w:rPr>
          <w:b/>
        </w:rPr>
      </w:pPr>
      <w:r>
        <w:rPr>
          <w:b/>
        </w:rPr>
        <w:t>Coordination Structure</w:t>
      </w:r>
    </w:p>
    <w:p w14:paraId="00000111" w14:textId="77777777" w:rsidR="00F82C29" w:rsidRDefault="00000000">
      <w:pPr>
        <w:spacing w:before="240" w:after="240"/>
      </w:pPr>
      <w:r>
        <w:t xml:space="preserve">The project is centrally coordinated by NOVA University Lisbon (NOVA), which oversees project governance, ensures compliance with EU regulations, and monitors progress across all work packages. A dedicated NOVA Project Management Team (PMT: Dr. J. L. Capelo, Dr. Hugo Santos, Dr. Carlos Lodeiro and Dr Elisabete Oliveira) plus an advisory PMT (Dr. M. Zoidakis, Dr. L. </w:t>
      </w:r>
      <w:proofErr w:type="spellStart"/>
      <w:r>
        <w:t>Mercolini</w:t>
      </w:r>
      <w:proofErr w:type="spellEnd"/>
      <w:r>
        <w:t xml:space="preserve">, Dr. N. </w:t>
      </w:r>
      <w:proofErr w:type="spellStart"/>
      <w:r>
        <w:t>Kravchenco</w:t>
      </w:r>
      <w:proofErr w:type="spellEnd"/>
      <w:r>
        <w:t>, Dr. T. Cartaxo.) will be responsible for administrative coordination, financial management, communication between partners, and risk mitigation strategies.</w:t>
      </w:r>
    </w:p>
    <w:p w14:paraId="00000112" w14:textId="77777777" w:rsidR="00F82C29" w:rsidRDefault="00000000">
      <w:pPr>
        <w:spacing w:before="240" w:after="240"/>
      </w:pPr>
      <w:r>
        <w:t xml:space="preserve">To decentralize implementation and foster ownership, each major activity—such as curriculum integration, faculty training, student mobility, technology deployment, and dissemination—is led by a designated Work Package Coordinator selected according to thematic expertise </w:t>
      </w:r>
      <w:r>
        <w:rPr>
          <w:highlight w:val="yellow"/>
        </w:rPr>
        <w:t xml:space="preserve">(WPCs: J. L. Capelo, M. Zoidakis, L. </w:t>
      </w:r>
      <w:proofErr w:type="spellStart"/>
      <w:r>
        <w:rPr>
          <w:highlight w:val="yellow"/>
        </w:rPr>
        <w:t>Mercolini</w:t>
      </w:r>
      <w:proofErr w:type="spellEnd"/>
      <w:r>
        <w:rPr>
          <w:highlight w:val="yellow"/>
        </w:rPr>
        <w:t>, N. Kravchen</w:t>
      </w:r>
      <w:sdt>
        <w:sdtPr>
          <w:tag w:val="goog_rdk_4"/>
          <w:id w:val="-1368137354"/>
        </w:sdtPr>
        <w:sdtContent>
          <w:ins w:id="7" w:author="nataly k balasha" w:date="2025-10-20T06:44:00Z">
            <w:r>
              <w:rPr>
                <w:highlight w:val="yellow"/>
              </w:rPr>
              <w:t>k</w:t>
            </w:r>
          </w:ins>
        </w:sdtContent>
      </w:sdt>
      <w:sdt>
        <w:sdtPr>
          <w:tag w:val="goog_rdk_5"/>
          <w:id w:val="-1071028360"/>
        </w:sdtPr>
        <w:sdtContent>
          <w:del w:id="8" w:author="nataly k balasha" w:date="2025-10-20T06:44:00Z">
            <w:r>
              <w:rPr>
                <w:highlight w:val="yellow"/>
              </w:rPr>
              <w:delText>c</w:delText>
            </w:r>
          </w:del>
        </w:sdtContent>
      </w:sdt>
      <w:r>
        <w:rPr>
          <w:highlight w:val="yellow"/>
        </w:rPr>
        <w:t>o</w:t>
      </w:r>
      <w:sdt>
        <w:sdtPr>
          <w:tag w:val="goog_rdk_6"/>
          <w:id w:val="-1448161702"/>
        </w:sdtPr>
        <w:sdtContent>
          <w:ins w:id="9" w:author="nataly k balasha" w:date="2025-10-20T06:44:00Z">
            <w:r>
              <w:rPr>
                <w:highlight w:val="yellow"/>
              </w:rPr>
              <w:t>-</w:t>
            </w:r>
            <w:proofErr w:type="spellStart"/>
            <w:r>
              <w:rPr>
                <w:highlight w:val="yellow"/>
              </w:rPr>
              <w:t>Balasha</w:t>
            </w:r>
          </w:ins>
          <w:proofErr w:type="spellEnd"/>
        </w:sdtContent>
      </w:sdt>
      <w:r>
        <w:rPr>
          <w:highlight w:val="yellow"/>
        </w:rPr>
        <w:t>, T. Cartaxo</w:t>
      </w:r>
      <w:r>
        <w:t>). These coordinators work in close collaboration with the PMT and ensure that activities are contextually adapted and regionally effective.</w:t>
      </w:r>
    </w:p>
    <w:p w14:paraId="00000113" w14:textId="77777777" w:rsidR="00F82C29" w:rsidRDefault="00000000">
      <w:pPr>
        <w:spacing w:before="240" w:after="240"/>
      </w:pPr>
      <w:r>
        <w:t>At the institutional level, each higher education institution (HEI) partner will develop and implement its own Innovation Vision Action Plan (</w:t>
      </w:r>
      <w:proofErr w:type="spellStart"/>
      <w:r>
        <w:t>IVAP</w:t>
      </w:r>
      <w:proofErr w:type="spellEnd"/>
      <w:r>
        <w:t xml:space="preserve">), tailored to local academic structures and student needs. The </w:t>
      </w:r>
      <w:proofErr w:type="spellStart"/>
      <w:r>
        <w:t>IVAPs</w:t>
      </w:r>
      <w:proofErr w:type="spellEnd"/>
      <w:r>
        <w:t xml:space="preserve"> outline clear objectives, milestones, and success indicators to embed the “1 Student – 1 Apparatus” (1S1A) model into multidisciplinary education. Faculty development is a core support strategy: regular workshops will be conducted to train educators in the use of the Dr. Vida Education device, as well as in experiential teaching, digital pedagogy, and interdisciplinary project facilitation. These training sessions will enhance teaching quality and ensure long-term sustainability, will be recorded and made available via web page.</w:t>
      </w:r>
    </w:p>
    <w:p w14:paraId="00000114" w14:textId="77777777" w:rsidR="00F82C29" w:rsidRDefault="00000000">
      <w:pPr>
        <w:spacing w:before="240" w:after="240"/>
      </w:pPr>
      <w:r>
        <w:t xml:space="preserve">To facilitate collaboration and knowledge exchange, a network of collaboration hubs will be created (one for each conference the NOVA-BIOSCOPE GROUP organizes (A TOTAL OF 13), that will work as a seed, total of 13), serving as platforms for sharing technical resources, best practices, and pedagogical innovations. These hubs will also act as support </w:t>
      </w:r>
      <w:proofErr w:type="spellStart"/>
      <w:r>
        <w:t>centers</w:t>
      </w:r>
      <w:proofErr w:type="spellEnd"/>
      <w:r>
        <w:t xml:space="preserve"> for troubleshooting device implementation and as incubators for innovation-driven student projects.</w:t>
      </w:r>
    </w:p>
    <w:p w14:paraId="00000115" w14:textId="77777777" w:rsidR="00F82C29" w:rsidRDefault="00000000">
      <w:pPr>
        <w:spacing w:before="240" w:after="240"/>
      </w:pPr>
      <w:r>
        <w:t xml:space="preserve">Equity and inclusion are embedded in all coordination measures. The project will actively engage students from underrepresented backgrounds—including those from remote regions and immigrant families—through targeted outreach, inclusive pedagogical strategies, and continuous diversity monitoring. These efforts are guided by </w:t>
      </w:r>
      <w:proofErr w:type="spellStart"/>
      <w:r>
        <w:t>NOVA’s</w:t>
      </w:r>
      <w:proofErr w:type="spellEnd"/>
      <w:r>
        <w:t xml:space="preserve"> Gender Equality Plan and aligned with the EU Gender Equality Strategy 2020–2025 and Sustainable Development Goal 5.</w:t>
      </w:r>
    </w:p>
    <w:p w14:paraId="00000116" w14:textId="77777777" w:rsidR="00F82C29" w:rsidRDefault="00000000">
      <w:pPr>
        <w:spacing w:before="240" w:after="240"/>
      </w:pPr>
      <w:r>
        <w:t>Technical support will be provided to all partners to ensure the effective use of the Dr. Vida Education, including installation, calibration, data integration, and software use. GDPR-compliant training will also be offered on data collection, ethical AI integration, and secure data sharing, ensuring responsible digital practices.</w:t>
      </w:r>
    </w:p>
    <w:p w14:paraId="00000117" w14:textId="77777777" w:rsidR="00F82C29" w:rsidRDefault="00000000">
      <w:pPr>
        <w:spacing w:before="240" w:after="240"/>
      </w:pPr>
      <w:r>
        <w:t xml:space="preserve">A </w:t>
      </w:r>
      <w:r>
        <w:rPr>
          <w:b/>
        </w:rPr>
        <w:t>Project Steering Committee (PSC)</w:t>
      </w:r>
      <w:r>
        <w:t xml:space="preserve">, composed of representatives from all partner institutions (J. L. Capelo, T. Cartaxo, M. Arruda, M. Zoidakis, T. Garcia-Barrera, L. </w:t>
      </w:r>
      <w:proofErr w:type="spellStart"/>
      <w:proofErr w:type="gramStart"/>
      <w:r>
        <w:t>Mercolini</w:t>
      </w:r>
      <w:proofErr w:type="spellEnd"/>
      <w:r>
        <w:t>,  O.</w:t>
      </w:r>
      <w:proofErr w:type="gramEnd"/>
      <w:r>
        <w:t xml:space="preserve"> Sevsenko, N. Kravchenko</w:t>
      </w:r>
      <w:sdt>
        <w:sdtPr>
          <w:tag w:val="goog_rdk_7"/>
          <w:id w:val="-1153411946"/>
        </w:sdtPr>
        <w:sdtContent>
          <w:ins w:id="10" w:author="nataly k balasha" w:date="2025-10-20T06:44:00Z">
            <w:r>
              <w:t>-</w:t>
            </w:r>
            <w:proofErr w:type="spellStart"/>
            <w:r>
              <w:t>Balasha</w:t>
            </w:r>
          </w:ins>
          <w:proofErr w:type="spellEnd"/>
        </w:sdtContent>
      </w:sdt>
      <w:r>
        <w:t>, O. Flores</w:t>
      </w:r>
      <w:r>
        <w:rPr>
          <w:highlight w:val="yellow"/>
        </w:rPr>
        <w:t xml:space="preserve">, </w:t>
      </w:r>
      <w:proofErr w:type="spellStart"/>
      <w:r>
        <w:rPr>
          <w:highlight w:val="yellow"/>
        </w:rPr>
        <w:t>Yagma</w:t>
      </w:r>
      <w:proofErr w:type="spellEnd"/>
      <w:r>
        <w:rPr>
          <w:highlight w:val="yellow"/>
        </w:rPr>
        <w:t>, D</w:t>
      </w:r>
      <w:r>
        <w:t xml:space="preserve">. Raptis) will meet quarterly to monitor progress, address critical issues, and ensure strategic alignment across all work packages. This body will serve as the central governance mechanism, facilitating transparent decision-making and responsive coordination. To complement this structure, a </w:t>
      </w:r>
      <w:r>
        <w:rPr>
          <w:b/>
        </w:rPr>
        <w:t>Scientific and Educational Advisory Board (SEAB)</w:t>
      </w:r>
      <w:r>
        <w:t xml:space="preserve"> will be established, comprising the following independent experts from academia, the innovation ecosystem, and relevant industries: Magdalena </w:t>
      </w:r>
      <w:proofErr w:type="spellStart"/>
      <w:r>
        <w:t>Biesaga</w:t>
      </w:r>
      <w:proofErr w:type="spellEnd"/>
      <w:r>
        <w:t>, University of Warsaw (Poland),  Manuel Miro, University of the Balearic Islands, Palma de Mallorca (Spain), Jacek Wisniewski, Max-Planck-Institute of Biochemistry (Germany), Michal Sharon, Weizmann Institute of Science (Israel),  Pierre-Olivier Schmit, Bruker Company (Germany), Masaru Miyagi, Case Western Reserve University (USA). The SEAB will provide external oversight, offer strategic recommendations, and ensure scientific, pedagogical, and technical quality across project outcomes.</w:t>
      </w:r>
    </w:p>
    <w:p w14:paraId="00000118" w14:textId="77777777" w:rsidR="00F82C29" w:rsidRDefault="00000000">
      <w:pPr>
        <w:spacing w:before="240" w:after="240"/>
      </w:pPr>
      <w:r>
        <w:t>Together, these coordination and support measures provide a strong operational foundation to implement the project’s vision effectively, promote institutional transformation, and foster interdisciplinary, hands-on science education across Europe and beyond.</w:t>
      </w:r>
    </w:p>
    <w:p w14:paraId="00000119" w14:textId="77777777" w:rsidR="00F82C29" w:rsidRDefault="00000000">
      <w:pPr>
        <w:jc w:val="both"/>
        <w:rPr>
          <w:highlight w:val="green"/>
        </w:rPr>
      </w:pPr>
      <w:r>
        <w:rPr>
          <w:highlight w:val="green"/>
        </w:rPr>
        <w:t xml:space="preserve">The coordination </w:t>
      </w:r>
      <w:proofErr w:type="gramStart"/>
      <w:r>
        <w:rPr>
          <w:highlight w:val="green"/>
        </w:rPr>
        <w:t>presented  directly</w:t>
      </w:r>
      <w:proofErr w:type="gramEnd"/>
      <w:r>
        <w:rPr>
          <w:highlight w:val="green"/>
        </w:rPr>
        <w:t xml:space="preserve"> supports (see Table A) </w:t>
      </w:r>
      <w:r>
        <w:rPr>
          <w:b/>
          <w:highlight w:val="green"/>
        </w:rPr>
        <w:t>Objective 1: Develop and Integrate the Device into Curricula</w:t>
      </w:r>
      <w:r>
        <w:rPr>
          <w:highlight w:val="green"/>
        </w:rPr>
        <w:t>, emphasizing leadership commitment to embedding Dr. Vida Education in STEM programs to prioritize hands-on learning. Enhanced governance frameworks also reinforce </w:t>
      </w:r>
      <w:r>
        <w:rPr>
          <w:b/>
          <w:highlight w:val="green"/>
        </w:rPr>
        <w:t>Objective 2: Build an Innovation Network</w:t>
      </w:r>
      <w:r>
        <w:rPr>
          <w:highlight w:val="green"/>
        </w:rPr>
        <w:t>, facilitating collaboration across universities, research institutions, and industries. Resource limitations, such as inadequate laboratory facilities, faculty expertise, and funding, were identified as significant barriers to integrating practical learning. These challenges are addressed through </w:t>
      </w:r>
      <w:r>
        <w:rPr>
          <w:b/>
          <w:highlight w:val="green"/>
        </w:rPr>
        <w:t>Objective 5: Institutionalize the Program</w:t>
      </w:r>
      <w:r>
        <w:rPr>
          <w:highlight w:val="green"/>
        </w:rPr>
        <w:t xml:space="preserve">, which emphasizes faculty training and investments in modernizing infrastructure for experiential learning. Moreover, ensuring equitable access to </w:t>
      </w:r>
      <w:r>
        <w:rPr>
          <w:b/>
          <w:highlight w:val="green"/>
        </w:rPr>
        <w:t>Dr. Vida Education</w:t>
      </w:r>
      <w:r>
        <w:rPr>
          <w:highlight w:val="green"/>
        </w:rPr>
        <w:t xml:space="preserve"> aligns with </w:t>
      </w:r>
      <w:r>
        <w:rPr>
          <w:b/>
          <w:highlight w:val="green"/>
        </w:rPr>
        <w:t>Objective 3: Scale Adoption Across Europe</w:t>
      </w:r>
      <w:r>
        <w:rPr>
          <w:highlight w:val="green"/>
        </w:rPr>
        <w:t xml:space="preserve">, enabling resource-constrained institutions to benefit from this transformative tool. This is consistent with the goals of </w:t>
      </w:r>
      <w:r>
        <w:rPr>
          <w:b/>
          <w:color w:val="0000FF"/>
          <w:highlight w:val="green"/>
          <w:u w:val="single"/>
        </w:rPr>
        <w:t>the </w:t>
      </w:r>
      <w:hyperlink r:id="rId47">
        <w:r>
          <w:rPr>
            <w:b/>
            <w:color w:val="0000FF"/>
            <w:highlight w:val="green"/>
            <w:u w:val="single"/>
          </w:rPr>
          <w:t>European</w:t>
        </w:r>
      </w:hyperlink>
      <w:hyperlink r:id="rId48">
        <w:r>
          <w:rPr>
            <w:b/>
            <w:color w:val="333333"/>
            <w:highlight w:val="green"/>
            <w:u w:val="single"/>
          </w:rPr>
          <w:t xml:space="preserve"> </w:t>
        </w:r>
      </w:hyperlink>
      <w:hyperlink r:id="rId49">
        <w:r>
          <w:rPr>
            <w:b/>
            <w:color w:val="0000FF"/>
            <w:highlight w:val="green"/>
            <w:u w:val="single"/>
          </w:rPr>
          <w:t>Skills</w:t>
        </w:r>
      </w:hyperlink>
      <w:hyperlink r:id="rId50">
        <w:r>
          <w:rPr>
            <w:b/>
            <w:color w:val="333333"/>
            <w:highlight w:val="green"/>
            <w:u w:val="single"/>
          </w:rPr>
          <w:t xml:space="preserve"> </w:t>
        </w:r>
      </w:hyperlink>
      <w:hyperlink r:id="rId51">
        <w:r>
          <w:rPr>
            <w:b/>
            <w:color w:val="0000FF"/>
            <w:highlight w:val="green"/>
            <w:u w:val="single"/>
          </w:rPr>
          <w:t>Agenda </w:t>
        </w:r>
      </w:hyperlink>
      <w:r>
        <w:rPr>
          <w:b/>
          <w:color w:val="0000FF"/>
          <w:highlight w:val="green"/>
          <w:u w:val="single"/>
        </w:rPr>
        <w:t>to</w:t>
      </w:r>
      <w:r>
        <w:rPr>
          <w:highlight w:val="green"/>
        </w:rPr>
        <w:t xml:space="preserve"> reskill and upskill students and prepare them for future </w:t>
      </w:r>
      <w:proofErr w:type="spellStart"/>
      <w:r>
        <w:rPr>
          <w:highlight w:val="green"/>
        </w:rPr>
        <w:t>labor</w:t>
      </w:r>
      <w:proofErr w:type="spellEnd"/>
      <w:r>
        <w:rPr>
          <w:highlight w:val="green"/>
        </w:rPr>
        <w:t xml:space="preserve"> market demands.</w:t>
      </w:r>
    </w:p>
    <w:p w14:paraId="0000011A" w14:textId="77777777" w:rsidR="00F82C29" w:rsidRDefault="00000000">
      <w:pPr>
        <w:jc w:val="both"/>
        <w:rPr>
          <w:highlight w:val="green"/>
        </w:rPr>
      </w:pPr>
      <w:r>
        <w:rPr>
          <w:highlight w:val="green"/>
        </w:rPr>
        <w:t>The innovation boot camps and problem-solving exercises using Dr. Vida Education foster entrepreneurial skills as described in Objective 4.</w:t>
      </w:r>
    </w:p>
    <w:p w14:paraId="0000011B" w14:textId="77777777" w:rsidR="00F82C29" w:rsidRDefault="00F82C29">
      <w:pPr>
        <w:jc w:val="both"/>
        <w:rPr>
          <w:highlight w:val="green"/>
        </w:rPr>
      </w:pPr>
    </w:p>
    <w:p w14:paraId="0000011C" w14:textId="77777777" w:rsidR="00F82C29" w:rsidRDefault="00000000">
      <w:pPr>
        <w:jc w:val="both"/>
        <w:rPr>
          <w:highlight w:val="green"/>
        </w:rPr>
      </w:pPr>
      <w:r>
        <w:rPr>
          <w:highlight w:val="green"/>
        </w:rPr>
        <w:t>The coordination design ensures that students will use advanced tools for data acquisition, signal processing, and visualization, equipping them with entrepreneurial and technical competencies. These efforts align with the objectives of the </w:t>
      </w:r>
      <w:hyperlink r:id="rId52">
        <w:r>
          <w:rPr>
            <w:b/>
            <w:color w:val="0000FF"/>
            <w:highlight w:val="green"/>
            <w:u w:val="single"/>
          </w:rPr>
          <w:t>EU Digital Education Action Plan</w:t>
        </w:r>
      </w:hyperlink>
      <w:r>
        <w:rPr>
          <w:b/>
          <w:color w:val="0000FF"/>
          <w:highlight w:val="green"/>
          <w:u w:val="single"/>
        </w:rPr>
        <w:t xml:space="preserve"> (2021-2027)</w:t>
      </w:r>
      <w:r>
        <w:rPr>
          <w:highlight w:val="green"/>
        </w:rPr>
        <w:t> by fostering the use of</w:t>
      </w:r>
      <w:r>
        <w:rPr>
          <w:b/>
          <w:color w:val="0000FF"/>
          <w:highlight w:val="green"/>
          <w:u w:val="single"/>
        </w:rPr>
        <w:t xml:space="preserve"> </w:t>
      </w:r>
      <w:r>
        <w:rPr>
          <w:highlight w:val="green"/>
        </w:rPr>
        <w:t>technology to enhance learning outcomes. This strengthens </w:t>
      </w:r>
      <w:r>
        <w:rPr>
          <w:b/>
          <w:highlight w:val="green"/>
        </w:rPr>
        <w:t>Objective 2: Build an Innovation Network</w:t>
      </w:r>
      <w:r>
        <w:rPr>
          <w:highlight w:val="green"/>
        </w:rPr>
        <w:t xml:space="preserve">, fostering partnerships that enable knowledge transfer and the transition of academic innovations into market-ready solutions and </w:t>
      </w:r>
      <w:r>
        <w:rPr>
          <w:b/>
          <w:highlight w:val="green"/>
        </w:rPr>
        <w:t>Objective 6: Strengthen Global Partnerships</w:t>
      </w:r>
      <w:r>
        <w:rPr>
          <w:highlight w:val="green"/>
        </w:rPr>
        <w:t>, ensuring international alignment and the global dissemination of innovative educational practices. This approach is informed by the </w:t>
      </w:r>
      <w:hyperlink r:id="rId53">
        <w:r>
          <w:rPr>
            <w:b/>
            <w:color w:val="0000FF"/>
            <w:highlight w:val="green"/>
            <w:u w:val="single"/>
          </w:rPr>
          <w:t>EIT Knowledge Triangle Model </w:t>
        </w:r>
      </w:hyperlink>
      <w:r>
        <w:rPr>
          <w:highlight w:val="green"/>
        </w:rPr>
        <w:t>that emphasizes the integration of education, research, and business. The coordination proposed will help to achieve metrics under </w:t>
      </w:r>
      <w:r>
        <w:rPr>
          <w:b/>
          <w:highlight w:val="green"/>
        </w:rPr>
        <w:t>Objective 3</w:t>
      </w:r>
      <w:r>
        <w:rPr>
          <w:highlight w:val="green"/>
        </w:rPr>
        <w:t>, including adoption rates, student satisfaction, and improved learning outcomes. These actions align with the principles outlined in the </w:t>
      </w:r>
      <w:hyperlink r:id="rId54">
        <w:r>
          <w:rPr>
            <w:b/>
            <w:color w:val="0000FF"/>
            <w:highlight w:val="green"/>
            <w:u w:val="single"/>
          </w:rPr>
          <w:t>European Commission’s Science Education for Responsible Citizenship</w:t>
        </w:r>
      </w:hyperlink>
      <w:hyperlink r:id="rId55">
        <w:r>
          <w:rPr>
            <w:color w:val="333333"/>
            <w:highlight w:val="green"/>
            <w:u w:val="single"/>
          </w:rPr>
          <w:t> </w:t>
        </w:r>
      </w:hyperlink>
      <w:r>
        <w:rPr>
          <w:highlight w:val="green"/>
        </w:rPr>
        <w:t>report.</w:t>
      </w:r>
    </w:p>
    <w:p w14:paraId="0000011D" w14:textId="77777777" w:rsidR="00F82C29" w:rsidRDefault="00F82C29">
      <w:pPr>
        <w:spacing w:after="200"/>
        <w:ind w:left="720"/>
        <w:jc w:val="both"/>
        <w:rPr>
          <w:i/>
          <w:sz w:val="22"/>
          <w:szCs w:val="22"/>
          <w:highlight w:val="green"/>
        </w:rPr>
      </w:pPr>
    </w:p>
    <w:p w14:paraId="0000011E" w14:textId="77777777" w:rsidR="00F82C29" w:rsidRDefault="00F82C29">
      <w:pPr>
        <w:ind w:left="720"/>
        <w:jc w:val="both"/>
        <w:rPr>
          <w:i/>
          <w:sz w:val="22"/>
          <w:szCs w:val="22"/>
          <w:highlight w:val="green"/>
        </w:rPr>
      </w:pPr>
    </w:p>
    <w:p w14:paraId="0000011F" w14:textId="77777777" w:rsidR="00F82C29" w:rsidRDefault="00000000">
      <w:pPr>
        <w:jc w:val="both"/>
        <w:rPr>
          <w:b/>
          <w:sz w:val="22"/>
          <w:szCs w:val="22"/>
        </w:rPr>
      </w:pPr>
      <w:r>
        <w:rPr>
          <w:b/>
          <w:sz w:val="22"/>
          <w:szCs w:val="22"/>
        </w:rPr>
        <w:t>1.2.3 Open Science Practices</w:t>
      </w:r>
    </w:p>
    <w:p w14:paraId="00000120" w14:textId="77777777" w:rsidR="00F82C29" w:rsidRDefault="00F82C29">
      <w:pPr>
        <w:ind w:left="720"/>
        <w:jc w:val="both"/>
        <w:rPr>
          <w:i/>
          <w:sz w:val="22"/>
          <w:szCs w:val="22"/>
          <w:highlight w:val="yellow"/>
        </w:rPr>
      </w:pPr>
    </w:p>
    <w:p w14:paraId="00000121" w14:textId="77777777" w:rsidR="00F82C29" w:rsidRDefault="00000000">
      <w:pPr>
        <w:spacing w:after="200"/>
        <w:ind w:left="720"/>
        <w:jc w:val="both"/>
        <w:rPr>
          <w:i/>
          <w:sz w:val="22"/>
          <w:szCs w:val="22"/>
        </w:rPr>
      </w:pPr>
      <w:r>
        <w:rPr>
          <w:i/>
          <w:sz w:val="22"/>
          <w:szCs w:val="22"/>
          <w:highlight w:val="yellow"/>
        </w:rPr>
        <w:t>Describe how appropriate open science practices are implemented as an integral part of the proposed methodology. Show how the choice of practices and their implementation are adapted to the nature of your work, in a way that will increase the chances of the project delivering on its objectives [e.g. 1 page, including research data management]. If you believe that none of these practices are appropriate for your project, please provide a justification here</w:t>
      </w:r>
      <w:r>
        <w:rPr>
          <w:i/>
          <w:sz w:val="22"/>
          <w:szCs w:val="22"/>
        </w:rPr>
        <w:t>.</w:t>
      </w:r>
    </w:p>
    <w:p w14:paraId="00000122" w14:textId="77777777" w:rsidR="00F82C29" w:rsidRDefault="00000000">
      <w:pPr>
        <w:spacing w:after="200"/>
        <w:ind w:left="1440"/>
        <w:jc w:val="both"/>
        <w:rPr>
          <w:i/>
          <w:sz w:val="22"/>
          <w:szCs w:val="22"/>
          <w:highlight w:val="yellow"/>
        </w:rPr>
      </w:pPr>
      <w:r>
        <w:rPr>
          <w:i/>
          <w:sz w:val="22"/>
          <w:szCs w:val="22"/>
          <w:highlight w:val="yellow"/>
        </w:rPr>
        <w:t xml:space="preserve">Open science is an approach based on open cooperative work and systematic sharing of knowledge and tools as early and widely as possible in the process. Open science practices include early and open sharing of research (for example through preregistration, registered reports, pre-prints, or crowd-sourcing); research output management; measures to ensure reproducibility of research outputs; providing open access to research outputs (such as publications, data, software, models, algorithms, and workflows); participation in open peer-review; and involving all relevant knowledge actors including citizens, civil society and end users in the co-creation of </w:t>
      </w:r>
      <w:proofErr w:type="spellStart"/>
      <w:r>
        <w:rPr>
          <w:i/>
          <w:sz w:val="22"/>
          <w:szCs w:val="22"/>
          <w:highlight w:val="yellow"/>
        </w:rPr>
        <w:t>R&amp;I</w:t>
      </w:r>
      <w:proofErr w:type="spellEnd"/>
      <w:r>
        <w:rPr>
          <w:i/>
          <w:sz w:val="22"/>
          <w:szCs w:val="22"/>
          <w:highlight w:val="yellow"/>
        </w:rPr>
        <w:t xml:space="preserve"> agendas and contents (such as citizen science).</w:t>
      </w:r>
    </w:p>
    <w:p w14:paraId="00000123" w14:textId="77777777" w:rsidR="00F82C29" w:rsidRDefault="00000000">
      <w:pPr>
        <w:spacing w:after="200"/>
        <w:ind w:left="1440"/>
        <w:jc w:val="both"/>
        <w:rPr>
          <w:i/>
          <w:sz w:val="22"/>
          <w:szCs w:val="22"/>
        </w:rPr>
      </w:pPr>
      <w:r>
        <w:rPr>
          <w:i/>
          <w:sz w:val="22"/>
          <w:szCs w:val="22"/>
          <w:highlight w:val="yellow"/>
        </w:rPr>
        <w:t>Please note that this question does not refer to outreach actions that may be planned as part of communication, dissemination and exploitation activities. These aspects should instead be described below under ‘Impact’</w:t>
      </w:r>
    </w:p>
    <w:p w14:paraId="00000124" w14:textId="77777777" w:rsidR="00F82C29" w:rsidRDefault="00F82C29">
      <w:pPr>
        <w:spacing w:after="200"/>
        <w:ind w:left="1440"/>
        <w:jc w:val="both"/>
        <w:rPr>
          <w:i/>
          <w:sz w:val="22"/>
          <w:szCs w:val="22"/>
        </w:rPr>
      </w:pPr>
    </w:p>
    <w:p w14:paraId="00000125" w14:textId="77777777" w:rsidR="00F82C29" w:rsidRDefault="00000000">
      <w:pPr>
        <w:spacing w:before="280" w:after="280"/>
      </w:pPr>
      <w:r>
        <w:t>The SMART project embraces Open Science as a central tenet, ensuring that research outputs and learning resources are freely available and co-created with end users.</w:t>
      </w:r>
      <w:r>
        <w:rPr>
          <w:noProof/>
        </w:rPr>
        <w:drawing>
          <wp:anchor distT="114300" distB="114300" distL="114300" distR="114300" simplePos="0" relativeHeight="251661312" behindDoc="0" locked="0" layoutInCell="1" hidden="0" allowOverlap="1" wp14:anchorId="383FA1AF" wp14:editId="7C2A7BCE">
            <wp:simplePos x="0" y="0"/>
            <wp:positionH relativeFrom="column">
              <wp:posOffset>19052</wp:posOffset>
            </wp:positionH>
            <wp:positionV relativeFrom="paragraph">
              <wp:posOffset>114300</wp:posOffset>
            </wp:positionV>
            <wp:extent cx="2123440" cy="2332646"/>
            <wp:effectExtent l="0" t="0" r="0" b="0"/>
            <wp:wrapSquare wrapText="bothSides" distT="114300" distB="114300" distL="114300" distR="114300"/>
            <wp:docPr id="12751177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123440" cy="2332646"/>
                    </a:xfrm>
                    <a:prstGeom prst="rect">
                      <a:avLst/>
                    </a:prstGeom>
                    <a:ln/>
                  </pic:spPr>
                </pic:pic>
              </a:graphicData>
            </a:graphic>
          </wp:anchor>
        </w:drawing>
      </w:r>
    </w:p>
    <w:p w14:paraId="00000126" w14:textId="77777777" w:rsidR="00F82C29" w:rsidRDefault="00000000">
      <w:pPr>
        <w:spacing w:before="280" w:after="280"/>
      </w:pPr>
      <w:r>
        <w:t>Key practices include:</w:t>
      </w:r>
    </w:p>
    <w:p w14:paraId="00000127" w14:textId="77777777" w:rsidR="00F82C29" w:rsidRDefault="00000000">
      <w:pPr>
        <w:numPr>
          <w:ilvl w:val="0"/>
          <w:numId w:val="3"/>
        </w:numPr>
        <w:spacing w:before="280"/>
      </w:pPr>
      <w:r>
        <w:rPr>
          <w:b/>
        </w:rPr>
        <w:t>Open access</w:t>
      </w:r>
      <w:r>
        <w:t xml:space="preserve"> to all publications, learning modules, and device blueprints.</w:t>
      </w:r>
    </w:p>
    <w:p w14:paraId="00000128" w14:textId="77777777" w:rsidR="00F82C29" w:rsidRDefault="00000000">
      <w:pPr>
        <w:numPr>
          <w:ilvl w:val="0"/>
          <w:numId w:val="3"/>
        </w:numPr>
      </w:pPr>
      <w:r>
        <w:t xml:space="preserve">Use of </w:t>
      </w:r>
      <w:r>
        <w:rPr>
          <w:b/>
        </w:rPr>
        <w:t>preprints</w:t>
      </w:r>
      <w:r>
        <w:t xml:space="preserve"> and </w:t>
      </w:r>
      <w:r>
        <w:rPr>
          <w:b/>
        </w:rPr>
        <w:t>open peer review</w:t>
      </w:r>
      <w:r>
        <w:t xml:space="preserve"> to accelerate dissemination.</w:t>
      </w:r>
    </w:p>
    <w:p w14:paraId="00000129" w14:textId="77777777" w:rsidR="00F82C29" w:rsidRDefault="00000000">
      <w:pPr>
        <w:numPr>
          <w:ilvl w:val="0"/>
          <w:numId w:val="3"/>
        </w:numPr>
      </w:pPr>
      <w:r>
        <w:rPr>
          <w:b/>
        </w:rPr>
        <w:t>Open-source development</w:t>
      </w:r>
      <w:r>
        <w:t xml:space="preserve"> of software and data analysis tools.</w:t>
      </w:r>
    </w:p>
    <w:p w14:paraId="0000012A" w14:textId="77777777" w:rsidR="00F82C29" w:rsidRDefault="00000000">
      <w:pPr>
        <w:numPr>
          <w:ilvl w:val="0"/>
          <w:numId w:val="3"/>
        </w:numPr>
      </w:pPr>
      <w:r>
        <w:rPr>
          <w:b/>
        </w:rPr>
        <w:t>FAIR-compliant data sharing</w:t>
      </w:r>
      <w:r>
        <w:t xml:space="preserve"> in trusted repositories.</w:t>
      </w:r>
    </w:p>
    <w:p w14:paraId="0000012B" w14:textId="77777777" w:rsidR="00F82C29" w:rsidRDefault="00000000">
      <w:pPr>
        <w:numPr>
          <w:ilvl w:val="0"/>
          <w:numId w:val="3"/>
        </w:numPr>
      </w:pPr>
      <w:r>
        <w:rPr>
          <w:b/>
        </w:rPr>
        <w:t>Co-creation</w:t>
      </w:r>
      <w:r>
        <w:t xml:space="preserve"> with students, teachers, and societal actors (e.g., via living labs and citizen science pilots).</w:t>
      </w:r>
    </w:p>
    <w:p w14:paraId="0000012C" w14:textId="77777777" w:rsidR="00F82C29" w:rsidRDefault="00000000">
      <w:pPr>
        <w:numPr>
          <w:ilvl w:val="0"/>
          <w:numId w:val="3"/>
        </w:numPr>
      </w:pPr>
      <w:r>
        <w:t xml:space="preserve">Involvement in </w:t>
      </w:r>
      <w:r>
        <w:rPr>
          <w:b/>
        </w:rPr>
        <w:t>European open innovation ecosystems</w:t>
      </w:r>
      <w:r>
        <w:t xml:space="preserve"> (e.g., EIT </w:t>
      </w:r>
      <w:proofErr w:type="spellStart"/>
      <w:r>
        <w:t>KIC</w:t>
      </w:r>
      <w:proofErr w:type="spellEnd"/>
      <w:r>
        <w:t xml:space="preserve"> networks) to promote replication and scaling.</w:t>
      </w:r>
    </w:p>
    <w:p w14:paraId="0000012D" w14:textId="77777777" w:rsidR="00F82C29" w:rsidRDefault="00000000">
      <w:pPr>
        <w:numPr>
          <w:ilvl w:val="0"/>
          <w:numId w:val="3"/>
        </w:numPr>
      </w:pPr>
      <w:r>
        <w:t>Zoom courses to rapidly engage the educational community.</w:t>
      </w:r>
    </w:p>
    <w:p w14:paraId="0000012E" w14:textId="77777777" w:rsidR="00F82C29" w:rsidRDefault="00000000">
      <w:pPr>
        <w:numPr>
          <w:ilvl w:val="0"/>
          <w:numId w:val="3"/>
        </w:numPr>
        <w:spacing w:after="280"/>
      </w:pPr>
      <w:proofErr w:type="spellStart"/>
      <w:r>
        <w:t>Apresentação</w:t>
      </w:r>
      <w:proofErr w:type="spellEnd"/>
      <w:r>
        <w:t xml:space="preserve"> at international conferences on education, such as the one organized every two years by the NOVA team. (www.sciedu2025.com).</w:t>
      </w:r>
    </w:p>
    <w:p w14:paraId="0000012F" w14:textId="77777777" w:rsidR="00F82C29" w:rsidRDefault="00000000">
      <w:pPr>
        <w:spacing w:before="280" w:after="280"/>
      </w:pPr>
      <w:r>
        <w:t>This commitment to openness will ensure broad uptake and long-term sustainability of the project results. Currently, there is already one web page devoted to Dr. Vida Education, which is the seed of the future open web page to disseminate information created through this project. (</w:t>
      </w:r>
      <w:hyperlink r:id="rId57">
        <w:r>
          <w:rPr>
            <w:color w:val="0088CC"/>
            <w:u w:val="single"/>
          </w:rPr>
          <w:t>https://smartupdreducation.wixsite.com/welcome</w:t>
        </w:r>
      </w:hyperlink>
      <w:r>
        <w:t xml:space="preserve"> password: SMART).</w:t>
      </w:r>
    </w:p>
    <w:p w14:paraId="00000130" w14:textId="77777777" w:rsidR="00F82C29" w:rsidRDefault="00F82C29">
      <w:pPr>
        <w:spacing w:after="200"/>
        <w:ind w:left="1440"/>
        <w:jc w:val="both"/>
        <w:rPr>
          <w:i/>
          <w:sz w:val="22"/>
          <w:szCs w:val="22"/>
        </w:rPr>
      </w:pPr>
    </w:p>
    <w:p w14:paraId="00000131" w14:textId="77777777" w:rsidR="00F82C29" w:rsidRDefault="00000000">
      <w:pPr>
        <w:jc w:val="both"/>
        <w:rPr>
          <w:b/>
          <w:sz w:val="22"/>
          <w:szCs w:val="22"/>
        </w:rPr>
      </w:pPr>
      <w:r>
        <w:rPr>
          <w:b/>
          <w:sz w:val="22"/>
          <w:szCs w:val="22"/>
        </w:rPr>
        <w:t>1.2.4 Research data management and management of other research outputs</w:t>
      </w:r>
    </w:p>
    <w:p w14:paraId="00000132" w14:textId="77777777" w:rsidR="00F82C29" w:rsidRDefault="00F82C29">
      <w:pPr>
        <w:jc w:val="both"/>
        <w:rPr>
          <w:b/>
          <w:sz w:val="22"/>
          <w:szCs w:val="22"/>
        </w:rPr>
      </w:pPr>
    </w:p>
    <w:p w14:paraId="00000133" w14:textId="77777777" w:rsidR="00F82C29" w:rsidRDefault="00000000">
      <w:pPr>
        <w:spacing w:after="200"/>
        <w:ind w:left="720"/>
        <w:jc w:val="both"/>
        <w:rPr>
          <w:i/>
          <w:sz w:val="22"/>
          <w:szCs w:val="22"/>
        </w:rPr>
      </w:pPr>
      <w:r>
        <w:rPr>
          <w:i/>
          <w:sz w:val="22"/>
          <w:szCs w:val="22"/>
          <w:highlight w:val="yellow"/>
        </w:rPr>
        <w:t>Research data management and management of other research outputs: Applicants generating/collecting data and/or other research outputs (except for publications) during the project must provide maximum 1/2 page on how the data/research outputs will be managed in line with the FAIR principles (Findable, Accessible, Interoperable, Reusable.</w:t>
      </w:r>
    </w:p>
    <w:p w14:paraId="00000134" w14:textId="77777777" w:rsidR="00F82C29" w:rsidRDefault="00000000">
      <w:pPr>
        <w:spacing w:before="280" w:after="280"/>
      </w:pPr>
      <w:r>
        <w:t xml:space="preserve">All research data and educational outputs generated by the project will be managed according to the </w:t>
      </w:r>
      <w:r>
        <w:rPr>
          <w:b/>
        </w:rPr>
        <w:t>FAIR principles</w:t>
      </w:r>
      <w:r>
        <w:t>:</w:t>
      </w:r>
    </w:p>
    <w:p w14:paraId="00000135" w14:textId="77777777" w:rsidR="00F82C29" w:rsidRDefault="00000000">
      <w:pPr>
        <w:numPr>
          <w:ilvl w:val="0"/>
          <w:numId w:val="4"/>
        </w:numPr>
        <w:spacing w:before="280"/>
      </w:pPr>
      <w:r>
        <w:rPr>
          <w:b/>
        </w:rPr>
        <w:t>Findable</w:t>
      </w:r>
      <w:r>
        <w:t>: Metadata will be structured using standard ontologies and deposited in public registries.</w:t>
      </w:r>
    </w:p>
    <w:p w14:paraId="00000136" w14:textId="77777777" w:rsidR="00F82C29" w:rsidRDefault="00000000">
      <w:pPr>
        <w:numPr>
          <w:ilvl w:val="0"/>
          <w:numId w:val="4"/>
        </w:numPr>
      </w:pPr>
      <w:r>
        <w:rPr>
          <w:b/>
        </w:rPr>
        <w:t>Accessible</w:t>
      </w:r>
      <w:r>
        <w:t xml:space="preserve">: Data will be stored in institutional or EU repositories (e.g., </w:t>
      </w:r>
      <w:proofErr w:type="spellStart"/>
      <w:r>
        <w:t>Zenodo</w:t>
      </w:r>
      <w:proofErr w:type="spellEnd"/>
      <w:r>
        <w:t xml:space="preserve">, </w:t>
      </w:r>
      <w:proofErr w:type="spellStart"/>
      <w:r>
        <w:t>OpenAIRE</w:t>
      </w:r>
      <w:proofErr w:type="spellEnd"/>
      <w:r>
        <w:t>) with open access under CC BY or equivalent licenses.</w:t>
      </w:r>
    </w:p>
    <w:p w14:paraId="00000137" w14:textId="77777777" w:rsidR="00F82C29" w:rsidRDefault="00000000">
      <w:pPr>
        <w:numPr>
          <w:ilvl w:val="0"/>
          <w:numId w:val="4"/>
        </w:numPr>
      </w:pPr>
      <w:r>
        <w:rPr>
          <w:b/>
        </w:rPr>
        <w:t>Interoperable</w:t>
      </w:r>
      <w:r>
        <w:t>: Formats will follow community standards (e.g., CSV, JSON, XML) and be documented for reproducibility.</w:t>
      </w:r>
    </w:p>
    <w:p w14:paraId="00000138" w14:textId="77777777" w:rsidR="00F82C29" w:rsidRDefault="00000000">
      <w:pPr>
        <w:numPr>
          <w:ilvl w:val="0"/>
          <w:numId w:val="4"/>
        </w:numPr>
        <w:spacing w:after="280"/>
      </w:pPr>
      <w:r>
        <w:rPr>
          <w:b/>
        </w:rPr>
        <w:t>Reusable</w:t>
      </w:r>
      <w:r>
        <w:t>: Comprehensive documentation, version control, and licensing information will be provided to facilitate reuse by the community.</w:t>
      </w:r>
    </w:p>
    <w:p w14:paraId="00000139" w14:textId="77777777" w:rsidR="00F82C29" w:rsidRDefault="00000000">
      <w:pPr>
        <w:spacing w:before="280" w:after="280"/>
      </w:pPr>
      <w:r>
        <w:t xml:space="preserve">A dedicated </w:t>
      </w:r>
      <w:r>
        <w:rPr>
          <w:b/>
        </w:rPr>
        <w:t>Data Management Plan (DMP)</w:t>
      </w:r>
      <w:r>
        <w:t xml:space="preserve"> will be submitted in the first 3 months of the project and updated annually. NOVA will lead DMP development and the </w:t>
      </w:r>
      <w:r>
        <w:rPr>
          <w:b/>
        </w:rPr>
        <w:t>PSC</w:t>
      </w:r>
      <w:r>
        <w:t xml:space="preserve"> will </w:t>
      </w:r>
      <w:proofErr w:type="gramStart"/>
      <w:r>
        <w:t>supervised</w:t>
      </w:r>
      <w:proofErr w:type="gramEnd"/>
      <w:r>
        <w:t xml:space="preserve"> it and submitted for approval to the </w:t>
      </w:r>
      <w:r>
        <w:rPr>
          <w:b/>
        </w:rPr>
        <w:t>SEAB</w:t>
      </w:r>
      <w:r>
        <w:t>, in coordination with all data-generating partners.</w:t>
      </w:r>
    </w:p>
    <w:p w14:paraId="0000013A" w14:textId="77777777" w:rsidR="00F82C29" w:rsidRDefault="00000000">
      <w:pPr>
        <w:spacing w:before="280" w:after="280"/>
      </w:pPr>
      <w:r>
        <w:t>Research outputs beyond data — including software, device protocols, and training materials — will be made openly available through a continuous dedicated web page (</w:t>
      </w:r>
      <w:hyperlink r:id="rId58">
        <w:r>
          <w:rPr>
            <w:color w:val="0088CC"/>
            <w:u w:val="single"/>
          </w:rPr>
          <w:t>https://smartupdreducation.wixsite.com/welcome</w:t>
        </w:r>
      </w:hyperlink>
      <w:r>
        <w:t xml:space="preserve"> password: SMART)..</w:t>
      </w:r>
    </w:p>
    <w:p w14:paraId="0000013B" w14:textId="77777777" w:rsidR="00F82C29" w:rsidRDefault="00F82C29">
      <w:pPr>
        <w:widowControl w:val="0"/>
        <w:pBdr>
          <w:top w:val="nil"/>
          <w:left w:val="nil"/>
          <w:bottom w:val="nil"/>
          <w:right w:val="nil"/>
          <w:between w:val="nil"/>
        </w:pBdr>
        <w:jc w:val="both"/>
        <w:rPr>
          <w:color w:val="000000"/>
          <w:sz w:val="22"/>
          <w:szCs w:val="22"/>
        </w:rPr>
      </w:pPr>
    </w:p>
    <w:p w14:paraId="0000013C" w14:textId="77777777" w:rsidR="00F82C29" w:rsidRDefault="00000000">
      <w:pPr>
        <w:widowControl w:val="0"/>
        <w:pBdr>
          <w:top w:val="nil"/>
          <w:left w:val="nil"/>
          <w:bottom w:val="nil"/>
          <w:right w:val="nil"/>
          <w:between w:val="nil"/>
        </w:pBdr>
        <w:shd w:val="clear" w:color="auto" w:fill="2E75B5"/>
        <w:rPr>
          <w:color w:val="A6A6A6"/>
          <w:sz w:val="18"/>
          <w:szCs w:val="18"/>
        </w:rPr>
      </w:pPr>
      <w:r>
        <w:rPr>
          <w:b/>
          <w:color w:val="FFFFFF"/>
          <w:sz w:val="22"/>
          <w:szCs w:val="22"/>
        </w:rPr>
        <w:t xml:space="preserve">2.  Impact </w:t>
      </w:r>
      <w:r>
        <w:rPr>
          <w:color w:val="A6A6A6"/>
          <w:sz w:val="18"/>
          <w:szCs w:val="18"/>
        </w:rPr>
        <w:t>#@IMP-ACT-IA@#</w:t>
      </w:r>
    </w:p>
    <w:p w14:paraId="0000013D" w14:textId="77777777" w:rsidR="00F82C29" w:rsidRDefault="00F82C29">
      <w:pPr>
        <w:widowControl w:val="0"/>
        <w:rPr>
          <w:b/>
          <w:sz w:val="22"/>
          <w:szCs w:val="22"/>
        </w:rPr>
      </w:pPr>
    </w:p>
    <w:p w14:paraId="0000013E" w14:textId="77777777" w:rsidR="00F82C29" w:rsidRDefault="00F82C29">
      <w:pPr>
        <w:rPr>
          <w:sz w:val="22"/>
          <w:szCs w:val="22"/>
        </w:rPr>
      </w:pPr>
    </w:p>
    <w:p w14:paraId="0000013F" w14:textId="77777777" w:rsidR="00F82C29" w:rsidRDefault="00000000">
      <w:pPr>
        <w:widowControl w:val="0"/>
        <w:pBdr>
          <w:top w:val="nil"/>
          <w:left w:val="nil"/>
          <w:bottom w:val="nil"/>
          <w:right w:val="nil"/>
          <w:between w:val="nil"/>
        </w:pBdr>
        <w:shd w:val="clear" w:color="auto" w:fill="BDD7EE"/>
        <w:spacing w:before="40" w:after="20"/>
        <w:ind w:left="720" w:hanging="720"/>
        <w:jc w:val="both"/>
        <w:rPr>
          <w:b/>
          <w:color w:val="000000"/>
          <w:sz w:val="22"/>
          <w:szCs w:val="22"/>
        </w:rPr>
      </w:pPr>
      <w:r>
        <w:rPr>
          <w:b/>
          <w:color w:val="000000"/>
          <w:sz w:val="22"/>
          <w:szCs w:val="22"/>
        </w:rPr>
        <w:t xml:space="preserve">2.1.  Project’s pathways towards impact </w:t>
      </w:r>
    </w:p>
    <w:p w14:paraId="00000140" w14:textId="77777777" w:rsidR="00F82C29" w:rsidRDefault="00000000">
      <w:pPr>
        <w:jc w:val="both"/>
        <w:rPr>
          <w:sz w:val="22"/>
          <w:szCs w:val="22"/>
        </w:rPr>
      </w:pPr>
      <w:r>
        <w:rPr>
          <w:sz w:val="22"/>
          <w:szCs w:val="22"/>
        </w:rPr>
        <w:t>[e.g. 4 pages]</w:t>
      </w:r>
    </w:p>
    <w:p w14:paraId="00000141" w14:textId="77777777" w:rsidR="00F82C29" w:rsidRDefault="00000000">
      <w:pPr>
        <w:spacing w:after="200"/>
        <w:ind w:left="720"/>
        <w:jc w:val="both"/>
        <w:rPr>
          <w:i/>
          <w:sz w:val="22"/>
          <w:szCs w:val="22"/>
          <w:highlight w:val="yellow"/>
        </w:rPr>
      </w:pPr>
      <w:r>
        <w:rPr>
          <w:i/>
          <w:sz w:val="22"/>
          <w:szCs w:val="22"/>
          <w:highlight w:val="yellow"/>
        </w:rPr>
        <w:t xml:space="preserve">Provide a narrative explaining how the project’s results are expected to make a difference in terms of impact, beyond the immediate scope and duration of the project. The narrative should include the components below, tailored to your project. </w:t>
      </w:r>
    </w:p>
    <w:p w14:paraId="00000142" w14:textId="77777777" w:rsidR="00F82C29" w:rsidRDefault="00000000">
      <w:pPr>
        <w:widowControl w:val="0"/>
        <w:numPr>
          <w:ilvl w:val="0"/>
          <w:numId w:val="17"/>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 xml:space="preserve">Describe the unique contribution your project results would make towards (1) the outcomes specified in this topic, and (2) the wider impacts, in the longer term, specified in the respective destinations in the work programme.   </w:t>
      </w:r>
    </w:p>
    <w:p w14:paraId="00000143" w14:textId="77777777" w:rsidR="00F82C29" w:rsidRDefault="00000000">
      <w:pPr>
        <w:widowControl w:val="0"/>
        <w:numPr>
          <w:ilvl w:val="0"/>
          <w:numId w:val="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 xml:space="preserve">Be specific, referring to the effects of your project, and not </w:t>
      </w:r>
      <w:proofErr w:type="spellStart"/>
      <w:r>
        <w:rPr>
          <w:i/>
          <w:color w:val="000000"/>
          <w:sz w:val="22"/>
          <w:szCs w:val="22"/>
          <w:highlight w:val="yellow"/>
        </w:rPr>
        <w:t>R&amp;I</w:t>
      </w:r>
      <w:proofErr w:type="spellEnd"/>
      <w:r>
        <w:rPr>
          <w:i/>
          <w:color w:val="000000"/>
          <w:sz w:val="22"/>
          <w:szCs w:val="22"/>
          <w:highlight w:val="yellow"/>
        </w:rPr>
        <w:t xml:space="preserve"> in general in this field. </w:t>
      </w:r>
    </w:p>
    <w:p w14:paraId="00000144" w14:textId="77777777" w:rsidR="00F82C29" w:rsidRDefault="00000000">
      <w:pPr>
        <w:widowControl w:val="0"/>
        <w:numPr>
          <w:ilvl w:val="0"/>
          <w:numId w:val="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State the target groups that would benefit. Even if target groups are mentioned in general terms in the work programme, you should be specific here, breaking target groups into particular interest groups or segments of society relevant to this project.</w:t>
      </w:r>
    </w:p>
    <w:p w14:paraId="00000145" w14:textId="77777777" w:rsidR="00F82C29" w:rsidRDefault="00F82C29">
      <w:pPr>
        <w:widowControl w:val="0"/>
        <w:pBdr>
          <w:top w:val="nil"/>
          <w:left w:val="nil"/>
          <w:bottom w:val="nil"/>
          <w:right w:val="nil"/>
          <w:between w:val="nil"/>
        </w:pBdr>
        <w:spacing w:after="200"/>
        <w:jc w:val="both"/>
        <w:rPr>
          <w:i/>
          <w:color w:val="000000"/>
          <w:sz w:val="22"/>
          <w:szCs w:val="22"/>
          <w:highlight w:val="yellow"/>
        </w:rPr>
      </w:pPr>
    </w:p>
    <w:p w14:paraId="00000146" w14:textId="77777777" w:rsidR="00F82C29" w:rsidRDefault="00000000">
      <w:pPr>
        <w:pBdr>
          <w:top w:val="nil"/>
          <w:left w:val="nil"/>
          <w:bottom w:val="nil"/>
          <w:right w:val="nil"/>
          <w:between w:val="nil"/>
        </w:pBdr>
        <w:jc w:val="both"/>
      </w:pPr>
      <w:r>
        <w:t xml:space="preserve">The SMART project revolutionizes science education by realizing the </w:t>
      </w:r>
      <w:r>
        <w:rPr>
          <w:b/>
        </w:rPr>
        <w:t>one-student-one-apparatus</w:t>
      </w:r>
      <w:r>
        <w:t xml:space="preserve"> vision through the seamless integration of the </w:t>
      </w:r>
      <w:r>
        <w:rPr>
          <w:b/>
        </w:rPr>
        <w:t>Dr. Vida Education device</w:t>
      </w:r>
      <w:r>
        <w:t xml:space="preserve"> into higher education curricula. This groundbreaking approach bridges the gap between theory and practice, embedding hands-on experimentation directly within theoretical instruction. Its unique contribution lies in fostering deep, technology-enhanced learning experiences that create enduring impacts well beyond the project's lifespan.</w:t>
      </w:r>
    </w:p>
    <w:p w14:paraId="00000147" w14:textId="77777777" w:rsidR="00F82C29" w:rsidRDefault="00F82C29">
      <w:pPr>
        <w:pBdr>
          <w:top w:val="nil"/>
          <w:left w:val="nil"/>
          <w:bottom w:val="nil"/>
          <w:right w:val="nil"/>
          <w:between w:val="nil"/>
        </w:pBdr>
      </w:pPr>
    </w:p>
    <w:p w14:paraId="00000148" w14:textId="77777777" w:rsidR="00F82C29" w:rsidRDefault="00000000">
      <w:pPr>
        <w:pStyle w:val="4"/>
      </w:pPr>
      <w:r>
        <w:t>Unique Contribution to Expected Outcomes and Wider Impacts</w:t>
      </w:r>
    </w:p>
    <w:p w14:paraId="00000149" w14:textId="77777777" w:rsidR="00F82C29" w:rsidRDefault="00000000">
      <w:pPr>
        <w:pBdr>
          <w:top w:val="nil"/>
          <w:left w:val="nil"/>
          <w:bottom w:val="nil"/>
          <w:right w:val="nil"/>
          <w:between w:val="nil"/>
        </w:pBdr>
        <w:rPr>
          <w:color w:val="000000"/>
        </w:rPr>
      </w:pPr>
      <w:r>
        <w:rPr>
          <w:b/>
          <w:color w:val="000000"/>
        </w:rPr>
        <w:t>(</w:t>
      </w:r>
      <w:proofErr w:type="spellStart"/>
      <w:r>
        <w:rPr>
          <w:b/>
          <w:color w:val="000000"/>
        </w:rPr>
        <w:t>i</w:t>
      </w:r>
      <w:proofErr w:type="spellEnd"/>
      <w:r>
        <w:rPr>
          <w:b/>
          <w:color w:val="000000"/>
        </w:rPr>
        <w:t>) Contribution to Outcomes Specified in the Topic</w:t>
      </w:r>
    </w:p>
    <w:p w14:paraId="0000014A" w14:textId="77777777" w:rsidR="00F82C29" w:rsidRDefault="00000000">
      <w:pPr>
        <w:numPr>
          <w:ilvl w:val="0"/>
          <w:numId w:val="5"/>
        </w:numPr>
        <w:pBdr>
          <w:top w:val="nil"/>
          <w:left w:val="nil"/>
          <w:bottom w:val="nil"/>
          <w:right w:val="nil"/>
          <w:between w:val="nil"/>
        </w:pBdr>
        <w:rPr>
          <w:color w:val="000000"/>
        </w:rPr>
      </w:pPr>
      <w:r>
        <w:rPr>
          <w:b/>
          <w:color w:val="000000"/>
        </w:rPr>
        <w:t>Practical Education Revolution</w:t>
      </w:r>
      <w:r>
        <w:rPr>
          <w:color w:val="000000"/>
        </w:rPr>
        <w:t>: The project establishes a "one-student-one-</w:t>
      </w:r>
      <w:r>
        <w:t>apparatus</w:t>
      </w:r>
      <w:r>
        <w:rPr>
          <w:color w:val="000000"/>
        </w:rPr>
        <w:t>" model with Dr. Vida Education, allowing individualized, real-time experimental learning across disciplines like biochemistry, clinical diagnostics, environmental science, and bioinformatics. This directly contributes to Horizon Europe’s outcomes of fostering innovation capacity and improving science and technology education quality.</w:t>
      </w:r>
    </w:p>
    <w:p w14:paraId="0000014B" w14:textId="77777777" w:rsidR="00F82C29" w:rsidRDefault="00000000">
      <w:pPr>
        <w:numPr>
          <w:ilvl w:val="0"/>
          <w:numId w:val="5"/>
        </w:numPr>
        <w:pBdr>
          <w:top w:val="nil"/>
          <w:left w:val="nil"/>
          <w:bottom w:val="nil"/>
          <w:right w:val="nil"/>
          <w:between w:val="nil"/>
        </w:pBdr>
        <w:rPr>
          <w:color w:val="000000"/>
        </w:rPr>
      </w:pPr>
      <w:r>
        <w:rPr>
          <w:b/>
          <w:color w:val="000000"/>
        </w:rPr>
        <w:t>Entrepreneurial and Digital Skills Training</w:t>
      </w:r>
      <w:r>
        <w:rPr>
          <w:color w:val="000000"/>
        </w:rPr>
        <w:t>: Through boot camps and curricula integration, students and educators gain hands-on skills in AI, data analysis, Python programming, and entrepreneurial problem-solving—advancing the EU’s Digital Education Action Plan and European Skills Agenda.</w:t>
      </w:r>
    </w:p>
    <w:p w14:paraId="0000014C" w14:textId="77777777" w:rsidR="00F82C29" w:rsidRDefault="00000000">
      <w:pPr>
        <w:numPr>
          <w:ilvl w:val="0"/>
          <w:numId w:val="5"/>
        </w:numPr>
        <w:pBdr>
          <w:top w:val="nil"/>
          <w:left w:val="nil"/>
          <w:bottom w:val="nil"/>
          <w:right w:val="nil"/>
          <w:between w:val="nil"/>
        </w:pBdr>
        <w:rPr>
          <w:color w:val="000000"/>
        </w:rPr>
      </w:pPr>
      <w:r>
        <w:rPr>
          <w:b/>
          <w:color w:val="000000"/>
        </w:rPr>
        <w:t>Innovation Ecosystems</w:t>
      </w:r>
      <w:r>
        <w:rPr>
          <w:color w:val="000000"/>
        </w:rPr>
        <w:t xml:space="preserve">: The establishment of </w:t>
      </w:r>
      <w:proofErr w:type="spellStart"/>
      <w:r>
        <w:rPr>
          <w:color w:val="000000"/>
        </w:rPr>
        <w:t>SMARTUP</w:t>
      </w:r>
      <w:proofErr w:type="spellEnd"/>
      <w:r>
        <w:rPr>
          <w:color w:val="000000"/>
        </w:rPr>
        <w:t>, a startup incubated within the project, exemplifies how academia-industry synergies can be fostered within HEIs. This supports the expected outcome of enabling HEIs to become central players in regional innovation ecosystems.</w:t>
      </w:r>
    </w:p>
    <w:p w14:paraId="0000014D" w14:textId="77777777" w:rsidR="00F82C29" w:rsidRDefault="00000000">
      <w:pPr>
        <w:pBdr>
          <w:top w:val="nil"/>
          <w:left w:val="nil"/>
          <w:bottom w:val="nil"/>
          <w:right w:val="nil"/>
          <w:between w:val="nil"/>
        </w:pBdr>
        <w:rPr>
          <w:color w:val="000000"/>
        </w:rPr>
      </w:pPr>
      <w:r>
        <w:rPr>
          <w:b/>
          <w:color w:val="000000"/>
        </w:rPr>
        <w:t>(ii) Wider Long-Term Impacts</w:t>
      </w:r>
    </w:p>
    <w:p w14:paraId="0000014E" w14:textId="77777777" w:rsidR="00F82C29" w:rsidRDefault="00000000">
      <w:pPr>
        <w:numPr>
          <w:ilvl w:val="0"/>
          <w:numId w:val="6"/>
        </w:numPr>
        <w:pBdr>
          <w:top w:val="nil"/>
          <w:left w:val="nil"/>
          <w:bottom w:val="nil"/>
          <w:right w:val="nil"/>
          <w:between w:val="nil"/>
        </w:pBdr>
        <w:rPr>
          <w:color w:val="000000"/>
        </w:rPr>
      </w:pPr>
      <w:r>
        <w:rPr>
          <w:b/>
          <w:color w:val="000000"/>
        </w:rPr>
        <w:t>Institutional Change</w:t>
      </w:r>
      <w:r>
        <w:rPr>
          <w:color w:val="000000"/>
        </w:rPr>
        <w:t xml:space="preserve">: By institutionalizing the </w:t>
      </w:r>
      <w:r>
        <w:t>Dr. Vida Education</w:t>
      </w:r>
      <w:r>
        <w:rPr>
          <w:color w:val="000000"/>
        </w:rPr>
        <w:t xml:space="preserve"> and experiential learning practices across at least 40 HEIs worldwide by 2030, </w:t>
      </w:r>
      <w:r>
        <w:t>thus contributing</w:t>
      </w:r>
      <w:r>
        <w:rPr>
          <w:color w:val="000000"/>
        </w:rPr>
        <w:t xml:space="preserve"> to structural reforms in education and accreditation standards.</w:t>
      </w:r>
    </w:p>
    <w:p w14:paraId="0000014F" w14:textId="77777777" w:rsidR="00F82C29" w:rsidRDefault="00000000">
      <w:pPr>
        <w:numPr>
          <w:ilvl w:val="0"/>
          <w:numId w:val="6"/>
        </w:numPr>
        <w:pBdr>
          <w:top w:val="nil"/>
          <w:left w:val="nil"/>
          <w:bottom w:val="nil"/>
          <w:right w:val="nil"/>
          <w:between w:val="nil"/>
        </w:pBdr>
        <w:rPr>
          <w:color w:val="000000"/>
        </w:rPr>
      </w:pPr>
      <w:r>
        <w:rPr>
          <w:b/>
          <w:color w:val="000000"/>
        </w:rPr>
        <w:t>Global Leadership and Knowledge Export</w:t>
      </w:r>
      <w:r>
        <w:rPr>
          <w:color w:val="000000"/>
        </w:rPr>
        <w:t xml:space="preserve">: Partnerships with </w:t>
      </w:r>
      <w:r>
        <w:t>4</w:t>
      </w:r>
      <w:r>
        <w:rPr>
          <w:color w:val="000000"/>
        </w:rPr>
        <w:t>0 international HEIs ensure that Europe</w:t>
      </w:r>
      <w:r>
        <w:t xml:space="preserve"> and Brazil </w:t>
      </w:r>
      <w:r>
        <w:rPr>
          <w:color w:val="000000"/>
        </w:rPr>
        <w:t>no</w:t>
      </w:r>
      <w:r>
        <w:t>t only co-</w:t>
      </w:r>
      <w:r>
        <w:rPr>
          <w:color w:val="000000"/>
        </w:rPr>
        <w:t>leads in education innovation but also actively contributes to raising global standards in STEM education.</w:t>
      </w:r>
    </w:p>
    <w:p w14:paraId="00000150" w14:textId="77777777" w:rsidR="00F82C29" w:rsidRDefault="00000000">
      <w:pPr>
        <w:numPr>
          <w:ilvl w:val="0"/>
          <w:numId w:val="6"/>
        </w:numPr>
        <w:pBdr>
          <w:top w:val="nil"/>
          <w:left w:val="nil"/>
          <w:bottom w:val="nil"/>
          <w:right w:val="nil"/>
          <w:between w:val="nil"/>
        </w:pBdr>
        <w:rPr>
          <w:color w:val="000000"/>
        </w:rPr>
      </w:pPr>
      <w:r>
        <w:rPr>
          <w:b/>
          <w:color w:val="000000"/>
        </w:rPr>
        <w:t>Sustainability and Social Equity</w:t>
      </w:r>
      <w:r>
        <w:rPr>
          <w:color w:val="000000"/>
        </w:rPr>
        <w:t>: The device's affordability promotes equitable access to quality education in resource-constrained regions, contributing to EU goals of inclusion (SDG 4, 5, and 10), while its minimal environmental footprint aligns with the Green Deal and sustainability targets.</w:t>
      </w:r>
    </w:p>
    <w:p w14:paraId="00000151" w14:textId="77777777" w:rsidR="00F82C29" w:rsidRDefault="00000000">
      <w:pPr>
        <w:pStyle w:val="4"/>
        <w:ind w:left="0" w:firstLine="0"/>
      </w:pPr>
      <w:r>
        <w:t>Target Groups Benefiting from the Project</w:t>
      </w:r>
    </w:p>
    <w:p w14:paraId="00000152" w14:textId="77777777" w:rsidR="00F82C29" w:rsidRDefault="00000000">
      <w:pPr>
        <w:pBdr>
          <w:top w:val="nil"/>
          <w:left w:val="nil"/>
          <w:bottom w:val="nil"/>
          <w:right w:val="nil"/>
          <w:between w:val="nil"/>
        </w:pBdr>
        <w:rPr>
          <w:color w:val="000000"/>
        </w:rPr>
      </w:pPr>
      <w:r>
        <w:rPr>
          <w:color w:val="000000"/>
        </w:rPr>
        <w:t>The following clearly defined interest groups will benefit directly:</w:t>
      </w:r>
    </w:p>
    <w:p w14:paraId="00000153" w14:textId="77777777" w:rsidR="00F82C29" w:rsidRDefault="00000000">
      <w:pPr>
        <w:numPr>
          <w:ilvl w:val="0"/>
          <w:numId w:val="7"/>
        </w:numPr>
        <w:pBdr>
          <w:top w:val="nil"/>
          <w:left w:val="nil"/>
          <w:bottom w:val="nil"/>
          <w:right w:val="nil"/>
          <w:between w:val="nil"/>
        </w:pBdr>
        <w:rPr>
          <w:color w:val="000000"/>
        </w:rPr>
      </w:pPr>
      <w:r>
        <w:rPr>
          <w:b/>
          <w:color w:val="000000"/>
        </w:rPr>
        <w:t>Undergraduate and Graduate Students</w:t>
      </w:r>
      <w:r>
        <w:rPr>
          <w:color w:val="000000"/>
        </w:rPr>
        <w:t xml:space="preserve"> in Biochemistry, Medicine, Environmental Sciences, Pharmacy, Informatics, P</w:t>
      </w:r>
      <w:r>
        <w:t>hysics</w:t>
      </w:r>
      <w:r>
        <w:rPr>
          <w:color w:val="000000"/>
        </w:rPr>
        <w:t xml:space="preserve"> and Engineering—especially in underfunded institutions.</w:t>
      </w:r>
    </w:p>
    <w:p w14:paraId="00000154" w14:textId="77777777" w:rsidR="00F82C29" w:rsidRDefault="00000000">
      <w:pPr>
        <w:numPr>
          <w:ilvl w:val="0"/>
          <w:numId w:val="7"/>
        </w:numPr>
        <w:pBdr>
          <w:top w:val="nil"/>
          <w:left w:val="nil"/>
          <w:bottom w:val="nil"/>
          <w:right w:val="nil"/>
          <w:between w:val="nil"/>
        </w:pBdr>
        <w:rPr>
          <w:color w:val="000000"/>
        </w:rPr>
      </w:pPr>
      <w:r>
        <w:rPr>
          <w:b/>
          <w:color w:val="000000"/>
        </w:rPr>
        <w:t>STEM Educators</w:t>
      </w:r>
      <w:r>
        <w:rPr>
          <w:color w:val="000000"/>
        </w:rPr>
        <w:t xml:space="preserve"> who will be trained to implement experiential and interdisciplinary teaching models using Dr. Vida Education.</w:t>
      </w:r>
    </w:p>
    <w:p w14:paraId="00000155" w14:textId="77777777" w:rsidR="00F82C29" w:rsidRDefault="00000000">
      <w:pPr>
        <w:numPr>
          <w:ilvl w:val="0"/>
          <w:numId w:val="7"/>
        </w:numPr>
        <w:pBdr>
          <w:top w:val="nil"/>
          <w:left w:val="nil"/>
          <w:bottom w:val="nil"/>
          <w:right w:val="nil"/>
          <w:between w:val="nil"/>
        </w:pBdr>
        <w:rPr>
          <w:color w:val="000000"/>
        </w:rPr>
      </w:pPr>
      <w:r>
        <w:rPr>
          <w:b/>
          <w:color w:val="000000"/>
        </w:rPr>
        <w:t>University Leadership and Curriculum Boards</w:t>
      </w:r>
      <w:r>
        <w:rPr>
          <w:color w:val="000000"/>
        </w:rPr>
        <w:t xml:space="preserve"> that will adopt and accredit the integrated modules.</w:t>
      </w:r>
    </w:p>
    <w:p w14:paraId="00000156" w14:textId="77777777" w:rsidR="00F82C29" w:rsidRDefault="00000000">
      <w:pPr>
        <w:numPr>
          <w:ilvl w:val="0"/>
          <w:numId w:val="7"/>
        </w:numPr>
        <w:pBdr>
          <w:top w:val="nil"/>
          <w:left w:val="nil"/>
          <w:bottom w:val="nil"/>
          <w:right w:val="nil"/>
          <w:between w:val="nil"/>
        </w:pBdr>
        <w:rPr>
          <w:color w:val="000000"/>
        </w:rPr>
      </w:pPr>
      <w:r>
        <w:rPr>
          <w:b/>
          <w:color w:val="000000"/>
        </w:rPr>
        <w:t>Startups and SMEs in EdTech</w:t>
      </w:r>
      <w:r>
        <w:rPr>
          <w:color w:val="000000"/>
        </w:rPr>
        <w:t xml:space="preserve"> (e.g., </w:t>
      </w:r>
      <w:proofErr w:type="spellStart"/>
      <w:r>
        <w:rPr>
          <w:color w:val="000000"/>
        </w:rPr>
        <w:t>STABvida</w:t>
      </w:r>
      <w:proofErr w:type="spellEnd"/>
      <w:r>
        <w:rPr>
          <w:color w:val="000000"/>
        </w:rPr>
        <w:t xml:space="preserve">, </w:t>
      </w:r>
      <w:proofErr w:type="spellStart"/>
      <w:r>
        <w:rPr>
          <w:color w:val="000000"/>
        </w:rPr>
        <w:t>YAGHMA</w:t>
      </w:r>
      <w:proofErr w:type="spellEnd"/>
      <w:r>
        <w:rPr>
          <w:color w:val="000000"/>
        </w:rPr>
        <w:t>), gaining access to innovative, market-ready educational products.</w:t>
      </w:r>
    </w:p>
    <w:p w14:paraId="00000157" w14:textId="77777777" w:rsidR="00F82C29" w:rsidRDefault="00000000">
      <w:pPr>
        <w:numPr>
          <w:ilvl w:val="0"/>
          <w:numId w:val="7"/>
        </w:numPr>
        <w:pBdr>
          <w:top w:val="nil"/>
          <w:left w:val="nil"/>
          <w:bottom w:val="nil"/>
          <w:right w:val="nil"/>
          <w:between w:val="nil"/>
        </w:pBdr>
        <w:rPr>
          <w:color w:val="000000"/>
        </w:rPr>
      </w:pPr>
      <w:r>
        <w:rPr>
          <w:b/>
          <w:color w:val="000000"/>
        </w:rPr>
        <w:t>Policy Makers and Accreditation Agencies</w:t>
      </w:r>
      <w:r>
        <w:rPr>
          <w:color w:val="000000"/>
        </w:rPr>
        <w:t xml:space="preserve"> shaping national and EU-wide education standards.</w:t>
      </w:r>
    </w:p>
    <w:p w14:paraId="00000158" w14:textId="77777777" w:rsidR="00F82C29" w:rsidRDefault="00000000">
      <w:pPr>
        <w:numPr>
          <w:ilvl w:val="0"/>
          <w:numId w:val="7"/>
        </w:numPr>
        <w:pBdr>
          <w:top w:val="nil"/>
          <w:left w:val="nil"/>
          <w:bottom w:val="nil"/>
          <w:right w:val="nil"/>
          <w:between w:val="nil"/>
        </w:pBdr>
        <w:rPr>
          <w:color w:val="000000"/>
        </w:rPr>
      </w:pPr>
      <w:r>
        <w:rPr>
          <w:b/>
          <w:color w:val="000000"/>
        </w:rPr>
        <w:t>International HEIs in Widening Countries and the Global South</w:t>
      </w:r>
      <w:r>
        <w:rPr>
          <w:color w:val="000000"/>
        </w:rPr>
        <w:t>, seeking scalable models for technology-driven education reform.</w:t>
      </w:r>
    </w:p>
    <w:p w14:paraId="00000159" w14:textId="77777777" w:rsidR="00F82C29" w:rsidRDefault="00000000">
      <w:pPr>
        <w:numPr>
          <w:ilvl w:val="0"/>
          <w:numId w:val="7"/>
        </w:numPr>
        <w:pBdr>
          <w:top w:val="nil"/>
          <w:left w:val="nil"/>
          <w:bottom w:val="nil"/>
          <w:right w:val="nil"/>
          <w:between w:val="nil"/>
        </w:pBdr>
        <w:rPr>
          <w:color w:val="000000"/>
        </w:rPr>
      </w:pPr>
      <w:r>
        <w:rPr>
          <w:b/>
          <w:color w:val="000000"/>
        </w:rPr>
        <w:t>Secondary Schools</w:t>
      </w:r>
      <w:r>
        <w:t xml:space="preserve"> adapting practical learning to Dr. Vida education.</w:t>
      </w:r>
    </w:p>
    <w:p w14:paraId="0000015A" w14:textId="77777777" w:rsidR="00F82C29" w:rsidRDefault="00000000">
      <w:pPr>
        <w:pStyle w:val="4"/>
        <w:ind w:left="0" w:firstLine="0"/>
      </w:pPr>
      <w:r>
        <w:t>Scale and Significance of the Project’s Contribution</w:t>
      </w:r>
    </w:p>
    <w:p w14:paraId="0000015B" w14:textId="77777777" w:rsidR="00F82C29" w:rsidRDefault="00000000">
      <w:pPr>
        <w:numPr>
          <w:ilvl w:val="0"/>
          <w:numId w:val="8"/>
        </w:numPr>
        <w:pBdr>
          <w:top w:val="nil"/>
          <w:left w:val="nil"/>
          <w:bottom w:val="nil"/>
          <w:right w:val="nil"/>
          <w:between w:val="nil"/>
        </w:pBdr>
        <w:rPr>
          <w:color w:val="000000"/>
        </w:rPr>
      </w:pPr>
      <w:r>
        <w:rPr>
          <w:b/>
          <w:color w:val="000000"/>
        </w:rPr>
        <w:t>By 202</w:t>
      </w:r>
      <w:r>
        <w:rPr>
          <w:b/>
        </w:rPr>
        <w:t>6</w:t>
      </w:r>
      <w:r>
        <w:rPr>
          <w:color w:val="000000"/>
        </w:rPr>
        <w:t xml:space="preserve">: 500 students and </w:t>
      </w:r>
      <w:r>
        <w:t>16</w:t>
      </w:r>
      <w:r>
        <w:rPr>
          <w:color w:val="000000"/>
        </w:rPr>
        <w:t xml:space="preserve"> educators trained in </w:t>
      </w:r>
      <w:r>
        <w:t>8</w:t>
      </w:r>
      <w:r>
        <w:rPr>
          <w:color w:val="000000"/>
        </w:rPr>
        <w:t xml:space="preserve"> HEIs.</w:t>
      </w:r>
    </w:p>
    <w:p w14:paraId="0000015C" w14:textId="77777777" w:rsidR="00F82C29" w:rsidRDefault="00000000">
      <w:pPr>
        <w:numPr>
          <w:ilvl w:val="0"/>
          <w:numId w:val="8"/>
        </w:numPr>
        <w:pBdr>
          <w:top w:val="nil"/>
          <w:left w:val="nil"/>
          <w:bottom w:val="nil"/>
          <w:right w:val="nil"/>
          <w:between w:val="nil"/>
        </w:pBdr>
        <w:rPr>
          <w:color w:val="000000"/>
        </w:rPr>
      </w:pPr>
      <w:r>
        <w:rPr>
          <w:b/>
          <w:color w:val="000000"/>
        </w:rPr>
        <w:t>By 2028</w:t>
      </w:r>
      <w:r>
        <w:rPr>
          <w:color w:val="000000"/>
        </w:rPr>
        <w:t xml:space="preserve">: 2,400 students and 100 educators trained in </w:t>
      </w:r>
      <w:r>
        <w:t>12+8</w:t>
      </w:r>
      <w:r>
        <w:rPr>
          <w:color w:val="000000"/>
        </w:rPr>
        <w:t xml:space="preserve"> HEIs.</w:t>
      </w:r>
    </w:p>
    <w:p w14:paraId="0000015D" w14:textId="77777777" w:rsidR="00F82C29" w:rsidRDefault="00000000">
      <w:pPr>
        <w:numPr>
          <w:ilvl w:val="0"/>
          <w:numId w:val="8"/>
        </w:numPr>
        <w:pBdr>
          <w:top w:val="nil"/>
          <w:left w:val="nil"/>
          <w:bottom w:val="nil"/>
          <w:right w:val="nil"/>
          <w:between w:val="nil"/>
        </w:pBdr>
        <w:rPr>
          <w:color w:val="000000"/>
        </w:rPr>
      </w:pPr>
      <w:r>
        <w:rPr>
          <w:b/>
          <w:color w:val="000000"/>
        </w:rPr>
        <w:t>By 2030</w:t>
      </w:r>
      <w:r>
        <w:rPr>
          <w:color w:val="000000"/>
        </w:rPr>
        <w:t xml:space="preserve">: 10,000 students and 500 educators trained globally; </w:t>
      </w:r>
      <w:r>
        <w:t>32+8</w:t>
      </w:r>
      <w:r>
        <w:rPr>
          <w:color w:val="000000"/>
        </w:rPr>
        <w:t xml:space="preserve"> HEIs institutionalized.</w:t>
      </w:r>
    </w:p>
    <w:p w14:paraId="0000015E" w14:textId="77777777" w:rsidR="00F82C29" w:rsidRDefault="00000000">
      <w:pPr>
        <w:numPr>
          <w:ilvl w:val="0"/>
          <w:numId w:val="8"/>
        </w:numPr>
        <w:pBdr>
          <w:top w:val="nil"/>
          <w:left w:val="nil"/>
          <w:bottom w:val="nil"/>
          <w:right w:val="nil"/>
          <w:between w:val="nil"/>
        </w:pBdr>
        <w:rPr>
          <w:color w:val="000000"/>
        </w:rPr>
      </w:pPr>
      <w:r>
        <w:rPr>
          <w:b/>
          <w:color w:val="000000"/>
        </w:rPr>
        <w:t xml:space="preserve">By </w:t>
      </w:r>
      <w:proofErr w:type="gramStart"/>
      <w:r>
        <w:rPr>
          <w:b/>
          <w:color w:val="000000"/>
        </w:rPr>
        <w:t>2035 </w:t>
      </w:r>
      <w:r>
        <w:rPr>
          <w:color w:val="000000"/>
        </w:rPr>
        <w:t>:</w:t>
      </w:r>
      <w:proofErr w:type="gramEnd"/>
      <w:r>
        <w:rPr>
          <w:color w:val="000000"/>
        </w:rPr>
        <w:t xml:space="preserve"> Project extended to medium schools. Expanded </w:t>
      </w:r>
      <w:r>
        <w:t>internationally via web-pages.</w:t>
      </w:r>
    </w:p>
    <w:p w14:paraId="0000015F" w14:textId="77777777" w:rsidR="00F82C29" w:rsidRDefault="00000000">
      <w:pPr>
        <w:pBdr>
          <w:top w:val="nil"/>
          <w:left w:val="nil"/>
          <w:bottom w:val="nil"/>
          <w:right w:val="nil"/>
          <w:between w:val="nil"/>
        </w:pBdr>
        <w:rPr>
          <w:color w:val="000000"/>
        </w:rPr>
      </w:pPr>
      <w:r>
        <w:rPr>
          <w:color w:val="000000"/>
        </w:rPr>
        <w:t xml:space="preserve">This scale ensures Europe-wide uptake and international adoption, fostering systemic changes. The </w:t>
      </w:r>
      <w:r>
        <w:rPr>
          <w:b/>
          <w:color w:val="000000"/>
        </w:rPr>
        <w:t>significance</w:t>
      </w:r>
      <w:r>
        <w:rPr>
          <w:color w:val="000000"/>
        </w:rPr>
        <w:t xml:space="preserve"> lies in enhancing employability, digital competencies, and scientific literacy while promoting educational equity and innovation.</w:t>
      </w:r>
    </w:p>
    <w:p w14:paraId="00000160" w14:textId="77777777" w:rsidR="00F82C29" w:rsidRDefault="00000000">
      <w:pPr>
        <w:pBdr>
          <w:top w:val="nil"/>
          <w:left w:val="nil"/>
          <w:bottom w:val="nil"/>
          <w:right w:val="nil"/>
          <w:between w:val="nil"/>
        </w:pBdr>
        <w:rPr>
          <w:color w:val="000000"/>
        </w:rPr>
      </w:pPr>
      <w:r>
        <w:rPr>
          <w:b/>
          <w:color w:val="000000"/>
        </w:rPr>
        <w:t>Quantifiable Effects:</w:t>
      </w:r>
    </w:p>
    <w:p w14:paraId="00000161" w14:textId="77777777" w:rsidR="00F82C29" w:rsidRDefault="00000000">
      <w:pPr>
        <w:numPr>
          <w:ilvl w:val="0"/>
          <w:numId w:val="9"/>
        </w:numPr>
        <w:pBdr>
          <w:top w:val="nil"/>
          <w:left w:val="nil"/>
          <w:bottom w:val="nil"/>
          <w:right w:val="nil"/>
          <w:between w:val="nil"/>
        </w:pBdr>
        <w:rPr>
          <w:color w:val="000000"/>
        </w:rPr>
      </w:pPr>
      <w:r>
        <w:rPr>
          <w:color w:val="000000"/>
        </w:rPr>
        <w:t>+30% increase in student engagement</w:t>
      </w:r>
    </w:p>
    <w:p w14:paraId="00000162" w14:textId="77777777" w:rsidR="00F82C29" w:rsidRDefault="00000000">
      <w:pPr>
        <w:numPr>
          <w:ilvl w:val="0"/>
          <w:numId w:val="9"/>
        </w:numPr>
        <w:pBdr>
          <w:top w:val="nil"/>
          <w:left w:val="nil"/>
          <w:bottom w:val="nil"/>
          <w:right w:val="nil"/>
          <w:between w:val="nil"/>
        </w:pBdr>
        <w:rPr>
          <w:color w:val="000000"/>
        </w:rPr>
      </w:pPr>
      <w:r>
        <w:rPr>
          <w:color w:val="000000"/>
        </w:rPr>
        <w:t>+40% improvement in practical learning outcomes</w:t>
      </w:r>
    </w:p>
    <w:p w14:paraId="00000163" w14:textId="77777777" w:rsidR="00F82C29" w:rsidRDefault="00000000">
      <w:pPr>
        <w:numPr>
          <w:ilvl w:val="0"/>
          <w:numId w:val="9"/>
        </w:numPr>
        <w:pBdr>
          <w:top w:val="nil"/>
          <w:left w:val="nil"/>
          <w:bottom w:val="nil"/>
          <w:right w:val="nil"/>
          <w:between w:val="nil"/>
        </w:pBdr>
        <w:rPr>
          <w:color w:val="000000"/>
        </w:rPr>
      </w:pPr>
      <w:r>
        <w:rPr>
          <w:color w:val="000000"/>
        </w:rPr>
        <w:t>1 new startup launched (</w:t>
      </w:r>
      <w:proofErr w:type="spellStart"/>
      <w:r>
        <w:rPr>
          <w:color w:val="000000"/>
        </w:rPr>
        <w:t>SMARTUP</w:t>
      </w:r>
      <w:proofErr w:type="spellEnd"/>
      <w:r>
        <w:rPr>
          <w:color w:val="000000"/>
        </w:rPr>
        <w:t>)</w:t>
      </w:r>
    </w:p>
    <w:p w14:paraId="00000164" w14:textId="77777777" w:rsidR="00F82C29" w:rsidRDefault="00000000">
      <w:pPr>
        <w:numPr>
          <w:ilvl w:val="0"/>
          <w:numId w:val="9"/>
        </w:numPr>
        <w:pBdr>
          <w:top w:val="nil"/>
          <w:left w:val="nil"/>
          <w:bottom w:val="nil"/>
          <w:right w:val="nil"/>
          <w:between w:val="nil"/>
        </w:pBdr>
        <w:rPr>
          <w:color w:val="000000"/>
        </w:rPr>
      </w:pPr>
      <w:r>
        <w:t xml:space="preserve">Up to 500 </w:t>
      </w:r>
      <w:r>
        <w:rPr>
          <w:color w:val="000000"/>
        </w:rPr>
        <w:t>educators trained in entrepreneurship and digital tools</w:t>
      </w:r>
    </w:p>
    <w:p w14:paraId="00000165" w14:textId="77777777" w:rsidR="00F82C29" w:rsidRDefault="00000000">
      <w:pPr>
        <w:numPr>
          <w:ilvl w:val="0"/>
          <w:numId w:val="9"/>
        </w:numPr>
        <w:pBdr>
          <w:top w:val="nil"/>
          <w:left w:val="nil"/>
          <w:bottom w:val="nil"/>
          <w:right w:val="nil"/>
          <w:between w:val="nil"/>
        </w:pBdr>
        <w:rPr>
          <w:color w:val="000000"/>
        </w:rPr>
      </w:pPr>
      <w:r>
        <w:rPr>
          <w:color w:val="000000"/>
        </w:rPr>
        <w:t xml:space="preserve">A </w:t>
      </w:r>
      <w:r>
        <w:t>transversal</w:t>
      </w:r>
      <w:r>
        <w:rPr>
          <w:color w:val="000000"/>
        </w:rPr>
        <w:t xml:space="preserve"> educational tool </w:t>
      </w:r>
      <w:r>
        <w:t>in all educational systems.</w:t>
      </w:r>
    </w:p>
    <w:p w14:paraId="00000166" w14:textId="77777777" w:rsidR="00F82C29" w:rsidRDefault="00F82C29">
      <w:pPr>
        <w:pBdr>
          <w:top w:val="nil"/>
          <w:left w:val="nil"/>
          <w:bottom w:val="nil"/>
          <w:right w:val="nil"/>
          <w:between w:val="nil"/>
        </w:pBdr>
        <w:ind w:left="720"/>
      </w:pPr>
    </w:p>
    <w:p w14:paraId="00000167" w14:textId="77777777" w:rsidR="00F82C29" w:rsidRDefault="00000000">
      <w:pPr>
        <w:pBdr>
          <w:top w:val="nil"/>
          <w:left w:val="nil"/>
          <w:bottom w:val="nil"/>
          <w:right w:val="nil"/>
          <w:between w:val="nil"/>
        </w:pBdr>
        <w:jc w:val="both"/>
        <w:rPr>
          <w:i/>
          <w:color w:val="000000"/>
          <w:sz w:val="22"/>
          <w:szCs w:val="22"/>
          <w:highlight w:val="yellow"/>
        </w:rPr>
      </w:pPr>
      <w:r>
        <w:rPr>
          <w:color w:val="000000"/>
        </w:rPr>
        <w:t xml:space="preserve">Studies in STEM education demonstrate that hands-on learning and active experimentation can improve student engagement by 25–35% and practical skill acquisition by 30–50% (cf. Freeman et al., </w:t>
      </w:r>
      <w:r>
        <w:rPr>
          <w:i/>
          <w:color w:val="000000"/>
        </w:rPr>
        <w:t>PNAS</w:t>
      </w:r>
      <w:r>
        <w:rPr>
          <w:color w:val="000000"/>
        </w:rPr>
        <w:t xml:space="preserve">, 2014; Prince, </w:t>
      </w:r>
      <w:r>
        <w:rPr>
          <w:i/>
          <w:color w:val="000000"/>
        </w:rPr>
        <w:t>J. Eng. Educ.</w:t>
      </w:r>
      <w:r>
        <w:rPr>
          <w:color w:val="000000"/>
        </w:rPr>
        <w:t xml:space="preserve">, 2004). The individualized nature of the Dr. Vida Education device builds upon this foundation by ensuring full student access and autonomy, which is likely to amplify these documented benefits. The one-student-one-device approach eliminates common obstacles such as equipment sharing and passive observation, both of which have been identified in EU reports as detrimental to skill development (EU Science Education Report, 2023, https://education.ec.europa.eu/it/news/education-and-training-monitor-2023-encouraging-trends-but-challenges-remain?utm_source). This model supports personalized and repeatable experimentation, fostering deeper conceptual retention and greater student confidence. Furthermore, the integration of artificial intelligence tools, real-time feedback mechanisms, and bioinformatics functionalities facilitates adaptive learning pathways. This aligns with findings from the OECD EdTech Review (2022, </w:t>
      </w:r>
      <w:r>
        <w:t>https://www.aitsl.edu.au/research/spotlights/evaluating-the-evidence-for-educational-technology-part-1-the-technologies?utm_source</w:t>
      </w:r>
      <w:r>
        <w:rPr>
          <w:color w:val="000000"/>
        </w:rPr>
        <w:t>), which indicate that digital interactivity significantly enhances both engagement and performance in laboratory-based educational settings.</w:t>
      </w:r>
    </w:p>
    <w:p w14:paraId="00000168" w14:textId="77777777" w:rsidR="00F82C29" w:rsidRDefault="00F82C29">
      <w:pPr>
        <w:widowControl w:val="0"/>
        <w:pBdr>
          <w:top w:val="nil"/>
          <w:left w:val="nil"/>
          <w:bottom w:val="nil"/>
          <w:right w:val="nil"/>
          <w:between w:val="nil"/>
        </w:pBdr>
        <w:spacing w:after="200"/>
        <w:jc w:val="both"/>
        <w:rPr>
          <w:i/>
          <w:color w:val="000000"/>
          <w:sz w:val="22"/>
          <w:szCs w:val="22"/>
          <w:highlight w:val="yellow"/>
        </w:rPr>
      </w:pPr>
    </w:p>
    <w:p w14:paraId="00000169" w14:textId="77777777" w:rsidR="00F82C29" w:rsidRDefault="00000000">
      <w:pPr>
        <w:jc w:val="both"/>
        <w:rPr>
          <w:b/>
          <w:sz w:val="22"/>
          <w:szCs w:val="22"/>
        </w:rPr>
      </w:pPr>
      <w:r>
        <w:rPr>
          <w:b/>
          <w:sz w:val="22"/>
          <w:szCs w:val="22"/>
        </w:rPr>
        <w:t>2.1.1 Scientific Impact</w:t>
      </w:r>
    </w:p>
    <w:p w14:paraId="0000016A" w14:textId="77777777" w:rsidR="00F82C29" w:rsidRDefault="00000000">
      <w:pPr>
        <w:widowControl w:val="0"/>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 xml:space="preserve">e.g. contributing to specific scientific advances, across and within disciplines, creating new knowledge, reinforcing scientific equipment and </w:t>
      </w:r>
      <w:proofErr w:type="gramStart"/>
      <w:r>
        <w:rPr>
          <w:i/>
          <w:color w:val="000000"/>
          <w:sz w:val="22"/>
          <w:szCs w:val="22"/>
          <w:highlight w:val="yellow"/>
        </w:rPr>
        <w:t>instruments,  computing</w:t>
      </w:r>
      <w:proofErr w:type="gramEnd"/>
      <w:r>
        <w:rPr>
          <w:i/>
          <w:color w:val="000000"/>
          <w:sz w:val="22"/>
          <w:szCs w:val="22"/>
          <w:highlight w:val="yellow"/>
        </w:rPr>
        <w:t xml:space="preserve"> systems (i.e. research infrastructures);</w:t>
      </w:r>
    </w:p>
    <w:p w14:paraId="0000016B" w14:textId="77777777" w:rsidR="00F82C29" w:rsidRDefault="00000000">
      <w:pPr>
        <w:pBdr>
          <w:top w:val="nil"/>
          <w:left w:val="nil"/>
          <w:bottom w:val="nil"/>
          <w:right w:val="nil"/>
          <w:between w:val="nil"/>
        </w:pBdr>
        <w:rPr>
          <w:color w:val="000000"/>
        </w:rPr>
      </w:pPr>
      <w:r>
        <w:rPr>
          <w:color w:val="000000"/>
        </w:rPr>
        <w:t xml:space="preserve">The </w:t>
      </w:r>
      <w:proofErr w:type="spellStart"/>
      <w:r>
        <w:rPr>
          <w:color w:val="000000"/>
        </w:rPr>
        <w:t>SMARTUP</w:t>
      </w:r>
      <w:proofErr w:type="spellEnd"/>
      <w:r>
        <w:rPr>
          <w:color w:val="000000"/>
        </w:rPr>
        <w:t xml:space="preserve"> project is expected to generate substantial scientific impact by contributing to advances across and within multiple disciplines, particularly in the fields of analytical and bioanalytical chemistry, bioinformatics, molecular diagnostics, and science education. Through the development and deployment of the Dr. Vida Education device, the project will enable novel experimental methodologies that integrate fluorescence, UV-Vis, and PCR-based analysis in a compact and affordable format. These innovations will support new lines of inquiry in clinical diagnostics, environmental monitoring, and biochemical analysis.</w:t>
      </w:r>
    </w:p>
    <w:p w14:paraId="0000016C" w14:textId="77777777" w:rsidR="00F82C29" w:rsidRDefault="00000000">
      <w:pPr>
        <w:pBdr>
          <w:top w:val="nil"/>
          <w:left w:val="nil"/>
          <w:bottom w:val="nil"/>
          <w:right w:val="nil"/>
          <w:between w:val="nil"/>
        </w:pBdr>
        <w:rPr>
          <w:color w:val="000000"/>
        </w:rPr>
      </w:pPr>
      <w:r>
        <w:rPr>
          <w:color w:val="000000"/>
        </w:rPr>
        <w:t xml:space="preserve">By embedding the device into practical teaching modules and interdisciplinary case studies (e.g., bioinformatics-driven pollutant </w:t>
      </w:r>
      <w:proofErr w:type="spellStart"/>
      <w:r>
        <w:rPr>
          <w:color w:val="000000"/>
        </w:rPr>
        <w:t>modeling</w:t>
      </w:r>
      <w:proofErr w:type="spellEnd"/>
      <w:r>
        <w:rPr>
          <w:color w:val="000000"/>
        </w:rPr>
        <w:t xml:space="preserve"> or epidemiological PCR diagnostics), the project fosters scientific literacy and cross-disciplinary research capabilities among students and educators. This aligns with broader EU goals to promote transdisciplinary research and bridge gaps between traditionally siloed fields such as medicine, data science, and environmental sciences.</w:t>
      </w:r>
    </w:p>
    <w:p w14:paraId="0000016D" w14:textId="77777777" w:rsidR="00F82C29" w:rsidRDefault="00000000">
      <w:pPr>
        <w:pBdr>
          <w:top w:val="nil"/>
          <w:left w:val="nil"/>
          <w:bottom w:val="nil"/>
          <w:right w:val="nil"/>
          <w:between w:val="nil"/>
        </w:pBdr>
        <w:rPr>
          <w:color w:val="000000"/>
        </w:rPr>
      </w:pPr>
      <w:r>
        <w:rPr>
          <w:color w:val="000000"/>
        </w:rPr>
        <w:t>The device itself reinforces scientific infrastructure by democratizing access to advanced instrumentation. It provides HEIs—including those in resource-limited regions—with reliable, modular, and scalable equipment that can be used both in educational and research contexts. Its compatibility with AI-powered analytics and real-time data acquisition further supports the development of intelligent computing systems within research environments.</w:t>
      </w:r>
    </w:p>
    <w:p w14:paraId="0000016E" w14:textId="77777777" w:rsidR="00F82C29" w:rsidRDefault="00000000">
      <w:pPr>
        <w:pBdr>
          <w:top w:val="nil"/>
          <w:left w:val="nil"/>
          <w:bottom w:val="nil"/>
          <w:right w:val="nil"/>
          <w:between w:val="nil"/>
        </w:pBdr>
        <w:rPr>
          <w:color w:val="000000"/>
        </w:rPr>
      </w:pPr>
      <w:r>
        <w:rPr>
          <w:color w:val="000000"/>
        </w:rPr>
        <w:t xml:space="preserve">Moreover, by generating open-source protocols and datasets, and by incorporating the device into research-intensive curricula, the project will contribute to the co-creation of new scientific knowledge. The Dr. Vida Education device will also enable scalable pilot studies and exploratory research in small labs or classrooms, thus functioning as a platform for methodological innovation and early-stage discovery science. Ultimately, Dr. Vida Education will reinforce </w:t>
      </w:r>
      <w:r>
        <w:rPr>
          <w:color w:val="000000"/>
          <w:highlight w:val="green"/>
        </w:rPr>
        <w:t xml:space="preserve">Europe’s and </w:t>
      </w:r>
      <w:sdt>
        <w:sdtPr>
          <w:tag w:val="goog_rdk_8"/>
          <w:id w:val="1813390436"/>
        </w:sdtPr>
        <w:sdtContent>
          <w:commentRangeStart w:id="11"/>
        </w:sdtContent>
      </w:sdt>
      <w:r>
        <w:rPr>
          <w:color w:val="000000"/>
          <w:highlight w:val="green"/>
        </w:rPr>
        <w:t>Brazil’s</w:t>
      </w:r>
      <w:commentRangeEnd w:id="11"/>
      <w:r>
        <w:commentReference w:id="11"/>
      </w:r>
      <w:r>
        <w:rPr>
          <w:color w:val="000000"/>
        </w:rPr>
        <w:t xml:space="preserve"> scientific infrastructure by strengthening both human capital and experimental capabilities across a diverse range of institutions</w:t>
      </w:r>
      <w:r>
        <w:t xml:space="preserve">, including remote areas and </w:t>
      </w:r>
      <w:proofErr w:type="gramStart"/>
      <w:r>
        <w:t>low income</w:t>
      </w:r>
      <w:proofErr w:type="gramEnd"/>
      <w:r>
        <w:t xml:space="preserve"> regions.</w:t>
      </w:r>
    </w:p>
    <w:p w14:paraId="0000016F" w14:textId="77777777" w:rsidR="00F82C29" w:rsidRDefault="00F82C29">
      <w:pPr>
        <w:widowControl w:val="0"/>
        <w:pBdr>
          <w:top w:val="nil"/>
          <w:left w:val="nil"/>
          <w:bottom w:val="nil"/>
          <w:right w:val="nil"/>
          <w:between w:val="nil"/>
        </w:pBdr>
        <w:spacing w:after="200"/>
        <w:jc w:val="both"/>
        <w:rPr>
          <w:i/>
          <w:color w:val="000000"/>
          <w:sz w:val="22"/>
          <w:szCs w:val="22"/>
          <w:highlight w:val="yellow"/>
        </w:rPr>
      </w:pPr>
    </w:p>
    <w:p w14:paraId="00000170" w14:textId="77777777" w:rsidR="00F82C29" w:rsidRDefault="00000000">
      <w:pPr>
        <w:jc w:val="both"/>
        <w:rPr>
          <w:b/>
          <w:sz w:val="22"/>
          <w:szCs w:val="22"/>
        </w:rPr>
      </w:pPr>
      <w:r>
        <w:rPr>
          <w:b/>
          <w:sz w:val="22"/>
          <w:szCs w:val="22"/>
        </w:rPr>
        <w:t>2.1.2 Economic/technological impact</w:t>
      </w:r>
    </w:p>
    <w:p w14:paraId="00000171" w14:textId="77777777" w:rsidR="00F82C29" w:rsidRDefault="00000000">
      <w:pPr>
        <w:jc w:val="both"/>
        <w:rPr>
          <w:i/>
          <w:sz w:val="22"/>
          <w:szCs w:val="22"/>
        </w:rPr>
      </w:pPr>
      <w:r>
        <w:rPr>
          <w:i/>
          <w:sz w:val="22"/>
          <w:szCs w:val="22"/>
          <w:highlight w:val="yellow"/>
        </w:rPr>
        <w:t xml:space="preserve">e.g. bringing new products, services, business processes to the market, increasing efficiency, decreasing costs, increasing profits, contributing to standards’ </w:t>
      </w:r>
      <w:proofErr w:type="gramStart"/>
      <w:r>
        <w:rPr>
          <w:i/>
          <w:sz w:val="22"/>
          <w:szCs w:val="22"/>
          <w:highlight w:val="yellow"/>
        </w:rPr>
        <w:t>setting,  etc.</w:t>
      </w:r>
      <w:proofErr w:type="gramEnd"/>
    </w:p>
    <w:p w14:paraId="00000172" w14:textId="77777777" w:rsidR="00F82C29" w:rsidRDefault="00F82C29">
      <w:pPr>
        <w:jc w:val="both"/>
        <w:rPr>
          <w:b/>
          <w:sz w:val="22"/>
          <w:szCs w:val="22"/>
        </w:rPr>
      </w:pPr>
    </w:p>
    <w:p w14:paraId="00000173" w14:textId="77777777" w:rsidR="00F82C29" w:rsidRDefault="00000000">
      <w:pPr>
        <w:spacing w:before="280" w:after="280"/>
      </w:pPr>
      <w:r>
        <w:t>The SMART project will generate significant economic and technological impact by introducing a new educational technology into the market as a scalable, multifunctional, and low-cost solution for hands-on scientific learning. This innovation brings together several capabilities (e.g., UV-Vis, fluorescence, PCR) in a single compact unit, dramatically reducing the need for multiple, expensive laboratory instruments in higher education and training environments.</w:t>
      </w:r>
    </w:p>
    <w:p w14:paraId="00000174" w14:textId="77777777" w:rsidR="00F82C29" w:rsidRDefault="00000000">
      <w:pPr>
        <w:spacing w:before="280" w:after="280"/>
      </w:pPr>
      <w:r>
        <w:t>Economically, the project lowers the financial barriers associated with practical science education. Traditional laboratory setups often require investments exceeding €20,000 per lab unit; in contrast, the Dr. Vida Education device is designed to deliver equivalent core functionality at a fraction of the cost, €1000. This increases access for under-resourced institutions and enables broader adoption across regions, particularly in developing countries, where budget constraints are a limiting factor.</w:t>
      </w:r>
    </w:p>
    <w:p w14:paraId="00000175" w14:textId="77777777" w:rsidR="00F82C29" w:rsidRDefault="00000000">
      <w:pPr>
        <w:spacing w:before="280" w:after="280"/>
      </w:pPr>
      <w:r>
        <w:t>Technologically, the device integrates advanced features such as real-time data acquisition, AI-based analysis. These attributes not only support modern pedagogical models like blended and distance learning but also reflect industry-grade capabilities that prepare students for digitally enabled workplaces. In this way, the project accelerates the digital transformation of science education and strengthens the technological pipeline for sectors such as diagnostics, biotechnology, and environmental monitoring.</w:t>
      </w:r>
    </w:p>
    <w:p w14:paraId="00000176" w14:textId="77777777" w:rsidR="00F82C29" w:rsidRDefault="00000000">
      <w:pPr>
        <w:spacing w:before="280" w:after="280"/>
      </w:pPr>
      <w:r>
        <w:t xml:space="preserve">The project also drives innovation in educational services and business models. Through the creation of the </w:t>
      </w:r>
      <w:proofErr w:type="spellStart"/>
      <w:r>
        <w:t>SMARTUP</w:t>
      </w:r>
      <w:proofErr w:type="spellEnd"/>
      <w:r>
        <w:t xml:space="preserve"> startup, the initiative will develop new distribution, support, and licensing mechanisms for the device, while also enabling future iterations and product extensions. Moreover, by training educators and researchers in how to apply and adapt the device, the project contributes to a knowledge-based economy and supports entrepreneurial activity at the intersection of science, education, and technology.</w:t>
      </w:r>
    </w:p>
    <w:p w14:paraId="00000177" w14:textId="77777777" w:rsidR="00F82C29" w:rsidRDefault="00F82C29">
      <w:pPr>
        <w:jc w:val="both"/>
        <w:rPr>
          <w:b/>
          <w:sz w:val="22"/>
          <w:szCs w:val="22"/>
        </w:rPr>
      </w:pPr>
    </w:p>
    <w:p w14:paraId="00000178" w14:textId="77777777" w:rsidR="00F82C29" w:rsidRDefault="00000000">
      <w:pPr>
        <w:jc w:val="both"/>
        <w:rPr>
          <w:b/>
          <w:sz w:val="22"/>
          <w:szCs w:val="22"/>
        </w:rPr>
      </w:pPr>
      <w:r>
        <w:rPr>
          <w:b/>
          <w:sz w:val="22"/>
          <w:szCs w:val="22"/>
        </w:rPr>
        <w:t xml:space="preserve">2.1.3 Societal Impact </w:t>
      </w:r>
    </w:p>
    <w:p w14:paraId="00000179" w14:textId="77777777" w:rsidR="00F82C29" w:rsidRDefault="00000000">
      <w:pPr>
        <w:jc w:val="both"/>
        <w:rPr>
          <w:i/>
          <w:sz w:val="22"/>
          <w:szCs w:val="22"/>
        </w:rPr>
      </w:pPr>
      <w:r>
        <w:rPr>
          <w:i/>
          <w:sz w:val="22"/>
          <w:szCs w:val="22"/>
          <w:highlight w:val="yellow"/>
        </w:rPr>
        <w:t>e.g. decreasing CO</w:t>
      </w:r>
      <w:r>
        <w:rPr>
          <w:i/>
          <w:sz w:val="22"/>
          <w:szCs w:val="22"/>
          <w:highlight w:val="yellow"/>
          <w:vertAlign w:val="subscript"/>
        </w:rPr>
        <w:t>2</w:t>
      </w:r>
      <w:r>
        <w:rPr>
          <w:i/>
          <w:sz w:val="22"/>
          <w:szCs w:val="22"/>
          <w:highlight w:val="yellow"/>
        </w:rPr>
        <w:t xml:space="preserve"> emissions, decreasing avoidable mortality, improving policies and decision making, raising consumer awareness.</w:t>
      </w:r>
    </w:p>
    <w:p w14:paraId="0000017A" w14:textId="77777777" w:rsidR="00F82C29" w:rsidRDefault="00F82C29">
      <w:pPr>
        <w:widowControl w:val="0"/>
        <w:pBdr>
          <w:top w:val="nil"/>
          <w:left w:val="nil"/>
          <w:bottom w:val="nil"/>
          <w:right w:val="nil"/>
          <w:between w:val="nil"/>
        </w:pBdr>
        <w:spacing w:after="200"/>
        <w:jc w:val="both"/>
        <w:rPr>
          <w:i/>
          <w:color w:val="000000"/>
          <w:sz w:val="22"/>
          <w:szCs w:val="22"/>
          <w:highlight w:val="yellow"/>
        </w:rPr>
      </w:pPr>
    </w:p>
    <w:p w14:paraId="0000017B" w14:textId="77777777" w:rsidR="00F82C29" w:rsidRDefault="00000000">
      <w:pPr>
        <w:spacing w:before="280" w:after="280"/>
      </w:pPr>
      <w:r>
        <w:t>The SMART project will generate meaningful societal impact by promoting equitable access to quality science education, advancing public health awareness, and contributing to environmental sustainability. Through the deployment of the Dr. Vida Education device, students and educators will be empowered with tools to explore and address real-world societal challenges, including pollution, disease monitoring, and sustainable development.</w:t>
      </w:r>
    </w:p>
    <w:p w14:paraId="0000017C" w14:textId="77777777" w:rsidR="00F82C29" w:rsidRDefault="00000000">
      <w:pPr>
        <w:spacing w:before="280" w:after="280"/>
      </w:pPr>
      <w:r>
        <w:t xml:space="preserve">In terms of </w:t>
      </w:r>
      <w:r>
        <w:rPr>
          <w:b/>
        </w:rPr>
        <w:t>environmental impact</w:t>
      </w:r>
      <w:r>
        <w:t xml:space="preserve">, the device promotes the principle of analytical minimalism, enabling accurate scientific analysis using fewer reagents by requiring microquantities, less energy, and more compact, eco-friendly equipment. Its use in teaching environmental chemistry and pollutant detection—such as monitoring heavy metals in water—raises awareness among students and local communities about environmental health risks, thereby supporting broader goals of decreasing CO₂ emissions and toxic exposure through informed </w:t>
      </w:r>
      <w:proofErr w:type="spellStart"/>
      <w:r>
        <w:t>behavior</w:t>
      </w:r>
      <w:proofErr w:type="spellEnd"/>
      <w:r>
        <w:t xml:space="preserve"> and better practices. It can be deployed in the field using batteries allowing in situ measurements.</w:t>
      </w:r>
    </w:p>
    <w:p w14:paraId="0000017D" w14:textId="77777777" w:rsidR="00F82C29" w:rsidRDefault="00000000">
      <w:pPr>
        <w:spacing w:before="280" w:after="280"/>
      </w:pPr>
      <w:r>
        <w:t xml:space="preserve">On the </w:t>
      </w:r>
      <w:r>
        <w:rPr>
          <w:b/>
        </w:rPr>
        <w:t>public health front</w:t>
      </w:r>
      <w:r>
        <w:t xml:space="preserve">, the device facilitates practical learning in areas such as PCR-based diagnostics and biomarker detection, enabling students to simulate or even participate in epidemiological surveillance projects. This contributes to increased health literacy and strengthens the capacity of future professionals to engage in preventive health strategies, ultimately supporting efforts to reduce avoidable mortality. Its application in case studies, such as lactose intolerance or sexually transmitted infections, fosters early understanding of societal health challenges and how data can guide decision-making. The development of a dedicated work package for </w:t>
      </w:r>
      <w:r>
        <w:rPr>
          <w:b/>
        </w:rPr>
        <w:t>Zika virus</w:t>
      </w:r>
      <w:r>
        <w:t xml:space="preserve"> and </w:t>
      </w:r>
      <w:r>
        <w:rPr>
          <w:b/>
        </w:rPr>
        <w:t>Cytomegalovirus (CMV)</w:t>
      </w:r>
      <w:r>
        <w:t xml:space="preserve"> surveillance will contribute to </w:t>
      </w:r>
      <w:r>
        <w:rPr>
          <w:b/>
        </w:rPr>
        <w:t>reducing avoidable mortality</w:t>
      </w:r>
      <w:r>
        <w:t xml:space="preserve"> and support </w:t>
      </w:r>
      <w:r>
        <w:rPr>
          <w:b/>
        </w:rPr>
        <w:t>evidence-based policymaking and public health decision-making</w:t>
      </w:r>
      <w:r>
        <w:t xml:space="preserve"> regarding these </w:t>
      </w:r>
      <w:r>
        <w:rPr>
          <w:b/>
        </w:rPr>
        <w:t>endemic viruses</w:t>
      </w:r>
      <w:r>
        <w:t xml:space="preserve"> in both </w:t>
      </w:r>
      <w:r>
        <w:rPr>
          <w:b/>
        </w:rPr>
        <w:t>Brazil and Europe</w:t>
      </w:r>
      <w:r>
        <w:t>.</w:t>
      </w:r>
    </w:p>
    <w:p w14:paraId="0000017E" w14:textId="77777777" w:rsidR="00F82C29" w:rsidRDefault="00000000">
      <w:pPr>
        <w:spacing w:before="280" w:after="280"/>
      </w:pPr>
      <w:r>
        <w:t xml:space="preserve">The project also fosters </w:t>
      </w:r>
      <w:r>
        <w:rPr>
          <w:b/>
        </w:rPr>
        <w:t>policy improvement and awareness</w:t>
      </w:r>
      <w:r>
        <w:t xml:space="preserve">, as students and faculty apply scientific evidence to real-world case studies. For example, bioinformatics modules that model environmental pollutant dispersion or disease outbreaks help simulate how scientific data informs policy and urban planning. These activities will be shared in public exhibitions and science fairs, contributing to </w:t>
      </w:r>
      <w:r>
        <w:rPr>
          <w:b/>
        </w:rPr>
        <w:t>consumer and citizen awareness</w:t>
      </w:r>
      <w:r>
        <w:t xml:space="preserve"> on health and environmental issues.</w:t>
      </w:r>
    </w:p>
    <w:p w14:paraId="0000017F" w14:textId="77777777" w:rsidR="00F82C29" w:rsidRDefault="00000000">
      <w:pPr>
        <w:spacing w:before="280" w:after="280"/>
        <w:rPr>
          <w:i/>
          <w:sz w:val="22"/>
          <w:szCs w:val="22"/>
          <w:highlight w:val="yellow"/>
        </w:rPr>
      </w:pPr>
      <w:r>
        <w:t xml:space="preserve">Importantly, by ensuring access to low-cost, high-impact educational tools across underserved regions, the project reduces educational inequality, supports gender equity, and aligns </w:t>
      </w:r>
      <w:proofErr w:type="gramStart"/>
      <w:r>
        <w:t>with  United</w:t>
      </w:r>
      <w:proofErr w:type="gramEnd"/>
      <w:r>
        <w:t xml:space="preserve"> Nations Sustainable Development Goals, </w:t>
      </w:r>
      <w:r>
        <w:rPr>
          <w:b/>
        </w:rPr>
        <w:t>4 (Quality Education), 5 (Gender Equality), 10 (Reduced Inequalities), 13 (Climate Action), and 3 (Good Health and Well-being).</w:t>
      </w:r>
      <w:r>
        <w:t xml:space="preserve"> The inclusion of underrepresented students in STEM training also contributes to building a more inclusive and scientifically literate society, better equipped to participate in and influence democratic decision-making on issues of health, climate, and innovation.</w:t>
      </w:r>
    </w:p>
    <w:p w14:paraId="00000180" w14:textId="77777777" w:rsidR="00F82C29" w:rsidRDefault="00000000">
      <w:pPr>
        <w:jc w:val="both"/>
        <w:rPr>
          <w:b/>
          <w:sz w:val="22"/>
          <w:szCs w:val="22"/>
        </w:rPr>
      </w:pPr>
      <w:r>
        <w:rPr>
          <w:b/>
          <w:sz w:val="22"/>
          <w:szCs w:val="22"/>
        </w:rPr>
        <w:t xml:space="preserve">2.1.4 Scale and significance </w:t>
      </w:r>
    </w:p>
    <w:p w14:paraId="00000181" w14:textId="77777777" w:rsidR="00F82C29" w:rsidRDefault="00000000">
      <w:pPr>
        <w:widowControl w:val="0"/>
        <w:numPr>
          <w:ilvl w:val="0"/>
          <w:numId w:val="18"/>
        </w:numPr>
        <w:pBdr>
          <w:top w:val="nil"/>
          <w:left w:val="nil"/>
          <w:bottom w:val="nil"/>
          <w:right w:val="nil"/>
          <w:between w:val="nil"/>
        </w:pBdr>
        <w:shd w:val="clear" w:color="auto" w:fill="FFFFFF"/>
        <w:spacing w:line="246" w:lineRule="auto"/>
        <w:jc w:val="both"/>
        <w:rPr>
          <w:color w:val="000000"/>
          <w:sz w:val="22"/>
          <w:szCs w:val="22"/>
          <w:highlight w:val="yellow"/>
        </w:rPr>
      </w:pPr>
      <w:r>
        <w:rPr>
          <w:color w:val="000000"/>
          <w:sz w:val="22"/>
          <w:szCs w:val="22"/>
          <w:highlight w:val="yellow"/>
        </w:rPr>
        <w:t>Give an indication of the scale and significance of the project’s contribution to the expected outcomes and impacts, should the project be successful.  Provide quantified estimates where possible and meaningful.</w:t>
      </w:r>
    </w:p>
    <w:p w14:paraId="00000182" w14:textId="77777777" w:rsidR="00F82C29" w:rsidRDefault="00000000">
      <w:pPr>
        <w:pBdr>
          <w:top w:val="nil"/>
          <w:left w:val="nil"/>
          <w:bottom w:val="nil"/>
          <w:right w:val="nil"/>
          <w:between w:val="nil"/>
        </w:pBdr>
        <w:shd w:val="clear" w:color="auto" w:fill="FFFFFF"/>
        <w:spacing w:line="246" w:lineRule="auto"/>
        <w:ind w:left="720" w:firstLine="340"/>
        <w:jc w:val="both"/>
        <w:rPr>
          <w:i/>
          <w:color w:val="000000"/>
          <w:sz w:val="22"/>
          <w:szCs w:val="22"/>
          <w:highlight w:val="yellow"/>
        </w:rPr>
      </w:pPr>
      <w:r>
        <w:rPr>
          <w:color w:val="000000"/>
          <w:sz w:val="22"/>
          <w:szCs w:val="22"/>
          <w:highlight w:val="yellow"/>
        </w:rPr>
        <w:t>‘</w:t>
      </w:r>
      <w:r>
        <w:rPr>
          <w:i/>
          <w:color w:val="000000"/>
          <w:sz w:val="22"/>
          <w:szCs w:val="22"/>
          <w:highlight w:val="yellow"/>
          <w:u w:val="single"/>
        </w:rPr>
        <w:t>Scale’</w:t>
      </w:r>
      <w:r>
        <w:rPr>
          <w:i/>
          <w:color w:val="000000"/>
          <w:sz w:val="22"/>
          <w:szCs w:val="22"/>
          <w:highlight w:val="yellow"/>
        </w:rPr>
        <w:t xml:space="preserve"> refers to how widespread the outcomes and impacts are likely to be. For example, in terms of the size of the target group, or the proportion of that group, that should benefit over time; </w:t>
      </w:r>
      <w:r>
        <w:rPr>
          <w:i/>
          <w:color w:val="000000"/>
          <w:sz w:val="22"/>
          <w:szCs w:val="22"/>
          <w:highlight w:val="yellow"/>
          <w:u w:val="single"/>
        </w:rPr>
        <w:t>‘Significance’</w:t>
      </w:r>
      <w:r>
        <w:rPr>
          <w:i/>
          <w:color w:val="000000"/>
          <w:sz w:val="22"/>
          <w:szCs w:val="22"/>
          <w:highlight w:val="yellow"/>
        </w:rPr>
        <w:t xml:space="preserve"> refers to the importance, or value, of those benefits. For example, number of additional healthy life years; efficiency savings in energy supply.</w:t>
      </w:r>
    </w:p>
    <w:p w14:paraId="00000183" w14:textId="77777777" w:rsidR="00F82C29" w:rsidRDefault="00000000">
      <w:pPr>
        <w:pBdr>
          <w:top w:val="nil"/>
          <w:left w:val="nil"/>
          <w:bottom w:val="nil"/>
          <w:right w:val="nil"/>
          <w:between w:val="nil"/>
        </w:pBdr>
        <w:shd w:val="clear" w:color="auto" w:fill="FFFFFF"/>
        <w:spacing w:line="246" w:lineRule="auto"/>
        <w:ind w:left="720" w:firstLine="340"/>
        <w:jc w:val="both"/>
        <w:rPr>
          <w:i/>
          <w:color w:val="000000"/>
          <w:sz w:val="22"/>
          <w:szCs w:val="22"/>
          <w:highlight w:val="yellow"/>
        </w:rPr>
      </w:pPr>
      <w:r>
        <w:rPr>
          <w:i/>
          <w:color w:val="000000"/>
          <w:sz w:val="22"/>
          <w:szCs w:val="22"/>
          <w:highlight w:val="yellow"/>
        </w:rPr>
        <w:t>Explain your baselines, benchmarks and assumptions used for those estimates. Wherever possible, quantify your estimation of the effects that you expect from your project. Explain assumptions that you make, referring for example to any relevant studies or statistics. Where appropriate, try to use only one methodology for calculating your estimates: not different methodologies for each partner, region or country (the extrapolation should preferably be prepared by one partner).</w:t>
      </w:r>
    </w:p>
    <w:p w14:paraId="00000184" w14:textId="77777777" w:rsidR="00F82C29" w:rsidRDefault="00000000">
      <w:pPr>
        <w:pBdr>
          <w:top w:val="nil"/>
          <w:left w:val="nil"/>
          <w:bottom w:val="nil"/>
          <w:right w:val="nil"/>
          <w:between w:val="nil"/>
        </w:pBdr>
        <w:shd w:val="clear" w:color="auto" w:fill="FFFFFF"/>
        <w:spacing w:line="246" w:lineRule="auto"/>
        <w:ind w:left="720" w:firstLine="340"/>
        <w:jc w:val="both"/>
        <w:rPr>
          <w:i/>
          <w:color w:val="000000"/>
          <w:sz w:val="22"/>
          <w:szCs w:val="22"/>
        </w:rPr>
      </w:pPr>
      <w:r>
        <w:rPr>
          <w:i/>
          <w:color w:val="000000"/>
          <w:sz w:val="22"/>
          <w:szCs w:val="22"/>
          <w:highlight w:val="yellow"/>
        </w:rPr>
        <w:t>Your estimate must relate to this project only - the effect of other initiatives should not be taken into account.</w:t>
      </w:r>
    </w:p>
    <w:p w14:paraId="00000185" w14:textId="77777777" w:rsidR="00F82C29" w:rsidRDefault="00F82C29">
      <w:pPr>
        <w:widowControl w:val="0"/>
        <w:pBdr>
          <w:top w:val="nil"/>
          <w:left w:val="nil"/>
          <w:bottom w:val="nil"/>
          <w:right w:val="nil"/>
          <w:between w:val="nil"/>
        </w:pBdr>
        <w:spacing w:after="200"/>
        <w:jc w:val="both"/>
        <w:rPr>
          <w:i/>
          <w:color w:val="000000"/>
          <w:sz w:val="22"/>
          <w:szCs w:val="22"/>
          <w:highlight w:val="yellow"/>
        </w:rPr>
      </w:pPr>
    </w:p>
    <w:p w14:paraId="00000186" w14:textId="77777777" w:rsidR="00F82C29" w:rsidRDefault="00000000">
      <w:pPr>
        <w:spacing w:before="280" w:after="280"/>
      </w:pPr>
      <w:r>
        <w:t xml:space="preserve">The </w:t>
      </w:r>
      <w:r>
        <w:rPr>
          <w:b/>
        </w:rPr>
        <w:t>scale</w:t>
      </w:r>
      <w:r>
        <w:t xml:space="preserve"> of SMART project´s expected outcomes is considerable, as the project targets structural transformation in science education across Europe and globally. The project aims to reach:</w:t>
      </w:r>
    </w:p>
    <w:p w14:paraId="00000187" w14:textId="77777777" w:rsidR="00F82C29" w:rsidRDefault="00000000">
      <w:pPr>
        <w:numPr>
          <w:ilvl w:val="0"/>
          <w:numId w:val="10"/>
        </w:numPr>
        <w:spacing w:before="280"/>
      </w:pPr>
      <w:r>
        <w:rPr>
          <w:b/>
        </w:rPr>
        <w:t>500 students and 16 educators</w:t>
      </w:r>
      <w:r>
        <w:t xml:space="preserve"> during the pilot phase (by 2026) in 8 HEIs.</w:t>
      </w:r>
    </w:p>
    <w:p w14:paraId="00000188" w14:textId="77777777" w:rsidR="00F82C29" w:rsidRDefault="00000000">
      <w:pPr>
        <w:numPr>
          <w:ilvl w:val="0"/>
          <w:numId w:val="10"/>
        </w:numPr>
      </w:pPr>
      <w:r>
        <w:rPr>
          <w:b/>
        </w:rPr>
        <w:t>2,400 students and 50 educators</w:t>
      </w:r>
      <w:r>
        <w:t xml:space="preserve"> in the expansion phase (by 2028) across 12+8 HEIs.</w:t>
      </w:r>
    </w:p>
    <w:p w14:paraId="00000189" w14:textId="77777777" w:rsidR="00F82C29" w:rsidRDefault="00000000">
      <w:pPr>
        <w:numPr>
          <w:ilvl w:val="0"/>
          <w:numId w:val="10"/>
        </w:numPr>
      </w:pPr>
      <w:r>
        <w:rPr>
          <w:b/>
        </w:rPr>
        <w:t>10,000 students and 500+ educators globally</w:t>
      </w:r>
      <w:r>
        <w:t xml:space="preserve"> by 2030 across </w:t>
      </w:r>
      <w:r>
        <w:rPr>
          <w:b/>
        </w:rPr>
        <w:t>32+8 institutionalized HEIs</w:t>
      </w:r>
      <w:r>
        <w:t>, including 20 outside Europe.</w:t>
      </w:r>
    </w:p>
    <w:p w14:paraId="0000018A" w14:textId="77777777" w:rsidR="00F82C29" w:rsidRDefault="00000000">
      <w:pPr>
        <w:numPr>
          <w:ilvl w:val="0"/>
          <w:numId w:val="10"/>
        </w:numPr>
        <w:spacing w:after="280"/>
      </w:pPr>
      <w:r>
        <w:t xml:space="preserve">A secondary outreach impact (through open-access materials and dissemination) is projected to influence up to </w:t>
      </w:r>
      <w:r>
        <w:rPr>
          <w:b/>
        </w:rPr>
        <w:t>30,000 learners and stakeholders</w:t>
      </w:r>
      <w:r>
        <w:t xml:space="preserve"> by 2035 via conferences, boot camps, and digital platforms.</w:t>
      </w:r>
    </w:p>
    <w:p w14:paraId="0000018B" w14:textId="77777777" w:rsidR="00F82C29" w:rsidRDefault="00000000">
      <w:pPr>
        <w:spacing w:before="280" w:after="280"/>
      </w:pPr>
      <w:r>
        <w:t xml:space="preserve">The </w:t>
      </w:r>
      <w:r>
        <w:rPr>
          <w:b/>
        </w:rPr>
        <w:t>significance</w:t>
      </w:r>
      <w:r>
        <w:t xml:space="preserve"> of these outcomes lies in their direct contribution to educational reform, equity, and skills development:</w:t>
      </w:r>
    </w:p>
    <w:p w14:paraId="0000018C" w14:textId="77777777" w:rsidR="00F82C29" w:rsidRDefault="00000000">
      <w:pPr>
        <w:numPr>
          <w:ilvl w:val="0"/>
          <w:numId w:val="11"/>
        </w:numPr>
        <w:spacing w:before="280"/>
      </w:pPr>
      <w:r>
        <w:t xml:space="preserve">An estimated </w:t>
      </w:r>
      <w:r>
        <w:rPr>
          <w:b/>
        </w:rPr>
        <w:t>30% increase in student engagement</w:t>
      </w:r>
      <w:r>
        <w:t xml:space="preserve"> and </w:t>
      </w:r>
      <w:r>
        <w:rPr>
          <w:b/>
        </w:rPr>
        <w:t>40% improvement in practical learning outcomes</w:t>
      </w:r>
      <w:r>
        <w:t>, based on pilot data and studies such as Freeman et al. (PNAS, 2014) and Prince (J. Eng. Educ., 2004).</w:t>
      </w:r>
    </w:p>
    <w:p w14:paraId="0000018D" w14:textId="77777777" w:rsidR="00F82C29" w:rsidRDefault="00000000">
      <w:pPr>
        <w:numPr>
          <w:ilvl w:val="0"/>
          <w:numId w:val="11"/>
        </w:numPr>
      </w:pPr>
      <w:r>
        <w:t xml:space="preserve">Cost savings of up to </w:t>
      </w:r>
      <w:r>
        <w:rPr>
          <w:b/>
        </w:rPr>
        <w:t>80% per experimental unit</w:t>
      </w:r>
      <w:r>
        <w:t>, compared to traditional lab setups, enabling resource-limited institutions to provide hands-on education for the first time.</w:t>
      </w:r>
    </w:p>
    <w:p w14:paraId="0000018E" w14:textId="77777777" w:rsidR="00F82C29" w:rsidRDefault="00000000">
      <w:pPr>
        <w:numPr>
          <w:ilvl w:val="0"/>
          <w:numId w:val="11"/>
        </w:numPr>
      </w:pPr>
      <w:r>
        <w:t xml:space="preserve">Development of </w:t>
      </w:r>
      <w:r>
        <w:rPr>
          <w:b/>
        </w:rPr>
        <w:t>at least one commercial startup (</w:t>
      </w:r>
      <w:proofErr w:type="spellStart"/>
      <w:r>
        <w:rPr>
          <w:b/>
        </w:rPr>
        <w:t>SMARTUP</w:t>
      </w:r>
      <w:proofErr w:type="spellEnd"/>
      <w:r>
        <w:rPr>
          <w:b/>
        </w:rPr>
        <w:t>)</w:t>
      </w:r>
      <w:r>
        <w:t>, creating new EdTech business models and contributing to regional innovation ecosystems.</w:t>
      </w:r>
    </w:p>
    <w:p w14:paraId="0000018F" w14:textId="77777777" w:rsidR="00F82C29" w:rsidRDefault="00000000">
      <w:pPr>
        <w:numPr>
          <w:ilvl w:val="0"/>
          <w:numId w:val="11"/>
        </w:numPr>
      </w:pPr>
      <w:r>
        <w:t xml:space="preserve">Training of </w:t>
      </w:r>
      <w:r>
        <w:rPr>
          <w:b/>
        </w:rPr>
        <w:t>240 educators/researchers</w:t>
      </w:r>
      <w:r>
        <w:t xml:space="preserve"> in entrepreneurship, AI, and data analysis, promoting workforce digital readiness.</w:t>
      </w:r>
    </w:p>
    <w:p w14:paraId="00000190" w14:textId="77777777" w:rsidR="00F82C29" w:rsidRDefault="00000000">
      <w:pPr>
        <w:numPr>
          <w:ilvl w:val="0"/>
          <w:numId w:val="11"/>
        </w:numPr>
        <w:spacing w:after="280"/>
      </w:pPr>
      <w:r>
        <w:t xml:space="preserve">Contribution to </w:t>
      </w:r>
      <w:r>
        <w:rPr>
          <w:b/>
        </w:rPr>
        <w:t>SDGs 3, 4, 5, 10, and 13</w:t>
      </w:r>
      <w:r>
        <w:t xml:space="preserve"> by enhancing access, inclusion, environmental awareness, and health literacy.</w:t>
      </w:r>
    </w:p>
    <w:p w14:paraId="00000191" w14:textId="77777777" w:rsidR="00F82C29" w:rsidRDefault="00000000">
      <w:pPr>
        <w:spacing w:before="280" w:after="280"/>
        <w:ind w:left="360"/>
        <w:rPr>
          <w:b/>
          <w:sz w:val="27"/>
          <w:szCs w:val="27"/>
        </w:rPr>
      </w:pPr>
      <w:r>
        <w:rPr>
          <w:b/>
          <w:sz w:val="27"/>
          <w:szCs w:val="27"/>
        </w:rPr>
        <w:t>Baselines and Assumptions</w:t>
      </w:r>
    </w:p>
    <w:p w14:paraId="00000192" w14:textId="77777777" w:rsidR="00F82C29" w:rsidRDefault="00000000">
      <w:pPr>
        <w:numPr>
          <w:ilvl w:val="0"/>
          <w:numId w:val="13"/>
        </w:numPr>
        <w:spacing w:before="280"/>
      </w:pPr>
      <w:r>
        <w:rPr>
          <w:b/>
        </w:rPr>
        <w:t>Baseline engagement</w:t>
      </w:r>
      <w:r>
        <w:t xml:space="preserve"> in practical learning is limited: ~60% of HEIs in Europe report insufficient access to lab equipment or digital tools (EU Science Education Report, 2023).</w:t>
      </w:r>
    </w:p>
    <w:p w14:paraId="00000193" w14:textId="77777777" w:rsidR="00F82C29" w:rsidRDefault="00000000">
      <w:pPr>
        <w:numPr>
          <w:ilvl w:val="0"/>
          <w:numId w:val="13"/>
        </w:numPr>
      </w:pPr>
      <w:r>
        <w:t>Pilot studies conducted in Portugal (NOVA) and Italy (</w:t>
      </w:r>
      <w:proofErr w:type="spellStart"/>
      <w:r>
        <w:t>UNIBO</w:t>
      </w:r>
      <w:proofErr w:type="spellEnd"/>
      <w:r>
        <w:t xml:space="preserve">) show students using Dr. Vida Education report </w:t>
      </w:r>
      <w:r>
        <w:rPr>
          <w:b/>
        </w:rPr>
        <w:t>significantly higher satisfaction and confidence</w:t>
      </w:r>
      <w:r>
        <w:t xml:space="preserve"> in applying scientific methods compared to control groups.</w:t>
      </w:r>
    </w:p>
    <w:p w14:paraId="00000194" w14:textId="77777777" w:rsidR="00F82C29" w:rsidRDefault="00000000">
      <w:pPr>
        <w:numPr>
          <w:ilvl w:val="0"/>
          <w:numId w:val="13"/>
        </w:numPr>
      </w:pPr>
      <w:r>
        <w:t xml:space="preserve">Cost comparisons are based on equipment market prices (traditional UV-Vis: €15,000–40,000; fluorescence modules: €8,000+; PCR systems: €10,000–25,000), while Dr. Vida Education aims to deliver integrated functionality at </w:t>
      </w:r>
      <w:r>
        <w:rPr>
          <w:b/>
        </w:rPr>
        <w:t>&lt;€1000/device (Visible, fluorescence, phosphorescence, PCR) or €1500 with UV</w:t>
      </w:r>
      <w:r>
        <w:t>.</w:t>
      </w:r>
    </w:p>
    <w:p w14:paraId="00000195" w14:textId="77777777" w:rsidR="00F82C29" w:rsidRDefault="00000000">
      <w:pPr>
        <w:numPr>
          <w:ilvl w:val="0"/>
          <w:numId w:val="13"/>
        </w:numPr>
        <w:spacing w:after="280"/>
      </w:pPr>
      <w:r>
        <w:t>Extrapolation methodology uses pilot impact data from partner HEIs and projected adoption curves informed by comparable EU-funded education technology initiatives.</w:t>
      </w:r>
    </w:p>
    <w:p w14:paraId="00000196" w14:textId="77777777" w:rsidR="00F82C29" w:rsidRDefault="00000000">
      <w:pPr>
        <w:spacing w:before="280" w:after="280"/>
      </w:pPr>
      <w:r>
        <w:t>All estimates refer exclusively to the SMART project and do not include or assume effects from other initiatives or ongoing reforms.</w:t>
      </w:r>
    </w:p>
    <w:p w14:paraId="00000197" w14:textId="77777777" w:rsidR="00F82C29" w:rsidRDefault="00000000">
      <w:pPr>
        <w:jc w:val="both"/>
        <w:rPr>
          <w:b/>
          <w:sz w:val="22"/>
          <w:szCs w:val="22"/>
        </w:rPr>
      </w:pPr>
      <w:r>
        <w:rPr>
          <w:b/>
          <w:sz w:val="22"/>
          <w:szCs w:val="22"/>
        </w:rPr>
        <w:t>2.1.5 Requirements and potential barriers</w:t>
      </w:r>
    </w:p>
    <w:p w14:paraId="00000198" w14:textId="77777777" w:rsidR="00F82C29" w:rsidRDefault="00000000">
      <w:pPr>
        <w:widowControl w:val="0"/>
        <w:numPr>
          <w:ilvl w:val="0"/>
          <w:numId w:val="18"/>
        </w:numPr>
        <w:pBdr>
          <w:top w:val="nil"/>
          <w:left w:val="nil"/>
          <w:bottom w:val="nil"/>
          <w:right w:val="nil"/>
          <w:between w:val="nil"/>
        </w:pBdr>
        <w:jc w:val="both"/>
        <w:rPr>
          <w:color w:val="000000"/>
          <w:sz w:val="22"/>
          <w:szCs w:val="22"/>
          <w:highlight w:val="yellow"/>
        </w:rPr>
      </w:pPr>
      <w:r>
        <w:rPr>
          <w:color w:val="000000"/>
          <w:sz w:val="22"/>
          <w:szCs w:val="22"/>
          <w:highlight w:val="yellow"/>
        </w:rPr>
        <w:t xml:space="preserve">Describe any requirements and potential barriers - arising from factors beyond the scope and duration of the project - that may determine whether the desired outcomes and impacts are achieved. These may include, for example, other </w:t>
      </w:r>
      <w:proofErr w:type="spellStart"/>
      <w:r>
        <w:rPr>
          <w:color w:val="000000"/>
          <w:sz w:val="22"/>
          <w:szCs w:val="22"/>
          <w:highlight w:val="yellow"/>
        </w:rPr>
        <w:t>R&amp;I</w:t>
      </w:r>
      <w:proofErr w:type="spellEnd"/>
      <w:r>
        <w:rPr>
          <w:color w:val="000000"/>
          <w:sz w:val="22"/>
          <w:szCs w:val="22"/>
          <w:highlight w:val="yellow"/>
        </w:rPr>
        <w:t xml:space="preserve"> work within and beyond Horizon Europe; regulatory environment; targeted markets; user behaviour. Indicate if these factors might evolve over time. Describe any mitigating measures you propose, within or beyond your project, that could be needed should your assumptions prove to be wrong, or to address identified barriers. </w:t>
      </w:r>
    </w:p>
    <w:p w14:paraId="00000199" w14:textId="77777777" w:rsidR="00F82C29" w:rsidRDefault="00000000">
      <w:pPr>
        <w:widowControl w:val="0"/>
        <w:numPr>
          <w:ilvl w:val="0"/>
          <w:numId w:val="18"/>
        </w:numPr>
        <w:pBdr>
          <w:top w:val="nil"/>
          <w:left w:val="nil"/>
          <w:bottom w:val="nil"/>
          <w:right w:val="nil"/>
          <w:between w:val="nil"/>
        </w:pBdr>
        <w:jc w:val="both"/>
        <w:rPr>
          <w:color w:val="000000"/>
          <w:sz w:val="22"/>
          <w:szCs w:val="22"/>
          <w:highlight w:val="yellow"/>
        </w:rPr>
      </w:pPr>
      <w:r>
        <w:rPr>
          <w:color w:val="000000"/>
          <w:sz w:val="22"/>
          <w:szCs w:val="22"/>
          <w:highlight w:val="yellow"/>
        </w:rPr>
        <w:t xml:space="preserve">Note that this does not include the critical risks inherent to the management of the project </w:t>
      </w:r>
      <w:proofErr w:type="gramStart"/>
      <w:r>
        <w:rPr>
          <w:color w:val="000000"/>
          <w:sz w:val="22"/>
          <w:szCs w:val="22"/>
          <w:highlight w:val="yellow"/>
        </w:rPr>
        <w:t>itself ,</w:t>
      </w:r>
      <w:proofErr w:type="gramEnd"/>
    </w:p>
    <w:p w14:paraId="0000019A" w14:textId="77777777" w:rsidR="00F82C29" w:rsidRDefault="00000000">
      <w:pPr>
        <w:widowControl w:val="0"/>
        <w:pBdr>
          <w:top w:val="nil"/>
          <w:left w:val="nil"/>
          <w:bottom w:val="nil"/>
          <w:right w:val="nil"/>
          <w:between w:val="nil"/>
        </w:pBdr>
        <w:ind w:left="720"/>
        <w:jc w:val="both"/>
        <w:rPr>
          <w:color w:val="000000"/>
          <w:sz w:val="22"/>
          <w:szCs w:val="22"/>
          <w:highlight w:val="yellow"/>
        </w:rPr>
      </w:pPr>
      <w:r>
        <w:rPr>
          <w:color w:val="000000"/>
          <w:sz w:val="22"/>
          <w:szCs w:val="22"/>
          <w:highlight w:val="yellow"/>
        </w:rPr>
        <w:t>which should be described below under ‘Implementation’.</w:t>
      </w:r>
    </w:p>
    <w:p w14:paraId="0000019B" w14:textId="77777777" w:rsidR="00F82C29" w:rsidRDefault="00000000">
      <w:pPr>
        <w:widowControl w:val="0"/>
        <w:pBdr>
          <w:top w:val="nil"/>
          <w:left w:val="nil"/>
          <w:bottom w:val="nil"/>
          <w:right w:val="nil"/>
          <w:between w:val="nil"/>
        </w:pBdr>
        <w:ind w:left="720"/>
        <w:jc w:val="both"/>
        <w:rPr>
          <w:color w:val="000000"/>
          <w:sz w:val="22"/>
          <w:szCs w:val="22"/>
          <w:highlight w:val="yellow"/>
        </w:rPr>
      </w:pPr>
      <w:r>
        <w:rPr>
          <w:noProof/>
        </w:rPr>
        <w:drawing>
          <wp:anchor distT="114300" distB="114300" distL="114300" distR="114300" simplePos="0" relativeHeight="251662336" behindDoc="0" locked="0" layoutInCell="1" hidden="0" allowOverlap="1" wp14:anchorId="04DC87C0" wp14:editId="1B50723F">
            <wp:simplePos x="0" y="0"/>
            <wp:positionH relativeFrom="column">
              <wp:posOffset>476250</wp:posOffset>
            </wp:positionH>
            <wp:positionV relativeFrom="paragraph">
              <wp:posOffset>179690</wp:posOffset>
            </wp:positionV>
            <wp:extent cx="3718202" cy="2429083"/>
            <wp:effectExtent l="0" t="0" r="0" b="0"/>
            <wp:wrapSquare wrapText="bothSides" distT="114300" distB="114300" distL="114300" distR="114300"/>
            <wp:docPr id="12751177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3718202" cy="2429083"/>
                    </a:xfrm>
                    <a:prstGeom prst="rect">
                      <a:avLst/>
                    </a:prstGeom>
                    <a:ln/>
                  </pic:spPr>
                </pic:pic>
              </a:graphicData>
            </a:graphic>
          </wp:anchor>
        </w:drawing>
      </w:r>
    </w:p>
    <w:p w14:paraId="0000019C" w14:textId="77777777" w:rsidR="00F82C29" w:rsidRDefault="00000000">
      <w:pPr>
        <w:widowControl w:val="0"/>
        <w:pBdr>
          <w:top w:val="nil"/>
          <w:left w:val="nil"/>
          <w:bottom w:val="nil"/>
          <w:right w:val="nil"/>
          <w:between w:val="nil"/>
        </w:pBdr>
        <w:ind w:left="720"/>
        <w:jc w:val="both"/>
        <w:rPr>
          <w:color w:val="000000"/>
          <w:sz w:val="22"/>
          <w:szCs w:val="22"/>
          <w:highlight w:val="yellow"/>
        </w:rPr>
      </w:pPr>
      <w:r>
        <w:t xml:space="preserve">A primary barrier lies in user </w:t>
      </w:r>
      <w:proofErr w:type="spellStart"/>
      <w:r>
        <w:t>behavior</w:t>
      </w:r>
      <w:proofErr w:type="spellEnd"/>
      <w:r>
        <w:t xml:space="preserve"> and institutional culture, where resistance to pedagogical change, particularly among faculty unfamiliar with digital or inquiry-based learning, may slow adoption. Despite the project’s investment in faculty training and incentives, sustainable transformation often depends on internal leadership, governance support, and change processes that extend beyond the project’s duration. Furthermore, the European EdTech market remains highly fragmented, with significant variability in procurement systems, funding availability, and digital readiness across regions. Even with an affordable solution, successful uptake may rely on institutional or national funding beyond the project’s lifetime, and attention may be diverted by competing educational technologies or digitalization agendas. In addition, parallel research and innovation initiatives under Horizon Europe or national schemes may target similar objectives in STEM education or AI-based learning, presenting both opportunities for synergy and risks of duplication or reduced visibility if not carefully managed. To mitigate these external risks, the project incorporates several measures. Thus, the SMART project includes continuous collaboration with national educational societies and with EU-level stakeholders, to ensure alignment with evolving educational standards. A transferability and institutionalization strategy—supported by Memoranda of Understanding with higher education institutions and the development of open-source curricula—will help maintain the project’s impact beyond its funding period. The establishment of the </w:t>
      </w:r>
      <w:proofErr w:type="spellStart"/>
      <w:r>
        <w:t>SMARTUP</w:t>
      </w:r>
      <w:proofErr w:type="spellEnd"/>
      <w:r>
        <w:t xml:space="preserve"> startup during the project provides a sustainable business model for production, support, and further development of the device independently of EU project cycles. To address user </w:t>
      </w:r>
      <w:proofErr w:type="spellStart"/>
      <w:r>
        <w:t>behavior</w:t>
      </w:r>
      <w:proofErr w:type="spellEnd"/>
      <w:r>
        <w:t xml:space="preserve">, the project trains 500 educators and implements recognition mechanisms such as certification, academic credits, and EU-level visibility to embed experiential teaching approaches into institutional practice. Finally, by actively engaging international networks such as the ones provided by the NOVA-BIOSCOPE group and EIT </w:t>
      </w:r>
      <w:proofErr w:type="spellStart"/>
      <w:r>
        <w:t>KICs</w:t>
      </w:r>
      <w:proofErr w:type="spellEnd"/>
      <w:r>
        <w:t xml:space="preserve">, and aligning with broader EU education strategies, the project ensures both visibility and complementarity with related initiatives. Together, these measures are designed to anticipate and buffer against external uncertainties, supporting the continued scaling and realization of </w:t>
      </w:r>
      <w:proofErr w:type="spellStart"/>
      <w:r>
        <w:t>SMART’s</w:t>
      </w:r>
      <w:proofErr w:type="spellEnd"/>
      <w:r>
        <w:t xml:space="preserve"> intended outcomes and impacts well beyond the formal end of the project.</w:t>
      </w:r>
    </w:p>
    <w:p w14:paraId="0000019D" w14:textId="77777777" w:rsidR="00F82C29" w:rsidRDefault="00F82C29">
      <w:pPr>
        <w:widowControl w:val="0"/>
        <w:pBdr>
          <w:top w:val="nil"/>
          <w:left w:val="nil"/>
          <w:bottom w:val="nil"/>
          <w:right w:val="nil"/>
          <w:between w:val="nil"/>
        </w:pBdr>
        <w:ind w:left="720"/>
        <w:jc w:val="both"/>
        <w:rPr>
          <w:color w:val="000000"/>
          <w:sz w:val="22"/>
          <w:szCs w:val="22"/>
          <w:highlight w:val="yellow"/>
        </w:rPr>
      </w:pPr>
    </w:p>
    <w:p w14:paraId="0000019E" w14:textId="77777777" w:rsidR="00F82C29" w:rsidRDefault="00F82C29">
      <w:pPr>
        <w:widowControl w:val="0"/>
        <w:pBdr>
          <w:top w:val="nil"/>
          <w:left w:val="nil"/>
          <w:bottom w:val="nil"/>
          <w:right w:val="nil"/>
          <w:between w:val="nil"/>
        </w:pBdr>
        <w:jc w:val="both"/>
        <w:rPr>
          <w:color w:val="000000"/>
          <w:sz w:val="22"/>
          <w:szCs w:val="22"/>
        </w:rPr>
      </w:pPr>
    </w:p>
    <w:p w14:paraId="0000019F" w14:textId="77777777" w:rsidR="00F82C29" w:rsidRDefault="00000000">
      <w:pPr>
        <w:keepNext/>
        <w:widowControl w:val="0"/>
        <w:pBdr>
          <w:top w:val="nil"/>
          <w:left w:val="nil"/>
          <w:bottom w:val="nil"/>
          <w:right w:val="nil"/>
          <w:between w:val="nil"/>
        </w:pBdr>
        <w:shd w:val="clear" w:color="auto" w:fill="BDD7EE"/>
        <w:ind w:left="720" w:hanging="720"/>
        <w:jc w:val="both"/>
        <w:rPr>
          <w:b/>
          <w:color w:val="000000"/>
          <w:sz w:val="22"/>
          <w:szCs w:val="22"/>
        </w:rPr>
      </w:pPr>
      <w:r>
        <w:rPr>
          <w:b/>
          <w:color w:val="000000"/>
          <w:sz w:val="22"/>
          <w:szCs w:val="22"/>
        </w:rPr>
        <w:t xml:space="preserve">2.2.  Measures to maximise impact – Dissemination, exploitation and communication </w:t>
      </w:r>
      <w:r>
        <w:rPr>
          <w:color w:val="A6A6A6"/>
          <w:sz w:val="18"/>
          <w:szCs w:val="18"/>
        </w:rPr>
        <w:t xml:space="preserve">#@COM-DIS-VIS-CDV@# </w:t>
      </w:r>
    </w:p>
    <w:p w14:paraId="000001A0" w14:textId="77777777" w:rsidR="00F82C29" w:rsidRDefault="00000000">
      <w:pPr>
        <w:shd w:val="clear" w:color="auto" w:fill="FFFFFF"/>
        <w:spacing w:line="246" w:lineRule="auto"/>
        <w:jc w:val="both"/>
        <w:rPr>
          <w:sz w:val="22"/>
          <w:szCs w:val="22"/>
        </w:rPr>
      </w:pPr>
      <w:r>
        <w:rPr>
          <w:sz w:val="22"/>
          <w:szCs w:val="22"/>
        </w:rPr>
        <w:t>[e.g. 5 pages, incl. section 2.3]</w:t>
      </w:r>
    </w:p>
    <w:p w14:paraId="000001A1" w14:textId="77777777" w:rsidR="00F82C29" w:rsidRDefault="00F82C29">
      <w:pPr>
        <w:widowControl w:val="0"/>
        <w:jc w:val="both"/>
        <w:rPr>
          <w:sz w:val="22"/>
          <w:szCs w:val="22"/>
        </w:rPr>
      </w:pPr>
    </w:p>
    <w:p w14:paraId="000001A2" w14:textId="77777777" w:rsidR="00F82C29" w:rsidRDefault="00000000">
      <w:pPr>
        <w:shd w:val="clear" w:color="auto" w:fill="FFFFFF"/>
        <w:spacing w:line="246" w:lineRule="auto"/>
        <w:jc w:val="both"/>
        <w:rPr>
          <w:b/>
          <w:sz w:val="22"/>
          <w:szCs w:val="22"/>
        </w:rPr>
      </w:pPr>
      <w:r>
        <w:rPr>
          <w:b/>
          <w:sz w:val="22"/>
          <w:szCs w:val="22"/>
        </w:rPr>
        <w:t>2.2.1 Dissemination, exploitation and communication</w:t>
      </w:r>
    </w:p>
    <w:p w14:paraId="000001A3" w14:textId="77777777" w:rsidR="00F82C29" w:rsidRDefault="00000000">
      <w:pPr>
        <w:numPr>
          <w:ilvl w:val="0"/>
          <w:numId w:val="20"/>
        </w:numPr>
        <w:shd w:val="clear" w:color="auto" w:fill="FFFFFF"/>
        <w:spacing w:line="246" w:lineRule="auto"/>
        <w:ind w:left="726" w:hanging="357"/>
        <w:jc w:val="both"/>
        <w:rPr>
          <w:i/>
          <w:sz w:val="22"/>
          <w:szCs w:val="22"/>
          <w:highlight w:val="yellow"/>
        </w:rPr>
      </w:pPr>
      <w:r>
        <w:rPr>
          <w:sz w:val="22"/>
          <w:szCs w:val="22"/>
          <w:highlight w:val="yellow"/>
        </w:rPr>
        <w:t>Describe the planned measures to maximise the impact of your project by providing a first version of your ‘</w:t>
      </w:r>
      <w:r>
        <w:rPr>
          <w:sz w:val="22"/>
          <w:szCs w:val="22"/>
          <w:highlight w:val="yellow"/>
          <w:u w:val="single"/>
        </w:rPr>
        <w:t>plan for the dissemination and exploitation including communication activities’</w:t>
      </w:r>
      <w:r>
        <w:rPr>
          <w:sz w:val="22"/>
          <w:szCs w:val="22"/>
          <w:highlight w:val="yellow"/>
        </w:rPr>
        <w:t xml:space="preserve">. Describe the dissemination, exploitation and communication measures that are planned, and the target group(s) addressed (e.g. scientific community, end users, financial actors, public at large). </w:t>
      </w:r>
    </w:p>
    <w:p w14:paraId="000001A4" w14:textId="77777777" w:rsidR="00F82C29" w:rsidRDefault="00000000">
      <w:pPr>
        <w:spacing w:line="246" w:lineRule="auto"/>
        <w:ind w:firstLine="369"/>
        <w:jc w:val="both"/>
        <w:rPr>
          <w:i/>
          <w:sz w:val="22"/>
          <w:szCs w:val="22"/>
          <w:highlight w:val="yellow"/>
        </w:rPr>
      </w:pPr>
      <w:r>
        <w:rPr>
          <w:i/>
          <w:sz w:val="22"/>
          <w:szCs w:val="22"/>
          <w:highlight w:val="yellow"/>
        </w:rPr>
        <w:t xml:space="preserve">Please remember that this plan is an admissibility condition, unless the work programme topic explicitly states otherwise. In case your proposal is selected for funding, a more detailed ‘plan for dissemination and exploitation including communication activities’ will need to be provided as a mandatory project deliverable within 6 months after signature date. This plan shall be periodically updated in alignment with the project’s progress. </w:t>
      </w:r>
    </w:p>
    <w:p w14:paraId="000001A5" w14:textId="77777777" w:rsidR="00F82C29" w:rsidRDefault="00000000">
      <w:pPr>
        <w:shd w:val="clear" w:color="auto" w:fill="FFFFFF"/>
        <w:spacing w:line="246" w:lineRule="auto"/>
        <w:ind w:firstLine="369"/>
        <w:jc w:val="both"/>
        <w:rPr>
          <w:i/>
          <w:sz w:val="22"/>
          <w:szCs w:val="22"/>
          <w:highlight w:val="yellow"/>
        </w:rPr>
      </w:pPr>
      <w:r>
        <w:rPr>
          <w:i/>
          <w:sz w:val="22"/>
          <w:szCs w:val="22"/>
          <w:highlight w:val="yellow"/>
          <w:u w:val="single"/>
        </w:rPr>
        <w:t>Communication</w:t>
      </w:r>
      <w:r>
        <w:rPr>
          <w:sz w:val="22"/>
          <w:szCs w:val="22"/>
          <w:highlight w:val="yellow"/>
          <w:vertAlign w:val="superscript"/>
        </w:rPr>
        <w:footnoteReference w:id="1"/>
      </w:r>
      <w:r>
        <w:rPr>
          <w:i/>
          <w:sz w:val="22"/>
          <w:szCs w:val="22"/>
          <w:highlight w:val="yellow"/>
        </w:rPr>
        <w:t xml:space="preserve"> measures should promote the project throughout the full lifespan of the project. The aim is to inform and reach out to society and show the activities performed, and the use and the benefits the project will have for citizens. Activities must be strategically planned, with clear objectives, start at the outset and continue through the lifetime of the project. The description of the communication activities needs to state the main messages as well as the tools and channels that will be used to reach out to each of the chosen target groups.</w:t>
      </w:r>
    </w:p>
    <w:p w14:paraId="000001A6" w14:textId="77777777" w:rsidR="00F82C29" w:rsidRDefault="00000000">
      <w:pPr>
        <w:spacing w:line="246" w:lineRule="auto"/>
        <w:ind w:firstLine="369"/>
        <w:jc w:val="both"/>
        <w:rPr>
          <w:i/>
          <w:sz w:val="22"/>
          <w:szCs w:val="22"/>
          <w:highlight w:val="yellow"/>
        </w:rPr>
      </w:pPr>
      <w:r>
        <w:rPr>
          <w:i/>
          <w:sz w:val="22"/>
          <w:szCs w:val="22"/>
          <w:highlight w:val="yellow"/>
        </w:rPr>
        <w:t>All measures should be proportionate to the scale of the project, and should contain concrete actions to be implemented both during and after the end of the project, e.g. standardisation activities. Your plan should give due consideration to the possible follow-up of your project, once it is finished. In the justification, explain why each measure chosen is best suited to reach the target group addressed. Where relevant, and for innovation actions, in particular, describe the measures for a plausible path to commercialise the innovations.</w:t>
      </w:r>
    </w:p>
    <w:p w14:paraId="000001A7" w14:textId="77777777" w:rsidR="00F82C29" w:rsidRDefault="00000000">
      <w:pPr>
        <w:spacing w:line="246" w:lineRule="auto"/>
        <w:ind w:firstLine="369"/>
        <w:jc w:val="both"/>
        <w:rPr>
          <w:i/>
          <w:sz w:val="22"/>
          <w:szCs w:val="22"/>
          <w:highlight w:val="yellow"/>
        </w:rPr>
      </w:pPr>
      <w:r>
        <w:rPr>
          <w:i/>
          <w:sz w:val="22"/>
          <w:szCs w:val="22"/>
          <w:highlight w:val="yellow"/>
        </w:rPr>
        <w:t>If exploitation is expected primarily in non-associated third countries, justify by explaining how that exploitation is still in the Union’s interest.</w:t>
      </w:r>
    </w:p>
    <w:p w14:paraId="000001A8" w14:textId="77777777" w:rsidR="00F82C29" w:rsidRDefault="00000000">
      <w:pPr>
        <w:spacing w:line="246" w:lineRule="auto"/>
        <w:ind w:firstLine="369"/>
        <w:jc w:val="both"/>
        <w:rPr>
          <w:i/>
          <w:sz w:val="22"/>
          <w:szCs w:val="22"/>
        </w:rPr>
      </w:pPr>
      <w:r>
        <w:rPr>
          <w:i/>
          <w:sz w:val="22"/>
          <w:szCs w:val="22"/>
          <w:highlight w:val="yellow"/>
        </w:rPr>
        <w:t>Describe possible feedback to policy measures generated by the project that will contribute to designing, monitoring, reviewing and rectifying (if necessary) existing policy and programmatic measures or shaping and supporting the implementation of new policy initiatives and decisions.</w:t>
      </w:r>
    </w:p>
    <w:p w14:paraId="000001A9" w14:textId="77777777" w:rsidR="00F82C29" w:rsidRDefault="00000000">
      <w:pPr>
        <w:jc w:val="both"/>
        <w:rPr>
          <w:b/>
        </w:rPr>
      </w:pPr>
      <w:r>
        <w:t xml:space="preserve">To ensure the maximum impact of the SMART project, it is crucial to effectively communicate its findings to the relevant target audiences and stakeholders. This will be achieved through a comprehensive approach </w:t>
      </w:r>
      <w:proofErr w:type="spellStart"/>
      <w:r>
        <w:t>centered</w:t>
      </w:r>
      <w:proofErr w:type="spellEnd"/>
      <w:r>
        <w:t xml:space="preserve"> on dissemination, exploitation, and communication. </w:t>
      </w:r>
      <w:proofErr w:type="spellStart"/>
      <w:r>
        <w:t>EXEL</w:t>
      </w:r>
      <w:proofErr w:type="spellEnd"/>
      <w:r>
        <w:t>, a highly experienced SME in managing high-profile EU research projects, will lead this effort, which is coordinated under a dedicated work package (WP3). The strategy is designed to foster awareness and engagement both during and after the project’s execution. A detailed plan outlining these activities will be prepared early in the project, specifying actions to enhance the project's visibility and reach.</w:t>
      </w:r>
    </w:p>
    <w:p w14:paraId="000001AA" w14:textId="77777777" w:rsidR="00F82C29" w:rsidRDefault="00000000">
      <w:pPr>
        <w:jc w:val="both"/>
        <w:rPr>
          <w:b/>
        </w:rPr>
      </w:pPr>
      <w:r>
        <w:rPr>
          <w:b/>
        </w:rPr>
        <w:t>2.2.1.1 Internal Communication</w:t>
      </w:r>
    </w:p>
    <w:p w14:paraId="000001AB" w14:textId="77777777" w:rsidR="00F82C29" w:rsidRDefault="00000000">
      <w:pPr>
        <w:jc w:val="both"/>
      </w:pPr>
      <w:r>
        <w:t xml:space="preserve">The SMART consortium ensures continuous and dynamic communication through a variety of channels, facilitating the seamless exchange of information, insights, and updates. By leveraging digital tools such as </w:t>
      </w:r>
      <w:r>
        <w:rPr>
          <w:b/>
        </w:rPr>
        <w:t>virtual meetings</w:t>
      </w:r>
      <w:r>
        <w:t xml:space="preserve">, </w:t>
      </w:r>
      <w:r>
        <w:rPr>
          <w:b/>
        </w:rPr>
        <w:t>video conferencing</w:t>
      </w:r>
      <w:r>
        <w:t>, and</w:t>
      </w:r>
      <w:r>
        <w:rPr>
          <w:b/>
        </w:rPr>
        <w:t xml:space="preserve"> </w:t>
      </w:r>
      <w:r>
        <w:t xml:space="preserve">collaborative </w:t>
      </w:r>
      <w:r>
        <w:rPr>
          <w:b/>
        </w:rPr>
        <w:t>online platforms</w:t>
      </w:r>
      <w:r>
        <w:t xml:space="preserve">, partners can engage efficiently across diverse locations and time zones. This communication framework integrates formal elements—such as the dissemination of official progress reports and documents—with informal interactions like </w:t>
      </w:r>
      <w:r>
        <w:rPr>
          <w:b/>
        </w:rPr>
        <w:t>team chats</w:t>
      </w:r>
      <w:r>
        <w:t xml:space="preserve">. This balanced approach fosters transparency and inclusivity, strengthening </w:t>
      </w:r>
      <w:proofErr w:type="spellStart"/>
      <w:r>
        <w:t>R&amp;I</w:t>
      </w:r>
      <w:proofErr w:type="spellEnd"/>
      <w:r>
        <w:t xml:space="preserve"> human capital while improving collaboration across sectors.</w:t>
      </w:r>
    </w:p>
    <w:p w14:paraId="000001AC" w14:textId="77777777" w:rsidR="00F82C29" w:rsidRDefault="00000000">
      <w:pPr>
        <w:jc w:val="both"/>
      </w:pPr>
      <w:r>
        <w:t xml:space="preserve">To further promote cooperation and cross-sectoral collaboration, </w:t>
      </w:r>
      <w:r>
        <w:rPr>
          <w:b/>
        </w:rPr>
        <w:t>SMART</w:t>
      </w:r>
      <w:r>
        <w:t xml:space="preserve"> organises regular </w:t>
      </w:r>
      <w:r>
        <w:rPr>
          <w:b/>
        </w:rPr>
        <w:t>consortium meetings</w:t>
      </w:r>
      <w:r>
        <w:t>, both online and in person. These meetings are critical for deep discussions, problem-solving, and ensuring alignment with the project's overall objectives. Task-specific meetings are also scheduled to drive focused progress, particularly supporting the enhancement of excellence in Widening countries.</w:t>
      </w:r>
    </w:p>
    <w:p w14:paraId="000001AD" w14:textId="77777777" w:rsidR="00F82C29" w:rsidRDefault="00000000">
      <w:pPr>
        <w:jc w:val="both"/>
        <w:rPr>
          <w:b/>
        </w:rPr>
      </w:pPr>
      <w:r>
        <w:rPr>
          <w:b/>
        </w:rPr>
        <w:t>2.2.1.2 Dissemination strategy</w:t>
      </w:r>
    </w:p>
    <w:p w14:paraId="000001AE" w14:textId="77777777" w:rsidR="00F82C29" w:rsidRDefault="00000000">
      <w:pPr>
        <w:jc w:val="both"/>
      </w:pPr>
      <w:r>
        <w:t xml:space="preserve">The dissemination strategy for the SMART project will be meticulously designed to ensure the effective communication of its results, discoveries, and achievements to a wide scientific audience and beyond. Aligned with the project’s goal of fostering institutional reforms, reversing brain drain, and enhancing knowledge circulation, this strategy will begin by identifying </w:t>
      </w:r>
      <w:r>
        <w:rPr>
          <w:b/>
        </w:rPr>
        <w:t>key stakeholders</w:t>
      </w:r>
      <w:r>
        <w:t xml:space="preserve"> and developing </w:t>
      </w:r>
      <w:r>
        <w:rPr>
          <w:b/>
        </w:rPr>
        <w:t>targeted approaches</w:t>
      </w:r>
      <w:r>
        <w:t xml:space="preserve"> to engage diverse audiences, including policymakers, industry leaders, academics, and the general public. Leveraging a mix of traditional and digital channels—such as press releases, academic publications, social media, and a dedicated </w:t>
      </w:r>
      <w:r>
        <w:rPr>
          <w:b/>
        </w:rPr>
        <w:t>project website</w:t>
      </w:r>
      <w:r>
        <w:t xml:space="preserve">—the plan aims to maximise the visibility and impact of </w:t>
      </w:r>
      <w:proofErr w:type="spellStart"/>
      <w:r>
        <w:t>SMART’s</w:t>
      </w:r>
      <w:proofErr w:type="spellEnd"/>
      <w:r>
        <w:t xml:space="preserve"> outcomes.</w:t>
      </w:r>
    </w:p>
    <w:p w14:paraId="000001AF" w14:textId="77777777" w:rsidR="00F82C29" w:rsidRDefault="00000000">
      <w:pPr>
        <w:jc w:val="both"/>
      </w:pPr>
      <w:r>
        <w:t xml:space="preserve">Dissemination efforts will support key outcomes, including strengthening collaboration between academic and non-academic sectors, and improving private sector access to public </w:t>
      </w:r>
      <w:proofErr w:type="spellStart"/>
      <w:r>
        <w:t>R&amp;I</w:t>
      </w:r>
      <w:proofErr w:type="spellEnd"/>
      <w:r>
        <w:t xml:space="preserve"> institutions and infrastructures. Key activities include: (1) Maintaining </w:t>
      </w:r>
      <w:proofErr w:type="spellStart"/>
      <w:r>
        <w:t>SMART's</w:t>
      </w:r>
      <w:proofErr w:type="spellEnd"/>
      <w:r>
        <w:t xml:space="preserve"> strong presence at relevant scientific and industry </w:t>
      </w:r>
      <w:r>
        <w:rPr>
          <w:b/>
        </w:rPr>
        <w:t>forums</w:t>
      </w:r>
      <w:r>
        <w:t xml:space="preserve">, </w:t>
      </w:r>
      <w:r>
        <w:rPr>
          <w:b/>
        </w:rPr>
        <w:t>conferences</w:t>
      </w:r>
      <w:r>
        <w:t xml:space="preserve">, and </w:t>
      </w:r>
      <w:r>
        <w:rPr>
          <w:b/>
        </w:rPr>
        <w:t>symposia</w:t>
      </w:r>
      <w:r>
        <w:t xml:space="preserve">, to showcase the project’s innovations and promote excellence in Widening countries; (2) Producing and distributing </w:t>
      </w:r>
      <w:r>
        <w:rPr>
          <w:b/>
        </w:rPr>
        <w:t>newsletters</w:t>
      </w:r>
      <w:r>
        <w:t xml:space="preserve">, </w:t>
      </w:r>
      <w:r>
        <w:rPr>
          <w:b/>
        </w:rPr>
        <w:t>brochures</w:t>
      </w:r>
      <w:r>
        <w:t xml:space="preserve">, and </w:t>
      </w:r>
      <w:r>
        <w:rPr>
          <w:b/>
        </w:rPr>
        <w:t xml:space="preserve">infographics </w:t>
      </w:r>
      <w:r>
        <w:t xml:space="preserve">to effectively communicate project progress and achievements to a wide range of stakeholders; (3) Engaging with the </w:t>
      </w:r>
      <w:r>
        <w:rPr>
          <w:b/>
        </w:rPr>
        <w:t xml:space="preserve">media </w:t>
      </w:r>
      <w:r>
        <w:t xml:space="preserve">to highlight </w:t>
      </w:r>
      <w:proofErr w:type="spellStart"/>
      <w:r>
        <w:t>SMART’s</w:t>
      </w:r>
      <w:proofErr w:type="spellEnd"/>
      <w:r>
        <w:t xml:space="preserve"> contributions, increasing the project’s visibility across sectors and regions; and (4) Organising </w:t>
      </w:r>
      <w:r>
        <w:rPr>
          <w:b/>
        </w:rPr>
        <w:t xml:space="preserve">workshops </w:t>
      </w:r>
      <w:r>
        <w:t xml:space="preserve">and </w:t>
      </w:r>
      <w:r>
        <w:rPr>
          <w:b/>
        </w:rPr>
        <w:t xml:space="preserve">webinars </w:t>
      </w:r>
      <w:r>
        <w:t xml:space="preserve">to disseminate findings, enhance cross-sector collaboration, and promote entrepreneurial skills among participants. These comprehensive efforts aim to position </w:t>
      </w:r>
      <w:r>
        <w:rPr>
          <w:b/>
        </w:rPr>
        <w:t>SMART</w:t>
      </w:r>
      <w:r>
        <w:t xml:space="preserve"> as a driving force for impactful collaborations between academic and non-academic sectors, while enhancing the employability and career prospects of </w:t>
      </w:r>
      <w:proofErr w:type="spellStart"/>
      <w:r>
        <w:t>R&amp;I</w:t>
      </w:r>
      <w:proofErr w:type="spellEnd"/>
      <w:r>
        <w:t xml:space="preserve"> talents. A detailed stakeholder engagement plan (part of D5.3) will ensure that the project’s findings are communicated effectively to the right audiences. To maximise impact, the commercial potential of results will be evaluated prior to publication, and all contributions from the EC will be duly acknowledged.</w:t>
      </w:r>
    </w:p>
    <w:p w14:paraId="000001B0" w14:textId="77777777" w:rsidR="00F82C29" w:rsidRDefault="00000000">
      <w:pPr>
        <w:jc w:val="both"/>
      </w:pPr>
      <w:r>
        <w:t xml:space="preserve">Additionally, </w:t>
      </w:r>
      <w:proofErr w:type="spellStart"/>
      <w:r>
        <w:t>SMART’s</w:t>
      </w:r>
      <w:proofErr w:type="spellEnd"/>
      <w:r>
        <w:t xml:space="preserve"> results and tools will be presented at four major trade shows in the USA, Europe, and MENA, further strengthening the </w:t>
      </w:r>
      <w:proofErr w:type="spellStart"/>
      <w:r>
        <w:t>R&amp;I</w:t>
      </w:r>
      <w:proofErr w:type="spellEnd"/>
      <w:r>
        <w:t xml:space="preserve"> base, promoting talent mobility, and improving career opportunities across both academic and non-academic sectors. Through these efforts, </w:t>
      </w:r>
      <w:r>
        <w:rPr>
          <w:b/>
        </w:rPr>
        <w:t>SMART</w:t>
      </w:r>
      <w:r>
        <w:t xml:space="preserve"> aims to leave a lasting legacy of knowledge, innovation, and capacity-building.</w:t>
      </w:r>
    </w:p>
    <w:p w14:paraId="000001B1" w14:textId="77777777" w:rsidR="00F82C29" w:rsidRDefault="00000000">
      <w:pPr>
        <w:jc w:val="both"/>
        <w:rPr>
          <w:sz w:val="10"/>
          <w:szCs w:val="10"/>
        </w:rPr>
      </w:pPr>
      <w:r>
        <w:rPr>
          <w:sz w:val="10"/>
          <w:szCs w:val="10"/>
        </w:rPr>
        <w:t xml:space="preserve"> </w:t>
      </w:r>
    </w:p>
    <w:p w14:paraId="000001B2" w14:textId="77777777" w:rsidR="00F82C29" w:rsidRDefault="00000000">
      <w:pPr>
        <w:jc w:val="both"/>
        <w:rPr>
          <w:b/>
        </w:rPr>
      </w:pPr>
      <w:r>
        <w:rPr>
          <w:b/>
        </w:rPr>
        <w:t xml:space="preserve">Table 1: Indicative list of platforms for disseminating </w:t>
      </w:r>
      <w:proofErr w:type="spellStart"/>
      <w:r>
        <w:rPr>
          <w:b/>
        </w:rPr>
        <w:t>SMART’s</w:t>
      </w:r>
      <w:proofErr w:type="spellEnd"/>
      <w:r>
        <w:rPr>
          <w:b/>
        </w:rPr>
        <w:t xml:space="preserve"> advancement</w:t>
      </w:r>
    </w:p>
    <w:tbl>
      <w:tblPr>
        <w:tblStyle w:val="affffff2"/>
        <w:tblW w:w="9637" w:type="dxa"/>
        <w:tblBorders>
          <w:top w:val="nil"/>
          <w:left w:val="nil"/>
          <w:bottom w:val="nil"/>
          <w:right w:val="nil"/>
          <w:insideH w:val="nil"/>
          <w:insideV w:val="nil"/>
        </w:tblBorders>
        <w:tblLayout w:type="fixed"/>
        <w:tblLook w:val="0600" w:firstRow="0" w:lastRow="0" w:firstColumn="0" w:lastColumn="0" w:noHBand="1" w:noVBand="1"/>
      </w:tblPr>
      <w:tblGrid>
        <w:gridCol w:w="6813"/>
        <w:gridCol w:w="2824"/>
      </w:tblGrid>
      <w:tr w:rsidR="00F82C29" w14:paraId="62EF6D65" w14:textId="77777777">
        <w:trPr>
          <w:trHeight w:val="270"/>
        </w:trPr>
        <w:tc>
          <w:tcPr>
            <w:tcW w:w="6813"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000001B3" w14:textId="77777777" w:rsidR="00F82C29" w:rsidRDefault="00000000">
            <w:pPr>
              <w:ind w:left="-20"/>
              <w:jc w:val="center"/>
              <w:rPr>
                <w:b/>
              </w:rPr>
            </w:pPr>
            <w:r>
              <w:rPr>
                <w:b/>
              </w:rPr>
              <w:t>International Conferences and Trade Shows</w:t>
            </w:r>
          </w:p>
        </w:tc>
        <w:tc>
          <w:tcPr>
            <w:tcW w:w="282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B4" w14:textId="77777777" w:rsidR="00F82C29" w:rsidRDefault="00000000">
            <w:pPr>
              <w:ind w:left="-20"/>
              <w:jc w:val="center"/>
              <w:rPr>
                <w:b/>
              </w:rPr>
            </w:pPr>
            <w:r>
              <w:rPr>
                <w:b/>
              </w:rPr>
              <w:t>Scientific Journals</w:t>
            </w:r>
          </w:p>
        </w:tc>
      </w:tr>
      <w:tr w:rsidR="00F82C29" w14:paraId="1644A5F1" w14:textId="77777777">
        <w:trPr>
          <w:trHeight w:val="270"/>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B5" w14:textId="77777777" w:rsidR="00F82C29" w:rsidRDefault="00000000">
            <w:pPr>
              <w:rPr>
                <w:highlight w:val="white"/>
              </w:rPr>
            </w:pPr>
            <w:r>
              <w:rPr>
                <w:highlight w:val="white"/>
              </w:rPr>
              <w:t>International Caparica Conference on Science Education, 2025,2027,2029,20231</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B6" w14:textId="77777777" w:rsidR="00F82C29" w:rsidRDefault="00000000">
            <w:pPr>
              <w:rPr>
                <w:rFonts w:ascii="Roboto" w:eastAsia="Roboto" w:hAnsi="Roboto" w:cs="Roboto"/>
                <w:b/>
                <w:color w:val="2D2D2D"/>
                <w:sz w:val="51"/>
                <w:szCs w:val="51"/>
              </w:rPr>
            </w:pPr>
            <w:r>
              <w:t xml:space="preserve"> Review of Educational Research</w:t>
            </w:r>
          </w:p>
          <w:p w14:paraId="000001B7" w14:textId="77777777" w:rsidR="00F82C29" w:rsidRDefault="00F82C29"/>
        </w:tc>
      </w:tr>
      <w:tr w:rsidR="00F82C29" w14:paraId="629ED7C1" w14:textId="77777777">
        <w:trPr>
          <w:trHeight w:val="250"/>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B8" w14:textId="77777777" w:rsidR="00F82C29" w:rsidRDefault="00000000">
            <w:r>
              <w:t xml:space="preserve"> </w:t>
            </w:r>
            <w:r>
              <w:rPr>
                <w:highlight w:val="white"/>
              </w:rPr>
              <w:t xml:space="preserve">International Caparica Conferences </w:t>
            </w:r>
            <w:proofErr w:type="spellStart"/>
            <w:r>
              <w:rPr>
                <w:highlight w:val="white"/>
              </w:rPr>
              <w:t>Bioscopegroup</w:t>
            </w:r>
            <w:proofErr w:type="spellEnd"/>
            <w:r>
              <w:rPr>
                <w:highlight w:val="white"/>
              </w:rPr>
              <w:t xml:space="preserve"> 2026-2035</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B9" w14:textId="77777777" w:rsidR="00F82C29" w:rsidRDefault="00000000">
            <w:r>
              <w:t xml:space="preserve"> Journal of integrated OMICS</w:t>
            </w:r>
          </w:p>
        </w:tc>
      </w:tr>
      <w:tr w:rsidR="00F82C29" w14:paraId="02C7F2B7" w14:textId="77777777">
        <w:trPr>
          <w:trHeight w:val="235"/>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BA" w14:textId="77777777" w:rsidR="00F82C29" w:rsidRDefault="00000000">
            <w:pPr>
              <w:rPr>
                <w:highlight w:val="white"/>
              </w:rPr>
            </w:pPr>
            <w:r>
              <w:rPr>
                <w:highlight w:val="white"/>
              </w:rPr>
              <w:t xml:space="preserve"> </w:t>
            </w:r>
            <w:proofErr w:type="spellStart"/>
            <w:r>
              <w:rPr>
                <w:highlight w:val="white"/>
              </w:rPr>
              <w:t>NAFSA</w:t>
            </w:r>
            <w:proofErr w:type="spellEnd"/>
            <w:r>
              <w:rPr>
                <w:highlight w:val="white"/>
              </w:rPr>
              <w:t xml:space="preserve"> conferences.</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BB" w14:textId="77777777" w:rsidR="00F82C29" w:rsidRDefault="00000000">
            <w:r>
              <w:t xml:space="preserve"> Educational Researcher</w:t>
            </w:r>
          </w:p>
        </w:tc>
      </w:tr>
      <w:tr w:rsidR="00F82C29" w14:paraId="4BB703A9" w14:textId="77777777">
        <w:trPr>
          <w:trHeight w:val="270"/>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BC" w14:textId="77777777" w:rsidR="00F82C29" w:rsidRDefault="00000000">
            <w:r>
              <w:t xml:space="preserve"> The European Conference on Education</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BD" w14:textId="77777777" w:rsidR="00F82C29" w:rsidRDefault="00000000">
            <w:r>
              <w:t xml:space="preserve"> International Journal of Educational Technology in Higher Education</w:t>
            </w:r>
          </w:p>
        </w:tc>
      </w:tr>
      <w:tr w:rsidR="00F82C29" w14:paraId="4714588B" w14:textId="77777777">
        <w:trPr>
          <w:trHeight w:val="270"/>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BE" w14:textId="77777777" w:rsidR="00F82C29" w:rsidRDefault="00000000">
            <w:pPr>
              <w:shd w:val="clear" w:color="auto" w:fill="FEFEFE"/>
              <w:rPr>
                <w:b/>
                <w:color w:val="000080"/>
              </w:rPr>
            </w:pPr>
            <w:r>
              <w:t xml:space="preserve"> European Association for International Education series</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BF" w14:textId="77777777" w:rsidR="00F82C29" w:rsidRDefault="00000000">
            <w:r>
              <w:t xml:space="preserve"> Studies in Science Education</w:t>
            </w:r>
          </w:p>
        </w:tc>
      </w:tr>
      <w:tr w:rsidR="00F82C29" w14:paraId="7295976C" w14:textId="77777777">
        <w:trPr>
          <w:trHeight w:val="270"/>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C0" w14:textId="77777777" w:rsidR="00F82C29" w:rsidRDefault="00000000">
            <w:r>
              <w:t xml:space="preserve"> </w:t>
            </w:r>
            <w:proofErr w:type="spellStart"/>
            <w:r>
              <w:t>FENESP-Brasil</w:t>
            </w:r>
            <w:proofErr w:type="spellEnd"/>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C1" w14:textId="77777777" w:rsidR="00F82C29" w:rsidRDefault="00000000">
            <w:r>
              <w:t xml:space="preserve"> </w:t>
            </w:r>
            <w:proofErr w:type="spellStart"/>
            <w:r>
              <w:t>Talanta</w:t>
            </w:r>
            <w:proofErr w:type="spellEnd"/>
          </w:p>
        </w:tc>
      </w:tr>
      <w:tr w:rsidR="00F82C29" w14:paraId="6FDEFCA6" w14:textId="77777777">
        <w:trPr>
          <w:trHeight w:val="270"/>
        </w:trPr>
        <w:tc>
          <w:tcPr>
            <w:tcW w:w="681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C2" w14:textId="77777777" w:rsidR="00F82C29" w:rsidRDefault="00000000">
            <w:proofErr w:type="spellStart"/>
            <w:r>
              <w:t>FETC</w:t>
            </w:r>
            <w:proofErr w:type="spellEnd"/>
            <w:r>
              <w:t>-USA</w:t>
            </w:r>
          </w:p>
        </w:tc>
        <w:tc>
          <w:tcPr>
            <w:tcW w:w="2824" w:type="dxa"/>
            <w:tcBorders>
              <w:top w:val="nil"/>
              <w:left w:val="nil"/>
              <w:bottom w:val="single" w:sz="6" w:space="0" w:color="000000"/>
              <w:right w:val="single" w:sz="6" w:space="0" w:color="000000"/>
            </w:tcBorders>
            <w:tcMar>
              <w:top w:w="0" w:type="dxa"/>
              <w:left w:w="0" w:type="dxa"/>
              <w:bottom w:w="0" w:type="dxa"/>
              <w:right w:w="0" w:type="dxa"/>
            </w:tcMar>
          </w:tcPr>
          <w:p w14:paraId="000001C3" w14:textId="77777777" w:rsidR="00F82C29" w:rsidRDefault="00000000">
            <w:r>
              <w:t>Communications medicine</w:t>
            </w:r>
          </w:p>
        </w:tc>
      </w:tr>
    </w:tbl>
    <w:p w14:paraId="000001C4" w14:textId="77777777" w:rsidR="00F82C29" w:rsidRDefault="00000000">
      <w:pPr>
        <w:jc w:val="both"/>
        <w:rPr>
          <w:sz w:val="10"/>
          <w:szCs w:val="10"/>
        </w:rPr>
      </w:pPr>
      <w:r>
        <w:rPr>
          <w:sz w:val="10"/>
          <w:szCs w:val="10"/>
        </w:rPr>
        <w:t xml:space="preserve"> </w:t>
      </w:r>
    </w:p>
    <w:p w14:paraId="000001C5" w14:textId="77777777" w:rsidR="00F82C29" w:rsidRDefault="00000000">
      <w:pPr>
        <w:jc w:val="both"/>
        <w:rPr>
          <w:b/>
        </w:rPr>
      </w:pPr>
      <w:r>
        <w:rPr>
          <w:b/>
        </w:rPr>
        <w:t>Table 2: List of stakeholders</w:t>
      </w:r>
    </w:p>
    <w:tbl>
      <w:tblPr>
        <w:tblStyle w:val="affffff3"/>
        <w:tblW w:w="9630" w:type="dxa"/>
        <w:tblBorders>
          <w:top w:val="nil"/>
          <w:left w:val="nil"/>
          <w:bottom w:val="nil"/>
          <w:right w:val="nil"/>
          <w:insideH w:val="nil"/>
          <w:insideV w:val="nil"/>
        </w:tblBorders>
        <w:tblLayout w:type="fixed"/>
        <w:tblLook w:val="0600" w:firstRow="0" w:lastRow="0" w:firstColumn="0" w:lastColumn="0" w:noHBand="1" w:noVBand="1"/>
      </w:tblPr>
      <w:tblGrid>
        <w:gridCol w:w="1524"/>
        <w:gridCol w:w="8106"/>
      </w:tblGrid>
      <w:tr w:rsidR="00F82C29" w14:paraId="588F543B" w14:textId="77777777">
        <w:trPr>
          <w:trHeight w:val="510"/>
        </w:trPr>
        <w:tc>
          <w:tcPr>
            <w:tcW w:w="1524"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000001C6" w14:textId="77777777" w:rsidR="00F82C29" w:rsidRDefault="00000000">
            <w:pPr>
              <w:jc w:val="center"/>
              <w:rPr>
                <w:b/>
              </w:rPr>
            </w:pPr>
            <w:r>
              <w:rPr>
                <w:b/>
              </w:rPr>
              <w:t>Stakeholder Groups</w:t>
            </w:r>
          </w:p>
        </w:tc>
        <w:tc>
          <w:tcPr>
            <w:tcW w:w="8106"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C7" w14:textId="77777777" w:rsidR="00F82C29" w:rsidRDefault="00000000">
            <w:pPr>
              <w:jc w:val="center"/>
              <w:rPr>
                <w:b/>
              </w:rPr>
            </w:pPr>
            <w:r>
              <w:rPr>
                <w:b/>
              </w:rPr>
              <w:t>Identified entities</w:t>
            </w:r>
          </w:p>
        </w:tc>
      </w:tr>
      <w:tr w:rsidR="00F82C29" w14:paraId="0D9F32E1" w14:textId="77777777">
        <w:trPr>
          <w:trHeight w:val="510"/>
        </w:trPr>
        <w:tc>
          <w:tcPr>
            <w:tcW w:w="152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C8" w14:textId="77777777" w:rsidR="00F82C29" w:rsidRDefault="00000000">
            <w:pPr>
              <w:jc w:val="both"/>
            </w:pPr>
            <w:r>
              <w:t>Governmental institutions</w:t>
            </w:r>
          </w:p>
        </w:tc>
        <w:tc>
          <w:tcPr>
            <w:tcW w:w="8106" w:type="dxa"/>
            <w:tcBorders>
              <w:top w:val="nil"/>
              <w:left w:val="nil"/>
              <w:bottom w:val="single" w:sz="6" w:space="0" w:color="000000"/>
              <w:right w:val="single" w:sz="6" w:space="0" w:color="000000"/>
            </w:tcBorders>
            <w:tcMar>
              <w:top w:w="0" w:type="dxa"/>
              <w:left w:w="0" w:type="dxa"/>
              <w:bottom w:w="0" w:type="dxa"/>
              <w:right w:w="0" w:type="dxa"/>
            </w:tcMar>
          </w:tcPr>
          <w:p w14:paraId="000001C9" w14:textId="77777777" w:rsidR="00F82C29" w:rsidRDefault="00000000">
            <w:pPr>
              <w:jc w:val="both"/>
            </w:pPr>
            <w:r>
              <w:t xml:space="preserve"> National Ministries of Education via departments for High Education. National Research Councils and Innovation Agencies. Health Ministries and Health institutions. Introducing the SMART project at the K-12 level or in regional universities.</w:t>
            </w:r>
          </w:p>
        </w:tc>
      </w:tr>
      <w:tr w:rsidR="00F82C29" w14:paraId="2F6F943E" w14:textId="77777777">
        <w:trPr>
          <w:trHeight w:val="270"/>
        </w:trPr>
        <w:tc>
          <w:tcPr>
            <w:tcW w:w="152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CA" w14:textId="77777777" w:rsidR="00F82C29" w:rsidRDefault="00000000">
            <w:pPr>
              <w:jc w:val="both"/>
            </w:pPr>
            <w:r>
              <w:t>Regulators</w:t>
            </w:r>
          </w:p>
        </w:tc>
        <w:tc>
          <w:tcPr>
            <w:tcW w:w="8106" w:type="dxa"/>
            <w:tcBorders>
              <w:top w:val="nil"/>
              <w:left w:val="nil"/>
              <w:bottom w:val="single" w:sz="6" w:space="0" w:color="000000"/>
              <w:right w:val="single" w:sz="6" w:space="0" w:color="000000"/>
            </w:tcBorders>
            <w:tcMar>
              <w:top w:w="0" w:type="dxa"/>
              <w:left w:w="0" w:type="dxa"/>
              <w:bottom w:w="0" w:type="dxa"/>
              <w:right w:w="0" w:type="dxa"/>
            </w:tcMar>
          </w:tcPr>
          <w:p w14:paraId="000001CB" w14:textId="77777777" w:rsidR="00F82C29" w:rsidRDefault="00000000">
            <w:pPr>
              <w:jc w:val="both"/>
            </w:pPr>
            <w:r>
              <w:t xml:space="preserve"> National Agencies for Accreditation and Quality Assurance: </w:t>
            </w:r>
            <w:hyperlink r:id="rId60">
              <w:r>
                <w:t>https://www.a3es.pt/</w:t>
              </w:r>
            </w:hyperlink>
            <w:r>
              <w:t xml:space="preserve"> | </w:t>
            </w:r>
            <w:hyperlink r:id="rId61">
              <w:r>
                <w:t>https://www.aneca.es</w:t>
              </w:r>
            </w:hyperlink>
            <w:r>
              <w:t xml:space="preserve"> | </w:t>
            </w:r>
            <w:hyperlink r:id="rId62">
              <w:r>
                <w:t>https://www.nvao.net/en</w:t>
              </w:r>
            </w:hyperlink>
            <w:r>
              <w:t xml:space="preserve"> | https://www.qaa.ac.uk</w:t>
            </w:r>
          </w:p>
        </w:tc>
      </w:tr>
      <w:tr w:rsidR="00F82C29" w14:paraId="6696D255" w14:textId="77777777">
        <w:trPr>
          <w:trHeight w:val="510"/>
        </w:trPr>
        <w:tc>
          <w:tcPr>
            <w:tcW w:w="152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CC" w14:textId="77777777" w:rsidR="00F82C29" w:rsidRDefault="00000000">
            <w:pPr>
              <w:jc w:val="both"/>
            </w:pPr>
            <w:r>
              <w:t>Scientific community</w:t>
            </w:r>
          </w:p>
        </w:tc>
        <w:tc>
          <w:tcPr>
            <w:tcW w:w="8106" w:type="dxa"/>
            <w:tcBorders>
              <w:top w:val="nil"/>
              <w:left w:val="nil"/>
              <w:bottom w:val="single" w:sz="6" w:space="0" w:color="000000"/>
              <w:right w:val="single" w:sz="6" w:space="0" w:color="000000"/>
            </w:tcBorders>
            <w:tcMar>
              <w:top w:w="0" w:type="dxa"/>
              <w:left w:w="0" w:type="dxa"/>
              <w:bottom w:w="0" w:type="dxa"/>
              <w:right w:w="0" w:type="dxa"/>
            </w:tcMar>
          </w:tcPr>
          <w:p w14:paraId="000001CD" w14:textId="77777777" w:rsidR="00F82C29" w:rsidRDefault="00000000">
            <w:pPr>
              <w:jc w:val="both"/>
            </w:pPr>
            <w:r>
              <w:t xml:space="preserve"> STEM education specialists (Science, Technology, Engineering, Mathematics). Analytical and Bioanalytical Sciences Community. Biomedical Sciences Community. Physis and electrical engineers. Universities, medium schools.</w:t>
            </w:r>
          </w:p>
        </w:tc>
      </w:tr>
      <w:tr w:rsidR="00F82C29" w14:paraId="430FEF7B" w14:textId="77777777">
        <w:trPr>
          <w:trHeight w:val="510"/>
        </w:trPr>
        <w:tc>
          <w:tcPr>
            <w:tcW w:w="152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CE" w14:textId="77777777" w:rsidR="00F82C29" w:rsidRDefault="00000000">
            <w:pPr>
              <w:jc w:val="both"/>
            </w:pPr>
            <w:r>
              <w:t>Innovator community</w:t>
            </w:r>
          </w:p>
        </w:tc>
        <w:tc>
          <w:tcPr>
            <w:tcW w:w="8106" w:type="dxa"/>
            <w:tcBorders>
              <w:top w:val="nil"/>
              <w:left w:val="nil"/>
              <w:bottom w:val="single" w:sz="6" w:space="0" w:color="000000"/>
              <w:right w:val="single" w:sz="6" w:space="0" w:color="000000"/>
            </w:tcBorders>
            <w:tcMar>
              <w:top w:w="0" w:type="dxa"/>
              <w:left w:w="0" w:type="dxa"/>
              <w:bottom w:w="0" w:type="dxa"/>
              <w:right w:w="0" w:type="dxa"/>
            </w:tcMar>
          </w:tcPr>
          <w:p w14:paraId="000001CF" w14:textId="77777777" w:rsidR="00F82C29" w:rsidRDefault="00000000">
            <w:pPr>
              <w:jc w:val="both"/>
            </w:pPr>
            <w:r>
              <w:rPr>
                <w:highlight w:val="white"/>
              </w:rPr>
              <w:t xml:space="preserve"> Global innovation ecosystems like the </w:t>
            </w:r>
            <w:r>
              <w:rPr>
                <w:b/>
                <w:highlight w:val="white"/>
              </w:rPr>
              <w:t xml:space="preserve">EIT </w:t>
            </w:r>
            <w:proofErr w:type="spellStart"/>
            <w:r>
              <w:rPr>
                <w:b/>
                <w:highlight w:val="white"/>
              </w:rPr>
              <w:t>KICs</w:t>
            </w:r>
            <w:proofErr w:type="spellEnd"/>
            <w:r>
              <w:rPr>
                <w:highlight w:val="white"/>
              </w:rPr>
              <w:t xml:space="preserve"> (e.g., EIT Health, EIT Raw Materials</w:t>
            </w:r>
            <w:r>
              <w:t>). NGOs working on education accessibility in underserved areas.</w:t>
            </w:r>
          </w:p>
        </w:tc>
      </w:tr>
    </w:tbl>
    <w:p w14:paraId="000001D0" w14:textId="77777777" w:rsidR="00F82C29" w:rsidRDefault="00000000">
      <w:pPr>
        <w:jc w:val="both"/>
        <w:rPr>
          <w:sz w:val="10"/>
          <w:szCs w:val="10"/>
        </w:rPr>
      </w:pPr>
      <w:r>
        <w:rPr>
          <w:sz w:val="10"/>
          <w:szCs w:val="10"/>
        </w:rPr>
        <w:t xml:space="preserve"> </w:t>
      </w:r>
    </w:p>
    <w:p w14:paraId="000001D1" w14:textId="77777777" w:rsidR="00F82C29" w:rsidRDefault="00000000">
      <w:pPr>
        <w:jc w:val="both"/>
        <w:rPr>
          <w:b/>
        </w:rPr>
      </w:pPr>
      <w:r>
        <w:rPr>
          <w:b/>
        </w:rPr>
        <w:t>2.2.2.2 Communication Plan</w:t>
      </w:r>
    </w:p>
    <w:p w14:paraId="000001D2" w14:textId="77777777" w:rsidR="00F82C29" w:rsidRDefault="00000000">
      <w:pPr>
        <w:jc w:val="both"/>
      </w:pPr>
      <w:r>
        <w:t xml:space="preserve">Through targeted and inclusive communication efforts, </w:t>
      </w:r>
      <w:r>
        <w:rPr>
          <w:b/>
        </w:rPr>
        <w:t>SMART</w:t>
      </w:r>
      <w:r>
        <w:t xml:space="preserve"> seeks to highlight the tangible impact of EU-funded research and innovation on everyday life. This strategy enhances knowledge circulation, strengthens public-private collaborations, and increases awareness of the societal value of research.</w:t>
      </w:r>
    </w:p>
    <w:p w14:paraId="000001D3" w14:textId="77777777" w:rsidR="00F82C29" w:rsidRDefault="00000000">
      <w:pPr>
        <w:jc w:val="both"/>
      </w:pPr>
      <w:r>
        <w:t xml:space="preserve">Table 3 outlines a comprehensive outreach plan designed to increase </w:t>
      </w:r>
      <w:proofErr w:type="spellStart"/>
      <w:r>
        <w:t>R&amp;I</w:t>
      </w:r>
      <w:proofErr w:type="spellEnd"/>
      <w:r>
        <w:t xml:space="preserve"> support capacity, foster cross-sector collaboration, and engage the public and stakeholders. A strong digital presence and active use of social media will enhance visibility, while newsletters, press releases, and outreach materials will ensure continuous communication of the project's objectives and milestones. Scientific dissemination through conferences and publications will contribute to research excellence, while workshops and events will promote knowledge exchange and collaboration, supporting the balanced circulation of talent across sectors and regions.</w:t>
      </w:r>
    </w:p>
    <w:p w14:paraId="000001D4" w14:textId="77777777" w:rsidR="00F82C29" w:rsidRDefault="00000000">
      <w:pPr>
        <w:jc w:val="both"/>
        <w:rPr>
          <w:sz w:val="10"/>
          <w:szCs w:val="10"/>
        </w:rPr>
      </w:pPr>
      <w:r>
        <w:rPr>
          <w:sz w:val="10"/>
          <w:szCs w:val="10"/>
        </w:rPr>
        <w:t xml:space="preserve"> </w:t>
      </w:r>
    </w:p>
    <w:p w14:paraId="000001D5" w14:textId="77777777" w:rsidR="00F82C29" w:rsidRDefault="00000000">
      <w:pPr>
        <w:jc w:val="both"/>
        <w:rPr>
          <w:b/>
          <w:highlight w:val="yellow"/>
        </w:rPr>
      </w:pPr>
      <w:r>
        <w:rPr>
          <w:b/>
          <w:highlight w:val="yellow"/>
        </w:rPr>
        <w:t>Table 3: Outreach Activities</w:t>
      </w:r>
    </w:p>
    <w:tbl>
      <w:tblPr>
        <w:tblStyle w:val="affffff4"/>
        <w:tblW w:w="9637" w:type="dxa"/>
        <w:tblBorders>
          <w:top w:val="nil"/>
          <w:left w:val="nil"/>
          <w:bottom w:val="nil"/>
          <w:right w:val="nil"/>
          <w:insideH w:val="nil"/>
          <w:insideV w:val="nil"/>
        </w:tblBorders>
        <w:tblLayout w:type="fixed"/>
        <w:tblLook w:val="0600" w:firstRow="0" w:lastRow="0" w:firstColumn="0" w:lastColumn="0" w:noHBand="1" w:noVBand="1"/>
      </w:tblPr>
      <w:tblGrid>
        <w:gridCol w:w="1198"/>
        <w:gridCol w:w="2624"/>
        <w:gridCol w:w="1297"/>
        <w:gridCol w:w="684"/>
        <w:gridCol w:w="1782"/>
        <w:gridCol w:w="2052"/>
      </w:tblGrid>
      <w:tr w:rsidR="00F82C29" w14:paraId="55630B0A" w14:textId="77777777">
        <w:trPr>
          <w:trHeight w:val="270"/>
        </w:trPr>
        <w:tc>
          <w:tcPr>
            <w:tcW w:w="1198" w:type="dxa"/>
            <w:tcBorders>
              <w:top w:val="single" w:sz="6" w:space="0" w:color="000000"/>
              <w:left w:val="single" w:sz="6" w:space="0" w:color="000000"/>
              <w:bottom w:val="single" w:sz="6" w:space="0" w:color="000000"/>
              <w:right w:val="single" w:sz="6" w:space="0" w:color="000000"/>
            </w:tcBorders>
            <w:shd w:val="clear" w:color="auto" w:fill="C9DAF8"/>
            <w:tcMar>
              <w:top w:w="0" w:type="dxa"/>
              <w:left w:w="0" w:type="dxa"/>
              <w:bottom w:w="0" w:type="dxa"/>
              <w:right w:w="0" w:type="dxa"/>
            </w:tcMar>
          </w:tcPr>
          <w:p w14:paraId="000001D6" w14:textId="77777777" w:rsidR="00F82C29" w:rsidRDefault="00000000">
            <w:pPr>
              <w:jc w:val="center"/>
              <w:rPr>
                <w:b/>
                <w:highlight w:val="yellow"/>
              </w:rPr>
            </w:pPr>
            <w:r>
              <w:rPr>
                <w:b/>
                <w:highlight w:val="yellow"/>
              </w:rPr>
              <w:t>Activity</w:t>
            </w:r>
          </w:p>
        </w:tc>
        <w:tc>
          <w:tcPr>
            <w:tcW w:w="262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D7" w14:textId="77777777" w:rsidR="00F82C29" w:rsidRDefault="00000000">
            <w:pPr>
              <w:jc w:val="center"/>
              <w:rPr>
                <w:b/>
                <w:highlight w:val="yellow"/>
              </w:rPr>
            </w:pPr>
            <w:r>
              <w:rPr>
                <w:b/>
                <w:highlight w:val="yellow"/>
              </w:rPr>
              <w:t>Description</w:t>
            </w:r>
          </w:p>
        </w:tc>
        <w:tc>
          <w:tcPr>
            <w:tcW w:w="1297"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D8" w14:textId="77777777" w:rsidR="00F82C29" w:rsidRDefault="00000000">
            <w:pPr>
              <w:jc w:val="center"/>
              <w:rPr>
                <w:b/>
                <w:highlight w:val="yellow"/>
              </w:rPr>
            </w:pPr>
            <w:r>
              <w:rPr>
                <w:b/>
                <w:highlight w:val="yellow"/>
              </w:rPr>
              <w:t>Timing</w:t>
            </w:r>
          </w:p>
        </w:tc>
        <w:tc>
          <w:tcPr>
            <w:tcW w:w="684"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D9" w14:textId="77777777" w:rsidR="00F82C29" w:rsidRDefault="00000000">
            <w:pPr>
              <w:jc w:val="center"/>
              <w:rPr>
                <w:b/>
                <w:highlight w:val="yellow"/>
              </w:rPr>
            </w:pPr>
            <w:r>
              <w:rPr>
                <w:b/>
                <w:highlight w:val="yellow"/>
              </w:rPr>
              <w:t>Lead</w:t>
            </w:r>
          </w:p>
        </w:tc>
        <w:tc>
          <w:tcPr>
            <w:tcW w:w="1782"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DA" w14:textId="77777777" w:rsidR="00F82C29" w:rsidRDefault="00000000">
            <w:pPr>
              <w:jc w:val="center"/>
              <w:rPr>
                <w:b/>
                <w:highlight w:val="yellow"/>
              </w:rPr>
            </w:pPr>
            <w:r>
              <w:rPr>
                <w:b/>
                <w:highlight w:val="yellow"/>
              </w:rPr>
              <w:t>Metrics</w:t>
            </w:r>
          </w:p>
        </w:tc>
        <w:tc>
          <w:tcPr>
            <w:tcW w:w="2052" w:type="dxa"/>
            <w:tcBorders>
              <w:top w:val="single" w:sz="6" w:space="0" w:color="000000"/>
              <w:left w:val="nil"/>
              <w:bottom w:val="single" w:sz="6" w:space="0" w:color="000000"/>
              <w:right w:val="single" w:sz="6" w:space="0" w:color="000000"/>
            </w:tcBorders>
            <w:shd w:val="clear" w:color="auto" w:fill="C9DAF8"/>
            <w:tcMar>
              <w:top w:w="0" w:type="dxa"/>
              <w:left w:w="0" w:type="dxa"/>
              <w:bottom w:w="0" w:type="dxa"/>
              <w:right w:w="0" w:type="dxa"/>
            </w:tcMar>
          </w:tcPr>
          <w:p w14:paraId="000001DB" w14:textId="77777777" w:rsidR="00F82C29" w:rsidRDefault="00000000">
            <w:pPr>
              <w:jc w:val="center"/>
              <w:rPr>
                <w:b/>
                <w:highlight w:val="yellow"/>
              </w:rPr>
            </w:pPr>
            <w:r>
              <w:rPr>
                <w:b/>
                <w:highlight w:val="yellow"/>
              </w:rPr>
              <w:t>Target Audience</w:t>
            </w:r>
          </w:p>
        </w:tc>
      </w:tr>
      <w:tr w:rsidR="00F82C29" w14:paraId="53AB51CD" w14:textId="77777777">
        <w:trPr>
          <w:trHeight w:val="270"/>
        </w:trPr>
        <w:tc>
          <w:tcPr>
            <w:tcW w:w="9637"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00001DC" w14:textId="77777777" w:rsidR="00F82C29" w:rsidRDefault="00000000">
            <w:pPr>
              <w:jc w:val="center"/>
              <w:rPr>
                <w:b/>
                <w:highlight w:val="yellow"/>
              </w:rPr>
            </w:pPr>
            <w:r>
              <w:rPr>
                <w:b/>
                <w:highlight w:val="yellow"/>
              </w:rPr>
              <w:t>Digital Presence</w:t>
            </w:r>
          </w:p>
        </w:tc>
      </w:tr>
      <w:tr w:rsidR="00F82C29" w14:paraId="6E6E1723" w14:textId="77777777">
        <w:trPr>
          <w:trHeight w:val="765"/>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E2" w14:textId="77777777" w:rsidR="00F82C29" w:rsidRDefault="00000000">
            <w:pPr>
              <w:rPr>
                <w:highlight w:val="yellow"/>
              </w:rPr>
            </w:pPr>
            <w:r>
              <w:rPr>
                <w:highlight w:val="yellow"/>
              </w:rPr>
              <w:t>Project Website</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1E3" w14:textId="77777777" w:rsidR="00F82C29" w:rsidRDefault="00000000">
            <w:pPr>
              <w:rPr>
                <w:highlight w:val="yellow"/>
              </w:rPr>
            </w:pPr>
            <w:r>
              <w:rPr>
                <w:highlight w:val="yellow"/>
              </w:rPr>
              <w:t>Central Hub for SMART Updates and Resources.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1E4" w14:textId="77777777" w:rsidR="00F82C29" w:rsidRDefault="00000000">
            <w:pPr>
              <w:rPr>
                <w:highlight w:val="yellow"/>
              </w:rPr>
            </w:pPr>
            <w:r>
              <w:rPr>
                <w:highlight w:val="yellow"/>
              </w:rPr>
              <w:t>From M3, ongoing</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1E5" w14:textId="77777777" w:rsidR="00F82C29" w:rsidRDefault="00000000">
            <w:pPr>
              <w:rPr>
                <w:highlight w:val="yellow"/>
              </w:rPr>
            </w:pPr>
            <w:proofErr w:type="spellStart"/>
            <w:r>
              <w:rPr>
                <w:highlight w:val="yellow"/>
              </w:rPr>
              <w:t>EXEL</w:t>
            </w:r>
            <w:proofErr w:type="spellEnd"/>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1E6" w14:textId="77777777" w:rsidR="00F82C29" w:rsidRDefault="00000000">
            <w:pPr>
              <w:rPr>
                <w:highlight w:val="yellow"/>
              </w:rPr>
            </w:pPr>
            <w:r>
              <w:rPr>
                <w:highlight w:val="yellow"/>
              </w:rPr>
              <w:t>&gt;2000 visits/year</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1E7" w14:textId="77777777" w:rsidR="00F82C29" w:rsidRDefault="00000000">
            <w:pPr>
              <w:rPr>
                <w:highlight w:val="yellow"/>
              </w:rPr>
            </w:pPr>
            <w:r>
              <w:rPr>
                <w:highlight w:val="yellow"/>
              </w:rPr>
              <w:t>General public, researchers, stakeholders</w:t>
            </w:r>
          </w:p>
        </w:tc>
      </w:tr>
      <w:tr w:rsidR="00F82C29" w14:paraId="107A889D" w14:textId="77777777">
        <w:trPr>
          <w:trHeight w:val="765"/>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E8" w14:textId="77777777" w:rsidR="00F82C29" w:rsidRDefault="00000000">
            <w:pPr>
              <w:rPr>
                <w:highlight w:val="yellow"/>
              </w:rPr>
            </w:pPr>
            <w:proofErr w:type="gramStart"/>
            <w:r>
              <w:rPr>
                <w:highlight w:val="yellow"/>
              </w:rPr>
              <w:t>Social Media</w:t>
            </w:r>
            <w:proofErr w:type="gramEnd"/>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1E9" w14:textId="77777777" w:rsidR="00F82C29" w:rsidRDefault="00000000">
            <w:pPr>
              <w:rPr>
                <w:highlight w:val="yellow"/>
              </w:rPr>
            </w:pPr>
            <w:r>
              <w:rPr>
                <w:highlight w:val="yellow"/>
              </w:rPr>
              <w:t xml:space="preserve">Engage with updates on project platforms: </w:t>
            </w:r>
            <w:proofErr w:type="spellStart"/>
            <w:r>
              <w:rPr>
                <w:highlight w:val="yellow"/>
              </w:rPr>
              <w:t>facebook</w:t>
            </w:r>
            <w:proofErr w:type="spellEnd"/>
            <w:r>
              <w:rPr>
                <w:highlight w:val="yellow"/>
              </w:rPr>
              <w:t>, X, LinkedIn, and Instagram.</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1EA" w14:textId="77777777" w:rsidR="00F82C29" w:rsidRDefault="00000000">
            <w:pPr>
              <w:rPr>
                <w:highlight w:val="yellow"/>
              </w:rPr>
            </w:pPr>
            <w:r>
              <w:rPr>
                <w:highlight w:val="yellow"/>
              </w:rPr>
              <w:t>From M2, ongoing</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1EB" w14:textId="77777777" w:rsidR="00F82C29" w:rsidRDefault="00000000">
            <w:pPr>
              <w:rPr>
                <w:highlight w:val="yellow"/>
              </w:rPr>
            </w:pPr>
            <w:proofErr w:type="spellStart"/>
            <w:r>
              <w:rPr>
                <w:highlight w:val="yellow"/>
              </w:rPr>
              <w:t>EXEL</w:t>
            </w:r>
            <w:proofErr w:type="spellEnd"/>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1EC" w14:textId="77777777" w:rsidR="00F82C29" w:rsidRDefault="00000000">
            <w:pPr>
              <w:rPr>
                <w:highlight w:val="yellow"/>
              </w:rPr>
            </w:pPr>
            <w:r>
              <w:rPr>
                <w:highlight w:val="yellow"/>
                <w:u w:val="single"/>
              </w:rPr>
              <w:t>Followers:</w:t>
            </w:r>
            <w:r>
              <w:rPr>
                <w:highlight w:val="yellow"/>
              </w:rPr>
              <w:t xml:space="preserve"> X: 1500; LinkedIn: </w:t>
            </w:r>
            <w:proofErr w:type="gramStart"/>
            <w:r>
              <w:rPr>
                <w:highlight w:val="yellow"/>
              </w:rPr>
              <w:t>800;  Instagram</w:t>
            </w:r>
            <w:proofErr w:type="gramEnd"/>
            <w:r>
              <w:rPr>
                <w:highlight w:val="yellow"/>
              </w:rPr>
              <w:t>: 300</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1ED" w14:textId="77777777" w:rsidR="00F82C29" w:rsidRDefault="00000000">
            <w:pPr>
              <w:rPr>
                <w:highlight w:val="yellow"/>
              </w:rPr>
            </w:pPr>
            <w:r>
              <w:rPr>
                <w:highlight w:val="yellow"/>
              </w:rPr>
              <w:t>General public, industry, policymakers, researchers</w:t>
            </w:r>
          </w:p>
        </w:tc>
      </w:tr>
      <w:tr w:rsidR="00F82C29" w14:paraId="47D79BEB" w14:textId="77777777">
        <w:trPr>
          <w:trHeight w:val="270"/>
        </w:trPr>
        <w:tc>
          <w:tcPr>
            <w:tcW w:w="9637"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00001EE" w14:textId="77777777" w:rsidR="00F82C29" w:rsidRDefault="00000000">
            <w:pPr>
              <w:jc w:val="center"/>
              <w:rPr>
                <w:b/>
                <w:highlight w:val="yellow"/>
              </w:rPr>
            </w:pPr>
            <w:r>
              <w:rPr>
                <w:b/>
                <w:highlight w:val="yellow"/>
              </w:rPr>
              <w:t>Outreach Materials</w:t>
            </w:r>
          </w:p>
        </w:tc>
      </w:tr>
      <w:tr w:rsidR="00F82C29" w14:paraId="358558A5"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F4" w14:textId="77777777" w:rsidR="00F82C29" w:rsidRDefault="00000000">
            <w:pPr>
              <w:rPr>
                <w:highlight w:val="yellow"/>
              </w:rPr>
            </w:pPr>
            <w:r>
              <w:rPr>
                <w:highlight w:val="yellow"/>
              </w:rPr>
              <w:t>Visual Identity</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1F5" w14:textId="77777777" w:rsidR="00F82C29" w:rsidRDefault="00000000">
            <w:pPr>
              <w:rPr>
                <w:highlight w:val="yellow"/>
              </w:rPr>
            </w:pPr>
            <w:r>
              <w:rPr>
                <w:highlight w:val="yellow"/>
              </w:rPr>
              <w:t>Designing of logo, letterhead, and presentation templates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1F6" w14:textId="77777777" w:rsidR="00F82C29" w:rsidRDefault="00000000">
            <w:pPr>
              <w:rPr>
                <w:highlight w:val="yellow"/>
              </w:rPr>
            </w:pPr>
            <w:r>
              <w:rPr>
                <w:highlight w:val="yellow"/>
              </w:rPr>
              <w:t>M1</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1F7" w14:textId="77777777" w:rsidR="00F82C29" w:rsidRDefault="00000000">
            <w:pPr>
              <w:rPr>
                <w:highlight w:val="yellow"/>
              </w:rPr>
            </w:pPr>
            <w:proofErr w:type="spellStart"/>
            <w:r>
              <w:rPr>
                <w:highlight w:val="yellow"/>
              </w:rPr>
              <w:t>EXEL</w:t>
            </w:r>
            <w:proofErr w:type="spellEnd"/>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1F8" w14:textId="77777777" w:rsidR="00F82C29" w:rsidRDefault="00000000">
            <w:pPr>
              <w:rPr>
                <w:highlight w:val="yellow"/>
              </w:rPr>
            </w:pPr>
            <w:r>
              <w:rPr>
                <w:highlight w:val="yellow"/>
              </w:rPr>
              <w:t>5 templates</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1F9" w14:textId="77777777" w:rsidR="00F82C29" w:rsidRDefault="00000000">
            <w:pPr>
              <w:rPr>
                <w:highlight w:val="yellow"/>
              </w:rPr>
            </w:pPr>
            <w:r>
              <w:rPr>
                <w:highlight w:val="yellow"/>
              </w:rPr>
              <w:t>Consortium, stakeholders</w:t>
            </w:r>
          </w:p>
        </w:tc>
      </w:tr>
      <w:tr w:rsidR="00F82C29" w14:paraId="57A6765A"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1FA" w14:textId="77777777" w:rsidR="00F82C29" w:rsidRDefault="00000000">
            <w:pPr>
              <w:rPr>
                <w:highlight w:val="yellow"/>
              </w:rPr>
            </w:pPr>
            <w:r>
              <w:rPr>
                <w:highlight w:val="yellow"/>
              </w:rPr>
              <w:t>Brochures &amp; Leaflets</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1FB" w14:textId="77777777" w:rsidR="00F82C29" w:rsidRDefault="00000000">
            <w:pPr>
              <w:rPr>
                <w:highlight w:val="yellow"/>
              </w:rPr>
            </w:pPr>
            <w:r>
              <w:rPr>
                <w:highlight w:val="yellow"/>
              </w:rPr>
              <w:t>Distribution of detailed visuals about goals and benefits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1FC" w14:textId="77777777" w:rsidR="00F82C29" w:rsidRDefault="00000000">
            <w:pPr>
              <w:rPr>
                <w:highlight w:val="yellow"/>
              </w:rPr>
            </w:pPr>
            <w:r>
              <w:rPr>
                <w:highlight w:val="yellow"/>
              </w:rPr>
              <w:t>M2, updated regularly</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1FD" w14:textId="77777777" w:rsidR="00F82C29" w:rsidRDefault="00000000">
            <w:pPr>
              <w:rPr>
                <w:highlight w:val="yellow"/>
              </w:rPr>
            </w:pPr>
            <w:proofErr w:type="spellStart"/>
            <w:r>
              <w:rPr>
                <w:highlight w:val="yellow"/>
              </w:rPr>
              <w:t>EXEL</w:t>
            </w:r>
            <w:proofErr w:type="spellEnd"/>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1FE" w14:textId="77777777" w:rsidR="00F82C29" w:rsidRDefault="00000000">
            <w:pPr>
              <w:rPr>
                <w:highlight w:val="yellow"/>
              </w:rPr>
            </w:pPr>
            <w:r>
              <w:rPr>
                <w:highlight w:val="yellow"/>
              </w:rPr>
              <w:t>2 flyers, 2 roll-ups, 2 posters</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1FF" w14:textId="77777777" w:rsidR="00F82C29" w:rsidRDefault="00000000">
            <w:pPr>
              <w:rPr>
                <w:highlight w:val="yellow"/>
              </w:rPr>
            </w:pPr>
            <w:r>
              <w:rPr>
                <w:highlight w:val="yellow"/>
              </w:rPr>
              <w:t>Industry, policymakers, public, researchers</w:t>
            </w:r>
          </w:p>
        </w:tc>
      </w:tr>
      <w:tr w:rsidR="00F82C29" w14:paraId="28172E51" w14:textId="77777777">
        <w:trPr>
          <w:trHeight w:val="270"/>
        </w:trPr>
        <w:tc>
          <w:tcPr>
            <w:tcW w:w="9637"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0000200" w14:textId="77777777" w:rsidR="00F82C29" w:rsidRDefault="00000000">
            <w:pPr>
              <w:jc w:val="center"/>
              <w:rPr>
                <w:b/>
                <w:highlight w:val="yellow"/>
              </w:rPr>
            </w:pPr>
            <w:r>
              <w:rPr>
                <w:b/>
                <w:highlight w:val="yellow"/>
              </w:rPr>
              <w:t>Content Engagement</w:t>
            </w:r>
          </w:p>
        </w:tc>
      </w:tr>
      <w:tr w:rsidR="00F82C29" w14:paraId="1C58A82E"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06" w14:textId="77777777" w:rsidR="00F82C29" w:rsidRDefault="00000000">
            <w:pPr>
              <w:rPr>
                <w:highlight w:val="yellow"/>
              </w:rPr>
            </w:pPr>
            <w:r>
              <w:rPr>
                <w:highlight w:val="yellow"/>
              </w:rPr>
              <w:t>Newsletters</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07" w14:textId="77777777" w:rsidR="00F82C29" w:rsidRDefault="00000000">
            <w:pPr>
              <w:rPr>
                <w:highlight w:val="yellow"/>
              </w:rPr>
            </w:pPr>
            <w:r>
              <w:rPr>
                <w:highlight w:val="yellow"/>
              </w:rPr>
              <w:t>Distribution of electronic updates to stakeholders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08" w14:textId="77777777" w:rsidR="00F82C29" w:rsidRDefault="00000000">
            <w:pPr>
              <w:rPr>
                <w:highlight w:val="yellow"/>
              </w:rPr>
            </w:pPr>
            <w:r>
              <w:rPr>
                <w:highlight w:val="yellow"/>
              </w:rPr>
              <w:t>Annually</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09" w14:textId="77777777" w:rsidR="00F82C29" w:rsidRDefault="00000000">
            <w:pPr>
              <w:rPr>
                <w:highlight w:val="yellow"/>
              </w:rPr>
            </w:pPr>
            <w:proofErr w:type="spellStart"/>
            <w:r>
              <w:rPr>
                <w:highlight w:val="yellow"/>
              </w:rPr>
              <w:t>EXEL</w:t>
            </w:r>
            <w:proofErr w:type="spellEnd"/>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0A" w14:textId="77777777" w:rsidR="00F82C29" w:rsidRDefault="00000000">
            <w:pPr>
              <w:rPr>
                <w:highlight w:val="yellow"/>
              </w:rPr>
            </w:pPr>
            <w:r>
              <w:rPr>
                <w:highlight w:val="yellow"/>
              </w:rPr>
              <w:t>4/year, &gt;200 subscribers</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0B" w14:textId="77777777" w:rsidR="00F82C29" w:rsidRDefault="00000000">
            <w:pPr>
              <w:rPr>
                <w:highlight w:val="yellow"/>
              </w:rPr>
            </w:pPr>
            <w:r>
              <w:rPr>
                <w:highlight w:val="yellow"/>
              </w:rPr>
              <w:t>Industry, policymakers, researchers, public</w:t>
            </w:r>
          </w:p>
        </w:tc>
      </w:tr>
      <w:tr w:rsidR="00F82C29" w14:paraId="10389C85"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0C" w14:textId="77777777" w:rsidR="00F82C29" w:rsidRDefault="00000000">
            <w:pPr>
              <w:rPr>
                <w:highlight w:val="yellow"/>
              </w:rPr>
            </w:pPr>
            <w:r>
              <w:rPr>
                <w:highlight w:val="yellow"/>
              </w:rPr>
              <w:t>Press Releases</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0D" w14:textId="77777777" w:rsidR="00F82C29" w:rsidRDefault="00000000">
            <w:pPr>
              <w:rPr>
                <w:highlight w:val="yellow"/>
              </w:rPr>
            </w:pPr>
            <w:r>
              <w:rPr>
                <w:highlight w:val="yellow"/>
              </w:rPr>
              <w:t>Highlighting significant milestones to the media</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0E" w14:textId="77777777" w:rsidR="00F82C29" w:rsidRDefault="00000000">
            <w:pPr>
              <w:rPr>
                <w:highlight w:val="yellow"/>
              </w:rPr>
            </w:pPr>
            <w:r>
              <w:rPr>
                <w:highlight w:val="yellow"/>
              </w:rPr>
              <w:t>At major milestones</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0F" w14:textId="77777777" w:rsidR="00F82C29" w:rsidRDefault="00000000">
            <w:pPr>
              <w:rPr>
                <w:highlight w:val="yellow"/>
              </w:rPr>
            </w:pPr>
            <w:r>
              <w:rPr>
                <w:highlight w:val="yellow"/>
              </w:rPr>
              <w:t>All</w:t>
            </w:r>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10" w14:textId="77777777" w:rsidR="00F82C29" w:rsidRDefault="00000000">
            <w:pPr>
              <w:rPr>
                <w:highlight w:val="yellow"/>
              </w:rPr>
            </w:pPr>
            <w:r>
              <w:rPr>
                <w:highlight w:val="yellow"/>
              </w:rPr>
              <w:t>&gt;5 releases</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11" w14:textId="77777777" w:rsidR="00F82C29" w:rsidRDefault="00000000">
            <w:pPr>
              <w:rPr>
                <w:highlight w:val="yellow"/>
              </w:rPr>
            </w:pPr>
            <w:r>
              <w:rPr>
                <w:highlight w:val="yellow"/>
              </w:rPr>
              <w:t>Media, general public, industry, policymakers</w:t>
            </w:r>
          </w:p>
        </w:tc>
      </w:tr>
      <w:tr w:rsidR="00F82C29" w14:paraId="66D94972" w14:textId="77777777">
        <w:trPr>
          <w:trHeight w:val="270"/>
        </w:trPr>
        <w:tc>
          <w:tcPr>
            <w:tcW w:w="9637"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0000212" w14:textId="77777777" w:rsidR="00F82C29" w:rsidRDefault="00000000">
            <w:pPr>
              <w:jc w:val="center"/>
              <w:rPr>
                <w:b/>
                <w:highlight w:val="yellow"/>
              </w:rPr>
            </w:pPr>
            <w:r>
              <w:rPr>
                <w:b/>
                <w:highlight w:val="yellow"/>
              </w:rPr>
              <w:t>Scientific Communication</w:t>
            </w:r>
          </w:p>
        </w:tc>
      </w:tr>
      <w:tr w:rsidR="00F82C29" w14:paraId="38E37DEB"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18" w14:textId="77777777" w:rsidR="00F82C29" w:rsidRDefault="00000000">
            <w:pPr>
              <w:rPr>
                <w:highlight w:val="yellow"/>
              </w:rPr>
            </w:pPr>
            <w:r>
              <w:rPr>
                <w:highlight w:val="yellow"/>
              </w:rPr>
              <w:t>Conferences</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19" w14:textId="77777777" w:rsidR="00F82C29" w:rsidRDefault="00000000">
            <w:pPr>
              <w:rPr>
                <w:highlight w:val="yellow"/>
              </w:rPr>
            </w:pPr>
            <w:r>
              <w:rPr>
                <w:highlight w:val="yellow"/>
              </w:rPr>
              <w:t>Sharing findings with the scientific community</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1A" w14:textId="77777777" w:rsidR="00F82C29" w:rsidRDefault="00000000">
            <w:pPr>
              <w:rPr>
                <w:highlight w:val="yellow"/>
              </w:rPr>
            </w:pPr>
            <w:r>
              <w:rPr>
                <w:highlight w:val="yellow"/>
              </w:rPr>
              <w:t>After research results</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1B" w14:textId="77777777" w:rsidR="00F82C29" w:rsidRDefault="00000000">
            <w:pPr>
              <w:rPr>
                <w:highlight w:val="yellow"/>
              </w:rPr>
            </w:pPr>
            <w:r>
              <w:rPr>
                <w:highlight w:val="yellow"/>
              </w:rPr>
              <w:t>All</w:t>
            </w:r>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1C" w14:textId="77777777" w:rsidR="00F82C29" w:rsidRDefault="00000000">
            <w:pPr>
              <w:rPr>
                <w:highlight w:val="yellow"/>
              </w:rPr>
            </w:pPr>
            <w:r>
              <w:rPr>
                <w:highlight w:val="yellow"/>
              </w:rPr>
              <w:t>20 presentations</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1D" w14:textId="77777777" w:rsidR="00F82C29" w:rsidRDefault="00000000">
            <w:pPr>
              <w:rPr>
                <w:highlight w:val="yellow"/>
              </w:rPr>
            </w:pPr>
            <w:r>
              <w:rPr>
                <w:highlight w:val="yellow"/>
              </w:rPr>
              <w:t>Researchers, industry experts, policymakers</w:t>
            </w:r>
          </w:p>
        </w:tc>
      </w:tr>
      <w:tr w:rsidR="00F82C29" w14:paraId="0A62829B"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1E" w14:textId="77777777" w:rsidR="00F82C29" w:rsidRDefault="00000000">
            <w:pPr>
              <w:rPr>
                <w:highlight w:val="yellow"/>
              </w:rPr>
            </w:pPr>
            <w:r>
              <w:rPr>
                <w:highlight w:val="yellow"/>
              </w:rPr>
              <w:t>Publications</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1F" w14:textId="77777777" w:rsidR="00F82C29" w:rsidRDefault="00000000">
            <w:pPr>
              <w:rPr>
                <w:highlight w:val="yellow"/>
              </w:rPr>
            </w:pPr>
            <w:r>
              <w:rPr>
                <w:highlight w:val="yellow"/>
              </w:rPr>
              <w:t>Publishing findings in scientific journals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20" w14:textId="77777777" w:rsidR="00F82C29" w:rsidRDefault="00000000">
            <w:pPr>
              <w:rPr>
                <w:highlight w:val="yellow"/>
              </w:rPr>
            </w:pPr>
            <w:r>
              <w:rPr>
                <w:highlight w:val="yellow"/>
              </w:rPr>
              <w:t>After research results</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21" w14:textId="77777777" w:rsidR="00F82C29" w:rsidRDefault="00000000">
            <w:pPr>
              <w:rPr>
                <w:highlight w:val="yellow"/>
              </w:rPr>
            </w:pPr>
            <w:r>
              <w:rPr>
                <w:highlight w:val="yellow"/>
              </w:rPr>
              <w:t>All</w:t>
            </w:r>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22" w14:textId="77777777" w:rsidR="00F82C29" w:rsidRDefault="00000000">
            <w:pPr>
              <w:rPr>
                <w:highlight w:val="yellow"/>
              </w:rPr>
            </w:pPr>
            <w:r>
              <w:rPr>
                <w:highlight w:val="yellow"/>
              </w:rPr>
              <w:t xml:space="preserve">20 publications  </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23" w14:textId="77777777" w:rsidR="00F82C29" w:rsidRDefault="00000000">
            <w:pPr>
              <w:rPr>
                <w:highlight w:val="yellow"/>
              </w:rPr>
            </w:pPr>
            <w:r>
              <w:rPr>
                <w:highlight w:val="yellow"/>
              </w:rPr>
              <w:t>Researchers, academics</w:t>
            </w:r>
          </w:p>
        </w:tc>
      </w:tr>
      <w:tr w:rsidR="00F82C29" w14:paraId="00392CCF" w14:textId="77777777">
        <w:trPr>
          <w:trHeight w:val="270"/>
        </w:trPr>
        <w:tc>
          <w:tcPr>
            <w:tcW w:w="9637" w:type="dxa"/>
            <w:gridSpan w:val="6"/>
            <w:tcBorders>
              <w:top w:val="nil"/>
              <w:left w:val="single" w:sz="6" w:space="0" w:color="000000"/>
              <w:bottom w:val="single" w:sz="6" w:space="0" w:color="000000"/>
              <w:right w:val="single" w:sz="6" w:space="0" w:color="000000"/>
            </w:tcBorders>
            <w:shd w:val="clear" w:color="auto" w:fill="EFEFEF"/>
            <w:tcMar>
              <w:top w:w="0" w:type="dxa"/>
              <w:left w:w="0" w:type="dxa"/>
              <w:bottom w:w="0" w:type="dxa"/>
              <w:right w:w="0" w:type="dxa"/>
            </w:tcMar>
          </w:tcPr>
          <w:p w14:paraId="00000224" w14:textId="77777777" w:rsidR="00F82C29" w:rsidRDefault="00000000">
            <w:pPr>
              <w:jc w:val="center"/>
              <w:rPr>
                <w:b/>
                <w:highlight w:val="yellow"/>
              </w:rPr>
            </w:pPr>
            <w:r>
              <w:rPr>
                <w:b/>
                <w:highlight w:val="yellow"/>
              </w:rPr>
              <w:t>Events</w:t>
            </w:r>
          </w:p>
        </w:tc>
      </w:tr>
      <w:tr w:rsidR="00F82C29" w14:paraId="2C78B307" w14:textId="77777777">
        <w:trPr>
          <w:trHeight w:val="510"/>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2A" w14:textId="77777777" w:rsidR="00F82C29" w:rsidRDefault="00000000">
            <w:pPr>
              <w:rPr>
                <w:highlight w:val="yellow"/>
              </w:rPr>
            </w:pPr>
            <w:r>
              <w:rPr>
                <w:highlight w:val="yellow"/>
              </w:rPr>
              <w:t>Workshops</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2B" w14:textId="77777777" w:rsidR="00F82C29" w:rsidRDefault="00000000">
            <w:pPr>
              <w:rPr>
                <w:highlight w:val="yellow"/>
              </w:rPr>
            </w:pPr>
            <w:r>
              <w:rPr>
                <w:highlight w:val="yellow"/>
              </w:rPr>
              <w:t>Promoting SMART and fostering collaborations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2C" w14:textId="77777777" w:rsidR="00F82C29" w:rsidRDefault="00000000">
            <w:pPr>
              <w:rPr>
                <w:highlight w:val="yellow"/>
              </w:rPr>
            </w:pPr>
            <w:r>
              <w:rPr>
                <w:highlight w:val="yellow"/>
              </w:rPr>
              <w:t>Annually</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2D" w14:textId="77777777" w:rsidR="00F82C29" w:rsidRDefault="00000000">
            <w:pPr>
              <w:rPr>
                <w:highlight w:val="yellow"/>
              </w:rPr>
            </w:pPr>
            <w:r>
              <w:rPr>
                <w:highlight w:val="yellow"/>
              </w:rPr>
              <w:t>All</w:t>
            </w:r>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2E" w14:textId="77777777" w:rsidR="00F82C29" w:rsidRDefault="00000000">
            <w:pPr>
              <w:rPr>
                <w:highlight w:val="yellow"/>
              </w:rPr>
            </w:pPr>
            <w:r>
              <w:rPr>
                <w:highlight w:val="yellow"/>
              </w:rPr>
              <w:t>6 workshops</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2F" w14:textId="77777777" w:rsidR="00F82C29" w:rsidRDefault="00000000">
            <w:pPr>
              <w:rPr>
                <w:highlight w:val="yellow"/>
              </w:rPr>
            </w:pPr>
            <w:r>
              <w:rPr>
                <w:highlight w:val="yellow"/>
              </w:rPr>
              <w:t>Researchers, industry, policymakers, public</w:t>
            </w:r>
          </w:p>
        </w:tc>
      </w:tr>
      <w:tr w:rsidR="00F82C29" w14:paraId="2D78E55E" w14:textId="77777777">
        <w:trPr>
          <w:trHeight w:val="765"/>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30" w14:textId="77777777" w:rsidR="00F82C29" w:rsidRDefault="00000000">
            <w:pPr>
              <w:rPr>
                <w:highlight w:val="yellow"/>
              </w:rPr>
            </w:pPr>
            <w:r>
              <w:rPr>
                <w:highlight w:val="yellow"/>
              </w:rPr>
              <w:t>Meeting</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31" w14:textId="77777777" w:rsidR="00F82C29" w:rsidRDefault="00000000">
            <w:pPr>
              <w:rPr>
                <w:highlight w:val="yellow"/>
              </w:rPr>
            </w:pPr>
            <w:r>
              <w:rPr>
                <w:highlight w:val="yellow"/>
              </w:rPr>
              <w:t>Regional Innovation Events (Regional conference)</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32" w14:textId="77777777" w:rsidR="00F82C29" w:rsidRDefault="00000000">
            <w:pPr>
              <w:rPr>
                <w:highlight w:val="yellow"/>
              </w:rPr>
            </w:pPr>
            <w:r>
              <w:rPr>
                <w:highlight w:val="yellow"/>
              </w:rPr>
              <w:t>M36</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33" w14:textId="77777777" w:rsidR="00F82C29" w:rsidRDefault="00000000">
            <w:pPr>
              <w:rPr>
                <w:highlight w:val="yellow"/>
              </w:rPr>
            </w:pPr>
            <w:r>
              <w:rPr>
                <w:highlight w:val="yellow"/>
              </w:rPr>
              <w:t>All</w:t>
            </w:r>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34" w14:textId="77777777" w:rsidR="00F82C29" w:rsidRDefault="00000000">
            <w:pPr>
              <w:rPr>
                <w:highlight w:val="yellow"/>
              </w:rPr>
            </w:pPr>
            <w:r>
              <w:rPr>
                <w:highlight w:val="yellow"/>
              </w:rPr>
              <w:t>1 workshop</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35" w14:textId="77777777" w:rsidR="00F82C29" w:rsidRDefault="00000000">
            <w:pPr>
              <w:rPr>
                <w:highlight w:val="yellow"/>
              </w:rPr>
            </w:pPr>
            <w:r>
              <w:rPr>
                <w:highlight w:val="yellow"/>
              </w:rPr>
              <w:t>Regional stakeholders, researchers, policymakers</w:t>
            </w:r>
          </w:p>
        </w:tc>
      </w:tr>
      <w:tr w:rsidR="00F82C29" w14:paraId="12041680" w14:textId="77777777">
        <w:trPr>
          <w:trHeight w:val="765"/>
        </w:trPr>
        <w:tc>
          <w:tcPr>
            <w:tcW w:w="1198"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000236" w14:textId="77777777" w:rsidR="00F82C29" w:rsidRDefault="00000000">
            <w:pPr>
              <w:rPr>
                <w:highlight w:val="yellow"/>
              </w:rPr>
            </w:pPr>
            <w:r>
              <w:rPr>
                <w:highlight w:val="yellow"/>
              </w:rPr>
              <w:t>Closing conference</w:t>
            </w:r>
          </w:p>
        </w:tc>
        <w:tc>
          <w:tcPr>
            <w:tcW w:w="2624" w:type="dxa"/>
            <w:tcBorders>
              <w:top w:val="nil"/>
              <w:left w:val="nil"/>
              <w:bottom w:val="single" w:sz="6" w:space="0" w:color="000000"/>
              <w:right w:val="single" w:sz="6" w:space="0" w:color="000000"/>
            </w:tcBorders>
            <w:tcMar>
              <w:top w:w="0" w:type="dxa"/>
              <w:left w:w="0" w:type="dxa"/>
              <w:bottom w:w="0" w:type="dxa"/>
              <w:right w:w="0" w:type="dxa"/>
            </w:tcMar>
          </w:tcPr>
          <w:p w14:paraId="00000237" w14:textId="77777777" w:rsidR="00F82C29" w:rsidRDefault="00000000">
            <w:pPr>
              <w:rPr>
                <w:highlight w:val="yellow"/>
              </w:rPr>
            </w:pPr>
            <w:r>
              <w:rPr>
                <w:highlight w:val="yellow"/>
              </w:rPr>
              <w:t>Final event to share outcomes and enhance stakeholder interactions</w:t>
            </w:r>
          </w:p>
        </w:tc>
        <w:tc>
          <w:tcPr>
            <w:tcW w:w="1297" w:type="dxa"/>
            <w:tcBorders>
              <w:top w:val="nil"/>
              <w:left w:val="nil"/>
              <w:bottom w:val="single" w:sz="6" w:space="0" w:color="000000"/>
              <w:right w:val="single" w:sz="6" w:space="0" w:color="000000"/>
            </w:tcBorders>
            <w:tcMar>
              <w:top w:w="0" w:type="dxa"/>
              <w:left w:w="0" w:type="dxa"/>
              <w:bottom w:w="0" w:type="dxa"/>
              <w:right w:w="0" w:type="dxa"/>
            </w:tcMar>
          </w:tcPr>
          <w:p w14:paraId="00000238" w14:textId="77777777" w:rsidR="00F82C29" w:rsidRDefault="00000000">
            <w:pPr>
              <w:rPr>
                <w:highlight w:val="yellow"/>
              </w:rPr>
            </w:pPr>
            <w:r>
              <w:rPr>
                <w:highlight w:val="yellow"/>
              </w:rPr>
              <w:t>M46</w:t>
            </w:r>
          </w:p>
        </w:tc>
        <w:tc>
          <w:tcPr>
            <w:tcW w:w="684" w:type="dxa"/>
            <w:tcBorders>
              <w:top w:val="nil"/>
              <w:left w:val="nil"/>
              <w:bottom w:val="single" w:sz="6" w:space="0" w:color="000000"/>
              <w:right w:val="single" w:sz="6" w:space="0" w:color="000000"/>
            </w:tcBorders>
            <w:tcMar>
              <w:top w:w="0" w:type="dxa"/>
              <w:left w:w="0" w:type="dxa"/>
              <w:bottom w:w="0" w:type="dxa"/>
              <w:right w:w="0" w:type="dxa"/>
            </w:tcMar>
          </w:tcPr>
          <w:p w14:paraId="00000239" w14:textId="77777777" w:rsidR="00F82C29" w:rsidRDefault="00000000">
            <w:pPr>
              <w:rPr>
                <w:highlight w:val="yellow"/>
              </w:rPr>
            </w:pPr>
            <w:proofErr w:type="spellStart"/>
            <w:r>
              <w:rPr>
                <w:highlight w:val="yellow"/>
              </w:rPr>
              <w:t>NKUA</w:t>
            </w:r>
            <w:proofErr w:type="spellEnd"/>
          </w:p>
        </w:tc>
        <w:tc>
          <w:tcPr>
            <w:tcW w:w="1782" w:type="dxa"/>
            <w:tcBorders>
              <w:top w:val="nil"/>
              <w:left w:val="nil"/>
              <w:bottom w:val="single" w:sz="6" w:space="0" w:color="000000"/>
              <w:right w:val="single" w:sz="6" w:space="0" w:color="000000"/>
            </w:tcBorders>
            <w:tcMar>
              <w:top w:w="0" w:type="dxa"/>
              <w:left w:w="0" w:type="dxa"/>
              <w:bottom w:w="0" w:type="dxa"/>
              <w:right w:w="0" w:type="dxa"/>
            </w:tcMar>
          </w:tcPr>
          <w:p w14:paraId="0000023A" w14:textId="77777777" w:rsidR="00F82C29" w:rsidRDefault="00000000">
            <w:pPr>
              <w:rPr>
                <w:highlight w:val="yellow"/>
              </w:rPr>
            </w:pPr>
            <w:r>
              <w:rPr>
                <w:highlight w:val="yellow"/>
              </w:rPr>
              <w:t>1 conference</w:t>
            </w:r>
          </w:p>
        </w:tc>
        <w:tc>
          <w:tcPr>
            <w:tcW w:w="2052" w:type="dxa"/>
            <w:tcBorders>
              <w:top w:val="nil"/>
              <w:left w:val="nil"/>
              <w:bottom w:val="single" w:sz="6" w:space="0" w:color="000000"/>
              <w:right w:val="single" w:sz="6" w:space="0" w:color="000000"/>
            </w:tcBorders>
            <w:tcMar>
              <w:top w:w="0" w:type="dxa"/>
              <w:left w:w="0" w:type="dxa"/>
              <w:bottom w:w="0" w:type="dxa"/>
              <w:right w:w="0" w:type="dxa"/>
            </w:tcMar>
          </w:tcPr>
          <w:p w14:paraId="0000023B" w14:textId="77777777" w:rsidR="00F82C29" w:rsidRDefault="00000000">
            <w:pPr>
              <w:rPr>
                <w:highlight w:val="yellow"/>
              </w:rPr>
            </w:pPr>
            <w:r>
              <w:rPr>
                <w:highlight w:val="yellow"/>
              </w:rPr>
              <w:t>Researchers, policymakers, industry, general public</w:t>
            </w:r>
          </w:p>
        </w:tc>
      </w:tr>
    </w:tbl>
    <w:p w14:paraId="0000023C" w14:textId="77777777" w:rsidR="00F82C29" w:rsidRDefault="00000000">
      <w:pPr>
        <w:jc w:val="both"/>
        <w:rPr>
          <w:sz w:val="10"/>
          <w:szCs w:val="10"/>
        </w:rPr>
      </w:pPr>
      <w:r>
        <w:rPr>
          <w:sz w:val="10"/>
          <w:szCs w:val="10"/>
        </w:rPr>
        <w:t xml:space="preserve"> </w:t>
      </w:r>
    </w:p>
    <w:p w14:paraId="0000023D" w14:textId="77777777" w:rsidR="00F82C29" w:rsidRDefault="00F82C29">
      <w:pPr>
        <w:jc w:val="both"/>
        <w:rPr>
          <w:b/>
        </w:rPr>
      </w:pPr>
    </w:p>
    <w:p w14:paraId="0000023E" w14:textId="77777777" w:rsidR="00F82C29" w:rsidRDefault="00F82C29">
      <w:pPr>
        <w:jc w:val="both"/>
        <w:rPr>
          <w:b/>
        </w:rPr>
      </w:pPr>
    </w:p>
    <w:p w14:paraId="0000023F" w14:textId="77777777" w:rsidR="00F82C29" w:rsidRDefault="00000000">
      <w:pPr>
        <w:jc w:val="both"/>
        <w:rPr>
          <w:b/>
        </w:rPr>
      </w:pPr>
      <w:r>
        <w:rPr>
          <w:b/>
        </w:rPr>
        <w:t>2.2.2.3 Networking and Training Activities</w:t>
      </w:r>
    </w:p>
    <w:p w14:paraId="00000240" w14:textId="77777777" w:rsidR="00F82C29" w:rsidRDefault="00000000">
      <w:pPr>
        <w:spacing w:before="240" w:after="240"/>
      </w:pPr>
      <w:r>
        <w:t>To foster sustainable capacity-building and institutional integration of experiential STEM learning, the SMART Dr. VIDA project embeds a structured program of networking and training activities. These efforts are strategically aligned with the international calendar of the NOVA-Bioscope group, which hosts recurring conferences across Europe through 2026 to 2035 and beyond.</w:t>
      </w:r>
    </w:p>
    <w:p w14:paraId="00000241" w14:textId="77777777" w:rsidR="00F82C29" w:rsidRDefault="00000000">
      <w:pPr>
        <w:spacing w:before="240" w:after="240"/>
      </w:pPr>
      <w:r>
        <w:rPr>
          <w:b/>
        </w:rPr>
        <w:t>Training Integration:</w:t>
      </w:r>
      <w:r>
        <w:rPr>
          <w:b/>
        </w:rPr>
        <w:br/>
      </w:r>
      <w:r>
        <w:t xml:space="preserve"> The project capitalizes on over six to seven annual international scientific conferences (up to 60 conferences in 10 years), </w:t>
      </w:r>
      <w:hyperlink r:id="rId63">
        <w:r>
          <w:rPr>
            <w:color w:val="1155CC"/>
            <w:u w:val="single"/>
          </w:rPr>
          <w:t>https://www.bioscopegroup.org/conferences/</w:t>
        </w:r>
      </w:hyperlink>
      <w:r>
        <w:t>, as real-world platforms for training a minimum of 300 educators in experiential pedagogy, digital tools, and inquiry-based learning (estimation of 5% of total conference attendees) . Educators are invited to co-develop and present educational innovations, supported by academic recognition mechanisms (certificates, credits, and EU-level visibility).</w:t>
      </w:r>
    </w:p>
    <w:p w14:paraId="00000242" w14:textId="77777777" w:rsidR="00F82C29" w:rsidRDefault="00000000">
      <w:pPr>
        <w:spacing w:before="240" w:after="240"/>
      </w:pPr>
      <w:r>
        <w:t xml:space="preserve">In addition to in-person training, the project implements a comprehensive </w:t>
      </w:r>
      <w:r>
        <w:rPr>
          <w:b/>
        </w:rPr>
        <w:t>online training framework</w:t>
      </w:r>
      <w:r>
        <w:t xml:space="preserve"> hosted through the SMART Dr. VIDA website. This includes asynchronous modules, webinars, and virtual workshops on device usage, classroom integration, and assessment strategies. These resources ensure equitable access to training regardless of geographic location, promoting wide-scale adoption and institutional embedding. The web-based platform also supports continuous peer exchange, resource sharing, and tracking of certification progress.</w:t>
      </w:r>
    </w:p>
    <w:p w14:paraId="00000243" w14:textId="77777777" w:rsidR="00F82C29" w:rsidRDefault="00000000">
      <w:pPr>
        <w:spacing w:before="240" w:after="240"/>
      </w:pPr>
      <w:r>
        <w:rPr>
          <w:b/>
        </w:rPr>
        <w:t>Networking for Impact and Visibility:</w:t>
      </w:r>
      <w:r>
        <w:rPr>
          <w:b/>
        </w:rPr>
        <w:br/>
      </w:r>
      <w:r>
        <w:t xml:space="preserve"> These conferences also serve as critical nodes for multi-level networking, enabling direct engagement with policy makers, institutional leaders, and EU education stakeholders. Through partnerships facilitated at these events, SMART Dr. VIDA ensures alignment with university and medium school needs and synergies with Horizon Europe and EIT </w:t>
      </w:r>
      <w:proofErr w:type="spellStart"/>
      <w:r>
        <w:t>KIC</w:t>
      </w:r>
      <w:proofErr w:type="spellEnd"/>
      <w:r>
        <w:t xml:space="preserve"> initiatives.</w:t>
      </w:r>
    </w:p>
    <w:p w14:paraId="00000244" w14:textId="77777777" w:rsidR="00F82C29" w:rsidRDefault="00000000">
      <w:pPr>
        <w:spacing w:before="240" w:after="240"/>
        <w:rPr>
          <w:i/>
          <w:sz w:val="22"/>
          <w:szCs w:val="22"/>
        </w:rPr>
      </w:pPr>
      <w:r>
        <w:rPr>
          <w:b/>
        </w:rPr>
        <w:t>Sustainability through Community and Exchange:</w:t>
      </w:r>
      <w:r>
        <w:rPr>
          <w:b/>
        </w:rPr>
        <w:br/>
      </w:r>
      <w:r>
        <w:t xml:space="preserve"> By anchoring the project’s activities within the NOVA-Bioscope group, network until 2035, SMART Dr. VIDA secures continuity for its community of practice beyond the formal funding period. This sustained engagement strengthens the project's institutionalization strategy and supports the international scaling of its educational model through the </w:t>
      </w:r>
      <w:proofErr w:type="spellStart"/>
      <w:r>
        <w:t>SMARTUP</w:t>
      </w:r>
      <w:proofErr w:type="spellEnd"/>
      <w:r>
        <w:t xml:space="preserve"> startup.</w:t>
      </w:r>
    </w:p>
    <w:p w14:paraId="00000245" w14:textId="77777777" w:rsidR="00F82C29" w:rsidRDefault="00F82C29">
      <w:pPr>
        <w:spacing w:line="246" w:lineRule="auto"/>
        <w:ind w:firstLine="369"/>
        <w:jc w:val="both"/>
        <w:rPr>
          <w:i/>
          <w:sz w:val="22"/>
          <w:szCs w:val="22"/>
        </w:rPr>
      </w:pPr>
    </w:p>
    <w:p w14:paraId="00000246" w14:textId="77777777" w:rsidR="00F82C29" w:rsidRDefault="00000000">
      <w:pPr>
        <w:jc w:val="both"/>
        <w:rPr>
          <w:b/>
          <w:sz w:val="22"/>
          <w:szCs w:val="22"/>
        </w:rPr>
      </w:pPr>
      <w:r>
        <w:rPr>
          <w:b/>
          <w:sz w:val="22"/>
          <w:szCs w:val="22"/>
        </w:rPr>
        <w:t xml:space="preserve">2.2.2 </w:t>
      </w:r>
      <w:proofErr w:type="spellStart"/>
      <w:r>
        <w:rPr>
          <w:b/>
          <w:sz w:val="22"/>
          <w:szCs w:val="22"/>
        </w:rPr>
        <w:t>IPR</w:t>
      </w:r>
      <w:proofErr w:type="spellEnd"/>
      <w:r>
        <w:rPr>
          <w:b/>
          <w:sz w:val="22"/>
          <w:szCs w:val="22"/>
        </w:rPr>
        <w:t xml:space="preserve"> management</w:t>
      </w:r>
    </w:p>
    <w:p w14:paraId="00000247" w14:textId="77777777" w:rsidR="00F82C29" w:rsidRDefault="00000000">
      <w:pPr>
        <w:jc w:val="both"/>
        <w:rPr>
          <w:i/>
          <w:sz w:val="22"/>
          <w:szCs w:val="22"/>
          <w:highlight w:val="yellow"/>
        </w:rPr>
      </w:pPr>
      <w:r>
        <w:rPr>
          <w:sz w:val="22"/>
          <w:szCs w:val="22"/>
          <w:highlight w:val="yellow"/>
        </w:rPr>
        <w:t>Outline your strategy for the management of intellectual property, foreseen protection measures, such as patents, design rights, copyright, trade secrets, etc., and how these would be used to support exploitation.</w:t>
      </w:r>
    </w:p>
    <w:p w14:paraId="00000248" w14:textId="77777777" w:rsidR="00F82C29" w:rsidRDefault="00000000">
      <w:pPr>
        <w:spacing w:line="246" w:lineRule="auto"/>
        <w:ind w:firstLine="720"/>
        <w:jc w:val="both"/>
        <w:rPr>
          <w:i/>
          <w:sz w:val="22"/>
          <w:szCs w:val="22"/>
          <w:highlight w:val="yellow"/>
        </w:rPr>
      </w:pPr>
      <w:r>
        <w:rPr>
          <w:i/>
          <w:sz w:val="22"/>
          <w:szCs w:val="22"/>
          <w:highlight w:val="yellow"/>
        </w:rPr>
        <w:t>If your project is selected, you will need an appropriate consortium agreement to manage (amongst other things) the ownership and access to key knowledge (</w:t>
      </w:r>
      <w:proofErr w:type="spellStart"/>
      <w:r>
        <w:rPr>
          <w:i/>
          <w:sz w:val="22"/>
          <w:szCs w:val="22"/>
          <w:highlight w:val="yellow"/>
        </w:rPr>
        <w:t>IPR</w:t>
      </w:r>
      <w:proofErr w:type="spellEnd"/>
      <w:r>
        <w:rPr>
          <w:i/>
          <w:sz w:val="22"/>
          <w:szCs w:val="22"/>
          <w:highlight w:val="yellow"/>
        </w:rPr>
        <w:t>, research data etc.). Where relevant, these will allow you, collectively and individually, to pursue market opportunities arising from the project.</w:t>
      </w:r>
    </w:p>
    <w:p w14:paraId="00000249" w14:textId="77777777" w:rsidR="00F82C29" w:rsidRDefault="00000000">
      <w:pPr>
        <w:spacing w:line="246" w:lineRule="auto"/>
        <w:ind w:firstLine="720"/>
        <w:jc w:val="both"/>
        <w:rPr>
          <w:i/>
          <w:sz w:val="22"/>
          <w:szCs w:val="22"/>
        </w:rPr>
      </w:pPr>
      <w:r>
        <w:rPr>
          <w:i/>
          <w:sz w:val="22"/>
          <w:szCs w:val="22"/>
          <w:highlight w:val="yellow"/>
        </w:rPr>
        <w:t>If your project is selected, you must indicate the owner(s) of the results (results ownership list) in the final periodic report.</w:t>
      </w:r>
    </w:p>
    <w:p w14:paraId="0000024A" w14:textId="77777777" w:rsidR="00F82C29" w:rsidRDefault="00000000">
      <w:pPr>
        <w:spacing w:before="280" w:after="280"/>
      </w:pPr>
      <w:r>
        <w:t>The Smart Project will adopt a clear and proactive strategy for managing intellectual property (IP), ensuring that project results are effectively protected, accessible for exploitation, and aligned with European legal and ethical standards. The project results will include hardware designs, software components</w:t>
      </w:r>
      <w:r>
        <w:rPr>
          <w:highlight w:val="yellow"/>
        </w:rPr>
        <w:t xml:space="preserve"> (including </w:t>
      </w:r>
      <w:sdt>
        <w:sdtPr>
          <w:tag w:val="goog_rdk_9"/>
          <w:id w:val="30733081"/>
        </w:sdtPr>
        <w:sdtContent>
          <w:commentRangeStart w:id="12"/>
        </w:sdtContent>
      </w:sdt>
      <w:r>
        <w:rPr>
          <w:highlight w:val="yellow"/>
        </w:rPr>
        <w:t>AI</w:t>
      </w:r>
      <w:commentRangeEnd w:id="12"/>
      <w:r>
        <w:commentReference w:id="12"/>
      </w:r>
      <w:r>
        <w:rPr>
          <w:highlight w:val="yellow"/>
        </w:rPr>
        <w:t>-based modules)</w:t>
      </w:r>
      <w:r>
        <w:t>, pedagogical content, experimental protocols, and dissemination materials.</w:t>
      </w:r>
    </w:p>
    <w:p w14:paraId="0000024B" w14:textId="77777777" w:rsidR="00F82C29" w:rsidRDefault="00000000">
      <w:pPr>
        <w:spacing w:before="280" w:after="280"/>
      </w:pPr>
      <w:r>
        <w:rPr>
          <w:b/>
        </w:rPr>
        <w:t>Protection Measures:</w:t>
      </w:r>
      <w:r>
        <w:br/>
        <w:t xml:space="preserve">The project will pursue a </w:t>
      </w:r>
      <w:r>
        <w:rPr>
          <w:b/>
        </w:rPr>
        <w:t>hybrid IP approach</w:t>
      </w:r>
      <w:r>
        <w:t xml:space="preserve">, combining </w:t>
      </w:r>
      <w:r>
        <w:rPr>
          <w:b/>
        </w:rPr>
        <w:t>open-source licensing</w:t>
      </w:r>
      <w:r>
        <w:t xml:space="preserve"> for educational protocols and non-commercial training content with </w:t>
      </w:r>
      <w:r>
        <w:rPr>
          <w:b/>
        </w:rPr>
        <w:t>formal IP protection</w:t>
      </w:r>
      <w:r>
        <w:t xml:space="preserve"> (where appropriate) for hardware design, software modules, and brand identity. Specifically:</w:t>
      </w:r>
    </w:p>
    <w:p w14:paraId="0000024C" w14:textId="77777777" w:rsidR="00F82C29" w:rsidRDefault="00000000">
      <w:pPr>
        <w:numPr>
          <w:ilvl w:val="0"/>
          <w:numId w:val="14"/>
        </w:numPr>
        <w:spacing w:before="280"/>
      </w:pPr>
      <w:r>
        <w:t xml:space="preserve">The </w:t>
      </w:r>
      <w:r>
        <w:rPr>
          <w:b/>
        </w:rPr>
        <w:t>Dr. Vida Education device</w:t>
      </w:r>
      <w:r>
        <w:t xml:space="preserve"> (its hardware design and electronics) will be protected via </w:t>
      </w:r>
      <w:r>
        <w:rPr>
          <w:b/>
        </w:rPr>
        <w:t>utility models</w:t>
      </w:r>
      <w:r>
        <w:t xml:space="preserve"> and/or </w:t>
      </w:r>
      <w:r>
        <w:rPr>
          <w:b/>
        </w:rPr>
        <w:t>design rights</w:t>
      </w:r>
      <w:r>
        <w:t>, depending on national | international patentability frameworks and cost-effectiveness.</w:t>
      </w:r>
    </w:p>
    <w:p w14:paraId="0000024D" w14:textId="77777777" w:rsidR="00F82C29" w:rsidRDefault="00000000">
      <w:pPr>
        <w:numPr>
          <w:ilvl w:val="0"/>
          <w:numId w:val="14"/>
        </w:numPr>
        <w:rPr>
          <w:highlight w:val="yellow"/>
        </w:rPr>
      </w:pPr>
      <w:r>
        <w:rPr>
          <w:b/>
          <w:highlight w:val="yellow"/>
        </w:rPr>
        <w:t>Software components</w:t>
      </w:r>
      <w:r>
        <w:rPr>
          <w:highlight w:val="yellow"/>
        </w:rPr>
        <w:t xml:space="preserve">, including the AI-driven data analysis interface, will be protected via </w:t>
      </w:r>
      <w:r>
        <w:rPr>
          <w:b/>
          <w:highlight w:val="yellow"/>
        </w:rPr>
        <w:t>copyright</w:t>
      </w:r>
      <w:r>
        <w:rPr>
          <w:highlight w:val="yellow"/>
        </w:rPr>
        <w:t xml:space="preserve">, and core algorithms may be registered as </w:t>
      </w:r>
      <w:r>
        <w:rPr>
          <w:b/>
          <w:highlight w:val="yellow"/>
        </w:rPr>
        <w:t>trade secrets</w:t>
      </w:r>
      <w:r>
        <w:rPr>
          <w:highlight w:val="yellow"/>
        </w:rPr>
        <w:t xml:space="preserve"> if necessary.</w:t>
      </w:r>
    </w:p>
    <w:p w14:paraId="0000024E" w14:textId="77777777" w:rsidR="00F82C29" w:rsidRDefault="00000000">
      <w:pPr>
        <w:numPr>
          <w:ilvl w:val="0"/>
          <w:numId w:val="14"/>
        </w:numPr>
        <w:spacing w:after="280"/>
      </w:pPr>
      <w:r>
        <w:t xml:space="preserve">The </w:t>
      </w:r>
      <w:r>
        <w:rPr>
          <w:b/>
        </w:rPr>
        <w:t>project’s visual identity</w:t>
      </w:r>
      <w:r>
        <w:t xml:space="preserve">, including device branding and digital interface, will be protected via </w:t>
      </w:r>
      <w:r>
        <w:rPr>
          <w:b/>
        </w:rPr>
        <w:t>trademark registration</w:t>
      </w:r>
      <w:r>
        <w:t xml:space="preserve"> through the </w:t>
      </w:r>
      <w:proofErr w:type="spellStart"/>
      <w:r>
        <w:t>SMARTUP</w:t>
      </w:r>
      <w:proofErr w:type="spellEnd"/>
      <w:r>
        <w:t xml:space="preserve"> startup.</w:t>
      </w:r>
    </w:p>
    <w:p w14:paraId="0000024F" w14:textId="77777777" w:rsidR="00F82C29" w:rsidRDefault="00000000">
      <w:pPr>
        <w:spacing w:before="280" w:after="280"/>
      </w:pPr>
      <w:r>
        <w:rPr>
          <w:b/>
        </w:rPr>
        <w:t>Ownership and Consortium Agreement:</w:t>
      </w:r>
      <w:r>
        <w:br/>
        <w:t xml:space="preserve">A comprehensive </w:t>
      </w:r>
      <w:r>
        <w:rPr>
          <w:b/>
        </w:rPr>
        <w:t>Consortium Agreement (CA)</w:t>
      </w:r>
      <w:r>
        <w:t xml:space="preserve"> will be signed prior to project launch, in line with the </w:t>
      </w:r>
      <w:proofErr w:type="spellStart"/>
      <w:r>
        <w:t>DESCA</w:t>
      </w:r>
      <w:proofErr w:type="spellEnd"/>
      <w:r>
        <w:t xml:space="preserve"> model, defining:</w:t>
      </w:r>
    </w:p>
    <w:p w14:paraId="00000250" w14:textId="77777777" w:rsidR="00F82C29" w:rsidRDefault="00000000">
      <w:pPr>
        <w:numPr>
          <w:ilvl w:val="0"/>
          <w:numId w:val="15"/>
        </w:numPr>
        <w:spacing w:before="280"/>
      </w:pPr>
      <w:r>
        <w:t>Ownership of results and background knowledge.</w:t>
      </w:r>
    </w:p>
    <w:p w14:paraId="00000251" w14:textId="77777777" w:rsidR="00F82C29" w:rsidRDefault="00000000">
      <w:pPr>
        <w:numPr>
          <w:ilvl w:val="0"/>
          <w:numId w:val="15"/>
        </w:numPr>
      </w:pPr>
      <w:r>
        <w:t>Rules for joint ownership and access rights, particularly where contributions are technically integrated.</w:t>
      </w:r>
    </w:p>
    <w:p w14:paraId="00000252" w14:textId="77777777" w:rsidR="00F82C29" w:rsidRDefault="00000000">
      <w:pPr>
        <w:numPr>
          <w:ilvl w:val="0"/>
          <w:numId w:val="15"/>
        </w:numPr>
      </w:pPr>
      <w:r>
        <w:t>Licensing options (e.g. non-exclusive rights for academic use, exclusive licensing for commercialization).</w:t>
      </w:r>
    </w:p>
    <w:p w14:paraId="00000253" w14:textId="77777777" w:rsidR="00F82C29" w:rsidRDefault="00000000">
      <w:pPr>
        <w:numPr>
          <w:ilvl w:val="0"/>
          <w:numId w:val="15"/>
        </w:numPr>
        <w:spacing w:after="280"/>
      </w:pPr>
      <w:r>
        <w:t>Procedures for resolving IP-related disputes and revenue sharing.</w:t>
      </w:r>
    </w:p>
    <w:p w14:paraId="00000254" w14:textId="77777777" w:rsidR="00F82C29" w:rsidRDefault="00000000">
      <w:pPr>
        <w:spacing w:before="280" w:after="280"/>
      </w:pPr>
      <w:r>
        <w:t>The CA will ensure that each partner retains rights to their background IP while granting the necessary access rights for the implementation and exploitation of project results.</w:t>
      </w:r>
    </w:p>
    <w:p w14:paraId="00000255" w14:textId="77777777" w:rsidR="00F82C29" w:rsidRDefault="00000000">
      <w:pPr>
        <w:spacing w:before="280" w:after="280"/>
      </w:pPr>
      <w:r>
        <w:rPr>
          <w:b/>
        </w:rPr>
        <w:t>Exploitation and Market Use:</w:t>
      </w:r>
      <w:r>
        <w:br/>
        <w:t xml:space="preserve">The project’s exploitation strategy foresees the </w:t>
      </w:r>
      <w:r>
        <w:rPr>
          <w:b/>
        </w:rPr>
        <w:t>creation of a spin-off (</w:t>
      </w:r>
      <w:proofErr w:type="spellStart"/>
      <w:r>
        <w:rPr>
          <w:b/>
        </w:rPr>
        <w:t>SMARTUP</w:t>
      </w:r>
      <w:proofErr w:type="spellEnd"/>
      <w:r>
        <w:rPr>
          <w:b/>
        </w:rPr>
        <w:t>)</w:t>
      </w:r>
      <w:r>
        <w:t>, which will act as the commercialization and distribution vehicle for the Dr. Vida Education device. Project results protected under IP frameworks will be licensed or transferred to this entity under conditions defined in the Consortium Agreement. Open-access materials (curricula, protocols) will be hosted on a dedicated platform under Creative Commons licenses, ensuring broad societal use while maintaining brand visibility and reputation.</w:t>
      </w:r>
    </w:p>
    <w:p w14:paraId="00000256" w14:textId="77777777" w:rsidR="00F82C29" w:rsidRDefault="00000000">
      <w:pPr>
        <w:spacing w:before="280" w:after="280"/>
      </w:pPr>
      <w:r>
        <w:rPr>
          <w:b/>
        </w:rPr>
        <w:t>Results Ownership Reporting:</w:t>
      </w:r>
      <w:r>
        <w:br/>
        <w:t xml:space="preserve">In accordance with Horizon Europe guidelines, a </w:t>
      </w:r>
      <w:r>
        <w:rPr>
          <w:b/>
        </w:rPr>
        <w:t>Results Ownership List</w:t>
      </w:r>
      <w:r>
        <w:t xml:space="preserve"> will be submitted in the final periodic report, specifying the owners of all project results. This will ensure clarity for post-project exploitation and compliance with </w:t>
      </w:r>
      <w:proofErr w:type="spellStart"/>
      <w:r>
        <w:t>IPR</w:t>
      </w:r>
      <w:proofErr w:type="spellEnd"/>
      <w:r>
        <w:t xml:space="preserve"> obligations.</w:t>
      </w:r>
    </w:p>
    <w:p w14:paraId="00000257" w14:textId="77777777" w:rsidR="00F82C29" w:rsidRDefault="00000000">
      <w:pPr>
        <w:spacing w:before="280" w:after="280"/>
      </w:pPr>
      <w:r>
        <w:t>This balanced IP strategy ensures that innovations generated by the SMART project are adequately protected, accessible, and positioned for long-term sustainability and societal benefit.</w:t>
      </w:r>
    </w:p>
    <w:p w14:paraId="00000258" w14:textId="77777777" w:rsidR="00F82C29" w:rsidRDefault="00F82C29">
      <w:pPr>
        <w:spacing w:line="246" w:lineRule="auto"/>
        <w:ind w:firstLine="720"/>
        <w:jc w:val="both"/>
        <w:rPr>
          <w:i/>
          <w:sz w:val="22"/>
          <w:szCs w:val="22"/>
        </w:rPr>
      </w:pPr>
    </w:p>
    <w:p w14:paraId="00000259" w14:textId="77777777" w:rsidR="00F82C29" w:rsidRDefault="00F82C29">
      <w:pPr>
        <w:widowControl w:val="0"/>
        <w:jc w:val="both"/>
        <w:rPr>
          <w:sz w:val="10"/>
          <w:szCs w:val="10"/>
        </w:rPr>
      </w:pPr>
    </w:p>
    <w:p w14:paraId="0000025A" w14:textId="77777777" w:rsidR="00F82C29" w:rsidRDefault="00000000">
      <w:pPr>
        <w:keepNext/>
        <w:widowControl w:val="0"/>
        <w:pBdr>
          <w:top w:val="nil"/>
          <w:left w:val="nil"/>
          <w:bottom w:val="nil"/>
          <w:right w:val="nil"/>
          <w:between w:val="nil"/>
        </w:pBdr>
        <w:ind w:left="720" w:hanging="720"/>
        <w:jc w:val="both"/>
        <w:rPr>
          <w:color w:val="A6A6A6"/>
          <w:sz w:val="22"/>
          <w:szCs w:val="22"/>
        </w:rPr>
        <w:sectPr w:rsidR="00F82C29">
          <w:headerReference w:type="default" r:id="rId64"/>
          <w:footerReference w:type="default" r:id="rId65"/>
          <w:pgSz w:w="11906" w:h="16838"/>
          <w:pgMar w:top="851" w:right="851" w:bottom="851" w:left="851" w:header="425" w:footer="0" w:gutter="0"/>
          <w:pgNumType w:start="1"/>
          <w:cols w:space="720"/>
        </w:sectPr>
      </w:pPr>
      <w:r>
        <w:rPr>
          <w:color w:val="A6A6A6"/>
          <w:sz w:val="22"/>
          <w:szCs w:val="22"/>
        </w:rPr>
        <w:t>#§COM-DIS-VIS-CDV§#</w:t>
      </w:r>
    </w:p>
    <w:p w14:paraId="0000025B" w14:textId="77777777" w:rsidR="00F82C29" w:rsidRDefault="00F82C29">
      <w:pPr>
        <w:widowControl w:val="0"/>
        <w:jc w:val="both"/>
        <w:rPr>
          <w:sz w:val="10"/>
          <w:szCs w:val="10"/>
        </w:rPr>
      </w:pPr>
    </w:p>
    <w:p w14:paraId="0000025C" w14:textId="77777777" w:rsidR="00F82C29" w:rsidRDefault="00F82C29">
      <w:pPr>
        <w:widowControl w:val="0"/>
        <w:jc w:val="both"/>
        <w:rPr>
          <w:sz w:val="10"/>
          <w:szCs w:val="10"/>
        </w:rPr>
      </w:pPr>
    </w:p>
    <w:p w14:paraId="0000025D" w14:textId="77777777" w:rsidR="00F82C29" w:rsidRDefault="00000000">
      <w:pPr>
        <w:widowControl w:val="0"/>
        <w:pBdr>
          <w:top w:val="nil"/>
          <w:left w:val="nil"/>
          <w:bottom w:val="nil"/>
          <w:right w:val="nil"/>
          <w:between w:val="nil"/>
        </w:pBdr>
        <w:shd w:val="clear" w:color="auto" w:fill="BDD7EE"/>
        <w:spacing w:before="20"/>
        <w:jc w:val="both"/>
        <w:rPr>
          <w:b/>
          <w:color w:val="000000"/>
          <w:sz w:val="22"/>
          <w:szCs w:val="22"/>
        </w:rPr>
      </w:pPr>
      <w:r>
        <w:rPr>
          <w:b/>
          <w:color w:val="000000"/>
          <w:sz w:val="22"/>
          <w:szCs w:val="22"/>
        </w:rPr>
        <w:t>2.3.  Summary</w:t>
      </w:r>
    </w:p>
    <w:p w14:paraId="0000025E" w14:textId="77777777" w:rsidR="00F82C29" w:rsidRDefault="00F82C29">
      <w:pPr>
        <w:widowControl w:val="0"/>
        <w:rPr>
          <w:color w:val="000000"/>
          <w:sz w:val="10"/>
          <w:szCs w:val="10"/>
        </w:rPr>
      </w:pPr>
    </w:p>
    <w:p w14:paraId="0000025F" w14:textId="77777777" w:rsidR="00F82C29" w:rsidRDefault="00000000">
      <w:pPr>
        <w:rPr>
          <w:sz w:val="22"/>
          <w:szCs w:val="22"/>
        </w:rPr>
      </w:pPr>
      <w:r>
        <w:rPr>
          <w:sz w:val="22"/>
          <w:szCs w:val="22"/>
          <w:highlight w:val="yellow"/>
        </w:rPr>
        <w:t>Provide a summary of this section by presenting in the canvas below the key elements of your project impact pathway and of the measures to maximise its impact.</w:t>
      </w:r>
    </w:p>
    <w:p w14:paraId="00000260" w14:textId="77777777" w:rsidR="00F82C29" w:rsidRDefault="00000000">
      <w:pPr>
        <w:jc w:val="center"/>
        <w:rPr>
          <w:b/>
          <w:sz w:val="28"/>
          <w:szCs w:val="28"/>
        </w:rPr>
      </w:pPr>
      <w:r>
        <w:rPr>
          <w:b/>
          <w:sz w:val="28"/>
          <w:szCs w:val="28"/>
        </w:rPr>
        <w:t>KEY ELEMENT OF THE IMPACT SECTION</w:t>
      </w:r>
    </w:p>
    <w:p w14:paraId="00000261" w14:textId="77777777" w:rsidR="00F82C29" w:rsidRDefault="00F82C29">
      <w:pPr>
        <w:widowControl w:val="0"/>
        <w:rPr>
          <w:color w:val="000000"/>
          <w:sz w:val="10"/>
          <w:szCs w:val="10"/>
        </w:rPr>
      </w:pPr>
    </w:p>
    <w:tbl>
      <w:tblPr>
        <w:tblStyle w:val="affffff5"/>
        <w:tblpPr w:leftFromText="180" w:rightFromText="180" w:vertAnchor="text" w:tblpY="227"/>
        <w:tblW w:w="154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70"/>
        <w:gridCol w:w="4253"/>
        <w:gridCol w:w="6520"/>
      </w:tblGrid>
      <w:tr w:rsidR="00F82C29" w14:paraId="78C789DB" w14:textId="77777777">
        <w:trPr>
          <w:trHeight w:val="124"/>
        </w:trPr>
        <w:tc>
          <w:tcPr>
            <w:tcW w:w="4670" w:type="dxa"/>
            <w:shd w:val="clear" w:color="auto" w:fill="498DF1"/>
          </w:tcPr>
          <w:p w14:paraId="00000262" w14:textId="77777777" w:rsidR="00F82C29" w:rsidRDefault="00000000">
            <w:pPr>
              <w:jc w:val="center"/>
              <w:rPr>
                <w:b/>
                <w:color w:val="00B0F0"/>
                <w:sz w:val="18"/>
                <w:szCs w:val="18"/>
              </w:rPr>
            </w:pPr>
            <w:r>
              <w:rPr>
                <w:b/>
                <w:color w:val="FFFFFF"/>
                <w:sz w:val="18"/>
                <w:szCs w:val="18"/>
              </w:rPr>
              <w:t>SPECIFIC NEEDS</w:t>
            </w:r>
          </w:p>
        </w:tc>
        <w:tc>
          <w:tcPr>
            <w:tcW w:w="4253" w:type="dxa"/>
            <w:shd w:val="clear" w:color="auto" w:fill="498DF1"/>
          </w:tcPr>
          <w:p w14:paraId="00000263" w14:textId="77777777" w:rsidR="00F82C29" w:rsidRDefault="00000000">
            <w:pPr>
              <w:jc w:val="center"/>
              <w:rPr>
                <w:b/>
                <w:color w:val="FFFFFF"/>
                <w:sz w:val="18"/>
                <w:szCs w:val="18"/>
              </w:rPr>
            </w:pPr>
            <w:r>
              <w:rPr>
                <w:b/>
                <w:color w:val="FFFFFF"/>
                <w:sz w:val="18"/>
                <w:szCs w:val="18"/>
              </w:rPr>
              <w:t>EXPECTED RESULTS</w:t>
            </w:r>
          </w:p>
        </w:tc>
        <w:tc>
          <w:tcPr>
            <w:tcW w:w="6520" w:type="dxa"/>
            <w:shd w:val="clear" w:color="auto" w:fill="498DF1"/>
          </w:tcPr>
          <w:p w14:paraId="00000264" w14:textId="77777777" w:rsidR="00F82C29" w:rsidRDefault="00000000">
            <w:pPr>
              <w:jc w:val="center"/>
              <w:rPr>
                <w:b/>
                <w:color w:val="FFFFFF"/>
                <w:sz w:val="18"/>
                <w:szCs w:val="18"/>
              </w:rPr>
            </w:pPr>
            <w:r>
              <w:rPr>
                <w:b/>
                <w:color w:val="FFFFFF"/>
                <w:sz w:val="18"/>
                <w:szCs w:val="18"/>
              </w:rPr>
              <w:t>D &amp; E &amp; C MEASURES</w:t>
            </w:r>
          </w:p>
        </w:tc>
      </w:tr>
      <w:tr w:rsidR="00F82C29" w14:paraId="1A009723" w14:textId="77777777">
        <w:trPr>
          <w:trHeight w:val="3456"/>
        </w:trPr>
        <w:tc>
          <w:tcPr>
            <w:tcW w:w="4670" w:type="dxa"/>
          </w:tcPr>
          <w:p w14:paraId="00000265" w14:textId="77777777" w:rsidR="00F82C29" w:rsidRDefault="00000000">
            <w:pPr>
              <w:rPr>
                <w:i/>
                <w:sz w:val="18"/>
                <w:szCs w:val="18"/>
              </w:rPr>
            </w:pPr>
            <w:r>
              <w:rPr>
                <w:i/>
                <w:sz w:val="18"/>
                <w:szCs w:val="18"/>
                <w:highlight w:val="yellow"/>
              </w:rPr>
              <w:t>What are the specific needs that triggered this project?</w:t>
            </w:r>
          </w:p>
          <w:p w14:paraId="00000266" w14:textId="77777777" w:rsidR="00F82C29" w:rsidRDefault="00000000">
            <w:pPr>
              <w:pBdr>
                <w:top w:val="nil"/>
                <w:left w:val="nil"/>
                <w:bottom w:val="nil"/>
                <w:right w:val="nil"/>
                <w:between w:val="nil"/>
              </w:pBdr>
              <w:rPr>
                <w:color w:val="000000"/>
                <w:sz w:val="18"/>
                <w:szCs w:val="18"/>
              </w:rPr>
            </w:pPr>
            <w:r>
              <w:rPr>
                <w:color w:val="000000"/>
                <w:sz w:val="18"/>
                <w:szCs w:val="18"/>
              </w:rPr>
              <w:t xml:space="preserve">Many higher education institutions, particularly in Widening regions, lack affordable and scalable laboratory equipment that enables hands-on science training. This structural gap severely limits student engagement, reduces the effectiveness of STEM education, and prevents the consistent integration of experiential learning into curricula. A critical unmet need is the </w:t>
            </w:r>
            <w:r>
              <w:rPr>
                <w:b/>
                <w:color w:val="000000"/>
                <w:sz w:val="18"/>
                <w:szCs w:val="18"/>
              </w:rPr>
              <w:t>“one-student-one-apparatus”</w:t>
            </w:r>
            <w:r>
              <w:rPr>
                <w:color w:val="000000"/>
                <w:sz w:val="18"/>
                <w:szCs w:val="18"/>
              </w:rPr>
              <w:t xml:space="preserve"> model, which ensures that each student has direct, individual access to experimental tools. Without this, learning becomes passive and observational, reinforcing educational inequalities and hindering the development of practical and analytical skills essential for scientific literacy and employability.</w:t>
            </w:r>
          </w:p>
          <w:p w14:paraId="00000267" w14:textId="77777777" w:rsidR="00F82C29" w:rsidRDefault="00F82C29">
            <w:pPr>
              <w:rPr>
                <w:i/>
                <w:color w:val="00B0F0"/>
                <w:sz w:val="18"/>
                <w:szCs w:val="18"/>
              </w:rPr>
            </w:pPr>
          </w:p>
          <w:p w14:paraId="00000268" w14:textId="77777777" w:rsidR="00F82C29" w:rsidRDefault="00F82C29">
            <w:pPr>
              <w:rPr>
                <w:i/>
                <w:color w:val="00B0F0"/>
                <w:sz w:val="18"/>
                <w:szCs w:val="18"/>
              </w:rPr>
            </w:pPr>
          </w:p>
        </w:tc>
        <w:tc>
          <w:tcPr>
            <w:tcW w:w="4253" w:type="dxa"/>
          </w:tcPr>
          <w:p w14:paraId="00000269" w14:textId="77777777" w:rsidR="00F82C29" w:rsidRDefault="00000000">
            <w:pPr>
              <w:rPr>
                <w:i/>
                <w:sz w:val="18"/>
                <w:szCs w:val="18"/>
                <w:highlight w:val="yellow"/>
              </w:rPr>
            </w:pPr>
            <w:r>
              <w:rPr>
                <w:i/>
                <w:sz w:val="18"/>
                <w:szCs w:val="18"/>
                <w:highlight w:val="yellow"/>
              </w:rPr>
              <w:t xml:space="preserve">What do you expect to generate by the end of the project? </w:t>
            </w:r>
          </w:p>
          <w:p w14:paraId="0000026A" w14:textId="77777777" w:rsidR="00F82C29" w:rsidRDefault="00000000">
            <w:pPr>
              <w:pBdr>
                <w:top w:val="nil"/>
                <w:left w:val="nil"/>
                <w:bottom w:val="nil"/>
                <w:right w:val="nil"/>
                <w:between w:val="nil"/>
              </w:pBdr>
              <w:rPr>
                <w:color w:val="000000"/>
                <w:sz w:val="18"/>
                <w:szCs w:val="18"/>
              </w:rPr>
            </w:pPr>
            <w:r>
              <w:rPr>
                <w:color w:val="000000"/>
                <w:sz w:val="18"/>
                <w:szCs w:val="18"/>
              </w:rPr>
              <w:t xml:space="preserve">By 2030, the project expects to have trained </w:t>
            </w:r>
            <w:r>
              <w:rPr>
                <w:b/>
                <w:color w:val="000000"/>
                <w:sz w:val="18"/>
                <w:szCs w:val="18"/>
              </w:rPr>
              <w:t>10,000 students</w:t>
            </w:r>
            <w:r>
              <w:rPr>
                <w:color w:val="000000"/>
                <w:sz w:val="18"/>
                <w:szCs w:val="18"/>
              </w:rPr>
              <w:t xml:space="preserve"> and </w:t>
            </w:r>
            <w:r>
              <w:rPr>
                <w:b/>
                <w:color w:val="000000"/>
                <w:sz w:val="18"/>
                <w:szCs w:val="18"/>
              </w:rPr>
              <w:t>650 educators</w:t>
            </w:r>
            <w:r>
              <w:rPr>
                <w:color w:val="000000"/>
                <w:sz w:val="18"/>
                <w:szCs w:val="18"/>
              </w:rPr>
              <w:t xml:space="preserve"> worldwide, and to have fully institutionalized the Dr. Vida Education approach in at least </w:t>
            </w:r>
            <w:r>
              <w:rPr>
                <w:b/>
                <w:color w:val="000000"/>
                <w:sz w:val="18"/>
                <w:szCs w:val="18"/>
              </w:rPr>
              <w:t>40 higher education institutions (HEIs)</w:t>
            </w:r>
            <w:r>
              <w:rPr>
                <w:color w:val="000000"/>
                <w:sz w:val="18"/>
                <w:szCs w:val="18"/>
              </w:rPr>
              <w:t xml:space="preserve">. In addition to these quantitative outcomes, the project aims to foster a </w:t>
            </w:r>
            <w:r>
              <w:rPr>
                <w:b/>
                <w:color w:val="000000"/>
                <w:sz w:val="18"/>
                <w:szCs w:val="18"/>
              </w:rPr>
              <w:t>paradigm shift in science education</w:t>
            </w:r>
            <w:r>
              <w:rPr>
                <w:color w:val="000000"/>
                <w:sz w:val="18"/>
                <w:szCs w:val="18"/>
              </w:rPr>
              <w:t xml:space="preserve">—transforming traditional teaching practices by integrating </w:t>
            </w:r>
            <w:r>
              <w:rPr>
                <w:b/>
                <w:color w:val="000000"/>
                <w:sz w:val="18"/>
                <w:szCs w:val="18"/>
              </w:rPr>
              <w:t>in situ, hands-on experimentation</w:t>
            </w:r>
            <w:r>
              <w:rPr>
                <w:color w:val="000000"/>
                <w:sz w:val="18"/>
                <w:szCs w:val="18"/>
              </w:rPr>
              <w:t xml:space="preserve"> directly into theoretical classes. This model encourages active learning, enhances conceptual understanding, and bridges the gap between abstract knowledge and real-world application. Furthermore Dr. Vida education will have a second line of utility by multiple tasks (health</w:t>
            </w:r>
            <w:r>
              <w:rPr>
                <w:sz w:val="18"/>
                <w:szCs w:val="18"/>
              </w:rPr>
              <w:t>, environment) in widening and or remote areas.</w:t>
            </w:r>
          </w:p>
          <w:p w14:paraId="0000026B" w14:textId="77777777" w:rsidR="00F82C29" w:rsidRDefault="00F82C29">
            <w:pPr>
              <w:rPr>
                <w:i/>
                <w:sz w:val="18"/>
                <w:szCs w:val="18"/>
                <w:highlight w:val="yellow"/>
              </w:rPr>
            </w:pPr>
          </w:p>
        </w:tc>
        <w:tc>
          <w:tcPr>
            <w:tcW w:w="6520" w:type="dxa"/>
          </w:tcPr>
          <w:p w14:paraId="0000026C" w14:textId="77777777" w:rsidR="00F82C29" w:rsidRDefault="00000000">
            <w:pPr>
              <w:rPr>
                <w:i/>
                <w:sz w:val="18"/>
                <w:szCs w:val="18"/>
              </w:rPr>
            </w:pPr>
            <w:r>
              <w:rPr>
                <w:i/>
                <w:sz w:val="18"/>
                <w:szCs w:val="18"/>
                <w:highlight w:val="yellow"/>
              </w:rPr>
              <w:t>What dissemination, exploitation and communication measures will you apply to the results?</w:t>
            </w:r>
          </w:p>
          <w:p w14:paraId="0000026D" w14:textId="77777777" w:rsidR="00F82C29" w:rsidRDefault="00000000">
            <w:pPr>
              <w:rPr>
                <w:i/>
                <w:sz w:val="18"/>
                <w:szCs w:val="18"/>
              </w:rPr>
            </w:pPr>
            <w:r>
              <w:rPr>
                <w:b/>
                <w:sz w:val="18"/>
                <w:szCs w:val="18"/>
              </w:rPr>
              <w:t>Exploitation</w:t>
            </w:r>
            <w:r>
              <w:rPr>
                <w:sz w:val="18"/>
                <w:szCs w:val="18"/>
              </w:rPr>
              <w:t>: The Dr. Vida Education device will be commercialized through a dedicated spin-off company (</w:t>
            </w:r>
            <w:proofErr w:type="spellStart"/>
            <w:r>
              <w:rPr>
                <w:sz w:val="18"/>
                <w:szCs w:val="18"/>
              </w:rPr>
              <w:t>SMARTUP</w:t>
            </w:r>
            <w:proofErr w:type="spellEnd"/>
            <w:r>
              <w:rPr>
                <w:sz w:val="18"/>
                <w:szCs w:val="18"/>
              </w:rPr>
              <w:t xml:space="preserve">), with protection ensured via design rights and utility models. Licensing options will be offered to higher education institutions. Open-source curricula and lab protocols will be published under Creative Commons to support wide, non-commercial use. </w:t>
            </w:r>
            <w:r>
              <w:rPr>
                <w:b/>
                <w:sz w:val="18"/>
                <w:szCs w:val="18"/>
              </w:rPr>
              <w:t>Dissemination</w:t>
            </w:r>
            <w:r>
              <w:rPr>
                <w:sz w:val="18"/>
                <w:szCs w:val="18"/>
              </w:rPr>
              <w:t xml:space="preserve">: Results will be shared via peer-reviewed publications, international conferences (e.g., SEFI, </w:t>
            </w:r>
            <w:proofErr w:type="spellStart"/>
            <w:r>
              <w:rPr>
                <w:sz w:val="18"/>
                <w:szCs w:val="18"/>
              </w:rPr>
              <w:t>EARLI</w:t>
            </w:r>
            <w:proofErr w:type="spellEnd"/>
            <w:r>
              <w:rPr>
                <w:sz w:val="18"/>
                <w:szCs w:val="18"/>
              </w:rPr>
              <w:t xml:space="preserve">, EIT summits), and regional educator workshops. Policy briefs will be submitted to accreditation bodies (e.g., A3ES, </w:t>
            </w:r>
            <w:proofErr w:type="spellStart"/>
            <w:r>
              <w:rPr>
                <w:sz w:val="18"/>
                <w:szCs w:val="18"/>
              </w:rPr>
              <w:t>ANECA</w:t>
            </w:r>
            <w:proofErr w:type="spellEnd"/>
            <w:r>
              <w:rPr>
                <w:sz w:val="18"/>
                <w:szCs w:val="18"/>
              </w:rPr>
              <w:t xml:space="preserve">), and outcomes will be promoted through the NOVA-BIOSCOPE network, EU platforms, and Horizon Europe clusters. </w:t>
            </w:r>
            <w:r>
              <w:rPr>
                <w:b/>
                <w:sz w:val="18"/>
                <w:szCs w:val="18"/>
              </w:rPr>
              <w:t>Communication towards citizens</w:t>
            </w:r>
            <w:r>
              <w:rPr>
                <w:sz w:val="18"/>
                <w:szCs w:val="18"/>
              </w:rPr>
              <w:t>: The project will run outreach campaigns via its website (</w:t>
            </w:r>
            <w:hyperlink r:id="rId66">
              <w:r>
                <w:rPr>
                  <w:b/>
                  <w:color w:val="0088CC"/>
                  <w:sz w:val="18"/>
                  <w:szCs w:val="18"/>
                  <w:u w:val="single"/>
                </w:rPr>
                <w:t>www.smartupdreducation.eu</w:t>
              </w:r>
            </w:hyperlink>
            <w:r>
              <w:rPr>
                <w:sz w:val="18"/>
                <w:szCs w:val="18"/>
              </w:rPr>
              <w:t xml:space="preserve">) and official social media channels, including </w:t>
            </w:r>
            <w:r>
              <w:rPr>
                <w:b/>
                <w:sz w:val="18"/>
                <w:szCs w:val="18"/>
              </w:rPr>
              <w:t>YouTube</w:t>
            </w:r>
            <w:r>
              <w:rPr>
                <w:sz w:val="18"/>
                <w:szCs w:val="18"/>
              </w:rPr>
              <w:t xml:space="preserve">, </w:t>
            </w:r>
            <w:r>
              <w:rPr>
                <w:b/>
                <w:sz w:val="18"/>
                <w:szCs w:val="18"/>
              </w:rPr>
              <w:t>Instagram</w:t>
            </w:r>
            <w:r>
              <w:rPr>
                <w:sz w:val="18"/>
                <w:szCs w:val="18"/>
              </w:rPr>
              <w:t xml:space="preserve">, </w:t>
            </w:r>
            <w:r>
              <w:rPr>
                <w:b/>
                <w:sz w:val="18"/>
                <w:szCs w:val="18"/>
              </w:rPr>
              <w:t>LinkedIn</w:t>
            </w:r>
            <w:r>
              <w:rPr>
                <w:sz w:val="18"/>
                <w:szCs w:val="18"/>
              </w:rPr>
              <w:t xml:space="preserve">, </w:t>
            </w:r>
            <w:proofErr w:type="spellStart"/>
            <w:r>
              <w:rPr>
                <w:sz w:val="18"/>
                <w:szCs w:val="18"/>
              </w:rPr>
              <w:t>facebook</w:t>
            </w:r>
            <w:proofErr w:type="spellEnd"/>
            <w:r>
              <w:rPr>
                <w:sz w:val="18"/>
                <w:szCs w:val="18"/>
              </w:rPr>
              <w:t xml:space="preserve"> and </w:t>
            </w:r>
            <w:r>
              <w:rPr>
                <w:b/>
                <w:sz w:val="18"/>
                <w:szCs w:val="18"/>
              </w:rPr>
              <w:t>X (formerly Twitter)</w:t>
            </w:r>
            <w:r>
              <w:rPr>
                <w:sz w:val="18"/>
                <w:szCs w:val="18"/>
              </w:rPr>
              <w:t>. Activities will include public demonstrations at science festivals, school engagement events, and short video documentaries highlighting student impact and real-life experimentation.</w:t>
            </w:r>
          </w:p>
          <w:p w14:paraId="0000026E" w14:textId="77777777" w:rsidR="00F82C29" w:rsidRDefault="00F82C29">
            <w:pPr>
              <w:rPr>
                <w:color w:val="00B0F0"/>
                <w:sz w:val="18"/>
                <w:szCs w:val="18"/>
              </w:rPr>
            </w:pPr>
          </w:p>
        </w:tc>
      </w:tr>
      <w:tr w:rsidR="00F82C29" w14:paraId="23B2E7DE" w14:textId="77777777">
        <w:trPr>
          <w:trHeight w:val="175"/>
        </w:trPr>
        <w:tc>
          <w:tcPr>
            <w:tcW w:w="4670" w:type="dxa"/>
            <w:shd w:val="clear" w:color="auto" w:fill="498DF1"/>
          </w:tcPr>
          <w:p w14:paraId="0000026F" w14:textId="77777777" w:rsidR="00F82C29" w:rsidRDefault="00000000">
            <w:pPr>
              <w:jc w:val="center"/>
              <w:rPr>
                <w:i/>
                <w:color w:val="00B0F0"/>
                <w:sz w:val="18"/>
                <w:szCs w:val="18"/>
              </w:rPr>
            </w:pPr>
            <w:r>
              <w:rPr>
                <w:b/>
                <w:color w:val="FFFFFF"/>
                <w:sz w:val="18"/>
                <w:szCs w:val="18"/>
              </w:rPr>
              <w:t>TARGET GROUPS</w:t>
            </w:r>
          </w:p>
        </w:tc>
        <w:tc>
          <w:tcPr>
            <w:tcW w:w="4253" w:type="dxa"/>
            <w:shd w:val="clear" w:color="auto" w:fill="498DF1"/>
          </w:tcPr>
          <w:p w14:paraId="00000270" w14:textId="77777777" w:rsidR="00F82C29" w:rsidRDefault="00000000">
            <w:pPr>
              <w:jc w:val="center"/>
              <w:rPr>
                <w:color w:val="00B0F0"/>
                <w:sz w:val="18"/>
                <w:szCs w:val="18"/>
              </w:rPr>
            </w:pPr>
            <w:r>
              <w:rPr>
                <w:b/>
                <w:color w:val="FFFFFF"/>
                <w:sz w:val="18"/>
                <w:szCs w:val="18"/>
              </w:rPr>
              <w:t>OUTCOMES</w:t>
            </w:r>
          </w:p>
        </w:tc>
        <w:tc>
          <w:tcPr>
            <w:tcW w:w="6520" w:type="dxa"/>
            <w:shd w:val="clear" w:color="auto" w:fill="498DF1"/>
          </w:tcPr>
          <w:p w14:paraId="00000271" w14:textId="77777777" w:rsidR="00F82C29" w:rsidRDefault="00000000">
            <w:pPr>
              <w:jc w:val="center"/>
              <w:rPr>
                <w:color w:val="00B0F0"/>
                <w:sz w:val="18"/>
                <w:szCs w:val="18"/>
              </w:rPr>
            </w:pPr>
            <w:r>
              <w:rPr>
                <w:b/>
                <w:color w:val="FFFFFF"/>
                <w:sz w:val="18"/>
                <w:szCs w:val="18"/>
              </w:rPr>
              <w:t>IMPACTS</w:t>
            </w:r>
          </w:p>
        </w:tc>
      </w:tr>
      <w:tr w:rsidR="00F82C29" w14:paraId="2175F46F" w14:textId="77777777">
        <w:trPr>
          <w:trHeight w:val="1971"/>
        </w:trPr>
        <w:tc>
          <w:tcPr>
            <w:tcW w:w="4670" w:type="dxa"/>
          </w:tcPr>
          <w:p w14:paraId="00000272" w14:textId="77777777" w:rsidR="00F82C29" w:rsidRDefault="00000000">
            <w:pPr>
              <w:rPr>
                <w:i/>
                <w:sz w:val="18"/>
                <w:szCs w:val="18"/>
              </w:rPr>
            </w:pPr>
            <w:r>
              <w:rPr>
                <w:i/>
                <w:sz w:val="18"/>
                <w:szCs w:val="18"/>
                <w:highlight w:val="yellow"/>
              </w:rPr>
              <w:t>Who will use or further up-take the results of the project? Who will benefit from the results of the project?</w:t>
            </w:r>
            <w:r>
              <w:rPr>
                <w:i/>
                <w:sz w:val="18"/>
                <w:szCs w:val="18"/>
              </w:rPr>
              <w:t xml:space="preserve"> </w:t>
            </w:r>
          </w:p>
          <w:p w14:paraId="00000273" w14:textId="77777777" w:rsidR="00F82C29" w:rsidRDefault="00F82C29">
            <w:pPr>
              <w:rPr>
                <w:b/>
                <w:color w:val="FFFFFF"/>
                <w:sz w:val="18"/>
                <w:szCs w:val="18"/>
              </w:rPr>
            </w:pPr>
          </w:p>
          <w:p w14:paraId="00000274" w14:textId="77777777" w:rsidR="00F82C29" w:rsidRDefault="00000000">
            <w:pPr>
              <w:rPr>
                <w:sz w:val="18"/>
                <w:szCs w:val="18"/>
              </w:rPr>
            </w:pPr>
            <w:r>
              <w:rPr>
                <w:b/>
                <w:sz w:val="18"/>
                <w:szCs w:val="18"/>
              </w:rPr>
              <w:t xml:space="preserve">In addition to EHI associated to this project the following </w:t>
            </w:r>
            <w:proofErr w:type="spellStart"/>
            <w:r>
              <w:rPr>
                <w:b/>
                <w:sz w:val="18"/>
                <w:szCs w:val="18"/>
              </w:rPr>
              <w:t>oens</w:t>
            </w:r>
            <w:proofErr w:type="spellEnd"/>
            <w:r>
              <w:rPr>
                <w:b/>
                <w:sz w:val="18"/>
                <w:szCs w:val="18"/>
              </w:rPr>
              <w:t xml:space="preserve">: </w:t>
            </w:r>
            <w:r>
              <w:rPr>
                <w:sz w:val="18"/>
                <w:szCs w:val="18"/>
              </w:rPr>
              <w:t xml:space="preserve"> The comprehensive list of 40 universities includes Harvard Medical School (USA), University of Pittsburgh Medical </w:t>
            </w:r>
            <w:proofErr w:type="spellStart"/>
            <w:r>
              <w:rPr>
                <w:sz w:val="18"/>
                <w:szCs w:val="18"/>
              </w:rPr>
              <w:t>Center</w:t>
            </w:r>
            <w:proofErr w:type="spellEnd"/>
            <w:r>
              <w:rPr>
                <w:sz w:val="18"/>
                <w:szCs w:val="18"/>
              </w:rPr>
              <w:t xml:space="preserve"> (USA), University of Campinas (Brazil), University of São Paulo (Brazil), University of Pernambuco (Brazil), Federal University of Rio Grande do Norte (Brazil), Federal University of Santa Catarina (Brazil), Canterbury University (UK), King’s College (UK), University of Lincoln (UK), University of Toronto (Canada), McGill University (Canada), University of Ottawa (Canada), Shandong University (China), National and </w:t>
            </w:r>
            <w:proofErr w:type="spellStart"/>
            <w:r>
              <w:rPr>
                <w:sz w:val="18"/>
                <w:szCs w:val="18"/>
              </w:rPr>
              <w:t>Kapodistrian</w:t>
            </w:r>
            <w:proofErr w:type="spellEnd"/>
            <w:r>
              <w:rPr>
                <w:sz w:val="18"/>
                <w:szCs w:val="18"/>
              </w:rPr>
              <w:t xml:space="preserve"> University of </w:t>
            </w:r>
            <w:proofErr w:type="spellStart"/>
            <w:r>
              <w:rPr>
                <w:sz w:val="18"/>
                <w:szCs w:val="18"/>
              </w:rPr>
              <w:t>UOA</w:t>
            </w:r>
            <w:proofErr w:type="spellEnd"/>
            <w:r>
              <w:rPr>
                <w:sz w:val="18"/>
                <w:szCs w:val="18"/>
              </w:rPr>
              <w:t xml:space="preserve"> (</w:t>
            </w:r>
            <w:proofErr w:type="spellStart"/>
            <w:r>
              <w:rPr>
                <w:sz w:val="18"/>
                <w:szCs w:val="18"/>
              </w:rPr>
              <w:t>NKUA</w:t>
            </w:r>
            <w:proofErr w:type="spellEnd"/>
            <w:r>
              <w:rPr>
                <w:sz w:val="18"/>
                <w:szCs w:val="18"/>
              </w:rPr>
              <w:t xml:space="preserve">), Agricultural University of </w:t>
            </w:r>
            <w:proofErr w:type="spellStart"/>
            <w:r>
              <w:rPr>
                <w:sz w:val="18"/>
                <w:szCs w:val="18"/>
              </w:rPr>
              <w:t>UOA</w:t>
            </w:r>
            <w:proofErr w:type="spellEnd"/>
            <w:r>
              <w:rPr>
                <w:sz w:val="18"/>
                <w:szCs w:val="18"/>
              </w:rPr>
              <w:t xml:space="preserve"> (AUA), University of Belgrade (Serbia), Institute of Radiology Republic of Serbia (</w:t>
            </w:r>
            <w:proofErr w:type="spellStart"/>
            <w:r>
              <w:rPr>
                <w:sz w:val="18"/>
                <w:szCs w:val="18"/>
              </w:rPr>
              <w:t>IORS</w:t>
            </w:r>
            <w:proofErr w:type="spellEnd"/>
            <w:r>
              <w:rPr>
                <w:sz w:val="18"/>
                <w:szCs w:val="18"/>
              </w:rPr>
              <w:t>), Macedonian Academy of Arts and Sciences (MASA), University of Vigo (Spain), University of Barcelona (Spain), Complutense University of Madrid (Spain), Charles University (Czech Republic), University of Bucharest (Romania), Jagiellonian University (Poland), University of Zagreb (Croatia), University of Sarajevo (Bosnia and Herzegovina), University of Tirana (Albania), Technical University of Moldova (Moldova), NOVA-EL Cairo (Egypt), University of Johannesburg (South Africa), University of Cape Verde (Cape Verde), Vilnius University (Lithuania), University of Latvia (Latvia), University of Tartu (Estonia), Dalhousie University (Canada), University of Cape Town (South Africa), University of Pretoria (South Africa), University of Coimbra (Portugal), University of Porto (Portugal), University of KNU (Ukraine).</w:t>
            </w:r>
          </w:p>
          <w:p w14:paraId="00000275" w14:textId="77777777" w:rsidR="00F82C29" w:rsidRDefault="00F82C29">
            <w:pPr>
              <w:rPr>
                <w:b/>
                <w:color w:val="FFFFFF"/>
                <w:sz w:val="18"/>
                <w:szCs w:val="18"/>
              </w:rPr>
            </w:pPr>
          </w:p>
        </w:tc>
        <w:tc>
          <w:tcPr>
            <w:tcW w:w="4253" w:type="dxa"/>
          </w:tcPr>
          <w:p w14:paraId="00000276" w14:textId="77777777" w:rsidR="00F82C29" w:rsidRDefault="00000000">
            <w:pPr>
              <w:rPr>
                <w:i/>
                <w:sz w:val="18"/>
                <w:szCs w:val="18"/>
              </w:rPr>
            </w:pPr>
            <w:r>
              <w:rPr>
                <w:i/>
                <w:sz w:val="18"/>
                <w:szCs w:val="18"/>
                <w:highlight w:val="yellow"/>
              </w:rPr>
              <w:t>What change do you expect to see after successful dissemination and exploitation of project results to the target group(s)?</w:t>
            </w:r>
          </w:p>
          <w:p w14:paraId="00000277" w14:textId="77777777" w:rsidR="00F82C29" w:rsidRDefault="00000000">
            <w:pPr>
              <w:pBdr>
                <w:top w:val="nil"/>
                <w:left w:val="nil"/>
                <w:bottom w:val="nil"/>
                <w:right w:val="nil"/>
                <w:between w:val="nil"/>
              </w:pBdr>
              <w:rPr>
                <w:sz w:val="18"/>
                <w:szCs w:val="18"/>
              </w:rPr>
            </w:pPr>
            <w:r>
              <w:rPr>
                <w:color w:val="000000"/>
                <w:sz w:val="18"/>
                <w:szCs w:val="18"/>
              </w:rPr>
              <w:t xml:space="preserve">Adoption of the Dr. Vida Education device and protocols by at least </w:t>
            </w:r>
            <w:r>
              <w:rPr>
                <w:b/>
                <w:color w:val="000000"/>
                <w:sz w:val="18"/>
                <w:szCs w:val="18"/>
              </w:rPr>
              <w:t>40 higher education institutions</w:t>
            </w:r>
            <w:r>
              <w:rPr>
                <w:color w:val="000000"/>
                <w:sz w:val="18"/>
                <w:szCs w:val="18"/>
              </w:rPr>
              <w:t xml:space="preserve">, hopefully many </w:t>
            </w:r>
            <w:proofErr w:type="gramStart"/>
            <w:r>
              <w:rPr>
                <w:color w:val="000000"/>
                <w:sz w:val="18"/>
                <w:szCs w:val="18"/>
              </w:rPr>
              <w:t>more,  especially</w:t>
            </w:r>
            <w:proofErr w:type="gramEnd"/>
            <w:r>
              <w:rPr>
                <w:color w:val="000000"/>
                <w:sz w:val="18"/>
                <w:szCs w:val="18"/>
              </w:rPr>
              <w:t xml:space="preserve"> in Widening countries, leading to a permanent integration of hands-on experimentation into theoretical science classes. Significant uptake of the project’s open-source teaching materials in teacher training and science education programs across </w:t>
            </w:r>
            <w:proofErr w:type="spellStart"/>
            <w:r>
              <w:rPr>
                <w:color w:val="000000"/>
                <w:sz w:val="18"/>
                <w:szCs w:val="18"/>
              </w:rPr>
              <w:t>Europe.Widespread</w:t>
            </w:r>
            <w:proofErr w:type="spellEnd"/>
            <w:r>
              <w:rPr>
                <w:color w:val="000000"/>
                <w:sz w:val="18"/>
                <w:szCs w:val="18"/>
              </w:rPr>
              <w:t xml:space="preserve"> adoption of the “one-student-one-device” model as a </w:t>
            </w:r>
            <w:r>
              <w:rPr>
                <w:b/>
                <w:color w:val="000000"/>
                <w:sz w:val="18"/>
                <w:szCs w:val="18"/>
              </w:rPr>
              <w:t>new standard</w:t>
            </w:r>
            <w:r>
              <w:rPr>
                <w:color w:val="000000"/>
                <w:sz w:val="18"/>
                <w:szCs w:val="18"/>
              </w:rPr>
              <w:t xml:space="preserve"> in STEM pedagogy, influencing national education policies and curriculum design.</w:t>
            </w:r>
            <w:r>
              <w:rPr>
                <w:sz w:val="18"/>
                <w:szCs w:val="18"/>
              </w:rPr>
              <w:t xml:space="preserve"> Beyond educational transformation, the SMART Dr. VIDA project contributes directly to public health and environmental monitoring by enabling students and educators to conduct real-time, hands-on experiments using advanced sensing. Learners can explore water quality, air pollution, food safety, and microbial contamination, fostering environmental awareness and scientific literacy.</w:t>
            </w:r>
          </w:p>
          <w:p w14:paraId="00000278" w14:textId="77777777" w:rsidR="00F82C29" w:rsidRDefault="00000000">
            <w:pPr>
              <w:spacing w:before="240" w:after="240"/>
              <w:rPr>
                <w:sz w:val="18"/>
                <w:szCs w:val="18"/>
              </w:rPr>
            </w:pPr>
            <w:r>
              <w:rPr>
                <w:sz w:val="18"/>
                <w:szCs w:val="18"/>
              </w:rPr>
              <w:t>This second line of impact reinforces EU priorities in citizen science and sustainability by: 1.- Equipping schools with low-cost diagnostics to monitor local ecosystems and health risks. 2.-Engaging youth in STEM-driven problem-solving related to their immediate environment. 3.- Supporting data collection that can inform local governance or complement municipal monitoring programs. 4.- Promoting interdisciplinary learning between biology, chemistry, geography, and health education. By embedding these practices into curricula, SMART Dr. VIDA helps cultivate a generation of scientifically informed citizens actively contributing to healthier, more resilient communities.</w:t>
            </w:r>
          </w:p>
          <w:p w14:paraId="00000279" w14:textId="77777777" w:rsidR="00F82C29" w:rsidRDefault="00F82C29">
            <w:pPr>
              <w:pBdr>
                <w:top w:val="nil"/>
                <w:left w:val="nil"/>
                <w:bottom w:val="nil"/>
                <w:right w:val="nil"/>
                <w:between w:val="nil"/>
              </w:pBdr>
              <w:rPr>
                <w:sz w:val="18"/>
                <w:szCs w:val="18"/>
              </w:rPr>
            </w:pPr>
          </w:p>
          <w:p w14:paraId="0000027A" w14:textId="77777777" w:rsidR="00F82C29" w:rsidRDefault="00F82C29">
            <w:pPr>
              <w:rPr>
                <w:b/>
                <w:color w:val="FFFFFF"/>
                <w:sz w:val="18"/>
                <w:szCs w:val="18"/>
              </w:rPr>
            </w:pPr>
          </w:p>
        </w:tc>
        <w:tc>
          <w:tcPr>
            <w:tcW w:w="6520" w:type="dxa"/>
          </w:tcPr>
          <w:p w14:paraId="0000027B" w14:textId="77777777" w:rsidR="00F82C29" w:rsidRDefault="00000000">
            <w:pPr>
              <w:rPr>
                <w:b/>
                <w:color w:val="FFFFFF"/>
                <w:sz w:val="18"/>
                <w:szCs w:val="18"/>
              </w:rPr>
            </w:pPr>
            <w:r>
              <w:rPr>
                <w:i/>
                <w:sz w:val="18"/>
                <w:szCs w:val="18"/>
                <w:highlight w:val="yellow"/>
              </w:rPr>
              <w:t>What are the expected wider scientific, economic and societal effects of the project contributing to the expected impacts outlined in the respective destination in the work programme?</w:t>
            </w:r>
            <w:r>
              <w:rPr>
                <w:sz w:val="18"/>
                <w:szCs w:val="18"/>
              </w:rPr>
              <w:t xml:space="preserve"> </w:t>
            </w:r>
            <w:r>
              <w:rPr>
                <w:sz w:val="18"/>
                <w:szCs w:val="18"/>
              </w:rPr>
              <w:br/>
            </w:r>
            <w:r>
              <w:rPr>
                <w:b/>
                <w:sz w:val="18"/>
                <w:szCs w:val="18"/>
              </w:rPr>
              <w:t>Scientific</w:t>
            </w:r>
            <w:r>
              <w:rPr>
                <w:sz w:val="18"/>
                <w:szCs w:val="18"/>
              </w:rPr>
              <w:t>: Introduction of a validated, scalable model for integrating in situ experimentation into theoretical STEM teaching across disciplines and institutions.  Practical evidence supporting the effectiveness of the “one-student-one-device” paradigm in enhancing learning outcomes and engagement in science education. Development of new, fast, economic and green methods of analysis for health and environment issues. Development of a portable system (batteries) that can be deployed in the field. Uses in veterinarian sciences to control farm animal.</w:t>
            </w:r>
            <w:r>
              <w:rPr>
                <w:sz w:val="18"/>
                <w:szCs w:val="18"/>
              </w:rPr>
              <w:br/>
            </w:r>
            <w:r>
              <w:rPr>
                <w:b/>
                <w:sz w:val="18"/>
                <w:szCs w:val="18"/>
              </w:rPr>
              <w:t>Economic/Technological</w:t>
            </w:r>
            <w:r>
              <w:rPr>
                <w:sz w:val="18"/>
                <w:szCs w:val="18"/>
              </w:rPr>
              <w:t>: Acceleration of the EU EdTech ecosystem through the commercialization of an affordable, modular teaching device and creation of a dedicated startup.</w:t>
            </w:r>
            <w:r>
              <w:rPr>
                <w:sz w:val="18"/>
                <w:szCs w:val="18"/>
              </w:rPr>
              <w:br/>
            </w:r>
            <w:r>
              <w:rPr>
                <w:b/>
                <w:sz w:val="18"/>
                <w:szCs w:val="18"/>
              </w:rPr>
              <w:t>Societal</w:t>
            </w:r>
            <w:r>
              <w:rPr>
                <w:sz w:val="18"/>
                <w:szCs w:val="18"/>
              </w:rPr>
              <w:t>: Increased science literacy and digital skills among students, particularly in Widening regions; greater educational inclusion through equitable access to hands-on tools.  Alignment with SDGs 4 (Quality Education), 5 (Gender Equality), 10 (Reduced Inequalities), and 13 (Climate Action) through democratized science learning and sustainability-focused curricula.</w:t>
            </w:r>
            <w:r>
              <w:rPr>
                <w:sz w:val="18"/>
                <w:szCs w:val="18"/>
              </w:rPr>
              <w:br/>
            </w:r>
          </w:p>
        </w:tc>
      </w:tr>
    </w:tbl>
    <w:p w14:paraId="0000027C" w14:textId="77777777" w:rsidR="00F82C29" w:rsidRDefault="00F82C29">
      <w:pPr>
        <w:widowControl w:val="0"/>
        <w:rPr>
          <w:b/>
          <w:color w:val="000000"/>
          <w:sz w:val="22"/>
          <w:szCs w:val="22"/>
        </w:rPr>
      </w:pPr>
    </w:p>
    <w:p w14:paraId="0000027D" w14:textId="77777777" w:rsidR="00F82C29" w:rsidRDefault="00F82C29">
      <w:pPr>
        <w:widowControl w:val="0"/>
        <w:rPr>
          <w:b/>
          <w:color w:val="000000"/>
          <w:sz w:val="22"/>
          <w:szCs w:val="22"/>
        </w:rPr>
        <w:sectPr w:rsidR="00F82C29">
          <w:pgSz w:w="16838" w:h="11906" w:orient="landscape"/>
          <w:pgMar w:top="851" w:right="851" w:bottom="851" w:left="851" w:header="425" w:footer="0" w:gutter="0"/>
          <w:cols w:space="720"/>
        </w:sectPr>
      </w:pPr>
    </w:p>
    <w:p w14:paraId="0000027E" w14:textId="77777777" w:rsidR="00F82C29" w:rsidRDefault="00F82C29">
      <w:pPr>
        <w:spacing w:after="60"/>
        <w:rPr>
          <w:sz w:val="12"/>
          <w:szCs w:val="12"/>
        </w:rPr>
      </w:pPr>
    </w:p>
    <w:p w14:paraId="0000027F" w14:textId="77777777" w:rsidR="00F82C29" w:rsidRDefault="00000000">
      <w:pPr>
        <w:widowControl w:val="0"/>
        <w:pBdr>
          <w:top w:val="nil"/>
          <w:left w:val="nil"/>
          <w:bottom w:val="nil"/>
          <w:right w:val="nil"/>
          <w:between w:val="nil"/>
        </w:pBdr>
        <w:shd w:val="clear" w:color="auto" w:fill="2E75B5"/>
        <w:rPr>
          <w:color w:val="A6A6A6"/>
          <w:sz w:val="18"/>
          <w:szCs w:val="18"/>
        </w:rPr>
      </w:pPr>
      <w:r>
        <w:rPr>
          <w:b/>
          <w:color w:val="FFFFFF"/>
          <w:sz w:val="22"/>
          <w:szCs w:val="22"/>
        </w:rPr>
        <w:t xml:space="preserve">3.  Quality and Efficiency of the </w:t>
      </w:r>
      <w:proofErr w:type="gramStart"/>
      <w:r>
        <w:rPr>
          <w:b/>
          <w:color w:val="FFFFFF"/>
          <w:sz w:val="22"/>
          <w:szCs w:val="22"/>
        </w:rPr>
        <w:t xml:space="preserve">implementation  </w:t>
      </w:r>
      <w:r>
        <w:rPr>
          <w:color w:val="A6A6A6"/>
          <w:sz w:val="18"/>
          <w:szCs w:val="18"/>
        </w:rPr>
        <w:t>#</w:t>
      </w:r>
      <w:proofErr w:type="gramEnd"/>
      <w:r>
        <w:rPr>
          <w:color w:val="A6A6A6"/>
          <w:sz w:val="18"/>
          <w:szCs w:val="18"/>
        </w:rPr>
        <w:t>@QUA-LIT-QL@# #@WRK-PLA-WP@#</w:t>
      </w:r>
    </w:p>
    <w:p w14:paraId="00000280" w14:textId="77777777" w:rsidR="00F82C29" w:rsidRDefault="00F82C29">
      <w:pPr>
        <w:widowControl w:val="0"/>
        <w:jc w:val="both"/>
        <w:rPr>
          <w:sz w:val="22"/>
          <w:szCs w:val="22"/>
        </w:rPr>
      </w:pPr>
    </w:p>
    <w:p w14:paraId="00000281" w14:textId="77777777" w:rsidR="00F82C29" w:rsidRDefault="00000000">
      <w:pPr>
        <w:widowControl w:val="0"/>
        <w:pBdr>
          <w:top w:val="nil"/>
          <w:left w:val="nil"/>
          <w:bottom w:val="nil"/>
          <w:right w:val="nil"/>
          <w:between w:val="nil"/>
        </w:pBdr>
        <w:shd w:val="clear" w:color="auto" w:fill="BDD7EE"/>
        <w:spacing w:before="40" w:after="20"/>
        <w:ind w:left="720" w:hanging="720"/>
        <w:jc w:val="both"/>
        <w:rPr>
          <w:b/>
          <w:color w:val="000000"/>
          <w:sz w:val="22"/>
          <w:szCs w:val="22"/>
        </w:rPr>
      </w:pPr>
      <w:r>
        <w:rPr>
          <w:b/>
          <w:color w:val="000000"/>
          <w:sz w:val="22"/>
          <w:szCs w:val="22"/>
        </w:rPr>
        <w:t>3.1.  Work plan and resources</w:t>
      </w:r>
    </w:p>
    <w:p w14:paraId="00000282" w14:textId="77777777" w:rsidR="00F82C29" w:rsidRDefault="00000000">
      <w:pPr>
        <w:widowControl w:val="0"/>
        <w:jc w:val="both"/>
        <w:rPr>
          <w:sz w:val="22"/>
          <w:szCs w:val="22"/>
        </w:rPr>
      </w:pPr>
      <w:r>
        <w:t xml:space="preserve">[e.g. 10 </w:t>
      </w:r>
      <w:proofErr w:type="gramStart"/>
      <w:r>
        <w:t>pages  –</w:t>
      </w:r>
      <w:proofErr w:type="gramEnd"/>
      <w:r>
        <w:t xml:space="preserve"> including tables]</w:t>
      </w:r>
    </w:p>
    <w:p w14:paraId="00000283" w14:textId="77777777" w:rsidR="00F82C29" w:rsidRDefault="00000000">
      <w:pPr>
        <w:spacing w:after="200"/>
        <w:jc w:val="both"/>
        <w:rPr>
          <w:i/>
          <w:sz w:val="22"/>
          <w:szCs w:val="22"/>
          <w:highlight w:val="yellow"/>
        </w:rPr>
      </w:pPr>
      <w:r>
        <w:rPr>
          <w:i/>
          <w:sz w:val="22"/>
          <w:szCs w:val="22"/>
          <w:highlight w:val="yellow"/>
        </w:rPr>
        <w:t>Please provide the following:</w:t>
      </w:r>
    </w:p>
    <w:p w14:paraId="00000284" w14:textId="77777777" w:rsidR="00F82C29" w:rsidRDefault="00000000">
      <w:pPr>
        <w:spacing w:after="200"/>
        <w:ind w:left="720"/>
        <w:jc w:val="both"/>
        <w:rPr>
          <w:i/>
          <w:sz w:val="22"/>
          <w:szCs w:val="22"/>
          <w:highlight w:val="yellow"/>
        </w:rPr>
      </w:pPr>
      <w:r>
        <w:rPr>
          <w:i/>
          <w:sz w:val="22"/>
          <w:szCs w:val="22"/>
          <w:highlight w:val="yellow"/>
        </w:rPr>
        <w:t>• brief presentation of the overall structure of the work plan;</w:t>
      </w:r>
    </w:p>
    <w:p w14:paraId="00000285" w14:textId="77777777" w:rsidR="00F82C29" w:rsidRDefault="00000000">
      <w:pPr>
        <w:spacing w:after="200"/>
        <w:ind w:firstLine="720"/>
        <w:jc w:val="both"/>
        <w:rPr>
          <w:i/>
          <w:sz w:val="22"/>
          <w:szCs w:val="22"/>
          <w:highlight w:val="yellow"/>
        </w:rPr>
      </w:pPr>
      <w:r>
        <w:rPr>
          <w:i/>
          <w:sz w:val="22"/>
          <w:szCs w:val="22"/>
          <w:highlight w:val="yellow"/>
        </w:rPr>
        <w:t>• timing of the different work packages and their components (Gantt chart or similar);</w:t>
      </w:r>
    </w:p>
    <w:p w14:paraId="00000286" w14:textId="77777777" w:rsidR="00F82C29" w:rsidRDefault="00000000">
      <w:pPr>
        <w:spacing w:after="200"/>
        <w:ind w:firstLine="720"/>
        <w:jc w:val="both"/>
        <w:rPr>
          <w:i/>
          <w:sz w:val="22"/>
          <w:szCs w:val="22"/>
          <w:highlight w:val="yellow"/>
        </w:rPr>
      </w:pPr>
      <w:r>
        <w:rPr>
          <w:i/>
          <w:sz w:val="22"/>
          <w:szCs w:val="22"/>
          <w:highlight w:val="yellow"/>
        </w:rPr>
        <w:t>• graphical presentation of the components showing how they inter-relate (Pert chart or similar).</w:t>
      </w:r>
    </w:p>
    <w:p w14:paraId="00000287" w14:textId="77777777" w:rsidR="00F82C29" w:rsidRDefault="00000000">
      <w:pPr>
        <w:spacing w:after="200"/>
        <w:ind w:firstLine="720"/>
        <w:jc w:val="both"/>
        <w:rPr>
          <w:i/>
          <w:sz w:val="22"/>
          <w:szCs w:val="22"/>
          <w:highlight w:val="yellow"/>
        </w:rPr>
      </w:pPr>
      <w:r>
        <w:rPr>
          <w:i/>
          <w:sz w:val="22"/>
          <w:szCs w:val="22"/>
          <w:highlight w:val="yellow"/>
        </w:rPr>
        <w:t>• detailed work description, i.e.:</w:t>
      </w:r>
    </w:p>
    <w:p w14:paraId="00000288" w14:textId="77777777" w:rsidR="00F82C29" w:rsidRDefault="00000000">
      <w:pPr>
        <w:widowControl w:val="0"/>
        <w:numPr>
          <w:ilvl w:val="0"/>
          <w:numId w:val="16"/>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list of work packages (table 3.1a);</w:t>
      </w:r>
    </w:p>
    <w:p w14:paraId="00000289" w14:textId="77777777" w:rsidR="00F82C29" w:rsidRDefault="00000000">
      <w:pPr>
        <w:widowControl w:val="0"/>
        <w:numPr>
          <w:ilvl w:val="0"/>
          <w:numId w:val="16"/>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description of each work package (table 3.1b);</w:t>
      </w:r>
    </w:p>
    <w:p w14:paraId="0000028A" w14:textId="77777777" w:rsidR="00F82C29" w:rsidRDefault="00000000">
      <w:pPr>
        <w:widowControl w:val="0"/>
        <w:numPr>
          <w:ilvl w:val="0"/>
          <w:numId w:val="16"/>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list of deliverables (table 3.1c);</w:t>
      </w:r>
    </w:p>
    <w:p w14:paraId="0000028B" w14:textId="77777777" w:rsidR="00F82C29" w:rsidRDefault="00000000">
      <w:pPr>
        <w:widowControl w:val="0"/>
        <w:numPr>
          <w:ilvl w:val="1"/>
          <w:numId w:val="12"/>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Give full details. Base your account on the logical structure of the project and the stages in which it is to be carried out. The number of work packages should be proportionate to the scale and complexity of the project.</w:t>
      </w:r>
    </w:p>
    <w:p w14:paraId="0000028C" w14:textId="77777777" w:rsidR="00F82C29" w:rsidRDefault="00000000">
      <w:pPr>
        <w:widowControl w:val="0"/>
        <w:numPr>
          <w:ilvl w:val="1"/>
          <w:numId w:val="12"/>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You should give enough detail in each work package to justify the proposed resources to be allocated and also quantified information so that progress can be monitored, including by the Commission.</w:t>
      </w:r>
    </w:p>
    <w:p w14:paraId="0000028D" w14:textId="77777777" w:rsidR="00F82C29" w:rsidRDefault="00000000">
      <w:pPr>
        <w:widowControl w:val="0"/>
        <w:numPr>
          <w:ilvl w:val="1"/>
          <w:numId w:val="12"/>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 xml:space="preserve"> Resources assigned to work packages should be in line with their objectives and deliverables. You are advised to include a distinct work package on ‘project management’, and to give due visibility in the work plan to ‘data management’ ‘dissemination and exploitation’ and ‘communication activities’, either with distinct tasks or distinct work packages. </w:t>
      </w:r>
    </w:p>
    <w:p w14:paraId="0000028E" w14:textId="77777777" w:rsidR="00F82C29" w:rsidRDefault="00000000">
      <w:pPr>
        <w:widowControl w:val="0"/>
        <w:numPr>
          <w:ilvl w:val="1"/>
          <w:numId w:val="12"/>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 xml:space="preserve">You will be required to update the ‘plan for the dissemination and exploitation of results including communication activities’, and a ‘data management plan’, (this does not apply to topics where a plan was not required.) This should include a record of activities related to dissemination and exploitation that have been undertaken and those still planned. </w:t>
      </w:r>
    </w:p>
    <w:p w14:paraId="0000028F" w14:textId="77777777" w:rsidR="00F82C29" w:rsidRDefault="00000000">
      <w:pPr>
        <w:widowControl w:val="0"/>
        <w:numPr>
          <w:ilvl w:val="1"/>
          <w:numId w:val="12"/>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Please make sure the information in this section matches the costs as stated in the budget table in section 3 of the application forms, and the number of person months, shown in the detailed work package descriptions.</w:t>
      </w:r>
    </w:p>
    <w:p w14:paraId="00000290"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list of milestones (table 3.1d);</w:t>
      </w:r>
    </w:p>
    <w:p w14:paraId="00000291"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list of critical risks, relating to project implementation, that the stated project's objectives may not be achieved. Detail any risk mitigation measures. You will be able to update the list of critical risks and mitigation measures as the project progresses (table 3.1e);</w:t>
      </w:r>
    </w:p>
    <w:p w14:paraId="00000292"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table showing number of person months required (table 3.1f);</w:t>
      </w:r>
    </w:p>
    <w:p w14:paraId="00000293"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table showing description and justification of subcontracting costs for each participant (table 3.1g)</w:t>
      </w:r>
    </w:p>
    <w:p w14:paraId="00000294"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a table showing justifications for ‘purchase costs’ (table 3.1h) for participants where those costs exceed 15% of the personnel costs (according to the budget table in proposal part A);</w:t>
      </w:r>
    </w:p>
    <w:p w14:paraId="00000295"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 xml:space="preserve">if applicable, a table showing justifications for ‘other costs categories’ (table 3.1i). </w:t>
      </w:r>
    </w:p>
    <w:p w14:paraId="00000296" w14:textId="77777777" w:rsidR="00F82C29" w:rsidRDefault="00000000">
      <w:pPr>
        <w:widowControl w:val="0"/>
        <w:numPr>
          <w:ilvl w:val="0"/>
          <w:numId w:val="21"/>
        </w:numPr>
        <w:pBdr>
          <w:top w:val="nil"/>
          <w:left w:val="nil"/>
          <w:bottom w:val="nil"/>
          <w:right w:val="nil"/>
          <w:between w:val="nil"/>
        </w:pBdr>
        <w:spacing w:after="200"/>
        <w:jc w:val="both"/>
        <w:rPr>
          <w:i/>
          <w:color w:val="000000"/>
          <w:sz w:val="22"/>
          <w:szCs w:val="22"/>
          <w:highlight w:val="yellow"/>
        </w:rPr>
      </w:pPr>
      <w:r>
        <w:rPr>
          <w:i/>
          <w:color w:val="000000"/>
          <w:sz w:val="22"/>
          <w:szCs w:val="22"/>
          <w:highlight w:val="yellow"/>
        </w:rPr>
        <w:t>if applicable, a table showing in-kind contributions from third parties (table 3.1j)</w:t>
      </w:r>
    </w:p>
    <w:p w14:paraId="00000297" w14:textId="77777777" w:rsidR="00F82C29" w:rsidRDefault="00000000">
      <w:pPr>
        <w:widowControl w:val="0"/>
        <w:numPr>
          <w:ilvl w:val="0"/>
          <w:numId w:val="21"/>
        </w:numPr>
        <w:pBdr>
          <w:top w:val="nil"/>
          <w:left w:val="nil"/>
          <w:bottom w:val="nil"/>
          <w:right w:val="nil"/>
          <w:between w:val="nil"/>
        </w:pBdr>
        <w:spacing w:after="200"/>
        <w:jc w:val="both"/>
        <w:rPr>
          <w:b/>
          <w:i/>
          <w:color w:val="000000"/>
          <w:sz w:val="22"/>
          <w:szCs w:val="22"/>
          <w:highlight w:val="yellow"/>
        </w:rPr>
      </w:pPr>
      <w:r>
        <w:rPr>
          <w:i/>
          <w:color w:val="000000"/>
          <w:sz w:val="22"/>
          <w:szCs w:val="22"/>
          <w:highlight w:val="yellow"/>
        </w:rPr>
        <w:t>a table showing details about the research component in the project (table 3.1k)</w:t>
      </w:r>
    </w:p>
    <w:p w14:paraId="00000298" w14:textId="77777777" w:rsidR="00F82C29" w:rsidRDefault="00F82C29">
      <w:pPr>
        <w:widowControl w:val="0"/>
        <w:jc w:val="both"/>
        <w:rPr>
          <w:sz w:val="22"/>
          <w:szCs w:val="22"/>
        </w:rPr>
      </w:pPr>
    </w:p>
    <w:p w14:paraId="00000299" w14:textId="77777777" w:rsidR="00F82C29" w:rsidRDefault="00F82C29">
      <w:pPr>
        <w:widowControl w:val="0"/>
        <w:rPr>
          <w:sz w:val="22"/>
          <w:szCs w:val="22"/>
        </w:rPr>
      </w:pPr>
    </w:p>
    <w:p w14:paraId="0000029A" w14:textId="77777777" w:rsidR="00F82C29" w:rsidRDefault="00000000">
      <w:pPr>
        <w:rPr>
          <w:b/>
          <w:sz w:val="22"/>
          <w:szCs w:val="22"/>
        </w:rPr>
      </w:pPr>
      <w:r>
        <w:rPr>
          <w:b/>
          <w:sz w:val="22"/>
          <w:szCs w:val="22"/>
        </w:rPr>
        <w:t>Table 3.1a – List of work packages</w:t>
      </w:r>
    </w:p>
    <w:tbl>
      <w:tblPr>
        <w:tblStyle w:val="affffff6"/>
        <w:tblW w:w="10207" w:type="dxa"/>
        <w:tblInd w:w="-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3225"/>
        <w:gridCol w:w="1275"/>
        <w:gridCol w:w="1485"/>
        <w:gridCol w:w="1410"/>
        <w:gridCol w:w="930"/>
        <w:gridCol w:w="1125"/>
      </w:tblGrid>
      <w:tr w:rsidR="00F82C29" w14:paraId="452F166C" w14:textId="77777777">
        <w:tc>
          <w:tcPr>
            <w:tcW w:w="757" w:type="dxa"/>
            <w:shd w:val="clear" w:color="auto" w:fill="B5C1DF"/>
          </w:tcPr>
          <w:p w14:paraId="0000029B" w14:textId="77777777" w:rsidR="00F82C29" w:rsidRDefault="00000000">
            <w:pPr>
              <w:jc w:val="both"/>
              <w:rPr>
                <w:b/>
                <w:sz w:val="22"/>
                <w:szCs w:val="22"/>
              </w:rPr>
            </w:pPr>
            <w:r>
              <w:rPr>
                <w:b/>
                <w:sz w:val="22"/>
                <w:szCs w:val="22"/>
              </w:rPr>
              <w:t>WP No</w:t>
            </w:r>
          </w:p>
        </w:tc>
        <w:tc>
          <w:tcPr>
            <w:tcW w:w="3225" w:type="dxa"/>
            <w:shd w:val="clear" w:color="auto" w:fill="B5C1DF"/>
          </w:tcPr>
          <w:p w14:paraId="0000029C" w14:textId="77777777" w:rsidR="00F82C29" w:rsidRDefault="00000000">
            <w:pPr>
              <w:jc w:val="both"/>
              <w:rPr>
                <w:b/>
                <w:sz w:val="22"/>
                <w:szCs w:val="22"/>
              </w:rPr>
            </w:pPr>
            <w:r>
              <w:rPr>
                <w:b/>
                <w:sz w:val="22"/>
                <w:szCs w:val="22"/>
              </w:rPr>
              <w:t>WP Title</w:t>
            </w:r>
          </w:p>
        </w:tc>
        <w:tc>
          <w:tcPr>
            <w:tcW w:w="1275" w:type="dxa"/>
            <w:shd w:val="clear" w:color="auto" w:fill="B5C1DF"/>
          </w:tcPr>
          <w:p w14:paraId="0000029D" w14:textId="77777777" w:rsidR="00F82C29" w:rsidRDefault="00000000">
            <w:pPr>
              <w:jc w:val="both"/>
              <w:rPr>
                <w:b/>
                <w:sz w:val="22"/>
                <w:szCs w:val="22"/>
              </w:rPr>
            </w:pPr>
            <w:r>
              <w:rPr>
                <w:b/>
                <w:sz w:val="22"/>
                <w:szCs w:val="22"/>
              </w:rPr>
              <w:t>Lead Participant No</w:t>
            </w:r>
          </w:p>
        </w:tc>
        <w:tc>
          <w:tcPr>
            <w:tcW w:w="1485" w:type="dxa"/>
            <w:shd w:val="clear" w:color="auto" w:fill="B5C1DF"/>
          </w:tcPr>
          <w:p w14:paraId="0000029E" w14:textId="77777777" w:rsidR="00F82C29" w:rsidRDefault="00000000">
            <w:pPr>
              <w:jc w:val="both"/>
              <w:rPr>
                <w:b/>
                <w:sz w:val="22"/>
                <w:szCs w:val="22"/>
              </w:rPr>
            </w:pPr>
            <w:r>
              <w:rPr>
                <w:b/>
                <w:sz w:val="22"/>
                <w:szCs w:val="22"/>
              </w:rPr>
              <w:t>Lead Participant Short Name</w:t>
            </w:r>
          </w:p>
        </w:tc>
        <w:tc>
          <w:tcPr>
            <w:tcW w:w="1410" w:type="dxa"/>
            <w:shd w:val="clear" w:color="auto" w:fill="B5C1DF"/>
          </w:tcPr>
          <w:p w14:paraId="0000029F" w14:textId="77777777" w:rsidR="00F82C29" w:rsidRDefault="00000000">
            <w:pPr>
              <w:jc w:val="both"/>
              <w:rPr>
                <w:b/>
                <w:sz w:val="22"/>
                <w:szCs w:val="22"/>
              </w:rPr>
            </w:pPr>
            <w:r>
              <w:rPr>
                <w:b/>
                <w:sz w:val="22"/>
                <w:szCs w:val="22"/>
              </w:rPr>
              <w:t>Person Months</w:t>
            </w:r>
          </w:p>
        </w:tc>
        <w:tc>
          <w:tcPr>
            <w:tcW w:w="930" w:type="dxa"/>
            <w:shd w:val="clear" w:color="auto" w:fill="B5C1DF"/>
          </w:tcPr>
          <w:p w14:paraId="000002A0" w14:textId="77777777" w:rsidR="00F82C29" w:rsidRDefault="00000000">
            <w:pPr>
              <w:jc w:val="both"/>
              <w:rPr>
                <w:b/>
                <w:sz w:val="22"/>
                <w:szCs w:val="22"/>
              </w:rPr>
            </w:pPr>
            <w:r>
              <w:rPr>
                <w:b/>
                <w:sz w:val="22"/>
                <w:szCs w:val="22"/>
              </w:rPr>
              <w:t>Start Month</w:t>
            </w:r>
          </w:p>
        </w:tc>
        <w:tc>
          <w:tcPr>
            <w:tcW w:w="1125" w:type="dxa"/>
            <w:shd w:val="clear" w:color="auto" w:fill="B5C1DF"/>
          </w:tcPr>
          <w:p w14:paraId="000002A1" w14:textId="77777777" w:rsidR="00F82C29" w:rsidRDefault="00000000">
            <w:pPr>
              <w:jc w:val="both"/>
              <w:rPr>
                <w:b/>
                <w:sz w:val="22"/>
                <w:szCs w:val="22"/>
              </w:rPr>
            </w:pPr>
            <w:r>
              <w:rPr>
                <w:b/>
                <w:sz w:val="22"/>
                <w:szCs w:val="22"/>
              </w:rPr>
              <w:t>End Month</w:t>
            </w:r>
          </w:p>
        </w:tc>
      </w:tr>
      <w:tr w:rsidR="00F82C29" w14:paraId="3A7C0DBE" w14:textId="77777777">
        <w:tc>
          <w:tcPr>
            <w:tcW w:w="757" w:type="dxa"/>
          </w:tcPr>
          <w:p w14:paraId="000002A2" w14:textId="77777777" w:rsidR="00F82C29" w:rsidRDefault="00000000">
            <w:pPr>
              <w:jc w:val="both"/>
              <w:rPr>
                <w:sz w:val="22"/>
                <w:szCs w:val="22"/>
              </w:rPr>
            </w:pPr>
            <w:r>
              <w:rPr>
                <w:sz w:val="22"/>
                <w:szCs w:val="22"/>
              </w:rPr>
              <w:t>1</w:t>
            </w:r>
          </w:p>
        </w:tc>
        <w:tc>
          <w:tcPr>
            <w:tcW w:w="3225" w:type="dxa"/>
          </w:tcPr>
          <w:p w14:paraId="000002A3" w14:textId="77777777" w:rsidR="00F82C29" w:rsidRDefault="00000000">
            <w:pPr>
              <w:jc w:val="both"/>
              <w:rPr>
                <w:sz w:val="22"/>
                <w:szCs w:val="22"/>
              </w:rPr>
            </w:pPr>
            <w:r>
              <w:rPr>
                <w:b/>
                <w:color w:val="000000"/>
              </w:rPr>
              <w:t>Work Package 1:</w:t>
            </w:r>
            <w:r>
              <w:rPr>
                <w:color w:val="000000"/>
              </w:rPr>
              <w:t xml:space="preserve"> </w:t>
            </w:r>
            <w:r>
              <w:rPr>
                <w:b/>
                <w:color w:val="000000"/>
              </w:rPr>
              <w:t xml:space="preserve">Foundation </w:t>
            </w:r>
            <w:proofErr w:type="gramStart"/>
            <w:r>
              <w:rPr>
                <w:b/>
                <w:color w:val="000000"/>
              </w:rPr>
              <w:t>and  Implementation</w:t>
            </w:r>
            <w:proofErr w:type="gramEnd"/>
            <w:r>
              <w:rPr>
                <w:b/>
                <w:color w:val="000000"/>
              </w:rPr>
              <w:t xml:space="preserve"> (202</w:t>
            </w:r>
            <w:r>
              <w:rPr>
                <w:b/>
              </w:rPr>
              <w:t>6</w:t>
            </w:r>
            <w:r>
              <w:rPr>
                <w:b/>
                <w:color w:val="000000"/>
              </w:rPr>
              <w:t>-20</w:t>
            </w:r>
            <w:r>
              <w:rPr>
                <w:b/>
              </w:rPr>
              <w:t>30)</w:t>
            </w:r>
          </w:p>
        </w:tc>
        <w:tc>
          <w:tcPr>
            <w:tcW w:w="1275" w:type="dxa"/>
          </w:tcPr>
          <w:p w14:paraId="000002A4" w14:textId="77777777" w:rsidR="00F82C29" w:rsidRDefault="00000000">
            <w:pPr>
              <w:jc w:val="both"/>
              <w:rPr>
                <w:sz w:val="22"/>
                <w:szCs w:val="22"/>
              </w:rPr>
            </w:pPr>
            <w:r>
              <w:rPr>
                <w:sz w:val="22"/>
                <w:szCs w:val="22"/>
              </w:rPr>
              <w:t>1</w:t>
            </w:r>
          </w:p>
        </w:tc>
        <w:tc>
          <w:tcPr>
            <w:tcW w:w="1485" w:type="dxa"/>
          </w:tcPr>
          <w:p w14:paraId="000002A5" w14:textId="77777777" w:rsidR="00F82C29" w:rsidRDefault="00000000">
            <w:pPr>
              <w:jc w:val="both"/>
              <w:rPr>
                <w:sz w:val="22"/>
                <w:szCs w:val="22"/>
              </w:rPr>
            </w:pPr>
            <w:r>
              <w:rPr>
                <w:sz w:val="22"/>
                <w:szCs w:val="22"/>
              </w:rPr>
              <w:t>NOVA</w:t>
            </w:r>
          </w:p>
        </w:tc>
        <w:tc>
          <w:tcPr>
            <w:tcW w:w="1410" w:type="dxa"/>
          </w:tcPr>
          <w:p w14:paraId="000002A6" w14:textId="77777777" w:rsidR="00F82C29" w:rsidRDefault="00F82C29">
            <w:pPr>
              <w:jc w:val="both"/>
              <w:rPr>
                <w:sz w:val="22"/>
                <w:szCs w:val="22"/>
              </w:rPr>
            </w:pPr>
          </w:p>
        </w:tc>
        <w:tc>
          <w:tcPr>
            <w:tcW w:w="930" w:type="dxa"/>
          </w:tcPr>
          <w:p w14:paraId="000002A7" w14:textId="77777777" w:rsidR="00F82C29" w:rsidRDefault="00000000">
            <w:pPr>
              <w:jc w:val="both"/>
              <w:rPr>
                <w:sz w:val="22"/>
                <w:szCs w:val="22"/>
              </w:rPr>
            </w:pPr>
            <w:r>
              <w:rPr>
                <w:sz w:val="22"/>
                <w:szCs w:val="22"/>
              </w:rPr>
              <w:t>1</w:t>
            </w:r>
          </w:p>
        </w:tc>
        <w:tc>
          <w:tcPr>
            <w:tcW w:w="1125" w:type="dxa"/>
          </w:tcPr>
          <w:p w14:paraId="000002A8" w14:textId="77777777" w:rsidR="00F82C29" w:rsidRDefault="00000000">
            <w:pPr>
              <w:jc w:val="both"/>
              <w:rPr>
                <w:sz w:val="22"/>
                <w:szCs w:val="22"/>
              </w:rPr>
            </w:pPr>
            <w:r>
              <w:rPr>
                <w:sz w:val="22"/>
                <w:szCs w:val="22"/>
              </w:rPr>
              <w:t>60</w:t>
            </w:r>
          </w:p>
        </w:tc>
      </w:tr>
      <w:tr w:rsidR="00F82C29" w14:paraId="44280A10" w14:textId="77777777">
        <w:tc>
          <w:tcPr>
            <w:tcW w:w="757" w:type="dxa"/>
          </w:tcPr>
          <w:p w14:paraId="000002A9" w14:textId="77777777" w:rsidR="00F82C29" w:rsidRDefault="00000000">
            <w:pPr>
              <w:jc w:val="both"/>
              <w:rPr>
                <w:sz w:val="22"/>
                <w:szCs w:val="22"/>
              </w:rPr>
            </w:pPr>
            <w:r>
              <w:rPr>
                <w:sz w:val="22"/>
                <w:szCs w:val="22"/>
              </w:rPr>
              <w:t>2</w:t>
            </w:r>
          </w:p>
        </w:tc>
        <w:tc>
          <w:tcPr>
            <w:tcW w:w="3225" w:type="dxa"/>
          </w:tcPr>
          <w:p w14:paraId="000002AA" w14:textId="77777777" w:rsidR="00F82C29" w:rsidRDefault="00F82C29">
            <w:pPr>
              <w:ind w:left="1080" w:hanging="360"/>
              <w:jc w:val="both"/>
              <w:rPr>
                <w:color w:val="808080"/>
                <w:u w:val="single"/>
              </w:rPr>
            </w:pPr>
          </w:p>
          <w:p w14:paraId="000002AB" w14:textId="77777777" w:rsidR="00F82C29" w:rsidRDefault="00000000">
            <w:pPr>
              <w:rPr>
                <w:b/>
                <w:color w:val="000000"/>
              </w:rPr>
            </w:pPr>
            <w:proofErr w:type="spellStart"/>
            <w:r>
              <w:rPr>
                <w:b/>
                <w:color w:val="000000"/>
              </w:rPr>
              <w:t>Workpackage</w:t>
            </w:r>
            <w:proofErr w:type="spellEnd"/>
            <w:r>
              <w:rPr>
                <w:b/>
                <w:color w:val="000000"/>
              </w:rPr>
              <w:t xml:space="preserve">: Expansion </w:t>
            </w:r>
            <w:proofErr w:type="gramStart"/>
            <w:r>
              <w:rPr>
                <w:b/>
                <w:color w:val="000000"/>
              </w:rPr>
              <w:t>and  Global</w:t>
            </w:r>
            <w:proofErr w:type="gramEnd"/>
            <w:r>
              <w:rPr>
                <w:b/>
                <w:color w:val="000000"/>
              </w:rPr>
              <w:t xml:space="preserve"> Impact (202</w:t>
            </w:r>
            <w:r>
              <w:rPr>
                <w:b/>
              </w:rPr>
              <w:t>7</w:t>
            </w:r>
            <w:r>
              <w:rPr>
                <w:b/>
                <w:color w:val="000000"/>
              </w:rPr>
              <w:t>-20</w:t>
            </w:r>
            <w:r>
              <w:rPr>
                <w:b/>
              </w:rPr>
              <w:t>31</w:t>
            </w:r>
            <w:r>
              <w:rPr>
                <w:b/>
                <w:color w:val="000000"/>
              </w:rPr>
              <w:t>)</w:t>
            </w:r>
          </w:p>
          <w:p w14:paraId="000002AC" w14:textId="77777777" w:rsidR="00F82C29" w:rsidRDefault="00F82C29">
            <w:pPr>
              <w:jc w:val="both"/>
              <w:rPr>
                <w:sz w:val="22"/>
                <w:szCs w:val="22"/>
              </w:rPr>
            </w:pPr>
          </w:p>
        </w:tc>
        <w:tc>
          <w:tcPr>
            <w:tcW w:w="1275" w:type="dxa"/>
          </w:tcPr>
          <w:p w14:paraId="000002AD" w14:textId="77777777" w:rsidR="00F82C29" w:rsidRDefault="00000000">
            <w:pPr>
              <w:jc w:val="both"/>
              <w:rPr>
                <w:sz w:val="22"/>
                <w:szCs w:val="22"/>
              </w:rPr>
            </w:pPr>
            <w:r>
              <w:rPr>
                <w:sz w:val="22"/>
                <w:szCs w:val="22"/>
              </w:rPr>
              <w:t>9</w:t>
            </w:r>
          </w:p>
        </w:tc>
        <w:tc>
          <w:tcPr>
            <w:tcW w:w="1485" w:type="dxa"/>
          </w:tcPr>
          <w:p w14:paraId="000002AE" w14:textId="77777777" w:rsidR="00F82C29" w:rsidRDefault="00000000">
            <w:pPr>
              <w:jc w:val="both"/>
              <w:rPr>
                <w:sz w:val="22"/>
                <w:szCs w:val="22"/>
              </w:rPr>
            </w:pPr>
            <w:r>
              <w:rPr>
                <w:sz w:val="22"/>
                <w:szCs w:val="22"/>
              </w:rPr>
              <w:t xml:space="preserve">UPE (Replacement </w:t>
            </w:r>
            <w:proofErr w:type="spellStart"/>
            <w:r>
              <w:rPr>
                <w:sz w:val="22"/>
                <w:szCs w:val="22"/>
              </w:rPr>
              <w:t>UNIBO</w:t>
            </w:r>
            <w:proofErr w:type="spellEnd"/>
            <w:r>
              <w:rPr>
                <w:sz w:val="22"/>
                <w:szCs w:val="22"/>
              </w:rPr>
              <w:t>)</w:t>
            </w:r>
          </w:p>
        </w:tc>
        <w:tc>
          <w:tcPr>
            <w:tcW w:w="1410" w:type="dxa"/>
          </w:tcPr>
          <w:p w14:paraId="000002AF" w14:textId="77777777" w:rsidR="00F82C29" w:rsidRDefault="00F82C29">
            <w:pPr>
              <w:jc w:val="both"/>
              <w:rPr>
                <w:sz w:val="22"/>
                <w:szCs w:val="22"/>
              </w:rPr>
            </w:pPr>
          </w:p>
        </w:tc>
        <w:tc>
          <w:tcPr>
            <w:tcW w:w="930" w:type="dxa"/>
          </w:tcPr>
          <w:p w14:paraId="000002B0" w14:textId="77777777" w:rsidR="00F82C29" w:rsidRDefault="00000000">
            <w:pPr>
              <w:jc w:val="both"/>
              <w:rPr>
                <w:sz w:val="22"/>
                <w:szCs w:val="22"/>
              </w:rPr>
            </w:pPr>
            <w:r>
              <w:rPr>
                <w:sz w:val="22"/>
                <w:szCs w:val="22"/>
              </w:rPr>
              <w:t>12</w:t>
            </w:r>
          </w:p>
        </w:tc>
        <w:tc>
          <w:tcPr>
            <w:tcW w:w="1125" w:type="dxa"/>
          </w:tcPr>
          <w:p w14:paraId="000002B1" w14:textId="77777777" w:rsidR="00F82C29" w:rsidRDefault="00000000">
            <w:pPr>
              <w:jc w:val="both"/>
              <w:rPr>
                <w:sz w:val="22"/>
                <w:szCs w:val="22"/>
              </w:rPr>
            </w:pPr>
            <w:r>
              <w:rPr>
                <w:sz w:val="22"/>
                <w:szCs w:val="22"/>
              </w:rPr>
              <w:t>60</w:t>
            </w:r>
          </w:p>
        </w:tc>
      </w:tr>
      <w:tr w:rsidR="00F82C29" w14:paraId="4F16F20F" w14:textId="77777777">
        <w:tc>
          <w:tcPr>
            <w:tcW w:w="757" w:type="dxa"/>
          </w:tcPr>
          <w:p w14:paraId="000002B2" w14:textId="77777777" w:rsidR="00F82C29" w:rsidRDefault="00000000">
            <w:pPr>
              <w:jc w:val="both"/>
              <w:rPr>
                <w:sz w:val="22"/>
                <w:szCs w:val="22"/>
              </w:rPr>
            </w:pPr>
            <w:r>
              <w:rPr>
                <w:sz w:val="22"/>
                <w:szCs w:val="22"/>
              </w:rPr>
              <w:t>3</w:t>
            </w:r>
          </w:p>
        </w:tc>
        <w:tc>
          <w:tcPr>
            <w:tcW w:w="3225" w:type="dxa"/>
          </w:tcPr>
          <w:p w14:paraId="000002B3" w14:textId="77777777" w:rsidR="00F82C29" w:rsidRDefault="00000000">
            <w:pPr>
              <w:jc w:val="both"/>
              <w:rPr>
                <w:b/>
                <w:color w:val="000000"/>
              </w:rPr>
            </w:pPr>
            <w:r>
              <w:rPr>
                <w:b/>
                <w:color w:val="000000"/>
              </w:rPr>
              <w:t>Work Package 3: Dissemination, outreach and exploitation (202</w:t>
            </w:r>
            <w:r>
              <w:rPr>
                <w:b/>
              </w:rPr>
              <w:t>6-2030)</w:t>
            </w:r>
          </w:p>
          <w:p w14:paraId="000002B4" w14:textId="77777777" w:rsidR="00F82C29" w:rsidRDefault="00F82C29">
            <w:pPr>
              <w:jc w:val="both"/>
              <w:rPr>
                <w:sz w:val="22"/>
                <w:szCs w:val="22"/>
              </w:rPr>
            </w:pPr>
          </w:p>
        </w:tc>
        <w:tc>
          <w:tcPr>
            <w:tcW w:w="1275" w:type="dxa"/>
          </w:tcPr>
          <w:p w14:paraId="000002B5" w14:textId="77777777" w:rsidR="00F82C29" w:rsidRDefault="00000000">
            <w:pPr>
              <w:jc w:val="both"/>
              <w:rPr>
                <w:sz w:val="22"/>
                <w:szCs w:val="22"/>
              </w:rPr>
            </w:pPr>
            <w:r>
              <w:rPr>
                <w:sz w:val="22"/>
                <w:szCs w:val="22"/>
              </w:rPr>
              <w:t>6</w:t>
            </w:r>
          </w:p>
        </w:tc>
        <w:tc>
          <w:tcPr>
            <w:tcW w:w="1485" w:type="dxa"/>
          </w:tcPr>
          <w:p w14:paraId="000002B6" w14:textId="77777777" w:rsidR="00F82C29" w:rsidRDefault="00000000">
            <w:pPr>
              <w:jc w:val="both"/>
              <w:rPr>
                <w:sz w:val="22"/>
                <w:szCs w:val="22"/>
              </w:rPr>
            </w:pPr>
            <w:r>
              <w:rPr>
                <w:sz w:val="22"/>
                <w:szCs w:val="22"/>
              </w:rPr>
              <w:t>EXELIXIS</w:t>
            </w:r>
          </w:p>
        </w:tc>
        <w:tc>
          <w:tcPr>
            <w:tcW w:w="1410" w:type="dxa"/>
          </w:tcPr>
          <w:p w14:paraId="000002B7" w14:textId="77777777" w:rsidR="00F82C29" w:rsidRDefault="00F82C29">
            <w:pPr>
              <w:jc w:val="both"/>
              <w:rPr>
                <w:sz w:val="22"/>
                <w:szCs w:val="22"/>
              </w:rPr>
            </w:pPr>
          </w:p>
        </w:tc>
        <w:tc>
          <w:tcPr>
            <w:tcW w:w="930" w:type="dxa"/>
          </w:tcPr>
          <w:p w14:paraId="000002B8" w14:textId="77777777" w:rsidR="00F82C29" w:rsidRDefault="00000000">
            <w:pPr>
              <w:jc w:val="both"/>
              <w:rPr>
                <w:sz w:val="22"/>
                <w:szCs w:val="22"/>
              </w:rPr>
            </w:pPr>
            <w:r>
              <w:rPr>
                <w:sz w:val="22"/>
                <w:szCs w:val="22"/>
              </w:rPr>
              <w:t>3</w:t>
            </w:r>
          </w:p>
        </w:tc>
        <w:tc>
          <w:tcPr>
            <w:tcW w:w="1125" w:type="dxa"/>
          </w:tcPr>
          <w:p w14:paraId="000002B9" w14:textId="77777777" w:rsidR="00F82C29" w:rsidRDefault="00000000">
            <w:pPr>
              <w:jc w:val="both"/>
              <w:rPr>
                <w:sz w:val="22"/>
                <w:szCs w:val="22"/>
              </w:rPr>
            </w:pPr>
            <w:r>
              <w:rPr>
                <w:sz w:val="22"/>
                <w:szCs w:val="22"/>
              </w:rPr>
              <w:t>60</w:t>
            </w:r>
          </w:p>
        </w:tc>
      </w:tr>
      <w:tr w:rsidR="00F82C29" w14:paraId="3E511905" w14:textId="77777777">
        <w:tc>
          <w:tcPr>
            <w:tcW w:w="757" w:type="dxa"/>
          </w:tcPr>
          <w:p w14:paraId="000002BA" w14:textId="77777777" w:rsidR="00F82C29" w:rsidRDefault="00000000">
            <w:pPr>
              <w:jc w:val="both"/>
              <w:rPr>
                <w:sz w:val="22"/>
                <w:szCs w:val="22"/>
              </w:rPr>
            </w:pPr>
            <w:r>
              <w:rPr>
                <w:sz w:val="22"/>
                <w:szCs w:val="22"/>
              </w:rPr>
              <w:t>4</w:t>
            </w:r>
          </w:p>
        </w:tc>
        <w:tc>
          <w:tcPr>
            <w:tcW w:w="3225" w:type="dxa"/>
          </w:tcPr>
          <w:p w14:paraId="000002BB" w14:textId="77777777" w:rsidR="00F82C29" w:rsidRDefault="00000000">
            <w:pPr>
              <w:jc w:val="both"/>
              <w:rPr>
                <w:b/>
                <w:color w:val="000000"/>
              </w:rPr>
            </w:pPr>
            <w:r>
              <w:rPr>
                <w:b/>
                <w:color w:val="000000"/>
              </w:rPr>
              <w:t>Work Package 4: Project Management (</w:t>
            </w:r>
            <w:r>
              <w:rPr>
                <w:b/>
              </w:rPr>
              <w:t>2026-2030</w:t>
            </w:r>
            <w:r>
              <w:rPr>
                <w:b/>
                <w:color w:val="000000"/>
              </w:rPr>
              <w:t>)</w:t>
            </w:r>
          </w:p>
          <w:p w14:paraId="000002BC" w14:textId="77777777" w:rsidR="00F82C29" w:rsidRDefault="00F82C29">
            <w:pPr>
              <w:jc w:val="both"/>
              <w:rPr>
                <w:b/>
                <w:color w:val="000000"/>
              </w:rPr>
            </w:pPr>
          </w:p>
        </w:tc>
        <w:tc>
          <w:tcPr>
            <w:tcW w:w="1275" w:type="dxa"/>
          </w:tcPr>
          <w:p w14:paraId="000002BD" w14:textId="77777777" w:rsidR="00F82C29" w:rsidRDefault="00000000">
            <w:pPr>
              <w:jc w:val="both"/>
              <w:rPr>
                <w:sz w:val="22"/>
                <w:szCs w:val="22"/>
              </w:rPr>
            </w:pPr>
            <w:r>
              <w:rPr>
                <w:sz w:val="22"/>
                <w:szCs w:val="22"/>
              </w:rPr>
              <w:t>1</w:t>
            </w:r>
          </w:p>
        </w:tc>
        <w:tc>
          <w:tcPr>
            <w:tcW w:w="1485" w:type="dxa"/>
          </w:tcPr>
          <w:p w14:paraId="000002BE" w14:textId="77777777" w:rsidR="00F82C29" w:rsidRDefault="00000000">
            <w:pPr>
              <w:jc w:val="both"/>
              <w:rPr>
                <w:sz w:val="22"/>
                <w:szCs w:val="22"/>
              </w:rPr>
            </w:pPr>
            <w:r>
              <w:rPr>
                <w:sz w:val="22"/>
                <w:szCs w:val="22"/>
              </w:rPr>
              <w:t>NOVA</w:t>
            </w:r>
          </w:p>
        </w:tc>
        <w:tc>
          <w:tcPr>
            <w:tcW w:w="1410" w:type="dxa"/>
          </w:tcPr>
          <w:p w14:paraId="000002BF" w14:textId="77777777" w:rsidR="00F82C29" w:rsidRDefault="00F82C29">
            <w:pPr>
              <w:jc w:val="both"/>
              <w:rPr>
                <w:sz w:val="22"/>
                <w:szCs w:val="22"/>
              </w:rPr>
            </w:pPr>
          </w:p>
        </w:tc>
        <w:tc>
          <w:tcPr>
            <w:tcW w:w="930" w:type="dxa"/>
          </w:tcPr>
          <w:p w14:paraId="000002C0" w14:textId="77777777" w:rsidR="00F82C29" w:rsidRDefault="00000000">
            <w:pPr>
              <w:jc w:val="both"/>
              <w:rPr>
                <w:sz w:val="22"/>
                <w:szCs w:val="22"/>
              </w:rPr>
            </w:pPr>
            <w:r>
              <w:rPr>
                <w:sz w:val="22"/>
                <w:szCs w:val="22"/>
              </w:rPr>
              <w:t>2</w:t>
            </w:r>
          </w:p>
        </w:tc>
        <w:tc>
          <w:tcPr>
            <w:tcW w:w="1125" w:type="dxa"/>
          </w:tcPr>
          <w:p w14:paraId="000002C1" w14:textId="77777777" w:rsidR="00F82C29" w:rsidRDefault="00000000">
            <w:pPr>
              <w:jc w:val="both"/>
              <w:rPr>
                <w:sz w:val="22"/>
                <w:szCs w:val="22"/>
              </w:rPr>
            </w:pPr>
            <w:r>
              <w:rPr>
                <w:sz w:val="22"/>
                <w:szCs w:val="22"/>
              </w:rPr>
              <w:t>60</w:t>
            </w:r>
          </w:p>
        </w:tc>
      </w:tr>
      <w:tr w:rsidR="00F82C29" w14:paraId="48399A0D" w14:textId="77777777">
        <w:tc>
          <w:tcPr>
            <w:tcW w:w="757" w:type="dxa"/>
          </w:tcPr>
          <w:p w14:paraId="000002C2" w14:textId="77777777" w:rsidR="00F82C29" w:rsidRDefault="00000000">
            <w:pPr>
              <w:jc w:val="both"/>
              <w:rPr>
                <w:sz w:val="22"/>
                <w:szCs w:val="22"/>
              </w:rPr>
            </w:pPr>
            <w:r>
              <w:rPr>
                <w:sz w:val="22"/>
                <w:szCs w:val="22"/>
              </w:rPr>
              <w:t>5</w:t>
            </w:r>
          </w:p>
        </w:tc>
        <w:tc>
          <w:tcPr>
            <w:tcW w:w="3225" w:type="dxa"/>
          </w:tcPr>
          <w:p w14:paraId="000002C3" w14:textId="77777777" w:rsidR="00F82C29" w:rsidRDefault="00000000">
            <w:pPr>
              <w:jc w:val="both"/>
              <w:rPr>
                <w:b/>
                <w:color w:val="000000"/>
              </w:rPr>
            </w:pPr>
            <w:proofErr w:type="spellStart"/>
            <w:r>
              <w:rPr>
                <w:b/>
              </w:rPr>
              <w:t>Workpackage</w:t>
            </w:r>
            <w:proofErr w:type="spellEnd"/>
            <w:r>
              <w:rPr>
                <w:b/>
              </w:rPr>
              <w:t xml:space="preserve"> 5 (Phase 2 A-2B). Scientific research. (2027-2030)</w:t>
            </w:r>
          </w:p>
        </w:tc>
        <w:tc>
          <w:tcPr>
            <w:tcW w:w="1275" w:type="dxa"/>
          </w:tcPr>
          <w:p w14:paraId="000002C4" w14:textId="77777777" w:rsidR="00F82C29" w:rsidRDefault="00000000">
            <w:pPr>
              <w:jc w:val="both"/>
              <w:rPr>
                <w:sz w:val="22"/>
                <w:szCs w:val="22"/>
              </w:rPr>
            </w:pPr>
            <w:r>
              <w:rPr>
                <w:sz w:val="22"/>
                <w:szCs w:val="22"/>
              </w:rPr>
              <w:t>4</w:t>
            </w:r>
          </w:p>
        </w:tc>
        <w:tc>
          <w:tcPr>
            <w:tcW w:w="1485" w:type="dxa"/>
          </w:tcPr>
          <w:p w14:paraId="000002C5" w14:textId="77777777" w:rsidR="00F82C29" w:rsidRDefault="00000000">
            <w:pPr>
              <w:jc w:val="both"/>
              <w:rPr>
                <w:sz w:val="22"/>
                <w:szCs w:val="22"/>
              </w:rPr>
            </w:pPr>
            <w:proofErr w:type="spellStart"/>
            <w:r>
              <w:rPr>
                <w:sz w:val="22"/>
                <w:szCs w:val="22"/>
              </w:rPr>
              <w:t>STABV</w:t>
            </w:r>
            <w:proofErr w:type="spellEnd"/>
          </w:p>
        </w:tc>
        <w:tc>
          <w:tcPr>
            <w:tcW w:w="1410" w:type="dxa"/>
          </w:tcPr>
          <w:p w14:paraId="000002C6" w14:textId="77777777" w:rsidR="00F82C29" w:rsidRDefault="00F82C29">
            <w:pPr>
              <w:jc w:val="both"/>
              <w:rPr>
                <w:sz w:val="22"/>
                <w:szCs w:val="22"/>
              </w:rPr>
            </w:pPr>
          </w:p>
        </w:tc>
        <w:tc>
          <w:tcPr>
            <w:tcW w:w="930" w:type="dxa"/>
          </w:tcPr>
          <w:p w14:paraId="000002C7" w14:textId="77777777" w:rsidR="00F82C29" w:rsidRDefault="00000000">
            <w:pPr>
              <w:jc w:val="both"/>
              <w:rPr>
                <w:sz w:val="22"/>
                <w:szCs w:val="22"/>
              </w:rPr>
            </w:pPr>
            <w:r>
              <w:rPr>
                <w:sz w:val="22"/>
                <w:szCs w:val="22"/>
              </w:rPr>
              <w:t>3</w:t>
            </w:r>
          </w:p>
        </w:tc>
        <w:tc>
          <w:tcPr>
            <w:tcW w:w="1125" w:type="dxa"/>
          </w:tcPr>
          <w:p w14:paraId="000002C8" w14:textId="77777777" w:rsidR="00F82C29" w:rsidRDefault="00000000">
            <w:pPr>
              <w:jc w:val="both"/>
              <w:rPr>
                <w:sz w:val="22"/>
                <w:szCs w:val="22"/>
              </w:rPr>
            </w:pPr>
            <w:r>
              <w:rPr>
                <w:sz w:val="22"/>
                <w:szCs w:val="22"/>
              </w:rPr>
              <w:t>49</w:t>
            </w:r>
          </w:p>
        </w:tc>
      </w:tr>
    </w:tbl>
    <w:p w14:paraId="000002C9" w14:textId="77777777" w:rsidR="00F82C29" w:rsidRDefault="00F82C29">
      <w:pPr>
        <w:rPr>
          <w:sz w:val="22"/>
          <w:szCs w:val="22"/>
        </w:rPr>
      </w:pPr>
    </w:p>
    <w:p w14:paraId="000002CA" w14:textId="77777777" w:rsidR="00F82C29" w:rsidRDefault="00F82C29">
      <w:pPr>
        <w:jc w:val="center"/>
        <w:rPr>
          <w:sz w:val="22"/>
          <w:szCs w:val="22"/>
        </w:rPr>
      </w:pPr>
    </w:p>
    <w:p w14:paraId="000002CB" w14:textId="77777777" w:rsidR="00F82C29" w:rsidRDefault="00000000">
      <w:pPr>
        <w:spacing w:after="120"/>
        <w:jc w:val="center"/>
        <w:rPr>
          <w:b/>
          <w:i/>
          <w:color w:val="000000"/>
          <w:sz w:val="22"/>
          <w:szCs w:val="22"/>
        </w:rPr>
      </w:pPr>
      <w:r>
        <w:rPr>
          <w:b/>
          <w:i/>
          <w:color w:val="000000"/>
          <w:sz w:val="22"/>
          <w:szCs w:val="22"/>
          <w:highlight w:val="yellow"/>
        </w:rPr>
        <w:t>PERT chart</w:t>
      </w:r>
    </w:p>
    <w:p w14:paraId="000002CC" w14:textId="77777777" w:rsidR="00F82C29" w:rsidRDefault="00F82C29">
      <w:pPr>
        <w:pStyle w:val="4"/>
        <w:ind w:firstLine="0"/>
      </w:pPr>
    </w:p>
    <w:p w14:paraId="000002CD" w14:textId="77777777" w:rsidR="00F82C29" w:rsidRDefault="00000000">
      <w:pPr>
        <w:rPr>
          <w:b/>
          <w:sz w:val="22"/>
          <w:szCs w:val="22"/>
        </w:rPr>
      </w:pPr>
      <w:r>
        <w:rPr>
          <w:b/>
          <w:sz w:val="22"/>
          <w:szCs w:val="22"/>
        </w:rPr>
        <w:t>Table 3.1b – Work package description</w:t>
      </w:r>
    </w:p>
    <w:tbl>
      <w:tblPr>
        <w:tblStyle w:val="affffff7"/>
        <w:tblW w:w="10095"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7695"/>
      </w:tblGrid>
      <w:tr w:rsidR="00F82C29" w14:paraId="64D7B844" w14:textId="77777777">
        <w:tc>
          <w:tcPr>
            <w:tcW w:w="2400" w:type="dxa"/>
            <w:shd w:val="clear" w:color="auto" w:fill="5B9BD5"/>
          </w:tcPr>
          <w:p w14:paraId="000002CE" w14:textId="77777777" w:rsidR="00F82C29" w:rsidRDefault="00000000">
            <w:pPr>
              <w:ind w:right="-45"/>
              <w:rPr>
                <w:b/>
                <w:color w:val="FFFFFF"/>
                <w:sz w:val="22"/>
                <w:szCs w:val="22"/>
              </w:rPr>
            </w:pPr>
            <w:r>
              <w:rPr>
                <w:b/>
                <w:color w:val="FFFFFF"/>
                <w:sz w:val="22"/>
                <w:szCs w:val="22"/>
              </w:rPr>
              <w:t>Work Package number</w:t>
            </w:r>
          </w:p>
        </w:tc>
        <w:tc>
          <w:tcPr>
            <w:tcW w:w="7695" w:type="dxa"/>
            <w:shd w:val="clear" w:color="auto" w:fill="5B9BD5"/>
          </w:tcPr>
          <w:p w14:paraId="000002CF" w14:textId="77777777" w:rsidR="00F82C29" w:rsidRDefault="00000000">
            <w:pPr>
              <w:ind w:right="-45"/>
              <w:jc w:val="center"/>
              <w:rPr>
                <w:b/>
                <w:color w:val="FFFFFF"/>
                <w:sz w:val="22"/>
                <w:szCs w:val="22"/>
              </w:rPr>
            </w:pPr>
            <w:r>
              <w:rPr>
                <w:b/>
                <w:color w:val="FFFFFF"/>
                <w:sz w:val="22"/>
                <w:szCs w:val="22"/>
              </w:rPr>
              <w:t>1</w:t>
            </w:r>
          </w:p>
        </w:tc>
      </w:tr>
      <w:tr w:rsidR="00F82C29" w14:paraId="42C4F6D9" w14:textId="77777777">
        <w:tc>
          <w:tcPr>
            <w:tcW w:w="2400" w:type="dxa"/>
            <w:shd w:val="clear" w:color="auto" w:fill="E2EFD9"/>
          </w:tcPr>
          <w:p w14:paraId="000002D0" w14:textId="77777777" w:rsidR="00F82C29" w:rsidRDefault="00000000">
            <w:pPr>
              <w:ind w:right="-45"/>
              <w:rPr>
                <w:b/>
                <w:sz w:val="22"/>
                <w:szCs w:val="22"/>
              </w:rPr>
            </w:pPr>
            <w:r>
              <w:rPr>
                <w:b/>
                <w:sz w:val="22"/>
                <w:szCs w:val="22"/>
              </w:rPr>
              <w:t>Work Package title</w:t>
            </w:r>
          </w:p>
        </w:tc>
        <w:tc>
          <w:tcPr>
            <w:tcW w:w="7695" w:type="dxa"/>
            <w:shd w:val="clear" w:color="auto" w:fill="E2EFD9"/>
          </w:tcPr>
          <w:p w14:paraId="000002D1" w14:textId="77777777" w:rsidR="00F82C29" w:rsidRDefault="00000000">
            <w:pPr>
              <w:ind w:right="-45"/>
              <w:jc w:val="center"/>
              <w:rPr>
                <w:b/>
                <w:sz w:val="22"/>
                <w:szCs w:val="22"/>
              </w:rPr>
            </w:pPr>
            <w:r>
              <w:rPr>
                <w:b/>
                <w:color w:val="000000"/>
              </w:rPr>
              <w:t>Foundation</w:t>
            </w:r>
            <w:r>
              <w:rPr>
                <w:b/>
              </w:rPr>
              <w:t xml:space="preserve"> and </w:t>
            </w:r>
            <w:r>
              <w:rPr>
                <w:b/>
                <w:color w:val="000000"/>
              </w:rPr>
              <w:t>Pilot Implementation (202</w:t>
            </w:r>
            <w:r>
              <w:rPr>
                <w:b/>
              </w:rPr>
              <w:t>6</w:t>
            </w:r>
            <w:r>
              <w:rPr>
                <w:b/>
                <w:color w:val="000000"/>
              </w:rPr>
              <w:t>-202</w:t>
            </w:r>
            <w:r>
              <w:rPr>
                <w:b/>
              </w:rPr>
              <w:t>7</w:t>
            </w:r>
            <w:r>
              <w:rPr>
                <w:b/>
                <w:color w:val="000000"/>
              </w:rPr>
              <w:t>)</w:t>
            </w:r>
            <w:r>
              <w:rPr>
                <w:color w:val="000000"/>
              </w:rPr>
              <w:t xml:space="preserve"> </w:t>
            </w:r>
          </w:p>
        </w:tc>
      </w:tr>
      <w:tr w:rsidR="00F82C29" w14:paraId="193EBD20" w14:textId="77777777">
        <w:trPr>
          <w:trHeight w:val="2994"/>
        </w:trPr>
        <w:tc>
          <w:tcPr>
            <w:tcW w:w="10095" w:type="dxa"/>
            <w:gridSpan w:val="2"/>
            <w:tcBorders>
              <w:top w:val="single" w:sz="6" w:space="0" w:color="000000"/>
              <w:left w:val="single" w:sz="6" w:space="0" w:color="000000"/>
              <w:bottom w:val="single" w:sz="6" w:space="0" w:color="000000"/>
              <w:right w:val="single" w:sz="6" w:space="0" w:color="000000"/>
            </w:tcBorders>
          </w:tcPr>
          <w:p w14:paraId="000002D2" w14:textId="77777777" w:rsidR="00F82C29" w:rsidRDefault="00000000">
            <w:pPr>
              <w:ind w:left="-28"/>
              <w:jc w:val="both"/>
              <w:rPr>
                <w:b/>
                <w:sz w:val="22"/>
                <w:szCs w:val="22"/>
              </w:rPr>
            </w:pPr>
            <w:r>
              <w:rPr>
                <w:b/>
                <w:sz w:val="22"/>
                <w:szCs w:val="22"/>
              </w:rPr>
              <w:t xml:space="preserve">Objectives: </w:t>
            </w:r>
          </w:p>
          <w:p w14:paraId="000002D3" w14:textId="77777777" w:rsidR="00F82C29" w:rsidRDefault="00000000">
            <w:pPr>
              <w:spacing w:before="240" w:after="240"/>
              <w:jc w:val="both"/>
              <w:rPr>
                <w:b/>
                <w:sz w:val="22"/>
                <w:szCs w:val="22"/>
              </w:rPr>
            </w:pPr>
            <w:r>
              <w:rPr>
                <w:sz w:val="22"/>
                <w:szCs w:val="22"/>
              </w:rPr>
              <w:t xml:space="preserve">WP1 focuses on </w:t>
            </w:r>
            <w:r>
              <w:rPr>
                <w:b/>
                <w:sz w:val="22"/>
                <w:szCs w:val="22"/>
              </w:rPr>
              <w:t>implementing the Dr. VIDA Education device into pilot curricula</w:t>
            </w:r>
            <w:r>
              <w:rPr>
                <w:sz w:val="22"/>
                <w:szCs w:val="22"/>
              </w:rPr>
              <w:t xml:space="preserve"> across six participating academic institutions, engaging over 500 students and 18 teachers in five hands-on laboratory modules that integrate real-time data collection and analysis into STEM teaching (all beneficiaries). This rollout serves as a foundation for evaluating pedagogical effectiveness and institutional integration. Concurrently, the project initiates the </w:t>
            </w:r>
            <w:r>
              <w:rPr>
                <w:b/>
                <w:sz w:val="22"/>
                <w:szCs w:val="22"/>
              </w:rPr>
              <w:t>development of an advanced prototype</w:t>
            </w:r>
            <w:r>
              <w:rPr>
                <w:sz w:val="22"/>
                <w:szCs w:val="22"/>
              </w:rPr>
              <w:t xml:space="preserve"> of the Dr. VIDA device (</w:t>
            </w:r>
            <w:proofErr w:type="spellStart"/>
            <w:r>
              <w:rPr>
                <w:sz w:val="22"/>
                <w:szCs w:val="22"/>
              </w:rPr>
              <w:t>STABVida</w:t>
            </w:r>
            <w:proofErr w:type="spellEnd"/>
            <w:r>
              <w:rPr>
                <w:sz w:val="22"/>
                <w:szCs w:val="22"/>
              </w:rPr>
              <w:t xml:space="preserve">) featuring a </w:t>
            </w:r>
            <w:r>
              <w:rPr>
                <w:b/>
                <w:sz w:val="22"/>
                <w:szCs w:val="22"/>
              </w:rPr>
              <w:t>touchscreen interface</w:t>
            </w:r>
            <w:r>
              <w:rPr>
                <w:sz w:val="22"/>
                <w:szCs w:val="22"/>
              </w:rPr>
              <w:t xml:space="preserve"> and </w:t>
            </w:r>
            <w:r>
              <w:rPr>
                <w:b/>
                <w:sz w:val="22"/>
                <w:szCs w:val="22"/>
              </w:rPr>
              <w:t>UV detection capabilities, in addition to a calibration system (KNU)</w:t>
            </w:r>
            <w:r>
              <w:rPr>
                <w:sz w:val="22"/>
                <w:szCs w:val="22"/>
              </w:rPr>
              <w:t>. This next-generation system is designed to expand experimental possibilities in health and environmental monitoring, while enhancing usability for both students and educators in field and classroom contexts.</w:t>
            </w:r>
          </w:p>
          <w:p w14:paraId="000002D4" w14:textId="77777777" w:rsidR="00F82C29" w:rsidRDefault="00F82C29">
            <w:pPr>
              <w:ind w:left="-28"/>
              <w:jc w:val="both"/>
              <w:rPr>
                <w:b/>
                <w:sz w:val="22"/>
                <w:szCs w:val="22"/>
              </w:rPr>
            </w:pPr>
          </w:p>
        </w:tc>
      </w:tr>
      <w:tr w:rsidR="00F82C29" w14:paraId="16EA2362" w14:textId="77777777">
        <w:tc>
          <w:tcPr>
            <w:tcW w:w="10095"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2D6" w14:textId="77777777" w:rsidR="00F82C29" w:rsidRDefault="00000000">
            <w:pPr>
              <w:ind w:left="-28"/>
              <w:rPr>
                <w:b/>
                <w:sz w:val="22"/>
                <w:szCs w:val="22"/>
              </w:rPr>
            </w:pPr>
            <w:r>
              <w:rPr>
                <w:b/>
                <w:sz w:val="22"/>
                <w:szCs w:val="22"/>
              </w:rPr>
              <w:t>T1.1 – Task title:  Digital transformation of Dr. Vida and Green Lab Learning.</w:t>
            </w:r>
            <w:r>
              <w:rPr>
                <w:b/>
                <w:sz w:val="22"/>
                <w:szCs w:val="22"/>
              </w:rPr>
              <w:br/>
              <w:t xml:space="preserve"> [</w:t>
            </w:r>
            <w:proofErr w:type="gramStart"/>
            <w:r>
              <w:rPr>
                <w:b/>
                <w:sz w:val="22"/>
                <w:szCs w:val="22"/>
              </w:rPr>
              <w:t>Task  duration</w:t>
            </w:r>
            <w:proofErr w:type="gramEnd"/>
            <w:r>
              <w:rPr>
                <w:b/>
                <w:sz w:val="22"/>
                <w:szCs w:val="22"/>
              </w:rPr>
              <w:t xml:space="preserve"> M1-21] (Lead beneficiary</w:t>
            </w:r>
            <w:r>
              <w:rPr>
                <w:sz w:val="22"/>
                <w:szCs w:val="22"/>
              </w:rPr>
              <w:t xml:space="preserve">: </w:t>
            </w:r>
            <w:proofErr w:type="gramStart"/>
            <w:r>
              <w:rPr>
                <w:sz w:val="22"/>
                <w:szCs w:val="22"/>
              </w:rPr>
              <w:t>NOVA;  Contributing</w:t>
            </w:r>
            <w:proofErr w:type="gramEnd"/>
            <w:r>
              <w:rPr>
                <w:sz w:val="22"/>
                <w:szCs w:val="22"/>
              </w:rPr>
              <w:t xml:space="preserve"> beneficiaries: ​​STAB VIDA, </w:t>
            </w:r>
            <w:proofErr w:type="spellStart"/>
            <w:r>
              <w:rPr>
                <w:sz w:val="22"/>
                <w:szCs w:val="22"/>
              </w:rPr>
              <w:t>UNIBO</w:t>
            </w:r>
            <w:proofErr w:type="spellEnd"/>
            <w:r>
              <w:rPr>
                <w:sz w:val="22"/>
                <w:szCs w:val="22"/>
              </w:rPr>
              <w:t xml:space="preserve">, HUJI, </w:t>
            </w:r>
            <w:proofErr w:type="spellStart"/>
            <w:r>
              <w:rPr>
                <w:sz w:val="22"/>
                <w:szCs w:val="22"/>
              </w:rPr>
              <w:t>UNICAMP</w:t>
            </w:r>
            <w:proofErr w:type="spellEnd"/>
            <w:r>
              <w:rPr>
                <w:sz w:val="22"/>
                <w:szCs w:val="22"/>
              </w:rPr>
              <w:t xml:space="preserve">, UPE, </w:t>
            </w:r>
            <w:proofErr w:type="spellStart"/>
            <w:r>
              <w:rPr>
                <w:sz w:val="22"/>
                <w:szCs w:val="22"/>
              </w:rPr>
              <w:t>UOA</w:t>
            </w:r>
            <w:proofErr w:type="spellEnd"/>
            <w:r>
              <w:rPr>
                <w:sz w:val="22"/>
                <w:szCs w:val="22"/>
              </w:rPr>
              <w:t xml:space="preserve">, </w:t>
            </w:r>
            <w:proofErr w:type="spellStart"/>
            <w:r>
              <w:rPr>
                <w:sz w:val="22"/>
                <w:szCs w:val="22"/>
              </w:rPr>
              <w:t>UHU</w:t>
            </w:r>
            <w:proofErr w:type="spellEnd"/>
            <w:r>
              <w:rPr>
                <w:sz w:val="22"/>
                <w:szCs w:val="22"/>
              </w:rPr>
              <w:t xml:space="preserve">, </w:t>
            </w:r>
            <w:proofErr w:type="spellStart"/>
            <w:proofErr w:type="gramStart"/>
            <w:r>
              <w:rPr>
                <w:sz w:val="22"/>
                <w:szCs w:val="22"/>
              </w:rPr>
              <w:t>EXELISIS</w:t>
            </w:r>
            <w:proofErr w:type="spellEnd"/>
            <w:r>
              <w:rPr>
                <w:sz w:val="22"/>
                <w:szCs w:val="22"/>
              </w:rPr>
              <w:t xml:space="preserve"> ,</w:t>
            </w:r>
            <w:proofErr w:type="spellStart"/>
            <w:r>
              <w:rPr>
                <w:sz w:val="22"/>
                <w:szCs w:val="22"/>
              </w:rPr>
              <w:t>YAGHMA</w:t>
            </w:r>
            <w:proofErr w:type="spellEnd"/>
            <w:proofErr w:type="gramEnd"/>
            <w:r>
              <w:rPr>
                <w:b/>
                <w:sz w:val="22"/>
                <w:szCs w:val="22"/>
                <w:shd w:val="clear" w:color="auto" w:fill="D9E2F3"/>
              </w:rPr>
              <w:t>)</w:t>
            </w:r>
          </w:p>
        </w:tc>
      </w:tr>
      <w:tr w:rsidR="00F82C29" w14:paraId="2F5C2744" w14:textId="77777777">
        <w:trPr>
          <w:trHeight w:val="3549"/>
        </w:trPr>
        <w:tc>
          <w:tcPr>
            <w:tcW w:w="10095" w:type="dxa"/>
            <w:gridSpan w:val="2"/>
            <w:tcBorders>
              <w:top w:val="single" w:sz="6" w:space="0" w:color="000000"/>
              <w:left w:val="single" w:sz="6" w:space="0" w:color="000000"/>
              <w:bottom w:val="single" w:sz="6" w:space="0" w:color="000000"/>
              <w:right w:val="single" w:sz="6" w:space="0" w:color="000000"/>
            </w:tcBorders>
          </w:tcPr>
          <w:p w14:paraId="000002D8" w14:textId="77777777" w:rsidR="00F82C29" w:rsidRDefault="00000000">
            <w:pPr>
              <w:jc w:val="both"/>
              <w:rPr>
                <w:b/>
                <w:sz w:val="22"/>
                <w:szCs w:val="22"/>
              </w:rPr>
            </w:pPr>
            <w:r>
              <w:rPr>
                <w:b/>
                <w:color w:val="000000"/>
                <w:u w:val="single"/>
              </w:rPr>
              <w:t>Task 1.1:</w:t>
            </w:r>
            <w:r>
              <w:rPr>
                <w:color w:val="000000"/>
                <w:sz w:val="22"/>
                <w:szCs w:val="22"/>
              </w:rPr>
              <w:t xml:space="preserve"> </w:t>
            </w:r>
            <w:r>
              <w:rPr>
                <w:sz w:val="22"/>
                <w:szCs w:val="22"/>
              </w:rPr>
              <w:t xml:space="preserve">involves completing the </w:t>
            </w:r>
            <w:r>
              <w:rPr>
                <w:i/>
                <w:sz w:val="22"/>
                <w:szCs w:val="22"/>
              </w:rPr>
              <w:t>Dr. Vida Education</w:t>
            </w:r>
            <w:r>
              <w:rPr>
                <w:sz w:val="22"/>
                <w:szCs w:val="22"/>
              </w:rPr>
              <w:t xml:space="preserve"> device by transforming the current prototype into a fully functional, digital screen-based version. In parallel, it focuses on redesigning seven laboratory practices aligned with the principles of green bioanalytical minimalism, aiming to reduce the use of reagents and the generation of contaminants by minimizing reagent volumes. The selected laboratory activities include: (</w:t>
            </w:r>
            <w:proofErr w:type="spellStart"/>
            <w:r>
              <w:rPr>
                <w:sz w:val="22"/>
                <w:szCs w:val="22"/>
              </w:rPr>
              <w:t>i</w:t>
            </w:r>
            <w:proofErr w:type="spellEnd"/>
            <w:r>
              <w:rPr>
                <w:sz w:val="22"/>
                <w:szCs w:val="22"/>
              </w:rPr>
              <w:t xml:space="preserve">) total protein quantification in urine: Kidney disease; (ii) total protein quantification in urine: myeloma </w:t>
            </w:r>
            <w:proofErr w:type="gramStart"/>
            <w:r>
              <w:rPr>
                <w:sz w:val="22"/>
                <w:szCs w:val="22"/>
              </w:rPr>
              <w:t xml:space="preserve">disease;   </w:t>
            </w:r>
            <w:proofErr w:type="gramEnd"/>
            <w:r>
              <w:rPr>
                <w:sz w:val="22"/>
                <w:szCs w:val="22"/>
              </w:rPr>
              <w:t xml:space="preserve">(iii) extraction and analysis of Hg in water, (iv) extraction and analysis of </w:t>
            </w:r>
            <w:proofErr w:type="gramStart"/>
            <w:r>
              <w:rPr>
                <w:sz w:val="22"/>
                <w:szCs w:val="22"/>
              </w:rPr>
              <w:t>As</w:t>
            </w:r>
            <w:proofErr w:type="gramEnd"/>
            <w:r>
              <w:rPr>
                <w:sz w:val="22"/>
                <w:szCs w:val="22"/>
              </w:rPr>
              <w:t xml:space="preserve"> in water; (v) extraction and analysis of bacteria in water; (vi) health in populations: intolerance to lactose; (vii) </w:t>
            </w:r>
            <w:proofErr w:type="spellStart"/>
            <w:r>
              <w:rPr>
                <w:sz w:val="22"/>
                <w:szCs w:val="22"/>
              </w:rPr>
              <w:t>Zica</w:t>
            </w:r>
            <w:proofErr w:type="spellEnd"/>
            <w:r>
              <w:rPr>
                <w:sz w:val="22"/>
                <w:szCs w:val="22"/>
              </w:rPr>
              <w:t xml:space="preserve"> virus in Urine; (viii) CMV in urine. These practices are intended to provide students and teachers with hands-on experience while promoting green responsible analytical methods. A significant checkpoint for this task is the finalized digital prototype of the device </w:t>
            </w:r>
            <w:r>
              <w:rPr>
                <w:b/>
                <w:sz w:val="22"/>
                <w:szCs w:val="22"/>
              </w:rPr>
              <w:t>(Milestone M1, Month 10)</w:t>
            </w:r>
            <w:r>
              <w:rPr>
                <w:sz w:val="22"/>
                <w:szCs w:val="22"/>
              </w:rPr>
              <w:t>. Deliverable 1.1 (Month 21) will contain: a description of the seven designed lab practices including all necessary statistical methods, an open-source software tool designed to guide students in using the Dr. Vida device and interpreting experimental data, and structured questionnaires aimed at evaluating students</w:t>
            </w:r>
            <w:r>
              <w:rPr>
                <w:b/>
                <w:sz w:val="22"/>
                <w:szCs w:val="22"/>
              </w:rPr>
              <w:t>. All institutions will teach each other their respective skills in the area. All will become multiple testers.</w:t>
            </w:r>
          </w:p>
          <w:p w14:paraId="000002D9" w14:textId="77777777" w:rsidR="00F82C29" w:rsidRDefault="00000000">
            <w:pPr>
              <w:jc w:val="both"/>
              <w:rPr>
                <w:sz w:val="22"/>
                <w:szCs w:val="22"/>
              </w:rPr>
            </w:pPr>
            <w:r>
              <w:rPr>
                <w:b/>
                <w:noProof/>
                <w:sz w:val="22"/>
                <w:szCs w:val="22"/>
              </w:rPr>
              <w:drawing>
                <wp:inline distT="114300" distB="114300" distL="114300" distR="114300" wp14:anchorId="783B95C7" wp14:editId="20EDEAA8">
                  <wp:extent cx="4455478" cy="2324888"/>
                  <wp:effectExtent l="0" t="0" r="0" b="0"/>
                  <wp:docPr id="12751177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4455478" cy="2324888"/>
                          </a:xfrm>
                          <a:prstGeom prst="rect">
                            <a:avLst/>
                          </a:prstGeom>
                          <a:ln/>
                        </pic:spPr>
                      </pic:pic>
                    </a:graphicData>
                  </a:graphic>
                </wp:inline>
              </w:drawing>
            </w:r>
          </w:p>
        </w:tc>
      </w:tr>
      <w:tr w:rsidR="00F82C29" w14:paraId="7D5B2C2C" w14:textId="77777777">
        <w:tc>
          <w:tcPr>
            <w:tcW w:w="10095"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2DB" w14:textId="77777777" w:rsidR="00F82C29" w:rsidRDefault="00000000">
            <w:pPr>
              <w:ind w:left="-28"/>
              <w:rPr>
                <w:b/>
                <w:sz w:val="22"/>
                <w:szCs w:val="22"/>
              </w:rPr>
            </w:pPr>
            <w:r>
              <w:rPr>
                <w:b/>
                <w:sz w:val="22"/>
                <w:szCs w:val="22"/>
              </w:rPr>
              <w:t>T1.2 - Task title: Evaluating Learning Outcomes of Dr. Vida-Enabled Lab Activities Across Institutions [</w:t>
            </w:r>
            <w:proofErr w:type="gramStart"/>
            <w:r>
              <w:rPr>
                <w:b/>
                <w:sz w:val="22"/>
                <w:szCs w:val="22"/>
              </w:rPr>
              <w:t>Task  duration</w:t>
            </w:r>
            <w:proofErr w:type="gramEnd"/>
            <w:r>
              <w:rPr>
                <w:b/>
                <w:sz w:val="22"/>
                <w:szCs w:val="22"/>
              </w:rPr>
              <w:t xml:space="preserve"> M1-27] (Lead beneficiary</w:t>
            </w:r>
            <w:r>
              <w:rPr>
                <w:sz w:val="22"/>
                <w:szCs w:val="22"/>
              </w:rPr>
              <w:t xml:space="preserve">: </w:t>
            </w:r>
            <w:proofErr w:type="spellStart"/>
            <w:r>
              <w:rPr>
                <w:b/>
                <w:sz w:val="22"/>
                <w:szCs w:val="22"/>
              </w:rPr>
              <w:t>YAGMA</w:t>
            </w:r>
            <w:proofErr w:type="spellEnd"/>
            <w:r>
              <w:rPr>
                <w:sz w:val="22"/>
                <w:szCs w:val="22"/>
              </w:rPr>
              <w:t xml:space="preserve">, Contributing beneficiaries: ​​ </w:t>
            </w:r>
            <w:proofErr w:type="spellStart"/>
            <w:r>
              <w:rPr>
                <w:sz w:val="22"/>
                <w:szCs w:val="22"/>
              </w:rPr>
              <w:t>UNIBO</w:t>
            </w:r>
            <w:proofErr w:type="spellEnd"/>
            <w:r>
              <w:rPr>
                <w:sz w:val="22"/>
                <w:szCs w:val="22"/>
              </w:rPr>
              <w:t xml:space="preserve">, HUJI, </w:t>
            </w:r>
            <w:proofErr w:type="spellStart"/>
            <w:r>
              <w:rPr>
                <w:sz w:val="22"/>
                <w:szCs w:val="22"/>
              </w:rPr>
              <w:t>UNICAMP</w:t>
            </w:r>
            <w:proofErr w:type="spellEnd"/>
            <w:r>
              <w:rPr>
                <w:sz w:val="22"/>
                <w:szCs w:val="22"/>
              </w:rPr>
              <w:t xml:space="preserve">, UPE, </w:t>
            </w:r>
            <w:proofErr w:type="spellStart"/>
            <w:r>
              <w:rPr>
                <w:sz w:val="22"/>
                <w:szCs w:val="22"/>
              </w:rPr>
              <w:t>UOA</w:t>
            </w:r>
            <w:proofErr w:type="spellEnd"/>
            <w:r>
              <w:rPr>
                <w:sz w:val="22"/>
                <w:szCs w:val="22"/>
              </w:rPr>
              <w:t xml:space="preserve">, </w:t>
            </w:r>
            <w:proofErr w:type="spellStart"/>
            <w:r>
              <w:rPr>
                <w:sz w:val="22"/>
                <w:szCs w:val="22"/>
              </w:rPr>
              <w:t>UHU</w:t>
            </w:r>
            <w:proofErr w:type="spellEnd"/>
            <w:r>
              <w:rPr>
                <w:sz w:val="22"/>
                <w:szCs w:val="22"/>
              </w:rPr>
              <w:t xml:space="preserve">, </w:t>
            </w:r>
            <w:proofErr w:type="spellStart"/>
            <w:r>
              <w:rPr>
                <w:sz w:val="22"/>
                <w:szCs w:val="22"/>
              </w:rPr>
              <w:t>YAGMA</w:t>
            </w:r>
            <w:proofErr w:type="spellEnd"/>
            <w:r>
              <w:rPr>
                <w:b/>
                <w:sz w:val="22"/>
                <w:szCs w:val="22"/>
                <w:shd w:val="clear" w:color="auto" w:fill="D9E2F3"/>
              </w:rPr>
              <w:t>)</w:t>
            </w:r>
          </w:p>
        </w:tc>
      </w:tr>
      <w:tr w:rsidR="00F82C29" w14:paraId="2DBA9756" w14:textId="77777777">
        <w:tc>
          <w:tcPr>
            <w:tcW w:w="10095" w:type="dxa"/>
            <w:gridSpan w:val="2"/>
            <w:tcBorders>
              <w:top w:val="single" w:sz="6" w:space="0" w:color="000000"/>
              <w:left w:val="single" w:sz="6" w:space="0" w:color="000000"/>
              <w:bottom w:val="single" w:sz="6" w:space="0" w:color="000000"/>
              <w:right w:val="single" w:sz="6" w:space="0" w:color="000000"/>
            </w:tcBorders>
          </w:tcPr>
          <w:p w14:paraId="000002DD" w14:textId="77777777" w:rsidR="00F82C29" w:rsidRDefault="00000000">
            <w:pPr>
              <w:jc w:val="both"/>
              <w:rPr>
                <w:color w:val="000000"/>
              </w:rPr>
            </w:pPr>
            <w:r>
              <w:rPr>
                <w:b/>
                <w:color w:val="000000"/>
                <w:u w:val="single"/>
              </w:rPr>
              <w:t xml:space="preserve">Task 1.2: </w:t>
            </w:r>
            <w:r>
              <w:rPr>
                <w:sz w:val="22"/>
                <w:szCs w:val="22"/>
              </w:rPr>
              <w:t xml:space="preserve">Focuses on testing and validating the laboratory activities developed in Task 1.1 in practical classes, targeting 500 students across the eight academic beneficiary institutions. Statistical analyses will be conducted to evaluate student success across the projects and institutions. Techniques include descriptive statistics, ANOVA, regression models, and machine learning to identify performance patterns and predictors. This comprehensive framework will assess the device's impact on learning outcomes and provide data-driven insights to refine educational practices, ensuring the success of the pilot phase and laying the foundation for broader implementation. </w:t>
            </w:r>
            <w:r>
              <w:rPr>
                <w:b/>
                <w:sz w:val="22"/>
                <w:szCs w:val="22"/>
              </w:rPr>
              <w:t>(Report on Learning Outcomes D.1.2 (Month 27), 4 semesters in 6 institutions)</w:t>
            </w:r>
          </w:p>
          <w:p w14:paraId="000002DE" w14:textId="77777777" w:rsidR="00F82C29" w:rsidRDefault="00F82C29">
            <w:pPr>
              <w:pBdr>
                <w:top w:val="nil"/>
                <w:left w:val="nil"/>
                <w:bottom w:val="nil"/>
                <w:right w:val="nil"/>
                <w:between w:val="nil"/>
              </w:pBdr>
              <w:ind w:left="-28"/>
              <w:jc w:val="both"/>
              <w:rPr>
                <w:color w:val="000000"/>
                <w:sz w:val="22"/>
                <w:szCs w:val="22"/>
              </w:rPr>
            </w:pPr>
          </w:p>
        </w:tc>
      </w:tr>
      <w:tr w:rsidR="00F82C29" w14:paraId="6A4C81C0" w14:textId="77777777">
        <w:tc>
          <w:tcPr>
            <w:tcW w:w="10095"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2E0" w14:textId="77777777" w:rsidR="00F82C29" w:rsidRDefault="00000000">
            <w:pPr>
              <w:ind w:left="-28"/>
              <w:rPr>
                <w:b/>
                <w:sz w:val="22"/>
                <w:szCs w:val="22"/>
              </w:rPr>
            </w:pPr>
            <w:r>
              <w:rPr>
                <w:b/>
                <w:sz w:val="22"/>
                <w:szCs w:val="22"/>
              </w:rPr>
              <w:t xml:space="preserve">T1.3 – Task title: Creating </w:t>
            </w:r>
            <w:proofErr w:type="spellStart"/>
            <w:r>
              <w:rPr>
                <w:b/>
                <w:sz w:val="22"/>
                <w:szCs w:val="22"/>
              </w:rPr>
              <w:t>SMARTUP</w:t>
            </w:r>
            <w:proofErr w:type="spellEnd"/>
            <w:r>
              <w:rPr>
                <w:b/>
                <w:sz w:val="22"/>
                <w:szCs w:val="22"/>
              </w:rPr>
              <w:t xml:space="preserve"> start up to Lead in Educational Technology </w:t>
            </w:r>
            <w:r>
              <w:rPr>
                <w:b/>
                <w:sz w:val="22"/>
                <w:szCs w:val="22"/>
                <w:highlight w:val="red"/>
              </w:rPr>
              <w:t>[</w:t>
            </w:r>
            <w:proofErr w:type="gramStart"/>
            <w:r>
              <w:rPr>
                <w:b/>
                <w:sz w:val="22"/>
                <w:szCs w:val="22"/>
              </w:rPr>
              <w:t>Task  duration</w:t>
            </w:r>
            <w:proofErr w:type="gramEnd"/>
            <w:r>
              <w:rPr>
                <w:b/>
                <w:sz w:val="22"/>
                <w:szCs w:val="22"/>
              </w:rPr>
              <w:t xml:space="preserve"> </w:t>
            </w:r>
            <w:r>
              <w:rPr>
                <w:b/>
                <w:sz w:val="22"/>
                <w:szCs w:val="22"/>
                <w:highlight w:val="red"/>
              </w:rPr>
              <w:t xml:space="preserve">M1-30] </w:t>
            </w:r>
            <w:r>
              <w:rPr>
                <w:b/>
                <w:sz w:val="22"/>
                <w:szCs w:val="22"/>
              </w:rPr>
              <w:t xml:space="preserve">(Lead beneficiary: </w:t>
            </w:r>
            <w:proofErr w:type="gramStart"/>
            <w:r>
              <w:rPr>
                <w:b/>
                <w:sz w:val="22"/>
                <w:szCs w:val="22"/>
              </w:rPr>
              <w:t xml:space="preserve">NOVA, </w:t>
            </w:r>
            <w:r>
              <w:rPr>
                <w:sz w:val="22"/>
                <w:szCs w:val="22"/>
              </w:rPr>
              <w:t xml:space="preserve"> Contributing</w:t>
            </w:r>
            <w:proofErr w:type="gramEnd"/>
            <w:r>
              <w:rPr>
                <w:sz w:val="22"/>
                <w:szCs w:val="22"/>
              </w:rPr>
              <w:t xml:space="preserve"> beneficiaries: </w:t>
            </w:r>
            <w:proofErr w:type="spellStart"/>
            <w:r>
              <w:rPr>
                <w:sz w:val="22"/>
                <w:szCs w:val="22"/>
              </w:rPr>
              <w:t>UNIBO</w:t>
            </w:r>
            <w:proofErr w:type="spellEnd"/>
            <w:r>
              <w:rPr>
                <w:sz w:val="22"/>
                <w:szCs w:val="22"/>
              </w:rPr>
              <w:t xml:space="preserve">, HUJI, </w:t>
            </w:r>
            <w:proofErr w:type="spellStart"/>
            <w:r>
              <w:rPr>
                <w:sz w:val="22"/>
                <w:szCs w:val="22"/>
              </w:rPr>
              <w:t>UNICAMP</w:t>
            </w:r>
            <w:proofErr w:type="spellEnd"/>
            <w:r>
              <w:rPr>
                <w:sz w:val="22"/>
                <w:szCs w:val="22"/>
              </w:rPr>
              <w:t xml:space="preserve">, UPE, </w:t>
            </w:r>
            <w:proofErr w:type="spellStart"/>
            <w:r>
              <w:rPr>
                <w:sz w:val="22"/>
                <w:szCs w:val="22"/>
              </w:rPr>
              <w:t>UOA</w:t>
            </w:r>
            <w:proofErr w:type="spellEnd"/>
            <w:r>
              <w:rPr>
                <w:sz w:val="22"/>
                <w:szCs w:val="22"/>
              </w:rPr>
              <w:t xml:space="preserve">, </w:t>
            </w:r>
            <w:proofErr w:type="spellStart"/>
            <w:r>
              <w:rPr>
                <w:sz w:val="22"/>
                <w:szCs w:val="22"/>
              </w:rPr>
              <w:t>YAGMA</w:t>
            </w:r>
            <w:proofErr w:type="spellEnd"/>
            <w:r>
              <w:rPr>
                <w:b/>
                <w:sz w:val="22"/>
                <w:szCs w:val="22"/>
              </w:rPr>
              <w:t>)</w:t>
            </w:r>
          </w:p>
        </w:tc>
      </w:tr>
      <w:tr w:rsidR="00F82C29" w14:paraId="141A95D8" w14:textId="77777777">
        <w:tc>
          <w:tcPr>
            <w:tcW w:w="10095" w:type="dxa"/>
            <w:gridSpan w:val="2"/>
            <w:tcBorders>
              <w:top w:val="single" w:sz="6" w:space="0" w:color="000000"/>
              <w:left w:val="single" w:sz="6" w:space="0" w:color="000000"/>
              <w:bottom w:val="single" w:sz="6" w:space="0" w:color="000000"/>
              <w:right w:val="single" w:sz="6" w:space="0" w:color="000000"/>
            </w:tcBorders>
          </w:tcPr>
          <w:p w14:paraId="000002E2" w14:textId="77777777" w:rsidR="00F82C29" w:rsidRDefault="00000000">
            <w:pPr>
              <w:ind w:left="-28"/>
              <w:jc w:val="both"/>
              <w:rPr>
                <w:b/>
                <w:sz w:val="22"/>
                <w:szCs w:val="22"/>
              </w:rPr>
            </w:pPr>
            <w:r>
              <w:rPr>
                <w:b/>
                <w:color w:val="000000"/>
                <w:u w:val="single"/>
              </w:rPr>
              <w:t>Task 1.</w:t>
            </w:r>
            <w:r>
              <w:rPr>
                <w:b/>
                <w:u w:val="single"/>
              </w:rPr>
              <w:t>3</w:t>
            </w:r>
            <w:r>
              <w:rPr>
                <w:b/>
                <w:color w:val="000000"/>
                <w:u w:val="single"/>
              </w:rPr>
              <w:t>:</w:t>
            </w:r>
            <w:r>
              <w:rPr>
                <w:color w:val="000000"/>
              </w:rPr>
              <w:t xml:space="preserve"> </w:t>
            </w:r>
            <w:r>
              <w:t xml:space="preserve">The establishment of the </w:t>
            </w:r>
            <w:proofErr w:type="spellStart"/>
            <w:r>
              <w:t>SMARTUP</w:t>
            </w:r>
            <w:proofErr w:type="spellEnd"/>
            <w:r>
              <w:t xml:space="preserve"> startup, centred around the Dr. Vida Education device, </w:t>
            </w:r>
            <w:r>
              <w:rPr>
                <w:b/>
              </w:rPr>
              <w:t>(D.1.3, Month 30 will present the startup activities)</w:t>
            </w:r>
            <w:r>
              <w:t xml:space="preserve">, represents a transformative step toward modernizing science education. Aims to develop an innovative, scalable, and adaptable solution that promotes personalized learning, enhances student engagement, and integrates digital tools across multiple educational levels by integrating teacher´s interaction. A dedicated PhD researcher will be recruited to lead research and development activities, assess the device's pedagogical effectiveness, and ensure its alignment with evidence-based educational methodologies. This role will encompass data-driven optimization of the device, integration into curricula, development of intellectual property strategies, and international networking to position </w:t>
            </w:r>
            <w:proofErr w:type="spellStart"/>
            <w:r>
              <w:t>SMARTUP</w:t>
            </w:r>
            <w:proofErr w:type="spellEnd"/>
            <w:r>
              <w:t xml:space="preserve"> as a reference in educational technology and learning among EU and Brazilian HEIs. Beyond 2030, the PhD and consortium partners will spearhead the global expansion of </w:t>
            </w:r>
            <w:proofErr w:type="spellStart"/>
            <w:r>
              <w:t>SMARTUP</w:t>
            </w:r>
            <w:proofErr w:type="spellEnd"/>
            <w:r>
              <w:t>, utilizing opportunities such as the Europe-Mercosur treaty to reach broader educational markets and foster cross-continental collaboration.</w:t>
            </w:r>
          </w:p>
          <w:p w14:paraId="000002E3" w14:textId="77777777" w:rsidR="00F82C29" w:rsidRDefault="00F82C29">
            <w:pPr>
              <w:ind w:left="-28"/>
              <w:rPr>
                <w:b/>
                <w:sz w:val="22"/>
                <w:szCs w:val="22"/>
              </w:rPr>
            </w:pPr>
          </w:p>
        </w:tc>
      </w:tr>
    </w:tbl>
    <w:p w14:paraId="000002E5" w14:textId="77777777" w:rsidR="00F82C29" w:rsidRDefault="00F82C29">
      <w:pPr>
        <w:pStyle w:val="30"/>
        <w:shd w:val="clear" w:color="auto" w:fill="auto"/>
        <w:rPr>
          <w:sz w:val="22"/>
          <w:szCs w:val="22"/>
        </w:rPr>
      </w:pPr>
    </w:p>
    <w:p w14:paraId="000002E6" w14:textId="77777777" w:rsidR="00F82C29" w:rsidRDefault="00000000">
      <w:pPr>
        <w:pStyle w:val="4"/>
        <w:ind w:left="0" w:firstLine="0"/>
      </w:pPr>
      <w:r>
        <w:t>+</w:t>
      </w:r>
    </w:p>
    <w:p w14:paraId="000002E7" w14:textId="77777777" w:rsidR="00F82C29" w:rsidRDefault="00000000">
      <w:pPr>
        <w:rPr>
          <w:b/>
          <w:sz w:val="22"/>
          <w:szCs w:val="22"/>
        </w:rPr>
      </w:pPr>
      <w:r>
        <w:rPr>
          <w:b/>
          <w:sz w:val="22"/>
          <w:szCs w:val="22"/>
        </w:rPr>
        <w:t>Table 3.1b – Work package description</w:t>
      </w:r>
    </w:p>
    <w:tbl>
      <w:tblPr>
        <w:tblStyle w:val="affffff8"/>
        <w:tblW w:w="10194"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8"/>
        <w:gridCol w:w="7796"/>
      </w:tblGrid>
      <w:tr w:rsidR="00F82C29" w14:paraId="5AF332F1" w14:textId="77777777">
        <w:trPr>
          <w:trHeight w:val="267"/>
        </w:trPr>
        <w:tc>
          <w:tcPr>
            <w:tcW w:w="2398" w:type="dxa"/>
            <w:shd w:val="clear" w:color="auto" w:fill="5B9BD5"/>
          </w:tcPr>
          <w:p w14:paraId="000002E8" w14:textId="77777777" w:rsidR="00F82C29" w:rsidRDefault="00000000">
            <w:pPr>
              <w:ind w:right="-45"/>
              <w:rPr>
                <w:b/>
                <w:color w:val="FFFFFF"/>
                <w:sz w:val="22"/>
                <w:szCs w:val="22"/>
              </w:rPr>
            </w:pPr>
            <w:r>
              <w:rPr>
                <w:b/>
                <w:color w:val="FFFFFF"/>
                <w:sz w:val="22"/>
                <w:szCs w:val="22"/>
              </w:rPr>
              <w:t>Work Package number</w:t>
            </w:r>
          </w:p>
        </w:tc>
        <w:tc>
          <w:tcPr>
            <w:tcW w:w="7796" w:type="dxa"/>
            <w:shd w:val="clear" w:color="auto" w:fill="5B9BD5"/>
          </w:tcPr>
          <w:p w14:paraId="000002E9" w14:textId="77777777" w:rsidR="00F82C29" w:rsidRDefault="00000000">
            <w:pPr>
              <w:ind w:right="-45"/>
              <w:jc w:val="center"/>
              <w:rPr>
                <w:b/>
                <w:color w:val="FFFFFF"/>
                <w:sz w:val="22"/>
                <w:szCs w:val="22"/>
              </w:rPr>
            </w:pPr>
            <w:r>
              <w:rPr>
                <w:b/>
                <w:color w:val="FFFFFF"/>
                <w:sz w:val="22"/>
                <w:szCs w:val="22"/>
              </w:rPr>
              <w:t>2</w:t>
            </w:r>
          </w:p>
        </w:tc>
      </w:tr>
      <w:tr w:rsidR="00F82C29" w14:paraId="3EF63F96" w14:textId="77777777">
        <w:tc>
          <w:tcPr>
            <w:tcW w:w="2398" w:type="dxa"/>
            <w:shd w:val="clear" w:color="auto" w:fill="E2EFD9"/>
          </w:tcPr>
          <w:p w14:paraId="000002EA" w14:textId="77777777" w:rsidR="00F82C29" w:rsidRDefault="00000000">
            <w:pPr>
              <w:ind w:right="-45"/>
              <w:rPr>
                <w:b/>
                <w:sz w:val="22"/>
                <w:szCs w:val="22"/>
              </w:rPr>
            </w:pPr>
            <w:r>
              <w:rPr>
                <w:b/>
                <w:sz w:val="22"/>
                <w:szCs w:val="22"/>
              </w:rPr>
              <w:t>Work Package title</w:t>
            </w:r>
          </w:p>
        </w:tc>
        <w:tc>
          <w:tcPr>
            <w:tcW w:w="7796" w:type="dxa"/>
            <w:shd w:val="clear" w:color="auto" w:fill="E2EFD9"/>
          </w:tcPr>
          <w:p w14:paraId="000002EB" w14:textId="77777777" w:rsidR="00F82C29" w:rsidRDefault="00000000">
            <w:pPr>
              <w:ind w:right="-45"/>
              <w:jc w:val="center"/>
              <w:rPr>
                <w:b/>
                <w:sz w:val="22"/>
                <w:szCs w:val="22"/>
              </w:rPr>
            </w:pPr>
            <w:r>
              <w:rPr>
                <w:b/>
                <w:color w:val="000000"/>
              </w:rPr>
              <w:t xml:space="preserve">Expansion </w:t>
            </w:r>
            <w:proofErr w:type="gramStart"/>
            <w:r>
              <w:rPr>
                <w:b/>
                <w:color w:val="000000"/>
              </w:rPr>
              <w:t>and  Global</w:t>
            </w:r>
            <w:proofErr w:type="gramEnd"/>
            <w:r>
              <w:rPr>
                <w:b/>
                <w:color w:val="000000"/>
              </w:rPr>
              <w:t xml:space="preserve"> Impact (202</w:t>
            </w:r>
            <w:r>
              <w:rPr>
                <w:b/>
              </w:rPr>
              <w:t>7</w:t>
            </w:r>
            <w:r>
              <w:rPr>
                <w:b/>
                <w:color w:val="000000"/>
              </w:rPr>
              <w:t>-20</w:t>
            </w:r>
            <w:r>
              <w:rPr>
                <w:b/>
              </w:rPr>
              <w:t>30</w:t>
            </w:r>
            <w:r>
              <w:rPr>
                <w:b/>
                <w:color w:val="000000"/>
              </w:rPr>
              <w:t>)</w:t>
            </w:r>
          </w:p>
        </w:tc>
      </w:tr>
      <w:tr w:rsidR="00F82C29" w14:paraId="07F236E3"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2EC" w14:textId="77777777" w:rsidR="00F82C29" w:rsidRDefault="00000000">
            <w:r>
              <w:rPr>
                <w:b/>
                <w:sz w:val="22"/>
                <w:szCs w:val="22"/>
              </w:rPr>
              <w:t xml:space="preserve">Objectives: </w:t>
            </w:r>
            <w:r>
              <w:rPr>
                <w:color w:val="000000"/>
              </w:rPr>
              <w:t xml:space="preserve">The second phase scales the adoption of Dr. Vida Education approach to </w:t>
            </w:r>
            <w:r>
              <w:rPr>
                <w:b/>
                <w:sz w:val="22"/>
                <w:szCs w:val="22"/>
              </w:rPr>
              <w:t>extra 16</w:t>
            </w:r>
            <w:r>
              <w:rPr>
                <w:color w:val="000000"/>
              </w:rPr>
              <w:t xml:space="preserve"> HEIs, targeting 2,000 students and </w:t>
            </w:r>
            <w:r>
              <w:t>48</w:t>
            </w:r>
            <w:r>
              <w:rPr>
                <w:color w:val="000000"/>
              </w:rPr>
              <w:t xml:space="preserve"> educators. Each beneficiary will engage</w:t>
            </w:r>
            <w:r>
              <w:rPr>
                <w:color w:val="000000"/>
                <w:highlight w:val="yellow"/>
              </w:rPr>
              <w:t xml:space="preserve"> in the project up to </w:t>
            </w:r>
            <w:r>
              <w:rPr>
                <w:highlight w:val="yellow"/>
              </w:rPr>
              <w:t>2</w:t>
            </w:r>
            <w:r>
              <w:rPr>
                <w:color w:val="000000"/>
                <w:highlight w:val="yellow"/>
              </w:rPr>
              <w:t xml:space="preserve"> national HEIs collaborators,</w:t>
            </w:r>
            <w:r>
              <w:rPr>
                <w:color w:val="000000"/>
              </w:rPr>
              <w:t xml:space="preserve"> targeting a minimum of </w:t>
            </w:r>
            <w:r>
              <w:t>3</w:t>
            </w:r>
            <w:r>
              <w:rPr>
                <w:color w:val="000000"/>
              </w:rPr>
              <w:t xml:space="preserve"> teachers and 1</w:t>
            </w:r>
            <w:r>
              <w:t xml:space="preserve">25 </w:t>
            </w:r>
            <w:r>
              <w:rPr>
                <w:color w:val="000000"/>
              </w:rPr>
              <w:t>students per HEI (a total of 2</w:t>
            </w:r>
            <w:r>
              <w:t>0</w:t>
            </w:r>
            <w:r>
              <w:rPr>
                <w:color w:val="000000"/>
              </w:rPr>
              <w:t>00 students, HEIs beneficiaries + 4</w:t>
            </w:r>
            <w:r>
              <w:t>8</w:t>
            </w:r>
            <w:r>
              <w:rPr>
                <w:color w:val="000000"/>
              </w:rPr>
              <w:t xml:space="preserve"> </w:t>
            </w:r>
            <w:r>
              <w:t>educators</w:t>
            </w:r>
            <w:r>
              <w:rPr>
                <w:color w:val="000000"/>
              </w:rPr>
              <w:t>)</w:t>
            </w:r>
            <w:r>
              <w:t xml:space="preserve">. </w:t>
            </w:r>
          </w:p>
          <w:p w14:paraId="000002ED" w14:textId="77777777" w:rsidR="00F82C29" w:rsidRDefault="00000000">
            <w:r>
              <w:t>The final phase institutionalizes the Dr. Vida Education program across 20 HEIS from North and Central America, Africa and Asia. (See Table E)</w:t>
            </w:r>
          </w:p>
          <w:p w14:paraId="000002EE" w14:textId="77777777" w:rsidR="00F82C29" w:rsidRDefault="00000000">
            <w:pPr>
              <w:rPr>
                <w:b/>
                <w:sz w:val="22"/>
                <w:szCs w:val="22"/>
              </w:rPr>
            </w:pPr>
            <w:r>
              <w:rPr>
                <w:color w:val="000000"/>
              </w:rPr>
              <w:t>Key activities include</w:t>
            </w:r>
            <w:r>
              <w:t xml:space="preserve"> the following tasks:</w:t>
            </w:r>
          </w:p>
        </w:tc>
      </w:tr>
      <w:tr w:rsidR="00F82C29" w14:paraId="72304A53"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2F0" w14:textId="77777777" w:rsidR="00F82C29" w:rsidRDefault="00000000">
            <w:pPr>
              <w:ind w:left="-28"/>
              <w:rPr>
                <w:b/>
                <w:sz w:val="22"/>
                <w:szCs w:val="22"/>
              </w:rPr>
            </w:pPr>
            <w:r>
              <w:rPr>
                <w:b/>
                <w:sz w:val="22"/>
                <w:szCs w:val="22"/>
              </w:rPr>
              <w:t xml:space="preserve">T2.1 – Task title: 1st expansion. </w:t>
            </w:r>
            <w:proofErr w:type="gramStart"/>
            <w:r>
              <w:rPr>
                <w:b/>
                <w:sz w:val="22"/>
                <w:szCs w:val="22"/>
              </w:rPr>
              <w:t>Expanding  Dr.</w:t>
            </w:r>
            <w:proofErr w:type="gramEnd"/>
            <w:r>
              <w:rPr>
                <w:b/>
                <w:sz w:val="22"/>
                <w:szCs w:val="22"/>
              </w:rPr>
              <w:t xml:space="preserve"> Vida education to further HEIS [</w:t>
            </w:r>
            <w:proofErr w:type="gramStart"/>
            <w:r>
              <w:rPr>
                <w:b/>
                <w:sz w:val="22"/>
                <w:szCs w:val="22"/>
              </w:rPr>
              <w:t>Task  duration</w:t>
            </w:r>
            <w:proofErr w:type="gramEnd"/>
            <w:r>
              <w:rPr>
                <w:b/>
                <w:sz w:val="22"/>
                <w:szCs w:val="22"/>
              </w:rPr>
              <w:t xml:space="preserve"> M13-36</w:t>
            </w:r>
            <w:proofErr w:type="gramStart"/>
            <w:r>
              <w:rPr>
                <w:b/>
                <w:sz w:val="22"/>
                <w:szCs w:val="22"/>
              </w:rPr>
              <w:t>]  (</w:t>
            </w:r>
            <w:proofErr w:type="gramEnd"/>
            <w:r>
              <w:rPr>
                <w:b/>
                <w:sz w:val="22"/>
                <w:szCs w:val="22"/>
              </w:rPr>
              <w:t>Lead beneficiary: UPE</w:t>
            </w:r>
            <w:r>
              <w:rPr>
                <w:sz w:val="22"/>
                <w:szCs w:val="22"/>
              </w:rPr>
              <w:t xml:space="preserve"> Contributing beneficiaries: </w:t>
            </w:r>
            <w:r>
              <w:t xml:space="preserve">NOVA,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UNICAMP</w:t>
            </w:r>
            <w:proofErr w:type="spellEnd"/>
            <w:r>
              <w:t xml:space="preserve">, </w:t>
            </w:r>
            <w:proofErr w:type="spellStart"/>
            <w:r>
              <w:t>YAGMA</w:t>
            </w:r>
            <w:proofErr w:type="spellEnd"/>
            <w:r>
              <w:t xml:space="preserve">, KNU, </w:t>
            </w:r>
            <w:proofErr w:type="spellStart"/>
            <w:r>
              <w:t>UHU</w:t>
            </w:r>
            <w:proofErr w:type="spellEnd"/>
            <w:r>
              <w:t>)</w:t>
            </w:r>
          </w:p>
        </w:tc>
      </w:tr>
      <w:tr w:rsidR="00F82C29" w14:paraId="41A04445"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2F2" w14:textId="77777777" w:rsidR="00F82C29" w:rsidRDefault="00000000">
            <w:r>
              <w:rPr>
                <w:b/>
                <w:color w:val="000000"/>
                <w:u w:val="single"/>
              </w:rPr>
              <w:t>Task 2.1:</w:t>
            </w:r>
            <w:r>
              <w:rPr>
                <w:color w:val="000000"/>
              </w:rPr>
              <w:t xml:space="preserve"> Engaging a total of </w:t>
            </w:r>
            <w:r>
              <w:t xml:space="preserve">16 </w:t>
            </w:r>
            <w:r>
              <w:rPr>
                <w:color w:val="000000"/>
              </w:rPr>
              <w:t xml:space="preserve">HEIs and a total of </w:t>
            </w:r>
            <w:r>
              <w:t>48</w:t>
            </w:r>
            <w:r>
              <w:rPr>
                <w:color w:val="000000"/>
              </w:rPr>
              <w:t xml:space="preserve"> educators and up to 2000 students. These educators will be trained </w:t>
            </w:r>
            <w:r>
              <w:t>in the</w:t>
            </w:r>
            <w:r>
              <w:rPr>
                <w:color w:val="000000"/>
              </w:rPr>
              <w:t xml:space="preserve"> laboratories of their respective national beneficiaries </w:t>
            </w:r>
            <w:r>
              <w:t>or via the internet</w:t>
            </w:r>
            <w:r>
              <w:rPr>
                <w:color w:val="000000"/>
              </w:rPr>
              <w:t xml:space="preserve">. </w:t>
            </w:r>
            <w:r>
              <w:rPr>
                <w:b/>
                <w:color w:val="000000"/>
              </w:rPr>
              <w:t xml:space="preserve">(D.2.1, </w:t>
            </w:r>
            <w:r>
              <w:rPr>
                <w:color w:val="000000"/>
              </w:rPr>
              <w:t>M36 will present data on the application of Dr. Vida Education to 16 HEIs</w:t>
            </w:r>
            <w:r>
              <w:rPr>
                <w:b/>
                <w:color w:val="000000"/>
              </w:rPr>
              <w:t xml:space="preserve">). (See table E). </w:t>
            </w:r>
            <w:r>
              <w:rPr>
                <w:color w:val="000000"/>
              </w:rPr>
              <w:t xml:space="preserve">Each beneficiary </w:t>
            </w:r>
            <w:r>
              <w:t>engages</w:t>
            </w:r>
            <w:r>
              <w:rPr>
                <w:color w:val="000000"/>
              </w:rPr>
              <w:t xml:space="preserve"> 2 national HEIs. A significant checkpoint will be the agreement of 16 HEIs to implement the Dr. Vida Education approach (Milestone 2, Month 18)</w:t>
            </w:r>
          </w:p>
          <w:p w14:paraId="000002F3" w14:textId="77777777" w:rsidR="00F82C29" w:rsidRDefault="00F82C29">
            <w:pPr>
              <w:rPr>
                <w:sz w:val="22"/>
                <w:szCs w:val="22"/>
              </w:rPr>
            </w:pPr>
          </w:p>
        </w:tc>
      </w:tr>
      <w:tr w:rsidR="00F82C29" w14:paraId="3C67D71F"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2F5" w14:textId="77777777" w:rsidR="00F82C29" w:rsidRDefault="00000000">
            <w:pPr>
              <w:rPr>
                <w:b/>
                <w:color w:val="000000"/>
                <w:u w:val="single"/>
              </w:rPr>
            </w:pPr>
            <w:r>
              <w:rPr>
                <w:b/>
                <w:color w:val="000000"/>
                <w:sz w:val="22"/>
                <w:szCs w:val="22"/>
              </w:rPr>
              <w:t xml:space="preserve">T2.2 – Task title: Development of </w:t>
            </w:r>
            <w:proofErr w:type="gramStart"/>
            <w:r>
              <w:rPr>
                <w:b/>
                <w:color w:val="000000"/>
                <w:sz w:val="22"/>
                <w:szCs w:val="22"/>
              </w:rPr>
              <w:t>web based</w:t>
            </w:r>
            <w:proofErr w:type="gramEnd"/>
            <w:r>
              <w:rPr>
                <w:b/>
                <w:color w:val="000000"/>
                <w:sz w:val="22"/>
                <w:szCs w:val="22"/>
              </w:rPr>
              <w:t xml:space="preserve"> tools </w:t>
            </w:r>
            <w:r>
              <w:rPr>
                <w:b/>
                <w:sz w:val="22"/>
                <w:szCs w:val="22"/>
              </w:rPr>
              <w:t>[</w:t>
            </w:r>
            <w:proofErr w:type="gramStart"/>
            <w:r>
              <w:rPr>
                <w:b/>
                <w:sz w:val="22"/>
                <w:szCs w:val="22"/>
              </w:rPr>
              <w:t>Task  duration</w:t>
            </w:r>
            <w:proofErr w:type="gramEnd"/>
            <w:r>
              <w:rPr>
                <w:b/>
                <w:sz w:val="22"/>
                <w:szCs w:val="22"/>
              </w:rPr>
              <w:t xml:space="preserve"> M17-28</w:t>
            </w:r>
            <w:proofErr w:type="gramStart"/>
            <w:r>
              <w:rPr>
                <w:b/>
                <w:sz w:val="22"/>
                <w:szCs w:val="22"/>
              </w:rPr>
              <w:t xml:space="preserve">] </w:t>
            </w:r>
            <w:r>
              <w:rPr>
                <w:b/>
                <w:color w:val="000000"/>
                <w:sz w:val="22"/>
                <w:szCs w:val="22"/>
              </w:rPr>
              <w:t xml:space="preserve"> (</w:t>
            </w:r>
            <w:proofErr w:type="gramEnd"/>
            <w:r>
              <w:rPr>
                <w:b/>
                <w:color w:val="000000"/>
                <w:sz w:val="22"/>
                <w:szCs w:val="22"/>
              </w:rPr>
              <w:t xml:space="preserve">Lead beneficiary, </w:t>
            </w:r>
            <w:proofErr w:type="spellStart"/>
            <w:r>
              <w:rPr>
                <w:b/>
                <w:color w:val="000000"/>
                <w:sz w:val="22"/>
                <w:szCs w:val="22"/>
              </w:rPr>
              <w:t>YAGMA</w:t>
            </w:r>
            <w:proofErr w:type="spellEnd"/>
            <w:r>
              <w:rPr>
                <w:b/>
                <w:color w:val="000000"/>
                <w:sz w:val="22"/>
                <w:szCs w:val="22"/>
              </w:rPr>
              <w:t xml:space="preserve">, </w:t>
            </w:r>
            <w:r>
              <w:rPr>
                <w:color w:val="000000"/>
                <w:sz w:val="22"/>
                <w:szCs w:val="22"/>
              </w:rPr>
              <w:t xml:space="preserve">Contributing beneficiaries: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UNICAMP</w:t>
            </w:r>
            <w:proofErr w:type="spellEnd"/>
            <w:r>
              <w:t xml:space="preserve">, KNU, </w:t>
            </w:r>
            <w:proofErr w:type="spellStart"/>
            <w:r>
              <w:t>UHU</w:t>
            </w:r>
            <w:proofErr w:type="spellEnd"/>
            <w:r>
              <w:t>, UPE</w:t>
            </w:r>
            <w:r>
              <w:rPr>
                <w:b/>
                <w:color w:val="000000"/>
                <w:sz w:val="22"/>
                <w:szCs w:val="22"/>
              </w:rPr>
              <w:t>)</w:t>
            </w:r>
          </w:p>
        </w:tc>
      </w:tr>
      <w:tr w:rsidR="00F82C29" w14:paraId="76B481BF"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2F7" w14:textId="77777777" w:rsidR="00F82C29" w:rsidRDefault="00000000">
            <w:pPr>
              <w:jc w:val="both"/>
              <w:rPr>
                <w:b/>
                <w:color w:val="000000"/>
                <w:sz w:val="20"/>
                <w:szCs w:val="20"/>
                <w:u w:val="single"/>
              </w:rPr>
            </w:pPr>
            <w:r>
              <w:rPr>
                <w:b/>
                <w:color w:val="000000"/>
                <w:u w:val="single"/>
              </w:rPr>
              <w:t>Task 2.2:</w:t>
            </w:r>
            <w:r>
              <w:rPr>
                <w:b/>
                <w:color w:val="000000"/>
              </w:rPr>
              <w:t xml:space="preserve"> </w:t>
            </w:r>
            <w:r>
              <w:rPr>
                <w:color w:val="000000"/>
              </w:rPr>
              <w:t xml:space="preserve">Development of web-based tools in the </w:t>
            </w:r>
            <w:r>
              <w:rPr>
                <w:b/>
                <w:color w:val="000000"/>
              </w:rPr>
              <w:t>SMART</w:t>
            </w:r>
            <w:r>
              <w:rPr>
                <w:b/>
              </w:rPr>
              <w:t xml:space="preserve"> </w:t>
            </w:r>
            <w:r>
              <w:rPr>
                <w:b/>
                <w:color w:val="000000"/>
              </w:rPr>
              <w:t>Dr. VIDA EDUCATION</w:t>
            </w:r>
            <w:r>
              <w:rPr>
                <w:color w:val="000000"/>
              </w:rPr>
              <w:t xml:space="preserve"> web page so the practices developed in work package one and the statistics results are available to the educational community </w:t>
            </w:r>
            <w:proofErr w:type="spellStart"/>
            <w:r>
              <w:rPr>
                <w:color w:val="000000"/>
              </w:rPr>
              <w:t>world wide</w:t>
            </w:r>
            <w:proofErr w:type="spellEnd"/>
            <w:r>
              <w:rPr>
                <w:color w:val="000000"/>
              </w:rPr>
              <w:t>. (D2.2, Month 30, web page and tools available)</w:t>
            </w:r>
          </w:p>
          <w:p w14:paraId="000002F8" w14:textId="77777777" w:rsidR="00F82C29" w:rsidRDefault="00F82C29">
            <w:pPr>
              <w:rPr>
                <w:b/>
                <w:color w:val="000000"/>
                <w:u w:val="single"/>
              </w:rPr>
            </w:pPr>
          </w:p>
        </w:tc>
      </w:tr>
      <w:tr w:rsidR="00F82C29" w14:paraId="05E27327"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2FA" w14:textId="77777777" w:rsidR="00F82C29" w:rsidRDefault="00000000">
            <w:pPr>
              <w:ind w:left="-28"/>
              <w:rPr>
                <w:b/>
                <w:sz w:val="22"/>
                <w:szCs w:val="22"/>
              </w:rPr>
            </w:pPr>
            <w:r>
              <w:rPr>
                <w:b/>
                <w:sz w:val="22"/>
                <w:szCs w:val="22"/>
              </w:rPr>
              <w:t>T2.3 - Task title: Learning Innovation Boots Camps [Task Duration: M17-</w:t>
            </w:r>
            <w:proofErr w:type="gramStart"/>
            <w:r>
              <w:rPr>
                <w:b/>
                <w:sz w:val="22"/>
                <w:szCs w:val="22"/>
              </w:rPr>
              <w:t>53](</w:t>
            </w:r>
            <w:proofErr w:type="gramEnd"/>
            <w:r>
              <w:rPr>
                <w:b/>
                <w:sz w:val="22"/>
                <w:szCs w:val="22"/>
              </w:rPr>
              <w:t>Lead beneficiary: NOVA</w:t>
            </w:r>
            <w:r>
              <w:rPr>
                <w:sz w:val="22"/>
                <w:szCs w:val="22"/>
              </w:rPr>
              <w:t xml:space="preserve">, Contributing beneficiaries: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UNICAMP</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p>
        </w:tc>
      </w:tr>
      <w:tr w:rsidR="00F82C29" w14:paraId="5B684EE5"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2FC" w14:textId="77777777" w:rsidR="00F82C29" w:rsidRDefault="00000000">
            <w:pPr>
              <w:jc w:val="both"/>
              <w:rPr>
                <w:b/>
                <w:color w:val="000000"/>
              </w:rPr>
            </w:pPr>
            <w:r>
              <w:rPr>
                <w:b/>
                <w:color w:val="000000"/>
                <w:u w:val="single"/>
              </w:rPr>
              <w:t>Task 2.3:</w:t>
            </w:r>
            <w:r>
              <w:rPr>
                <w:color w:val="000000"/>
              </w:rPr>
              <w:t xml:space="preserve"> Launching innovation boot camps aims to train </w:t>
            </w:r>
            <w:r>
              <w:t>a minimum of</w:t>
            </w:r>
            <w:r>
              <w:rPr>
                <w:color w:val="000000"/>
              </w:rPr>
              <w:t xml:space="preserve"> </w:t>
            </w:r>
            <w:r>
              <w:t>24</w:t>
            </w:r>
            <w:r>
              <w:rPr>
                <w:color w:val="000000"/>
              </w:rPr>
              <w:t>0 educators across Europe</w:t>
            </w:r>
            <w:r>
              <w:t xml:space="preserve"> and South America </w:t>
            </w:r>
            <w:r>
              <w:rPr>
                <w:color w:val="000000"/>
              </w:rPr>
              <w:t>from 202</w:t>
            </w:r>
            <w:r>
              <w:t xml:space="preserve">8 </w:t>
            </w:r>
            <w:r>
              <w:rPr>
                <w:color w:val="000000"/>
              </w:rPr>
              <w:t xml:space="preserve">to 2030, with </w:t>
            </w:r>
            <w:r>
              <w:t>two</w:t>
            </w:r>
            <w:r>
              <w:rPr>
                <w:color w:val="000000"/>
              </w:rPr>
              <w:t xml:space="preserve"> boot camps annually by beneficiary </w:t>
            </w:r>
            <w:r>
              <w:t>institutions</w:t>
            </w:r>
            <w:r>
              <w:rPr>
                <w:color w:val="000000"/>
              </w:rPr>
              <w:t xml:space="preserve"> (</w:t>
            </w:r>
            <w:r>
              <w:t>48 in</w:t>
            </w:r>
            <w:r>
              <w:rPr>
                <w:color w:val="000000"/>
              </w:rPr>
              <w:t xml:space="preserve"> total, three days each, </w:t>
            </w:r>
            <w:r>
              <w:t>5</w:t>
            </w:r>
            <w:r>
              <w:rPr>
                <w:color w:val="000000"/>
              </w:rPr>
              <w:t xml:space="preserve"> participants minimum per camp). These immersive programs equip teachers with skills to integrate the Dr. Vida Education device and modern teaching methodologies, enhancing student engagement and personalized learning. The curriculum covers innovative pedagogy (</w:t>
            </w:r>
            <w:r>
              <w:t>information developed in task 1.2)</w:t>
            </w:r>
            <w:r>
              <w:rPr>
                <w:color w:val="000000"/>
              </w:rPr>
              <w:t>, technology adoption (D</w:t>
            </w:r>
            <w:r>
              <w:t>r. Vida</w:t>
            </w:r>
            <w:r>
              <w:rPr>
                <w:color w:val="000000"/>
              </w:rPr>
              <w:t xml:space="preserve"> implementation), and practical applications </w:t>
            </w:r>
            <w:r>
              <w:rPr>
                <w:color w:val="000000"/>
                <w:highlight w:val="yellow"/>
              </w:rPr>
              <w:t xml:space="preserve">(The viii </w:t>
            </w:r>
            <w:r>
              <w:rPr>
                <w:highlight w:val="yellow"/>
              </w:rPr>
              <w:t>practices</w:t>
            </w:r>
            <w:r>
              <w:rPr>
                <w:color w:val="000000"/>
                <w:highlight w:val="yellow"/>
              </w:rPr>
              <w:t xml:space="preserve"> developed in task 1.1</w:t>
            </w:r>
            <w:r>
              <w:rPr>
                <w:color w:val="000000"/>
              </w:rPr>
              <w:t xml:space="preserve">), thus fostering a network of educators as ambassadors for Dr. Vida Education. This ensures scalability and sustainability by embedding these tools into everyday teaching, bridging traditional and modern education for lasting impact. </w:t>
            </w:r>
            <w:r>
              <w:rPr>
                <w:b/>
                <w:color w:val="000000"/>
              </w:rPr>
              <w:t>(Boot C</w:t>
            </w:r>
            <w:r>
              <w:rPr>
                <w:b/>
              </w:rPr>
              <w:t xml:space="preserve">amps </w:t>
            </w:r>
            <w:r>
              <w:rPr>
                <w:b/>
                <w:color w:val="000000"/>
              </w:rPr>
              <w:t>D.2.3, Month 42 (mid-term report), and D2.4 (final report), Month 60 will describe the implementation of the Boot Camps)</w:t>
            </w:r>
          </w:p>
          <w:p w14:paraId="000002FD" w14:textId="77777777" w:rsidR="00F82C29" w:rsidRDefault="00F82C29">
            <w:pPr>
              <w:jc w:val="both"/>
              <w:rPr>
                <w:color w:val="000000"/>
                <w:sz w:val="22"/>
                <w:szCs w:val="22"/>
              </w:rPr>
            </w:pPr>
          </w:p>
        </w:tc>
      </w:tr>
    </w:tbl>
    <w:p w14:paraId="000002FF" w14:textId="77777777" w:rsidR="00F82C29" w:rsidRDefault="00F82C29">
      <w:pPr>
        <w:widowControl w:val="0"/>
        <w:pBdr>
          <w:top w:val="nil"/>
          <w:left w:val="nil"/>
          <w:bottom w:val="nil"/>
          <w:right w:val="nil"/>
          <w:between w:val="nil"/>
        </w:pBdr>
        <w:spacing w:line="276" w:lineRule="auto"/>
        <w:rPr>
          <w:b/>
          <w:color w:val="000000"/>
          <w:u w:val="single"/>
        </w:rPr>
      </w:pPr>
    </w:p>
    <w:tbl>
      <w:tblPr>
        <w:tblStyle w:val="affffff9"/>
        <w:tblW w:w="0" w:type="auto"/>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04"/>
      </w:tblGrid>
      <w:tr w:rsidR="00F82C29" w14:paraId="4BA79C14" w14:textId="77777777">
        <w:trPr>
          <w:trHeight w:val="1525"/>
        </w:trPr>
        <w:tc>
          <w:tcPr>
            <w:tcW w:w="10204" w:type="dxa"/>
            <w:tcBorders>
              <w:top w:val="single" w:sz="6" w:space="0" w:color="000000"/>
              <w:left w:val="single" w:sz="6" w:space="0" w:color="000000"/>
              <w:bottom w:val="single" w:sz="6" w:space="0" w:color="000000"/>
              <w:right w:val="single" w:sz="6" w:space="0" w:color="000000"/>
            </w:tcBorders>
            <w:shd w:val="clear" w:color="auto" w:fill="E7E6E6"/>
          </w:tcPr>
          <w:p w14:paraId="00000300" w14:textId="77777777" w:rsidR="00F82C29" w:rsidRDefault="00000000">
            <w:pPr>
              <w:ind w:left="-28"/>
              <w:rPr>
                <w:b/>
                <w:sz w:val="22"/>
                <w:szCs w:val="22"/>
              </w:rPr>
            </w:pPr>
            <w:r>
              <w:rPr>
                <w:b/>
                <w:sz w:val="22"/>
                <w:szCs w:val="22"/>
              </w:rPr>
              <w:t xml:space="preserve">T2.4 – Task title: 2nd Expansion. Expanding Dr. Vida to 20 HEIS from North America, Africa and Asia [Task Duration: M34-60] (Lead beneficiary: </w:t>
            </w:r>
            <w:proofErr w:type="spellStart"/>
            <w:r>
              <w:t>UNIBO</w:t>
            </w:r>
            <w:proofErr w:type="spellEnd"/>
            <w:r>
              <w:rPr>
                <w:sz w:val="22"/>
                <w:szCs w:val="22"/>
              </w:rPr>
              <w:t xml:space="preserve">, Contributing beneficiaries: </w:t>
            </w:r>
            <w:proofErr w:type="spellStart"/>
            <w:r>
              <w:t>UNICAMP</w:t>
            </w:r>
            <w:proofErr w:type="spellEnd"/>
            <w:r>
              <w:t xml:space="preserve">, NOVA, HUJI, </w:t>
            </w:r>
            <w:proofErr w:type="spellStart"/>
            <w:r>
              <w:t>STABV</w:t>
            </w:r>
            <w:proofErr w:type="spellEnd"/>
            <w:r>
              <w:t xml:space="preserve">, </w:t>
            </w:r>
            <w:proofErr w:type="spellStart"/>
            <w:r>
              <w:t>UOA</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p>
        </w:tc>
      </w:tr>
      <w:tr w:rsidR="00F82C29" w14:paraId="781B92E3" w14:textId="77777777">
        <w:tc>
          <w:tcPr>
            <w:tcW w:w="10204" w:type="dxa"/>
            <w:tcBorders>
              <w:top w:val="single" w:sz="6" w:space="0" w:color="000000"/>
              <w:left w:val="single" w:sz="6" w:space="0" w:color="000000"/>
              <w:bottom w:val="single" w:sz="6" w:space="0" w:color="000000"/>
              <w:right w:val="single" w:sz="6" w:space="0" w:color="000000"/>
            </w:tcBorders>
          </w:tcPr>
          <w:p w14:paraId="00000301" w14:textId="77777777" w:rsidR="00F82C29" w:rsidRDefault="00000000">
            <w:pPr>
              <w:jc w:val="both"/>
              <w:rPr>
                <w:color w:val="000000"/>
              </w:rPr>
            </w:pPr>
            <w:r>
              <w:t xml:space="preserve">Task 2.4 focuses on fostering teaching and learning innovation by embedding the device into core curricula and promoting active interchange of pedagogical practices among partner institutions. It emphasizes alignment with degree accreditation standards to ensure sustainability and meaningful institutional integration in 20 (at least 10 teachers per institution, minimum of 2000 students) new HEIs worldwide, advancing the dissemination of the Dr. Vida device and concept. Deliverables include collaborative curriculum integration plans, shared training resources, implementation data, accreditation documentation, and pilot results, all made publicly available on the project webpage to support transparency, peer learning, and broad educational engagement </w:t>
            </w:r>
            <w:r>
              <w:rPr>
                <w:b/>
                <w:color w:val="000000"/>
              </w:rPr>
              <w:t xml:space="preserve">(D2.4).  </w:t>
            </w:r>
            <w:r>
              <w:rPr>
                <w:color w:val="000000"/>
              </w:rPr>
              <w:t>(See table E)</w:t>
            </w:r>
          </w:p>
          <w:p w14:paraId="00000302" w14:textId="77777777" w:rsidR="00F82C29" w:rsidRDefault="00F82C29">
            <w:pPr>
              <w:ind w:firstLine="720"/>
              <w:jc w:val="both"/>
              <w:rPr>
                <w:sz w:val="22"/>
                <w:szCs w:val="22"/>
              </w:rPr>
            </w:pPr>
          </w:p>
        </w:tc>
      </w:tr>
    </w:tbl>
    <w:p w14:paraId="00000303" w14:textId="77777777" w:rsidR="00F82C29" w:rsidRDefault="00F82C29">
      <w:pPr>
        <w:pStyle w:val="30"/>
        <w:shd w:val="clear" w:color="auto" w:fill="auto"/>
        <w:ind w:left="0" w:firstLine="0"/>
        <w:rPr>
          <w:sz w:val="22"/>
          <w:szCs w:val="22"/>
        </w:rPr>
      </w:pPr>
    </w:p>
    <w:p w14:paraId="00000304" w14:textId="77777777" w:rsidR="00F82C29" w:rsidRDefault="00F82C29">
      <w:pPr>
        <w:pStyle w:val="30"/>
        <w:shd w:val="clear" w:color="auto" w:fill="auto"/>
        <w:rPr>
          <w:sz w:val="22"/>
          <w:szCs w:val="22"/>
        </w:rPr>
      </w:pPr>
    </w:p>
    <w:p w14:paraId="00000305" w14:textId="77777777" w:rsidR="00F82C29" w:rsidRDefault="00000000">
      <w:pPr>
        <w:rPr>
          <w:b/>
          <w:sz w:val="22"/>
          <w:szCs w:val="22"/>
        </w:rPr>
      </w:pPr>
      <w:r>
        <w:rPr>
          <w:b/>
          <w:sz w:val="22"/>
          <w:szCs w:val="22"/>
        </w:rPr>
        <w:t>Table 3.1b – Work package description</w:t>
      </w:r>
    </w:p>
    <w:tbl>
      <w:tblPr>
        <w:tblStyle w:val="affffffa"/>
        <w:tblW w:w="10194"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8"/>
        <w:gridCol w:w="7796"/>
      </w:tblGrid>
      <w:tr w:rsidR="00F82C29" w14:paraId="54DF16AF" w14:textId="77777777">
        <w:tc>
          <w:tcPr>
            <w:tcW w:w="2398" w:type="dxa"/>
            <w:shd w:val="clear" w:color="auto" w:fill="5B9BD5"/>
          </w:tcPr>
          <w:p w14:paraId="00000306" w14:textId="77777777" w:rsidR="00F82C29" w:rsidRDefault="00000000">
            <w:pPr>
              <w:ind w:right="-45"/>
              <w:rPr>
                <w:b/>
                <w:color w:val="FFFFFF"/>
                <w:sz w:val="22"/>
                <w:szCs w:val="22"/>
              </w:rPr>
            </w:pPr>
            <w:r>
              <w:rPr>
                <w:b/>
                <w:color w:val="FFFFFF"/>
                <w:sz w:val="22"/>
                <w:szCs w:val="22"/>
              </w:rPr>
              <w:t>Work Package number</w:t>
            </w:r>
          </w:p>
        </w:tc>
        <w:tc>
          <w:tcPr>
            <w:tcW w:w="7796" w:type="dxa"/>
            <w:shd w:val="clear" w:color="auto" w:fill="5B9BD5"/>
          </w:tcPr>
          <w:p w14:paraId="00000307" w14:textId="77777777" w:rsidR="00F82C29" w:rsidRDefault="00000000">
            <w:pPr>
              <w:ind w:right="-45"/>
              <w:jc w:val="center"/>
              <w:rPr>
                <w:b/>
                <w:color w:val="FFFFFF"/>
                <w:sz w:val="22"/>
                <w:szCs w:val="22"/>
              </w:rPr>
            </w:pPr>
            <w:r>
              <w:rPr>
                <w:b/>
                <w:color w:val="FFFFFF"/>
                <w:sz w:val="22"/>
                <w:szCs w:val="22"/>
              </w:rPr>
              <w:t>3</w:t>
            </w:r>
          </w:p>
        </w:tc>
      </w:tr>
      <w:tr w:rsidR="00F82C29" w14:paraId="0D761A1C" w14:textId="77777777">
        <w:tc>
          <w:tcPr>
            <w:tcW w:w="2398" w:type="dxa"/>
            <w:shd w:val="clear" w:color="auto" w:fill="E2EFD9"/>
          </w:tcPr>
          <w:p w14:paraId="00000308" w14:textId="77777777" w:rsidR="00F82C29" w:rsidRDefault="00000000">
            <w:pPr>
              <w:ind w:right="-45"/>
              <w:rPr>
                <w:b/>
                <w:sz w:val="22"/>
                <w:szCs w:val="22"/>
              </w:rPr>
            </w:pPr>
            <w:r>
              <w:rPr>
                <w:b/>
                <w:sz w:val="22"/>
                <w:szCs w:val="22"/>
              </w:rPr>
              <w:t>Work Package title</w:t>
            </w:r>
          </w:p>
        </w:tc>
        <w:tc>
          <w:tcPr>
            <w:tcW w:w="7796" w:type="dxa"/>
            <w:shd w:val="clear" w:color="auto" w:fill="E2EFD9"/>
          </w:tcPr>
          <w:p w14:paraId="00000309" w14:textId="77777777" w:rsidR="00F82C29" w:rsidRDefault="00000000">
            <w:pPr>
              <w:ind w:right="-45"/>
              <w:jc w:val="center"/>
              <w:rPr>
                <w:b/>
                <w:sz w:val="22"/>
                <w:szCs w:val="22"/>
              </w:rPr>
            </w:pPr>
            <w:r>
              <w:rPr>
                <w:b/>
                <w:color w:val="000000"/>
              </w:rPr>
              <w:t>Dissemination, outreach and exploitation [</w:t>
            </w:r>
            <w:r>
              <w:rPr>
                <w:b/>
              </w:rPr>
              <w:t>2026-2030</w:t>
            </w:r>
            <w:r>
              <w:rPr>
                <w:b/>
                <w:color w:val="000000"/>
              </w:rPr>
              <w:t>]</w:t>
            </w:r>
          </w:p>
        </w:tc>
      </w:tr>
      <w:tr w:rsidR="00F82C29" w14:paraId="06D4522F"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0A" w14:textId="77777777" w:rsidR="00F82C29" w:rsidRDefault="00000000">
            <w:pPr>
              <w:rPr>
                <w:b/>
                <w:color w:val="000000"/>
              </w:rPr>
            </w:pPr>
            <w:r>
              <w:rPr>
                <w:b/>
                <w:sz w:val="22"/>
                <w:szCs w:val="22"/>
              </w:rPr>
              <w:t>Objectives: to maximize the visibility, impact, and long-term value of the Dr. Vida Education.</w:t>
            </w:r>
          </w:p>
          <w:p w14:paraId="0000030B" w14:textId="77777777" w:rsidR="00F82C29" w:rsidRDefault="00F82C29">
            <w:pPr>
              <w:jc w:val="both"/>
              <w:rPr>
                <w:b/>
                <w:sz w:val="22"/>
                <w:szCs w:val="22"/>
              </w:rPr>
            </w:pPr>
          </w:p>
        </w:tc>
      </w:tr>
      <w:tr w:rsidR="00F82C29" w14:paraId="1A61766C"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0D" w14:textId="77777777" w:rsidR="00F82C29" w:rsidRDefault="00000000">
            <w:pPr>
              <w:ind w:left="-28"/>
              <w:rPr>
                <w:b/>
                <w:sz w:val="22"/>
                <w:szCs w:val="22"/>
              </w:rPr>
            </w:pPr>
            <w:r>
              <w:rPr>
                <w:b/>
                <w:sz w:val="22"/>
                <w:szCs w:val="22"/>
              </w:rPr>
              <w:t xml:space="preserve">T3.1 – Task title: Dr. Vida education dissemination </w:t>
            </w:r>
            <w:r>
              <w:rPr>
                <w:b/>
                <w:sz w:val="22"/>
                <w:szCs w:val="22"/>
                <w:highlight w:val="cyan"/>
              </w:rPr>
              <w:t>[Task duration: M1-</w:t>
            </w:r>
            <w:proofErr w:type="gramStart"/>
            <w:r>
              <w:rPr>
                <w:b/>
                <w:sz w:val="22"/>
                <w:szCs w:val="22"/>
                <w:highlight w:val="cyan"/>
              </w:rPr>
              <w:t>60]</w:t>
            </w:r>
            <w:r>
              <w:rPr>
                <w:b/>
                <w:sz w:val="22"/>
                <w:szCs w:val="22"/>
              </w:rPr>
              <w:t>(</w:t>
            </w:r>
            <w:proofErr w:type="gramEnd"/>
            <w:r>
              <w:rPr>
                <w:b/>
                <w:sz w:val="22"/>
                <w:szCs w:val="22"/>
              </w:rPr>
              <w:t xml:space="preserve">Lead beneficiary: </w:t>
            </w:r>
            <w:proofErr w:type="spellStart"/>
            <w:r>
              <w:t>EXELISIS</w:t>
            </w:r>
            <w:proofErr w:type="spellEnd"/>
            <w:r>
              <w:rPr>
                <w:sz w:val="22"/>
                <w:szCs w:val="22"/>
              </w:rPr>
              <w:t xml:space="preserve">, Contributing beneficiaries: NOVA,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YAGMA</w:t>
            </w:r>
            <w:proofErr w:type="spellEnd"/>
            <w:r>
              <w:t xml:space="preserve">, KNU, </w:t>
            </w:r>
            <w:proofErr w:type="spellStart"/>
            <w:r>
              <w:t>UHU</w:t>
            </w:r>
            <w:proofErr w:type="spellEnd"/>
            <w:r>
              <w:t>, UPE</w:t>
            </w:r>
            <w:r>
              <w:rPr>
                <w:b/>
                <w:sz w:val="22"/>
                <w:szCs w:val="22"/>
                <w:shd w:val="clear" w:color="auto" w:fill="D9E2F3"/>
              </w:rPr>
              <w:t>)</w:t>
            </w:r>
          </w:p>
        </w:tc>
      </w:tr>
      <w:tr w:rsidR="00F82C29" w14:paraId="2808BA31"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0F" w14:textId="77777777" w:rsidR="00F82C29" w:rsidRDefault="00000000">
            <w:pPr>
              <w:jc w:val="both"/>
              <w:rPr>
                <w:b/>
                <w:color w:val="000000"/>
              </w:rPr>
            </w:pPr>
            <w:r>
              <w:rPr>
                <w:b/>
                <w:color w:val="000000"/>
                <w:u w:val="single"/>
              </w:rPr>
              <w:t>Task 3.1:</w:t>
            </w:r>
            <w:r>
              <w:rPr>
                <w:color w:val="000000"/>
              </w:rPr>
              <w:t xml:space="preserve"> </w:t>
            </w:r>
            <w:r>
              <w:rPr>
                <w:b/>
                <w:color w:val="000000"/>
              </w:rPr>
              <w:t>Dissemination plan to reach the scientific community and identified stakeholders.</w:t>
            </w:r>
            <w:r>
              <w:rPr>
                <w:color w:val="000000"/>
              </w:rPr>
              <w:t xml:space="preserve"> focuses on a comprehensive dissemination plan to effectively reach the </w:t>
            </w:r>
            <w:r>
              <w:rPr>
                <w:b/>
                <w:color w:val="000000"/>
              </w:rPr>
              <w:t xml:space="preserve">scientific community and other stakeholders. </w:t>
            </w:r>
            <w:r>
              <w:rPr>
                <w:color w:val="000000"/>
              </w:rPr>
              <w:t xml:space="preserve">The plan begins by identifying target audiences, including researchers, civil society, and policymakers, and engaging them through discussions, focus groups, and joint projects with industry leaders and international partners to align research with practical needs and policy goals. Messages will be tailored for each audience: for the scientific community, the emphasis will be on the novelty, methodology, and implications of </w:t>
            </w:r>
            <w:proofErr w:type="spellStart"/>
            <w:r>
              <w:rPr>
                <w:color w:val="000000"/>
              </w:rPr>
              <w:t>SMART's</w:t>
            </w:r>
            <w:proofErr w:type="spellEnd"/>
            <w:r>
              <w:rPr>
                <w:color w:val="000000"/>
              </w:rPr>
              <w:t xml:space="preserve"> findings, providing detailed frameworks, datasets, and results; for policymakers, the focus will be on simplifying complex concepts into actionable insights and highlighting the societal and policy relevance of the research. To enhance visibility, SMART will organize and participate in national and international conferences, fostering collaboration and networking opportunities. Dissemination efforts will </w:t>
            </w:r>
            <w:r>
              <w:t>use</w:t>
            </w:r>
            <w:r>
              <w:rPr>
                <w:color w:val="000000"/>
              </w:rPr>
              <w:t xml:space="preserve"> multiple channels, including publishing in open-access journals, sharing findings on platforms like ResearchGate, and organizing panels to bridge science and policy. The SMART website will serve as a hub for resources and progress updates, complemented by an active presence on LinkedIn, X, and YouTube to engage the broader community. Newsletters will provide regular updates on research findings and events. A critical component of the plan is promoting continuous feedback and interaction by establishing two-way communication channels with stakeholders and international partners to support collaboration and capacity building. Deliverables include the creation and maintenance of the SMART website and social media platforms </w:t>
            </w:r>
            <w:r>
              <w:rPr>
                <w:b/>
                <w:color w:val="000000"/>
              </w:rPr>
              <w:t xml:space="preserve">(D3.1). </w:t>
            </w:r>
            <w:r>
              <w:rPr>
                <w:color w:val="000000"/>
              </w:rPr>
              <w:t xml:space="preserve">This structured approach ensures the effective dissemination of </w:t>
            </w:r>
            <w:proofErr w:type="spellStart"/>
            <w:r>
              <w:rPr>
                <w:color w:val="000000"/>
              </w:rPr>
              <w:t>SMART’s</w:t>
            </w:r>
            <w:proofErr w:type="spellEnd"/>
            <w:r>
              <w:rPr>
                <w:color w:val="000000"/>
              </w:rPr>
              <w:t xml:space="preserve"> outcomes and fosters meaningful engagement across all relevant sectors.</w:t>
            </w:r>
          </w:p>
          <w:p w14:paraId="00000310" w14:textId="77777777" w:rsidR="00F82C29" w:rsidRDefault="00F82C29">
            <w:pPr>
              <w:rPr>
                <w:sz w:val="22"/>
                <w:szCs w:val="22"/>
              </w:rPr>
            </w:pPr>
          </w:p>
        </w:tc>
      </w:tr>
      <w:tr w:rsidR="00F82C29" w14:paraId="71DBC30A" w14:textId="77777777">
        <w:trPr>
          <w:trHeight w:val="807"/>
        </w:trPr>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12" w14:textId="77777777" w:rsidR="00F82C29" w:rsidRDefault="00000000">
            <w:pPr>
              <w:ind w:left="-28"/>
              <w:rPr>
                <w:b/>
                <w:sz w:val="22"/>
                <w:szCs w:val="22"/>
              </w:rPr>
            </w:pPr>
            <w:r>
              <w:rPr>
                <w:b/>
                <w:sz w:val="22"/>
                <w:szCs w:val="22"/>
              </w:rPr>
              <w:t xml:space="preserve">T3.2 - Task title: Communication </w:t>
            </w:r>
            <w:proofErr w:type="gramStart"/>
            <w:r>
              <w:rPr>
                <w:b/>
                <w:sz w:val="22"/>
                <w:szCs w:val="22"/>
              </w:rPr>
              <w:t>strategy  [</w:t>
            </w:r>
            <w:proofErr w:type="gramEnd"/>
            <w:r>
              <w:rPr>
                <w:b/>
                <w:sz w:val="22"/>
                <w:szCs w:val="22"/>
              </w:rPr>
              <w:t xml:space="preserve">Task duration: M1-60] (Lead beneficiary: </w:t>
            </w:r>
            <w:proofErr w:type="spellStart"/>
            <w:r>
              <w:t>EXELISIS</w:t>
            </w:r>
            <w:proofErr w:type="spellEnd"/>
            <w:r>
              <w:rPr>
                <w:sz w:val="22"/>
                <w:szCs w:val="22"/>
              </w:rPr>
              <w:t xml:space="preserve">, Contributing beneficiaries: NOVA,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p>
        </w:tc>
      </w:tr>
      <w:tr w:rsidR="00F82C29" w14:paraId="16D63D4A"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14" w14:textId="77777777" w:rsidR="00F82C29" w:rsidRDefault="00000000">
            <w:pPr>
              <w:jc w:val="both"/>
              <w:rPr>
                <w:b/>
                <w:color w:val="000000"/>
              </w:rPr>
            </w:pPr>
            <w:r>
              <w:rPr>
                <w:b/>
                <w:color w:val="000000"/>
                <w:u w:val="single"/>
              </w:rPr>
              <w:t>Task 3.2</w:t>
            </w:r>
            <w:r>
              <w:rPr>
                <w:b/>
                <w:color w:val="000000"/>
              </w:rPr>
              <w:t xml:space="preserve">: This task focuses on </w:t>
            </w:r>
            <w:r>
              <w:rPr>
                <w:b/>
              </w:rPr>
              <w:t>c</w:t>
            </w:r>
            <w:r>
              <w:rPr>
                <w:b/>
                <w:color w:val="000000"/>
              </w:rPr>
              <w:t xml:space="preserve">ivil society (medium schools). Communication strategy. </w:t>
            </w:r>
            <w:r>
              <w:rPr>
                <w:color w:val="000000"/>
              </w:rPr>
              <w:t xml:space="preserve">The communication activities of the SMART project will be ongoing throughout its duration aiming at engaging the citizens. It will include the following elements: </w:t>
            </w:r>
            <w:r>
              <w:rPr>
                <w:b/>
                <w:color w:val="000000"/>
              </w:rPr>
              <w:t>(1) Communication Plan</w:t>
            </w:r>
            <w:r>
              <w:rPr>
                <w:color w:val="000000"/>
              </w:rPr>
              <w:t xml:space="preserve">: Develop a comprehensive plan outlining milestones, deliverables, and events, utilising channels like email newsletters, the project website, and social media for targeted outreach; </w:t>
            </w:r>
            <w:r>
              <w:rPr>
                <w:b/>
                <w:color w:val="000000"/>
              </w:rPr>
              <w:t xml:space="preserve">(2) Mailing </w:t>
            </w:r>
            <w:proofErr w:type="spellStart"/>
            <w:r>
              <w:rPr>
                <w:b/>
                <w:color w:val="000000"/>
              </w:rPr>
              <w:t>Lists</w:t>
            </w:r>
            <w:r>
              <w:rPr>
                <w:color w:val="000000"/>
              </w:rPr>
              <w:t>:Add</w:t>
            </w:r>
            <w:proofErr w:type="spellEnd"/>
            <w:r>
              <w:rPr>
                <w:color w:val="000000"/>
              </w:rPr>
              <w:t xml:space="preserve"> a subscription tool to the website, allowing </w:t>
            </w:r>
            <w:r>
              <w:t>medium schools</w:t>
            </w:r>
            <w:r>
              <w:rPr>
                <w:color w:val="000000"/>
              </w:rPr>
              <w:t xml:space="preserve"> to sign up for newsletters and public updates, ensuring continuous engagement; </w:t>
            </w:r>
            <w:r>
              <w:rPr>
                <w:b/>
                <w:color w:val="000000"/>
              </w:rPr>
              <w:t>(3) Visual Communication</w:t>
            </w:r>
            <w:r>
              <w:rPr>
                <w:color w:val="000000"/>
              </w:rPr>
              <w:t>: Use infographics, charts, and diagrams to present complex information in a clear, accessible way for various audiences;</w:t>
            </w:r>
            <w:r>
              <w:rPr>
                <w:b/>
                <w:color w:val="000000"/>
              </w:rPr>
              <w:t xml:space="preserve"> (4) Engaging Communication Material</w:t>
            </w:r>
            <w:r>
              <w:rPr>
                <w:color w:val="000000"/>
              </w:rPr>
              <w:t xml:space="preserve">: Create a presentation video; Release press announcements and newsletters; Develop fact sheets, a project brochure, and a </w:t>
            </w:r>
            <w:r>
              <w:t>teacher</w:t>
            </w:r>
            <w:r>
              <w:rPr>
                <w:color w:val="000000"/>
              </w:rPr>
              <w:t xml:space="preserve">-focused brochure on screening, </w:t>
            </w:r>
            <w:r>
              <w:t>hands-on</w:t>
            </w:r>
            <w:r>
              <w:rPr>
                <w:color w:val="000000"/>
              </w:rPr>
              <w:t xml:space="preserve">, and advocacy; </w:t>
            </w:r>
            <w:r>
              <w:rPr>
                <w:b/>
                <w:color w:val="000000"/>
              </w:rPr>
              <w:t>(5) Feedback and Review</w:t>
            </w:r>
            <w:r>
              <w:rPr>
                <w:color w:val="000000"/>
              </w:rPr>
              <w:t xml:space="preserve">: Regularly assess the effectiveness of communication efforts and adjust based on stakeholder input; </w:t>
            </w:r>
            <w:r>
              <w:rPr>
                <w:b/>
                <w:color w:val="000000"/>
              </w:rPr>
              <w:t xml:space="preserve">(6) Cross-Sector Collaboration: </w:t>
            </w:r>
            <w:r>
              <w:rPr>
                <w:color w:val="000000"/>
              </w:rPr>
              <w:t xml:space="preserve">Promote interdisciplinary cooperation to ensure that project outputs align with policy and industry needs. </w:t>
            </w:r>
            <w:r>
              <w:rPr>
                <w:b/>
                <w:color w:val="000000"/>
              </w:rPr>
              <w:t>(D3.</w:t>
            </w:r>
            <w:r>
              <w:rPr>
                <w:b/>
              </w:rPr>
              <w:t>2</w:t>
            </w:r>
            <w:r>
              <w:rPr>
                <w:b/>
                <w:color w:val="000000"/>
              </w:rPr>
              <w:t>).</w:t>
            </w:r>
          </w:p>
          <w:p w14:paraId="00000315" w14:textId="77777777" w:rsidR="00F82C29" w:rsidRDefault="00F82C29">
            <w:pPr>
              <w:jc w:val="both"/>
              <w:rPr>
                <w:color w:val="000000"/>
                <w:sz w:val="22"/>
                <w:szCs w:val="22"/>
              </w:rPr>
            </w:pPr>
          </w:p>
        </w:tc>
      </w:tr>
      <w:tr w:rsidR="00F82C29" w14:paraId="33F9EDAA"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17" w14:textId="77777777" w:rsidR="00F82C29" w:rsidRDefault="00000000">
            <w:pPr>
              <w:ind w:left="-28"/>
              <w:rPr>
                <w:b/>
                <w:sz w:val="22"/>
                <w:szCs w:val="22"/>
              </w:rPr>
            </w:pPr>
            <w:r>
              <w:rPr>
                <w:b/>
                <w:color w:val="000000"/>
                <w:sz w:val="22"/>
                <w:szCs w:val="22"/>
              </w:rPr>
              <w:t>T3.3 – Task title</w:t>
            </w:r>
            <w:r>
              <w:rPr>
                <w:b/>
                <w:sz w:val="22"/>
                <w:szCs w:val="22"/>
              </w:rPr>
              <w:t xml:space="preserve">: </w:t>
            </w:r>
            <w:proofErr w:type="gramStart"/>
            <w:r>
              <w:rPr>
                <w:b/>
              </w:rPr>
              <w:t xml:space="preserve">Exploitation </w:t>
            </w:r>
            <w:r>
              <w:rPr>
                <w:b/>
                <w:sz w:val="22"/>
                <w:szCs w:val="22"/>
              </w:rPr>
              <w:t xml:space="preserve"> [</w:t>
            </w:r>
            <w:proofErr w:type="gramEnd"/>
            <w:r>
              <w:rPr>
                <w:b/>
                <w:sz w:val="22"/>
                <w:szCs w:val="22"/>
              </w:rPr>
              <w:t xml:space="preserve">Task duration: M1-60] (Lead beneficiary: </w:t>
            </w:r>
            <w:proofErr w:type="spellStart"/>
            <w:r>
              <w:t>EXELISIS</w:t>
            </w:r>
            <w:proofErr w:type="spellEnd"/>
            <w:r>
              <w:rPr>
                <w:sz w:val="22"/>
                <w:szCs w:val="22"/>
              </w:rPr>
              <w:t xml:space="preserve">, Contributing beneficiaries: NOVA,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p>
          <w:p w14:paraId="00000318" w14:textId="77777777" w:rsidR="00F82C29" w:rsidRDefault="00F82C29">
            <w:pPr>
              <w:ind w:left="-28"/>
              <w:rPr>
                <w:b/>
                <w:sz w:val="22"/>
                <w:szCs w:val="22"/>
              </w:rPr>
            </w:pPr>
          </w:p>
        </w:tc>
      </w:tr>
      <w:tr w:rsidR="00F82C29" w14:paraId="161F6BED"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1A" w14:textId="77777777" w:rsidR="00F82C29" w:rsidRDefault="00000000">
            <w:pPr>
              <w:jc w:val="both"/>
              <w:rPr>
                <w:b/>
                <w:color w:val="000000"/>
              </w:rPr>
            </w:pPr>
            <w:r>
              <w:rPr>
                <w:b/>
                <w:color w:val="000000"/>
                <w:u w:val="single"/>
              </w:rPr>
              <w:t>Task 3.3</w:t>
            </w:r>
            <w:r>
              <w:rPr>
                <w:b/>
                <w:color w:val="000000"/>
              </w:rPr>
              <w:t xml:space="preserve">: Exploitation. </w:t>
            </w:r>
            <w:r>
              <w:rPr>
                <w:color w:val="000000"/>
              </w:rPr>
              <w:t>At the start of the project, a Data Management Plan (DMP) will be established to ensure efficient utilisation and long-term sustainability. In the initial phases, an internal innovation survey will be conducted using structured questionnaires to clearly identify exploitable outcomes and assess their Technology Readiness Level (TRL). Additionally, a Total Available Market (TAM) analysis of SMART’ application fields will be conducted. Throughout the project's duration, ongoing monitoring of new funding opportunities in nation</w:t>
            </w:r>
            <w:r>
              <w:t xml:space="preserve">al and European call </w:t>
            </w:r>
            <w:r>
              <w:rPr>
                <w:color w:val="000000"/>
              </w:rPr>
              <w:t xml:space="preserve">for all partners will be undertaken. </w:t>
            </w:r>
            <w:r>
              <w:rPr>
                <w:b/>
                <w:color w:val="000000"/>
              </w:rPr>
              <w:t>(D3.3).</w:t>
            </w:r>
          </w:p>
          <w:p w14:paraId="0000031B" w14:textId="77777777" w:rsidR="00F82C29" w:rsidRDefault="00F82C29">
            <w:pPr>
              <w:jc w:val="both"/>
              <w:rPr>
                <w:b/>
                <w:sz w:val="22"/>
                <w:szCs w:val="22"/>
              </w:rPr>
            </w:pPr>
          </w:p>
        </w:tc>
      </w:tr>
    </w:tbl>
    <w:p w14:paraId="0000031D" w14:textId="77777777" w:rsidR="00F82C29" w:rsidRDefault="00F82C29">
      <w:pPr>
        <w:spacing w:after="120"/>
        <w:jc w:val="center"/>
        <w:rPr>
          <w:b/>
          <w:i/>
          <w:color w:val="000000"/>
          <w:sz w:val="22"/>
          <w:szCs w:val="22"/>
          <w:highlight w:val="yellow"/>
        </w:rPr>
      </w:pPr>
    </w:p>
    <w:p w14:paraId="0000031E" w14:textId="77777777" w:rsidR="00F82C29" w:rsidRDefault="00F82C29">
      <w:pPr>
        <w:spacing w:after="120"/>
        <w:jc w:val="center"/>
        <w:rPr>
          <w:b/>
          <w:i/>
          <w:color w:val="000000"/>
          <w:sz w:val="22"/>
          <w:szCs w:val="22"/>
          <w:highlight w:val="yellow"/>
        </w:rPr>
      </w:pPr>
    </w:p>
    <w:p w14:paraId="0000031F" w14:textId="77777777" w:rsidR="00F82C29" w:rsidRDefault="00F82C29">
      <w:pPr>
        <w:spacing w:after="120"/>
        <w:jc w:val="center"/>
        <w:rPr>
          <w:b/>
          <w:i/>
          <w:color w:val="000000"/>
          <w:sz w:val="22"/>
          <w:szCs w:val="22"/>
          <w:highlight w:val="yellow"/>
        </w:rPr>
      </w:pPr>
    </w:p>
    <w:p w14:paraId="00000320" w14:textId="77777777" w:rsidR="00F82C29" w:rsidRDefault="00F82C29">
      <w:pPr>
        <w:spacing w:after="120"/>
        <w:jc w:val="center"/>
        <w:rPr>
          <w:b/>
          <w:i/>
          <w:sz w:val="22"/>
          <w:szCs w:val="22"/>
          <w:highlight w:val="yellow"/>
        </w:rPr>
      </w:pPr>
    </w:p>
    <w:p w14:paraId="00000321" w14:textId="77777777" w:rsidR="00F82C29" w:rsidRDefault="00F82C29">
      <w:pPr>
        <w:spacing w:after="120"/>
        <w:jc w:val="center"/>
        <w:rPr>
          <w:b/>
          <w:i/>
          <w:sz w:val="22"/>
          <w:szCs w:val="22"/>
          <w:highlight w:val="yellow"/>
        </w:rPr>
      </w:pPr>
    </w:p>
    <w:p w14:paraId="00000322" w14:textId="77777777" w:rsidR="00F82C29" w:rsidRDefault="00F82C29">
      <w:pPr>
        <w:spacing w:after="120"/>
        <w:jc w:val="center"/>
        <w:rPr>
          <w:b/>
          <w:i/>
          <w:sz w:val="22"/>
          <w:szCs w:val="22"/>
          <w:highlight w:val="yellow"/>
        </w:rPr>
      </w:pPr>
    </w:p>
    <w:p w14:paraId="00000323" w14:textId="77777777" w:rsidR="00F82C29" w:rsidRDefault="00F82C29">
      <w:pPr>
        <w:spacing w:after="120"/>
        <w:jc w:val="center"/>
        <w:rPr>
          <w:b/>
          <w:i/>
          <w:sz w:val="22"/>
          <w:szCs w:val="22"/>
          <w:highlight w:val="yellow"/>
        </w:rPr>
      </w:pPr>
    </w:p>
    <w:p w14:paraId="00000324" w14:textId="77777777" w:rsidR="00F82C29" w:rsidRDefault="00F82C29">
      <w:pPr>
        <w:spacing w:after="120"/>
        <w:jc w:val="center"/>
        <w:rPr>
          <w:b/>
          <w:i/>
          <w:sz w:val="22"/>
          <w:szCs w:val="22"/>
          <w:highlight w:val="yellow"/>
        </w:rPr>
      </w:pPr>
    </w:p>
    <w:p w14:paraId="00000325" w14:textId="77777777" w:rsidR="00F82C29" w:rsidRDefault="00F82C29">
      <w:pPr>
        <w:spacing w:after="120"/>
        <w:jc w:val="center"/>
        <w:rPr>
          <w:b/>
          <w:i/>
          <w:sz w:val="22"/>
          <w:szCs w:val="22"/>
          <w:highlight w:val="yellow"/>
        </w:rPr>
      </w:pPr>
    </w:p>
    <w:p w14:paraId="00000326" w14:textId="77777777" w:rsidR="00F82C29" w:rsidRDefault="00F82C29">
      <w:pPr>
        <w:spacing w:after="120"/>
        <w:jc w:val="center"/>
        <w:rPr>
          <w:b/>
          <w:i/>
          <w:color w:val="000000"/>
          <w:sz w:val="22"/>
          <w:szCs w:val="22"/>
          <w:highlight w:val="yellow"/>
        </w:rPr>
      </w:pPr>
    </w:p>
    <w:p w14:paraId="00000327" w14:textId="77777777" w:rsidR="00F82C29" w:rsidRDefault="00000000">
      <w:pPr>
        <w:rPr>
          <w:b/>
          <w:sz w:val="22"/>
          <w:szCs w:val="22"/>
        </w:rPr>
      </w:pPr>
      <w:r>
        <w:rPr>
          <w:b/>
          <w:sz w:val="22"/>
          <w:szCs w:val="22"/>
        </w:rPr>
        <w:t>Table 3.1b – Work package description</w:t>
      </w:r>
    </w:p>
    <w:tbl>
      <w:tblPr>
        <w:tblStyle w:val="affffffb"/>
        <w:tblW w:w="10194"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8"/>
        <w:gridCol w:w="7796"/>
      </w:tblGrid>
      <w:tr w:rsidR="00F82C29" w14:paraId="4E7C1C6B" w14:textId="77777777">
        <w:tc>
          <w:tcPr>
            <w:tcW w:w="2398" w:type="dxa"/>
            <w:shd w:val="clear" w:color="auto" w:fill="5B9BD5"/>
          </w:tcPr>
          <w:p w14:paraId="00000328" w14:textId="77777777" w:rsidR="00F82C29" w:rsidRDefault="00000000">
            <w:pPr>
              <w:ind w:right="-45"/>
              <w:rPr>
                <w:b/>
                <w:color w:val="FFFFFF"/>
                <w:sz w:val="22"/>
                <w:szCs w:val="22"/>
              </w:rPr>
            </w:pPr>
            <w:r>
              <w:rPr>
                <w:b/>
                <w:color w:val="FFFFFF"/>
                <w:sz w:val="22"/>
                <w:szCs w:val="22"/>
              </w:rPr>
              <w:t>Work Package number</w:t>
            </w:r>
          </w:p>
        </w:tc>
        <w:tc>
          <w:tcPr>
            <w:tcW w:w="7796" w:type="dxa"/>
            <w:shd w:val="clear" w:color="auto" w:fill="5B9BD5"/>
          </w:tcPr>
          <w:p w14:paraId="00000329" w14:textId="77777777" w:rsidR="00F82C29" w:rsidRDefault="00000000">
            <w:pPr>
              <w:ind w:right="-45"/>
              <w:jc w:val="center"/>
              <w:rPr>
                <w:b/>
                <w:color w:val="FFFFFF"/>
                <w:sz w:val="22"/>
                <w:szCs w:val="22"/>
              </w:rPr>
            </w:pPr>
            <w:r>
              <w:rPr>
                <w:b/>
                <w:color w:val="FFFFFF"/>
                <w:sz w:val="22"/>
                <w:szCs w:val="22"/>
              </w:rPr>
              <w:t>4</w:t>
            </w:r>
          </w:p>
        </w:tc>
      </w:tr>
      <w:tr w:rsidR="00F82C29" w14:paraId="0A5B0CFE" w14:textId="77777777">
        <w:trPr>
          <w:trHeight w:val="285"/>
        </w:trPr>
        <w:tc>
          <w:tcPr>
            <w:tcW w:w="2398" w:type="dxa"/>
            <w:shd w:val="clear" w:color="auto" w:fill="E2EFD9"/>
          </w:tcPr>
          <w:p w14:paraId="0000032A" w14:textId="77777777" w:rsidR="00F82C29" w:rsidRDefault="00000000">
            <w:pPr>
              <w:ind w:right="-45"/>
              <w:rPr>
                <w:b/>
                <w:sz w:val="22"/>
                <w:szCs w:val="22"/>
              </w:rPr>
            </w:pPr>
            <w:r>
              <w:rPr>
                <w:b/>
                <w:sz w:val="22"/>
                <w:szCs w:val="22"/>
              </w:rPr>
              <w:t>Work Package title</w:t>
            </w:r>
          </w:p>
        </w:tc>
        <w:tc>
          <w:tcPr>
            <w:tcW w:w="7796" w:type="dxa"/>
            <w:shd w:val="clear" w:color="auto" w:fill="E2EFD9"/>
          </w:tcPr>
          <w:p w14:paraId="0000032B" w14:textId="77777777" w:rsidR="00F82C29" w:rsidRDefault="00000000">
            <w:pPr>
              <w:ind w:right="-45"/>
              <w:jc w:val="center"/>
              <w:rPr>
                <w:b/>
                <w:sz w:val="22"/>
                <w:szCs w:val="22"/>
              </w:rPr>
            </w:pPr>
            <w:r>
              <w:rPr>
                <w:b/>
                <w:color w:val="000000"/>
              </w:rPr>
              <w:t xml:space="preserve">Project and </w:t>
            </w:r>
            <w:proofErr w:type="spellStart"/>
            <w:r>
              <w:rPr>
                <w:b/>
                <w:color w:val="000000"/>
              </w:rPr>
              <w:t>IPR</w:t>
            </w:r>
            <w:proofErr w:type="spellEnd"/>
            <w:r>
              <w:rPr>
                <w:b/>
                <w:color w:val="000000"/>
              </w:rPr>
              <w:t xml:space="preserve"> Management (</w:t>
            </w:r>
            <w:r>
              <w:rPr>
                <w:b/>
              </w:rPr>
              <w:t>2026-2030</w:t>
            </w:r>
            <w:r>
              <w:rPr>
                <w:b/>
                <w:color w:val="000000"/>
              </w:rPr>
              <w:t>)</w:t>
            </w:r>
          </w:p>
        </w:tc>
      </w:tr>
      <w:tr w:rsidR="00F82C29" w14:paraId="620E10C3" w14:textId="77777777">
        <w:trPr>
          <w:trHeight w:val="1343"/>
        </w:trPr>
        <w:tc>
          <w:tcPr>
            <w:tcW w:w="10194" w:type="dxa"/>
            <w:gridSpan w:val="2"/>
            <w:tcBorders>
              <w:top w:val="single" w:sz="6" w:space="0" w:color="000000"/>
              <w:left w:val="single" w:sz="6" w:space="0" w:color="000000"/>
              <w:bottom w:val="single" w:sz="6" w:space="0" w:color="000000"/>
              <w:right w:val="single" w:sz="6" w:space="0" w:color="000000"/>
            </w:tcBorders>
          </w:tcPr>
          <w:p w14:paraId="0000032C" w14:textId="77777777" w:rsidR="00F82C29" w:rsidRDefault="00000000">
            <w:pPr>
              <w:jc w:val="both"/>
              <w:rPr>
                <w:b/>
                <w:color w:val="000000"/>
              </w:rPr>
            </w:pPr>
            <w:r>
              <w:rPr>
                <w:b/>
                <w:sz w:val="22"/>
                <w:szCs w:val="22"/>
              </w:rPr>
              <w:t xml:space="preserve">Objectives: </w:t>
            </w:r>
          </w:p>
          <w:p w14:paraId="0000032D" w14:textId="77777777" w:rsidR="00F82C29" w:rsidRDefault="00000000">
            <w:pPr>
              <w:jc w:val="both"/>
              <w:rPr>
                <w:b/>
                <w:sz w:val="22"/>
                <w:szCs w:val="22"/>
              </w:rPr>
            </w:pPr>
            <w:r>
              <w:rPr>
                <w:color w:val="000000"/>
              </w:rPr>
              <w:t xml:space="preserve">This work package ensures efficient project coordination, </w:t>
            </w:r>
            <w:proofErr w:type="spellStart"/>
            <w:r>
              <w:rPr>
                <w:color w:val="000000"/>
              </w:rPr>
              <w:t>IPR</w:t>
            </w:r>
            <w:proofErr w:type="spellEnd"/>
            <w:r>
              <w:rPr>
                <w:color w:val="000000"/>
              </w:rPr>
              <w:t xml:space="preserve"> management, and integration of gender equality. </w:t>
            </w:r>
          </w:p>
        </w:tc>
      </w:tr>
      <w:tr w:rsidR="00F82C29" w14:paraId="50A5F449"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2F" w14:textId="77777777" w:rsidR="00F82C29" w:rsidRDefault="00000000">
            <w:pPr>
              <w:ind w:left="-28"/>
              <w:rPr>
                <w:b/>
                <w:sz w:val="22"/>
                <w:szCs w:val="22"/>
              </w:rPr>
            </w:pPr>
            <w:r>
              <w:rPr>
                <w:b/>
                <w:sz w:val="22"/>
                <w:szCs w:val="22"/>
              </w:rPr>
              <w:t xml:space="preserve">T4.1 – Task title: </w:t>
            </w:r>
            <w:r>
              <w:rPr>
                <w:b/>
              </w:rPr>
              <w:t xml:space="preserve">day-to-day management. </w:t>
            </w:r>
            <w:r>
              <w:rPr>
                <w:b/>
                <w:sz w:val="22"/>
                <w:szCs w:val="22"/>
              </w:rPr>
              <w:t>[Task duration, M1-60]</w:t>
            </w:r>
            <w:r>
              <w:rPr>
                <w:b/>
              </w:rPr>
              <w:t xml:space="preserve"> </w:t>
            </w:r>
            <w:r>
              <w:rPr>
                <w:b/>
                <w:sz w:val="22"/>
                <w:szCs w:val="22"/>
              </w:rPr>
              <w:t xml:space="preserve">(Lead beneficiary: </w:t>
            </w:r>
            <w:r>
              <w:rPr>
                <w:b/>
              </w:rPr>
              <w:t>NOVA</w:t>
            </w:r>
            <w:r>
              <w:rPr>
                <w:b/>
                <w:sz w:val="22"/>
                <w:szCs w:val="22"/>
              </w:rPr>
              <w:t>, Contributing beneficiaries:</w:t>
            </w:r>
            <w:r>
              <w:rPr>
                <w:sz w:val="22"/>
                <w:szCs w:val="22"/>
              </w:rPr>
              <w:t xml:space="preserve">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YAGMA</w:t>
            </w:r>
            <w:proofErr w:type="spellEnd"/>
            <w:r>
              <w:t xml:space="preserve">, KNU, </w:t>
            </w:r>
            <w:proofErr w:type="spellStart"/>
            <w:r>
              <w:t>UHU</w:t>
            </w:r>
            <w:proofErr w:type="spellEnd"/>
            <w:r>
              <w:t>, UPE</w:t>
            </w:r>
            <w:r>
              <w:rPr>
                <w:b/>
                <w:sz w:val="22"/>
                <w:szCs w:val="22"/>
                <w:shd w:val="clear" w:color="auto" w:fill="D9E2F3"/>
              </w:rPr>
              <w:t>).</w:t>
            </w:r>
          </w:p>
        </w:tc>
      </w:tr>
      <w:tr w:rsidR="00F82C29" w14:paraId="0999807F"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31" w14:textId="77777777" w:rsidR="00F82C29" w:rsidRDefault="00000000">
            <w:pPr>
              <w:jc w:val="both"/>
              <w:rPr>
                <w:color w:val="000000"/>
              </w:rPr>
            </w:pPr>
            <w:r>
              <w:t>E</w:t>
            </w:r>
            <w:r>
              <w:rPr>
                <w:color w:val="000000"/>
              </w:rPr>
              <w:t>nsures day-to-day management and integrates gender equality into the project. Key actions include defining detailed work plans, monitoring performance, ensuring timely reporting, managing finances, and fostering inclusive participation through gender impact assessments and diversity policies. (</w:t>
            </w:r>
            <w:r>
              <w:rPr>
                <w:b/>
                <w:color w:val="000000"/>
              </w:rPr>
              <w:t>D.4.1)</w:t>
            </w:r>
            <w:r>
              <w:rPr>
                <w:color w:val="000000"/>
              </w:rPr>
              <w:t>.</w:t>
            </w:r>
          </w:p>
          <w:p w14:paraId="00000332" w14:textId="77777777" w:rsidR="00F82C29" w:rsidRDefault="00F82C29">
            <w:pPr>
              <w:jc w:val="both"/>
              <w:rPr>
                <w:sz w:val="22"/>
                <w:szCs w:val="22"/>
              </w:rPr>
            </w:pPr>
          </w:p>
        </w:tc>
      </w:tr>
      <w:tr w:rsidR="00F82C29" w14:paraId="60E331CC"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34" w14:textId="77777777" w:rsidR="00F82C29" w:rsidRDefault="00000000">
            <w:pPr>
              <w:ind w:left="-28"/>
              <w:rPr>
                <w:b/>
                <w:sz w:val="22"/>
                <w:szCs w:val="22"/>
              </w:rPr>
            </w:pPr>
            <w:r>
              <w:rPr>
                <w:b/>
                <w:sz w:val="22"/>
                <w:szCs w:val="22"/>
              </w:rPr>
              <w:t xml:space="preserve">T4.2 - Task title: </w:t>
            </w:r>
            <w:r>
              <w:rPr>
                <w:b/>
              </w:rPr>
              <w:t xml:space="preserve">Following up on project meetings. </w:t>
            </w:r>
            <w:r>
              <w:rPr>
                <w:b/>
                <w:sz w:val="22"/>
                <w:szCs w:val="22"/>
              </w:rPr>
              <w:t xml:space="preserve">[Task duration, M1-60] (Lead beneficiary: </w:t>
            </w:r>
            <w:r>
              <w:t>NOVA</w:t>
            </w:r>
            <w:r>
              <w:rPr>
                <w:sz w:val="22"/>
                <w:szCs w:val="22"/>
              </w:rPr>
              <w:t xml:space="preserve">, Contributing beneficiaries: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UNICAMP</w:t>
            </w:r>
            <w:proofErr w:type="spellEnd"/>
            <w:r>
              <w:t xml:space="preserve">, </w:t>
            </w:r>
            <w:proofErr w:type="spellStart"/>
            <w:r>
              <w:t>YAGMA</w:t>
            </w:r>
            <w:proofErr w:type="spellEnd"/>
            <w:r>
              <w:t xml:space="preserve">, KNU, </w:t>
            </w:r>
            <w:proofErr w:type="spellStart"/>
            <w:r>
              <w:t>UHU</w:t>
            </w:r>
            <w:proofErr w:type="spellEnd"/>
            <w:r>
              <w:t>, UPE</w:t>
            </w:r>
            <w:r>
              <w:rPr>
                <w:b/>
                <w:sz w:val="22"/>
                <w:szCs w:val="22"/>
                <w:shd w:val="clear" w:color="auto" w:fill="D9E2F3"/>
              </w:rPr>
              <w:t>).</w:t>
            </w:r>
          </w:p>
        </w:tc>
      </w:tr>
      <w:tr w:rsidR="00F82C29" w14:paraId="06FA38A7"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36" w14:textId="77777777" w:rsidR="00F82C29" w:rsidRDefault="00000000">
            <w:pPr>
              <w:jc w:val="both"/>
              <w:rPr>
                <w:b/>
                <w:color w:val="000000"/>
              </w:rPr>
            </w:pPr>
            <w:r>
              <w:t>F</w:t>
            </w:r>
            <w:r>
              <w:rPr>
                <w:color w:val="000000"/>
              </w:rPr>
              <w:t xml:space="preserve">ocuses on organizing and following up on project meetings, including setting objectives, preparing detailed agendas, managing logistics, drafting minutes, and maintaining a centralized archive. </w:t>
            </w:r>
            <w:r>
              <w:rPr>
                <w:b/>
                <w:color w:val="000000"/>
              </w:rPr>
              <w:t>(D.4.</w:t>
            </w:r>
            <w:r>
              <w:rPr>
                <w:b/>
              </w:rPr>
              <w:t>2</w:t>
            </w:r>
            <w:r>
              <w:rPr>
                <w:b/>
                <w:color w:val="000000"/>
              </w:rPr>
              <w:t>).</w:t>
            </w:r>
          </w:p>
          <w:p w14:paraId="00000337" w14:textId="77777777" w:rsidR="00F82C29" w:rsidRDefault="00F82C29">
            <w:pPr>
              <w:jc w:val="both"/>
              <w:rPr>
                <w:color w:val="000000"/>
                <w:sz w:val="22"/>
                <w:szCs w:val="22"/>
              </w:rPr>
            </w:pPr>
          </w:p>
        </w:tc>
      </w:tr>
      <w:tr w:rsidR="00F82C29" w14:paraId="485C1477" w14:textId="77777777">
        <w:tc>
          <w:tcPr>
            <w:tcW w:w="10194"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39" w14:textId="77777777" w:rsidR="00F82C29" w:rsidRDefault="00000000">
            <w:pPr>
              <w:ind w:left="-28"/>
              <w:rPr>
                <w:b/>
                <w:color w:val="AEAAAA"/>
                <w:u w:val="single"/>
              </w:rPr>
            </w:pPr>
            <w:r>
              <w:rPr>
                <w:b/>
                <w:color w:val="000000"/>
                <w:sz w:val="22"/>
                <w:szCs w:val="22"/>
              </w:rPr>
              <w:t>T4.3 – Task title</w:t>
            </w:r>
            <w:r>
              <w:rPr>
                <w:b/>
                <w:sz w:val="22"/>
                <w:szCs w:val="22"/>
              </w:rPr>
              <w:t xml:space="preserve">: </w:t>
            </w:r>
            <w:r>
              <w:rPr>
                <w:b/>
              </w:rPr>
              <w:t xml:space="preserve">Consortium Agreement. </w:t>
            </w:r>
            <w:r>
              <w:rPr>
                <w:b/>
                <w:sz w:val="22"/>
                <w:szCs w:val="22"/>
              </w:rPr>
              <w:t>[Task duration, M1-7]</w:t>
            </w:r>
            <w:r>
              <w:rPr>
                <w:b/>
              </w:rPr>
              <w:t xml:space="preserve"> </w:t>
            </w:r>
            <w:r>
              <w:rPr>
                <w:b/>
                <w:sz w:val="22"/>
                <w:szCs w:val="22"/>
              </w:rPr>
              <w:t xml:space="preserve">(Lead beneficiary: </w:t>
            </w:r>
            <w:r>
              <w:t>NOVA</w:t>
            </w:r>
            <w:r>
              <w:rPr>
                <w:sz w:val="22"/>
                <w:szCs w:val="22"/>
              </w:rPr>
              <w:t xml:space="preserve">, Contributing beneficiaries: </w:t>
            </w:r>
            <w:proofErr w:type="spellStart"/>
            <w:r>
              <w:t>UNICAMP</w:t>
            </w:r>
            <w:proofErr w:type="spellEnd"/>
            <w:r>
              <w:t xml:space="preserve">, </w:t>
            </w:r>
            <w:proofErr w:type="spellStart"/>
            <w:r>
              <w:t>UNIBO</w:t>
            </w:r>
            <w:proofErr w:type="spellEnd"/>
            <w:r>
              <w:t xml:space="preserve">, HUJI, </w:t>
            </w:r>
            <w:proofErr w:type="spellStart"/>
            <w:r>
              <w:t>STABV</w:t>
            </w:r>
            <w:proofErr w:type="spellEnd"/>
            <w:r>
              <w:t xml:space="preserve">, </w:t>
            </w:r>
            <w:proofErr w:type="spellStart"/>
            <w:r>
              <w:t>UOA</w:t>
            </w:r>
            <w:proofErr w:type="spellEnd"/>
            <w:r>
              <w:t xml:space="preserve">, </w:t>
            </w:r>
            <w:proofErr w:type="spellStart"/>
            <w:r>
              <w:t>EXELISIS</w:t>
            </w:r>
            <w:proofErr w:type="spellEnd"/>
            <w:r>
              <w:t xml:space="preserve">, </w:t>
            </w:r>
            <w:proofErr w:type="spellStart"/>
            <w:r>
              <w:t>YAGMA</w:t>
            </w:r>
            <w:proofErr w:type="spellEnd"/>
            <w:r>
              <w:t xml:space="preserve">, KNU, </w:t>
            </w:r>
            <w:proofErr w:type="spellStart"/>
            <w:r>
              <w:t>UHU</w:t>
            </w:r>
            <w:proofErr w:type="spellEnd"/>
            <w:r>
              <w:t>, UPE</w:t>
            </w:r>
            <w:r>
              <w:rPr>
                <w:b/>
                <w:sz w:val="22"/>
                <w:szCs w:val="22"/>
                <w:shd w:val="clear" w:color="auto" w:fill="D9E2F3"/>
              </w:rPr>
              <w:t>).</w:t>
            </w:r>
          </w:p>
        </w:tc>
      </w:tr>
      <w:tr w:rsidR="00F82C29" w14:paraId="0F8A031C" w14:textId="77777777">
        <w:tc>
          <w:tcPr>
            <w:tcW w:w="10194" w:type="dxa"/>
            <w:gridSpan w:val="2"/>
            <w:tcBorders>
              <w:top w:val="single" w:sz="6" w:space="0" w:color="000000"/>
              <w:left w:val="single" w:sz="6" w:space="0" w:color="000000"/>
              <w:bottom w:val="single" w:sz="6" w:space="0" w:color="000000"/>
              <w:right w:val="single" w:sz="6" w:space="0" w:color="000000"/>
            </w:tcBorders>
          </w:tcPr>
          <w:p w14:paraId="0000033B" w14:textId="77777777" w:rsidR="00F82C29" w:rsidRDefault="00000000">
            <w:pPr>
              <w:jc w:val="both"/>
              <w:rPr>
                <w:color w:val="000000"/>
              </w:rPr>
            </w:pPr>
            <w:r>
              <w:t>A</w:t>
            </w:r>
            <w:r>
              <w:rPr>
                <w:color w:val="000000"/>
              </w:rPr>
              <w:t xml:space="preserve">ddresses </w:t>
            </w:r>
            <w:proofErr w:type="spellStart"/>
            <w:r>
              <w:rPr>
                <w:color w:val="000000"/>
              </w:rPr>
              <w:t>IPR</w:t>
            </w:r>
            <w:proofErr w:type="spellEnd"/>
            <w:r>
              <w:rPr>
                <w:color w:val="000000"/>
              </w:rPr>
              <w:t xml:space="preserve"> management through a Consortium Agreement, establishing rules for IP ownership and confidentiality. This ensures all partners align on IP policies before the project begins. </w:t>
            </w:r>
            <w:r>
              <w:rPr>
                <w:b/>
                <w:color w:val="000000"/>
              </w:rPr>
              <w:t>(D.</w:t>
            </w:r>
            <w:r>
              <w:rPr>
                <w:b/>
              </w:rPr>
              <w:t>4.3</w:t>
            </w:r>
            <w:r>
              <w:rPr>
                <w:b/>
                <w:color w:val="000000"/>
              </w:rPr>
              <w:t>).</w:t>
            </w:r>
          </w:p>
          <w:p w14:paraId="0000033C" w14:textId="77777777" w:rsidR="00F82C29" w:rsidRDefault="00F82C29">
            <w:pPr>
              <w:jc w:val="both"/>
              <w:rPr>
                <w:b/>
                <w:sz w:val="22"/>
                <w:szCs w:val="22"/>
              </w:rPr>
            </w:pPr>
          </w:p>
        </w:tc>
      </w:tr>
    </w:tbl>
    <w:p w14:paraId="0000033E" w14:textId="77777777" w:rsidR="00F82C29" w:rsidRDefault="00F82C29">
      <w:pPr>
        <w:spacing w:after="120"/>
        <w:rPr>
          <w:b/>
          <w:i/>
          <w:sz w:val="22"/>
          <w:szCs w:val="22"/>
          <w:highlight w:val="yellow"/>
        </w:rPr>
      </w:pPr>
    </w:p>
    <w:p w14:paraId="0000033F" w14:textId="77777777" w:rsidR="00F82C29" w:rsidRDefault="00F82C29">
      <w:pPr>
        <w:rPr>
          <w:b/>
          <w:sz w:val="22"/>
          <w:szCs w:val="22"/>
        </w:rPr>
      </w:pPr>
    </w:p>
    <w:p w14:paraId="00000340" w14:textId="77777777" w:rsidR="00F82C29" w:rsidRDefault="00F82C29">
      <w:pPr>
        <w:rPr>
          <w:b/>
          <w:sz w:val="22"/>
          <w:szCs w:val="22"/>
        </w:rPr>
      </w:pPr>
    </w:p>
    <w:p w14:paraId="00000341" w14:textId="77777777" w:rsidR="00F82C29" w:rsidRDefault="00F82C29">
      <w:pPr>
        <w:rPr>
          <w:b/>
          <w:sz w:val="22"/>
          <w:szCs w:val="22"/>
        </w:rPr>
      </w:pPr>
    </w:p>
    <w:p w14:paraId="00000342" w14:textId="77777777" w:rsidR="00F82C29" w:rsidRDefault="00F82C29">
      <w:pPr>
        <w:rPr>
          <w:b/>
          <w:sz w:val="22"/>
          <w:szCs w:val="22"/>
        </w:rPr>
      </w:pPr>
    </w:p>
    <w:p w14:paraId="00000343" w14:textId="77777777" w:rsidR="00F82C29" w:rsidRDefault="00F82C29">
      <w:pPr>
        <w:rPr>
          <w:b/>
          <w:sz w:val="22"/>
          <w:szCs w:val="22"/>
        </w:rPr>
      </w:pPr>
    </w:p>
    <w:p w14:paraId="00000344" w14:textId="77777777" w:rsidR="00F82C29" w:rsidRDefault="00F82C29">
      <w:pPr>
        <w:rPr>
          <w:b/>
          <w:sz w:val="22"/>
          <w:szCs w:val="22"/>
        </w:rPr>
      </w:pPr>
    </w:p>
    <w:p w14:paraId="00000345" w14:textId="77777777" w:rsidR="00F82C29" w:rsidRDefault="00F82C29">
      <w:pPr>
        <w:rPr>
          <w:b/>
          <w:sz w:val="22"/>
          <w:szCs w:val="22"/>
        </w:rPr>
      </w:pPr>
    </w:p>
    <w:p w14:paraId="00000346" w14:textId="77777777" w:rsidR="00F82C29" w:rsidRDefault="00F82C29">
      <w:pPr>
        <w:rPr>
          <w:b/>
          <w:sz w:val="22"/>
          <w:szCs w:val="22"/>
        </w:rPr>
      </w:pPr>
    </w:p>
    <w:p w14:paraId="00000347" w14:textId="77777777" w:rsidR="00F82C29" w:rsidRDefault="00F82C29">
      <w:pPr>
        <w:rPr>
          <w:b/>
          <w:sz w:val="22"/>
          <w:szCs w:val="22"/>
        </w:rPr>
      </w:pPr>
    </w:p>
    <w:p w14:paraId="00000348" w14:textId="77777777" w:rsidR="00F82C29" w:rsidRDefault="00F82C29">
      <w:pPr>
        <w:rPr>
          <w:b/>
          <w:sz w:val="22"/>
          <w:szCs w:val="22"/>
        </w:rPr>
      </w:pPr>
    </w:p>
    <w:p w14:paraId="00000349" w14:textId="77777777" w:rsidR="00F82C29" w:rsidRDefault="00F82C29">
      <w:pPr>
        <w:spacing w:after="120"/>
        <w:rPr>
          <w:b/>
          <w:i/>
          <w:sz w:val="22"/>
          <w:szCs w:val="22"/>
        </w:rPr>
      </w:pPr>
    </w:p>
    <w:p w14:paraId="0000034A" w14:textId="77777777" w:rsidR="00F82C29" w:rsidRDefault="00000000">
      <w:pPr>
        <w:rPr>
          <w:b/>
          <w:sz w:val="22"/>
          <w:szCs w:val="22"/>
        </w:rPr>
      </w:pPr>
      <w:r>
        <w:rPr>
          <w:b/>
          <w:sz w:val="22"/>
          <w:szCs w:val="22"/>
        </w:rPr>
        <w:t>Table 3.1b – Work package description</w:t>
      </w:r>
    </w:p>
    <w:tbl>
      <w:tblPr>
        <w:tblStyle w:val="affffffc"/>
        <w:tblW w:w="10143"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3"/>
        <w:gridCol w:w="7800"/>
      </w:tblGrid>
      <w:tr w:rsidR="00F82C29" w14:paraId="3CA5EF89" w14:textId="77777777">
        <w:tc>
          <w:tcPr>
            <w:tcW w:w="2343" w:type="dxa"/>
            <w:shd w:val="clear" w:color="auto" w:fill="5B9BD5"/>
          </w:tcPr>
          <w:p w14:paraId="0000034B" w14:textId="77777777" w:rsidR="00F82C29" w:rsidRDefault="00000000">
            <w:pPr>
              <w:ind w:right="-45"/>
              <w:rPr>
                <w:b/>
                <w:color w:val="FFFFFF"/>
                <w:sz w:val="22"/>
                <w:szCs w:val="22"/>
              </w:rPr>
            </w:pPr>
            <w:r>
              <w:rPr>
                <w:b/>
                <w:color w:val="FFFFFF"/>
                <w:sz w:val="22"/>
                <w:szCs w:val="22"/>
              </w:rPr>
              <w:t>Work Package number</w:t>
            </w:r>
          </w:p>
        </w:tc>
        <w:tc>
          <w:tcPr>
            <w:tcW w:w="7800" w:type="dxa"/>
            <w:shd w:val="clear" w:color="auto" w:fill="5B9BD5"/>
          </w:tcPr>
          <w:p w14:paraId="0000034C" w14:textId="77777777" w:rsidR="00F82C29" w:rsidRDefault="00000000">
            <w:pPr>
              <w:ind w:right="-45"/>
              <w:jc w:val="center"/>
              <w:rPr>
                <w:b/>
                <w:color w:val="FFFFFF"/>
                <w:sz w:val="22"/>
                <w:szCs w:val="22"/>
              </w:rPr>
            </w:pPr>
            <w:r>
              <w:rPr>
                <w:b/>
                <w:color w:val="FFFFFF"/>
                <w:sz w:val="22"/>
                <w:szCs w:val="22"/>
              </w:rPr>
              <w:t>5</w:t>
            </w:r>
          </w:p>
        </w:tc>
      </w:tr>
      <w:tr w:rsidR="00F82C29" w14:paraId="44E3349C" w14:textId="77777777">
        <w:trPr>
          <w:trHeight w:val="245"/>
        </w:trPr>
        <w:tc>
          <w:tcPr>
            <w:tcW w:w="2343" w:type="dxa"/>
            <w:shd w:val="clear" w:color="auto" w:fill="E2EFD9"/>
          </w:tcPr>
          <w:p w14:paraId="0000034D" w14:textId="77777777" w:rsidR="00F82C29" w:rsidRDefault="00000000">
            <w:pPr>
              <w:ind w:right="-45"/>
              <w:rPr>
                <w:b/>
                <w:sz w:val="22"/>
                <w:szCs w:val="22"/>
              </w:rPr>
            </w:pPr>
            <w:r>
              <w:rPr>
                <w:b/>
                <w:sz w:val="22"/>
                <w:szCs w:val="22"/>
              </w:rPr>
              <w:t>Work Package title</w:t>
            </w:r>
          </w:p>
        </w:tc>
        <w:tc>
          <w:tcPr>
            <w:tcW w:w="7800" w:type="dxa"/>
            <w:shd w:val="clear" w:color="auto" w:fill="E2EFD9"/>
          </w:tcPr>
          <w:p w14:paraId="0000034E" w14:textId="77777777" w:rsidR="00F82C29" w:rsidRDefault="00000000">
            <w:pPr>
              <w:jc w:val="both"/>
              <w:rPr>
                <w:b/>
                <w:sz w:val="22"/>
                <w:szCs w:val="22"/>
              </w:rPr>
            </w:pPr>
            <w:r>
              <w:rPr>
                <w:b/>
              </w:rPr>
              <w:t>Scientific research. (2026-2030)</w:t>
            </w:r>
          </w:p>
        </w:tc>
      </w:tr>
      <w:tr w:rsidR="00F82C29" w14:paraId="5B661658" w14:textId="77777777">
        <w:tc>
          <w:tcPr>
            <w:tcW w:w="10143" w:type="dxa"/>
            <w:gridSpan w:val="2"/>
            <w:tcBorders>
              <w:top w:val="single" w:sz="6" w:space="0" w:color="000000"/>
              <w:left w:val="single" w:sz="6" w:space="0" w:color="000000"/>
              <w:bottom w:val="single" w:sz="6" w:space="0" w:color="000000"/>
              <w:right w:val="single" w:sz="6" w:space="0" w:color="000000"/>
            </w:tcBorders>
          </w:tcPr>
          <w:p w14:paraId="0000034F" w14:textId="77777777" w:rsidR="00F82C29" w:rsidRDefault="00000000">
            <w:pPr>
              <w:jc w:val="both"/>
              <w:rPr>
                <w:b/>
                <w:sz w:val="27"/>
                <w:szCs w:val="27"/>
                <w:shd w:val="clear" w:color="auto" w:fill="00F900"/>
              </w:rPr>
            </w:pPr>
            <w:r>
              <w:rPr>
                <w:b/>
                <w:sz w:val="22"/>
                <w:szCs w:val="22"/>
              </w:rPr>
              <w:t>Objectives: (</w:t>
            </w:r>
            <w:proofErr w:type="spellStart"/>
            <w:r>
              <w:rPr>
                <w:b/>
                <w:sz w:val="22"/>
                <w:szCs w:val="22"/>
              </w:rPr>
              <w:t>i</w:t>
            </w:r>
            <w:proofErr w:type="spellEnd"/>
            <w:r>
              <w:rPr>
                <w:b/>
                <w:sz w:val="22"/>
                <w:szCs w:val="22"/>
              </w:rPr>
              <w:t xml:space="preserve">) Use of Dr VIDA out of the educational branch. </w:t>
            </w:r>
            <w:r>
              <w:rPr>
                <w:sz w:val="22"/>
                <w:szCs w:val="22"/>
              </w:rPr>
              <w:t xml:space="preserve">Development of new primers specific for CMV and ZIKA viruses ensures high technical performance, rapid turnaround time, and reduced cost per </w:t>
            </w:r>
            <w:proofErr w:type="spellStart"/>
            <w:proofErr w:type="gramStart"/>
            <w:r>
              <w:rPr>
                <w:sz w:val="22"/>
                <w:szCs w:val="22"/>
              </w:rPr>
              <w:t>test.This</w:t>
            </w:r>
            <w:proofErr w:type="spellEnd"/>
            <w:proofErr w:type="gramEnd"/>
            <w:r>
              <w:rPr>
                <w:sz w:val="22"/>
                <w:szCs w:val="22"/>
              </w:rPr>
              <w:t xml:space="preserve"> approach represents a strategic commercial opportunity to expand neonatal screening by enabling the early detection of CMV at scale. Furthermore, it will allow accurate molecular diagnostics to be brought to previously inaccessible settings, including regions with limited laboratory infrastructure, thereby contributing directly to reducing avoidable mortality and strengthening public health policies. </w:t>
            </w:r>
            <w:r>
              <w:rPr>
                <w:b/>
                <w:sz w:val="22"/>
                <w:szCs w:val="22"/>
              </w:rPr>
              <w:t>(ii) Design of a quality control and calibration system for the Dr. Vida device.</w:t>
            </w:r>
          </w:p>
          <w:p w14:paraId="00000350" w14:textId="77777777" w:rsidR="00F82C29" w:rsidRDefault="00F82C29">
            <w:pPr>
              <w:jc w:val="both"/>
              <w:rPr>
                <w:b/>
                <w:sz w:val="22"/>
                <w:szCs w:val="22"/>
              </w:rPr>
            </w:pPr>
          </w:p>
        </w:tc>
      </w:tr>
      <w:tr w:rsidR="00F82C29" w14:paraId="7674075B" w14:textId="77777777">
        <w:tc>
          <w:tcPr>
            <w:tcW w:w="10143"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52" w14:textId="77777777" w:rsidR="00F82C29" w:rsidRDefault="00000000">
            <w:pPr>
              <w:ind w:left="-28"/>
              <w:rPr>
                <w:b/>
                <w:sz w:val="22"/>
                <w:szCs w:val="22"/>
              </w:rPr>
            </w:pPr>
            <w:r>
              <w:rPr>
                <w:b/>
                <w:sz w:val="22"/>
                <w:szCs w:val="22"/>
              </w:rPr>
              <w:t xml:space="preserve">T5.1 – Task title Development of new primers specific for CMV and ZIKA </w:t>
            </w:r>
            <w:r>
              <w:rPr>
                <w:b/>
                <w:sz w:val="22"/>
                <w:szCs w:val="22"/>
                <w:highlight w:val="cyan"/>
              </w:rPr>
              <w:t xml:space="preserve">[Task duration: M4-15] </w:t>
            </w:r>
            <w:r>
              <w:rPr>
                <w:b/>
                <w:sz w:val="22"/>
                <w:szCs w:val="22"/>
              </w:rPr>
              <w:t xml:space="preserve">(Lead beneficiary: </w:t>
            </w:r>
            <w:proofErr w:type="spellStart"/>
            <w:r>
              <w:t>STABV</w:t>
            </w:r>
            <w:proofErr w:type="spellEnd"/>
            <w:r>
              <w:rPr>
                <w:sz w:val="22"/>
                <w:szCs w:val="22"/>
              </w:rPr>
              <w:t xml:space="preserve">, Contributing beneficiaries: NOVA, </w:t>
            </w:r>
            <w:proofErr w:type="spellStart"/>
            <w:r>
              <w:t>UNICAMP</w:t>
            </w:r>
            <w:proofErr w:type="spellEnd"/>
            <w:r>
              <w:t>, UPE</w:t>
            </w:r>
            <w:r>
              <w:rPr>
                <w:b/>
                <w:sz w:val="22"/>
                <w:szCs w:val="22"/>
              </w:rPr>
              <w:t>)</w:t>
            </w:r>
          </w:p>
        </w:tc>
      </w:tr>
      <w:tr w:rsidR="00F82C29" w14:paraId="5C4B22A5" w14:textId="77777777">
        <w:tc>
          <w:tcPr>
            <w:tcW w:w="10143" w:type="dxa"/>
            <w:gridSpan w:val="2"/>
            <w:tcBorders>
              <w:top w:val="single" w:sz="6" w:space="0" w:color="000000"/>
              <w:left w:val="single" w:sz="6" w:space="0" w:color="000000"/>
              <w:bottom w:val="single" w:sz="6" w:space="0" w:color="000000"/>
              <w:right w:val="single" w:sz="6" w:space="0" w:color="000000"/>
            </w:tcBorders>
          </w:tcPr>
          <w:p w14:paraId="00000354" w14:textId="77777777" w:rsidR="00F82C29" w:rsidRDefault="00000000">
            <w:pPr>
              <w:jc w:val="both"/>
              <w:rPr>
                <w:sz w:val="22"/>
                <w:szCs w:val="22"/>
              </w:rPr>
            </w:pPr>
            <w:r>
              <w:rPr>
                <w:sz w:val="22"/>
                <w:szCs w:val="22"/>
              </w:rPr>
              <w:t xml:space="preserve">Design and in silico validation of primers for CMV and ZIKA, followed by laboratory synthesis and experimental optimization using the Dr. Vida </w:t>
            </w:r>
            <w:proofErr w:type="spellStart"/>
            <w:r>
              <w:rPr>
                <w:sz w:val="22"/>
                <w:szCs w:val="22"/>
              </w:rPr>
              <w:t>qLAMP</w:t>
            </w:r>
            <w:proofErr w:type="spellEnd"/>
            <w:r>
              <w:rPr>
                <w:sz w:val="22"/>
                <w:szCs w:val="22"/>
              </w:rPr>
              <w:t xml:space="preserve"> platform. Includes sensitivity/specificity testing, validation with clinical samples, and AI-based optimization of primer performance. (D6.1).</w:t>
            </w:r>
          </w:p>
          <w:p w14:paraId="00000355" w14:textId="77777777" w:rsidR="00F82C29" w:rsidRDefault="00F82C29">
            <w:pPr>
              <w:jc w:val="both"/>
              <w:rPr>
                <w:sz w:val="22"/>
                <w:szCs w:val="22"/>
              </w:rPr>
            </w:pPr>
          </w:p>
        </w:tc>
      </w:tr>
      <w:tr w:rsidR="00F82C29" w14:paraId="497D060F" w14:textId="77777777">
        <w:trPr>
          <w:trHeight w:val="490"/>
        </w:trPr>
        <w:tc>
          <w:tcPr>
            <w:tcW w:w="10143"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57" w14:textId="77777777" w:rsidR="00F82C29" w:rsidRDefault="00000000">
            <w:pPr>
              <w:ind w:left="-28"/>
              <w:rPr>
                <w:sz w:val="22"/>
                <w:szCs w:val="22"/>
              </w:rPr>
            </w:pPr>
            <w:r>
              <w:rPr>
                <w:b/>
                <w:sz w:val="22"/>
                <w:szCs w:val="22"/>
              </w:rPr>
              <w:t xml:space="preserve">T5.2 - Task title: Implementation of ISO 13485-compliant QMS and Mapping of regulatory requirements. </w:t>
            </w:r>
            <w:proofErr w:type="gramStart"/>
            <w:r>
              <w:rPr>
                <w:b/>
                <w:sz w:val="22"/>
                <w:szCs w:val="22"/>
              </w:rPr>
              <w:t>and  Mapping</w:t>
            </w:r>
            <w:proofErr w:type="gramEnd"/>
            <w:r>
              <w:rPr>
                <w:b/>
                <w:sz w:val="22"/>
                <w:szCs w:val="22"/>
              </w:rPr>
              <w:t xml:space="preserve"> of national regulatory requirements. </w:t>
            </w:r>
            <w:r>
              <w:rPr>
                <w:b/>
                <w:sz w:val="22"/>
                <w:szCs w:val="22"/>
                <w:highlight w:val="cyan"/>
              </w:rPr>
              <w:t>[Task duration: M13-</w:t>
            </w:r>
            <w:proofErr w:type="gramStart"/>
            <w:r>
              <w:rPr>
                <w:b/>
                <w:sz w:val="22"/>
                <w:szCs w:val="22"/>
                <w:highlight w:val="cyan"/>
              </w:rPr>
              <w:t>24]</w:t>
            </w:r>
            <w:r>
              <w:rPr>
                <w:b/>
                <w:sz w:val="22"/>
                <w:szCs w:val="22"/>
              </w:rPr>
              <w:t>(</w:t>
            </w:r>
            <w:proofErr w:type="gramEnd"/>
            <w:r>
              <w:rPr>
                <w:b/>
                <w:sz w:val="22"/>
                <w:szCs w:val="22"/>
              </w:rPr>
              <w:t xml:space="preserve">Lead beneficiary: </w:t>
            </w:r>
            <w:proofErr w:type="spellStart"/>
            <w:r>
              <w:rPr>
                <w:sz w:val="22"/>
                <w:szCs w:val="22"/>
              </w:rPr>
              <w:t>STABV</w:t>
            </w:r>
            <w:proofErr w:type="spellEnd"/>
            <w:r>
              <w:rPr>
                <w:sz w:val="22"/>
                <w:szCs w:val="22"/>
              </w:rPr>
              <w:t xml:space="preserve"> Contributing beneficiaries: </w:t>
            </w:r>
            <w:r>
              <w:rPr>
                <w:b/>
                <w:sz w:val="22"/>
                <w:szCs w:val="22"/>
              </w:rPr>
              <w:t xml:space="preserve"> </w:t>
            </w:r>
            <w:r>
              <w:rPr>
                <w:sz w:val="22"/>
                <w:szCs w:val="22"/>
              </w:rPr>
              <w:t xml:space="preserve">NOVA, </w:t>
            </w:r>
            <w:proofErr w:type="spellStart"/>
            <w:r>
              <w:t>UNICAMP</w:t>
            </w:r>
            <w:proofErr w:type="spellEnd"/>
            <w:r>
              <w:t xml:space="preserve">, NOVA, HUJI, </w:t>
            </w:r>
            <w:proofErr w:type="spellStart"/>
            <w:r>
              <w:t>STABV</w:t>
            </w:r>
            <w:proofErr w:type="spellEnd"/>
            <w:r>
              <w:t xml:space="preserve">, </w:t>
            </w:r>
            <w:proofErr w:type="spellStart"/>
            <w:r>
              <w:t>UOA</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r>
              <w:rPr>
                <w:sz w:val="22"/>
                <w:szCs w:val="22"/>
              </w:rPr>
              <w:t>)</w:t>
            </w:r>
          </w:p>
        </w:tc>
      </w:tr>
      <w:tr w:rsidR="00F82C29" w14:paraId="5C5E396D" w14:textId="77777777">
        <w:tc>
          <w:tcPr>
            <w:tcW w:w="10143" w:type="dxa"/>
            <w:gridSpan w:val="2"/>
            <w:tcBorders>
              <w:top w:val="single" w:sz="6" w:space="0" w:color="000000"/>
              <w:left w:val="single" w:sz="6" w:space="0" w:color="000000"/>
              <w:bottom w:val="single" w:sz="6" w:space="0" w:color="000000"/>
              <w:right w:val="single" w:sz="6" w:space="0" w:color="000000"/>
            </w:tcBorders>
          </w:tcPr>
          <w:p w14:paraId="00000359" w14:textId="77777777" w:rsidR="00F82C29" w:rsidRDefault="00000000">
            <w:pPr>
              <w:tabs>
                <w:tab w:val="left" w:pos="1606"/>
              </w:tabs>
              <w:jc w:val="both"/>
              <w:rPr>
                <w:sz w:val="22"/>
                <w:szCs w:val="22"/>
              </w:rPr>
            </w:pPr>
            <w:r>
              <w:rPr>
                <w:sz w:val="22"/>
                <w:szCs w:val="22"/>
              </w:rPr>
              <w:t xml:space="preserve">Design and internal rollout of a QMS framework aligned with ISO 13485. Includes training, SOP development, and internal audits. Ensures that all research and validation tasks conform to regulatory standards. Regulatory requirement mapping across EU, USA, and Brazil. Production of a comparative matrix, definition of market </w:t>
            </w:r>
          </w:p>
          <w:p w14:paraId="0000035A" w14:textId="77777777" w:rsidR="00F82C29" w:rsidRDefault="00000000">
            <w:pPr>
              <w:tabs>
                <w:tab w:val="left" w:pos="1606"/>
              </w:tabs>
              <w:jc w:val="both"/>
              <w:rPr>
                <w:sz w:val="22"/>
                <w:szCs w:val="22"/>
              </w:rPr>
            </w:pPr>
            <w:r>
              <w:rPr>
                <w:sz w:val="22"/>
                <w:szCs w:val="22"/>
              </w:rPr>
              <w:t>entry routes (CE, FDA, ANVISA), and early engagement with regulatory bodies.</w:t>
            </w:r>
          </w:p>
          <w:p w14:paraId="0000035B" w14:textId="77777777" w:rsidR="00F82C29" w:rsidRDefault="00000000">
            <w:pPr>
              <w:tabs>
                <w:tab w:val="left" w:pos="1606"/>
              </w:tabs>
              <w:jc w:val="both"/>
              <w:rPr>
                <w:b/>
                <w:color w:val="212121"/>
                <w:sz w:val="22"/>
                <w:szCs w:val="22"/>
              </w:rPr>
            </w:pPr>
            <w:r>
              <w:rPr>
                <w:b/>
                <w:color w:val="212121"/>
                <w:sz w:val="22"/>
                <w:szCs w:val="22"/>
              </w:rPr>
              <w:t>(D6.2.1, D6.2.2).</w:t>
            </w:r>
          </w:p>
        </w:tc>
      </w:tr>
      <w:tr w:rsidR="00F82C29" w14:paraId="25CDEB7B" w14:textId="77777777">
        <w:tc>
          <w:tcPr>
            <w:tcW w:w="10143"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5D" w14:textId="77777777" w:rsidR="00F82C29" w:rsidRDefault="00000000">
            <w:pPr>
              <w:ind w:left="-28"/>
              <w:rPr>
                <w:b/>
                <w:sz w:val="22"/>
                <w:szCs w:val="22"/>
              </w:rPr>
            </w:pPr>
            <w:r>
              <w:rPr>
                <w:b/>
                <w:sz w:val="22"/>
                <w:szCs w:val="22"/>
              </w:rPr>
              <w:t xml:space="preserve">T5.3 – Task title: Analytical validation. [Task duration: M16-38]. (Lead beneficiary: </w:t>
            </w:r>
            <w:proofErr w:type="spellStart"/>
            <w:r>
              <w:rPr>
                <w:b/>
                <w:sz w:val="22"/>
                <w:szCs w:val="22"/>
              </w:rPr>
              <w:t>STABV</w:t>
            </w:r>
            <w:proofErr w:type="spellEnd"/>
            <w:r>
              <w:rPr>
                <w:b/>
                <w:sz w:val="22"/>
                <w:szCs w:val="22"/>
              </w:rPr>
              <w:t xml:space="preserve">. Contributing beneficiaries: </w:t>
            </w:r>
            <w:r>
              <w:rPr>
                <w:sz w:val="22"/>
                <w:szCs w:val="22"/>
              </w:rPr>
              <w:t xml:space="preserve">NOVA, </w:t>
            </w:r>
            <w:proofErr w:type="spellStart"/>
            <w:r>
              <w:t>UNICAMP</w:t>
            </w:r>
            <w:proofErr w:type="spellEnd"/>
            <w:r>
              <w:t xml:space="preserve">, NOVA, HUJI, </w:t>
            </w:r>
            <w:proofErr w:type="spellStart"/>
            <w:r>
              <w:t>UOA</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p>
        </w:tc>
      </w:tr>
      <w:tr w:rsidR="00F82C29" w14:paraId="67CFA233" w14:textId="77777777">
        <w:tc>
          <w:tcPr>
            <w:tcW w:w="10143" w:type="dxa"/>
            <w:gridSpan w:val="2"/>
            <w:tcBorders>
              <w:top w:val="single" w:sz="6" w:space="0" w:color="000000"/>
              <w:left w:val="single" w:sz="6" w:space="0" w:color="000000"/>
              <w:bottom w:val="single" w:sz="6" w:space="0" w:color="000000"/>
              <w:right w:val="single" w:sz="6" w:space="0" w:color="000000"/>
            </w:tcBorders>
          </w:tcPr>
          <w:p w14:paraId="0000035F" w14:textId="77777777" w:rsidR="00F82C29" w:rsidRDefault="00000000">
            <w:pPr>
              <w:ind w:left="-28"/>
              <w:rPr>
                <w:b/>
                <w:sz w:val="22"/>
                <w:szCs w:val="22"/>
              </w:rPr>
            </w:pPr>
            <w:r>
              <w:rPr>
                <w:sz w:val="22"/>
                <w:szCs w:val="22"/>
              </w:rPr>
              <w:t xml:space="preserve">Execution of analytical validation (sensitivity, specificity, reproducibility) and </w:t>
            </w:r>
            <w:proofErr w:type="spellStart"/>
            <w:r>
              <w:rPr>
                <w:sz w:val="22"/>
                <w:szCs w:val="22"/>
              </w:rPr>
              <w:t>multicenter</w:t>
            </w:r>
            <w:proofErr w:type="spellEnd"/>
            <w:r>
              <w:rPr>
                <w:sz w:val="22"/>
                <w:szCs w:val="22"/>
              </w:rPr>
              <w:t xml:space="preserve"> clinical evaluation with real patient samples for both CMV and ZIKA targets. </w:t>
            </w:r>
            <w:r>
              <w:rPr>
                <w:b/>
                <w:sz w:val="22"/>
                <w:szCs w:val="22"/>
              </w:rPr>
              <w:t>(D6.3).</w:t>
            </w:r>
          </w:p>
          <w:p w14:paraId="00000360" w14:textId="77777777" w:rsidR="00F82C29" w:rsidRDefault="00F82C29">
            <w:pPr>
              <w:ind w:left="-28"/>
              <w:rPr>
                <w:sz w:val="22"/>
                <w:szCs w:val="22"/>
              </w:rPr>
            </w:pPr>
          </w:p>
        </w:tc>
      </w:tr>
      <w:tr w:rsidR="00F82C29" w14:paraId="238E7A89" w14:textId="77777777">
        <w:tc>
          <w:tcPr>
            <w:tcW w:w="10143"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62" w14:textId="77777777" w:rsidR="00F82C29" w:rsidRDefault="00000000">
            <w:pPr>
              <w:ind w:left="-28"/>
              <w:rPr>
                <w:b/>
                <w:sz w:val="22"/>
                <w:szCs w:val="22"/>
              </w:rPr>
            </w:pPr>
            <w:r>
              <w:rPr>
                <w:b/>
                <w:sz w:val="22"/>
                <w:szCs w:val="22"/>
              </w:rPr>
              <w:t xml:space="preserve">T5.4 – Task title: Preparation of technical documentation and Regulatory submission and market readiness. [Task duration: M39-50]. (Lead beneficiary: </w:t>
            </w:r>
            <w:proofErr w:type="spellStart"/>
            <w:r>
              <w:rPr>
                <w:b/>
                <w:sz w:val="22"/>
                <w:szCs w:val="22"/>
              </w:rPr>
              <w:t>STABV</w:t>
            </w:r>
            <w:proofErr w:type="spellEnd"/>
            <w:r>
              <w:rPr>
                <w:b/>
                <w:sz w:val="22"/>
                <w:szCs w:val="22"/>
              </w:rPr>
              <w:t xml:space="preserve">. Contributing beneficiaries: </w:t>
            </w:r>
            <w:r>
              <w:rPr>
                <w:sz w:val="22"/>
                <w:szCs w:val="22"/>
              </w:rPr>
              <w:t xml:space="preserve">NOVA, </w:t>
            </w:r>
            <w:proofErr w:type="spellStart"/>
            <w:r>
              <w:t>UNICAMP</w:t>
            </w:r>
            <w:proofErr w:type="spellEnd"/>
            <w:r>
              <w:t xml:space="preserve">, NOVA, HUJI, </w:t>
            </w:r>
            <w:proofErr w:type="spellStart"/>
            <w:r>
              <w:t>UOA</w:t>
            </w:r>
            <w:proofErr w:type="spellEnd"/>
            <w:r>
              <w:t xml:space="preserve">, </w:t>
            </w:r>
            <w:proofErr w:type="spellStart"/>
            <w:r>
              <w:t>YAGMA</w:t>
            </w:r>
            <w:proofErr w:type="spellEnd"/>
            <w:r>
              <w:t xml:space="preserve">, KNU, </w:t>
            </w:r>
            <w:proofErr w:type="spellStart"/>
            <w:r>
              <w:t>UHU</w:t>
            </w:r>
            <w:proofErr w:type="spellEnd"/>
            <w:r>
              <w:t>, UPE</w:t>
            </w:r>
            <w:r>
              <w:rPr>
                <w:b/>
                <w:sz w:val="22"/>
                <w:szCs w:val="22"/>
              </w:rPr>
              <w:t>).</w:t>
            </w:r>
          </w:p>
        </w:tc>
      </w:tr>
      <w:tr w:rsidR="00F82C29" w14:paraId="2BFFA4D9" w14:textId="77777777">
        <w:tc>
          <w:tcPr>
            <w:tcW w:w="10143" w:type="dxa"/>
            <w:gridSpan w:val="2"/>
            <w:tcBorders>
              <w:top w:val="single" w:sz="6" w:space="0" w:color="000000"/>
              <w:left w:val="single" w:sz="6" w:space="0" w:color="000000"/>
              <w:bottom w:val="single" w:sz="6" w:space="0" w:color="000000"/>
              <w:right w:val="single" w:sz="6" w:space="0" w:color="000000"/>
            </w:tcBorders>
          </w:tcPr>
          <w:p w14:paraId="00000364" w14:textId="77777777" w:rsidR="00F82C29" w:rsidRDefault="00000000">
            <w:pPr>
              <w:ind w:left="-28"/>
              <w:rPr>
                <w:b/>
                <w:sz w:val="22"/>
                <w:szCs w:val="22"/>
              </w:rPr>
            </w:pPr>
            <w:r>
              <w:rPr>
                <w:sz w:val="22"/>
                <w:szCs w:val="22"/>
              </w:rPr>
              <w:t xml:space="preserve">Compilation of Design History File, Risk Management File, and Technical File in compliance with ISO 14971 and IEC 62366. Supports regulatory </w:t>
            </w:r>
            <w:proofErr w:type="spellStart"/>
            <w:proofErr w:type="gramStart"/>
            <w:r>
              <w:rPr>
                <w:sz w:val="22"/>
                <w:szCs w:val="22"/>
              </w:rPr>
              <w:t>submissions.Finalization</w:t>
            </w:r>
            <w:proofErr w:type="spellEnd"/>
            <w:proofErr w:type="gramEnd"/>
            <w:r>
              <w:rPr>
                <w:sz w:val="22"/>
                <w:szCs w:val="22"/>
              </w:rPr>
              <w:t xml:space="preserve"> of CE marking dossier, FDA 510(k)/De Novo submission, and ANVISA registration. Coordination of pre-commercial launch activities. </w:t>
            </w:r>
            <w:r>
              <w:rPr>
                <w:b/>
                <w:sz w:val="22"/>
                <w:szCs w:val="22"/>
              </w:rPr>
              <w:t>(D6.4.1, D6.4.2).</w:t>
            </w:r>
          </w:p>
          <w:p w14:paraId="00000365" w14:textId="77777777" w:rsidR="00F82C29" w:rsidRDefault="00F82C29">
            <w:pPr>
              <w:ind w:left="-28"/>
              <w:rPr>
                <w:sz w:val="22"/>
                <w:szCs w:val="22"/>
              </w:rPr>
            </w:pPr>
          </w:p>
        </w:tc>
      </w:tr>
      <w:tr w:rsidR="00F82C29" w14:paraId="0963F2D3" w14:textId="77777777">
        <w:tc>
          <w:tcPr>
            <w:tcW w:w="10143" w:type="dxa"/>
            <w:gridSpan w:val="2"/>
            <w:tcBorders>
              <w:top w:val="single" w:sz="6" w:space="0" w:color="000000"/>
              <w:left w:val="single" w:sz="6" w:space="0" w:color="000000"/>
              <w:bottom w:val="single" w:sz="6" w:space="0" w:color="000000"/>
              <w:right w:val="single" w:sz="6" w:space="0" w:color="000000"/>
            </w:tcBorders>
            <w:shd w:val="clear" w:color="auto" w:fill="E7E6E6"/>
          </w:tcPr>
          <w:p w14:paraId="00000367" w14:textId="77777777" w:rsidR="00F82C29" w:rsidRDefault="00000000">
            <w:pPr>
              <w:ind w:left="-28"/>
              <w:rPr>
                <w:b/>
                <w:sz w:val="22"/>
                <w:szCs w:val="22"/>
              </w:rPr>
            </w:pPr>
            <w:r>
              <w:rPr>
                <w:b/>
                <w:sz w:val="22"/>
                <w:szCs w:val="22"/>
              </w:rPr>
              <w:t xml:space="preserve">T5.5 – Task title: Development of calibration algorithms and internal QC materials </w:t>
            </w:r>
            <w:proofErr w:type="gramStart"/>
            <w:r>
              <w:rPr>
                <w:b/>
                <w:sz w:val="22"/>
                <w:szCs w:val="22"/>
              </w:rPr>
              <w:t>and  Prototype</w:t>
            </w:r>
            <w:proofErr w:type="gramEnd"/>
            <w:r>
              <w:rPr>
                <w:b/>
                <w:sz w:val="22"/>
                <w:szCs w:val="22"/>
              </w:rPr>
              <w:t xml:space="preserve"> integration of calibration system into Dr. Vida platform. [Task duration: M13-36]. (Lead beneficiary: </w:t>
            </w:r>
            <w:r>
              <w:t xml:space="preserve">KNU, </w:t>
            </w:r>
            <w:r>
              <w:rPr>
                <w:b/>
                <w:sz w:val="22"/>
                <w:szCs w:val="22"/>
              </w:rPr>
              <w:t xml:space="preserve">Contributing beneficiaries: </w:t>
            </w:r>
            <w:proofErr w:type="spellStart"/>
            <w:r>
              <w:rPr>
                <w:b/>
                <w:sz w:val="22"/>
                <w:szCs w:val="22"/>
              </w:rPr>
              <w:t>STABV</w:t>
            </w:r>
            <w:proofErr w:type="spellEnd"/>
            <w:r>
              <w:rPr>
                <w:b/>
                <w:sz w:val="22"/>
                <w:szCs w:val="22"/>
              </w:rPr>
              <w:t xml:space="preserve">, </w:t>
            </w:r>
            <w:r>
              <w:rPr>
                <w:sz w:val="22"/>
                <w:szCs w:val="22"/>
              </w:rPr>
              <w:t xml:space="preserve">NOVA, </w:t>
            </w:r>
            <w:proofErr w:type="spellStart"/>
            <w:r>
              <w:t>UNICAMP</w:t>
            </w:r>
            <w:proofErr w:type="spellEnd"/>
            <w:r>
              <w:t xml:space="preserve">, NOVA, HUJI, </w:t>
            </w:r>
            <w:proofErr w:type="spellStart"/>
            <w:r>
              <w:t>UOA</w:t>
            </w:r>
            <w:proofErr w:type="spellEnd"/>
            <w:r>
              <w:t xml:space="preserve">, </w:t>
            </w:r>
            <w:proofErr w:type="spellStart"/>
            <w:r>
              <w:t>YAGMA</w:t>
            </w:r>
            <w:proofErr w:type="spellEnd"/>
            <w:r>
              <w:t xml:space="preserve">, </w:t>
            </w:r>
            <w:proofErr w:type="spellStart"/>
            <w:r>
              <w:t>UHU</w:t>
            </w:r>
            <w:proofErr w:type="spellEnd"/>
            <w:r>
              <w:t>, UPE</w:t>
            </w:r>
            <w:r>
              <w:rPr>
                <w:b/>
                <w:sz w:val="22"/>
                <w:szCs w:val="22"/>
              </w:rPr>
              <w:t>).</w:t>
            </w:r>
          </w:p>
        </w:tc>
      </w:tr>
      <w:tr w:rsidR="00F82C29" w14:paraId="5A6741E5" w14:textId="77777777">
        <w:tc>
          <w:tcPr>
            <w:tcW w:w="10143" w:type="dxa"/>
            <w:gridSpan w:val="2"/>
            <w:tcBorders>
              <w:top w:val="single" w:sz="6" w:space="0" w:color="000000"/>
              <w:left w:val="single" w:sz="6" w:space="0" w:color="000000"/>
              <w:bottom w:val="single" w:sz="6" w:space="0" w:color="EFEFEF"/>
              <w:right w:val="single" w:sz="6" w:space="0" w:color="000000"/>
            </w:tcBorders>
          </w:tcPr>
          <w:p w14:paraId="00000369" w14:textId="77777777" w:rsidR="00F82C29" w:rsidRDefault="00000000">
            <w:pPr>
              <w:ind w:left="-28"/>
              <w:rPr>
                <w:b/>
                <w:sz w:val="22"/>
                <w:szCs w:val="22"/>
              </w:rPr>
            </w:pPr>
            <w:r>
              <w:rPr>
                <w:sz w:val="22"/>
                <w:szCs w:val="22"/>
              </w:rPr>
              <w:t xml:space="preserve">Development of algorithmic calibration protocols using digital standards and reference materials. Design of synthetic QC templates for CMV and ZIKA to ensure reproducibility of </w:t>
            </w:r>
            <w:proofErr w:type="spellStart"/>
            <w:r>
              <w:rPr>
                <w:sz w:val="22"/>
                <w:szCs w:val="22"/>
              </w:rPr>
              <w:t>qLAMP</w:t>
            </w:r>
            <w:proofErr w:type="spellEnd"/>
            <w:r>
              <w:rPr>
                <w:sz w:val="22"/>
                <w:szCs w:val="22"/>
              </w:rPr>
              <w:t xml:space="preserve"> results across devices and sites. Hardware and software integration of calibration module into the device. Testing of automatic calibration routines under laboratory conditions. </w:t>
            </w:r>
            <w:r>
              <w:rPr>
                <w:b/>
                <w:sz w:val="22"/>
                <w:szCs w:val="22"/>
              </w:rPr>
              <w:t>(D6.5.1, D6.5.2).</w:t>
            </w:r>
          </w:p>
          <w:p w14:paraId="0000036A" w14:textId="77777777" w:rsidR="00F82C29" w:rsidRDefault="00F82C29">
            <w:pPr>
              <w:ind w:left="-28"/>
              <w:rPr>
                <w:sz w:val="22"/>
                <w:szCs w:val="22"/>
              </w:rPr>
            </w:pPr>
          </w:p>
        </w:tc>
      </w:tr>
      <w:tr w:rsidR="00F82C29" w14:paraId="4657E5B4" w14:textId="77777777">
        <w:tc>
          <w:tcPr>
            <w:tcW w:w="10143" w:type="dxa"/>
            <w:gridSpan w:val="2"/>
            <w:tcBorders>
              <w:top w:val="single" w:sz="6" w:space="0" w:color="EFEFEF"/>
              <w:left w:val="single" w:sz="6" w:space="0" w:color="EFEFEF"/>
              <w:bottom w:val="single" w:sz="6" w:space="0" w:color="EFEFEF"/>
              <w:right w:val="single" w:sz="6" w:space="0" w:color="EFEFEF"/>
            </w:tcBorders>
            <w:shd w:val="clear" w:color="auto" w:fill="CCCCCC"/>
          </w:tcPr>
          <w:p w14:paraId="0000036C" w14:textId="77777777" w:rsidR="00F82C29" w:rsidRDefault="00000000">
            <w:pPr>
              <w:ind w:left="-28"/>
              <w:rPr>
                <w:b/>
                <w:sz w:val="22"/>
                <w:szCs w:val="22"/>
              </w:rPr>
            </w:pPr>
            <w:r>
              <w:rPr>
                <w:b/>
                <w:sz w:val="22"/>
                <w:szCs w:val="22"/>
              </w:rPr>
              <w:t xml:space="preserve">T5.6 – Task title: </w:t>
            </w:r>
            <w:proofErr w:type="spellStart"/>
            <w:r>
              <w:rPr>
                <w:b/>
                <w:sz w:val="22"/>
                <w:szCs w:val="22"/>
              </w:rPr>
              <w:t>Multicenter</w:t>
            </w:r>
            <w:proofErr w:type="spellEnd"/>
            <w:r>
              <w:rPr>
                <w:b/>
                <w:sz w:val="22"/>
                <w:szCs w:val="22"/>
              </w:rPr>
              <w:t xml:space="preserve"> validation of calibration system and Final calibration guidelines and SOPs.  [Task duration: M30-47]. (Lead beneficiary: </w:t>
            </w:r>
            <w:r>
              <w:t xml:space="preserve">KNU, </w:t>
            </w:r>
            <w:r>
              <w:rPr>
                <w:b/>
                <w:sz w:val="22"/>
                <w:szCs w:val="22"/>
              </w:rPr>
              <w:t xml:space="preserve">Contributing beneficiaries: </w:t>
            </w:r>
            <w:proofErr w:type="spellStart"/>
            <w:r>
              <w:rPr>
                <w:sz w:val="22"/>
                <w:szCs w:val="22"/>
              </w:rPr>
              <w:t>STABV</w:t>
            </w:r>
            <w:proofErr w:type="spellEnd"/>
            <w:r>
              <w:rPr>
                <w:sz w:val="22"/>
                <w:szCs w:val="22"/>
              </w:rPr>
              <w:t>,</w:t>
            </w:r>
            <w:r>
              <w:rPr>
                <w:b/>
                <w:sz w:val="22"/>
                <w:szCs w:val="22"/>
              </w:rPr>
              <w:t xml:space="preserve"> </w:t>
            </w:r>
            <w:r>
              <w:rPr>
                <w:sz w:val="22"/>
                <w:szCs w:val="22"/>
              </w:rPr>
              <w:t xml:space="preserve">NOVA, </w:t>
            </w:r>
            <w:proofErr w:type="spellStart"/>
            <w:r>
              <w:t>UNICAMP</w:t>
            </w:r>
            <w:proofErr w:type="spellEnd"/>
            <w:r>
              <w:t xml:space="preserve">, NOVA, HUJI, </w:t>
            </w:r>
            <w:proofErr w:type="spellStart"/>
            <w:r>
              <w:t>UOA</w:t>
            </w:r>
            <w:proofErr w:type="spellEnd"/>
            <w:r>
              <w:t xml:space="preserve">, </w:t>
            </w:r>
            <w:proofErr w:type="spellStart"/>
            <w:r>
              <w:t>YAGMA</w:t>
            </w:r>
            <w:proofErr w:type="spellEnd"/>
            <w:r>
              <w:t xml:space="preserve">, </w:t>
            </w:r>
            <w:proofErr w:type="spellStart"/>
            <w:r>
              <w:t>UHU</w:t>
            </w:r>
            <w:proofErr w:type="spellEnd"/>
            <w:r>
              <w:t>, UPE</w:t>
            </w:r>
            <w:r>
              <w:rPr>
                <w:b/>
                <w:sz w:val="22"/>
                <w:szCs w:val="22"/>
              </w:rPr>
              <w:t>).</w:t>
            </w:r>
          </w:p>
        </w:tc>
      </w:tr>
      <w:tr w:rsidR="00F82C29" w14:paraId="3513F95E" w14:textId="77777777">
        <w:tc>
          <w:tcPr>
            <w:tcW w:w="10143" w:type="dxa"/>
            <w:gridSpan w:val="2"/>
            <w:tcBorders>
              <w:top w:val="single" w:sz="6" w:space="0" w:color="EFEFEF"/>
              <w:left w:val="single" w:sz="6" w:space="0" w:color="000000"/>
              <w:bottom w:val="single" w:sz="6" w:space="0" w:color="000000"/>
              <w:right w:val="single" w:sz="6" w:space="0" w:color="000000"/>
            </w:tcBorders>
          </w:tcPr>
          <w:p w14:paraId="0000036E" w14:textId="77777777" w:rsidR="00F82C29" w:rsidRDefault="00000000">
            <w:pPr>
              <w:ind w:left="-28"/>
              <w:rPr>
                <w:b/>
                <w:sz w:val="22"/>
                <w:szCs w:val="22"/>
              </w:rPr>
            </w:pPr>
            <w:r>
              <w:rPr>
                <w:sz w:val="22"/>
                <w:szCs w:val="22"/>
              </w:rPr>
              <w:t xml:space="preserve">Deployment of prototype calibration-enabled Dr. Vida devices in academic beneficiaries. Evaluation of reproducibility, stability, and robustness of calibration across environments. Assessment of inter-laboratory comparability and calibration performance. Compilation of calibration protocols, QC material specifications, and SOPs for integration into the device manual and regulatory documentation. </w:t>
            </w:r>
            <w:r>
              <w:rPr>
                <w:b/>
                <w:sz w:val="22"/>
                <w:szCs w:val="22"/>
              </w:rPr>
              <w:t>(D.6.6.1, D6.6.2).</w:t>
            </w:r>
          </w:p>
        </w:tc>
      </w:tr>
    </w:tbl>
    <w:p w14:paraId="00000370" w14:textId="77777777" w:rsidR="00F82C29" w:rsidRDefault="00F82C29">
      <w:pPr>
        <w:spacing w:before="240" w:after="240"/>
        <w:ind w:left="720"/>
        <w:rPr>
          <w:b/>
          <w:i/>
          <w:sz w:val="22"/>
          <w:szCs w:val="22"/>
        </w:rPr>
      </w:pPr>
    </w:p>
    <w:p w14:paraId="00000371" w14:textId="77777777" w:rsidR="00F82C29" w:rsidRDefault="00F82C29">
      <w:pPr>
        <w:spacing w:after="120"/>
        <w:rPr>
          <w:b/>
          <w:i/>
          <w:sz w:val="22"/>
          <w:szCs w:val="22"/>
        </w:rPr>
      </w:pPr>
    </w:p>
    <w:p w14:paraId="00000372" w14:textId="77777777" w:rsidR="00F82C29" w:rsidRDefault="00000000">
      <w:pPr>
        <w:spacing w:after="120"/>
        <w:jc w:val="center"/>
        <w:rPr>
          <w:b/>
          <w:i/>
          <w:color w:val="000000"/>
          <w:sz w:val="22"/>
          <w:szCs w:val="22"/>
        </w:rPr>
      </w:pPr>
      <w:r>
        <w:rPr>
          <w:b/>
          <w:i/>
          <w:color w:val="000000"/>
          <w:sz w:val="22"/>
          <w:szCs w:val="22"/>
        </w:rPr>
        <w:t>Gantt chart</w:t>
      </w:r>
    </w:p>
    <w:p w14:paraId="00000373" w14:textId="77777777" w:rsidR="00F82C29" w:rsidRDefault="00F82C29">
      <w:pPr>
        <w:pStyle w:val="4"/>
        <w:spacing w:before="180" w:after="120"/>
        <w:ind w:right="794"/>
      </w:pPr>
    </w:p>
    <w:p w14:paraId="00000374" w14:textId="77777777" w:rsidR="00F82C29" w:rsidRDefault="00000000">
      <w:pPr>
        <w:pStyle w:val="4"/>
        <w:spacing w:before="180" w:after="120"/>
        <w:ind w:right="794"/>
        <w:jc w:val="center"/>
      </w:pPr>
      <w:r>
        <w:rPr>
          <w:noProof/>
          <w:color w:val="000000"/>
        </w:rPr>
        <w:drawing>
          <wp:inline distT="114300" distB="114300" distL="114300" distR="114300" wp14:anchorId="624FF024" wp14:editId="2FBC8F5D">
            <wp:extent cx="6479230" cy="1066800"/>
            <wp:effectExtent l="0" t="0" r="0" b="0"/>
            <wp:docPr id="12751177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6479230" cy="1066800"/>
                    </a:xfrm>
                    <a:prstGeom prst="rect">
                      <a:avLst/>
                    </a:prstGeom>
                    <a:ln/>
                  </pic:spPr>
                </pic:pic>
              </a:graphicData>
            </a:graphic>
          </wp:inline>
        </w:drawing>
      </w:r>
      <w:r>
        <w:rPr>
          <w:color w:val="000000"/>
        </w:rPr>
        <w:t>​​</w:t>
      </w:r>
    </w:p>
    <w:p w14:paraId="00000375" w14:textId="77777777" w:rsidR="00F82C29" w:rsidRDefault="00000000">
      <w:pPr>
        <w:rPr>
          <w:color w:val="000000"/>
          <w:sz w:val="18"/>
          <w:szCs w:val="18"/>
        </w:rPr>
      </w:pPr>
      <w:r>
        <w:rPr>
          <w:color w:val="000000"/>
          <w:sz w:val="18"/>
          <w:szCs w:val="18"/>
        </w:rPr>
        <w:t>Table D: Dr. Vida Education Student Works. Hand -on | Learning | Interdisciplinary learning | Scalability</w:t>
      </w:r>
    </w:p>
    <w:p w14:paraId="00000376" w14:textId="77777777" w:rsidR="00F82C29" w:rsidRDefault="00000000">
      <w:pPr>
        <w:rPr>
          <w:sz w:val="18"/>
          <w:szCs w:val="18"/>
        </w:rPr>
      </w:pPr>
      <w:r>
        <w:rPr>
          <w:sz w:val="18"/>
          <w:szCs w:val="18"/>
        </w:rPr>
        <w:t xml:space="preserve">Da: includes </w:t>
      </w:r>
      <w:proofErr w:type="gramStart"/>
      <w:r>
        <w:rPr>
          <w:sz w:val="18"/>
          <w:szCs w:val="18"/>
        </w:rPr>
        <w:t>deliverables  1.1</w:t>
      </w:r>
      <w:proofErr w:type="gramEnd"/>
      <w:r>
        <w:rPr>
          <w:sz w:val="18"/>
          <w:szCs w:val="18"/>
        </w:rPr>
        <w:t xml:space="preserve"> to 1.9. Db: Includes </w:t>
      </w:r>
      <w:proofErr w:type="gramStart"/>
      <w:r>
        <w:rPr>
          <w:sz w:val="18"/>
          <w:szCs w:val="18"/>
        </w:rPr>
        <w:t>deliverables  1.10</w:t>
      </w:r>
      <w:proofErr w:type="gramEnd"/>
      <w:r>
        <w:rPr>
          <w:sz w:val="18"/>
          <w:szCs w:val="18"/>
        </w:rPr>
        <w:t xml:space="preserve"> to 1.11. D.1.3: dates conferences NOVA-Bioscope. D2.2: Boot camps. D4.1 Reporting every 6 months. D.4.2 Project meetings.</w:t>
      </w:r>
    </w:p>
    <w:p w14:paraId="00000377" w14:textId="77777777" w:rsidR="00F82C29" w:rsidRDefault="00F82C29">
      <w:pPr>
        <w:rPr>
          <w:sz w:val="18"/>
          <w:szCs w:val="18"/>
        </w:rPr>
      </w:pPr>
    </w:p>
    <w:tbl>
      <w:tblPr>
        <w:tblStyle w:val="affffffd"/>
        <w:tblpPr w:leftFromText="180" w:rightFromText="180" w:topFromText="180" w:bottomFromText="180" w:vertAnchor="text" w:tblpX="33"/>
        <w:tblW w:w="9585" w:type="dxa"/>
        <w:tblBorders>
          <w:top w:val="nil"/>
          <w:left w:val="nil"/>
          <w:bottom w:val="nil"/>
          <w:right w:val="nil"/>
          <w:insideH w:val="nil"/>
          <w:insideV w:val="nil"/>
        </w:tblBorders>
        <w:tblLayout w:type="fixed"/>
        <w:tblLook w:val="0600" w:firstRow="0" w:lastRow="0" w:firstColumn="0" w:lastColumn="0" w:noHBand="1" w:noVBand="1"/>
      </w:tblPr>
      <w:tblGrid>
        <w:gridCol w:w="9585"/>
      </w:tblGrid>
      <w:tr w:rsidR="00F82C29" w14:paraId="5A524FDB" w14:textId="77777777">
        <w:trPr>
          <w:trHeight w:val="2970"/>
        </w:trPr>
        <w:tc>
          <w:tcPr>
            <w:tcW w:w="9585" w:type="dxa"/>
            <w:tcBorders>
              <w:top w:val="single" w:sz="6" w:space="0" w:color="000000"/>
              <w:left w:val="single" w:sz="6" w:space="0" w:color="000000"/>
              <w:bottom w:val="single" w:sz="6" w:space="0" w:color="000000"/>
              <w:right w:val="single" w:sz="6" w:space="0" w:color="000000"/>
            </w:tcBorders>
            <w:tcMar>
              <w:left w:w="100" w:type="dxa"/>
              <w:right w:w="100" w:type="dxa"/>
            </w:tcMar>
          </w:tcPr>
          <w:p w14:paraId="00000378" w14:textId="77777777" w:rsidR="00F82C29" w:rsidRDefault="00000000">
            <w:pPr>
              <w:spacing w:before="240"/>
              <w:jc w:val="both"/>
              <w:rPr>
                <w:sz w:val="18"/>
                <w:szCs w:val="18"/>
              </w:rPr>
            </w:pPr>
            <w:r>
              <w:rPr>
                <w:b/>
                <w:sz w:val="18"/>
                <w:szCs w:val="18"/>
              </w:rPr>
              <w:t xml:space="preserve">Total Protein Quantification in Urine. </w:t>
            </w:r>
            <w:r>
              <w:rPr>
                <w:sz w:val="18"/>
                <w:szCs w:val="18"/>
              </w:rPr>
              <w:t xml:space="preserve">Students will develop </w:t>
            </w:r>
            <w:r>
              <w:rPr>
                <w:b/>
                <w:sz w:val="18"/>
                <w:szCs w:val="18"/>
              </w:rPr>
              <w:t>hands-on</w:t>
            </w:r>
            <w:r>
              <w:rPr>
                <w:sz w:val="18"/>
                <w:szCs w:val="18"/>
              </w:rPr>
              <w:t xml:space="preserve"> expertise in protein quantification techniques, including colorimetric assays (e.g., Bradford method) and spectrophotometry, with a focus on sample preparation, assay optimization, and ensuring accuracy and reproducibility. They will gain experience in modern laboratory instruments, integrating digital tools for data analysis and interpretation, and using </w:t>
            </w:r>
            <w:r>
              <w:rPr>
                <w:b/>
                <w:sz w:val="18"/>
                <w:szCs w:val="18"/>
              </w:rPr>
              <w:t>Python programming for data visualization and AI-driven insights.</w:t>
            </w:r>
            <w:r>
              <w:rPr>
                <w:sz w:val="18"/>
                <w:szCs w:val="18"/>
              </w:rPr>
              <w:t xml:space="preserve"> Skills include calculating protein concentrations, constructing calibration curves, and performing statistical validation to ensure precision and reliability. Interdisciplinary learning will link urinary protein levels to clinical conditions such as </w:t>
            </w:r>
            <w:r>
              <w:rPr>
                <w:b/>
                <w:sz w:val="18"/>
                <w:szCs w:val="18"/>
              </w:rPr>
              <w:t>myeloma and kidney disease (synthetic urine, large metadata for Myeloma and Kidney diseases applications). At the Master’s level,</w:t>
            </w:r>
            <w:r>
              <w:rPr>
                <w:sz w:val="18"/>
                <w:szCs w:val="18"/>
              </w:rPr>
              <w:t xml:space="preserve"> the project will scale to advanced proteomic techniques, utilizing high-resolution mass spectrometry for detailed protein profiling and integrating protein quantification with metabolomics for systems-level insights. High-throughput adaptations will support large-scale epidemiological studies and point-of-care diagnostic tool development, equipping students with skills to advance clinical diagnostics, biomedical research, and public health. Core manuscripts: </w:t>
            </w:r>
            <w:hyperlink r:id="rId69">
              <w:r>
                <w:rPr>
                  <w:color w:val="1155CC"/>
                  <w:sz w:val="18"/>
                  <w:szCs w:val="18"/>
                  <w:u w:val="single"/>
                </w:rPr>
                <w:t>https://doi.org/10.1016/j.jhazmat.2024.136107</w:t>
              </w:r>
            </w:hyperlink>
            <w:r>
              <w:rPr>
                <w:sz w:val="18"/>
                <w:szCs w:val="18"/>
              </w:rPr>
              <w:t xml:space="preserve">. </w:t>
            </w:r>
            <w:hyperlink r:id="rId70">
              <w:r>
                <w:rPr>
                  <w:color w:val="1155CC"/>
                  <w:sz w:val="18"/>
                  <w:szCs w:val="18"/>
                  <w:u w:val="single"/>
                </w:rPr>
                <w:t>https://doi.org/10.1186/s12859-015-0752-4</w:t>
              </w:r>
            </w:hyperlink>
            <w:r>
              <w:rPr>
                <w:sz w:val="18"/>
                <w:szCs w:val="18"/>
              </w:rPr>
              <w:t xml:space="preserve">. Developers: UPE, HUJI and </w:t>
            </w:r>
            <w:proofErr w:type="spellStart"/>
            <w:r>
              <w:rPr>
                <w:sz w:val="18"/>
                <w:szCs w:val="18"/>
              </w:rPr>
              <w:t>YAGMA</w:t>
            </w:r>
            <w:proofErr w:type="spellEnd"/>
            <w:r>
              <w:rPr>
                <w:sz w:val="18"/>
                <w:szCs w:val="18"/>
              </w:rPr>
              <w:t xml:space="preserve">. Testers: </w:t>
            </w:r>
            <w:proofErr w:type="spellStart"/>
            <w:r>
              <w:rPr>
                <w:sz w:val="18"/>
                <w:szCs w:val="18"/>
              </w:rPr>
              <w:t>UNIBO</w:t>
            </w:r>
            <w:proofErr w:type="spellEnd"/>
            <w:r>
              <w:rPr>
                <w:sz w:val="18"/>
                <w:szCs w:val="18"/>
              </w:rPr>
              <w:t xml:space="preserve">, UPE, </w:t>
            </w:r>
            <w:proofErr w:type="spellStart"/>
            <w:r>
              <w:rPr>
                <w:sz w:val="18"/>
                <w:szCs w:val="18"/>
              </w:rPr>
              <w:t>UNICAMP</w:t>
            </w:r>
            <w:proofErr w:type="spellEnd"/>
            <w:r>
              <w:rPr>
                <w:sz w:val="18"/>
                <w:szCs w:val="18"/>
              </w:rPr>
              <w:t xml:space="preserve">, KNU, </w:t>
            </w:r>
            <w:proofErr w:type="spellStart"/>
            <w:r>
              <w:rPr>
                <w:sz w:val="18"/>
                <w:szCs w:val="18"/>
              </w:rPr>
              <w:t>UHU</w:t>
            </w:r>
            <w:proofErr w:type="spellEnd"/>
            <w:r>
              <w:rPr>
                <w:sz w:val="18"/>
                <w:szCs w:val="18"/>
              </w:rPr>
              <w:t xml:space="preserve">, </w:t>
            </w:r>
            <w:proofErr w:type="gramStart"/>
            <w:r>
              <w:rPr>
                <w:sz w:val="18"/>
                <w:szCs w:val="18"/>
              </w:rPr>
              <w:t xml:space="preserve">NOVA,  </w:t>
            </w:r>
            <w:proofErr w:type="spellStart"/>
            <w:r>
              <w:rPr>
                <w:sz w:val="18"/>
                <w:szCs w:val="18"/>
              </w:rPr>
              <w:t>STABV</w:t>
            </w:r>
            <w:proofErr w:type="spellEnd"/>
            <w:proofErr w:type="gramEnd"/>
            <w:r>
              <w:rPr>
                <w:sz w:val="18"/>
                <w:szCs w:val="18"/>
              </w:rPr>
              <w:t xml:space="preserve">, and </w:t>
            </w:r>
            <w:proofErr w:type="spellStart"/>
            <w:r>
              <w:rPr>
                <w:sz w:val="18"/>
                <w:szCs w:val="18"/>
              </w:rPr>
              <w:t>UOA</w:t>
            </w:r>
            <w:proofErr w:type="spellEnd"/>
            <w:r>
              <w:rPr>
                <w:sz w:val="18"/>
                <w:szCs w:val="18"/>
              </w:rPr>
              <w:t xml:space="preserve">. Biostatistics: </w:t>
            </w:r>
            <w:proofErr w:type="spellStart"/>
            <w:r>
              <w:rPr>
                <w:sz w:val="18"/>
                <w:szCs w:val="18"/>
              </w:rPr>
              <w:t>UOA</w:t>
            </w:r>
            <w:proofErr w:type="spellEnd"/>
          </w:p>
        </w:tc>
      </w:tr>
      <w:tr w:rsidR="00F82C29" w14:paraId="22CE740E" w14:textId="77777777">
        <w:trPr>
          <w:trHeight w:val="3079"/>
        </w:trPr>
        <w:tc>
          <w:tcPr>
            <w:tcW w:w="9585" w:type="dxa"/>
            <w:tcBorders>
              <w:top w:val="single" w:sz="6" w:space="0" w:color="000000"/>
              <w:left w:val="single" w:sz="6" w:space="0" w:color="000000"/>
              <w:bottom w:val="single" w:sz="6" w:space="0" w:color="000000"/>
              <w:right w:val="single" w:sz="6" w:space="0" w:color="000000"/>
            </w:tcBorders>
            <w:tcMar>
              <w:left w:w="100" w:type="dxa"/>
              <w:right w:w="100" w:type="dxa"/>
            </w:tcMar>
          </w:tcPr>
          <w:p w14:paraId="00000379" w14:textId="77777777" w:rsidR="00F82C29" w:rsidRDefault="00000000">
            <w:pPr>
              <w:spacing w:before="240"/>
              <w:jc w:val="both"/>
              <w:rPr>
                <w:sz w:val="18"/>
                <w:szCs w:val="18"/>
              </w:rPr>
            </w:pPr>
            <w:r>
              <w:rPr>
                <w:b/>
                <w:sz w:val="18"/>
                <w:szCs w:val="18"/>
              </w:rPr>
              <w:t xml:space="preserve">Fluorescence. </w:t>
            </w:r>
            <w:r>
              <w:rPr>
                <w:sz w:val="18"/>
                <w:szCs w:val="18"/>
              </w:rPr>
              <w:t xml:space="preserve">Using organic probes, Hg and </w:t>
            </w:r>
            <w:proofErr w:type="gramStart"/>
            <w:r>
              <w:rPr>
                <w:sz w:val="18"/>
                <w:szCs w:val="18"/>
              </w:rPr>
              <w:t>As</w:t>
            </w:r>
            <w:proofErr w:type="gramEnd"/>
            <w:r>
              <w:rPr>
                <w:sz w:val="18"/>
                <w:szCs w:val="18"/>
              </w:rPr>
              <w:t xml:space="preserve"> will be determined in fortified water samples, and students will be introduced to toxicology, environmental issues, and healthcare topics related to drinking water and wastewater. The same technique will be applied to highlight the importance of bacterial detection and the classification of bacteria as Gram-positive or Gram-negative. This will also introduce students to the One Health approach and the topic of antibiotic resistance.</w:t>
            </w:r>
            <w:r>
              <w:rPr>
                <w:b/>
                <w:sz w:val="18"/>
                <w:szCs w:val="18"/>
              </w:rPr>
              <w:t xml:space="preserve"> </w:t>
            </w:r>
            <w:r>
              <w:rPr>
                <w:sz w:val="18"/>
                <w:szCs w:val="18"/>
              </w:rPr>
              <w:t xml:space="preserve">Students will develop </w:t>
            </w:r>
            <w:r>
              <w:rPr>
                <w:b/>
                <w:sz w:val="18"/>
                <w:szCs w:val="18"/>
              </w:rPr>
              <w:t>hands-on</w:t>
            </w:r>
            <w:r>
              <w:rPr>
                <w:sz w:val="18"/>
                <w:szCs w:val="18"/>
              </w:rPr>
              <w:t xml:space="preserve"> expertise in solid-liquid phase microextraction techniques and cloud point extraction for analyte preconcentration. They will learn to integrate digital imaging into analytical workflows, optimizing parameters for reproducibility and precision with small sample volumes. Skills include </w:t>
            </w:r>
            <w:r>
              <w:rPr>
                <w:b/>
                <w:sz w:val="18"/>
                <w:szCs w:val="18"/>
              </w:rPr>
              <w:t>quantitative analysis</w:t>
            </w:r>
            <w:r>
              <w:rPr>
                <w:sz w:val="18"/>
                <w:szCs w:val="18"/>
              </w:rPr>
              <w:t xml:space="preserve"> (concentration calculations, LOD/</w:t>
            </w:r>
            <w:proofErr w:type="spellStart"/>
            <w:r>
              <w:rPr>
                <w:sz w:val="18"/>
                <w:szCs w:val="18"/>
              </w:rPr>
              <w:t>LOQ</w:t>
            </w:r>
            <w:proofErr w:type="spellEnd"/>
            <w:r>
              <w:rPr>
                <w:sz w:val="18"/>
                <w:szCs w:val="18"/>
              </w:rPr>
              <w:t xml:space="preserve">, calibration curves) and statistical validation for reliable results. Programming and data visualization using Python, along with AI techniques, will enhance imaging result interpretation. Technology integration emphasizes using mobile devices and Dr. Vida Education for portable, accessible solutions, as well as automating experimental setups for real-time data acquisition. Interdisciplinary learning will cover the toxicological impacts of </w:t>
            </w:r>
            <w:proofErr w:type="spellStart"/>
            <w:r>
              <w:rPr>
                <w:sz w:val="18"/>
                <w:szCs w:val="18"/>
              </w:rPr>
              <w:t>dithiocarbamates</w:t>
            </w:r>
            <w:proofErr w:type="spellEnd"/>
            <w:r>
              <w:rPr>
                <w:sz w:val="18"/>
                <w:szCs w:val="18"/>
              </w:rPr>
              <w:t xml:space="preserve"> on food safety, public health, and environmental systems. </w:t>
            </w:r>
            <w:r>
              <w:rPr>
                <w:b/>
                <w:sz w:val="18"/>
                <w:szCs w:val="18"/>
              </w:rPr>
              <w:t xml:space="preserve">At the Master’s level, </w:t>
            </w:r>
            <w:r>
              <w:rPr>
                <w:sz w:val="18"/>
                <w:szCs w:val="18"/>
              </w:rPr>
              <w:t xml:space="preserve">the project scales to advanced techniques, including high-resolution and tandem mass spectrometry for precise identification and quantification, and explores the interaction of </w:t>
            </w:r>
            <w:proofErr w:type="spellStart"/>
            <w:r>
              <w:rPr>
                <w:sz w:val="18"/>
                <w:szCs w:val="18"/>
              </w:rPr>
              <w:t>dithiocarbamates</w:t>
            </w:r>
            <w:proofErr w:type="spellEnd"/>
            <w:r>
              <w:rPr>
                <w:sz w:val="18"/>
                <w:szCs w:val="18"/>
              </w:rPr>
              <w:t xml:space="preserve"> with biological systems through medical and environmental proteomics. This comprehensive approach prepares students for addressing food safety and environmental health challenges. Core manuscript:  </w:t>
            </w:r>
            <w:hyperlink r:id="rId71">
              <w:r>
                <w:rPr>
                  <w:color w:val="1155CC"/>
                  <w:sz w:val="18"/>
                  <w:szCs w:val="18"/>
                  <w:u w:val="single"/>
                </w:rPr>
                <w:t>https://doi.org/10.1016/j.jhazmat.2024.136107</w:t>
              </w:r>
            </w:hyperlink>
            <w:r>
              <w:rPr>
                <w:sz w:val="18"/>
                <w:szCs w:val="18"/>
              </w:rPr>
              <w:t xml:space="preserve">. Developers: </w:t>
            </w:r>
            <w:proofErr w:type="spellStart"/>
            <w:r>
              <w:rPr>
                <w:sz w:val="18"/>
                <w:szCs w:val="18"/>
              </w:rPr>
              <w:t>UHU</w:t>
            </w:r>
            <w:proofErr w:type="spellEnd"/>
            <w:r>
              <w:rPr>
                <w:sz w:val="18"/>
                <w:szCs w:val="18"/>
              </w:rPr>
              <w:t xml:space="preserve">, </w:t>
            </w:r>
            <w:proofErr w:type="spellStart"/>
            <w:r>
              <w:rPr>
                <w:sz w:val="18"/>
                <w:szCs w:val="18"/>
              </w:rPr>
              <w:t>UNICAMP</w:t>
            </w:r>
            <w:proofErr w:type="spellEnd"/>
            <w:r>
              <w:rPr>
                <w:sz w:val="18"/>
                <w:szCs w:val="18"/>
              </w:rPr>
              <w:t xml:space="preserve">, </w:t>
            </w:r>
            <w:proofErr w:type="spellStart"/>
            <w:r>
              <w:rPr>
                <w:sz w:val="18"/>
                <w:szCs w:val="18"/>
              </w:rPr>
              <w:t>UNIBO</w:t>
            </w:r>
            <w:proofErr w:type="spellEnd"/>
            <w:r>
              <w:rPr>
                <w:sz w:val="18"/>
                <w:szCs w:val="18"/>
              </w:rPr>
              <w:t xml:space="preserve"> and </w:t>
            </w:r>
            <w:proofErr w:type="spellStart"/>
            <w:r>
              <w:rPr>
                <w:sz w:val="18"/>
                <w:szCs w:val="18"/>
              </w:rPr>
              <w:t>YAGMA</w:t>
            </w:r>
            <w:proofErr w:type="spellEnd"/>
            <w:r>
              <w:rPr>
                <w:sz w:val="18"/>
                <w:szCs w:val="18"/>
              </w:rPr>
              <w:t xml:space="preserve">. Testers: UPE, KNU, </w:t>
            </w:r>
            <w:proofErr w:type="spellStart"/>
            <w:r>
              <w:rPr>
                <w:sz w:val="18"/>
                <w:szCs w:val="18"/>
              </w:rPr>
              <w:t>UHU</w:t>
            </w:r>
            <w:proofErr w:type="spellEnd"/>
            <w:r>
              <w:rPr>
                <w:sz w:val="18"/>
                <w:szCs w:val="18"/>
              </w:rPr>
              <w:t xml:space="preserve">, HUJI, NOVA, </w:t>
            </w:r>
            <w:proofErr w:type="spellStart"/>
            <w:proofErr w:type="gramStart"/>
            <w:r>
              <w:rPr>
                <w:sz w:val="18"/>
                <w:szCs w:val="18"/>
              </w:rPr>
              <w:t>STABV</w:t>
            </w:r>
            <w:proofErr w:type="spellEnd"/>
            <w:r>
              <w:rPr>
                <w:sz w:val="18"/>
                <w:szCs w:val="18"/>
              </w:rPr>
              <w:t xml:space="preserve">  and</w:t>
            </w:r>
            <w:proofErr w:type="gramEnd"/>
            <w:r>
              <w:rPr>
                <w:sz w:val="18"/>
                <w:szCs w:val="18"/>
              </w:rPr>
              <w:t xml:space="preserve"> </w:t>
            </w:r>
            <w:proofErr w:type="spellStart"/>
            <w:r>
              <w:rPr>
                <w:sz w:val="18"/>
                <w:szCs w:val="18"/>
              </w:rPr>
              <w:t>UOA</w:t>
            </w:r>
            <w:proofErr w:type="spellEnd"/>
            <w:r>
              <w:rPr>
                <w:sz w:val="18"/>
                <w:szCs w:val="18"/>
              </w:rPr>
              <w:t xml:space="preserve">. Biostatistics: </w:t>
            </w:r>
            <w:proofErr w:type="spellStart"/>
            <w:r>
              <w:rPr>
                <w:sz w:val="18"/>
                <w:szCs w:val="18"/>
              </w:rPr>
              <w:t>UOA</w:t>
            </w:r>
            <w:proofErr w:type="spellEnd"/>
          </w:p>
        </w:tc>
      </w:tr>
      <w:tr w:rsidR="00F82C29" w14:paraId="6546FB59" w14:textId="77777777">
        <w:trPr>
          <w:trHeight w:val="2835"/>
        </w:trPr>
        <w:tc>
          <w:tcPr>
            <w:tcW w:w="9585" w:type="dxa"/>
            <w:tcBorders>
              <w:top w:val="single" w:sz="6" w:space="0" w:color="000000"/>
              <w:left w:val="single" w:sz="6" w:space="0" w:color="000000"/>
              <w:bottom w:val="single" w:sz="6" w:space="0" w:color="000000"/>
              <w:right w:val="single" w:sz="6" w:space="0" w:color="000000"/>
            </w:tcBorders>
            <w:tcMar>
              <w:left w:w="100" w:type="dxa"/>
              <w:right w:w="100" w:type="dxa"/>
            </w:tcMar>
          </w:tcPr>
          <w:p w14:paraId="0000037A" w14:textId="77777777" w:rsidR="00F82C29" w:rsidRDefault="00000000">
            <w:pPr>
              <w:spacing w:before="240"/>
              <w:jc w:val="both"/>
              <w:rPr>
                <w:sz w:val="18"/>
                <w:szCs w:val="18"/>
              </w:rPr>
            </w:pPr>
            <w:r>
              <w:rPr>
                <w:b/>
                <w:sz w:val="18"/>
                <w:szCs w:val="18"/>
              </w:rPr>
              <w:t>PCR Diagnostics for Public Health: Lactose Intolerance, CMA/</w:t>
            </w:r>
            <w:proofErr w:type="spellStart"/>
            <w:r>
              <w:rPr>
                <w:b/>
                <w:sz w:val="18"/>
                <w:szCs w:val="18"/>
              </w:rPr>
              <w:t>ZICA</w:t>
            </w:r>
            <w:proofErr w:type="spellEnd"/>
            <w:r>
              <w:rPr>
                <w:b/>
                <w:sz w:val="18"/>
                <w:szCs w:val="18"/>
              </w:rPr>
              <w:t xml:space="preserve"> virus determination. </w:t>
            </w:r>
            <w:r>
              <w:rPr>
                <w:sz w:val="18"/>
                <w:szCs w:val="18"/>
              </w:rPr>
              <w:t xml:space="preserve">Students will gain </w:t>
            </w:r>
            <w:r>
              <w:rPr>
                <w:b/>
                <w:sz w:val="18"/>
                <w:szCs w:val="18"/>
              </w:rPr>
              <w:t>hands-on</w:t>
            </w:r>
            <w:r>
              <w:rPr>
                <w:sz w:val="18"/>
                <w:szCs w:val="18"/>
              </w:rPr>
              <w:t xml:space="preserve"> expertise in molecular biology techniques such as </w:t>
            </w:r>
            <w:r>
              <w:rPr>
                <w:b/>
                <w:sz w:val="18"/>
                <w:szCs w:val="18"/>
              </w:rPr>
              <w:t>PCR setup, DNA/RNA extraction,</w:t>
            </w:r>
            <w:r>
              <w:rPr>
                <w:sz w:val="18"/>
                <w:szCs w:val="18"/>
              </w:rPr>
              <w:t xml:space="preserve"> and gel electrophoresis for product verification. They will learn to operate and optimize </w:t>
            </w:r>
            <w:r>
              <w:rPr>
                <w:b/>
                <w:sz w:val="18"/>
                <w:szCs w:val="18"/>
              </w:rPr>
              <w:t xml:space="preserve">PCR thermocyclers, </w:t>
            </w:r>
            <w:proofErr w:type="spellStart"/>
            <w:r>
              <w:rPr>
                <w:sz w:val="18"/>
                <w:szCs w:val="18"/>
              </w:rPr>
              <w:t>analyze</w:t>
            </w:r>
            <w:proofErr w:type="spellEnd"/>
            <w:r>
              <w:rPr>
                <w:sz w:val="18"/>
                <w:szCs w:val="18"/>
              </w:rPr>
              <w:t xml:space="preserve"> real-time PCR data, and apply automation through programming. Skills include quantitative analysis (Ct values, LOD/</w:t>
            </w:r>
            <w:proofErr w:type="spellStart"/>
            <w:r>
              <w:rPr>
                <w:sz w:val="18"/>
                <w:szCs w:val="18"/>
              </w:rPr>
              <w:t>LOQ</w:t>
            </w:r>
            <w:proofErr w:type="spellEnd"/>
            <w:r>
              <w:rPr>
                <w:sz w:val="18"/>
                <w:szCs w:val="18"/>
              </w:rPr>
              <w:t>), statistical validation (sensitivity, specificity), and Python-based bioinformatics for PCR data processing, enhanced by AI integration for diagnostics. The project emphasizes interdisciplinary learning, covering public health implications of PCR in disease surveillance, epidemiology, and environmental health monitoring. Students will explore high-throughput PCR for large-scale studies, multiplex PCR for co-infection detection, and advanced applications like integrating proteomics and mass spectrometry (e.g., MALDI-</w:t>
            </w:r>
            <w:proofErr w:type="spellStart"/>
            <w:r>
              <w:rPr>
                <w:sz w:val="18"/>
                <w:szCs w:val="18"/>
              </w:rPr>
              <w:t>TOF</w:t>
            </w:r>
            <w:proofErr w:type="spellEnd"/>
            <w:r>
              <w:rPr>
                <w:sz w:val="18"/>
                <w:szCs w:val="18"/>
              </w:rPr>
              <w:t xml:space="preserve">). </w:t>
            </w:r>
            <w:r>
              <w:rPr>
                <w:b/>
                <w:sz w:val="18"/>
                <w:szCs w:val="18"/>
              </w:rPr>
              <w:t xml:space="preserve">Scalable diagnostic </w:t>
            </w:r>
            <w:r>
              <w:rPr>
                <w:sz w:val="18"/>
                <w:szCs w:val="18"/>
              </w:rPr>
              <w:t xml:space="preserve">workflows for outbreak response and portable diagnostic kits will address critical issues like antimicrobial resistance and environmental health monitoring, preparing students for impactful roles in public health diagnostics. Core manuscripts: </w:t>
            </w:r>
            <w:hyperlink r:id="rId72">
              <w:r>
                <w:rPr>
                  <w:color w:val="1155CC"/>
                  <w:sz w:val="18"/>
                  <w:szCs w:val="18"/>
                  <w:u w:val="single"/>
                </w:rPr>
                <w:t>https://doi.org/10.1093/jalm/jfad052</w:t>
              </w:r>
            </w:hyperlink>
            <w:r>
              <w:rPr>
                <w:sz w:val="18"/>
                <w:szCs w:val="18"/>
              </w:rPr>
              <w:t xml:space="preserve">; </w:t>
            </w:r>
            <w:hyperlink r:id="rId73">
              <w:r>
                <w:rPr>
                  <w:color w:val="1155CC"/>
                  <w:sz w:val="18"/>
                  <w:szCs w:val="18"/>
                  <w:u w:val="single"/>
                </w:rPr>
                <w:t>https://doi.org/10.1007/s00253-023-12771-2</w:t>
              </w:r>
            </w:hyperlink>
            <w:r>
              <w:rPr>
                <w:sz w:val="18"/>
                <w:szCs w:val="18"/>
              </w:rPr>
              <w:t xml:space="preserve">; </w:t>
            </w:r>
            <w:hyperlink r:id="rId74">
              <w:r>
                <w:rPr>
                  <w:color w:val="1155CC"/>
                  <w:sz w:val="18"/>
                  <w:szCs w:val="18"/>
                  <w:u w:val="single"/>
                </w:rPr>
                <w:t>https://doi.org/10.1186/s41182-020-00274-z</w:t>
              </w:r>
            </w:hyperlink>
            <w:r>
              <w:rPr>
                <w:sz w:val="18"/>
                <w:szCs w:val="18"/>
              </w:rPr>
              <w:t xml:space="preserve">   Developers: NOVA, STAB VIDA, and </w:t>
            </w:r>
            <w:proofErr w:type="spellStart"/>
            <w:r>
              <w:rPr>
                <w:sz w:val="18"/>
                <w:szCs w:val="18"/>
              </w:rPr>
              <w:t>YAGMA</w:t>
            </w:r>
            <w:proofErr w:type="spellEnd"/>
            <w:r>
              <w:rPr>
                <w:sz w:val="18"/>
                <w:szCs w:val="18"/>
              </w:rPr>
              <w:t xml:space="preserve">. Testers: UPE, KNU, </w:t>
            </w:r>
            <w:proofErr w:type="spellStart"/>
            <w:r>
              <w:rPr>
                <w:sz w:val="18"/>
                <w:szCs w:val="18"/>
              </w:rPr>
              <w:t>UHU</w:t>
            </w:r>
            <w:proofErr w:type="spellEnd"/>
            <w:r>
              <w:rPr>
                <w:sz w:val="18"/>
                <w:szCs w:val="18"/>
              </w:rPr>
              <w:t xml:space="preserve">, HUJI, </w:t>
            </w:r>
            <w:proofErr w:type="gramStart"/>
            <w:r>
              <w:rPr>
                <w:sz w:val="18"/>
                <w:szCs w:val="18"/>
              </w:rPr>
              <w:t>NOVA  STAB</w:t>
            </w:r>
            <w:proofErr w:type="gramEnd"/>
            <w:r>
              <w:rPr>
                <w:sz w:val="18"/>
                <w:szCs w:val="18"/>
              </w:rPr>
              <w:t xml:space="preserve">, and </w:t>
            </w:r>
            <w:proofErr w:type="spellStart"/>
            <w:r>
              <w:rPr>
                <w:sz w:val="18"/>
                <w:szCs w:val="18"/>
              </w:rPr>
              <w:t>UOA</w:t>
            </w:r>
            <w:proofErr w:type="spellEnd"/>
            <w:r>
              <w:rPr>
                <w:sz w:val="18"/>
                <w:szCs w:val="18"/>
              </w:rPr>
              <w:t xml:space="preserve">. Biostatistics: </w:t>
            </w:r>
            <w:proofErr w:type="spellStart"/>
            <w:r>
              <w:rPr>
                <w:sz w:val="18"/>
                <w:szCs w:val="18"/>
              </w:rPr>
              <w:t>UOA</w:t>
            </w:r>
            <w:proofErr w:type="spellEnd"/>
          </w:p>
          <w:p w14:paraId="0000037B" w14:textId="77777777" w:rsidR="00F82C29" w:rsidRDefault="00F82C29">
            <w:pPr>
              <w:spacing w:before="240"/>
              <w:jc w:val="both"/>
              <w:rPr>
                <w:sz w:val="18"/>
                <w:szCs w:val="18"/>
              </w:rPr>
            </w:pPr>
          </w:p>
        </w:tc>
      </w:tr>
    </w:tbl>
    <w:p w14:paraId="0000037C" w14:textId="77777777" w:rsidR="00F82C29" w:rsidRDefault="00000000">
      <w:pPr>
        <w:rPr>
          <w:color w:val="000000"/>
          <w:sz w:val="18"/>
          <w:szCs w:val="18"/>
        </w:rPr>
      </w:pPr>
      <w:r>
        <w:rPr>
          <w:b/>
          <w:color w:val="000000"/>
          <w:sz w:val="18"/>
          <w:szCs w:val="18"/>
        </w:rPr>
        <w:t>TABLE E.</w:t>
      </w:r>
      <w:r>
        <w:rPr>
          <w:color w:val="000000"/>
          <w:sz w:val="18"/>
          <w:szCs w:val="18"/>
        </w:rPr>
        <w:t xml:space="preserve"> Academic beneficiaries and expected future partners.</w:t>
      </w:r>
    </w:p>
    <w:tbl>
      <w:tblPr>
        <w:tblStyle w:val="affffffe"/>
        <w:tblW w:w="9600" w:type="dxa"/>
        <w:tblBorders>
          <w:top w:val="nil"/>
          <w:left w:val="nil"/>
          <w:bottom w:val="nil"/>
          <w:right w:val="nil"/>
          <w:insideH w:val="nil"/>
          <w:insideV w:val="nil"/>
        </w:tblBorders>
        <w:tblLayout w:type="fixed"/>
        <w:tblLook w:val="0600" w:firstRow="0" w:lastRow="0" w:firstColumn="0" w:lastColumn="0" w:noHBand="1" w:noVBand="1"/>
      </w:tblPr>
      <w:tblGrid>
        <w:gridCol w:w="9600"/>
      </w:tblGrid>
      <w:tr w:rsidR="00F82C29" w14:paraId="6F25835C" w14:textId="77777777">
        <w:trPr>
          <w:trHeight w:val="465"/>
        </w:trPr>
        <w:tc>
          <w:tcPr>
            <w:tcW w:w="9600"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37D" w14:textId="77777777" w:rsidR="00F82C29" w:rsidRDefault="00000000">
            <w:pPr>
              <w:spacing w:before="240"/>
              <w:jc w:val="both"/>
              <w:rPr>
                <w:sz w:val="18"/>
                <w:szCs w:val="18"/>
              </w:rPr>
            </w:pPr>
            <w:r>
              <w:rPr>
                <w:sz w:val="18"/>
                <w:szCs w:val="18"/>
              </w:rPr>
              <w:t>The comprehensive list of 40 universities includes: core 8 HEIS (Academic beneficiaries</w:t>
            </w:r>
            <w:proofErr w:type="gramStart"/>
            <w:r>
              <w:rPr>
                <w:sz w:val="18"/>
                <w:szCs w:val="18"/>
              </w:rPr>
              <w:t>) :</w:t>
            </w:r>
            <w:proofErr w:type="gramEnd"/>
            <w:r>
              <w:rPr>
                <w:sz w:val="18"/>
                <w:szCs w:val="18"/>
              </w:rPr>
              <w:t xml:space="preserve"> Nova University of Lisbon, University of Bologna; Hebrew University of Jerusalem; University of </w:t>
            </w:r>
            <w:proofErr w:type="gramStart"/>
            <w:r>
              <w:rPr>
                <w:sz w:val="18"/>
                <w:szCs w:val="18"/>
              </w:rPr>
              <w:t>Campinas;  University</w:t>
            </w:r>
            <w:proofErr w:type="gramEnd"/>
            <w:r>
              <w:rPr>
                <w:sz w:val="18"/>
                <w:szCs w:val="18"/>
              </w:rPr>
              <w:t xml:space="preserve"> </w:t>
            </w:r>
            <w:proofErr w:type="gramStart"/>
            <w:r>
              <w:rPr>
                <w:sz w:val="18"/>
                <w:szCs w:val="18"/>
              </w:rPr>
              <w:t>of  KNU</w:t>
            </w:r>
            <w:proofErr w:type="gramEnd"/>
            <w:r>
              <w:rPr>
                <w:sz w:val="18"/>
                <w:szCs w:val="18"/>
              </w:rPr>
              <w:t>; University of Huelva; University of Pernambuco; University of Athens-</w:t>
            </w:r>
            <w:proofErr w:type="spellStart"/>
            <w:r>
              <w:rPr>
                <w:sz w:val="18"/>
                <w:szCs w:val="18"/>
              </w:rPr>
              <w:t>UOA</w:t>
            </w:r>
            <w:proofErr w:type="spellEnd"/>
            <w:r>
              <w:rPr>
                <w:sz w:val="18"/>
                <w:szCs w:val="18"/>
              </w:rPr>
              <w:t xml:space="preserve">. </w:t>
            </w:r>
            <w:r>
              <w:rPr>
                <w:b/>
                <w:sz w:val="18"/>
                <w:szCs w:val="18"/>
              </w:rPr>
              <w:t xml:space="preserve">Future Partners (1st expansion): </w:t>
            </w:r>
            <w:r>
              <w:rPr>
                <w:sz w:val="18"/>
                <w:szCs w:val="18"/>
              </w:rPr>
              <w:t>16 universities (</w:t>
            </w:r>
            <w:proofErr w:type="spellStart"/>
            <w:r>
              <w:rPr>
                <w:sz w:val="18"/>
                <w:szCs w:val="18"/>
              </w:rPr>
              <w:t>Europe+South</w:t>
            </w:r>
            <w:proofErr w:type="spellEnd"/>
            <w:r>
              <w:rPr>
                <w:sz w:val="18"/>
                <w:szCs w:val="18"/>
              </w:rPr>
              <w:t xml:space="preserve"> America): University of São Paulo (Brazil), Federal University of Rio de Janeiro – </w:t>
            </w:r>
            <w:proofErr w:type="spellStart"/>
            <w:r>
              <w:rPr>
                <w:sz w:val="18"/>
                <w:szCs w:val="18"/>
              </w:rPr>
              <w:t>UFRJ</w:t>
            </w:r>
            <w:proofErr w:type="spellEnd"/>
            <w:r>
              <w:rPr>
                <w:sz w:val="18"/>
                <w:szCs w:val="18"/>
              </w:rPr>
              <w:t xml:space="preserve"> (Brazil), Federal University of Minas Gerais – </w:t>
            </w:r>
            <w:proofErr w:type="spellStart"/>
            <w:r>
              <w:rPr>
                <w:sz w:val="18"/>
                <w:szCs w:val="18"/>
              </w:rPr>
              <w:t>UFMG</w:t>
            </w:r>
            <w:proofErr w:type="spellEnd"/>
            <w:r>
              <w:rPr>
                <w:sz w:val="18"/>
                <w:szCs w:val="18"/>
              </w:rPr>
              <w:t xml:space="preserve"> (Brazil), São Paulo State University – </w:t>
            </w:r>
            <w:proofErr w:type="spellStart"/>
            <w:r>
              <w:rPr>
                <w:sz w:val="18"/>
                <w:szCs w:val="18"/>
              </w:rPr>
              <w:t>UNESP</w:t>
            </w:r>
            <w:proofErr w:type="spellEnd"/>
            <w:r>
              <w:rPr>
                <w:sz w:val="18"/>
                <w:szCs w:val="18"/>
              </w:rPr>
              <w:t xml:space="preserve"> (Brazil), Federal University of Rio Grande do Sul – </w:t>
            </w:r>
            <w:proofErr w:type="spellStart"/>
            <w:r>
              <w:rPr>
                <w:sz w:val="18"/>
                <w:szCs w:val="18"/>
              </w:rPr>
              <w:t>UFRGS</w:t>
            </w:r>
            <w:proofErr w:type="spellEnd"/>
            <w:r>
              <w:rPr>
                <w:sz w:val="18"/>
                <w:szCs w:val="18"/>
              </w:rPr>
              <w:t xml:space="preserve"> (Brazil), Federal University of Santa Catarina – </w:t>
            </w:r>
            <w:proofErr w:type="spellStart"/>
            <w:r>
              <w:rPr>
                <w:sz w:val="18"/>
                <w:szCs w:val="18"/>
              </w:rPr>
              <w:t>UFSC</w:t>
            </w:r>
            <w:proofErr w:type="spellEnd"/>
            <w:r>
              <w:rPr>
                <w:sz w:val="18"/>
                <w:szCs w:val="18"/>
              </w:rPr>
              <w:t xml:space="preserve"> (Brazil), Federal University of Paraná – </w:t>
            </w:r>
            <w:proofErr w:type="spellStart"/>
            <w:r>
              <w:rPr>
                <w:sz w:val="18"/>
                <w:szCs w:val="18"/>
              </w:rPr>
              <w:t>UFPR</w:t>
            </w:r>
            <w:proofErr w:type="spellEnd"/>
            <w:r>
              <w:rPr>
                <w:sz w:val="18"/>
                <w:szCs w:val="18"/>
              </w:rPr>
              <w:t xml:space="preserve"> (Brazil), University of Brasília – </w:t>
            </w:r>
            <w:proofErr w:type="spellStart"/>
            <w:r>
              <w:rPr>
                <w:sz w:val="18"/>
                <w:szCs w:val="18"/>
              </w:rPr>
              <w:t>UnB</w:t>
            </w:r>
            <w:proofErr w:type="spellEnd"/>
            <w:r>
              <w:rPr>
                <w:sz w:val="18"/>
                <w:szCs w:val="18"/>
              </w:rPr>
              <w:t xml:space="preserve"> (Brazil), Canterbury University (UK), King’s College (UK), University of Lincoln (UK),National and </w:t>
            </w:r>
            <w:proofErr w:type="spellStart"/>
            <w:r>
              <w:rPr>
                <w:sz w:val="18"/>
                <w:szCs w:val="18"/>
              </w:rPr>
              <w:t>Kapodistrian</w:t>
            </w:r>
            <w:proofErr w:type="spellEnd"/>
            <w:r>
              <w:rPr>
                <w:sz w:val="18"/>
                <w:szCs w:val="18"/>
              </w:rPr>
              <w:t xml:space="preserve"> University of </w:t>
            </w:r>
            <w:proofErr w:type="spellStart"/>
            <w:r>
              <w:rPr>
                <w:sz w:val="18"/>
                <w:szCs w:val="18"/>
              </w:rPr>
              <w:t>UOA</w:t>
            </w:r>
            <w:proofErr w:type="spellEnd"/>
            <w:r>
              <w:rPr>
                <w:sz w:val="18"/>
                <w:szCs w:val="18"/>
              </w:rPr>
              <w:t xml:space="preserve"> (</w:t>
            </w:r>
            <w:proofErr w:type="spellStart"/>
            <w:r>
              <w:rPr>
                <w:sz w:val="18"/>
                <w:szCs w:val="18"/>
              </w:rPr>
              <w:t>NKUA</w:t>
            </w:r>
            <w:proofErr w:type="spellEnd"/>
            <w:r>
              <w:rPr>
                <w:sz w:val="18"/>
                <w:szCs w:val="18"/>
              </w:rPr>
              <w:t>), University of Belgrade (Serbia), Institute of Radiology Republic of Serbia (</w:t>
            </w:r>
            <w:proofErr w:type="spellStart"/>
            <w:r>
              <w:rPr>
                <w:sz w:val="18"/>
                <w:szCs w:val="18"/>
              </w:rPr>
              <w:t>IORS</w:t>
            </w:r>
            <w:proofErr w:type="spellEnd"/>
            <w:r>
              <w:rPr>
                <w:sz w:val="18"/>
                <w:szCs w:val="18"/>
              </w:rPr>
              <w:t xml:space="preserve">), Macedonian Academy of Arts and Sciences (MASA), University of Vigo (Spain), University of Barcelona (Spain), Complutense University of Madrid (Spain). </w:t>
            </w:r>
            <w:r>
              <w:rPr>
                <w:b/>
                <w:sz w:val="18"/>
                <w:szCs w:val="18"/>
              </w:rPr>
              <w:t>(2 expansion)</w:t>
            </w:r>
            <w:r>
              <w:rPr>
                <w:sz w:val="18"/>
                <w:szCs w:val="18"/>
              </w:rPr>
              <w:t xml:space="preserve"> 20 Universities:  Harvard Medical School (USA), University of Pittsburgh Medical </w:t>
            </w:r>
            <w:proofErr w:type="spellStart"/>
            <w:r>
              <w:rPr>
                <w:sz w:val="18"/>
                <w:szCs w:val="18"/>
              </w:rPr>
              <w:t>Center</w:t>
            </w:r>
            <w:proofErr w:type="spellEnd"/>
            <w:r>
              <w:rPr>
                <w:sz w:val="18"/>
                <w:szCs w:val="18"/>
              </w:rPr>
              <w:t xml:space="preserve"> (USA), University of Toronto (Canada), University of Ottawa (Canada), Shandong University (China), Charles University (Czech Republic), University of Bucharest (Romania), Jagiellonian University (Poland), University of Zagreb (Croatia), University of Sarajevo (Bosnia and Herzegovina), University of Tirana (Albania), NOVA-EL Cairo (Egypt), University of Johannesburg (South Africa), University of Cape Verde (Cape Verde), Vilnius University (Lithuania), University of Tartu (Estonia), University of Cape Town (South Africa), University of Pretoria (South Africa), University of Coimbra (Portugal), and University of Porto (Portugal).</w:t>
            </w:r>
          </w:p>
        </w:tc>
      </w:tr>
      <w:tr w:rsidR="00F82C29" w14:paraId="0D2D4E32" w14:textId="77777777">
        <w:trPr>
          <w:trHeight w:val="240"/>
        </w:trPr>
        <w:tc>
          <w:tcPr>
            <w:tcW w:w="960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37E" w14:textId="77777777" w:rsidR="00F82C29" w:rsidRDefault="00F82C29">
            <w:pPr>
              <w:widowControl w:val="0"/>
              <w:pBdr>
                <w:top w:val="nil"/>
                <w:left w:val="nil"/>
                <w:bottom w:val="nil"/>
                <w:right w:val="nil"/>
                <w:between w:val="nil"/>
              </w:pBdr>
              <w:spacing w:line="276" w:lineRule="auto"/>
              <w:rPr>
                <w:sz w:val="18"/>
                <w:szCs w:val="18"/>
              </w:rPr>
            </w:pPr>
          </w:p>
        </w:tc>
      </w:tr>
      <w:tr w:rsidR="00F82C29" w14:paraId="1E1D8BB0" w14:textId="77777777">
        <w:trPr>
          <w:trHeight w:val="240"/>
        </w:trPr>
        <w:tc>
          <w:tcPr>
            <w:tcW w:w="960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37F" w14:textId="77777777" w:rsidR="00F82C29" w:rsidRDefault="00F82C29">
            <w:pPr>
              <w:widowControl w:val="0"/>
              <w:pBdr>
                <w:top w:val="nil"/>
                <w:left w:val="nil"/>
                <w:bottom w:val="nil"/>
                <w:right w:val="nil"/>
                <w:between w:val="nil"/>
              </w:pBdr>
              <w:spacing w:line="276" w:lineRule="auto"/>
              <w:rPr>
                <w:sz w:val="18"/>
                <w:szCs w:val="18"/>
              </w:rPr>
            </w:pPr>
          </w:p>
        </w:tc>
      </w:tr>
      <w:tr w:rsidR="00F82C29" w14:paraId="6E84A944" w14:textId="77777777">
        <w:trPr>
          <w:trHeight w:val="240"/>
        </w:trPr>
        <w:tc>
          <w:tcPr>
            <w:tcW w:w="960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380" w14:textId="77777777" w:rsidR="00F82C29" w:rsidRDefault="00F82C29">
            <w:pPr>
              <w:widowControl w:val="0"/>
              <w:pBdr>
                <w:top w:val="nil"/>
                <w:left w:val="nil"/>
                <w:bottom w:val="nil"/>
                <w:right w:val="nil"/>
                <w:between w:val="nil"/>
              </w:pBdr>
              <w:spacing w:line="276" w:lineRule="auto"/>
              <w:rPr>
                <w:sz w:val="18"/>
                <w:szCs w:val="18"/>
              </w:rPr>
            </w:pPr>
          </w:p>
        </w:tc>
      </w:tr>
    </w:tbl>
    <w:p w14:paraId="00000381" w14:textId="77777777" w:rsidR="00F82C29" w:rsidRDefault="00F82C29">
      <w:pPr>
        <w:rPr>
          <w:color w:val="808080"/>
          <w:u w:val="single"/>
        </w:rPr>
      </w:pPr>
    </w:p>
    <w:p w14:paraId="00000382" w14:textId="77777777" w:rsidR="00F82C29" w:rsidRDefault="00F82C29">
      <w:pPr>
        <w:pStyle w:val="4"/>
        <w:spacing w:before="180" w:after="120"/>
        <w:ind w:left="0" w:right="794" w:firstLine="0"/>
      </w:pPr>
    </w:p>
    <w:p w14:paraId="00000383" w14:textId="77777777" w:rsidR="00F82C29" w:rsidRDefault="00F82C29">
      <w:pPr>
        <w:pStyle w:val="4"/>
        <w:spacing w:before="180" w:after="120"/>
        <w:ind w:right="794"/>
      </w:pPr>
    </w:p>
    <w:p w14:paraId="00000384" w14:textId="77777777" w:rsidR="00F82C29" w:rsidRDefault="00F82C29">
      <w:pPr>
        <w:pStyle w:val="4"/>
        <w:spacing w:before="180" w:after="120"/>
        <w:ind w:right="794"/>
      </w:pPr>
    </w:p>
    <w:p w14:paraId="00000385" w14:textId="77777777" w:rsidR="00F82C29" w:rsidRDefault="00000000">
      <w:pPr>
        <w:rPr>
          <w:b/>
          <w:sz w:val="22"/>
          <w:szCs w:val="22"/>
        </w:rPr>
      </w:pPr>
      <w:bookmarkStart w:id="13" w:name="_heading=h.1fob9te" w:colFirst="0" w:colLast="0"/>
      <w:bookmarkEnd w:id="13"/>
      <w:r>
        <w:rPr>
          <w:b/>
          <w:sz w:val="22"/>
          <w:szCs w:val="22"/>
        </w:rPr>
        <w:t>Table 3.1c:</w:t>
      </w:r>
      <w:r>
        <w:rPr>
          <w:b/>
          <w:sz w:val="22"/>
          <w:szCs w:val="22"/>
        </w:rPr>
        <w:tab/>
      </w:r>
      <w:sdt>
        <w:sdtPr>
          <w:tag w:val="goog_rdk_10"/>
          <w:id w:val="-157813465"/>
        </w:sdtPr>
        <w:sdtContent>
          <w:commentRangeStart w:id="14"/>
        </w:sdtContent>
      </w:sdt>
      <w:r>
        <w:rPr>
          <w:b/>
          <w:sz w:val="22"/>
          <w:szCs w:val="22"/>
        </w:rPr>
        <w:t xml:space="preserve">List of Deliverables  </w:t>
      </w:r>
      <w:commentRangeEnd w:id="14"/>
      <w:r>
        <w:commentReference w:id="14"/>
      </w:r>
    </w:p>
    <w:tbl>
      <w:tblPr>
        <w:tblStyle w:val="afffffff"/>
        <w:tblW w:w="10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1977"/>
        <w:gridCol w:w="2178"/>
        <w:gridCol w:w="645"/>
        <w:gridCol w:w="1500"/>
        <w:gridCol w:w="795"/>
        <w:gridCol w:w="870"/>
        <w:gridCol w:w="1170"/>
      </w:tblGrid>
      <w:tr w:rsidR="00F82C29" w14:paraId="2CFDECD4" w14:textId="77777777">
        <w:trPr>
          <w:trHeight w:val="1026"/>
        </w:trPr>
        <w:tc>
          <w:tcPr>
            <w:tcW w:w="1005" w:type="dxa"/>
            <w:shd w:val="clear" w:color="auto" w:fill="B5C1DF"/>
          </w:tcPr>
          <w:p w14:paraId="00000386" w14:textId="77777777" w:rsidR="00F82C29" w:rsidRDefault="00000000">
            <w:pPr>
              <w:jc w:val="both"/>
              <w:rPr>
                <w:b/>
                <w:sz w:val="22"/>
                <w:szCs w:val="22"/>
              </w:rPr>
            </w:pPr>
            <w:r>
              <w:rPr>
                <w:b/>
                <w:sz w:val="22"/>
                <w:szCs w:val="22"/>
              </w:rPr>
              <w:t>No</w:t>
            </w:r>
          </w:p>
        </w:tc>
        <w:tc>
          <w:tcPr>
            <w:tcW w:w="1977" w:type="dxa"/>
            <w:shd w:val="clear" w:color="auto" w:fill="B5C1DF"/>
          </w:tcPr>
          <w:p w14:paraId="00000387" w14:textId="77777777" w:rsidR="00F82C29" w:rsidRDefault="00000000">
            <w:pPr>
              <w:jc w:val="both"/>
              <w:rPr>
                <w:b/>
                <w:sz w:val="22"/>
                <w:szCs w:val="22"/>
              </w:rPr>
            </w:pPr>
            <w:r>
              <w:rPr>
                <w:b/>
                <w:sz w:val="22"/>
                <w:szCs w:val="22"/>
              </w:rPr>
              <w:t>Deliverable Name</w:t>
            </w:r>
          </w:p>
        </w:tc>
        <w:tc>
          <w:tcPr>
            <w:tcW w:w="2178" w:type="dxa"/>
            <w:shd w:val="clear" w:color="auto" w:fill="B5C1DF"/>
          </w:tcPr>
          <w:p w14:paraId="00000388" w14:textId="77777777" w:rsidR="00F82C29" w:rsidRDefault="00000000">
            <w:pPr>
              <w:jc w:val="both"/>
              <w:rPr>
                <w:b/>
                <w:sz w:val="22"/>
                <w:szCs w:val="22"/>
              </w:rPr>
            </w:pPr>
            <w:r>
              <w:rPr>
                <w:b/>
                <w:sz w:val="22"/>
                <w:szCs w:val="22"/>
              </w:rPr>
              <w:t>Short Description</w:t>
            </w:r>
          </w:p>
        </w:tc>
        <w:tc>
          <w:tcPr>
            <w:tcW w:w="645" w:type="dxa"/>
            <w:shd w:val="clear" w:color="auto" w:fill="B5C1DF"/>
          </w:tcPr>
          <w:p w14:paraId="00000389" w14:textId="77777777" w:rsidR="00F82C29" w:rsidRDefault="00000000">
            <w:pPr>
              <w:jc w:val="both"/>
              <w:rPr>
                <w:b/>
                <w:sz w:val="22"/>
                <w:szCs w:val="22"/>
              </w:rPr>
            </w:pPr>
            <w:r>
              <w:rPr>
                <w:b/>
                <w:sz w:val="22"/>
                <w:szCs w:val="22"/>
              </w:rPr>
              <w:t>WP No</w:t>
            </w:r>
          </w:p>
        </w:tc>
        <w:tc>
          <w:tcPr>
            <w:tcW w:w="1500" w:type="dxa"/>
            <w:shd w:val="clear" w:color="auto" w:fill="B5C1DF"/>
          </w:tcPr>
          <w:p w14:paraId="0000038A" w14:textId="77777777" w:rsidR="00F82C29" w:rsidRDefault="00000000">
            <w:pPr>
              <w:jc w:val="both"/>
              <w:rPr>
                <w:b/>
                <w:sz w:val="22"/>
                <w:szCs w:val="22"/>
              </w:rPr>
            </w:pPr>
            <w:r>
              <w:rPr>
                <w:b/>
                <w:sz w:val="22"/>
                <w:szCs w:val="22"/>
              </w:rPr>
              <w:t>Short Name of Lead Participant</w:t>
            </w:r>
          </w:p>
        </w:tc>
        <w:tc>
          <w:tcPr>
            <w:tcW w:w="795" w:type="dxa"/>
            <w:shd w:val="clear" w:color="auto" w:fill="B5C1DF"/>
          </w:tcPr>
          <w:p w14:paraId="0000038B" w14:textId="77777777" w:rsidR="00F82C29" w:rsidRDefault="00000000">
            <w:pPr>
              <w:jc w:val="both"/>
              <w:rPr>
                <w:b/>
                <w:sz w:val="22"/>
                <w:szCs w:val="22"/>
              </w:rPr>
            </w:pPr>
            <w:r>
              <w:rPr>
                <w:b/>
                <w:sz w:val="22"/>
                <w:szCs w:val="22"/>
              </w:rPr>
              <w:t>Type</w:t>
            </w:r>
          </w:p>
        </w:tc>
        <w:tc>
          <w:tcPr>
            <w:tcW w:w="870" w:type="dxa"/>
            <w:shd w:val="clear" w:color="auto" w:fill="B5C1DF"/>
          </w:tcPr>
          <w:p w14:paraId="0000038C" w14:textId="77777777" w:rsidR="00F82C29" w:rsidRDefault="00000000">
            <w:pPr>
              <w:jc w:val="both"/>
              <w:rPr>
                <w:b/>
                <w:sz w:val="22"/>
                <w:szCs w:val="22"/>
              </w:rPr>
            </w:pPr>
            <w:r>
              <w:rPr>
                <w:b/>
                <w:sz w:val="22"/>
                <w:szCs w:val="22"/>
              </w:rPr>
              <w:t>Dissemination Level</w:t>
            </w:r>
          </w:p>
        </w:tc>
        <w:tc>
          <w:tcPr>
            <w:tcW w:w="1170" w:type="dxa"/>
            <w:shd w:val="clear" w:color="auto" w:fill="B5C1DF"/>
          </w:tcPr>
          <w:p w14:paraId="0000038D" w14:textId="77777777" w:rsidR="00F82C29" w:rsidRDefault="00000000">
            <w:pPr>
              <w:jc w:val="both"/>
              <w:rPr>
                <w:b/>
                <w:sz w:val="22"/>
                <w:szCs w:val="22"/>
              </w:rPr>
            </w:pPr>
            <w:r>
              <w:rPr>
                <w:b/>
                <w:sz w:val="22"/>
                <w:szCs w:val="22"/>
              </w:rPr>
              <w:t>Delivery Date</w:t>
            </w:r>
          </w:p>
          <w:p w14:paraId="0000038E" w14:textId="77777777" w:rsidR="00F82C29" w:rsidRDefault="00000000">
            <w:pPr>
              <w:jc w:val="both"/>
              <w:rPr>
                <w:b/>
                <w:sz w:val="22"/>
                <w:szCs w:val="22"/>
              </w:rPr>
            </w:pPr>
            <w:r>
              <w:rPr>
                <w:b/>
                <w:sz w:val="22"/>
                <w:szCs w:val="22"/>
              </w:rPr>
              <w:t>(In Months)</w:t>
            </w:r>
          </w:p>
        </w:tc>
      </w:tr>
      <w:tr w:rsidR="00F82C29" w14:paraId="24735576" w14:textId="77777777">
        <w:trPr>
          <w:trHeight w:val="517"/>
        </w:trPr>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38F" w14:textId="77777777" w:rsidR="00F82C29" w:rsidRDefault="00000000">
            <w:pPr>
              <w:jc w:val="both"/>
              <w:rPr>
                <w:sz w:val="22"/>
                <w:szCs w:val="22"/>
              </w:rPr>
            </w:pPr>
            <w:r>
              <w:rPr>
                <w:sz w:val="22"/>
                <w:szCs w:val="22"/>
              </w:rPr>
              <w:t>D.1.1.1</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0" w14:textId="77777777" w:rsidR="00F82C29" w:rsidRDefault="00000000">
            <w:pPr>
              <w:rPr>
                <w:sz w:val="22"/>
                <w:szCs w:val="22"/>
              </w:rPr>
            </w:pPr>
            <w:r>
              <w:rPr>
                <w:sz w:val="22"/>
                <w:szCs w:val="22"/>
              </w:rPr>
              <w:t>Final prototype.</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1" w14:textId="77777777" w:rsidR="00F82C29" w:rsidRDefault="00000000">
            <w:pPr>
              <w:jc w:val="both"/>
              <w:rPr>
                <w:sz w:val="22"/>
                <w:szCs w:val="22"/>
              </w:rPr>
            </w:pPr>
            <w:r>
              <w:rPr>
                <w:sz w:val="22"/>
                <w:szCs w:val="22"/>
              </w:rPr>
              <w:t>Dr. Vida education digital</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2" w14:textId="77777777" w:rsidR="00F82C29" w:rsidRDefault="00000000">
            <w:pPr>
              <w:jc w:val="both"/>
              <w:rPr>
                <w:sz w:val="22"/>
                <w:szCs w:val="22"/>
              </w:rPr>
            </w:pPr>
            <w:r>
              <w:rPr>
                <w:sz w:val="22"/>
                <w:szCs w:val="22"/>
              </w:rPr>
              <w:t>1</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3" w14:textId="77777777" w:rsidR="00F82C29" w:rsidRDefault="00000000">
            <w:pPr>
              <w:jc w:val="both"/>
              <w:rPr>
                <w:sz w:val="22"/>
                <w:szCs w:val="22"/>
              </w:rPr>
            </w:pPr>
            <w:proofErr w:type="spellStart"/>
            <w:r>
              <w:rPr>
                <w:sz w:val="22"/>
                <w:szCs w:val="22"/>
              </w:rPr>
              <w:t>STABV</w:t>
            </w:r>
            <w:proofErr w:type="spellEnd"/>
          </w:p>
        </w:tc>
        <w:tc>
          <w:tcPr>
            <w:tcW w:w="79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4" w14:textId="77777777" w:rsidR="00F82C29" w:rsidRDefault="00000000">
            <w:pPr>
              <w:jc w:val="both"/>
              <w:rPr>
                <w:sz w:val="22"/>
                <w:szCs w:val="22"/>
              </w:rPr>
            </w:pPr>
            <w:r>
              <w:rPr>
                <w:sz w:val="22"/>
                <w:szCs w:val="22"/>
              </w:rPr>
              <w:t>DEM</w:t>
            </w:r>
          </w:p>
        </w:tc>
        <w:tc>
          <w:tcPr>
            <w:tcW w:w="8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5" w14:textId="77777777" w:rsidR="00F82C29" w:rsidRDefault="00000000">
            <w:pPr>
              <w:jc w:val="both"/>
              <w:rPr>
                <w:sz w:val="22"/>
                <w:szCs w:val="22"/>
              </w:rPr>
            </w:pPr>
            <w:r>
              <w:rPr>
                <w:sz w:val="22"/>
                <w:szCs w:val="22"/>
              </w:rPr>
              <w:t>SEN</w:t>
            </w:r>
          </w:p>
        </w:tc>
        <w:tc>
          <w:tcPr>
            <w:tcW w:w="11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96" w14:textId="77777777" w:rsidR="00F82C29" w:rsidRDefault="00000000">
            <w:pPr>
              <w:jc w:val="both"/>
              <w:rPr>
                <w:sz w:val="22"/>
                <w:szCs w:val="22"/>
              </w:rPr>
            </w:pPr>
            <w:r>
              <w:rPr>
                <w:sz w:val="22"/>
                <w:szCs w:val="22"/>
              </w:rPr>
              <w:t>15</w:t>
            </w:r>
          </w:p>
        </w:tc>
      </w:tr>
      <w:tr w:rsidR="00F82C29" w14:paraId="77A25E8A"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97" w14:textId="77777777" w:rsidR="00F82C29" w:rsidRDefault="00000000">
            <w:pPr>
              <w:jc w:val="both"/>
              <w:rPr>
                <w:sz w:val="22"/>
                <w:szCs w:val="22"/>
              </w:rPr>
            </w:pPr>
            <w:r>
              <w:rPr>
                <w:sz w:val="22"/>
                <w:szCs w:val="22"/>
              </w:rPr>
              <w:t>D.1.1.2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98" w14:textId="77777777" w:rsidR="00F82C29" w:rsidRDefault="00000000">
            <w:pPr>
              <w:rPr>
                <w:sz w:val="22"/>
                <w:szCs w:val="22"/>
              </w:rPr>
            </w:pPr>
            <w:r>
              <w:rPr>
                <w:sz w:val="22"/>
                <w:szCs w:val="22"/>
              </w:rPr>
              <w:t>Total protein quantification in urine: Kidney disease.</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99" w14:textId="77777777" w:rsidR="00F82C29" w:rsidRDefault="00000000">
            <w:pPr>
              <w:jc w:val="both"/>
              <w:rPr>
                <w:sz w:val="22"/>
                <w:szCs w:val="22"/>
              </w:rPr>
            </w:pPr>
            <w:r>
              <w:rPr>
                <w:sz w:val="22"/>
                <w:szCs w:val="22"/>
              </w:rPr>
              <w:t xml:space="preserve">Biomedicine: Colorimetric Analysis </w:t>
            </w:r>
            <w:proofErr w:type="gramStart"/>
            <w:r>
              <w:rPr>
                <w:sz w:val="22"/>
                <w:szCs w:val="22"/>
              </w:rPr>
              <w:t>for  health</w:t>
            </w:r>
            <w:proofErr w:type="gramEnd"/>
            <w:r>
              <w:rPr>
                <w:sz w:val="22"/>
                <w:szCs w:val="22"/>
              </w:rPr>
              <w:t xml:space="preserve"> studies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9A"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9B" w14:textId="77777777" w:rsidR="00F82C29" w:rsidRDefault="00000000">
            <w:pPr>
              <w:jc w:val="both"/>
              <w:rPr>
                <w:sz w:val="22"/>
                <w:szCs w:val="22"/>
              </w:rPr>
            </w:pPr>
            <w:proofErr w:type="spellStart"/>
            <w:r>
              <w:rPr>
                <w:sz w:val="22"/>
                <w:szCs w:val="22"/>
              </w:rPr>
              <w:t>UOA</w:t>
            </w:r>
            <w:proofErr w:type="spellEnd"/>
          </w:p>
        </w:tc>
        <w:tc>
          <w:tcPr>
            <w:tcW w:w="795" w:type="dxa"/>
          </w:tcPr>
          <w:p w14:paraId="0000039C" w14:textId="77777777" w:rsidR="00F82C29" w:rsidRDefault="00000000">
            <w:pPr>
              <w:jc w:val="both"/>
              <w:rPr>
                <w:sz w:val="22"/>
                <w:szCs w:val="22"/>
              </w:rPr>
            </w:pPr>
            <w:r>
              <w:rPr>
                <w:sz w:val="22"/>
                <w:szCs w:val="22"/>
              </w:rPr>
              <w:t>R</w:t>
            </w:r>
          </w:p>
        </w:tc>
        <w:tc>
          <w:tcPr>
            <w:tcW w:w="870" w:type="dxa"/>
          </w:tcPr>
          <w:p w14:paraId="0000039D" w14:textId="77777777" w:rsidR="00F82C29" w:rsidRDefault="00000000">
            <w:pPr>
              <w:jc w:val="both"/>
              <w:rPr>
                <w:sz w:val="22"/>
                <w:szCs w:val="22"/>
              </w:rPr>
            </w:pPr>
            <w:r>
              <w:rPr>
                <w:sz w:val="22"/>
                <w:szCs w:val="22"/>
              </w:rPr>
              <w:t>PU</w:t>
            </w:r>
          </w:p>
        </w:tc>
        <w:tc>
          <w:tcPr>
            <w:tcW w:w="1170" w:type="dxa"/>
          </w:tcPr>
          <w:p w14:paraId="0000039E" w14:textId="77777777" w:rsidR="00F82C29" w:rsidRDefault="00000000">
            <w:pPr>
              <w:jc w:val="both"/>
              <w:rPr>
                <w:sz w:val="22"/>
                <w:szCs w:val="22"/>
              </w:rPr>
            </w:pPr>
            <w:r>
              <w:rPr>
                <w:sz w:val="22"/>
                <w:szCs w:val="22"/>
              </w:rPr>
              <w:t>15</w:t>
            </w:r>
          </w:p>
        </w:tc>
      </w:tr>
      <w:tr w:rsidR="00F82C29" w14:paraId="2B11C9B2"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9F" w14:textId="77777777" w:rsidR="00F82C29" w:rsidRDefault="00000000">
            <w:pPr>
              <w:jc w:val="both"/>
              <w:rPr>
                <w:sz w:val="22"/>
                <w:szCs w:val="22"/>
              </w:rPr>
            </w:pPr>
            <w:r>
              <w:rPr>
                <w:sz w:val="22"/>
                <w:szCs w:val="22"/>
              </w:rPr>
              <w:t>D.1.1.3</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A0" w14:textId="77777777" w:rsidR="00F82C29" w:rsidRDefault="00000000">
            <w:pPr>
              <w:rPr>
                <w:sz w:val="22"/>
                <w:szCs w:val="22"/>
              </w:rPr>
            </w:pPr>
            <w:r>
              <w:rPr>
                <w:sz w:val="22"/>
                <w:szCs w:val="22"/>
              </w:rPr>
              <w:t>Total protein quantification in urine: Myeloma disease.</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A1" w14:textId="77777777" w:rsidR="00F82C29" w:rsidRDefault="00000000">
            <w:pPr>
              <w:jc w:val="both"/>
              <w:rPr>
                <w:sz w:val="22"/>
                <w:szCs w:val="22"/>
              </w:rPr>
            </w:pPr>
            <w:r>
              <w:rPr>
                <w:sz w:val="22"/>
                <w:szCs w:val="22"/>
              </w:rPr>
              <w:t>Biomedicine: Colorimetric Analysis for health studies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A2"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A3" w14:textId="77777777" w:rsidR="00F82C29" w:rsidRDefault="00000000">
            <w:pPr>
              <w:jc w:val="both"/>
              <w:rPr>
                <w:sz w:val="22"/>
                <w:szCs w:val="22"/>
              </w:rPr>
            </w:pPr>
            <w:r>
              <w:rPr>
                <w:sz w:val="22"/>
                <w:szCs w:val="22"/>
              </w:rPr>
              <w:t>HUJI</w:t>
            </w:r>
          </w:p>
        </w:tc>
        <w:tc>
          <w:tcPr>
            <w:tcW w:w="795" w:type="dxa"/>
          </w:tcPr>
          <w:p w14:paraId="000003A4" w14:textId="77777777" w:rsidR="00F82C29" w:rsidRDefault="00000000">
            <w:pPr>
              <w:jc w:val="both"/>
              <w:rPr>
                <w:sz w:val="22"/>
                <w:szCs w:val="22"/>
              </w:rPr>
            </w:pPr>
            <w:r>
              <w:rPr>
                <w:sz w:val="22"/>
                <w:szCs w:val="22"/>
              </w:rPr>
              <w:t>R</w:t>
            </w:r>
          </w:p>
        </w:tc>
        <w:tc>
          <w:tcPr>
            <w:tcW w:w="870" w:type="dxa"/>
          </w:tcPr>
          <w:p w14:paraId="000003A5" w14:textId="77777777" w:rsidR="00F82C29" w:rsidRDefault="00000000">
            <w:pPr>
              <w:jc w:val="both"/>
              <w:rPr>
                <w:sz w:val="22"/>
                <w:szCs w:val="22"/>
              </w:rPr>
            </w:pPr>
            <w:r>
              <w:rPr>
                <w:sz w:val="22"/>
                <w:szCs w:val="22"/>
              </w:rPr>
              <w:t>PU</w:t>
            </w:r>
          </w:p>
        </w:tc>
        <w:tc>
          <w:tcPr>
            <w:tcW w:w="1170" w:type="dxa"/>
          </w:tcPr>
          <w:p w14:paraId="000003A6" w14:textId="77777777" w:rsidR="00F82C29" w:rsidRDefault="00000000">
            <w:pPr>
              <w:jc w:val="both"/>
              <w:rPr>
                <w:sz w:val="22"/>
                <w:szCs w:val="22"/>
              </w:rPr>
            </w:pPr>
            <w:r>
              <w:rPr>
                <w:sz w:val="22"/>
                <w:szCs w:val="22"/>
              </w:rPr>
              <w:t>15</w:t>
            </w:r>
          </w:p>
        </w:tc>
      </w:tr>
      <w:tr w:rsidR="00F82C29" w14:paraId="64738B5A"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A7" w14:textId="77777777" w:rsidR="00F82C29" w:rsidRDefault="00000000">
            <w:pPr>
              <w:jc w:val="both"/>
              <w:rPr>
                <w:sz w:val="22"/>
                <w:szCs w:val="22"/>
              </w:rPr>
            </w:pPr>
            <w:r>
              <w:rPr>
                <w:sz w:val="22"/>
                <w:szCs w:val="22"/>
              </w:rPr>
              <w:t>D1.1.4</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A8" w14:textId="77777777" w:rsidR="00F82C29" w:rsidRDefault="00000000">
            <w:pPr>
              <w:rPr>
                <w:sz w:val="22"/>
                <w:szCs w:val="22"/>
              </w:rPr>
            </w:pPr>
            <w:r>
              <w:rPr>
                <w:sz w:val="22"/>
                <w:szCs w:val="22"/>
              </w:rPr>
              <w:t>CMA virus assessment in new born</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A9" w14:textId="77777777" w:rsidR="00F82C29" w:rsidRDefault="00000000">
            <w:pPr>
              <w:jc w:val="both"/>
              <w:rPr>
                <w:sz w:val="22"/>
                <w:szCs w:val="22"/>
              </w:rPr>
            </w:pPr>
            <w:r>
              <w:rPr>
                <w:sz w:val="22"/>
                <w:szCs w:val="22"/>
              </w:rPr>
              <w:t>Biomedicine: Like-PCR analysis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AA"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AB" w14:textId="77777777" w:rsidR="00F82C29" w:rsidRDefault="00000000">
            <w:pPr>
              <w:jc w:val="both"/>
              <w:rPr>
                <w:sz w:val="22"/>
                <w:szCs w:val="22"/>
              </w:rPr>
            </w:pPr>
            <w:r>
              <w:rPr>
                <w:sz w:val="22"/>
                <w:szCs w:val="22"/>
              </w:rPr>
              <w:t xml:space="preserve">UNL </w:t>
            </w:r>
          </w:p>
        </w:tc>
        <w:tc>
          <w:tcPr>
            <w:tcW w:w="795" w:type="dxa"/>
          </w:tcPr>
          <w:p w14:paraId="000003AC" w14:textId="77777777" w:rsidR="00F82C29" w:rsidRDefault="00000000">
            <w:pPr>
              <w:jc w:val="both"/>
              <w:rPr>
                <w:sz w:val="22"/>
                <w:szCs w:val="22"/>
              </w:rPr>
            </w:pPr>
            <w:r>
              <w:rPr>
                <w:sz w:val="22"/>
                <w:szCs w:val="22"/>
              </w:rPr>
              <w:t>R</w:t>
            </w:r>
          </w:p>
        </w:tc>
        <w:tc>
          <w:tcPr>
            <w:tcW w:w="870" w:type="dxa"/>
          </w:tcPr>
          <w:p w14:paraId="000003AD" w14:textId="77777777" w:rsidR="00F82C29" w:rsidRDefault="00000000">
            <w:pPr>
              <w:jc w:val="both"/>
              <w:rPr>
                <w:sz w:val="22"/>
                <w:szCs w:val="22"/>
              </w:rPr>
            </w:pPr>
            <w:r>
              <w:rPr>
                <w:sz w:val="22"/>
                <w:szCs w:val="22"/>
              </w:rPr>
              <w:t>PU</w:t>
            </w:r>
          </w:p>
        </w:tc>
        <w:tc>
          <w:tcPr>
            <w:tcW w:w="1170" w:type="dxa"/>
          </w:tcPr>
          <w:p w14:paraId="000003AE" w14:textId="77777777" w:rsidR="00F82C29" w:rsidRDefault="00000000">
            <w:pPr>
              <w:jc w:val="both"/>
              <w:rPr>
                <w:sz w:val="22"/>
                <w:szCs w:val="22"/>
              </w:rPr>
            </w:pPr>
            <w:r>
              <w:rPr>
                <w:sz w:val="22"/>
                <w:szCs w:val="22"/>
              </w:rPr>
              <w:t>15</w:t>
            </w:r>
          </w:p>
        </w:tc>
      </w:tr>
      <w:tr w:rsidR="00F82C29" w14:paraId="3FB5E5CB"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AF" w14:textId="77777777" w:rsidR="00F82C29" w:rsidRDefault="00000000">
            <w:pPr>
              <w:jc w:val="both"/>
              <w:rPr>
                <w:sz w:val="22"/>
                <w:szCs w:val="22"/>
              </w:rPr>
            </w:pPr>
            <w:r>
              <w:rPr>
                <w:sz w:val="22"/>
                <w:szCs w:val="22"/>
              </w:rPr>
              <w:t>D.1.1.5</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B0" w14:textId="77777777" w:rsidR="00F82C29" w:rsidRDefault="00000000">
            <w:pPr>
              <w:rPr>
                <w:sz w:val="22"/>
                <w:szCs w:val="22"/>
              </w:rPr>
            </w:pPr>
            <w:r>
              <w:rPr>
                <w:sz w:val="22"/>
                <w:szCs w:val="22"/>
              </w:rPr>
              <w:t>Determination of toxic metals in water: Hg</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B1" w14:textId="77777777" w:rsidR="00F82C29" w:rsidRDefault="00000000">
            <w:pPr>
              <w:jc w:val="both"/>
              <w:rPr>
                <w:sz w:val="22"/>
                <w:szCs w:val="22"/>
              </w:rPr>
            </w:pPr>
            <w:r>
              <w:rPr>
                <w:sz w:val="22"/>
                <w:szCs w:val="22"/>
              </w:rPr>
              <w:t xml:space="preserve">Environmental: </w:t>
            </w:r>
            <w:proofErr w:type="spellStart"/>
            <w:r>
              <w:rPr>
                <w:sz w:val="22"/>
                <w:szCs w:val="22"/>
              </w:rPr>
              <w:t>Fluorimetric</w:t>
            </w:r>
            <w:proofErr w:type="spellEnd"/>
            <w:r>
              <w:rPr>
                <w:sz w:val="22"/>
                <w:szCs w:val="22"/>
              </w:rPr>
              <w:t xml:space="preserve"> Analysis for</w:t>
            </w:r>
          </w:p>
          <w:p w14:paraId="000003B2" w14:textId="77777777" w:rsidR="00F82C29" w:rsidRDefault="00000000">
            <w:pPr>
              <w:jc w:val="both"/>
              <w:rPr>
                <w:sz w:val="22"/>
                <w:szCs w:val="22"/>
              </w:rPr>
            </w:pPr>
            <w:r>
              <w:rPr>
                <w:sz w:val="22"/>
                <w:szCs w:val="22"/>
              </w:rPr>
              <w:t xml:space="preserve">  toxic </w:t>
            </w:r>
            <w:proofErr w:type="gramStart"/>
            <w:r>
              <w:rPr>
                <w:sz w:val="22"/>
                <w:szCs w:val="22"/>
              </w:rPr>
              <w:t>metal  contaminants</w:t>
            </w:r>
            <w:proofErr w:type="gramEnd"/>
            <w:r>
              <w:rPr>
                <w:sz w:val="22"/>
                <w:szCs w:val="22"/>
              </w:rPr>
              <w:t>.</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B3"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B4" w14:textId="77777777" w:rsidR="00F82C29" w:rsidRDefault="00000000">
            <w:pPr>
              <w:jc w:val="both"/>
              <w:rPr>
                <w:sz w:val="22"/>
                <w:szCs w:val="22"/>
              </w:rPr>
            </w:pPr>
            <w:proofErr w:type="spellStart"/>
            <w:r>
              <w:rPr>
                <w:sz w:val="22"/>
                <w:szCs w:val="22"/>
              </w:rPr>
              <w:t>UNICAMP</w:t>
            </w:r>
            <w:proofErr w:type="spellEnd"/>
          </w:p>
        </w:tc>
        <w:tc>
          <w:tcPr>
            <w:tcW w:w="795" w:type="dxa"/>
          </w:tcPr>
          <w:p w14:paraId="000003B5" w14:textId="77777777" w:rsidR="00F82C29" w:rsidRDefault="00000000">
            <w:pPr>
              <w:jc w:val="both"/>
              <w:rPr>
                <w:sz w:val="22"/>
                <w:szCs w:val="22"/>
              </w:rPr>
            </w:pPr>
            <w:r>
              <w:rPr>
                <w:sz w:val="22"/>
                <w:szCs w:val="22"/>
              </w:rPr>
              <w:t>R</w:t>
            </w:r>
          </w:p>
        </w:tc>
        <w:tc>
          <w:tcPr>
            <w:tcW w:w="870" w:type="dxa"/>
          </w:tcPr>
          <w:p w14:paraId="000003B6" w14:textId="77777777" w:rsidR="00F82C29" w:rsidRDefault="00000000">
            <w:pPr>
              <w:jc w:val="both"/>
              <w:rPr>
                <w:sz w:val="22"/>
                <w:szCs w:val="22"/>
              </w:rPr>
            </w:pPr>
            <w:r>
              <w:rPr>
                <w:sz w:val="22"/>
                <w:szCs w:val="22"/>
              </w:rPr>
              <w:t>PU</w:t>
            </w:r>
          </w:p>
        </w:tc>
        <w:tc>
          <w:tcPr>
            <w:tcW w:w="1170" w:type="dxa"/>
          </w:tcPr>
          <w:p w14:paraId="000003B7" w14:textId="77777777" w:rsidR="00F82C29" w:rsidRDefault="00000000">
            <w:pPr>
              <w:jc w:val="both"/>
              <w:rPr>
                <w:sz w:val="22"/>
                <w:szCs w:val="22"/>
              </w:rPr>
            </w:pPr>
            <w:r>
              <w:rPr>
                <w:sz w:val="22"/>
                <w:szCs w:val="22"/>
              </w:rPr>
              <w:t>15</w:t>
            </w:r>
          </w:p>
        </w:tc>
      </w:tr>
      <w:tr w:rsidR="00F82C29" w14:paraId="403D7E61"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3B8" w14:textId="77777777" w:rsidR="00F82C29" w:rsidRDefault="00000000">
            <w:pPr>
              <w:jc w:val="both"/>
              <w:rPr>
                <w:sz w:val="22"/>
                <w:szCs w:val="22"/>
              </w:rPr>
            </w:pPr>
            <w:r>
              <w:rPr>
                <w:sz w:val="22"/>
                <w:szCs w:val="22"/>
              </w:rPr>
              <w:t>D.1.1.6</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B9" w14:textId="77777777" w:rsidR="00F82C29" w:rsidRDefault="00000000">
            <w:pPr>
              <w:rPr>
                <w:sz w:val="22"/>
                <w:szCs w:val="22"/>
              </w:rPr>
            </w:pPr>
            <w:r>
              <w:rPr>
                <w:sz w:val="22"/>
                <w:szCs w:val="22"/>
              </w:rPr>
              <w:t>Determination of toxic metals in water: As</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BA" w14:textId="77777777" w:rsidR="00F82C29" w:rsidRDefault="00000000">
            <w:pPr>
              <w:jc w:val="both"/>
              <w:rPr>
                <w:sz w:val="22"/>
                <w:szCs w:val="22"/>
              </w:rPr>
            </w:pPr>
            <w:r>
              <w:rPr>
                <w:sz w:val="22"/>
                <w:szCs w:val="22"/>
              </w:rPr>
              <w:t xml:space="preserve">Environmental: </w:t>
            </w:r>
            <w:proofErr w:type="spellStart"/>
            <w:r>
              <w:rPr>
                <w:sz w:val="22"/>
                <w:szCs w:val="22"/>
              </w:rPr>
              <w:t>Fluorimetric</w:t>
            </w:r>
            <w:proofErr w:type="spellEnd"/>
            <w:r>
              <w:rPr>
                <w:sz w:val="22"/>
                <w:szCs w:val="22"/>
              </w:rPr>
              <w:t xml:space="preserve"> Analysis for</w:t>
            </w:r>
          </w:p>
          <w:p w14:paraId="000003BB" w14:textId="77777777" w:rsidR="00F82C29" w:rsidRDefault="00000000">
            <w:pPr>
              <w:jc w:val="both"/>
              <w:rPr>
                <w:sz w:val="22"/>
                <w:szCs w:val="22"/>
              </w:rPr>
            </w:pPr>
            <w:r>
              <w:rPr>
                <w:sz w:val="22"/>
                <w:szCs w:val="22"/>
              </w:rPr>
              <w:t xml:space="preserve">  toxic </w:t>
            </w:r>
            <w:proofErr w:type="gramStart"/>
            <w:r>
              <w:rPr>
                <w:sz w:val="22"/>
                <w:szCs w:val="22"/>
              </w:rPr>
              <w:t>metal  contaminants</w:t>
            </w:r>
            <w:proofErr w:type="gramEnd"/>
            <w:r>
              <w:rPr>
                <w:sz w:val="22"/>
                <w:szCs w:val="22"/>
              </w:rPr>
              <w:t>.</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BC" w14:textId="77777777" w:rsidR="00F82C29" w:rsidRDefault="00000000">
            <w:pPr>
              <w:jc w:val="both"/>
              <w:rPr>
                <w:sz w:val="22"/>
                <w:szCs w:val="22"/>
              </w:rPr>
            </w:pPr>
            <w:r>
              <w:rPr>
                <w:sz w:val="22"/>
                <w:szCs w:val="22"/>
              </w:rPr>
              <w:t>1</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BD" w14:textId="77777777" w:rsidR="00F82C29" w:rsidRDefault="00000000">
            <w:pPr>
              <w:jc w:val="both"/>
              <w:rPr>
                <w:sz w:val="22"/>
                <w:szCs w:val="22"/>
              </w:rPr>
            </w:pPr>
            <w:proofErr w:type="spellStart"/>
            <w:r>
              <w:rPr>
                <w:sz w:val="22"/>
                <w:szCs w:val="22"/>
              </w:rPr>
              <w:t>UHU</w:t>
            </w:r>
            <w:proofErr w:type="spellEnd"/>
          </w:p>
        </w:tc>
        <w:tc>
          <w:tcPr>
            <w:tcW w:w="795" w:type="dxa"/>
          </w:tcPr>
          <w:p w14:paraId="000003BE" w14:textId="77777777" w:rsidR="00F82C29" w:rsidRDefault="00000000">
            <w:pPr>
              <w:jc w:val="both"/>
              <w:rPr>
                <w:sz w:val="22"/>
                <w:szCs w:val="22"/>
              </w:rPr>
            </w:pPr>
            <w:r>
              <w:rPr>
                <w:sz w:val="22"/>
                <w:szCs w:val="22"/>
              </w:rPr>
              <w:t>R</w:t>
            </w:r>
          </w:p>
        </w:tc>
        <w:tc>
          <w:tcPr>
            <w:tcW w:w="870" w:type="dxa"/>
          </w:tcPr>
          <w:p w14:paraId="000003BF" w14:textId="77777777" w:rsidR="00F82C29" w:rsidRDefault="00000000">
            <w:pPr>
              <w:jc w:val="both"/>
              <w:rPr>
                <w:sz w:val="22"/>
                <w:szCs w:val="22"/>
              </w:rPr>
            </w:pPr>
            <w:r>
              <w:rPr>
                <w:sz w:val="22"/>
                <w:szCs w:val="22"/>
              </w:rPr>
              <w:t>PU</w:t>
            </w:r>
          </w:p>
        </w:tc>
        <w:tc>
          <w:tcPr>
            <w:tcW w:w="1170" w:type="dxa"/>
          </w:tcPr>
          <w:p w14:paraId="000003C0" w14:textId="77777777" w:rsidR="00F82C29" w:rsidRDefault="00000000">
            <w:pPr>
              <w:jc w:val="both"/>
              <w:rPr>
                <w:sz w:val="22"/>
                <w:szCs w:val="22"/>
              </w:rPr>
            </w:pPr>
            <w:r>
              <w:rPr>
                <w:sz w:val="22"/>
                <w:szCs w:val="22"/>
              </w:rPr>
              <w:t>15</w:t>
            </w:r>
          </w:p>
        </w:tc>
      </w:tr>
      <w:tr w:rsidR="00F82C29" w14:paraId="12261CB8"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C1" w14:textId="77777777" w:rsidR="00F82C29" w:rsidRDefault="00000000">
            <w:pPr>
              <w:jc w:val="both"/>
              <w:rPr>
                <w:sz w:val="22"/>
                <w:szCs w:val="22"/>
              </w:rPr>
            </w:pPr>
            <w:r>
              <w:rPr>
                <w:sz w:val="22"/>
                <w:szCs w:val="22"/>
              </w:rPr>
              <w:t>D.1.1.7</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C2" w14:textId="77777777" w:rsidR="00F82C29" w:rsidRDefault="00000000">
            <w:pPr>
              <w:jc w:val="both"/>
              <w:rPr>
                <w:sz w:val="22"/>
                <w:szCs w:val="22"/>
              </w:rPr>
            </w:pPr>
            <w:r>
              <w:rPr>
                <w:sz w:val="22"/>
                <w:szCs w:val="22"/>
              </w:rPr>
              <w:t>Bacterial determination in water</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C3" w14:textId="77777777" w:rsidR="00F82C29" w:rsidRDefault="00000000">
            <w:pPr>
              <w:jc w:val="both"/>
              <w:rPr>
                <w:sz w:val="22"/>
                <w:szCs w:val="22"/>
              </w:rPr>
            </w:pPr>
            <w:r>
              <w:rPr>
                <w:sz w:val="22"/>
                <w:szCs w:val="22"/>
              </w:rPr>
              <w:t xml:space="preserve">Health/Environment: </w:t>
            </w:r>
            <w:proofErr w:type="spellStart"/>
            <w:r>
              <w:rPr>
                <w:sz w:val="22"/>
                <w:szCs w:val="22"/>
              </w:rPr>
              <w:t>Fluorimetric</w:t>
            </w:r>
            <w:proofErr w:type="spellEnd"/>
            <w:r>
              <w:rPr>
                <w:sz w:val="22"/>
                <w:szCs w:val="22"/>
              </w:rPr>
              <w:t xml:space="preserve"> Analysis for bacterial determination</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C4"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C5" w14:textId="77777777" w:rsidR="00F82C29" w:rsidRDefault="00000000">
            <w:pPr>
              <w:jc w:val="both"/>
              <w:rPr>
                <w:sz w:val="22"/>
                <w:szCs w:val="22"/>
              </w:rPr>
            </w:pPr>
            <w:proofErr w:type="spellStart"/>
            <w:r>
              <w:rPr>
                <w:sz w:val="22"/>
                <w:szCs w:val="22"/>
              </w:rPr>
              <w:t>UNIBO</w:t>
            </w:r>
            <w:proofErr w:type="spellEnd"/>
          </w:p>
        </w:tc>
        <w:tc>
          <w:tcPr>
            <w:tcW w:w="795" w:type="dxa"/>
          </w:tcPr>
          <w:p w14:paraId="000003C6" w14:textId="77777777" w:rsidR="00F82C29" w:rsidRDefault="00000000">
            <w:pPr>
              <w:jc w:val="both"/>
              <w:rPr>
                <w:sz w:val="22"/>
                <w:szCs w:val="22"/>
              </w:rPr>
            </w:pPr>
            <w:r>
              <w:rPr>
                <w:sz w:val="22"/>
                <w:szCs w:val="22"/>
              </w:rPr>
              <w:t>R</w:t>
            </w:r>
          </w:p>
        </w:tc>
        <w:tc>
          <w:tcPr>
            <w:tcW w:w="870" w:type="dxa"/>
          </w:tcPr>
          <w:p w14:paraId="000003C7" w14:textId="77777777" w:rsidR="00F82C29" w:rsidRDefault="00000000">
            <w:pPr>
              <w:jc w:val="both"/>
              <w:rPr>
                <w:sz w:val="22"/>
                <w:szCs w:val="22"/>
              </w:rPr>
            </w:pPr>
            <w:r>
              <w:rPr>
                <w:sz w:val="22"/>
                <w:szCs w:val="22"/>
              </w:rPr>
              <w:t>PU</w:t>
            </w:r>
          </w:p>
        </w:tc>
        <w:tc>
          <w:tcPr>
            <w:tcW w:w="1170" w:type="dxa"/>
          </w:tcPr>
          <w:p w14:paraId="000003C8" w14:textId="77777777" w:rsidR="00F82C29" w:rsidRDefault="00000000">
            <w:pPr>
              <w:jc w:val="both"/>
              <w:rPr>
                <w:sz w:val="22"/>
                <w:szCs w:val="22"/>
              </w:rPr>
            </w:pPr>
            <w:r>
              <w:rPr>
                <w:sz w:val="22"/>
                <w:szCs w:val="22"/>
              </w:rPr>
              <w:t>15</w:t>
            </w:r>
          </w:p>
        </w:tc>
      </w:tr>
      <w:tr w:rsidR="00F82C29" w14:paraId="38A8519E"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C9" w14:textId="77777777" w:rsidR="00F82C29" w:rsidRDefault="00000000">
            <w:pPr>
              <w:jc w:val="both"/>
              <w:rPr>
                <w:sz w:val="22"/>
                <w:szCs w:val="22"/>
              </w:rPr>
            </w:pPr>
            <w:r>
              <w:rPr>
                <w:sz w:val="22"/>
                <w:szCs w:val="22"/>
              </w:rPr>
              <w:t>D.1.1.8</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CA" w14:textId="77777777" w:rsidR="00F82C29" w:rsidRDefault="00000000">
            <w:pPr>
              <w:jc w:val="both"/>
              <w:rPr>
                <w:sz w:val="22"/>
                <w:szCs w:val="22"/>
              </w:rPr>
            </w:pPr>
            <w:sdt>
              <w:sdtPr>
                <w:tag w:val="goog_rdk_11"/>
                <w:id w:val="813788746"/>
              </w:sdtPr>
              <w:sdtContent>
                <w:commentRangeStart w:id="15"/>
              </w:sdtContent>
            </w:sdt>
            <w:r>
              <w:rPr>
                <w:sz w:val="22"/>
                <w:szCs w:val="22"/>
              </w:rPr>
              <w:t xml:space="preserve">PCR Diagnostics for Public Health </w:t>
            </w:r>
          </w:p>
        </w:tc>
        <w:commentRangeEnd w:id="15"/>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CB" w14:textId="77777777" w:rsidR="00F82C29" w:rsidRDefault="00000000">
            <w:pPr>
              <w:jc w:val="both"/>
              <w:rPr>
                <w:sz w:val="22"/>
                <w:szCs w:val="22"/>
              </w:rPr>
            </w:pPr>
            <w:r>
              <w:commentReference w:id="15"/>
            </w:r>
            <w:r>
              <w:rPr>
                <w:sz w:val="22"/>
                <w:szCs w:val="22"/>
              </w:rPr>
              <w:t>Epidemiological studies in health:</w:t>
            </w:r>
          </w:p>
          <w:p w14:paraId="000003CC" w14:textId="77777777" w:rsidR="00F82C29" w:rsidRDefault="00000000">
            <w:pPr>
              <w:jc w:val="both"/>
              <w:rPr>
                <w:sz w:val="22"/>
                <w:szCs w:val="22"/>
              </w:rPr>
            </w:pPr>
            <w:r>
              <w:rPr>
                <w:sz w:val="22"/>
                <w:szCs w:val="22"/>
              </w:rPr>
              <w:t xml:space="preserve">  lactose resistance via PCR.</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CD"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CE" w14:textId="77777777" w:rsidR="00F82C29" w:rsidRDefault="00000000">
            <w:pPr>
              <w:jc w:val="both"/>
              <w:rPr>
                <w:sz w:val="22"/>
                <w:szCs w:val="22"/>
              </w:rPr>
            </w:pPr>
            <w:r>
              <w:rPr>
                <w:sz w:val="22"/>
                <w:szCs w:val="22"/>
              </w:rPr>
              <w:t>UPE</w:t>
            </w:r>
          </w:p>
        </w:tc>
        <w:tc>
          <w:tcPr>
            <w:tcW w:w="795" w:type="dxa"/>
          </w:tcPr>
          <w:p w14:paraId="000003CF" w14:textId="77777777" w:rsidR="00F82C29" w:rsidRDefault="00000000">
            <w:pPr>
              <w:jc w:val="both"/>
              <w:rPr>
                <w:sz w:val="22"/>
                <w:szCs w:val="22"/>
              </w:rPr>
            </w:pPr>
            <w:r>
              <w:rPr>
                <w:sz w:val="22"/>
                <w:szCs w:val="22"/>
              </w:rPr>
              <w:t>R</w:t>
            </w:r>
          </w:p>
        </w:tc>
        <w:tc>
          <w:tcPr>
            <w:tcW w:w="870" w:type="dxa"/>
          </w:tcPr>
          <w:p w14:paraId="000003D0" w14:textId="77777777" w:rsidR="00F82C29" w:rsidRDefault="00000000">
            <w:pPr>
              <w:jc w:val="both"/>
              <w:rPr>
                <w:sz w:val="22"/>
                <w:szCs w:val="22"/>
              </w:rPr>
            </w:pPr>
            <w:r>
              <w:rPr>
                <w:sz w:val="22"/>
                <w:szCs w:val="22"/>
              </w:rPr>
              <w:t>PU</w:t>
            </w:r>
          </w:p>
        </w:tc>
        <w:tc>
          <w:tcPr>
            <w:tcW w:w="1170" w:type="dxa"/>
          </w:tcPr>
          <w:p w14:paraId="000003D1" w14:textId="77777777" w:rsidR="00F82C29" w:rsidRDefault="00000000">
            <w:pPr>
              <w:jc w:val="both"/>
              <w:rPr>
                <w:sz w:val="22"/>
                <w:szCs w:val="22"/>
              </w:rPr>
            </w:pPr>
            <w:r>
              <w:rPr>
                <w:sz w:val="22"/>
                <w:szCs w:val="22"/>
              </w:rPr>
              <w:t>15</w:t>
            </w:r>
          </w:p>
        </w:tc>
      </w:tr>
      <w:tr w:rsidR="00F82C29" w14:paraId="2C4FF789"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D2" w14:textId="77777777" w:rsidR="00F82C29" w:rsidRDefault="00000000">
            <w:pPr>
              <w:jc w:val="both"/>
              <w:rPr>
                <w:sz w:val="22"/>
                <w:szCs w:val="22"/>
              </w:rPr>
            </w:pPr>
            <w:r>
              <w:rPr>
                <w:sz w:val="22"/>
                <w:szCs w:val="22"/>
              </w:rPr>
              <w:t>D.1.1.9</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D3" w14:textId="77777777" w:rsidR="00F82C29" w:rsidRDefault="00000000">
            <w:pPr>
              <w:jc w:val="both"/>
              <w:rPr>
                <w:sz w:val="22"/>
                <w:szCs w:val="22"/>
              </w:rPr>
            </w:pPr>
            <w:r>
              <w:rPr>
                <w:sz w:val="22"/>
                <w:szCs w:val="22"/>
              </w:rPr>
              <w:t>Mounting a Dr. Vida Education device</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D4" w14:textId="77777777" w:rsidR="00F82C29" w:rsidRDefault="00000000">
            <w:pPr>
              <w:jc w:val="both"/>
              <w:rPr>
                <w:sz w:val="22"/>
                <w:szCs w:val="22"/>
              </w:rPr>
            </w:pPr>
            <w:r>
              <w:rPr>
                <w:sz w:val="22"/>
                <w:szCs w:val="22"/>
              </w:rPr>
              <w:t xml:space="preserve">Physics/electrical engineering </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D5"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D6" w14:textId="77777777" w:rsidR="00F82C29" w:rsidRDefault="00000000">
            <w:pPr>
              <w:jc w:val="both"/>
              <w:rPr>
                <w:sz w:val="22"/>
                <w:szCs w:val="22"/>
              </w:rPr>
            </w:pPr>
            <w:r>
              <w:rPr>
                <w:sz w:val="22"/>
                <w:szCs w:val="22"/>
              </w:rPr>
              <w:t>KNU</w:t>
            </w:r>
          </w:p>
        </w:tc>
        <w:tc>
          <w:tcPr>
            <w:tcW w:w="795" w:type="dxa"/>
          </w:tcPr>
          <w:p w14:paraId="000003D7" w14:textId="77777777" w:rsidR="00F82C29" w:rsidRDefault="00000000">
            <w:pPr>
              <w:jc w:val="both"/>
              <w:rPr>
                <w:sz w:val="22"/>
                <w:szCs w:val="22"/>
              </w:rPr>
            </w:pPr>
            <w:r>
              <w:rPr>
                <w:sz w:val="22"/>
                <w:szCs w:val="22"/>
              </w:rPr>
              <w:t>R</w:t>
            </w:r>
          </w:p>
        </w:tc>
        <w:tc>
          <w:tcPr>
            <w:tcW w:w="870" w:type="dxa"/>
          </w:tcPr>
          <w:p w14:paraId="000003D8" w14:textId="77777777" w:rsidR="00F82C29" w:rsidRDefault="00000000">
            <w:pPr>
              <w:jc w:val="both"/>
              <w:rPr>
                <w:sz w:val="22"/>
                <w:szCs w:val="22"/>
              </w:rPr>
            </w:pPr>
            <w:r>
              <w:rPr>
                <w:sz w:val="22"/>
                <w:szCs w:val="22"/>
              </w:rPr>
              <w:t>SEN</w:t>
            </w:r>
          </w:p>
        </w:tc>
        <w:tc>
          <w:tcPr>
            <w:tcW w:w="1170" w:type="dxa"/>
          </w:tcPr>
          <w:p w14:paraId="000003D9" w14:textId="77777777" w:rsidR="00F82C29" w:rsidRDefault="00000000">
            <w:pPr>
              <w:jc w:val="both"/>
              <w:rPr>
                <w:sz w:val="22"/>
                <w:szCs w:val="22"/>
              </w:rPr>
            </w:pPr>
            <w:r>
              <w:rPr>
                <w:sz w:val="22"/>
                <w:szCs w:val="22"/>
              </w:rPr>
              <w:t>15</w:t>
            </w:r>
          </w:p>
        </w:tc>
      </w:tr>
      <w:tr w:rsidR="00F82C29" w14:paraId="12D81425"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DA" w14:textId="77777777" w:rsidR="00F82C29" w:rsidRDefault="00000000">
            <w:pPr>
              <w:jc w:val="both"/>
              <w:rPr>
                <w:sz w:val="22"/>
                <w:szCs w:val="22"/>
              </w:rPr>
            </w:pPr>
            <w:r>
              <w:rPr>
                <w:sz w:val="22"/>
                <w:szCs w:val="22"/>
              </w:rPr>
              <w:t>D.1.1.10</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DB" w14:textId="77777777" w:rsidR="00F82C29" w:rsidRDefault="00000000">
            <w:pPr>
              <w:rPr>
                <w:sz w:val="22"/>
                <w:szCs w:val="22"/>
              </w:rPr>
            </w:pPr>
            <w:r>
              <w:rPr>
                <w:sz w:val="22"/>
                <w:szCs w:val="22"/>
              </w:rPr>
              <w:t>Statistical methods for the practices</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DC" w14:textId="77777777" w:rsidR="00F82C29" w:rsidRDefault="00000000">
            <w:pPr>
              <w:jc w:val="both"/>
              <w:rPr>
                <w:sz w:val="22"/>
                <w:szCs w:val="22"/>
              </w:rPr>
            </w:pPr>
            <w:r>
              <w:rPr>
                <w:sz w:val="22"/>
                <w:szCs w:val="22"/>
              </w:rPr>
              <w:t>All branches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DD"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DE" w14:textId="77777777" w:rsidR="00F82C29" w:rsidRDefault="00000000">
            <w:pPr>
              <w:jc w:val="both"/>
              <w:rPr>
                <w:sz w:val="22"/>
                <w:szCs w:val="22"/>
              </w:rPr>
            </w:pPr>
            <w:proofErr w:type="spellStart"/>
            <w:r>
              <w:rPr>
                <w:sz w:val="22"/>
                <w:szCs w:val="22"/>
              </w:rPr>
              <w:t>UOA</w:t>
            </w:r>
            <w:proofErr w:type="spellEnd"/>
          </w:p>
        </w:tc>
        <w:tc>
          <w:tcPr>
            <w:tcW w:w="795" w:type="dxa"/>
          </w:tcPr>
          <w:p w14:paraId="000003DF" w14:textId="77777777" w:rsidR="00F82C29" w:rsidRDefault="00000000">
            <w:pPr>
              <w:jc w:val="both"/>
              <w:rPr>
                <w:sz w:val="22"/>
                <w:szCs w:val="22"/>
              </w:rPr>
            </w:pPr>
            <w:r>
              <w:rPr>
                <w:sz w:val="22"/>
                <w:szCs w:val="22"/>
              </w:rPr>
              <w:t>R</w:t>
            </w:r>
          </w:p>
        </w:tc>
        <w:tc>
          <w:tcPr>
            <w:tcW w:w="870" w:type="dxa"/>
          </w:tcPr>
          <w:p w14:paraId="000003E0" w14:textId="77777777" w:rsidR="00F82C29" w:rsidRDefault="00000000">
            <w:pPr>
              <w:jc w:val="both"/>
              <w:rPr>
                <w:sz w:val="22"/>
                <w:szCs w:val="22"/>
              </w:rPr>
            </w:pPr>
            <w:r>
              <w:rPr>
                <w:sz w:val="22"/>
                <w:szCs w:val="22"/>
              </w:rPr>
              <w:t>PU</w:t>
            </w:r>
          </w:p>
        </w:tc>
        <w:tc>
          <w:tcPr>
            <w:tcW w:w="1170" w:type="dxa"/>
          </w:tcPr>
          <w:p w14:paraId="000003E1" w14:textId="77777777" w:rsidR="00F82C29" w:rsidRDefault="00000000">
            <w:pPr>
              <w:jc w:val="both"/>
              <w:rPr>
                <w:sz w:val="22"/>
                <w:szCs w:val="22"/>
              </w:rPr>
            </w:pPr>
            <w:r>
              <w:rPr>
                <w:sz w:val="22"/>
                <w:szCs w:val="22"/>
              </w:rPr>
              <w:t>21</w:t>
            </w:r>
          </w:p>
        </w:tc>
      </w:tr>
      <w:tr w:rsidR="00F82C29" w14:paraId="06898CF6"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3E2" w14:textId="77777777" w:rsidR="00F82C29" w:rsidRDefault="00000000">
            <w:pPr>
              <w:jc w:val="both"/>
              <w:rPr>
                <w:sz w:val="22"/>
                <w:szCs w:val="22"/>
              </w:rPr>
            </w:pPr>
            <w:r>
              <w:rPr>
                <w:sz w:val="22"/>
                <w:szCs w:val="22"/>
              </w:rPr>
              <w:t>D.1.1.11</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E3" w14:textId="77777777" w:rsidR="00F82C29" w:rsidRDefault="00000000">
            <w:pPr>
              <w:jc w:val="both"/>
              <w:rPr>
                <w:sz w:val="22"/>
                <w:szCs w:val="22"/>
              </w:rPr>
            </w:pPr>
            <w:r>
              <w:rPr>
                <w:sz w:val="22"/>
                <w:szCs w:val="22"/>
              </w:rPr>
              <w:t>Self-learning</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E4" w14:textId="77777777" w:rsidR="00F82C29" w:rsidRDefault="00000000">
            <w:pPr>
              <w:jc w:val="both"/>
              <w:rPr>
                <w:sz w:val="22"/>
                <w:szCs w:val="22"/>
              </w:rPr>
            </w:pPr>
            <w:r>
              <w:rPr>
                <w:sz w:val="22"/>
                <w:szCs w:val="22"/>
              </w:rPr>
              <w:t>Software to discuss the data, results</w:t>
            </w:r>
          </w:p>
          <w:p w14:paraId="000003E5" w14:textId="77777777" w:rsidR="00F82C29" w:rsidRDefault="00000000">
            <w:pPr>
              <w:jc w:val="both"/>
              <w:rPr>
                <w:sz w:val="22"/>
                <w:szCs w:val="22"/>
              </w:rPr>
            </w:pPr>
            <w:r>
              <w:rPr>
                <w:sz w:val="22"/>
                <w:szCs w:val="22"/>
              </w:rPr>
              <w:t xml:space="preserve">  and data interpretation</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E6" w14:textId="77777777" w:rsidR="00F82C29" w:rsidRDefault="00000000">
            <w:pPr>
              <w:jc w:val="both"/>
              <w:rPr>
                <w:sz w:val="22"/>
                <w:szCs w:val="22"/>
              </w:rPr>
            </w:pPr>
            <w:r>
              <w:rPr>
                <w:sz w:val="22"/>
                <w:szCs w:val="22"/>
              </w:rPr>
              <w:t>1</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E7" w14:textId="77777777" w:rsidR="00F82C29" w:rsidRDefault="00000000">
            <w:pPr>
              <w:jc w:val="both"/>
              <w:rPr>
                <w:sz w:val="22"/>
                <w:szCs w:val="22"/>
              </w:rPr>
            </w:pPr>
            <w:proofErr w:type="spellStart"/>
            <w:r>
              <w:rPr>
                <w:sz w:val="22"/>
                <w:szCs w:val="22"/>
              </w:rPr>
              <w:t>EXELISIS</w:t>
            </w:r>
            <w:proofErr w:type="spellEnd"/>
          </w:p>
        </w:tc>
        <w:tc>
          <w:tcPr>
            <w:tcW w:w="795" w:type="dxa"/>
          </w:tcPr>
          <w:p w14:paraId="000003E8" w14:textId="77777777" w:rsidR="00F82C29" w:rsidRDefault="00000000">
            <w:pPr>
              <w:jc w:val="both"/>
              <w:rPr>
                <w:sz w:val="22"/>
                <w:szCs w:val="22"/>
              </w:rPr>
            </w:pPr>
            <w:r>
              <w:rPr>
                <w:sz w:val="22"/>
                <w:szCs w:val="22"/>
              </w:rPr>
              <w:t>R</w:t>
            </w:r>
          </w:p>
        </w:tc>
        <w:tc>
          <w:tcPr>
            <w:tcW w:w="870" w:type="dxa"/>
          </w:tcPr>
          <w:p w14:paraId="000003E9" w14:textId="77777777" w:rsidR="00F82C29" w:rsidRDefault="00000000">
            <w:pPr>
              <w:jc w:val="both"/>
              <w:rPr>
                <w:sz w:val="22"/>
                <w:szCs w:val="22"/>
              </w:rPr>
            </w:pPr>
            <w:r>
              <w:rPr>
                <w:sz w:val="22"/>
                <w:szCs w:val="22"/>
              </w:rPr>
              <w:t>PU</w:t>
            </w:r>
          </w:p>
        </w:tc>
        <w:tc>
          <w:tcPr>
            <w:tcW w:w="1170" w:type="dxa"/>
          </w:tcPr>
          <w:p w14:paraId="000003EA" w14:textId="77777777" w:rsidR="00F82C29" w:rsidRDefault="00000000">
            <w:pPr>
              <w:jc w:val="both"/>
              <w:rPr>
                <w:sz w:val="22"/>
                <w:szCs w:val="22"/>
              </w:rPr>
            </w:pPr>
            <w:r>
              <w:rPr>
                <w:sz w:val="22"/>
                <w:szCs w:val="22"/>
              </w:rPr>
              <w:t>21</w:t>
            </w:r>
          </w:p>
        </w:tc>
      </w:tr>
      <w:tr w:rsidR="00F82C29" w14:paraId="65F171B6"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3EB" w14:textId="77777777" w:rsidR="00F82C29" w:rsidRDefault="00000000">
            <w:pPr>
              <w:jc w:val="both"/>
              <w:rPr>
                <w:sz w:val="22"/>
                <w:szCs w:val="22"/>
              </w:rPr>
            </w:pPr>
            <w:r>
              <w:rPr>
                <w:sz w:val="22"/>
                <w:szCs w:val="22"/>
              </w:rPr>
              <w:t>D.1.1.12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3EC" w14:textId="77777777" w:rsidR="00F82C29" w:rsidRDefault="00000000">
            <w:pPr>
              <w:jc w:val="both"/>
              <w:rPr>
                <w:sz w:val="22"/>
                <w:szCs w:val="22"/>
              </w:rPr>
            </w:pPr>
            <w:r>
              <w:rPr>
                <w:sz w:val="22"/>
                <w:szCs w:val="22"/>
              </w:rPr>
              <w:t>Learning Assessment for D.1.1.2 to D.1.9</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3ED" w14:textId="77777777" w:rsidR="00F82C29" w:rsidRDefault="00000000">
            <w:pPr>
              <w:jc w:val="both"/>
              <w:rPr>
                <w:sz w:val="22"/>
                <w:szCs w:val="22"/>
              </w:rPr>
            </w:pPr>
            <w:r>
              <w:rPr>
                <w:sz w:val="22"/>
                <w:szCs w:val="22"/>
              </w:rPr>
              <w:t>structured questionnaires aimed at</w:t>
            </w:r>
          </w:p>
          <w:p w14:paraId="000003EE" w14:textId="77777777" w:rsidR="00F82C29" w:rsidRDefault="00000000">
            <w:pPr>
              <w:jc w:val="both"/>
              <w:rPr>
                <w:sz w:val="22"/>
                <w:szCs w:val="22"/>
              </w:rPr>
            </w:pPr>
            <w:r>
              <w:rPr>
                <w:sz w:val="22"/>
                <w:szCs w:val="22"/>
              </w:rPr>
              <w:t xml:space="preserve">  evaluating students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3EF" w14:textId="77777777" w:rsidR="00F82C29" w:rsidRDefault="00000000">
            <w:pPr>
              <w:jc w:val="both"/>
              <w:rPr>
                <w:sz w:val="22"/>
                <w:szCs w:val="22"/>
              </w:rPr>
            </w:pPr>
            <w:r>
              <w:rPr>
                <w:sz w:val="22"/>
                <w:szCs w:val="22"/>
              </w:rPr>
              <w:t>1</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3F0" w14:textId="77777777" w:rsidR="00F82C29" w:rsidRDefault="00000000">
            <w:pPr>
              <w:jc w:val="both"/>
              <w:rPr>
                <w:sz w:val="22"/>
                <w:szCs w:val="22"/>
              </w:rPr>
            </w:pPr>
            <w:proofErr w:type="spellStart"/>
            <w:r>
              <w:rPr>
                <w:sz w:val="22"/>
                <w:szCs w:val="22"/>
              </w:rPr>
              <w:t>EXELISIS</w:t>
            </w:r>
            <w:proofErr w:type="spellEnd"/>
          </w:p>
        </w:tc>
        <w:tc>
          <w:tcPr>
            <w:tcW w:w="795" w:type="dxa"/>
          </w:tcPr>
          <w:p w14:paraId="000003F1" w14:textId="77777777" w:rsidR="00F82C29" w:rsidRDefault="00000000">
            <w:pPr>
              <w:jc w:val="both"/>
              <w:rPr>
                <w:sz w:val="22"/>
                <w:szCs w:val="22"/>
              </w:rPr>
            </w:pPr>
            <w:r>
              <w:rPr>
                <w:sz w:val="22"/>
                <w:szCs w:val="22"/>
              </w:rPr>
              <w:t>R</w:t>
            </w:r>
          </w:p>
        </w:tc>
        <w:tc>
          <w:tcPr>
            <w:tcW w:w="870" w:type="dxa"/>
          </w:tcPr>
          <w:p w14:paraId="000003F2" w14:textId="77777777" w:rsidR="00F82C29" w:rsidRDefault="00000000">
            <w:pPr>
              <w:jc w:val="both"/>
              <w:rPr>
                <w:sz w:val="22"/>
                <w:szCs w:val="22"/>
              </w:rPr>
            </w:pPr>
            <w:r>
              <w:rPr>
                <w:sz w:val="22"/>
                <w:szCs w:val="22"/>
              </w:rPr>
              <w:t>PU</w:t>
            </w:r>
          </w:p>
        </w:tc>
        <w:tc>
          <w:tcPr>
            <w:tcW w:w="1170" w:type="dxa"/>
          </w:tcPr>
          <w:p w14:paraId="000003F3" w14:textId="77777777" w:rsidR="00F82C29" w:rsidRDefault="00000000">
            <w:pPr>
              <w:jc w:val="both"/>
              <w:rPr>
                <w:sz w:val="22"/>
                <w:szCs w:val="22"/>
              </w:rPr>
            </w:pPr>
            <w:r>
              <w:rPr>
                <w:sz w:val="22"/>
                <w:szCs w:val="22"/>
              </w:rPr>
              <w:t>21</w:t>
            </w:r>
          </w:p>
        </w:tc>
      </w:tr>
      <w:tr w:rsidR="00F82C29" w14:paraId="7AA443BB"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3F4" w14:textId="77777777" w:rsidR="00F82C29" w:rsidRDefault="00000000">
            <w:pPr>
              <w:jc w:val="both"/>
              <w:rPr>
                <w:sz w:val="22"/>
                <w:szCs w:val="22"/>
              </w:rPr>
            </w:pPr>
            <w:r>
              <w:rPr>
                <w:sz w:val="22"/>
                <w:szCs w:val="22"/>
              </w:rPr>
              <w:t>D.1.2.</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5" w14:textId="77777777" w:rsidR="00F82C29" w:rsidRDefault="00000000">
            <w:pPr>
              <w:jc w:val="both"/>
              <w:rPr>
                <w:sz w:val="22"/>
                <w:szCs w:val="22"/>
              </w:rPr>
            </w:pPr>
            <w:r>
              <w:rPr>
                <w:sz w:val="22"/>
                <w:szCs w:val="22"/>
              </w:rPr>
              <w:t>testing and validating</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6" w14:textId="77777777" w:rsidR="00F82C29" w:rsidRDefault="00000000">
            <w:pPr>
              <w:jc w:val="both"/>
              <w:rPr>
                <w:sz w:val="22"/>
                <w:szCs w:val="22"/>
              </w:rPr>
            </w:pPr>
            <w:r>
              <w:rPr>
                <w:sz w:val="22"/>
                <w:szCs w:val="22"/>
              </w:rPr>
              <w:t>practical classes, targeting 500 students</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7" w14:textId="77777777" w:rsidR="00F82C29" w:rsidRDefault="00000000">
            <w:pPr>
              <w:jc w:val="both"/>
              <w:rPr>
                <w:sz w:val="22"/>
                <w:szCs w:val="22"/>
              </w:rPr>
            </w:pPr>
            <w:r>
              <w:rPr>
                <w:sz w:val="22"/>
                <w:szCs w:val="22"/>
              </w:rPr>
              <w:t>1</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8" w14:textId="77777777" w:rsidR="00F82C29" w:rsidRDefault="00000000">
            <w:pPr>
              <w:jc w:val="both"/>
              <w:rPr>
                <w:sz w:val="22"/>
                <w:szCs w:val="22"/>
              </w:rPr>
            </w:pPr>
            <w:proofErr w:type="spellStart"/>
            <w:r>
              <w:rPr>
                <w:sz w:val="22"/>
                <w:szCs w:val="22"/>
              </w:rPr>
              <w:t>UOA</w:t>
            </w:r>
            <w:proofErr w:type="spellEnd"/>
          </w:p>
        </w:tc>
        <w:tc>
          <w:tcPr>
            <w:tcW w:w="795" w:type="dxa"/>
          </w:tcPr>
          <w:p w14:paraId="000003F9" w14:textId="77777777" w:rsidR="00F82C29" w:rsidRDefault="00000000">
            <w:pPr>
              <w:jc w:val="both"/>
              <w:rPr>
                <w:sz w:val="22"/>
                <w:szCs w:val="22"/>
              </w:rPr>
            </w:pPr>
            <w:r>
              <w:rPr>
                <w:sz w:val="22"/>
                <w:szCs w:val="22"/>
              </w:rPr>
              <w:t>R</w:t>
            </w:r>
          </w:p>
        </w:tc>
        <w:tc>
          <w:tcPr>
            <w:tcW w:w="870" w:type="dxa"/>
          </w:tcPr>
          <w:p w14:paraId="000003FA" w14:textId="77777777" w:rsidR="00F82C29" w:rsidRDefault="00000000">
            <w:pPr>
              <w:jc w:val="both"/>
              <w:rPr>
                <w:sz w:val="22"/>
                <w:szCs w:val="22"/>
              </w:rPr>
            </w:pPr>
            <w:r>
              <w:rPr>
                <w:sz w:val="22"/>
                <w:szCs w:val="22"/>
              </w:rPr>
              <w:t>PU</w:t>
            </w:r>
          </w:p>
        </w:tc>
        <w:tc>
          <w:tcPr>
            <w:tcW w:w="1170" w:type="dxa"/>
          </w:tcPr>
          <w:p w14:paraId="000003FB" w14:textId="77777777" w:rsidR="00F82C29" w:rsidRDefault="00000000">
            <w:pPr>
              <w:jc w:val="both"/>
              <w:rPr>
                <w:sz w:val="22"/>
                <w:szCs w:val="22"/>
              </w:rPr>
            </w:pPr>
            <w:r>
              <w:rPr>
                <w:sz w:val="22"/>
                <w:szCs w:val="22"/>
              </w:rPr>
              <w:t>27</w:t>
            </w:r>
          </w:p>
        </w:tc>
      </w:tr>
      <w:tr w:rsidR="00F82C29" w14:paraId="0AC75D5D"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3FC" w14:textId="77777777" w:rsidR="00F82C29" w:rsidRDefault="00000000">
            <w:pPr>
              <w:jc w:val="both"/>
              <w:rPr>
                <w:sz w:val="22"/>
                <w:szCs w:val="22"/>
              </w:rPr>
            </w:pPr>
            <w:r>
              <w:rPr>
                <w:sz w:val="22"/>
                <w:szCs w:val="22"/>
              </w:rPr>
              <w:t xml:space="preserve"> D.1.3 </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D" w14:textId="77777777" w:rsidR="00F82C29" w:rsidRDefault="00000000">
            <w:pPr>
              <w:jc w:val="both"/>
              <w:rPr>
                <w:sz w:val="22"/>
                <w:szCs w:val="22"/>
              </w:rPr>
            </w:pPr>
            <w:proofErr w:type="gramStart"/>
            <w:r>
              <w:rPr>
                <w:sz w:val="22"/>
                <w:szCs w:val="22"/>
              </w:rPr>
              <w:t>Presenting  the</w:t>
            </w:r>
            <w:proofErr w:type="gramEnd"/>
            <w:r>
              <w:rPr>
                <w:sz w:val="22"/>
                <w:szCs w:val="22"/>
              </w:rPr>
              <w:t xml:space="preserve"> educational startup </w:t>
            </w:r>
            <w:proofErr w:type="spellStart"/>
            <w:r>
              <w:rPr>
                <w:sz w:val="22"/>
                <w:szCs w:val="22"/>
              </w:rPr>
              <w:t>SMARTUP</w:t>
            </w:r>
            <w:proofErr w:type="spellEnd"/>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E" w14:textId="77777777" w:rsidR="00F82C29" w:rsidRDefault="00000000">
            <w:pPr>
              <w:jc w:val="both"/>
              <w:rPr>
                <w:sz w:val="22"/>
                <w:szCs w:val="22"/>
              </w:rPr>
            </w:pPr>
            <w:proofErr w:type="spellStart"/>
            <w:r>
              <w:rPr>
                <w:sz w:val="22"/>
                <w:szCs w:val="22"/>
              </w:rPr>
              <w:t>SMARTUP</w:t>
            </w:r>
            <w:proofErr w:type="spellEnd"/>
            <w:r>
              <w:rPr>
                <w:sz w:val="22"/>
                <w:szCs w:val="22"/>
              </w:rPr>
              <w:t xml:space="preserve"> Startup to support the project</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3FF" w14:textId="77777777" w:rsidR="00F82C29" w:rsidRDefault="00000000">
            <w:pPr>
              <w:jc w:val="both"/>
              <w:rPr>
                <w:sz w:val="22"/>
                <w:szCs w:val="22"/>
              </w:rPr>
            </w:pPr>
            <w:r>
              <w:rPr>
                <w:sz w:val="22"/>
                <w:szCs w:val="22"/>
              </w:rPr>
              <w:t>1</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0" w14:textId="77777777" w:rsidR="00F82C29" w:rsidRDefault="00000000">
            <w:pPr>
              <w:jc w:val="both"/>
              <w:rPr>
                <w:sz w:val="22"/>
                <w:szCs w:val="22"/>
              </w:rPr>
            </w:pPr>
            <w:r>
              <w:rPr>
                <w:sz w:val="22"/>
                <w:szCs w:val="22"/>
              </w:rPr>
              <w:t>UNL</w:t>
            </w:r>
          </w:p>
        </w:tc>
        <w:tc>
          <w:tcPr>
            <w:tcW w:w="79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1" w14:textId="77777777" w:rsidR="00F82C29" w:rsidRDefault="00000000">
            <w:pPr>
              <w:jc w:val="both"/>
              <w:rPr>
                <w:sz w:val="22"/>
                <w:szCs w:val="22"/>
              </w:rPr>
            </w:pPr>
            <w:r>
              <w:rPr>
                <w:sz w:val="22"/>
                <w:szCs w:val="22"/>
              </w:rPr>
              <w:t>R</w:t>
            </w:r>
          </w:p>
        </w:tc>
        <w:tc>
          <w:tcPr>
            <w:tcW w:w="8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2" w14:textId="77777777" w:rsidR="00F82C29" w:rsidRDefault="00000000">
            <w:pPr>
              <w:jc w:val="both"/>
              <w:rPr>
                <w:sz w:val="22"/>
                <w:szCs w:val="22"/>
              </w:rPr>
            </w:pPr>
            <w:r>
              <w:rPr>
                <w:sz w:val="22"/>
                <w:szCs w:val="22"/>
              </w:rPr>
              <w:t>SEN</w:t>
            </w:r>
          </w:p>
        </w:tc>
        <w:tc>
          <w:tcPr>
            <w:tcW w:w="11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3" w14:textId="77777777" w:rsidR="00F82C29" w:rsidRDefault="00000000">
            <w:pPr>
              <w:jc w:val="both"/>
              <w:rPr>
                <w:sz w:val="22"/>
                <w:szCs w:val="22"/>
              </w:rPr>
            </w:pPr>
            <w:r>
              <w:rPr>
                <w:sz w:val="22"/>
                <w:szCs w:val="22"/>
              </w:rPr>
              <w:t>30</w:t>
            </w:r>
          </w:p>
        </w:tc>
      </w:tr>
      <w:tr w:rsidR="00F82C29" w14:paraId="1D557927"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404" w14:textId="77777777" w:rsidR="00F82C29" w:rsidRDefault="00000000">
            <w:pPr>
              <w:jc w:val="both"/>
              <w:rPr>
                <w:sz w:val="22"/>
                <w:szCs w:val="22"/>
              </w:rPr>
            </w:pPr>
            <w:r>
              <w:rPr>
                <w:sz w:val="22"/>
                <w:szCs w:val="22"/>
              </w:rPr>
              <w:t>D.2.1</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5" w14:textId="77777777" w:rsidR="00F82C29" w:rsidRDefault="00000000">
            <w:pPr>
              <w:jc w:val="both"/>
              <w:rPr>
                <w:sz w:val="22"/>
                <w:szCs w:val="22"/>
              </w:rPr>
            </w:pPr>
            <w:r>
              <w:rPr>
                <w:sz w:val="22"/>
                <w:szCs w:val="22"/>
              </w:rPr>
              <w:t>1st expansion.</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6" w14:textId="77777777" w:rsidR="00F82C29" w:rsidRDefault="00000000">
            <w:pPr>
              <w:jc w:val="both"/>
              <w:rPr>
                <w:sz w:val="22"/>
                <w:szCs w:val="22"/>
              </w:rPr>
            </w:pPr>
            <w:r>
              <w:rPr>
                <w:sz w:val="22"/>
                <w:szCs w:val="22"/>
              </w:rPr>
              <w:t xml:space="preserve">48 educators trained at NOVA-BIOSCOPE </w:t>
            </w:r>
            <w:proofErr w:type="gramStart"/>
            <w:r>
              <w:rPr>
                <w:sz w:val="22"/>
                <w:szCs w:val="22"/>
              </w:rPr>
              <w:t>conferences  for</w:t>
            </w:r>
            <w:proofErr w:type="gramEnd"/>
            <w:r>
              <w:rPr>
                <w:sz w:val="22"/>
                <w:szCs w:val="22"/>
              </w:rPr>
              <w:t xml:space="preserve"> the Dr. Vida Education device, hands-on works and statistics. 2000 students. + 16 HEIS</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7" w14:textId="77777777" w:rsidR="00F82C29" w:rsidRDefault="00000000">
            <w:pPr>
              <w:jc w:val="both"/>
              <w:rPr>
                <w:sz w:val="22"/>
                <w:szCs w:val="22"/>
              </w:rPr>
            </w:pPr>
            <w:r>
              <w:rPr>
                <w:sz w:val="22"/>
                <w:szCs w:val="22"/>
              </w:rPr>
              <w:t>2</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8" w14:textId="77777777" w:rsidR="00F82C29" w:rsidRDefault="00000000">
            <w:pPr>
              <w:jc w:val="both"/>
              <w:rPr>
                <w:sz w:val="22"/>
                <w:szCs w:val="22"/>
              </w:rPr>
            </w:pPr>
            <w:proofErr w:type="spellStart"/>
            <w:r>
              <w:rPr>
                <w:sz w:val="22"/>
                <w:szCs w:val="22"/>
              </w:rPr>
              <w:t>UNICAMP</w:t>
            </w:r>
            <w:proofErr w:type="spellEnd"/>
          </w:p>
        </w:tc>
        <w:tc>
          <w:tcPr>
            <w:tcW w:w="79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9" w14:textId="77777777" w:rsidR="00F82C29" w:rsidRDefault="00000000">
            <w:pPr>
              <w:jc w:val="both"/>
              <w:rPr>
                <w:sz w:val="22"/>
                <w:szCs w:val="22"/>
              </w:rPr>
            </w:pPr>
            <w:r>
              <w:rPr>
                <w:sz w:val="22"/>
                <w:szCs w:val="22"/>
              </w:rPr>
              <w:t>DEM</w:t>
            </w:r>
          </w:p>
        </w:tc>
        <w:tc>
          <w:tcPr>
            <w:tcW w:w="8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A" w14:textId="77777777" w:rsidR="00F82C29" w:rsidRDefault="00000000">
            <w:pPr>
              <w:jc w:val="both"/>
              <w:rPr>
                <w:sz w:val="22"/>
                <w:szCs w:val="22"/>
              </w:rPr>
            </w:pPr>
            <w:r>
              <w:rPr>
                <w:sz w:val="22"/>
                <w:szCs w:val="22"/>
              </w:rPr>
              <w:t>PU</w:t>
            </w:r>
          </w:p>
        </w:tc>
        <w:tc>
          <w:tcPr>
            <w:tcW w:w="11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B" w14:textId="77777777" w:rsidR="00F82C29" w:rsidRDefault="00000000">
            <w:pPr>
              <w:jc w:val="both"/>
              <w:rPr>
                <w:sz w:val="22"/>
                <w:szCs w:val="22"/>
              </w:rPr>
            </w:pPr>
            <w:r>
              <w:rPr>
                <w:sz w:val="22"/>
                <w:szCs w:val="22"/>
              </w:rPr>
              <w:t>36</w:t>
            </w:r>
          </w:p>
        </w:tc>
      </w:tr>
      <w:tr w:rsidR="00F82C29" w14:paraId="731581C4"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40C" w14:textId="77777777" w:rsidR="00F82C29" w:rsidRDefault="00000000">
            <w:pPr>
              <w:jc w:val="both"/>
              <w:rPr>
                <w:sz w:val="22"/>
                <w:szCs w:val="22"/>
              </w:rPr>
            </w:pPr>
            <w:r>
              <w:rPr>
                <w:sz w:val="22"/>
                <w:szCs w:val="22"/>
              </w:rPr>
              <w:t xml:space="preserve">D.2.2  </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D" w14:textId="77777777" w:rsidR="00F82C29" w:rsidRDefault="00000000">
            <w:pPr>
              <w:jc w:val="both"/>
              <w:rPr>
                <w:sz w:val="22"/>
                <w:szCs w:val="22"/>
              </w:rPr>
            </w:pPr>
            <w:r>
              <w:rPr>
                <w:sz w:val="22"/>
                <w:szCs w:val="22"/>
              </w:rPr>
              <w:t>Development of web-based tools</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E" w14:textId="77777777" w:rsidR="00F82C29" w:rsidRDefault="00000000">
            <w:pPr>
              <w:jc w:val="both"/>
              <w:rPr>
                <w:sz w:val="22"/>
                <w:szCs w:val="22"/>
              </w:rPr>
            </w:pPr>
            <w:r>
              <w:rPr>
                <w:sz w:val="22"/>
                <w:szCs w:val="22"/>
              </w:rPr>
              <w:t>Tools related to the experimental practices.</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0F" w14:textId="77777777" w:rsidR="00F82C29" w:rsidRDefault="00000000">
            <w:pPr>
              <w:jc w:val="both"/>
              <w:rPr>
                <w:sz w:val="22"/>
                <w:szCs w:val="22"/>
              </w:rPr>
            </w:pPr>
            <w:r>
              <w:rPr>
                <w:sz w:val="22"/>
                <w:szCs w:val="22"/>
              </w:rPr>
              <w:t>2</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0" w14:textId="77777777" w:rsidR="00F82C29" w:rsidRDefault="00000000">
            <w:pPr>
              <w:jc w:val="both"/>
              <w:rPr>
                <w:sz w:val="22"/>
                <w:szCs w:val="22"/>
              </w:rPr>
            </w:pPr>
            <w:proofErr w:type="spellStart"/>
            <w:r>
              <w:rPr>
                <w:sz w:val="22"/>
                <w:szCs w:val="22"/>
              </w:rPr>
              <w:t>YAGHMA</w:t>
            </w:r>
            <w:proofErr w:type="spellEnd"/>
          </w:p>
        </w:tc>
        <w:tc>
          <w:tcPr>
            <w:tcW w:w="79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1" w14:textId="77777777" w:rsidR="00F82C29" w:rsidRDefault="00000000">
            <w:pPr>
              <w:jc w:val="both"/>
              <w:rPr>
                <w:sz w:val="22"/>
                <w:szCs w:val="22"/>
              </w:rPr>
            </w:pPr>
            <w:r>
              <w:rPr>
                <w:sz w:val="22"/>
                <w:szCs w:val="22"/>
              </w:rPr>
              <w:t>DEC</w:t>
            </w:r>
          </w:p>
        </w:tc>
        <w:tc>
          <w:tcPr>
            <w:tcW w:w="8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2" w14:textId="77777777" w:rsidR="00F82C29" w:rsidRDefault="00000000">
            <w:pPr>
              <w:jc w:val="both"/>
              <w:rPr>
                <w:sz w:val="22"/>
                <w:szCs w:val="22"/>
              </w:rPr>
            </w:pPr>
            <w:r>
              <w:rPr>
                <w:sz w:val="22"/>
                <w:szCs w:val="22"/>
              </w:rPr>
              <w:t>PU</w:t>
            </w:r>
          </w:p>
        </w:tc>
        <w:tc>
          <w:tcPr>
            <w:tcW w:w="11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3" w14:textId="77777777" w:rsidR="00F82C29" w:rsidRDefault="00000000">
            <w:pPr>
              <w:jc w:val="both"/>
              <w:rPr>
                <w:sz w:val="22"/>
                <w:szCs w:val="22"/>
              </w:rPr>
            </w:pPr>
            <w:r>
              <w:rPr>
                <w:sz w:val="22"/>
                <w:szCs w:val="22"/>
              </w:rPr>
              <w:t>30 Multiple deliveries See Gantt Chart</w:t>
            </w:r>
          </w:p>
        </w:tc>
      </w:tr>
      <w:tr w:rsidR="00F82C29" w14:paraId="1B2029AD"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14" w14:textId="77777777" w:rsidR="00F82C29" w:rsidRDefault="00000000">
            <w:pPr>
              <w:jc w:val="both"/>
              <w:rPr>
                <w:sz w:val="22"/>
                <w:szCs w:val="22"/>
              </w:rPr>
            </w:pPr>
            <w:r>
              <w:rPr>
                <w:sz w:val="22"/>
                <w:szCs w:val="22"/>
              </w:rPr>
              <w:t>D.2.3</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15" w14:textId="77777777" w:rsidR="00F82C29" w:rsidRDefault="00000000">
            <w:pPr>
              <w:jc w:val="both"/>
              <w:rPr>
                <w:sz w:val="22"/>
                <w:szCs w:val="22"/>
              </w:rPr>
            </w:pPr>
            <w:r>
              <w:rPr>
                <w:sz w:val="22"/>
                <w:szCs w:val="22"/>
              </w:rPr>
              <w:t xml:space="preserve">48 innovation boots camps. </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16" w14:textId="77777777" w:rsidR="00F82C29" w:rsidRDefault="00000000">
            <w:pPr>
              <w:jc w:val="both"/>
              <w:rPr>
                <w:sz w:val="22"/>
                <w:szCs w:val="22"/>
              </w:rPr>
            </w:pPr>
            <w:r>
              <w:rPr>
                <w:sz w:val="22"/>
                <w:szCs w:val="22"/>
              </w:rPr>
              <w:t>Camps where educators can acquire hands on the Dr. Vida Education.</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17" w14:textId="77777777" w:rsidR="00F82C29" w:rsidRDefault="00000000">
            <w:pPr>
              <w:jc w:val="both"/>
              <w:rPr>
                <w:sz w:val="22"/>
                <w:szCs w:val="22"/>
              </w:rPr>
            </w:pPr>
            <w:r>
              <w:rPr>
                <w:sz w:val="22"/>
                <w:szCs w:val="22"/>
              </w:rPr>
              <w:t>2</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18" w14:textId="77777777" w:rsidR="00F82C29" w:rsidRDefault="00000000">
            <w:pPr>
              <w:jc w:val="both"/>
              <w:rPr>
                <w:sz w:val="22"/>
                <w:szCs w:val="22"/>
              </w:rPr>
            </w:pPr>
            <w:r>
              <w:rPr>
                <w:sz w:val="22"/>
                <w:szCs w:val="22"/>
              </w:rPr>
              <w:t>NOVA</w:t>
            </w:r>
          </w:p>
        </w:tc>
        <w:tc>
          <w:tcPr>
            <w:tcW w:w="795" w:type="dxa"/>
            <w:tcBorders>
              <w:top w:val="nil"/>
              <w:left w:val="nil"/>
              <w:bottom w:val="single" w:sz="6" w:space="0" w:color="000000"/>
              <w:right w:val="single" w:sz="6" w:space="0" w:color="000000"/>
            </w:tcBorders>
            <w:tcMar>
              <w:top w:w="0" w:type="dxa"/>
              <w:left w:w="120" w:type="dxa"/>
              <w:bottom w:w="0" w:type="dxa"/>
              <w:right w:w="120" w:type="dxa"/>
            </w:tcMar>
          </w:tcPr>
          <w:p w14:paraId="00000419" w14:textId="77777777" w:rsidR="00F82C29" w:rsidRDefault="00000000">
            <w:pPr>
              <w:jc w:val="both"/>
              <w:rPr>
                <w:sz w:val="22"/>
                <w:szCs w:val="22"/>
              </w:rPr>
            </w:pPr>
            <w:r>
              <w:rPr>
                <w:sz w:val="22"/>
                <w:szCs w:val="22"/>
              </w:rPr>
              <w:t>DEM</w:t>
            </w:r>
          </w:p>
        </w:tc>
        <w:tc>
          <w:tcPr>
            <w:tcW w:w="870" w:type="dxa"/>
            <w:tcBorders>
              <w:top w:val="nil"/>
              <w:left w:val="nil"/>
              <w:bottom w:val="single" w:sz="6" w:space="0" w:color="000000"/>
              <w:right w:val="single" w:sz="6" w:space="0" w:color="000000"/>
            </w:tcBorders>
            <w:tcMar>
              <w:top w:w="0" w:type="dxa"/>
              <w:left w:w="120" w:type="dxa"/>
              <w:bottom w:w="0" w:type="dxa"/>
              <w:right w:w="120" w:type="dxa"/>
            </w:tcMar>
          </w:tcPr>
          <w:p w14:paraId="0000041A" w14:textId="77777777" w:rsidR="00F82C29" w:rsidRDefault="00000000">
            <w:pPr>
              <w:jc w:val="both"/>
              <w:rPr>
                <w:sz w:val="22"/>
                <w:szCs w:val="22"/>
              </w:rPr>
            </w:pPr>
            <w:r>
              <w:rPr>
                <w:sz w:val="22"/>
                <w:szCs w:val="22"/>
              </w:rPr>
              <w:t>PU</w:t>
            </w:r>
          </w:p>
        </w:tc>
        <w:tc>
          <w:tcPr>
            <w:tcW w:w="1170" w:type="dxa"/>
            <w:tcBorders>
              <w:top w:val="nil"/>
              <w:left w:val="nil"/>
              <w:bottom w:val="single" w:sz="6" w:space="0" w:color="000000"/>
              <w:right w:val="single" w:sz="6" w:space="0" w:color="000000"/>
            </w:tcBorders>
            <w:tcMar>
              <w:top w:w="0" w:type="dxa"/>
              <w:left w:w="120" w:type="dxa"/>
              <w:bottom w:w="0" w:type="dxa"/>
              <w:right w:w="120" w:type="dxa"/>
            </w:tcMar>
          </w:tcPr>
          <w:p w14:paraId="0000041B" w14:textId="77777777" w:rsidR="00F82C29" w:rsidRDefault="00000000">
            <w:pPr>
              <w:jc w:val="both"/>
              <w:rPr>
                <w:sz w:val="22"/>
                <w:szCs w:val="22"/>
              </w:rPr>
            </w:pPr>
            <w:r>
              <w:rPr>
                <w:sz w:val="22"/>
                <w:szCs w:val="22"/>
              </w:rPr>
              <w:t>Multiple deliveries See Gantt Chart</w:t>
            </w:r>
          </w:p>
        </w:tc>
      </w:tr>
      <w:tr w:rsidR="00F82C29" w14:paraId="3BEB93DC" w14:textId="77777777">
        <w:tc>
          <w:tcPr>
            <w:tcW w:w="10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00041C" w14:textId="77777777" w:rsidR="00F82C29" w:rsidRDefault="00000000">
            <w:pPr>
              <w:jc w:val="both"/>
              <w:rPr>
                <w:sz w:val="22"/>
                <w:szCs w:val="22"/>
              </w:rPr>
            </w:pPr>
            <w:r>
              <w:rPr>
                <w:sz w:val="22"/>
                <w:szCs w:val="22"/>
              </w:rPr>
              <w:t>D.2.4</w:t>
            </w:r>
          </w:p>
        </w:tc>
        <w:tc>
          <w:tcPr>
            <w:tcW w:w="1977"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D" w14:textId="77777777" w:rsidR="00F82C29" w:rsidRDefault="00000000">
            <w:pPr>
              <w:jc w:val="both"/>
              <w:rPr>
                <w:sz w:val="22"/>
                <w:szCs w:val="22"/>
              </w:rPr>
            </w:pPr>
            <w:r>
              <w:rPr>
                <w:sz w:val="22"/>
                <w:szCs w:val="22"/>
              </w:rPr>
              <w:t>2nd expansion</w:t>
            </w:r>
          </w:p>
        </w:tc>
        <w:tc>
          <w:tcPr>
            <w:tcW w:w="2178"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E" w14:textId="77777777" w:rsidR="00F82C29" w:rsidRDefault="00000000">
            <w:pPr>
              <w:jc w:val="both"/>
              <w:rPr>
                <w:sz w:val="22"/>
                <w:szCs w:val="22"/>
              </w:rPr>
            </w:pPr>
            <w:r>
              <w:rPr>
                <w:sz w:val="22"/>
                <w:szCs w:val="22"/>
              </w:rPr>
              <w:t xml:space="preserve">200 educators trained at NOVA-BIOSCOPE </w:t>
            </w:r>
            <w:proofErr w:type="gramStart"/>
            <w:r>
              <w:rPr>
                <w:sz w:val="22"/>
                <w:szCs w:val="22"/>
              </w:rPr>
              <w:t>conferences  for</w:t>
            </w:r>
            <w:proofErr w:type="gramEnd"/>
            <w:r>
              <w:rPr>
                <w:sz w:val="22"/>
                <w:szCs w:val="22"/>
              </w:rPr>
              <w:t xml:space="preserve"> the Dr. Vida Education device, hands-on works and statistics. 2000 students. + 20 HEIS</w:t>
            </w:r>
          </w:p>
        </w:tc>
        <w:tc>
          <w:tcPr>
            <w:tcW w:w="64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1F" w14:textId="77777777" w:rsidR="00F82C29" w:rsidRDefault="00000000">
            <w:pPr>
              <w:jc w:val="both"/>
              <w:rPr>
                <w:sz w:val="22"/>
                <w:szCs w:val="22"/>
              </w:rPr>
            </w:pPr>
            <w:r>
              <w:rPr>
                <w:sz w:val="22"/>
                <w:szCs w:val="22"/>
              </w:rPr>
              <w:t>2</w:t>
            </w:r>
          </w:p>
        </w:tc>
        <w:tc>
          <w:tcPr>
            <w:tcW w:w="150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20" w14:textId="77777777" w:rsidR="00F82C29" w:rsidRDefault="00000000">
            <w:pPr>
              <w:jc w:val="both"/>
              <w:rPr>
                <w:sz w:val="22"/>
                <w:szCs w:val="22"/>
              </w:rPr>
            </w:pPr>
            <w:proofErr w:type="spellStart"/>
            <w:r>
              <w:rPr>
                <w:sz w:val="22"/>
                <w:szCs w:val="22"/>
              </w:rPr>
              <w:t>UNIBO</w:t>
            </w:r>
            <w:proofErr w:type="spellEnd"/>
          </w:p>
        </w:tc>
        <w:tc>
          <w:tcPr>
            <w:tcW w:w="795"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21" w14:textId="77777777" w:rsidR="00F82C29" w:rsidRDefault="00000000">
            <w:pPr>
              <w:jc w:val="both"/>
              <w:rPr>
                <w:sz w:val="22"/>
                <w:szCs w:val="22"/>
              </w:rPr>
            </w:pPr>
            <w:r>
              <w:rPr>
                <w:sz w:val="22"/>
                <w:szCs w:val="22"/>
              </w:rPr>
              <w:t>DEM</w:t>
            </w:r>
          </w:p>
        </w:tc>
        <w:tc>
          <w:tcPr>
            <w:tcW w:w="8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22" w14:textId="77777777" w:rsidR="00F82C29" w:rsidRDefault="00000000">
            <w:pPr>
              <w:jc w:val="both"/>
              <w:rPr>
                <w:sz w:val="22"/>
                <w:szCs w:val="22"/>
              </w:rPr>
            </w:pPr>
            <w:r>
              <w:rPr>
                <w:sz w:val="22"/>
                <w:szCs w:val="22"/>
              </w:rPr>
              <w:t>PU</w:t>
            </w:r>
          </w:p>
        </w:tc>
        <w:tc>
          <w:tcPr>
            <w:tcW w:w="117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00000423" w14:textId="77777777" w:rsidR="00F82C29" w:rsidRDefault="00000000">
            <w:pPr>
              <w:jc w:val="both"/>
              <w:rPr>
                <w:sz w:val="22"/>
                <w:szCs w:val="22"/>
              </w:rPr>
            </w:pPr>
            <w:r>
              <w:rPr>
                <w:sz w:val="22"/>
                <w:szCs w:val="22"/>
              </w:rPr>
              <w:t>60</w:t>
            </w:r>
          </w:p>
        </w:tc>
      </w:tr>
      <w:tr w:rsidR="00F82C29" w14:paraId="579439BC"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24" w14:textId="77777777" w:rsidR="00F82C29" w:rsidRDefault="00000000">
            <w:pPr>
              <w:jc w:val="both"/>
              <w:rPr>
                <w:sz w:val="22"/>
                <w:szCs w:val="22"/>
              </w:rPr>
            </w:pPr>
            <w:r>
              <w:rPr>
                <w:sz w:val="22"/>
                <w:szCs w:val="22"/>
              </w:rPr>
              <w:t>D.3.1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25" w14:textId="77777777" w:rsidR="00F82C29" w:rsidRDefault="00000000">
            <w:pPr>
              <w:jc w:val="both"/>
              <w:rPr>
                <w:sz w:val="22"/>
                <w:szCs w:val="22"/>
              </w:rPr>
            </w:pPr>
            <w:r>
              <w:rPr>
                <w:sz w:val="22"/>
                <w:szCs w:val="22"/>
              </w:rPr>
              <w:t>SMART website &amp; social media</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26" w14:textId="77777777" w:rsidR="00F82C29" w:rsidRDefault="00000000">
            <w:pPr>
              <w:jc w:val="both"/>
              <w:rPr>
                <w:sz w:val="22"/>
                <w:szCs w:val="22"/>
              </w:rPr>
            </w:pPr>
            <w:r>
              <w:rPr>
                <w:sz w:val="22"/>
                <w:szCs w:val="22"/>
              </w:rPr>
              <w:t xml:space="preserve">Facebook, X, Instagram, </w:t>
            </w:r>
            <w:proofErr w:type="spellStart"/>
            <w:r>
              <w:rPr>
                <w:sz w:val="22"/>
                <w:szCs w:val="22"/>
              </w:rPr>
              <w:t>Linquedin</w:t>
            </w:r>
            <w:proofErr w:type="spellEnd"/>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27" w14:textId="77777777" w:rsidR="00F82C29" w:rsidRDefault="00000000">
            <w:pPr>
              <w:jc w:val="both"/>
              <w:rPr>
                <w:sz w:val="22"/>
                <w:szCs w:val="22"/>
              </w:rPr>
            </w:pPr>
            <w:r>
              <w:rPr>
                <w:sz w:val="22"/>
                <w:szCs w:val="22"/>
              </w:rPr>
              <w:t>3</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28" w14:textId="77777777" w:rsidR="00F82C29" w:rsidRDefault="00000000">
            <w:pPr>
              <w:jc w:val="both"/>
              <w:rPr>
                <w:sz w:val="22"/>
                <w:szCs w:val="22"/>
              </w:rPr>
            </w:pPr>
            <w:proofErr w:type="spellStart"/>
            <w:r>
              <w:rPr>
                <w:sz w:val="22"/>
                <w:szCs w:val="22"/>
              </w:rPr>
              <w:t>EXELISIS</w:t>
            </w:r>
            <w:proofErr w:type="spellEnd"/>
          </w:p>
        </w:tc>
        <w:tc>
          <w:tcPr>
            <w:tcW w:w="795" w:type="dxa"/>
          </w:tcPr>
          <w:p w14:paraId="00000429" w14:textId="77777777" w:rsidR="00F82C29" w:rsidRDefault="00000000">
            <w:pPr>
              <w:jc w:val="both"/>
              <w:rPr>
                <w:sz w:val="22"/>
                <w:szCs w:val="22"/>
              </w:rPr>
            </w:pPr>
            <w:r>
              <w:rPr>
                <w:sz w:val="22"/>
                <w:szCs w:val="22"/>
              </w:rPr>
              <w:t>DEC</w:t>
            </w:r>
          </w:p>
        </w:tc>
        <w:tc>
          <w:tcPr>
            <w:tcW w:w="870" w:type="dxa"/>
          </w:tcPr>
          <w:p w14:paraId="0000042A" w14:textId="77777777" w:rsidR="00F82C29" w:rsidRDefault="00000000">
            <w:pPr>
              <w:jc w:val="both"/>
              <w:rPr>
                <w:sz w:val="22"/>
                <w:szCs w:val="22"/>
              </w:rPr>
            </w:pPr>
            <w:r>
              <w:rPr>
                <w:sz w:val="22"/>
                <w:szCs w:val="22"/>
              </w:rPr>
              <w:t>PU</w:t>
            </w:r>
          </w:p>
        </w:tc>
        <w:tc>
          <w:tcPr>
            <w:tcW w:w="1170" w:type="dxa"/>
          </w:tcPr>
          <w:p w14:paraId="0000042B" w14:textId="77777777" w:rsidR="00F82C29" w:rsidRDefault="00000000">
            <w:pPr>
              <w:jc w:val="both"/>
              <w:rPr>
                <w:sz w:val="22"/>
                <w:szCs w:val="22"/>
              </w:rPr>
            </w:pPr>
            <w:r>
              <w:rPr>
                <w:sz w:val="22"/>
                <w:szCs w:val="22"/>
              </w:rPr>
              <w:t>6</w:t>
            </w:r>
          </w:p>
        </w:tc>
      </w:tr>
      <w:tr w:rsidR="00F82C29" w14:paraId="6C77C0D4"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2C" w14:textId="77777777" w:rsidR="00F82C29" w:rsidRDefault="00000000">
            <w:pPr>
              <w:jc w:val="both"/>
              <w:rPr>
                <w:sz w:val="22"/>
                <w:szCs w:val="22"/>
              </w:rPr>
            </w:pPr>
            <w:r>
              <w:rPr>
                <w:sz w:val="22"/>
                <w:szCs w:val="22"/>
              </w:rPr>
              <w:t>D3.2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2D" w14:textId="77777777" w:rsidR="00F82C29" w:rsidRDefault="00000000">
            <w:pPr>
              <w:jc w:val="both"/>
              <w:rPr>
                <w:sz w:val="22"/>
                <w:szCs w:val="22"/>
              </w:rPr>
            </w:pPr>
            <w:r>
              <w:rPr>
                <w:sz w:val="22"/>
                <w:szCs w:val="22"/>
              </w:rPr>
              <w:t>FAIR communication Plan</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2E" w14:textId="77777777" w:rsidR="00F82C29" w:rsidRDefault="00000000">
            <w:pPr>
              <w:jc w:val="both"/>
              <w:rPr>
                <w:sz w:val="22"/>
                <w:szCs w:val="22"/>
              </w:rPr>
            </w:pPr>
            <w:r>
              <w:rPr>
                <w:sz w:val="22"/>
                <w:szCs w:val="22"/>
              </w:rPr>
              <w:t>FAIR communication Plan</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2F" w14:textId="77777777" w:rsidR="00F82C29" w:rsidRDefault="00000000">
            <w:pPr>
              <w:jc w:val="both"/>
              <w:rPr>
                <w:sz w:val="22"/>
                <w:szCs w:val="22"/>
              </w:rPr>
            </w:pPr>
            <w:r>
              <w:rPr>
                <w:sz w:val="22"/>
                <w:szCs w:val="22"/>
              </w:rPr>
              <w:t>3</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30" w14:textId="77777777" w:rsidR="00F82C29" w:rsidRDefault="00000000">
            <w:pPr>
              <w:jc w:val="both"/>
              <w:rPr>
                <w:sz w:val="22"/>
                <w:szCs w:val="22"/>
              </w:rPr>
            </w:pPr>
            <w:r>
              <w:rPr>
                <w:sz w:val="22"/>
                <w:szCs w:val="22"/>
              </w:rPr>
              <w:t>UNL</w:t>
            </w:r>
          </w:p>
        </w:tc>
        <w:tc>
          <w:tcPr>
            <w:tcW w:w="795" w:type="dxa"/>
          </w:tcPr>
          <w:p w14:paraId="00000431" w14:textId="77777777" w:rsidR="00F82C29" w:rsidRDefault="00000000">
            <w:pPr>
              <w:jc w:val="both"/>
              <w:rPr>
                <w:sz w:val="22"/>
                <w:szCs w:val="22"/>
              </w:rPr>
            </w:pPr>
            <w:r>
              <w:rPr>
                <w:sz w:val="22"/>
                <w:szCs w:val="22"/>
              </w:rPr>
              <w:t>FAIR</w:t>
            </w:r>
          </w:p>
        </w:tc>
        <w:tc>
          <w:tcPr>
            <w:tcW w:w="870" w:type="dxa"/>
          </w:tcPr>
          <w:p w14:paraId="00000432" w14:textId="77777777" w:rsidR="00F82C29" w:rsidRDefault="00000000">
            <w:pPr>
              <w:jc w:val="both"/>
              <w:rPr>
                <w:sz w:val="22"/>
                <w:szCs w:val="22"/>
              </w:rPr>
            </w:pPr>
            <w:r>
              <w:rPr>
                <w:sz w:val="22"/>
                <w:szCs w:val="22"/>
              </w:rPr>
              <w:t>PU</w:t>
            </w:r>
          </w:p>
        </w:tc>
        <w:tc>
          <w:tcPr>
            <w:tcW w:w="1170" w:type="dxa"/>
          </w:tcPr>
          <w:p w14:paraId="00000433" w14:textId="77777777" w:rsidR="00F82C29" w:rsidRDefault="00000000">
            <w:pPr>
              <w:jc w:val="both"/>
              <w:rPr>
                <w:sz w:val="22"/>
                <w:szCs w:val="22"/>
              </w:rPr>
            </w:pPr>
            <w:r>
              <w:rPr>
                <w:sz w:val="22"/>
                <w:szCs w:val="22"/>
              </w:rPr>
              <w:t>7</w:t>
            </w:r>
          </w:p>
        </w:tc>
      </w:tr>
      <w:tr w:rsidR="00F82C29" w14:paraId="492D758F"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34" w14:textId="77777777" w:rsidR="00F82C29" w:rsidRDefault="00000000">
            <w:pPr>
              <w:jc w:val="both"/>
              <w:rPr>
                <w:sz w:val="22"/>
                <w:szCs w:val="22"/>
              </w:rPr>
            </w:pPr>
            <w:r>
              <w:rPr>
                <w:sz w:val="22"/>
                <w:szCs w:val="22"/>
              </w:rPr>
              <w:t>D3.3</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35" w14:textId="77777777" w:rsidR="00F82C29" w:rsidRDefault="00000000">
            <w:pPr>
              <w:jc w:val="both"/>
              <w:rPr>
                <w:sz w:val="22"/>
                <w:szCs w:val="22"/>
              </w:rPr>
            </w:pPr>
            <w:r>
              <w:rPr>
                <w:sz w:val="22"/>
                <w:szCs w:val="22"/>
              </w:rPr>
              <w:t>Exploitation plan, including initial DMP</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36" w14:textId="77777777" w:rsidR="00F82C29" w:rsidRDefault="00000000">
            <w:pPr>
              <w:jc w:val="both"/>
              <w:rPr>
                <w:sz w:val="22"/>
                <w:szCs w:val="22"/>
              </w:rPr>
            </w:pPr>
            <w:r>
              <w:rPr>
                <w:sz w:val="22"/>
                <w:szCs w:val="22"/>
              </w:rPr>
              <w:t>Yearly Exploitation plan, including initial DMP</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37" w14:textId="77777777" w:rsidR="00F82C29" w:rsidRDefault="00000000">
            <w:pPr>
              <w:jc w:val="both"/>
              <w:rPr>
                <w:sz w:val="22"/>
                <w:szCs w:val="22"/>
              </w:rPr>
            </w:pPr>
            <w:r>
              <w:rPr>
                <w:sz w:val="22"/>
                <w:szCs w:val="22"/>
              </w:rPr>
              <w:t>3</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38" w14:textId="77777777" w:rsidR="00F82C29" w:rsidRDefault="00000000">
            <w:pPr>
              <w:jc w:val="both"/>
              <w:rPr>
                <w:sz w:val="22"/>
                <w:szCs w:val="22"/>
              </w:rPr>
            </w:pPr>
            <w:proofErr w:type="spellStart"/>
            <w:r>
              <w:rPr>
                <w:sz w:val="22"/>
                <w:szCs w:val="22"/>
              </w:rPr>
              <w:t>EXEL</w:t>
            </w:r>
            <w:proofErr w:type="spellEnd"/>
          </w:p>
        </w:tc>
        <w:tc>
          <w:tcPr>
            <w:tcW w:w="795" w:type="dxa"/>
          </w:tcPr>
          <w:p w14:paraId="00000439" w14:textId="77777777" w:rsidR="00F82C29" w:rsidRDefault="00000000">
            <w:pPr>
              <w:jc w:val="both"/>
              <w:rPr>
                <w:sz w:val="22"/>
                <w:szCs w:val="22"/>
              </w:rPr>
            </w:pPr>
            <w:r>
              <w:rPr>
                <w:sz w:val="22"/>
                <w:szCs w:val="22"/>
              </w:rPr>
              <w:t>DMP AND</w:t>
            </w:r>
          </w:p>
          <w:p w14:paraId="0000043A" w14:textId="77777777" w:rsidR="00F82C29" w:rsidRDefault="00000000">
            <w:pPr>
              <w:jc w:val="both"/>
              <w:rPr>
                <w:sz w:val="22"/>
                <w:szCs w:val="22"/>
              </w:rPr>
            </w:pPr>
            <w:r>
              <w:rPr>
                <w:sz w:val="22"/>
                <w:szCs w:val="22"/>
              </w:rPr>
              <w:t>EXPLOITATION PLAN</w:t>
            </w:r>
          </w:p>
        </w:tc>
        <w:tc>
          <w:tcPr>
            <w:tcW w:w="870" w:type="dxa"/>
          </w:tcPr>
          <w:p w14:paraId="0000043B" w14:textId="77777777" w:rsidR="00F82C29" w:rsidRDefault="00000000">
            <w:pPr>
              <w:jc w:val="both"/>
              <w:rPr>
                <w:sz w:val="22"/>
                <w:szCs w:val="22"/>
              </w:rPr>
            </w:pPr>
            <w:r>
              <w:rPr>
                <w:sz w:val="22"/>
                <w:szCs w:val="22"/>
              </w:rPr>
              <w:t>SEN</w:t>
            </w:r>
          </w:p>
        </w:tc>
        <w:tc>
          <w:tcPr>
            <w:tcW w:w="1170" w:type="dxa"/>
          </w:tcPr>
          <w:p w14:paraId="0000043C" w14:textId="77777777" w:rsidR="00F82C29" w:rsidRDefault="00000000">
            <w:pPr>
              <w:jc w:val="both"/>
              <w:rPr>
                <w:sz w:val="22"/>
                <w:szCs w:val="22"/>
              </w:rPr>
            </w:pPr>
            <w:r>
              <w:rPr>
                <w:sz w:val="22"/>
                <w:szCs w:val="22"/>
              </w:rPr>
              <w:t>8</w:t>
            </w:r>
          </w:p>
        </w:tc>
      </w:tr>
      <w:tr w:rsidR="00F82C29" w14:paraId="7003C231"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3D" w14:textId="77777777" w:rsidR="00F82C29" w:rsidRDefault="00000000">
            <w:pPr>
              <w:jc w:val="both"/>
              <w:rPr>
                <w:sz w:val="22"/>
                <w:szCs w:val="22"/>
              </w:rPr>
            </w:pPr>
            <w:r>
              <w:rPr>
                <w:sz w:val="22"/>
                <w:szCs w:val="22"/>
              </w:rPr>
              <w:t>D4.1.1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3E" w14:textId="77777777" w:rsidR="00F82C29" w:rsidRDefault="00000000">
            <w:pPr>
              <w:jc w:val="both"/>
              <w:rPr>
                <w:sz w:val="22"/>
                <w:szCs w:val="22"/>
              </w:rPr>
            </w:pPr>
            <w:r>
              <w:rPr>
                <w:sz w:val="22"/>
                <w:szCs w:val="22"/>
              </w:rPr>
              <w:t>Project</w:t>
            </w:r>
          </w:p>
          <w:p w14:paraId="0000043F" w14:textId="77777777" w:rsidR="00F82C29" w:rsidRDefault="00000000">
            <w:pPr>
              <w:jc w:val="both"/>
              <w:rPr>
                <w:sz w:val="22"/>
                <w:szCs w:val="22"/>
              </w:rPr>
            </w:pPr>
            <w:r>
              <w:rPr>
                <w:sz w:val="22"/>
                <w:szCs w:val="22"/>
              </w:rPr>
              <w:t xml:space="preserve">  meetings</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40" w14:textId="77777777" w:rsidR="00F82C29" w:rsidRDefault="00000000">
            <w:pPr>
              <w:jc w:val="both"/>
              <w:rPr>
                <w:sz w:val="22"/>
                <w:szCs w:val="22"/>
              </w:rPr>
            </w:pPr>
            <w:r>
              <w:rPr>
                <w:sz w:val="22"/>
                <w:szCs w:val="22"/>
              </w:rPr>
              <w:t xml:space="preserve">Yearly Agenda and minutes of </w:t>
            </w:r>
            <w:proofErr w:type="gramStart"/>
            <w:r>
              <w:rPr>
                <w:sz w:val="22"/>
                <w:szCs w:val="22"/>
              </w:rPr>
              <w:t>project  meetings</w:t>
            </w:r>
            <w:proofErr w:type="gramEnd"/>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41" w14:textId="77777777" w:rsidR="00F82C29" w:rsidRDefault="00000000">
            <w:pPr>
              <w:jc w:val="both"/>
              <w:rPr>
                <w:sz w:val="22"/>
                <w:szCs w:val="22"/>
              </w:rPr>
            </w:pPr>
            <w:r>
              <w:rPr>
                <w:sz w:val="22"/>
                <w:szCs w:val="22"/>
              </w:rPr>
              <w:t>4</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42" w14:textId="77777777" w:rsidR="00F82C29" w:rsidRDefault="00000000">
            <w:pPr>
              <w:jc w:val="both"/>
              <w:rPr>
                <w:sz w:val="22"/>
                <w:szCs w:val="22"/>
              </w:rPr>
            </w:pPr>
            <w:r>
              <w:rPr>
                <w:sz w:val="22"/>
                <w:szCs w:val="22"/>
              </w:rPr>
              <w:t>NOVA</w:t>
            </w:r>
          </w:p>
        </w:tc>
        <w:tc>
          <w:tcPr>
            <w:tcW w:w="795" w:type="dxa"/>
          </w:tcPr>
          <w:p w14:paraId="00000443" w14:textId="77777777" w:rsidR="00F82C29" w:rsidRDefault="00000000">
            <w:pPr>
              <w:jc w:val="both"/>
              <w:rPr>
                <w:sz w:val="22"/>
                <w:szCs w:val="22"/>
              </w:rPr>
            </w:pPr>
            <w:r>
              <w:rPr>
                <w:sz w:val="22"/>
                <w:szCs w:val="22"/>
              </w:rPr>
              <w:t>R</w:t>
            </w:r>
          </w:p>
        </w:tc>
        <w:tc>
          <w:tcPr>
            <w:tcW w:w="870" w:type="dxa"/>
          </w:tcPr>
          <w:p w14:paraId="00000444" w14:textId="77777777" w:rsidR="00F82C29" w:rsidRDefault="00000000">
            <w:pPr>
              <w:jc w:val="both"/>
              <w:rPr>
                <w:sz w:val="22"/>
                <w:szCs w:val="22"/>
              </w:rPr>
            </w:pPr>
            <w:r>
              <w:rPr>
                <w:sz w:val="22"/>
                <w:szCs w:val="22"/>
              </w:rPr>
              <w:t>PU</w:t>
            </w:r>
          </w:p>
        </w:tc>
        <w:tc>
          <w:tcPr>
            <w:tcW w:w="1170" w:type="dxa"/>
          </w:tcPr>
          <w:p w14:paraId="00000445" w14:textId="77777777" w:rsidR="00F82C29" w:rsidRDefault="00000000">
            <w:pPr>
              <w:jc w:val="both"/>
              <w:rPr>
                <w:sz w:val="22"/>
                <w:szCs w:val="22"/>
              </w:rPr>
            </w:pPr>
            <w:r>
              <w:rPr>
                <w:sz w:val="22"/>
                <w:szCs w:val="22"/>
              </w:rPr>
              <w:t>Multiple deliveries See Gantt Chart</w:t>
            </w:r>
          </w:p>
        </w:tc>
      </w:tr>
      <w:tr w:rsidR="00F82C29" w14:paraId="5B3DCA6F"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46" w14:textId="77777777" w:rsidR="00F82C29" w:rsidRDefault="00000000">
            <w:pPr>
              <w:jc w:val="both"/>
              <w:rPr>
                <w:sz w:val="22"/>
                <w:szCs w:val="22"/>
              </w:rPr>
            </w:pPr>
            <w:r>
              <w:rPr>
                <w:sz w:val="22"/>
                <w:szCs w:val="22"/>
              </w:rPr>
              <w:t>D4.1.2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47" w14:textId="77777777" w:rsidR="00F82C29" w:rsidRDefault="00000000">
            <w:pPr>
              <w:jc w:val="both"/>
              <w:rPr>
                <w:sz w:val="22"/>
                <w:szCs w:val="22"/>
              </w:rPr>
            </w:pPr>
            <w:r>
              <w:rPr>
                <w:sz w:val="22"/>
                <w:szCs w:val="22"/>
              </w:rPr>
              <w:t>Equality</w:t>
            </w:r>
          </w:p>
          <w:p w14:paraId="00000448" w14:textId="77777777" w:rsidR="00F82C29" w:rsidRDefault="00000000">
            <w:pPr>
              <w:jc w:val="both"/>
              <w:rPr>
                <w:sz w:val="22"/>
                <w:szCs w:val="22"/>
              </w:rPr>
            </w:pPr>
            <w:r>
              <w:rPr>
                <w:sz w:val="22"/>
                <w:szCs w:val="22"/>
              </w:rPr>
              <w:t xml:space="preserve">  Reports</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49" w14:textId="77777777" w:rsidR="00F82C29" w:rsidRDefault="00000000">
            <w:pPr>
              <w:jc w:val="both"/>
              <w:rPr>
                <w:sz w:val="22"/>
                <w:szCs w:val="22"/>
              </w:rPr>
            </w:pPr>
            <w:r>
              <w:rPr>
                <w:sz w:val="22"/>
                <w:szCs w:val="22"/>
              </w:rPr>
              <w:t>Yearly Gender equality report.</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4A" w14:textId="77777777" w:rsidR="00F82C29" w:rsidRDefault="00000000">
            <w:pPr>
              <w:jc w:val="both"/>
              <w:rPr>
                <w:sz w:val="22"/>
                <w:szCs w:val="22"/>
              </w:rPr>
            </w:pPr>
            <w:r>
              <w:rPr>
                <w:sz w:val="22"/>
                <w:szCs w:val="22"/>
              </w:rPr>
              <w:t>4</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4B" w14:textId="77777777" w:rsidR="00F82C29" w:rsidRDefault="00000000">
            <w:pPr>
              <w:jc w:val="both"/>
              <w:rPr>
                <w:sz w:val="22"/>
                <w:szCs w:val="22"/>
              </w:rPr>
            </w:pPr>
            <w:r>
              <w:rPr>
                <w:sz w:val="22"/>
                <w:szCs w:val="22"/>
              </w:rPr>
              <w:t>NOVA</w:t>
            </w:r>
          </w:p>
        </w:tc>
        <w:tc>
          <w:tcPr>
            <w:tcW w:w="795" w:type="dxa"/>
          </w:tcPr>
          <w:p w14:paraId="0000044C" w14:textId="77777777" w:rsidR="00F82C29" w:rsidRDefault="00000000">
            <w:pPr>
              <w:jc w:val="both"/>
              <w:rPr>
                <w:sz w:val="22"/>
                <w:szCs w:val="22"/>
              </w:rPr>
            </w:pPr>
            <w:r>
              <w:rPr>
                <w:sz w:val="22"/>
                <w:szCs w:val="22"/>
              </w:rPr>
              <w:t>R</w:t>
            </w:r>
          </w:p>
        </w:tc>
        <w:tc>
          <w:tcPr>
            <w:tcW w:w="870" w:type="dxa"/>
          </w:tcPr>
          <w:p w14:paraId="0000044D" w14:textId="77777777" w:rsidR="00F82C29" w:rsidRDefault="00000000">
            <w:pPr>
              <w:jc w:val="both"/>
              <w:rPr>
                <w:sz w:val="22"/>
                <w:szCs w:val="22"/>
              </w:rPr>
            </w:pPr>
            <w:r>
              <w:rPr>
                <w:sz w:val="22"/>
                <w:szCs w:val="22"/>
              </w:rPr>
              <w:t>PU</w:t>
            </w:r>
          </w:p>
        </w:tc>
        <w:tc>
          <w:tcPr>
            <w:tcW w:w="1170" w:type="dxa"/>
          </w:tcPr>
          <w:p w14:paraId="0000044E" w14:textId="77777777" w:rsidR="00F82C29" w:rsidRDefault="00000000">
            <w:pPr>
              <w:jc w:val="both"/>
              <w:rPr>
                <w:sz w:val="22"/>
                <w:szCs w:val="22"/>
              </w:rPr>
            </w:pPr>
            <w:r>
              <w:rPr>
                <w:sz w:val="22"/>
                <w:szCs w:val="22"/>
              </w:rPr>
              <w:t>Multiple deliveries See Gantt Chart</w:t>
            </w:r>
          </w:p>
        </w:tc>
      </w:tr>
      <w:tr w:rsidR="00F82C29" w14:paraId="6C8BEF3F"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4F" w14:textId="77777777" w:rsidR="00F82C29" w:rsidRDefault="00000000">
            <w:pPr>
              <w:jc w:val="both"/>
              <w:rPr>
                <w:sz w:val="22"/>
                <w:szCs w:val="22"/>
              </w:rPr>
            </w:pPr>
            <w:r>
              <w:rPr>
                <w:sz w:val="22"/>
                <w:szCs w:val="22"/>
              </w:rPr>
              <w:t>D4.2.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50" w14:textId="77777777" w:rsidR="00F82C29" w:rsidRDefault="00000000">
            <w:pPr>
              <w:jc w:val="both"/>
              <w:rPr>
                <w:sz w:val="22"/>
                <w:szCs w:val="22"/>
              </w:rPr>
            </w:pPr>
            <w:r>
              <w:rPr>
                <w:sz w:val="22"/>
                <w:szCs w:val="22"/>
              </w:rPr>
              <w:t>Project following up</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51" w14:textId="77777777" w:rsidR="00F82C29" w:rsidRDefault="00000000">
            <w:pPr>
              <w:jc w:val="both"/>
              <w:rPr>
                <w:sz w:val="22"/>
                <w:szCs w:val="22"/>
              </w:rPr>
            </w:pPr>
            <w:r>
              <w:rPr>
                <w:sz w:val="22"/>
                <w:szCs w:val="22"/>
              </w:rPr>
              <w:t>Annual reports on following up the project.</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52" w14:textId="77777777" w:rsidR="00F82C29" w:rsidRDefault="00000000">
            <w:pPr>
              <w:jc w:val="both"/>
              <w:rPr>
                <w:sz w:val="22"/>
                <w:szCs w:val="22"/>
              </w:rPr>
            </w:pPr>
            <w:r>
              <w:rPr>
                <w:sz w:val="22"/>
                <w:szCs w:val="22"/>
              </w:rPr>
              <w:t xml:space="preserve"> </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53" w14:textId="77777777" w:rsidR="00F82C29" w:rsidRDefault="00000000">
            <w:pPr>
              <w:jc w:val="both"/>
              <w:rPr>
                <w:sz w:val="22"/>
                <w:szCs w:val="22"/>
              </w:rPr>
            </w:pPr>
            <w:r>
              <w:rPr>
                <w:sz w:val="22"/>
                <w:szCs w:val="22"/>
              </w:rPr>
              <w:t>NOVA</w:t>
            </w:r>
          </w:p>
        </w:tc>
        <w:tc>
          <w:tcPr>
            <w:tcW w:w="795" w:type="dxa"/>
          </w:tcPr>
          <w:p w14:paraId="00000454" w14:textId="77777777" w:rsidR="00F82C29" w:rsidRDefault="00000000">
            <w:pPr>
              <w:jc w:val="both"/>
              <w:rPr>
                <w:sz w:val="22"/>
                <w:szCs w:val="22"/>
              </w:rPr>
            </w:pPr>
            <w:r>
              <w:rPr>
                <w:sz w:val="22"/>
                <w:szCs w:val="22"/>
              </w:rPr>
              <w:t>R</w:t>
            </w:r>
          </w:p>
        </w:tc>
        <w:tc>
          <w:tcPr>
            <w:tcW w:w="870" w:type="dxa"/>
          </w:tcPr>
          <w:p w14:paraId="00000455" w14:textId="77777777" w:rsidR="00F82C29" w:rsidRDefault="00000000">
            <w:pPr>
              <w:jc w:val="both"/>
              <w:rPr>
                <w:sz w:val="22"/>
                <w:szCs w:val="22"/>
              </w:rPr>
            </w:pPr>
            <w:r>
              <w:rPr>
                <w:sz w:val="22"/>
                <w:szCs w:val="22"/>
              </w:rPr>
              <w:t>PU</w:t>
            </w:r>
          </w:p>
        </w:tc>
        <w:tc>
          <w:tcPr>
            <w:tcW w:w="1170" w:type="dxa"/>
          </w:tcPr>
          <w:p w14:paraId="00000456" w14:textId="77777777" w:rsidR="00F82C29" w:rsidRDefault="00000000">
            <w:pPr>
              <w:jc w:val="both"/>
              <w:rPr>
                <w:sz w:val="22"/>
                <w:szCs w:val="22"/>
              </w:rPr>
            </w:pPr>
            <w:r>
              <w:rPr>
                <w:sz w:val="22"/>
                <w:szCs w:val="22"/>
              </w:rPr>
              <w:t>Multiple deliveries See Gantt Chart</w:t>
            </w:r>
          </w:p>
        </w:tc>
      </w:tr>
      <w:tr w:rsidR="00F82C29" w14:paraId="4F662571"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57" w14:textId="77777777" w:rsidR="00F82C29" w:rsidRDefault="00000000">
            <w:pPr>
              <w:jc w:val="both"/>
              <w:rPr>
                <w:sz w:val="22"/>
                <w:szCs w:val="22"/>
              </w:rPr>
            </w:pPr>
            <w:r>
              <w:rPr>
                <w:sz w:val="22"/>
                <w:szCs w:val="22"/>
              </w:rPr>
              <w:t>D4.3.</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58" w14:textId="77777777" w:rsidR="00F82C29" w:rsidRDefault="00000000">
            <w:pPr>
              <w:jc w:val="both"/>
              <w:rPr>
                <w:sz w:val="22"/>
                <w:szCs w:val="22"/>
              </w:rPr>
            </w:pPr>
            <w:r>
              <w:rPr>
                <w:sz w:val="22"/>
                <w:szCs w:val="22"/>
              </w:rPr>
              <w:t>Consortium agreement</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59" w14:textId="77777777" w:rsidR="00F82C29" w:rsidRDefault="00000000">
            <w:pPr>
              <w:jc w:val="both"/>
              <w:rPr>
                <w:sz w:val="22"/>
                <w:szCs w:val="22"/>
              </w:rPr>
            </w:pPr>
            <w:r>
              <w:rPr>
                <w:sz w:val="22"/>
                <w:szCs w:val="22"/>
              </w:rPr>
              <w:t>Consortium agreement</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5A" w14:textId="77777777" w:rsidR="00F82C29" w:rsidRDefault="00000000">
            <w:pPr>
              <w:jc w:val="both"/>
              <w:rPr>
                <w:sz w:val="22"/>
                <w:szCs w:val="22"/>
              </w:rPr>
            </w:pPr>
            <w:r>
              <w:rPr>
                <w:sz w:val="22"/>
                <w:szCs w:val="22"/>
              </w:rPr>
              <w:t xml:space="preserve"> 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5B" w14:textId="77777777" w:rsidR="00F82C29" w:rsidRDefault="00000000">
            <w:pPr>
              <w:jc w:val="both"/>
              <w:rPr>
                <w:sz w:val="22"/>
                <w:szCs w:val="22"/>
              </w:rPr>
            </w:pPr>
            <w:r>
              <w:rPr>
                <w:sz w:val="22"/>
                <w:szCs w:val="22"/>
              </w:rPr>
              <w:t>NOVA</w:t>
            </w:r>
          </w:p>
        </w:tc>
        <w:tc>
          <w:tcPr>
            <w:tcW w:w="795" w:type="dxa"/>
          </w:tcPr>
          <w:p w14:paraId="0000045C" w14:textId="77777777" w:rsidR="00F82C29" w:rsidRDefault="00000000">
            <w:pPr>
              <w:jc w:val="both"/>
              <w:rPr>
                <w:sz w:val="22"/>
                <w:szCs w:val="22"/>
              </w:rPr>
            </w:pPr>
            <w:r>
              <w:rPr>
                <w:sz w:val="22"/>
                <w:szCs w:val="22"/>
              </w:rPr>
              <w:t>R</w:t>
            </w:r>
          </w:p>
        </w:tc>
        <w:tc>
          <w:tcPr>
            <w:tcW w:w="870" w:type="dxa"/>
          </w:tcPr>
          <w:p w14:paraId="0000045D" w14:textId="77777777" w:rsidR="00F82C29" w:rsidRDefault="00000000">
            <w:pPr>
              <w:jc w:val="both"/>
              <w:rPr>
                <w:sz w:val="22"/>
                <w:szCs w:val="22"/>
              </w:rPr>
            </w:pPr>
            <w:r>
              <w:rPr>
                <w:sz w:val="22"/>
                <w:szCs w:val="22"/>
              </w:rPr>
              <w:t>SEN</w:t>
            </w:r>
          </w:p>
        </w:tc>
        <w:tc>
          <w:tcPr>
            <w:tcW w:w="1170" w:type="dxa"/>
          </w:tcPr>
          <w:p w14:paraId="0000045E" w14:textId="77777777" w:rsidR="00F82C29" w:rsidRDefault="00000000">
            <w:pPr>
              <w:jc w:val="both"/>
              <w:rPr>
                <w:sz w:val="22"/>
                <w:szCs w:val="22"/>
              </w:rPr>
            </w:pPr>
            <w:r>
              <w:rPr>
                <w:sz w:val="22"/>
                <w:szCs w:val="22"/>
              </w:rPr>
              <w:t>Consortium signed</w:t>
            </w:r>
          </w:p>
        </w:tc>
      </w:tr>
      <w:tr w:rsidR="00F82C29" w14:paraId="1CB74D13" w14:textId="77777777">
        <w:trPr>
          <w:trHeight w:val="1041"/>
        </w:trPr>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5F" w14:textId="77777777" w:rsidR="00F82C29" w:rsidRDefault="00000000">
            <w:pPr>
              <w:jc w:val="both"/>
              <w:rPr>
                <w:sz w:val="22"/>
                <w:szCs w:val="22"/>
              </w:rPr>
            </w:pPr>
            <w:r>
              <w:rPr>
                <w:sz w:val="22"/>
                <w:szCs w:val="22"/>
              </w:rPr>
              <w:t>D5.1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60" w14:textId="77777777" w:rsidR="00F82C29" w:rsidRDefault="00000000">
            <w:pPr>
              <w:jc w:val="both"/>
              <w:rPr>
                <w:sz w:val="22"/>
                <w:szCs w:val="22"/>
              </w:rPr>
            </w:pPr>
            <w:r>
              <w:rPr>
                <w:sz w:val="22"/>
                <w:szCs w:val="22"/>
              </w:rPr>
              <w:t xml:space="preserve">CMV and </w:t>
            </w:r>
            <w:proofErr w:type="spellStart"/>
            <w:r>
              <w:rPr>
                <w:sz w:val="22"/>
                <w:szCs w:val="22"/>
              </w:rPr>
              <w:t>ZICA</w:t>
            </w:r>
            <w:proofErr w:type="spellEnd"/>
            <w:r>
              <w:rPr>
                <w:sz w:val="22"/>
                <w:szCs w:val="22"/>
              </w:rPr>
              <w:t xml:space="preserve"> new primers</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61" w14:textId="77777777" w:rsidR="00F82C29" w:rsidRDefault="00000000">
            <w:pPr>
              <w:rPr>
                <w:sz w:val="22"/>
                <w:szCs w:val="22"/>
              </w:rPr>
            </w:pPr>
            <w:r>
              <w:rPr>
                <w:sz w:val="22"/>
                <w:szCs w:val="22"/>
              </w:rPr>
              <w:t>Report on primer design, optimization, and performance data</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62"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63" w14:textId="77777777" w:rsidR="00F82C29" w:rsidRDefault="00000000">
            <w:pPr>
              <w:jc w:val="both"/>
              <w:rPr>
                <w:sz w:val="22"/>
                <w:szCs w:val="22"/>
              </w:rPr>
            </w:pPr>
            <w:proofErr w:type="spellStart"/>
            <w:r>
              <w:rPr>
                <w:sz w:val="22"/>
                <w:szCs w:val="22"/>
              </w:rPr>
              <w:t>STABV</w:t>
            </w:r>
            <w:proofErr w:type="spellEnd"/>
          </w:p>
        </w:tc>
        <w:tc>
          <w:tcPr>
            <w:tcW w:w="795" w:type="dxa"/>
          </w:tcPr>
          <w:p w14:paraId="00000464" w14:textId="77777777" w:rsidR="00F82C29" w:rsidRDefault="00000000">
            <w:pPr>
              <w:jc w:val="both"/>
              <w:rPr>
                <w:sz w:val="22"/>
                <w:szCs w:val="22"/>
              </w:rPr>
            </w:pPr>
            <w:r>
              <w:rPr>
                <w:sz w:val="22"/>
                <w:szCs w:val="22"/>
              </w:rPr>
              <w:t>R</w:t>
            </w:r>
          </w:p>
        </w:tc>
        <w:tc>
          <w:tcPr>
            <w:tcW w:w="870" w:type="dxa"/>
          </w:tcPr>
          <w:p w14:paraId="00000465" w14:textId="77777777" w:rsidR="00F82C29" w:rsidRDefault="00000000">
            <w:pPr>
              <w:jc w:val="both"/>
              <w:rPr>
                <w:sz w:val="22"/>
                <w:szCs w:val="22"/>
              </w:rPr>
            </w:pPr>
            <w:r>
              <w:rPr>
                <w:sz w:val="22"/>
                <w:szCs w:val="22"/>
              </w:rPr>
              <w:t>EUC</w:t>
            </w:r>
          </w:p>
        </w:tc>
        <w:tc>
          <w:tcPr>
            <w:tcW w:w="1170" w:type="dxa"/>
          </w:tcPr>
          <w:p w14:paraId="00000466" w14:textId="77777777" w:rsidR="00F82C29" w:rsidRDefault="00000000">
            <w:pPr>
              <w:jc w:val="both"/>
              <w:rPr>
                <w:sz w:val="22"/>
                <w:szCs w:val="22"/>
              </w:rPr>
            </w:pPr>
            <w:r>
              <w:rPr>
                <w:sz w:val="22"/>
                <w:szCs w:val="22"/>
              </w:rPr>
              <w:t>15</w:t>
            </w:r>
          </w:p>
        </w:tc>
      </w:tr>
      <w:tr w:rsidR="00F82C29" w14:paraId="3F149065"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67" w14:textId="77777777" w:rsidR="00F82C29" w:rsidRDefault="00000000">
            <w:pPr>
              <w:jc w:val="both"/>
              <w:rPr>
                <w:sz w:val="22"/>
                <w:szCs w:val="22"/>
              </w:rPr>
            </w:pPr>
            <w:r>
              <w:rPr>
                <w:sz w:val="22"/>
                <w:szCs w:val="22"/>
              </w:rPr>
              <w:t>D5.2.1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68" w14:textId="77777777" w:rsidR="00F82C29" w:rsidRDefault="00000000">
            <w:pPr>
              <w:jc w:val="both"/>
              <w:rPr>
                <w:sz w:val="22"/>
                <w:szCs w:val="22"/>
              </w:rPr>
            </w:pPr>
            <w:r>
              <w:rPr>
                <w:sz w:val="22"/>
                <w:szCs w:val="22"/>
              </w:rPr>
              <w:t>QMS Document</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69" w14:textId="77777777" w:rsidR="00F82C29" w:rsidRDefault="00000000">
            <w:pPr>
              <w:rPr>
                <w:sz w:val="22"/>
                <w:szCs w:val="22"/>
              </w:rPr>
            </w:pPr>
            <w:r>
              <w:rPr>
                <w:sz w:val="22"/>
                <w:szCs w:val="22"/>
              </w:rPr>
              <w:t>QMS documentation and training logs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6A"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6B" w14:textId="77777777" w:rsidR="00F82C29" w:rsidRDefault="00000000">
            <w:pPr>
              <w:jc w:val="both"/>
              <w:rPr>
                <w:sz w:val="22"/>
                <w:szCs w:val="22"/>
              </w:rPr>
            </w:pPr>
            <w:proofErr w:type="spellStart"/>
            <w:r>
              <w:rPr>
                <w:sz w:val="22"/>
                <w:szCs w:val="22"/>
              </w:rPr>
              <w:t>STABV</w:t>
            </w:r>
            <w:proofErr w:type="spellEnd"/>
          </w:p>
        </w:tc>
        <w:tc>
          <w:tcPr>
            <w:tcW w:w="795" w:type="dxa"/>
          </w:tcPr>
          <w:p w14:paraId="0000046C" w14:textId="77777777" w:rsidR="00F82C29" w:rsidRDefault="00000000">
            <w:pPr>
              <w:jc w:val="both"/>
              <w:rPr>
                <w:sz w:val="22"/>
                <w:szCs w:val="22"/>
              </w:rPr>
            </w:pPr>
            <w:r>
              <w:rPr>
                <w:sz w:val="22"/>
                <w:szCs w:val="22"/>
              </w:rPr>
              <w:t>R</w:t>
            </w:r>
          </w:p>
        </w:tc>
        <w:tc>
          <w:tcPr>
            <w:tcW w:w="870" w:type="dxa"/>
          </w:tcPr>
          <w:p w14:paraId="0000046D" w14:textId="77777777" w:rsidR="00F82C29" w:rsidRDefault="00000000">
            <w:pPr>
              <w:jc w:val="both"/>
              <w:rPr>
                <w:sz w:val="22"/>
                <w:szCs w:val="22"/>
              </w:rPr>
            </w:pPr>
            <w:r>
              <w:rPr>
                <w:sz w:val="22"/>
                <w:szCs w:val="22"/>
              </w:rPr>
              <w:t>EUC</w:t>
            </w:r>
          </w:p>
        </w:tc>
        <w:tc>
          <w:tcPr>
            <w:tcW w:w="1170" w:type="dxa"/>
          </w:tcPr>
          <w:p w14:paraId="0000046E" w14:textId="77777777" w:rsidR="00F82C29" w:rsidRDefault="00000000">
            <w:pPr>
              <w:jc w:val="both"/>
              <w:rPr>
                <w:sz w:val="22"/>
                <w:szCs w:val="22"/>
              </w:rPr>
            </w:pPr>
            <w:r>
              <w:rPr>
                <w:sz w:val="22"/>
                <w:szCs w:val="22"/>
              </w:rPr>
              <w:t>23</w:t>
            </w:r>
          </w:p>
        </w:tc>
      </w:tr>
      <w:tr w:rsidR="00F82C29" w14:paraId="12F438E7"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6F" w14:textId="77777777" w:rsidR="00F82C29" w:rsidRDefault="00000000">
            <w:pPr>
              <w:jc w:val="both"/>
              <w:rPr>
                <w:sz w:val="22"/>
                <w:szCs w:val="22"/>
              </w:rPr>
            </w:pPr>
            <w:r>
              <w:rPr>
                <w:sz w:val="22"/>
                <w:szCs w:val="22"/>
              </w:rPr>
              <w:t>D5.2.2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70" w14:textId="77777777" w:rsidR="00F82C29" w:rsidRDefault="00000000">
            <w:pPr>
              <w:jc w:val="both"/>
              <w:rPr>
                <w:sz w:val="22"/>
                <w:szCs w:val="22"/>
              </w:rPr>
            </w:pPr>
            <w:r>
              <w:rPr>
                <w:sz w:val="22"/>
                <w:szCs w:val="22"/>
              </w:rPr>
              <w:t>Mapping and Strategic roadmap</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71" w14:textId="77777777" w:rsidR="00F82C29" w:rsidRDefault="00000000">
            <w:pPr>
              <w:rPr>
                <w:sz w:val="22"/>
                <w:szCs w:val="22"/>
              </w:rPr>
            </w:pPr>
            <w:r>
              <w:rPr>
                <w:sz w:val="22"/>
                <w:szCs w:val="22"/>
              </w:rPr>
              <w:t>Regulatory requirement mapping report and strategic roadmap</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72"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73" w14:textId="77777777" w:rsidR="00F82C29" w:rsidRDefault="00000000">
            <w:pPr>
              <w:jc w:val="both"/>
              <w:rPr>
                <w:sz w:val="22"/>
                <w:szCs w:val="22"/>
              </w:rPr>
            </w:pPr>
            <w:r>
              <w:rPr>
                <w:sz w:val="22"/>
                <w:szCs w:val="22"/>
              </w:rPr>
              <w:t>NOVA</w:t>
            </w:r>
          </w:p>
        </w:tc>
        <w:tc>
          <w:tcPr>
            <w:tcW w:w="795" w:type="dxa"/>
          </w:tcPr>
          <w:p w14:paraId="00000474" w14:textId="77777777" w:rsidR="00F82C29" w:rsidRDefault="00000000">
            <w:pPr>
              <w:jc w:val="both"/>
              <w:rPr>
                <w:sz w:val="22"/>
                <w:szCs w:val="22"/>
              </w:rPr>
            </w:pPr>
            <w:r>
              <w:rPr>
                <w:sz w:val="22"/>
                <w:szCs w:val="22"/>
              </w:rPr>
              <w:t>R</w:t>
            </w:r>
          </w:p>
        </w:tc>
        <w:tc>
          <w:tcPr>
            <w:tcW w:w="870" w:type="dxa"/>
          </w:tcPr>
          <w:p w14:paraId="00000475" w14:textId="77777777" w:rsidR="00F82C29" w:rsidRDefault="00000000">
            <w:pPr>
              <w:jc w:val="both"/>
              <w:rPr>
                <w:sz w:val="22"/>
                <w:szCs w:val="22"/>
              </w:rPr>
            </w:pPr>
            <w:r>
              <w:rPr>
                <w:sz w:val="22"/>
                <w:szCs w:val="22"/>
              </w:rPr>
              <w:t>EUC</w:t>
            </w:r>
          </w:p>
        </w:tc>
        <w:tc>
          <w:tcPr>
            <w:tcW w:w="1170" w:type="dxa"/>
          </w:tcPr>
          <w:p w14:paraId="00000476" w14:textId="77777777" w:rsidR="00F82C29" w:rsidRDefault="00000000">
            <w:pPr>
              <w:jc w:val="both"/>
              <w:rPr>
                <w:sz w:val="22"/>
                <w:szCs w:val="22"/>
              </w:rPr>
            </w:pPr>
            <w:r>
              <w:rPr>
                <w:sz w:val="22"/>
                <w:szCs w:val="22"/>
              </w:rPr>
              <w:t>24</w:t>
            </w:r>
          </w:p>
        </w:tc>
      </w:tr>
      <w:tr w:rsidR="00F82C29" w14:paraId="3E37B0F6"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77" w14:textId="77777777" w:rsidR="00F82C29" w:rsidRDefault="00000000">
            <w:pPr>
              <w:jc w:val="both"/>
              <w:rPr>
                <w:sz w:val="22"/>
                <w:szCs w:val="22"/>
              </w:rPr>
            </w:pPr>
            <w:r>
              <w:rPr>
                <w:sz w:val="22"/>
                <w:szCs w:val="22"/>
              </w:rPr>
              <w:t>D5.3</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78" w14:textId="77777777" w:rsidR="00F82C29" w:rsidRDefault="00000000">
            <w:pPr>
              <w:jc w:val="both"/>
              <w:rPr>
                <w:sz w:val="22"/>
                <w:szCs w:val="22"/>
              </w:rPr>
            </w:pPr>
            <w:r>
              <w:rPr>
                <w:sz w:val="22"/>
                <w:szCs w:val="22"/>
              </w:rPr>
              <w:t>Validation report</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79" w14:textId="77777777" w:rsidR="00F82C29" w:rsidRDefault="00000000">
            <w:pPr>
              <w:rPr>
                <w:sz w:val="22"/>
                <w:szCs w:val="22"/>
              </w:rPr>
            </w:pPr>
            <w:r>
              <w:rPr>
                <w:sz w:val="22"/>
                <w:szCs w:val="22"/>
              </w:rPr>
              <w:t>Analytical and clinical validation report</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7A"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7B" w14:textId="77777777" w:rsidR="00F82C29" w:rsidRDefault="00000000">
            <w:pPr>
              <w:jc w:val="both"/>
              <w:rPr>
                <w:sz w:val="22"/>
                <w:szCs w:val="22"/>
              </w:rPr>
            </w:pPr>
            <w:r>
              <w:rPr>
                <w:sz w:val="22"/>
                <w:szCs w:val="22"/>
              </w:rPr>
              <w:t>NOVA</w:t>
            </w:r>
          </w:p>
        </w:tc>
        <w:tc>
          <w:tcPr>
            <w:tcW w:w="795" w:type="dxa"/>
          </w:tcPr>
          <w:p w14:paraId="0000047C" w14:textId="77777777" w:rsidR="00F82C29" w:rsidRDefault="00000000">
            <w:pPr>
              <w:jc w:val="both"/>
              <w:rPr>
                <w:sz w:val="22"/>
                <w:szCs w:val="22"/>
              </w:rPr>
            </w:pPr>
            <w:r>
              <w:rPr>
                <w:sz w:val="22"/>
                <w:szCs w:val="22"/>
              </w:rPr>
              <w:t>R</w:t>
            </w:r>
          </w:p>
        </w:tc>
        <w:tc>
          <w:tcPr>
            <w:tcW w:w="870" w:type="dxa"/>
          </w:tcPr>
          <w:p w14:paraId="0000047D" w14:textId="77777777" w:rsidR="00F82C29" w:rsidRDefault="00000000">
            <w:pPr>
              <w:jc w:val="both"/>
              <w:rPr>
                <w:sz w:val="22"/>
                <w:szCs w:val="22"/>
              </w:rPr>
            </w:pPr>
            <w:r>
              <w:rPr>
                <w:sz w:val="22"/>
                <w:szCs w:val="22"/>
              </w:rPr>
              <w:t>EUC</w:t>
            </w:r>
          </w:p>
        </w:tc>
        <w:tc>
          <w:tcPr>
            <w:tcW w:w="1170" w:type="dxa"/>
          </w:tcPr>
          <w:p w14:paraId="0000047E" w14:textId="77777777" w:rsidR="00F82C29" w:rsidRDefault="00000000">
            <w:pPr>
              <w:jc w:val="both"/>
              <w:rPr>
                <w:sz w:val="22"/>
                <w:szCs w:val="22"/>
              </w:rPr>
            </w:pPr>
            <w:r>
              <w:rPr>
                <w:sz w:val="22"/>
                <w:szCs w:val="22"/>
              </w:rPr>
              <w:t>38</w:t>
            </w:r>
          </w:p>
        </w:tc>
      </w:tr>
      <w:tr w:rsidR="00F82C29" w14:paraId="798CAC4C" w14:textId="77777777">
        <w:trPr>
          <w:trHeight w:val="792"/>
        </w:trPr>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7F" w14:textId="77777777" w:rsidR="00F82C29" w:rsidRDefault="00000000">
            <w:pPr>
              <w:jc w:val="both"/>
              <w:rPr>
                <w:sz w:val="22"/>
                <w:szCs w:val="22"/>
              </w:rPr>
            </w:pPr>
            <w:r>
              <w:rPr>
                <w:sz w:val="22"/>
                <w:szCs w:val="22"/>
              </w:rPr>
              <w:t>D5.4.1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80" w14:textId="77777777" w:rsidR="00F82C29" w:rsidRDefault="00000000">
            <w:pPr>
              <w:jc w:val="both"/>
              <w:rPr>
                <w:sz w:val="22"/>
                <w:szCs w:val="22"/>
              </w:rPr>
            </w:pPr>
            <w:r>
              <w:rPr>
                <w:sz w:val="22"/>
                <w:szCs w:val="22"/>
              </w:rPr>
              <w:t>Technical Documentation</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81" w14:textId="77777777" w:rsidR="00F82C29" w:rsidRDefault="00000000">
            <w:pPr>
              <w:rPr>
                <w:sz w:val="22"/>
                <w:szCs w:val="22"/>
              </w:rPr>
            </w:pPr>
            <w:r>
              <w:rPr>
                <w:sz w:val="22"/>
                <w:szCs w:val="22"/>
              </w:rPr>
              <w:t>Complete technical documentation package</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82"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83" w14:textId="77777777" w:rsidR="00F82C29" w:rsidRDefault="00000000">
            <w:pPr>
              <w:jc w:val="both"/>
              <w:rPr>
                <w:sz w:val="22"/>
                <w:szCs w:val="22"/>
              </w:rPr>
            </w:pPr>
            <w:proofErr w:type="spellStart"/>
            <w:r>
              <w:rPr>
                <w:sz w:val="22"/>
                <w:szCs w:val="22"/>
              </w:rPr>
              <w:t>STABV</w:t>
            </w:r>
            <w:proofErr w:type="spellEnd"/>
          </w:p>
        </w:tc>
        <w:tc>
          <w:tcPr>
            <w:tcW w:w="795" w:type="dxa"/>
          </w:tcPr>
          <w:p w14:paraId="00000484" w14:textId="77777777" w:rsidR="00F82C29" w:rsidRDefault="00000000">
            <w:pPr>
              <w:jc w:val="both"/>
              <w:rPr>
                <w:sz w:val="22"/>
                <w:szCs w:val="22"/>
              </w:rPr>
            </w:pPr>
            <w:r>
              <w:rPr>
                <w:sz w:val="22"/>
                <w:szCs w:val="22"/>
              </w:rPr>
              <w:t>R</w:t>
            </w:r>
          </w:p>
        </w:tc>
        <w:tc>
          <w:tcPr>
            <w:tcW w:w="870" w:type="dxa"/>
          </w:tcPr>
          <w:p w14:paraId="00000485" w14:textId="77777777" w:rsidR="00F82C29" w:rsidRDefault="00000000">
            <w:pPr>
              <w:jc w:val="both"/>
              <w:rPr>
                <w:sz w:val="22"/>
                <w:szCs w:val="22"/>
              </w:rPr>
            </w:pPr>
            <w:r>
              <w:rPr>
                <w:sz w:val="22"/>
                <w:szCs w:val="22"/>
              </w:rPr>
              <w:t>EUC</w:t>
            </w:r>
          </w:p>
        </w:tc>
        <w:tc>
          <w:tcPr>
            <w:tcW w:w="1170" w:type="dxa"/>
          </w:tcPr>
          <w:p w14:paraId="00000486" w14:textId="77777777" w:rsidR="00F82C29" w:rsidRDefault="00000000">
            <w:pPr>
              <w:jc w:val="both"/>
              <w:rPr>
                <w:sz w:val="22"/>
                <w:szCs w:val="22"/>
              </w:rPr>
            </w:pPr>
            <w:r>
              <w:rPr>
                <w:sz w:val="22"/>
                <w:szCs w:val="22"/>
              </w:rPr>
              <w:t>49</w:t>
            </w:r>
          </w:p>
        </w:tc>
      </w:tr>
      <w:tr w:rsidR="00F82C29" w14:paraId="24BAE522"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87" w14:textId="77777777" w:rsidR="00F82C29" w:rsidRDefault="00000000">
            <w:pPr>
              <w:pBdr>
                <w:top w:val="nil"/>
                <w:left w:val="nil"/>
                <w:bottom w:val="nil"/>
                <w:right w:val="nil"/>
                <w:between w:val="nil"/>
              </w:pBdr>
              <w:jc w:val="both"/>
              <w:rPr>
                <w:sz w:val="22"/>
                <w:szCs w:val="22"/>
              </w:rPr>
            </w:pPr>
            <w:r>
              <w:rPr>
                <w:sz w:val="22"/>
                <w:szCs w:val="22"/>
              </w:rPr>
              <w:t>D5.4.2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88" w14:textId="77777777" w:rsidR="00F82C29" w:rsidRDefault="00000000">
            <w:pPr>
              <w:jc w:val="both"/>
              <w:rPr>
                <w:sz w:val="22"/>
                <w:szCs w:val="22"/>
              </w:rPr>
            </w:pPr>
            <w:r>
              <w:rPr>
                <w:sz w:val="22"/>
                <w:szCs w:val="22"/>
              </w:rPr>
              <w:t>Submission of files</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89" w14:textId="77777777" w:rsidR="00F82C29" w:rsidRDefault="00000000">
            <w:pPr>
              <w:rPr>
                <w:sz w:val="22"/>
                <w:szCs w:val="22"/>
              </w:rPr>
            </w:pPr>
            <w:r>
              <w:rPr>
                <w:sz w:val="22"/>
                <w:szCs w:val="22"/>
              </w:rPr>
              <w:t>Regulatory submission files and commercial readiness report</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8A"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8B" w14:textId="77777777" w:rsidR="00F82C29" w:rsidRDefault="00000000">
            <w:pPr>
              <w:jc w:val="both"/>
              <w:rPr>
                <w:sz w:val="22"/>
                <w:szCs w:val="22"/>
              </w:rPr>
            </w:pPr>
            <w:proofErr w:type="spellStart"/>
            <w:r>
              <w:rPr>
                <w:sz w:val="22"/>
                <w:szCs w:val="22"/>
              </w:rPr>
              <w:t>STABV</w:t>
            </w:r>
            <w:proofErr w:type="spellEnd"/>
          </w:p>
        </w:tc>
        <w:tc>
          <w:tcPr>
            <w:tcW w:w="795" w:type="dxa"/>
          </w:tcPr>
          <w:p w14:paraId="0000048C" w14:textId="77777777" w:rsidR="00F82C29" w:rsidRDefault="00000000">
            <w:pPr>
              <w:jc w:val="both"/>
              <w:rPr>
                <w:sz w:val="22"/>
                <w:szCs w:val="22"/>
              </w:rPr>
            </w:pPr>
            <w:r>
              <w:rPr>
                <w:sz w:val="22"/>
                <w:szCs w:val="22"/>
              </w:rPr>
              <w:t>R</w:t>
            </w:r>
          </w:p>
        </w:tc>
        <w:tc>
          <w:tcPr>
            <w:tcW w:w="870" w:type="dxa"/>
          </w:tcPr>
          <w:p w14:paraId="0000048D" w14:textId="77777777" w:rsidR="00F82C29" w:rsidRDefault="00000000">
            <w:pPr>
              <w:jc w:val="both"/>
              <w:rPr>
                <w:sz w:val="22"/>
                <w:szCs w:val="22"/>
              </w:rPr>
            </w:pPr>
            <w:r>
              <w:rPr>
                <w:sz w:val="22"/>
                <w:szCs w:val="22"/>
              </w:rPr>
              <w:t>EUC</w:t>
            </w:r>
          </w:p>
        </w:tc>
        <w:tc>
          <w:tcPr>
            <w:tcW w:w="1170" w:type="dxa"/>
          </w:tcPr>
          <w:p w14:paraId="0000048E" w14:textId="77777777" w:rsidR="00F82C29" w:rsidRDefault="00000000">
            <w:pPr>
              <w:jc w:val="both"/>
              <w:rPr>
                <w:sz w:val="22"/>
                <w:szCs w:val="22"/>
              </w:rPr>
            </w:pPr>
            <w:r>
              <w:rPr>
                <w:sz w:val="22"/>
                <w:szCs w:val="22"/>
              </w:rPr>
              <w:t>50</w:t>
            </w:r>
          </w:p>
        </w:tc>
      </w:tr>
      <w:tr w:rsidR="00F82C29" w14:paraId="30F51734"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8F" w14:textId="77777777" w:rsidR="00F82C29" w:rsidRDefault="00000000">
            <w:pPr>
              <w:pBdr>
                <w:top w:val="nil"/>
                <w:left w:val="nil"/>
                <w:bottom w:val="nil"/>
                <w:right w:val="nil"/>
                <w:between w:val="nil"/>
              </w:pBdr>
              <w:jc w:val="both"/>
              <w:rPr>
                <w:sz w:val="22"/>
                <w:szCs w:val="22"/>
              </w:rPr>
            </w:pPr>
            <w:r>
              <w:rPr>
                <w:sz w:val="22"/>
                <w:szCs w:val="22"/>
              </w:rPr>
              <w:t>D5.5.1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90" w14:textId="77777777" w:rsidR="00F82C29" w:rsidRDefault="00000000">
            <w:pPr>
              <w:jc w:val="both"/>
              <w:rPr>
                <w:sz w:val="22"/>
                <w:szCs w:val="22"/>
              </w:rPr>
            </w:pPr>
            <w:r>
              <w:rPr>
                <w:sz w:val="22"/>
                <w:szCs w:val="22"/>
              </w:rPr>
              <w:t>Quality control</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91" w14:textId="77777777" w:rsidR="00F82C29" w:rsidRDefault="00000000">
            <w:pPr>
              <w:rPr>
                <w:sz w:val="22"/>
                <w:szCs w:val="22"/>
              </w:rPr>
            </w:pPr>
            <w:r>
              <w:rPr>
                <w:sz w:val="22"/>
                <w:szCs w:val="22"/>
              </w:rPr>
              <w:t>Development of calibration algorithms and internal QC materials.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92"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93" w14:textId="77777777" w:rsidR="00F82C29" w:rsidRDefault="00000000">
            <w:pPr>
              <w:jc w:val="both"/>
              <w:rPr>
                <w:sz w:val="22"/>
                <w:szCs w:val="22"/>
              </w:rPr>
            </w:pPr>
            <w:r>
              <w:rPr>
                <w:sz w:val="22"/>
                <w:szCs w:val="22"/>
              </w:rPr>
              <w:t>KNU</w:t>
            </w:r>
          </w:p>
        </w:tc>
        <w:tc>
          <w:tcPr>
            <w:tcW w:w="795" w:type="dxa"/>
          </w:tcPr>
          <w:p w14:paraId="00000494" w14:textId="77777777" w:rsidR="00F82C29" w:rsidRDefault="00000000">
            <w:pPr>
              <w:jc w:val="both"/>
              <w:rPr>
                <w:sz w:val="22"/>
                <w:szCs w:val="22"/>
              </w:rPr>
            </w:pPr>
            <w:r>
              <w:rPr>
                <w:sz w:val="22"/>
                <w:szCs w:val="22"/>
              </w:rPr>
              <w:t>R</w:t>
            </w:r>
          </w:p>
        </w:tc>
        <w:tc>
          <w:tcPr>
            <w:tcW w:w="870" w:type="dxa"/>
          </w:tcPr>
          <w:p w14:paraId="00000495" w14:textId="77777777" w:rsidR="00F82C29" w:rsidRDefault="00000000">
            <w:pPr>
              <w:jc w:val="both"/>
              <w:rPr>
                <w:sz w:val="22"/>
                <w:szCs w:val="22"/>
              </w:rPr>
            </w:pPr>
            <w:r>
              <w:rPr>
                <w:sz w:val="22"/>
                <w:szCs w:val="22"/>
              </w:rPr>
              <w:t>EUC</w:t>
            </w:r>
          </w:p>
        </w:tc>
        <w:tc>
          <w:tcPr>
            <w:tcW w:w="1170" w:type="dxa"/>
          </w:tcPr>
          <w:p w14:paraId="00000496" w14:textId="77777777" w:rsidR="00F82C29" w:rsidRDefault="00000000">
            <w:pPr>
              <w:jc w:val="both"/>
              <w:rPr>
                <w:sz w:val="22"/>
                <w:szCs w:val="22"/>
              </w:rPr>
            </w:pPr>
            <w:r>
              <w:rPr>
                <w:sz w:val="22"/>
                <w:szCs w:val="22"/>
              </w:rPr>
              <w:t>24</w:t>
            </w:r>
          </w:p>
        </w:tc>
      </w:tr>
      <w:tr w:rsidR="00F82C29" w14:paraId="4587F52A" w14:textId="77777777">
        <w:trPr>
          <w:trHeight w:val="1079"/>
        </w:trPr>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97" w14:textId="77777777" w:rsidR="00F82C29" w:rsidRDefault="00000000">
            <w:pPr>
              <w:jc w:val="both"/>
              <w:rPr>
                <w:sz w:val="22"/>
                <w:szCs w:val="22"/>
              </w:rPr>
            </w:pPr>
            <w:r>
              <w:rPr>
                <w:sz w:val="22"/>
                <w:szCs w:val="22"/>
              </w:rPr>
              <w:t>D5.5.2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98" w14:textId="77777777" w:rsidR="00F82C29" w:rsidRDefault="00000000">
            <w:pPr>
              <w:jc w:val="both"/>
              <w:rPr>
                <w:sz w:val="22"/>
                <w:szCs w:val="22"/>
              </w:rPr>
            </w:pPr>
            <w:r>
              <w:rPr>
                <w:sz w:val="22"/>
                <w:szCs w:val="22"/>
              </w:rPr>
              <w:t>Prototype integration</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99" w14:textId="77777777" w:rsidR="00F82C29" w:rsidRDefault="00000000">
            <w:pPr>
              <w:spacing w:before="240"/>
              <w:rPr>
                <w:sz w:val="22"/>
                <w:szCs w:val="22"/>
              </w:rPr>
            </w:pPr>
            <w:r>
              <w:rPr>
                <w:sz w:val="22"/>
                <w:szCs w:val="22"/>
              </w:rPr>
              <w:t>Final calibration guidelines and SOPs (Month 36)</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9A"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9B" w14:textId="77777777" w:rsidR="00F82C29" w:rsidRDefault="00000000">
            <w:pPr>
              <w:jc w:val="both"/>
              <w:rPr>
                <w:sz w:val="22"/>
                <w:szCs w:val="22"/>
              </w:rPr>
            </w:pPr>
            <w:proofErr w:type="spellStart"/>
            <w:r>
              <w:rPr>
                <w:sz w:val="22"/>
                <w:szCs w:val="22"/>
              </w:rPr>
              <w:t>STABV</w:t>
            </w:r>
            <w:proofErr w:type="spellEnd"/>
          </w:p>
        </w:tc>
        <w:tc>
          <w:tcPr>
            <w:tcW w:w="795" w:type="dxa"/>
          </w:tcPr>
          <w:p w14:paraId="0000049C" w14:textId="77777777" w:rsidR="00F82C29" w:rsidRDefault="00000000">
            <w:pPr>
              <w:jc w:val="both"/>
              <w:rPr>
                <w:sz w:val="22"/>
                <w:szCs w:val="22"/>
              </w:rPr>
            </w:pPr>
            <w:r>
              <w:rPr>
                <w:sz w:val="22"/>
                <w:szCs w:val="22"/>
              </w:rPr>
              <w:t>DEM</w:t>
            </w:r>
          </w:p>
        </w:tc>
        <w:tc>
          <w:tcPr>
            <w:tcW w:w="870" w:type="dxa"/>
          </w:tcPr>
          <w:p w14:paraId="0000049D" w14:textId="77777777" w:rsidR="00F82C29" w:rsidRDefault="00000000">
            <w:pPr>
              <w:jc w:val="both"/>
              <w:rPr>
                <w:sz w:val="22"/>
                <w:szCs w:val="22"/>
              </w:rPr>
            </w:pPr>
            <w:r>
              <w:rPr>
                <w:sz w:val="22"/>
                <w:szCs w:val="22"/>
              </w:rPr>
              <w:t>PU</w:t>
            </w:r>
          </w:p>
        </w:tc>
        <w:tc>
          <w:tcPr>
            <w:tcW w:w="1170" w:type="dxa"/>
          </w:tcPr>
          <w:p w14:paraId="0000049E" w14:textId="77777777" w:rsidR="00F82C29" w:rsidRDefault="00000000">
            <w:pPr>
              <w:jc w:val="both"/>
              <w:rPr>
                <w:sz w:val="22"/>
                <w:szCs w:val="22"/>
              </w:rPr>
            </w:pPr>
            <w:r>
              <w:rPr>
                <w:sz w:val="22"/>
                <w:szCs w:val="22"/>
              </w:rPr>
              <w:t>36</w:t>
            </w:r>
          </w:p>
        </w:tc>
      </w:tr>
      <w:tr w:rsidR="00F82C29" w14:paraId="0BD52CD8" w14:textId="77777777">
        <w:trPr>
          <w:trHeight w:val="535"/>
        </w:trPr>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9F" w14:textId="77777777" w:rsidR="00F82C29" w:rsidRDefault="00000000">
            <w:pPr>
              <w:jc w:val="both"/>
              <w:rPr>
                <w:sz w:val="22"/>
                <w:szCs w:val="22"/>
              </w:rPr>
            </w:pPr>
            <w:r>
              <w:rPr>
                <w:sz w:val="22"/>
                <w:szCs w:val="22"/>
              </w:rPr>
              <w:t>D5.6.1</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A0" w14:textId="77777777" w:rsidR="00F82C29" w:rsidRDefault="00000000">
            <w:pPr>
              <w:jc w:val="both"/>
              <w:rPr>
                <w:sz w:val="22"/>
                <w:szCs w:val="22"/>
              </w:rPr>
            </w:pPr>
            <w:proofErr w:type="spellStart"/>
            <w:r>
              <w:rPr>
                <w:sz w:val="22"/>
                <w:szCs w:val="22"/>
              </w:rPr>
              <w:t>Multicent</w:t>
            </w:r>
            <w:proofErr w:type="spellEnd"/>
            <w:r>
              <w:rPr>
                <w:sz w:val="22"/>
                <w:szCs w:val="22"/>
              </w:rPr>
              <w:t xml:space="preserve"> validation </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A1" w14:textId="77777777" w:rsidR="00F82C29" w:rsidRDefault="00000000">
            <w:pPr>
              <w:jc w:val="both"/>
              <w:rPr>
                <w:sz w:val="22"/>
                <w:szCs w:val="22"/>
              </w:rPr>
            </w:pPr>
            <w:proofErr w:type="spellStart"/>
            <w:r>
              <w:rPr>
                <w:sz w:val="22"/>
                <w:szCs w:val="22"/>
              </w:rPr>
              <w:t>Multicenter</w:t>
            </w:r>
            <w:proofErr w:type="spellEnd"/>
            <w:r>
              <w:rPr>
                <w:sz w:val="22"/>
                <w:szCs w:val="22"/>
              </w:rPr>
              <w:t xml:space="preserve"> validation of calibration system.</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A2"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A3" w14:textId="77777777" w:rsidR="00F82C29" w:rsidRDefault="00000000">
            <w:pPr>
              <w:jc w:val="both"/>
              <w:rPr>
                <w:sz w:val="22"/>
                <w:szCs w:val="22"/>
              </w:rPr>
            </w:pPr>
            <w:r>
              <w:rPr>
                <w:sz w:val="22"/>
                <w:szCs w:val="22"/>
              </w:rPr>
              <w:t>KNU</w:t>
            </w:r>
          </w:p>
        </w:tc>
        <w:tc>
          <w:tcPr>
            <w:tcW w:w="795" w:type="dxa"/>
          </w:tcPr>
          <w:p w14:paraId="000004A4" w14:textId="77777777" w:rsidR="00F82C29" w:rsidRDefault="00000000">
            <w:pPr>
              <w:jc w:val="both"/>
              <w:rPr>
                <w:sz w:val="22"/>
                <w:szCs w:val="22"/>
              </w:rPr>
            </w:pPr>
            <w:r>
              <w:rPr>
                <w:sz w:val="22"/>
                <w:szCs w:val="22"/>
              </w:rPr>
              <w:t>R</w:t>
            </w:r>
          </w:p>
        </w:tc>
        <w:tc>
          <w:tcPr>
            <w:tcW w:w="870" w:type="dxa"/>
          </w:tcPr>
          <w:p w14:paraId="000004A5" w14:textId="77777777" w:rsidR="00F82C29" w:rsidRDefault="00000000">
            <w:pPr>
              <w:jc w:val="both"/>
              <w:rPr>
                <w:sz w:val="22"/>
                <w:szCs w:val="22"/>
              </w:rPr>
            </w:pPr>
            <w:r>
              <w:rPr>
                <w:sz w:val="22"/>
                <w:szCs w:val="22"/>
              </w:rPr>
              <w:t>PU</w:t>
            </w:r>
          </w:p>
        </w:tc>
        <w:tc>
          <w:tcPr>
            <w:tcW w:w="1170" w:type="dxa"/>
          </w:tcPr>
          <w:p w14:paraId="000004A6" w14:textId="77777777" w:rsidR="00F82C29" w:rsidRDefault="00000000">
            <w:pPr>
              <w:jc w:val="both"/>
              <w:rPr>
                <w:sz w:val="22"/>
                <w:szCs w:val="22"/>
              </w:rPr>
            </w:pPr>
            <w:r>
              <w:rPr>
                <w:sz w:val="22"/>
                <w:szCs w:val="22"/>
              </w:rPr>
              <w:t>41</w:t>
            </w:r>
          </w:p>
        </w:tc>
      </w:tr>
      <w:tr w:rsidR="00F82C29" w14:paraId="0C26131E" w14:textId="77777777">
        <w:tc>
          <w:tcPr>
            <w:tcW w:w="1005"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A7" w14:textId="77777777" w:rsidR="00F82C29" w:rsidRDefault="00000000">
            <w:pPr>
              <w:jc w:val="both"/>
              <w:rPr>
                <w:sz w:val="22"/>
                <w:szCs w:val="22"/>
              </w:rPr>
            </w:pPr>
            <w:r>
              <w:rPr>
                <w:sz w:val="22"/>
                <w:szCs w:val="22"/>
              </w:rPr>
              <w:t>D5.6.2</w:t>
            </w:r>
          </w:p>
        </w:tc>
        <w:tc>
          <w:tcPr>
            <w:tcW w:w="1977" w:type="dxa"/>
            <w:tcBorders>
              <w:top w:val="nil"/>
              <w:left w:val="nil"/>
              <w:bottom w:val="single" w:sz="6" w:space="0" w:color="000000"/>
              <w:right w:val="single" w:sz="6" w:space="0" w:color="000000"/>
            </w:tcBorders>
            <w:tcMar>
              <w:top w:w="0" w:type="dxa"/>
              <w:left w:w="120" w:type="dxa"/>
              <w:bottom w:w="0" w:type="dxa"/>
              <w:right w:w="120" w:type="dxa"/>
            </w:tcMar>
          </w:tcPr>
          <w:p w14:paraId="000004A8" w14:textId="77777777" w:rsidR="00F82C29" w:rsidRDefault="00000000">
            <w:pPr>
              <w:jc w:val="both"/>
              <w:rPr>
                <w:sz w:val="22"/>
                <w:szCs w:val="22"/>
              </w:rPr>
            </w:pPr>
            <w:r>
              <w:rPr>
                <w:sz w:val="22"/>
                <w:szCs w:val="22"/>
              </w:rPr>
              <w:t>Final calibration guidelines</w:t>
            </w:r>
          </w:p>
        </w:tc>
        <w:tc>
          <w:tcPr>
            <w:tcW w:w="2178" w:type="dxa"/>
            <w:tcBorders>
              <w:top w:val="nil"/>
              <w:left w:val="nil"/>
              <w:bottom w:val="single" w:sz="6" w:space="0" w:color="000000"/>
              <w:right w:val="single" w:sz="6" w:space="0" w:color="000000"/>
            </w:tcBorders>
            <w:tcMar>
              <w:top w:w="0" w:type="dxa"/>
              <w:left w:w="120" w:type="dxa"/>
              <w:bottom w:w="0" w:type="dxa"/>
              <w:right w:w="120" w:type="dxa"/>
            </w:tcMar>
          </w:tcPr>
          <w:p w14:paraId="000004A9" w14:textId="77777777" w:rsidR="00F82C29" w:rsidRDefault="00000000">
            <w:pPr>
              <w:jc w:val="both"/>
              <w:rPr>
                <w:sz w:val="22"/>
                <w:szCs w:val="22"/>
              </w:rPr>
            </w:pPr>
            <w:r>
              <w:rPr>
                <w:sz w:val="22"/>
                <w:szCs w:val="22"/>
              </w:rPr>
              <w:t>Final Calibration guidelines</w:t>
            </w:r>
          </w:p>
        </w:tc>
        <w:tc>
          <w:tcPr>
            <w:tcW w:w="645" w:type="dxa"/>
            <w:tcBorders>
              <w:top w:val="nil"/>
              <w:left w:val="nil"/>
              <w:bottom w:val="single" w:sz="6" w:space="0" w:color="000000"/>
              <w:right w:val="single" w:sz="6" w:space="0" w:color="000000"/>
            </w:tcBorders>
            <w:tcMar>
              <w:top w:w="0" w:type="dxa"/>
              <w:left w:w="120" w:type="dxa"/>
              <w:bottom w:w="0" w:type="dxa"/>
              <w:right w:w="120" w:type="dxa"/>
            </w:tcMar>
          </w:tcPr>
          <w:p w14:paraId="000004AA" w14:textId="77777777" w:rsidR="00F82C29" w:rsidRDefault="00000000">
            <w:pPr>
              <w:jc w:val="both"/>
              <w:rPr>
                <w:sz w:val="22"/>
                <w:szCs w:val="22"/>
              </w:rPr>
            </w:pPr>
            <w:r>
              <w:rPr>
                <w:sz w:val="22"/>
                <w:szCs w:val="22"/>
              </w:rPr>
              <w:t>6</w:t>
            </w:r>
          </w:p>
        </w:tc>
        <w:tc>
          <w:tcPr>
            <w:tcW w:w="1500" w:type="dxa"/>
            <w:tcBorders>
              <w:top w:val="nil"/>
              <w:left w:val="nil"/>
              <w:bottom w:val="single" w:sz="6" w:space="0" w:color="000000"/>
              <w:right w:val="single" w:sz="6" w:space="0" w:color="000000"/>
            </w:tcBorders>
            <w:tcMar>
              <w:top w:w="0" w:type="dxa"/>
              <w:left w:w="120" w:type="dxa"/>
              <w:bottom w:w="0" w:type="dxa"/>
              <w:right w:w="120" w:type="dxa"/>
            </w:tcMar>
          </w:tcPr>
          <w:p w14:paraId="000004AB" w14:textId="77777777" w:rsidR="00F82C29" w:rsidRDefault="00000000">
            <w:pPr>
              <w:jc w:val="both"/>
              <w:rPr>
                <w:sz w:val="22"/>
                <w:szCs w:val="22"/>
              </w:rPr>
            </w:pPr>
            <w:r>
              <w:rPr>
                <w:sz w:val="22"/>
                <w:szCs w:val="22"/>
              </w:rPr>
              <w:t>KNU</w:t>
            </w:r>
          </w:p>
        </w:tc>
        <w:tc>
          <w:tcPr>
            <w:tcW w:w="795" w:type="dxa"/>
          </w:tcPr>
          <w:p w14:paraId="000004AC" w14:textId="77777777" w:rsidR="00F82C29" w:rsidRDefault="00000000">
            <w:pPr>
              <w:jc w:val="both"/>
              <w:rPr>
                <w:sz w:val="22"/>
                <w:szCs w:val="22"/>
              </w:rPr>
            </w:pPr>
            <w:r>
              <w:rPr>
                <w:sz w:val="22"/>
                <w:szCs w:val="22"/>
              </w:rPr>
              <w:t>R</w:t>
            </w:r>
          </w:p>
        </w:tc>
        <w:tc>
          <w:tcPr>
            <w:tcW w:w="870" w:type="dxa"/>
          </w:tcPr>
          <w:p w14:paraId="000004AD" w14:textId="77777777" w:rsidR="00F82C29" w:rsidRDefault="00000000">
            <w:pPr>
              <w:jc w:val="both"/>
              <w:rPr>
                <w:sz w:val="22"/>
                <w:szCs w:val="22"/>
              </w:rPr>
            </w:pPr>
            <w:r>
              <w:rPr>
                <w:sz w:val="22"/>
                <w:szCs w:val="22"/>
              </w:rPr>
              <w:t>PU</w:t>
            </w:r>
          </w:p>
        </w:tc>
        <w:tc>
          <w:tcPr>
            <w:tcW w:w="1170" w:type="dxa"/>
          </w:tcPr>
          <w:p w14:paraId="000004AE" w14:textId="77777777" w:rsidR="00F82C29" w:rsidRDefault="00000000">
            <w:pPr>
              <w:jc w:val="both"/>
              <w:rPr>
                <w:sz w:val="22"/>
                <w:szCs w:val="22"/>
              </w:rPr>
            </w:pPr>
            <w:r>
              <w:rPr>
                <w:sz w:val="22"/>
                <w:szCs w:val="22"/>
              </w:rPr>
              <w:t>47</w:t>
            </w:r>
          </w:p>
        </w:tc>
      </w:tr>
    </w:tbl>
    <w:p w14:paraId="000004AF" w14:textId="77777777" w:rsidR="00F82C29" w:rsidRDefault="00F82C29">
      <w:pPr>
        <w:rPr>
          <w:i/>
          <w:sz w:val="22"/>
          <w:szCs w:val="22"/>
          <w:highlight w:val="yellow"/>
        </w:rPr>
      </w:pPr>
    </w:p>
    <w:p w14:paraId="000004B0" w14:textId="77777777" w:rsidR="00F82C29" w:rsidRDefault="00000000">
      <w:pPr>
        <w:rPr>
          <w:i/>
          <w:sz w:val="22"/>
          <w:szCs w:val="22"/>
          <w:highlight w:val="yellow"/>
        </w:rPr>
      </w:pPr>
      <w:r>
        <w:rPr>
          <w:i/>
          <w:sz w:val="22"/>
          <w:szCs w:val="22"/>
          <w:highlight w:val="yellow"/>
        </w:rPr>
        <w:t xml:space="preserve">Type: </w:t>
      </w:r>
    </w:p>
    <w:p w14:paraId="000004B1" w14:textId="77777777" w:rsidR="00F82C29" w:rsidRDefault="00000000">
      <w:pPr>
        <w:rPr>
          <w:i/>
          <w:sz w:val="22"/>
          <w:szCs w:val="22"/>
          <w:highlight w:val="yellow"/>
        </w:rPr>
      </w:pPr>
      <w:r>
        <w:rPr>
          <w:i/>
          <w:sz w:val="22"/>
          <w:szCs w:val="22"/>
          <w:highlight w:val="yellow"/>
        </w:rPr>
        <w:t xml:space="preserve">Use one of the following codes: </w:t>
      </w:r>
    </w:p>
    <w:p w14:paraId="000004B2" w14:textId="77777777" w:rsidR="00F82C29" w:rsidRDefault="00000000">
      <w:pPr>
        <w:rPr>
          <w:i/>
          <w:sz w:val="22"/>
          <w:szCs w:val="22"/>
          <w:highlight w:val="yellow"/>
        </w:rPr>
      </w:pPr>
      <w:r>
        <w:rPr>
          <w:i/>
          <w:sz w:val="22"/>
          <w:szCs w:val="22"/>
          <w:highlight w:val="yellow"/>
        </w:rPr>
        <w:t>R:</w:t>
      </w:r>
      <w:r>
        <w:rPr>
          <w:i/>
          <w:sz w:val="22"/>
          <w:szCs w:val="22"/>
          <w:highlight w:val="yellow"/>
        </w:rPr>
        <w:tab/>
        <w:t xml:space="preserve">Document, report (excluding the periodic and final reports) </w:t>
      </w:r>
    </w:p>
    <w:p w14:paraId="000004B3" w14:textId="77777777" w:rsidR="00F82C29" w:rsidRDefault="00000000">
      <w:pPr>
        <w:rPr>
          <w:i/>
          <w:sz w:val="22"/>
          <w:szCs w:val="22"/>
          <w:highlight w:val="yellow"/>
        </w:rPr>
      </w:pPr>
      <w:r>
        <w:rPr>
          <w:i/>
          <w:sz w:val="22"/>
          <w:szCs w:val="22"/>
          <w:highlight w:val="yellow"/>
        </w:rPr>
        <w:t>DEM:</w:t>
      </w:r>
      <w:r>
        <w:rPr>
          <w:i/>
          <w:sz w:val="22"/>
          <w:szCs w:val="22"/>
          <w:highlight w:val="yellow"/>
        </w:rPr>
        <w:tab/>
        <w:t xml:space="preserve">Demonstrator, pilot, prototype, plan designs </w:t>
      </w:r>
    </w:p>
    <w:p w14:paraId="000004B4" w14:textId="77777777" w:rsidR="00F82C29" w:rsidRDefault="00000000">
      <w:pPr>
        <w:rPr>
          <w:i/>
          <w:sz w:val="22"/>
          <w:szCs w:val="22"/>
          <w:highlight w:val="yellow"/>
        </w:rPr>
      </w:pPr>
      <w:r>
        <w:rPr>
          <w:i/>
          <w:sz w:val="22"/>
          <w:szCs w:val="22"/>
          <w:highlight w:val="yellow"/>
        </w:rPr>
        <w:t>DEC:</w:t>
      </w:r>
      <w:r>
        <w:rPr>
          <w:i/>
          <w:sz w:val="22"/>
          <w:szCs w:val="22"/>
          <w:highlight w:val="yellow"/>
        </w:rPr>
        <w:tab/>
        <w:t>Websites, patents filing, press &amp; media actions, videos, etc.</w:t>
      </w:r>
    </w:p>
    <w:p w14:paraId="000004B5" w14:textId="77777777" w:rsidR="00F82C29" w:rsidRDefault="00000000">
      <w:pPr>
        <w:rPr>
          <w:i/>
          <w:sz w:val="22"/>
          <w:szCs w:val="22"/>
          <w:highlight w:val="yellow"/>
        </w:rPr>
      </w:pPr>
      <w:r>
        <w:rPr>
          <w:i/>
          <w:sz w:val="22"/>
          <w:szCs w:val="22"/>
          <w:highlight w:val="yellow"/>
        </w:rPr>
        <w:t>DATA:</w:t>
      </w:r>
      <w:r>
        <w:rPr>
          <w:i/>
          <w:sz w:val="22"/>
          <w:szCs w:val="22"/>
          <w:highlight w:val="yellow"/>
        </w:rPr>
        <w:tab/>
        <w:t>Data sets, microdata, etc.</w:t>
      </w:r>
    </w:p>
    <w:p w14:paraId="000004B6" w14:textId="77777777" w:rsidR="00F82C29" w:rsidRDefault="00000000">
      <w:pPr>
        <w:rPr>
          <w:i/>
          <w:sz w:val="22"/>
          <w:szCs w:val="22"/>
          <w:highlight w:val="yellow"/>
        </w:rPr>
      </w:pPr>
      <w:r>
        <w:rPr>
          <w:i/>
          <w:sz w:val="22"/>
          <w:szCs w:val="22"/>
          <w:highlight w:val="yellow"/>
        </w:rPr>
        <w:t xml:space="preserve">DMP: </w:t>
      </w:r>
      <w:r>
        <w:rPr>
          <w:i/>
          <w:sz w:val="22"/>
          <w:szCs w:val="22"/>
          <w:highlight w:val="yellow"/>
        </w:rPr>
        <w:tab/>
        <w:t>Data management plan</w:t>
      </w:r>
    </w:p>
    <w:p w14:paraId="000004B7" w14:textId="77777777" w:rsidR="00F82C29" w:rsidRDefault="00000000">
      <w:pPr>
        <w:rPr>
          <w:sz w:val="22"/>
          <w:szCs w:val="22"/>
        </w:rPr>
      </w:pPr>
      <w:r>
        <w:rPr>
          <w:i/>
          <w:sz w:val="22"/>
          <w:szCs w:val="22"/>
          <w:highlight w:val="yellow"/>
        </w:rPr>
        <w:t>ETHICS:</w:t>
      </w:r>
      <w:r>
        <w:rPr>
          <w:i/>
          <w:sz w:val="22"/>
          <w:szCs w:val="22"/>
          <w:highlight w:val="yellow"/>
        </w:rPr>
        <w:tab/>
        <w:t xml:space="preserve">Deliverables related to ethics issues.  </w:t>
      </w:r>
    </w:p>
    <w:p w14:paraId="000004B8" w14:textId="77777777" w:rsidR="00F82C29" w:rsidRDefault="00000000">
      <w:pPr>
        <w:rPr>
          <w:i/>
          <w:sz w:val="22"/>
          <w:szCs w:val="22"/>
          <w:highlight w:val="yellow"/>
        </w:rPr>
      </w:pPr>
      <w:r>
        <w:rPr>
          <w:i/>
          <w:sz w:val="22"/>
          <w:szCs w:val="22"/>
          <w:highlight w:val="yellow"/>
        </w:rPr>
        <w:t>SECURITY: Deliverables related to security issues</w:t>
      </w:r>
    </w:p>
    <w:p w14:paraId="000004B9" w14:textId="77777777" w:rsidR="00F82C29" w:rsidRDefault="00000000">
      <w:pPr>
        <w:rPr>
          <w:i/>
          <w:sz w:val="22"/>
          <w:szCs w:val="22"/>
          <w:highlight w:val="yellow"/>
        </w:rPr>
      </w:pPr>
      <w:r>
        <w:rPr>
          <w:i/>
          <w:sz w:val="22"/>
          <w:szCs w:val="22"/>
          <w:highlight w:val="yellow"/>
        </w:rPr>
        <w:t>OTHER: Software, technical diagram, algorithms, models, etc.</w:t>
      </w:r>
    </w:p>
    <w:p w14:paraId="000004BA" w14:textId="77777777" w:rsidR="00F82C29" w:rsidRDefault="00F82C29">
      <w:pPr>
        <w:rPr>
          <w:i/>
          <w:sz w:val="22"/>
          <w:szCs w:val="22"/>
          <w:highlight w:val="yellow"/>
        </w:rPr>
      </w:pPr>
    </w:p>
    <w:p w14:paraId="000004BB" w14:textId="77777777" w:rsidR="00F82C29" w:rsidRDefault="00000000">
      <w:pPr>
        <w:rPr>
          <w:i/>
          <w:sz w:val="22"/>
          <w:szCs w:val="22"/>
          <w:highlight w:val="yellow"/>
        </w:rPr>
      </w:pPr>
      <w:r>
        <w:rPr>
          <w:i/>
          <w:sz w:val="22"/>
          <w:szCs w:val="22"/>
          <w:highlight w:val="yellow"/>
        </w:rPr>
        <w:t xml:space="preserve">Dissemination level: </w:t>
      </w:r>
    </w:p>
    <w:p w14:paraId="000004BC" w14:textId="77777777" w:rsidR="00F82C29" w:rsidRDefault="00000000">
      <w:pPr>
        <w:rPr>
          <w:i/>
          <w:sz w:val="22"/>
          <w:szCs w:val="22"/>
          <w:highlight w:val="yellow"/>
        </w:rPr>
      </w:pPr>
      <w:r>
        <w:rPr>
          <w:i/>
          <w:sz w:val="22"/>
          <w:szCs w:val="22"/>
          <w:highlight w:val="yellow"/>
        </w:rPr>
        <w:t xml:space="preserve">Use one of the following codes: </w:t>
      </w:r>
    </w:p>
    <w:p w14:paraId="000004BD" w14:textId="77777777" w:rsidR="00F82C29" w:rsidRDefault="00000000">
      <w:pPr>
        <w:rPr>
          <w:i/>
          <w:sz w:val="22"/>
          <w:szCs w:val="22"/>
          <w:highlight w:val="yellow"/>
        </w:rPr>
      </w:pPr>
      <w:r>
        <w:rPr>
          <w:i/>
          <w:sz w:val="22"/>
          <w:szCs w:val="22"/>
          <w:highlight w:val="yellow"/>
        </w:rPr>
        <w:t>PU – Public, fully open, e.g. web (Deliverables flagged as public will be automatically published in CORDIS          project’s page)</w:t>
      </w:r>
    </w:p>
    <w:p w14:paraId="000004BE" w14:textId="77777777" w:rsidR="00F82C29" w:rsidRDefault="00000000">
      <w:pPr>
        <w:rPr>
          <w:i/>
          <w:sz w:val="22"/>
          <w:szCs w:val="22"/>
          <w:highlight w:val="yellow"/>
        </w:rPr>
      </w:pPr>
      <w:r>
        <w:rPr>
          <w:i/>
          <w:sz w:val="22"/>
          <w:szCs w:val="22"/>
          <w:highlight w:val="yellow"/>
        </w:rPr>
        <w:t>SEN – Sensitive, limited under the conditions of the Grant Agreement</w:t>
      </w:r>
      <w:r>
        <w:rPr>
          <w:i/>
          <w:sz w:val="22"/>
          <w:szCs w:val="22"/>
          <w:highlight w:val="yellow"/>
        </w:rPr>
        <w:tab/>
      </w:r>
    </w:p>
    <w:p w14:paraId="000004BF" w14:textId="77777777" w:rsidR="00F82C29" w:rsidRDefault="00000000">
      <w:pPr>
        <w:rPr>
          <w:i/>
          <w:sz w:val="22"/>
          <w:szCs w:val="22"/>
          <w:highlight w:val="yellow"/>
        </w:rPr>
      </w:pPr>
      <w:r>
        <w:rPr>
          <w:i/>
          <w:sz w:val="22"/>
          <w:szCs w:val="22"/>
          <w:highlight w:val="yellow"/>
        </w:rPr>
        <w:t>Classified R-UE/EU-R – EU RESTRICTED under the Commission Decision No2015/444</w:t>
      </w:r>
    </w:p>
    <w:p w14:paraId="000004C0" w14:textId="77777777" w:rsidR="00F82C29" w:rsidRDefault="00000000">
      <w:pPr>
        <w:rPr>
          <w:i/>
          <w:sz w:val="22"/>
          <w:szCs w:val="22"/>
          <w:highlight w:val="yellow"/>
        </w:rPr>
      </w:pPr>
      <w:r>
        <w:rPr>
          <w:i/>
          <w:sz w:val="22"/>
          <w:szCs w:val="22"/>
          <w:highlight w:val="yellow"/>
        </w:rPr>
        <w:t>Classified C-UE/EU-C – EU CONFIDENTIAL under the Commission Decision No2015/444</w:t>
      </w:r>
    </w:p>
    <w:p w14:paraId="000004C1" w14:textId="77777777" w:rsidR="00F82C29" w:rsidRDefault="00000000">
      <w:pPr>
        <w:rPr>
          <w:i/>
          <w:sz w:val="22"/>
          <w:szCs w:val="22"/>
          <w:highlight w:val="yellow"/>
        </w:rPr>
      </w:pPr>
      <w:r>
        <w:rPr>
          <w:i/>
          <w:sz w:val="22"/>
          <w:szCs w:val="22"/>
          <w:highlight w:val="yellow"/>
        </w:rPr>
        <w:t>Classified S-UE/EU-S – EU SECRET under the Commission Decision No2015/444</w:t>
      </w:r>
    </w:p>
    <w:p w14:paraId="000004C2" w14:textId="77777777" w:rsidR="00F82C29" w:rsidRDefault="00F82C29">
      <w:pPr>
        <w:rPr>
          <w:sz w:val="22"/>
          <w:szCs w:val="22"/>
        </w:rPr>
      </w:pPr>
    </w:p>
    <w:p w14:paraId="000004C3" w14:textId="77777777" w:rsidR="00F82C29" w:rsidRDefault="00F82C29">
      <w:pPr>
        <w:rPr>
          <w:sz w:val="22"/>
          <w:szCs w:val="22"/>
        </w:rPr>
      </w:pPr>
    </w:p>
    <w:p w14:paraId="000004C4" w14:textId="77777777" w:rsidR="00F82C29" w:rsidRDefault="00000000">
      <w:pPr>
        <w:rPr>
          <w:b/>
          <w:sz w:val="22"/>
          <w:szCs w:val="22"/>
        </w:rPr>
      </w:pPr>
      <w:r>
        <w:rPr>
          <w:b/>
          <w:sz w:val="22"/>
          <w:szCs w:val="22"/>
        </w:rPr>
        <w:t>Table 3.1d:</w:t>
      </w:r>
      <w:r>
        <w:rPr>
          <w:b/>
          <w:sz w:val="22"/>
          <w:szCs w:val="22"/>
        </w:rPr>
        <w:tab/>
      </w:r>
      <w:sdt>
        <w:sdtPr>
          <w:tag w:val="goog_rdk_12"/>
          <w:id w:val="-771382113"/>
        </w:sdtPr>
        <w:sdtContent>
          <w:commentRangeStart w:id="16"/>
        </w:sdtContent>
      </w:sdt>
      <w:r>
        <w:rPr>
          <w:b/>
          <w:sz w:val="22"/>
          <w:szCs w:val="22"/>
        </w:rPr>
        <w:t xml:space="preserve">List of milestones </w:t>
      </w:r>
      <w:commentRangeEnd w:id="16"/>
      <w:r>
        <w:commentReference w:id="16"/>
      </w:r>
    </w:p>
    <w:p w14:paraId="000004C5" w14:textId="77777777" w:rsidR="00F82C29" w:rsidRDefault="00F82C29">
      <w:pPr>
        <w:rPr>
          <w:b/>
          <w:sz w:val="22"/>
          <w:szCs w:val="22"/>
        </w:rPr>
      </w:pPr>
    </w:p>
    <w:tbl>
      <w:tblPr>
        <w:tblStyle w:val="afffffff0"/>
        <w:tblW w:w="8895" w:type="dxa"/>
        <w:tblBorders>
          <w:top w:val="nil"/>
          <w:left w:val="nil"/>
          <w:bottom w:val="nil"/>
          <w:right w:val="nil"/>
          <w:insideH w:val="nil"/>
          <w:insideV w:val="nil"/>
        </w:tblBorders>
        <w:tblLayout w:type="fixed"/>
        <w:tblLook w:val="0600" w:firstRow="0" w:lastRow="0" w:firstColumn="0" w:lastColumn="0" w:noHBand="1" w:noVBand="1"/>
      </w:tblPr>
      <w:tblGrid>
        <w:gridCol w:w="1170"/>
        <w:gridCol w:w="1575"/>
        <w:gridCol w:w="780"/>
        <w:gridCol w:w="1320"/>
        <w:gridCol w:w="4050"/>
      </w:tblGrid>
      <w:tr w:rsidR="00F82C29" w14:paraId="5289B456" w14:textId="77777777">
        <w:trPr>
          <w:trHeight w:val="765"/>
        </w:trPr>
        <w:tc>
          <w:tcPr>
            <w:tcW w:w="1170" w:type="dxa"/>
            <w:tcBorders>
              <w:top w:val="single" w:sz="6" w:space="0" w:color="000000"/>
              <w:left w:val="single" w:sz="6" w:space="0" w:color="000000"/>
              <w:bottom w:val="single" w:sz="6" w:space="0" w:color="000000"/>
              <w:right w:val="single" w:sz="6" w:space="0" w:color="000000"/>
            </w:tcBorders>
            <w:shd w:val="clear" w:color="auto" w:fill="B5C1DF"/>
            <w:tcMar>
              <w:top w:w="0" w:type="dxa"/>
              <w:left w:w="120" w:type="dxa"/>
              <w:bottom w:w="0" w:type="dxa"/>
              <w:right w:w="120" w:type="dxa"/>
            </w:tcMar>
          </w:tcPr>
          <w:p w14:paraId="000004C6" w14:textId="77777777" w:rsidR="00F82C29" w:rsidRDefault="00000000">
            <w:pPr>
              <w:jc w:val="both"/>
              <w:rPr>
                <w:b/>
                <w:sz w:val="22"/>
                <w:szCs w:val="22"/>
              </w:rPr>
            </w:pPr>
            <w:r>
              <w:rPr>
                <w:b/>
                <w:sz w:val="22"/>
                <w:szCs w:val="22"/>
              </w:rPr>
              <w:t>Milestone</w:t>
            </w:r>
          </w:p>
          <w:p w14:paraId="000004C7" w14:textId="77777777" w:rsidR="00F82C29" w:rsidRDefault="00000000">
            <w:pPr>
              <w:jc w:val="both"/>
              <w:rPr>
                <w:b/>
                <w:sz w:val="22"/>
                <w:szCs w:val="22"/>
              </w:rPr>
            </w:pPr>
            <w:r>
              <w:rPr>
                <w:b/>
                <w:sz w:val="22"/>
                <w:szCs w:val="22"/>
              </w:rPr>
              <w:t>number</w:t>
            </w:r>
          </w:p>
        </w:tc>
        <w:tc>
          <w:tcPr>
            <w:tcW w:w="1575" w:type="dxa"/>
            <w:tcBorders>
              <w:top w:val="single" w:sz="6" w:space="0" w:color="000000"/>
              <w:left w:val="nil"/>
              <w:bottom w:val="single" w:sz="6" w:space="0" w:color="000000"/>
              <w:right w:val="single" w:sz="6" w:space="0" w:color="000000"/>
            </w:tcBorders>
            <w:shd w:val="clear" w:color="auto" w:fill="B5C1DF"/>
            <w:tcMar>
              <w:top w:w="0" w:type="dxa"/>
              <w:left w:w="120" w:type="dxa"/>
              <w:bottom w:w="0" w:type="dxa"/>
              <w:right w:w="120" w:type="dxa"/>
            </w:tcMar>
          </w:tcPr>
          <w:p w14:paraId="000004C8" w14:textId="77777777" w:rsidR="00F82C29" w:rsidRDefault="00000000">
            <w:pPr>
              <w:jc w:val="both"/>
              <w:rPr>
                <w:b/>
                <w:sz w:val="22"/>
                <w:szCs w:val="22"/>
              </w:rPr>
            </w:pPr>
            <w:r>
              <w:rPr>
                <w:b/>
                <w:sz w:val="22"/>
                <w:szCs w:val="22"/>
              </w:rPr>
              <w:t>Milestone</w:t>
            </w:r>
          </w:p>
          <w:p w14:paraId="000004C9" w14:textId="77777777" w:rsidR="00F82C29" w:rsidRDefault="00000000">
            <w:pPr>
              <w:jc w:val="both"/>
              <w:rPr>
                <w:b/>
                <w:sz w:val="22"/>
                <w:szCs w:val="22"/>
              </w:rPr>
            </w:pPr>
            <w:r>
              <w:rPr>
                <w:b/>
                <w:sz w:val="22"/>
                <w:szCs w:val="22"/>
              </w:rPr>
              <w:t>Name</w:t>
            </w:r>
          </w:p>
        </w:tc>
        <w:tc>
          <w:tcPr>
            <w:tcW w:w="780" w:type="dxa"/>
            <w:tcBorders>
              <w:top w:val="single" w:sz="6" w:space="0" w:color="000000"/>
              <w:left w:val="nil"/>
              <w:bottom w:val="single" w:sz="6" w:space="0" w:color="000000"/>
              <w:right w:val="single" w:sz="6" w:space="0" w:color="000000"/>
            </w:tcBorders>
            <w:shd w:val="clear" w:color="auto" w:fill="B5C1DF"/>
            <w:tcMar>
              <w:top w:w="0" w:type="dxa"/>
              <w:left w:w="120" w:type="dxa"/>
              <w:bottom w:w="0" w:type="dxa"/>
              <w:right w:w="120" w:type="dxa"/>
            </w:tcMar>
          </w:tcPr>
          <w:p w14:paraId="000004CA" w14:textId="77777777" w:rsidR="00F82C29" w:rsidRDefault="00000000">
            <w:pPr>
              <w:jc w:val="both"/>
              <w:rPr>
                <w:b/>
                <w:sz w:val="22"/>
                <w:szCs w:val="22"/>
              </w:rPr>
            </w:pPr>
            <w:r>
              <w:rPr>
                <w:b/>
                <w:sz w:val="22"/>
                <w:szCs w:val="22"/>
              </w:rPr>
              <w:t>Related WP(s)</w:t>
            </w:r>
          </w:p>
        </w:tc>
        <w:tc>
          <w:tcPr>
            <w:tcW w:w="1320" w:type="dxa"/>
            <w:tcBorders>
              <w:top w:val="single" w:sz="6" w:space="0" w:color="000000"/>
              <w:left w:val="nil"/>
              <w:bottom w:val="single" w:sz="6" w:space="0" w:color="000000"/>
              <w:right w:val="single" w:sz="6" w:space="0" w:color="000000"/>
            </w:tcBorders>
            <w:shd w:val="clear" w:color="auto" w:fill="B5C1DF"/>
            <w:tcMar>
              <w:top w:w="0" w:type="dxa"/>
              <w:left w:w="120" w:type="dxa"/>
              <w:bottom w:w="0" w:type="dxa"/>
              <w:right w:w="120" w:type="dxa"/>
            </w:tcMar>
          </w:tcPr>
          <w:p w14:paraId="000004CB" w14:textId="77777777" w:rsidR="00F82C29" w:rsidRDefault="00000000">
            <w:pPr>
              <w:jc w:val="both"/>
              <w:rPr>
                <w:b/>
                <w:sz w:val="22"/>
                <w:szCs w:val="22"/>
              </w:rPr>
            </w:pPr>
            <w:r>
              <w:rPr>
                <w:b/>
                <w:sz w:val="22"/>
                <w:szCs w:val="22"/>
              </w:rPr>
              <w:t xml:space="preserve">Due date </w:t>
            </w:r>
          </w:p>
          <w:p w14:paraId="000004CC" w14:textId="77777777" w:rsidR="00F82C29" w:rsidRDefault="00000000">
            <w:pPr>
              <w:jc w:val="both"/>
              <w:rPr>
                <w:b/>
                <w:sz w:val="22"/>
                <w:szCs w:val="22"/>
              </w:rPr>
            </w:pPr>
            <w:r>
              <w:rPr>
                <w:b/>
                <w:sz w:val="22"/>
                <w:szCs w:val="22"/>
              </w:rPr>
              <w:t>(in month)</w:t>
            </w:r>
          </w:p>
        </w:tc>
        <w:tc>
          <w:tcPr>
            <w:tcW w:w="4050" w:type="dxa"/>
            <w:tcBorders>
              <w:top w:val="single" w:sz="6" w:space="0" w:color="000000"/>
              <w:left w:val="nil"/>
              <w:bottom w:val="single" w:sz="6" w:space="0" w:color="000000"/>
              <w:right w:val="single" w:sz="6" w:space="0" w:color="000000"/>
            </w:tcBorders>
            <w:shd w:val="clear" w:color="auto" w:fill="B5C1DF"/>
            <w:tcMar>
              <w:top w:w="0" w:type="dxa"/>
              <w:left w:w="120" w:type="dxa"/>
              <w:bottom w:w="0" w:type="dxa"/>
              <w:right w:w="120" w:type="dxa"/>
            </w:tcMar>
          </w:tcPr>
          <w:p w14:paraId="000004CD" w14:textId="77777777" w:rsidR="00F82C29" w:rsidRDefault="00000000">
            <w:pPr>
              <w:jc w:val="both"/>
              <w:rPr>
                <w:b/>
                <w:sz w:val="22"/>
                <w:szCs w:val="22"/>
              </w:rPr>
            </w:pPr>
            <w:r>
              <w:rPr>
                <w:b/>
                <w:sz w:val="22"/>
                <w:szCs w:val="22"/>
              </w:rPr>
              <w:t>Means of Verification</w:t>
            </w:r>
          </w:p>
        </w:tc>
      </w:tr>
      <w:tr w:rsidR="00F82C29" w14:paraId="07D82F52" w14:textId="77777777">
        <w:trPr>
          <w:trHeight w:val="795"/>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CE" w14:textId="77777777" w:rsidR="00F82C29" w:rsidRDefault="00000000">
            <w:pPr>
              <w:jc w:val="center"/>
              <w:rPr>
                <w:sz w:val="22"/>
                <w:szCs w:val="22"/>
              </w:rPr>
            </w:pPr>
            <w:r>
              <w:rPr>
                <w:sz w:val="22"/>
                <w:szCs w:val="22"/>
              </w:rPr>
              <w:t>M</w:t>
            </w:r>
            <w:proofErr w:type="gramStart"/>
            <w:r>
              <w:rPr>
                <w:sz w:val="22"/>
                <w:szCs w:val="22"/>
              </w:rPr>
              <w:t>1.a</w:t>
            </w:r>
            <w:proofErr w:type="gramEnd"/>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CF" w14:textId="77777777" w:rsidR="00F82C29" w:rsidRDefault="00000000">
            <w:pPr>
              <w:widowControl w:val="0"/>
              <w:pBdr>
                <w:top w:val="nil"/>
                <w:left w:val="nil"/>
                <w:bottom w:val="nil"/>
                <w:right w:val="nil"/>
                <w:between w:val="nil"/>
              </w:pBdr>
              <w:spacing w:line="276" w:lineRule="auto"/>
              <w:jc w:val="center"/>
              <w:rPr>
                <w:sz w:val="22"/>
                <w:szCs w:val="22"/>
              </w:rPr>
            </w:pPr>
            <w:r>
              <w:rPr>
                <w:sz w:val="22"/>
                <w:szCs w:val="22"/>
              </w:rPr>
              <w:t>Dr. Vida Education</w:t>
            </w:r>
          </w:p>
          <w:p w14:paraId="000004D0" w14:textId="77777777" w:rsidR="00F82C29" w:rsidRDefault="00000000">
            <w:pPr>
              <w:jc w:val="center"/>
              <w:rPr>
                <w:sz w:val="22"/>
                <w:szCs w:val="22"/>
              </w:rPr>
            </w:pPr>
            <w:r>
              <w:rPr>
                <w:sz w:val="22"/>
                <w:szCs w:val="22"/>
              </w:rPr>
              <w:t xml:space="preserve">  Readiness</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D1" w14:textId="77777777" w:rsidR="00F82C29" w:rsidRDefault="00000000">
            <w:pPr>
              <w:jc w:val="center"/>
              <w:rPr>
                <w:sz w:val="22"/>
                <w:szCs w:val="22"/>
              </w:rPr>
            </w:pPr>
            <w:r>
              <w:rPr>
                <w:sz w:val="22"/>
                <w:szCs w:val="22"/>
              </w:rPr>
              <w:t>1</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D2" w14:textId="77777777" w:rsidR="00F82C29" w:rsidRDefault="00000000">
            <w:pPr>
              <w:jc w:val="center"/>
              <w:rPr>
                <w:sz w:val="22"/>
                <w:szCs w:val="22"/>
              </w:rPr>
            </w:pPr>
            <w:r>
              <w:rPr>
                <w:sz w:val="22"/>
                <w:szCs w:val="22"/>
              </w:rPr>
              <w:t>M1.a:  09</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D3" w14:textId="77777777" w:rsidR="00F82C29" w:rsidRDefault="00000000">
            <w:pPr>
              <w:widowControl w:val="0"/>
              <w:pBdr>
                <w:top w:val="nil"/>
                <w:left w:val="nil"/>
                <w:bottom w:val="nil"/>
                <w:right w:val="nil"/>
                <w:between w:val="nil"/>
              </w:pBdr>
              <w:spacing w:line="276" w:lineRule="auto"/>
              <w:jc w:val="both"/>
              <w:rPr>
                <w:sz w:val="22"/>
                <w:szCs w:val="22"/>
              </w:rPr>
            </w:pPr>
            <w:r>
              <w:rPr>
                <w:sz w:val="22"/>
                <w:szCs w:val="22"/>
              </w:rPr>
              <w:t>1/3 of the Dr. Vida Education devices must be Operational (100/304; 08/2026).</w:t>
            </w:r>
          </w:p>
        </w:tc>
      </w:tr>
      <w:tr w:rsidR="00F82C29" w14:paraId="0B9C1BBB" w14:textId="77777777">
        <w:trPr>
          <w:trHeight w:val="126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D4" w14:textId="77777777" w:rsidR="00F82C29" w:rsidRDefault="00000000">
            <w:pPr>
              <w:jc w:val="center"/>
              <w:rPr>
                <w:sz w:val="22"/>
                <w:szCs w:val="22"/>
              </w:rPr>
            </w:pPr>
            <w:r>
              <w:rPr>
                <w:sz w:val="22"/>
                <w:szCs w:val="22"/>
              </w:rPr>
              <w:t>M</w:t>
            </w:r>
            <w:proofErr w:type="gramStart"/>
            <w:r>
              <w:rPr>
                <w:sz w:val="22"/>
                <w:szCs w:val="22"/>
              </w:rPr>
              <w:t>1.b</w:t>
            </w:r>
            <w:proofErr w:type="gramEnd"/>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D5" w14:textId="77777777" w:rsidR="00F82C29" w:rsidRDefault="00000000">
            <w:pPr>
              <w:widowControl w:val="0"/>
              <w:pBdr>
                <w:top w:val="nil"/>
                <w:left w:val="nil"/>
                <w:bottom w:val="nil"/>
                <w:right w:val="nil"/>
                <w:between w:val="nil"/>
              </w:pBdr>
              <w:spacing w:line="276" w:lineRule="auto"/>
              <w:jc w:val="center"/>
              <w:rPr>
                <w:sz w:val="22"/>
                <w:szCs w:val="22"/>
              </w:rPr>
            </w:pPr>
            <w:r>
              <w:rPr>
                <w:sz w:val="22"/>
                <w:szCs w:val="22"/>
              </w:rPr>
              <w:t>Dr. Vida Education</w:t>
            </w:r>
          </w:p>
          <w:p w14:paraId="000004D6" w14:textId="77777777" w:rsidR="00F82C29" w:rsidRDefault="00000000">
            <w:pPr>
              <w:jc w:val="center"/>
              <w:rPr>
                <w:sz w:val="22"/>
                <w:szCs w:val="22"/>
              </w:rPr>
            </w:pPr>
            <w:r>
              <w:rPr>
                <w:sz w:val="22"/>
                <w:szCs w:val="22"/>
              </w:rPr>
              <w:t xml:space="preserve">  Practices Guidelines</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D7" w14:textId="77777777" w:rsidR="00F82C29" w:rsidRDefault="00000000">
            <w:pPr>
              <w:jc w:val="center"/>
              <w:rPr>
                <w:sz w:val="22"/>
                <w:szCs w:val="22"/>
              </w:rPr>
            </w:pPr>
            <w:r>
              <w:rPr>
                <w:sz w:val="22"/>
                <w:szCs w:val="22"/>
              </w:rPr>
              <w:t>1</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D8" w14:textId="77777777" w:rsidR="00F82C29" w:rsidRDefault="00000000">
            <w:pPr>
              <w:jc w:val="center"/>
              <w:rPr>
                <w:sz w:val="22"/>
                <w:szCs w:val="22"/>
              </w:rPr>
            </w:pPr>
            <w:r>
              <w:rPr>
                <w:sz w:val="22"/>
                <w:szCs w:val="22"/>
              </w:rPr>
              <w:t>M1.b: 12</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D9" w14:textId="77777777" w:rsidR="00F82C29" w:rsidRDefault="00000000">
            <w:pPr>
              <w:widowControl w:val="0"/>
              <w:pBdr>
                <w:top w:val="nil"/>
                <w:left w:val="nil"/>
                <w:bottom w:val="nil"/>
                <w:right w:val="nil"/>
                <w:between w:val="nil"/>
              </w:pBdr>
              <w:spacing w:line="276" w:lineRule="auto"/>
              <w:jc w:val="both"/>
              <w:rPr>
                <w:sz w:val="22"/>
                <w:szCs w:val="22"/>
              </w:rPr>
            </w:pPr>
            <w:r>
              <w:rPr>
                <w:sz w:val="22"/>
                <w:szCs w:val="22"/>
              </w:rPr>
              <w:t>Half Deliverables D.1.1.2 to D1.1.9 must have been written and tested by the beneficiary responsible. (10/2026)</w:t>
            </w:r>
          </w:p>
        </w:tc>
      </w:tr>
      <w:tr w:rsidR="00F82C29" w14:paraId="7EE09E96" w14:textId="77777777">
        <w:trPr>
          <w:trHeight w:val="126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DA" w14:textId="77777777" w:rsidR="00F82C29" w:rsidRDefault="00000000">
            <w:pPr>
              <w:jc w:val="center"/>
              <w:rPr>
                <w:sz w:val="22"/>
                <w:szCs w:val="22"/>
              </w:rPr>
            </w:pPr>
            <w:r>
              <w:rPr>
                <w:sz w:val="22"/>
                <w:szCs w:val="22"/>
              </w:rPr>
              <w:t>M1.2</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DB" w14:textId="77777777" w:rsidR="00F82C29" w:rsidRDefault="00000000">
            <w:pPr>
              <w:jc w:val="center"/>
              <w:rPr>
                <w:sz w:val="22"/>
                <w:szCs w:val="22"/>
              </w:rPr>
            </w:pPr>
            <w:r>
              <w:rPr>
                <w:sz w:val="22"/>
                <w:szCs w:val="22"/>
              </w:rPr>
              <w:t>Testing and validating.</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DC" w14:textId="77777777" w:rsidR="00F82C29" w:rsidRDefault="00000000">
            <w:pPr>
              <w:jc w:val="center"/>
              <w:rPr>
                <w:sz w:val="22"/>
                <w:szCs w:val="22"/>
              </w:rPr>
            </w:pPr>
            <w:r>
              <w:rPr>
                <w:sz w:val="22"/>
                <w:szCs w:val="22"/>
              </w:rPr>
              <w:t>1</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DD" w14:textId="77777777" w:rsidR="00F82C29" w:rsidRDefault="00000000">
            <w:pPr>
              <w:jc w:val="center"/>
              <w:rPr>
                <w:sz w:val="22"/>
                <w:szCs w:val="22"/>
              </w:rPr>
            </w:pPr>
            <w:r>
              <w:rPr>
                <w:sz w:val="22"/>
                <w:szCs w:val="22"/>
              </w:rPr>
              <w:t>M1.2: 15</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DE" w14:textId="77777777" w:rsidR="00F82C29" w:rsidRDefault="00000000">
            <w:pPr>
              <w:widowControl w:val="0"/>
              <w:pBdr>
                <w:top w:val="nil"/>
                <w:left w:val="nil"/>
                <w:bottom w:val="nil"/>
                <w:right w:val="nil"/>
                <w:between w:val="nil"/>
              </w:pBdr>
              <w:spacing w:line="276" w:lineRule="auto"/>
              <w:jc w:val="both"/>
              <w:rPr>
                <w:sz w:val="22"/>
                <w:szCs w:val="22"/>
              </w:rPr>
            </w:pPr>
            <w:r>
              <w:rPr>
                <w:sz w:val="22"/>
                <w:szCs w:val="22"/>
              </w:rPr>
              <w:t xml:space="preserve">Half Dr. Vida Education experimental works, validated and tested within all the institutions and with up to </w:t>
            </w:r>
            <w:proofErr w:type="gramStart"/>
            <w:r>
              <w:rPr>
                <w:sz w:val="22"/>
                <w:szCs w:val="22"/>
              </w:rPr>
              <w:t>250  students</w:t>
            </w:r>
            <w:proofErr w:type="gramEnd"/>
            <w:r>
              <w:rPr>
                <w:sz w:val="22"/>
                <w:szCs w:val="22"/>
              </w:rPr>
              <w:t xml:space="preserve"> (6/2027)</w:t>
            </w:r>
          </w:p>
        </w:tc>
      </w:tr>
      <w:tr w:rsidR="00F82C29" w14:paraId="0A30CF8A" w14:textId="77777777">
        <w:trPr>
          <w:trHeight w:val="126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DF" w14:textId="77777777" w:rsidR="00F82C29" w:rsidRDefault="00000000">
            <w:pPr>
              <w:jc w:val="center"/>
              <w:rPr>
                <w:sz w:val="22"/>
                <w:szCs w:val="22"/>
                <w:highlight w:val="red"/>
              </w:rPr>
            </w:pPr>
            <w:r>
              <w:rPr>
                <w:sz w:val="22"/>
                <w:szCs w:val="22"/>
                <w:highlight w:val="red"/>
              </w:rPr>
              <w:t xml:space="preserve">M.1.3.1 </w:t>
            </w:r>
          </w:p>
          <w:p w14:paraId="000004E0" w14:textId="77777777" w:rsidR="00F82C29" w:rsidRDefault="00000000">
            <w:pPr>
              <w:jc w:val="center"/>
              <w:rPr>
                <w:sz w:val="22"/>
                <w:szCs w:val="22"/>
                <w:highlight w:val="red"/>
              </w:rPr>
            </w:pPr>
            <w:r>
              <w:rPr>
                <w:sz w:val="22"/>
                <w:szCs w:val="22"/>
                <w:highlight w:val="red"/>
              </w:rPr>
              <w:t>M.3.1.2</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E1" w14:textId="77777777" w:rsidR="00F82C29" w:rsidRDefault="00000000">
            <w:pPr>
              <w:jc w:val="center"/>
              <w:rPr>
                <w:sz w:val="22"/>
                <w:szCs w:val="22"/>
                <w:highlight w:val="red"/>
              </w:rPr>
            </w:pPr>
            <w:proofErr w:type="spellStart"/>
            <w:r>
              <w:rPr>
                <w:sz w:val="22"/>
                <w:szCs w:val="22"/>
                <w:highlight w:val="red"/>
              </w:rPr>
              <w:t>SMARTUP</w:t>
            </w:r>
            <w:proofErr w:type="spellEnd"/>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E2" w14:textId="77777777" w:rsidR="00F82C29" w:rsidRDefault="00000000">
            <w:pPr>
              <w:jc w:val="center"/>
              <w:rPr>
                <w:sz w:val="22"/>
                <w:szCs w:val="22"/>
                <w:highlight w:val="red"/>
              </w:rPr>
            </w:pPr>
            <w:r>
              <w:rPr>
                <w:sz w:val="22"/>
                <w:szCs w:val="22"/>
                <w:highlight w:val="red"/>
              </w:rPr>
              <w:t>1</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E3" w14:textId="77777777" w:rsidR="00F82C29" w:rsidRDefault="00000000">
            <w:pPr>
              <w:widowControl w:val="0"/>
              <w:pBdr>
                <w:top w:val="nil"/>
                <w:left w:val="nil"/>
                <w:bottom w:val="nil"/>
                <w:right w:val="nil"/>
                <w:between w:val="nil"/>
              </w:pBdr>
              <w:spacing w:line="276" w:lineRule="auto"/>
              <w:rPr>
                <w:sz w:val="22"/>
                <w:szCs w:val="22"/>
                <w:highlight w:val="red"/>
              </w:rPr>
            </w:pPr>
            <w:r>
              <w:rPr>
                <w:sz w:val="22"/>
                <w:szCs w:val="22"/>
                <w:highlight w:val="red"/>
              </w:rPr>
              <w:t>M1.3.1: 21</w:t>
            </w:r>
          </w:p>
          <w:p w14:paraId="000004E4" w14:textId="77777777" w:rsidR="00F82C29" w:rsidRDefault="00000000">
            <w:pPr>
              <w:widowControl w:val="0"/>
              <w:pBdr>
                <w:top w:val="nil"/>
                <w:left w:val="nil"/>
                <w:bottom w:val="nil"/>
                <w:right w:val="nil"/>
                <w:between w:val="nil"/>
              </w:pBdr>
              <w:spacing w:line="276" w:lineRule="auto"/>
              <w:rPr>
                <w:sz w:val="22"/>
                <w:szCs w:val="22"/>
                <w:highlight w:val="red"/>
              </w:rPr>
            </w:pPr>
            <w:r>
              <w:rPr>
                <w:sz w:val="22"/>
                <w:szCs w:val="22"/>
                <w:highlight w:val="red"/>
              </w:rPr>
              <w:t>M1.3.2: 44</w:t>
            </w:r>
          </w:p>
          <w:p w14:paraId="000004E5" w14:textId="77777777" w:rsidR="00F82C29" w:rsidRDefault="00F82C29">
            <w:pPr>
              <w:widowControl w:val="0"/>
              <w:pBdr>
                <w:top w:val="nil"/>
                <w:left w:val="nil"/>
                <w:bottom w:val="nil"/>
                <w:right w:val="nil"/>
                <w:between w:val="nil"/>
              </w:pBdr>
              <w:spacing w:line="276" w:lineRule="auto"/>
              <w:rPr>
                <w:sz w:val="22"/>
                <w:szCs w:val="22"/>
                <w:highlight w:val="red"/>
              </w:rPr>
            </w:pP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E6" w14:textId="77777777" w:rsidR="00F82C29" w:rsidRDefault="00000000">
            <w:pPr>
              <w:widowControl w:val="0"/>
              <w:pBdr>
                <w:top w:val="nil"/>
                <w:left w:val="nil"/>
                <w:bottom w:val="nil"/>
                <w:right w:val="nil"/>
                <w:between w:val="nil"/>
              </w:pBdr>
              <w:spacing w:line="276" w:lineRule="auto"/>
              <w:jc w:val="both"/>
              <w:rPr>
                <w:sz w:val="22"/>
                <w:szCs w:val="22"/>
                <w:highlight w:val="red"/>
              </w:rPr>
            </w:pPr>
            <w:r>
              <w:rPr>
                <w:sz w:val="22"/>
                <w:szCs w:val="22"/>
                <w:highlight w:val="red"/>
              </w:rPr>
              <w:t xml:space="preserve">Check points to account the number of </w:t>
            </w:r>
            <w:proofErr w:type="gramStart"/>
            <w:r>
              <w:rPr>
                <w:sz w:val="22"/>
                <w:szCs w:val="22"/>
                <w:highlight w:val="red"/>
              </w:rPr>
              <w:t>presentations  at</w:t>
            </w:r>
            <w:proofErr w:type="gramEnd"/>
            <w:r>
              <w:rPr>
                <w:sz w:val="22"/>
                <w:szCs w:val="22"/>
                <w:highlight w:val="red"/>
              </w:rPr>
              <w:t xml:space="preserve"> international conferences, including (but not limited to) NOVA-</w:t>
            </w:r>
            <w:proofErr w:type="spellStart"/>
            <w:r>
              <w:rPr>
                <w:sz w:val="22"/>
                <w:szCs w:val="22"/>
                <w:highlight w:val="red"/>
              </w:rPr>
              <w:t>BioscopeGroup</w:t>
            </w:r>
            <w:proofErr w:type="spellEnd"/>
            <w:r>
              <w:rPr>
                <w:sz w:val="22"/>
                <w:szCs w:val="22"/>
                <w:highlight w:val="red"/>
              </w:rPr>
              <w:t xml:space="preserve"> </w:t>
            </w:r>
            <w:proofErr w:type="gramStart"/>
            <w:r>
              <w:rPr>
                <w:sz w:val="22"/>
                <w:szCs w:val="22"/>
                <w:highlight w:val="red"/>
              </w:rPr>
              <w:t>conferences  (</w:t>
            </w:r>
            <w:proofErr w:type="gramEnd"/>
            <w:r>
              <w:rPr>
                <w:sz w:val="22"/>
                <w:szCs w:val="22"/>
                <w:highlight w:val="red"/>
              </w:rPr>
              <w:t>57 till 2025). Total of 127. (57+2 a year * 5 years* 7EHIs)</w:t>
            </w:r>
          </w:p>
        </w:tc>
      </w:tr>
      <w:tr w:rsidR="00F82C29" w14:paraId="0D969C1B" w14:textId="77777777">
        <w:trPr>
          <w:trHeight w:val="27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E7" w14:textId="77777777" w:rsidR="00F82C29" w:rsidRDefault="00000000">
            <w:pPr>
              <w:jc w:val="center"/>
              <w:rPr>
                <w:sz w:val="22"/>
                <w:szCs w:val="22"/>
              </w:rPr>
            </w:pPr>
            <w:r>
              <w:rPr>
                <w:sz w:val="22"/>
                <w:szCs w:val="22"/>
              </w:rPr>
              <w:t>M1.3</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E8" w14:textId="77777777" w:rsidR="00F82C29" w:rsidRDefault="00000000">
            <w:pPr>
              <w:jc w:val="center"/>
              <w:rPr>
                <w:sz w:val="22"/>
                <w:szCs w:val="22"/>
              </w:rPr>
            </w:pPr>
            <w:proofErr w:type="spellStart"/>
            <w:r>
              <w:rPr>
                <w:sz w:val="22"/>
                <w:szCs w:val="22"/>
              </w:rPr>
              <w:t>SMARTUP</w:t>
            </w:r>
            <w:proofErr w:type="spellEnd"/>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E9" w14:textId="77777777" w:rsidR="00F82C29" w:rsidRDefault="00000000">
            <w:pPr>
              <w:jc w:val="center"/>
              <w:rPr>
                <w:sz w:val="22"/>
                <w:szCs w:val="22"/>
              </w:rPr>
            </w:pPr>
            <w:r>
              <w:rPr>
                <w:sz w:val="22"/>
                <w:szCs w:val="22"/>
              </w:rPr>
              <w:t>1</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EA" w14:textId="77777777" w:rsidR="00F82C29" w:rsidRDefault="00000000">
            <w:pPr>
              <w:jc w:val="center"/>
              <w:rPr>
                <w:sz w:val="22"/>
                <w:szCs w:val="22"/>
              </w:rPr>
            </w:pPr>
            <w:r>
              <w:rPr>
                <w:sz w:val="22"/>
                <w:szCs w:val="22"/>
              </w:rPr>
              <w:t>M1.3: 22</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EB" w14:textId="77777777" w:rsidR="00F82C29" w:rsidRDefault="00000000">
            <w:pPr>
              <w:jc w:val="both"/>
              <w:rPr>
                <w:sz w:val="22"/>
                <w:szCs w:val="22"/>
              </w:rPr>
            </w:pPr>
            <w:r>
              <w:rPr>
                <w:sz w:val="22"/>
                <w:szCs w:val="22"/>
              </w:rPr>
              <w:t xml:space="preserve">Startup </w:t>
            </w:r>
            <w:proofErr w:type="spellStart"/>
            <w:r>
              <w:rPr>
                <w:sz w:val="22"/>
                <w:szCs w:val="22"/>
              </w:rPr>
              <w:t>SMARTUP</w:t>
            </w:r>
            <w:proofErr w:type="spellEnd"/>
            <w:r>
              <w:rPr>
                <w:sz w:val="22"/>
                <w:szCs w:val="22"/>
              </w:rPr>
              <w:t xml:space="preserve"> legalized (10/2027)</w:t>
            </w:r>
          </w:p>
        </w:tc>
      </w:tr>
      <w:tr w:rsidR="00F82C29" w14:paraId="65EF6969" w14:textId="77777777">
        <w:trPr>
          <w:trHeight w:val="27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EC" w14:textId="77777777" w:rsidR="00F82C29" w:rsidRDefault="00000000">
            <w:pPr>
              <w:jc w:val="center"/>
              <w:rPr>
                <w:sz w:val="22"/>
                <w:szCs w:val="22"/>
              </w:rPr>
            </w:pPr>
            <w:r>
              <w:rPr>
                <w:sz w:val="22"/>
                <w:szCs w:val="22"/>
              </w:rPr>
              <w:t>M2.1</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ED" w14:textId="77777777" w:rsidR="00F82C29" w:rsidRDefault="00000000">
            <w:pPr>
              <w:jc w:val="center"/>
              <w:rPr>
                <w:sz w:val="22"/>
                <w:szCs w:val="22"/>
              </w:rPr>
            </w:pPr>
            <w:r>
              <w:rPr>
                <w:sz w:val="22"/>
                <w:szCs w:val="22"/>
              </w:rPr>
              <w:t>EU HEIs Engagement</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EE" w14:textId="77777777" w:rsidR="00F82C29" w:rsidRDefault="00000000">
            <w:pPr>
              <w:jc w:val="center"/>
              <w:rPr>
                <w:sz w:val="22"/>
                <w:szCs w:val="22"/>
              </w:rPr>
            </w:pPr>
            <w:r>
              <w:rPr>
                <w:sz w:val="22"/>
                <w:szCs w:val="22"/>
              </w:rPr>
              <w:t>2</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EF" w14:textId="77777777" w:rsidR="00F82C29" w:rsidRDefault="00000000">
            <w:pPr>
              <w:jc w:val="center"/>
              <w:rPr>
                <w:sz w:val="22"/>
                <w:szCs w:val="22"/>
              </w:rPr>
            </w:pPr>
            <w:r>
              <w:rPr>
                <w:sz w:val="22"/>
                <w:szCs w:val="22"/>
              </w:rPr>
              <w:t>M2.1: 24</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F0" w14:textId="77777777" w:rsidR="00F82C29" w:rsidRDefault="00000000">
            <w:pPr>
              <w:jc w:val="both"/>
              <w:rPr>
                <w:sz w:val="22"/>
                <w:szCs w:val="22"/>
              </w:rPr>
            </w:pPr>
            <w:r>
              <w:rPr>
                <w:sz w:val="22"/>
                <w:szCs w:val="22"/>
              </w:rPr>
              <w:t>At least 8 new HEIs enrolled (03/2028)</w:t>
            </w:r>
          </w:p>
        </w:tc>
      </w:tr>
      <w:tr w:rsidR="00F82C29" w14:paraId="2CABC46D" w14:textId="77777777">
        <w:trPr>
          <w:trHeight w:val="51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F1" w14:textId="77777777" w:rsidR="00F82C29" w:rsidRDefault="00000000">
            <w:pPr>
              <w:jc w:val="center"/>
              <w:rPr>
                <w:sz w:val="22"/>
                <w:szCs w:val="22"/>
              </w:rPr>
            </w:pPr>
            <w:r>
              <w:rPr>
                <w:sz w:val="22"/>
                <w:szCs w:val="22"/>
              </w:rPr>
              <w:t>M2.2</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F2" w14:textId="77777777" w:rsidR="00F82C29" w:rsidRDefault="00000000">
            <w:pPr>
              <w:jc w:val="center"/>
              <w:rPr>
                <w:sz w:val="22"/>
                <w:szCs w:val="22"/>
              </w:rPr>
            </w:pPr>
            <w:r>
              <w:rPr>
                <w:sz w:val="22"/>
                <w:szCs w:val="22"/>
              </w:rPr>
              <w:t>Web-based tools</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F3" w14:textId="77777777" w:rsidR="00F82C29" w:rsidRDefault="00000000">
            <w:pPr>
              <w:jc w:val="center"/>
              <w:rPr>
                <w:sz w:val="22"/>
                <w:szCs w:val="22"/>
              </w:rPr>
            </w:pPr>
            <w:r>
              <w:rPr>
                <w:sz w:val="22"/>
                <w:szCs w:val="22"/>
              </w:rPr>
              <w:t>2</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F4" w14:textId="77777777" w:rsidR="00F82C29" w:rsidRDefault="00000000">
            <w:pPr>
              <w:jc w:val="center"/>
              <w:rPr>
                <w:sz w:val="22"/>
                <w:szCs w:val="22"/>
              </w:rPr>
            </w:pPr>
            <w:r>
              <w:rPr>
                <w:sz w:val="22"/>
                <w:szCs w:val="22"/>
              </w:rPr>
              <w:t>M2.3: 23</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F5" w14:textId="77777777" w:rsidR="00F82C29" w:rsidRDefault="00000000">
            <w:pPr>
              <w:widowControl w:val="0"/>
              <w:spacing w:line="276" w:lineRule="auto"/>
              <w:jc w:val="both"/>
              <w:rPr>
                <w:sz w:val="22"/>
                <w:szCs w:val="22"/>
              </w:rPr>
            </w:pPr>
            <w:r>
              <w:rPr>
                <w:sz w:val="22"/>
                <w:szCs w:val="22"/>
              </w:rPr>
              <w:t>First versions of D1.1.1 to D1.1.11Available in the web page. (01/2028)</w:t>
            </w:r>
          </w:p>
        </w:tc>
      </w:tr>
      <w:tr w:rsidR="00F82C29" w14:paraId="549B56EC" w14:textId="77777777">
        <w:trPr>
          <w:trHeight w:val="765"/>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F6" w14:textId="77777777" w:rsidR="00F82C29" w:rsidRDefault="00000000">
            <w:pPr>
              <w:jc w:val="center"/>
              <w:rPr>
                <w:sz w:val="22"/>
                <w:szCs w:val="22"/>
              </w:rPr>
            </w:pPr>
            <w:r>
              <w:rPr>
                <w:sz w:val="22"/>
                <w:szCs w:val="22"/>
              </w:rPr>
              <w:t>M2.3</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F7" w14:textId="77777777" w:rsidR="00F82C29" w:rsidRDefault="00000000">
            <w:pPr>
              <w:jc w:val="center"/>
              <w:rPr>
                <w:sz w:val="22"/>
                <w:szCs w:val="22"/>
              </w:rPr>
            </w:pPr>
            <w:r>
              <w:rPr>
                <w:sz w:val="22"/>
                <w:szCs w:val="22"/>
              </w:rPr>
              <w:t>Boot Camps</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F8" w14:textId="77777777" w:rsidR="00F82C29" w:rsidRDefault="00000000">
            <w:pPr>
              <w:jc w:val="center"/>
              <w:rPr>
                <w:sz w:val="22"/>
                <w:szCs w:val="22"/>
              </w:rPr>
            </w:pPr>
            <w:r>
              <w:rPr>
                <w:sz w:val="22"/>
                <w:szCs w:val="22"/>
              </w:rPr>
              <w:t>2</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F9" w14:textId="77777777" w:rsidR="00F82C29" w:rsidRDefault="00000000">
            <w:pPr>
              <w:jc w:val="center"/>
              <w:rPr>
                <w:sz w:val="22"/>
                <w:szCs w:val="22"/>
              </w:rPr>
            </w:pPr>
            <w:r>
              <w:rPr>
                <w:sz w:val="22"/>
                <w:szCs w:val="22"/>
              </w:rPr>
              <w:t>M2.2: 42</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FA" w14:textId="77777777" w:rsidR="00F82C29" w:rsidRDefault="00000000">
            <w:pPr>
              <w:widowControl w:val="0"/>
              <w:spacing w:line="276" w:lineRule="auto"/>
              <w:jc w:val="both"/>
              <w:rPr>
                <w:sz w:val="22"/>
                <w:szCs w:val="22"/>
              </w:rPr>
            </w:pPr>
            <w:r>
              <w:rPr>
                <w:sz w:val="22"/>
                <w:szCs w:val="22"/>
              </w:rPr>
              <w:t>Al least 30 boots camps done 06/2029</w:t>
            </w:r>
          </w:p>
        </w:tc>
      </w:tr>
      <w:tr w:rsidR="00F82C29" w14:paraId="666286F4" w14:textId="77777777">
        <w:trPr>
          <w:trHeight w:val="765"/>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4FB" w14:textId="77777777" w:rsidR="00F82C29" w:rsidRDefault="00000000">
            <w:pPr>
              <w:jc w:val="center"/>
              <w:rPr>
                <w:sz w:val="22"/>
                <w:szCs w:val="22"/>
              </w:rPr>
            </w:pPr>
            <w:r>
              <w:rPr>
                <w:sz w:val="22"/>
                <w:szCs w:val="22"/>
              </w:rPr>
              <w:t>M2.4</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4FC" w14:textId="77777777" w:rsidR="00F82C29" w:rsidRDefault="00000000">
            <w:pPr>
              <w:jc w:val="center"/>
              <w:rPr>
                <w:sz w:val="22"/>
                <w:szCs w:val="22"/>
              </w:rPr>
            </w:pPr>
            <w:r>
              <w:rPr>
                <w:sz w:val="22"/>
                <w:szCs w:val="22"/>
              </w:rPr>
              <w:t>2nd Expansion</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4FD" w14:textId="77777777" w:rsidR="00F82C29" w:rsidRDefault="00000000">
            <w:pPr>
              <w:jc w:val="center"/>
              <w:rPr>
                <w:sz w:val="22"/>
                <w:szCs w:val="22"/>
              </w:rPr>
            </w:pPr>
            <w:r>
              <w:rPr>
                <w:sz w:val="22"/>
                <w:szCs w:val="22"/>
              </w:rPr>
              <w:t>2</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4FE" w14:textId="77777777" w:rsidR="00F82C29" w:rsidRDefault="00000000">
            <w:pPr>
              <w:jc w:val="center"/>
              <w:rPr>
                <w:sz w:val="22"/>
                <w:szCs w:val="22"/>
              </w:rPr>
            </w:pPr>
            <w:r>
              <w:rPr>
                <w:sz w:val="22"/>
                <w:szCs w:val="22"/>
              </w:rPr>
              <w:t>M2.4: 46</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4FF" w14:textId="77777777" w:rsidR="00F82C29" w:rsidRDefault="00000000">
            <w:pPr>
              <w:widowControl w:val="0"/>
              <w:pBdr>
                <w:top w:val="nil"/>
                <w:left w:val="nil"/>
                <w:bottom w:val="nil"/>
                <w:right w:val="nil"/>
                <w:between w:val="nil"/>
              </w:pBdr>
              <w:spacing w:line="276" w:lineRule="auto"/>
              <w:jc w:val="both"/>
              <w:rPr>
                <w:sz w:val="22"/>
                <w:szCs w:val="22"/>
              </w:rPr>
            </w:pPr>
            <w:r>
              <w:rPr>
                <w:sz w:val="22"/>
                <w:szCs w:val="22"/>
              </w:rPr>
              <w:t xml:space="preserve">At least 10 new </w:t>
            </w:r>
            <w:proofErr w:type="spellStart"/>
            <w:r>
              <w:rPr>
                <w:sz w:val="22"/>
                <w:szCs w:val="22"/>
              </w:rPr>
              <w:t>EHIs</w:t>
            </w:r>
            <w:proofErr w:type="spellEnd"/>
          </w:p>
        </w:tc>
      </w:tr>
      <w:tr w:rsidR="00F82C29" w14:paraId="6CE03C11" w14:textId="77777777">
        <w:trPr>
          <w:trHeight w:val="126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00" w14:textId="77777777" w:rsidR="00F82C29" w:rsidRDefault="00000000">
            <w:pPr>
              <w:jc w:val="center"/>
              <w:rPr>
                <w:sz w:val="22"/>
                <w:szCs w:val="22"/>
                <w:highlight w:val="yellow"/>
              </w:rPr>
            </w:pPr>
            <w:r>
              <w:rPr>
                <w:sz w:val="22"/>
                <w:szCs w:val="22"/>
                <w:highlight w:val="yellow"/>
              </w:rPr>
              <w:t>M3.1.1 to M3.1.4</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01" w14:textId="77777777" w:rsidR="00F82C29" w:rsidRDefault="00000000">
            <w:pPr>
              <w:jc w:val="center"/>
              <w:rPr>
                <w:sz w:val="22"/>
                <w:szCs w:val="22"/>
                <w:highlight w:val="yellow"/>
              </w:rPr>
            </w:pPr>
            <w:r>
              <w:rPr>
                <w:sz w:val="22"/>
                <w:szCs w:val="22"/>
                <w:highlight w:val="yellow"/>
              </w:rPr>
              <w:t>Dissemination</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02" w14:textId="77777777" w:rsidR="00F82C29" w:rsidRDefault="00000000">
            <w:pPr>
              <w:jc w:val="center"/>
              <w:rPr>
                <w:sz w:val="22"/>
                <w:szCs w:val="22"/>
                <w:highlight w:val="yellow"/>
              </w:rPr>
            </w:pPr>
            <w:r>
              <w:rPr>
                <w:sz w:val="22"/>
                <w:szCs w:val="22"/>
                <w:highlight w:val="yellow"/>
              </w:rPr>
              <w:t>3</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03" w14:textId="77777777" w:rsidR="00F82C29" w:rsidRDefault="00000000">
            <w:pPr>
              <w:rPr>
                <w:sz w:val="22"/>
                <w:szCs w:val="22"/>
                <w:highlight w:val="yellow"/>
              </w:rPr>
            </w:pPr>
            <w:r>
              <w:rPr>
                <w:sz w:val="22"/>
                <w:szCs w:val="22"/>
                <w:highlight w:val="yellow"/>
              </w:rPr>
              <w:t>M3.1.1:</w:t>
            </w:r>
          </w:p>
          <w:p w14:paraId="00000504" w14:textId="77777777" w:rsidR="00F82C29" w:rsidRDefault="00000000">
            <w:pPr>
              <w:rPr>
                <w:sz w:val="22"/>
                <w:szCs w:val="22"/>
                <w:highlight w:val="yellow"/>
              </w:rPr>
            </w:pPr>
            <w:r>
              <w:rPr>
                <w:sz w:val="22"/>
                <w:szCs w:val="22"/>
                <w:highlight w:val="yellow"/>
              </w:rPr>
              <w:t>M3.1.2:</w:t>
            </w:r>
          </w:p>
          <w:p w14:paraId="00000505" w14:textId="77777777" w:rsidR="00F82C29" w:rsidRDefault="00000000">
            <w:pPr>
              <w:rPr>
                <w:sz w:val="22"/>
                <w:szCs w:val="22"/>
                <w:highlight w:val="yellow"/>
              </w:rPr>
            </w:pPr>
            <w:r>
              <w:rPr>
                <w:sz w:val="22"/>
                <w:szCs w:val="22"/>
                <w:highlight w:val="yellow"/>
              </w:rPr>
              <w:t>M3.1.3:</w:t>
            </w:r>
          </w:p>
          <w:p w14:paraId="00000506" w14:textId="77777777" w:rsidR="00F82C29" w:rsidRDefault="00000000">
            <w:pPr>
              <w:rPr>
                <w:sz w:val="22"/>
                <w:szCs w:val="22"/>
                <w:highlight w:val="yellow"/>
              </w:rPr>
            </w:pPr>
            <w:r>
              <w:rPr>
                <w:sz w:val="22"/>
                <w:szCs w:val="22"/>
                <w:highlight w:val="yellow"/>
              </w:rPr>
              <w:t>M3.1.4:</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07" w14:textId="77777777" w:rsidR="00F82C29" w:rsidRDefault="00000000">
            <w:pPr>
              <w:widowControl w:val="0"/>
              <w:pBdr>
                <w:top w:val="nil"/>
                <w:left w:val="nil"/>
                <w:bottom w:val="nil"/>
                <w:right w:val="nil"/>
                <w:between w:val="nil"/>
              </w:pBdr>
              <w:spacing w:line="276" w:lineRule="auto"/>
              <w:jc w:val="both"/>
              <w:rPr>
                <w:sz w:val="22"/>
                <w:szCs w:val="22"/>
                <w:highlight w:val="yellow"/>
              </w:rPr>
            </w:pPr>
            <w:r>
              <w:rPr>
                <w:sz w:val="22"/>
                <w:szCs w:val="22"/>
                <w:highlight w:val="yellow"/>
              </w:rPr>
              <w:t>Number of news items published through social media and press channels, and total number of social media visitors/reach.</w:t>
            </w:r>
          </w:p>
        </w:tc>
      </w:tr>
      <w:tr w:rsidR="00F82C29" w14:paraId="716D5AEC" w14:textId="77777777">
        <w:trPr>
          <w:trHeight w:val="609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08" w14:textId="77777777" w:rsidR="00F82C29" w:rsidRDefault="00000000">
            <w:pPr>
              <w:jc w:val="center"/>
              <w:rPr>
                <w:sz w:val="22"/>
                <w:szCs w:val="22"/>
              </w:rPr>
            </w:pPr>
            <w:r>
              <w:rPr>
                <w:sz w:val="22"/>
                <w:szCs w:val="22"/>
              </w:rPr>
              <w:t>M3.2.1 to M3.2.6</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09" w14:textId="77777777" w:rsidR="00F82C29" w:rsidRDefault="00000000">
            <w:pPr>
              <w:jc w:val="center"/>
              <w:rPr>
                <w:sz w:val="22"/>
                <w:szCs w:val="22"/>
              </w:rPr>
            </w:pPr>
            <w:r>
              <w:rPr>
                <w:sz w:val="22"/>
                <w:szCs w:val="22"/>
              </w:rPr>
              <w:t>Communication Strategy</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0A" w14:textId="77777777" w:rsidR="00F82C29" w:rsidRDefault="00000000">
            <w:pPr>
              <w:jc w:val="center"/>
              <w:rPr>
                <w:sz w:val="22"/>
                <w:szCs w:val="22"/>
              </w:rPr>
            </w:pPr>
            <w:r>
              <w:rPr>
                <w:sz w:val="22"/>
                <w:szCs w:val="22"/>
              </w:rPr>
              <w:t>3</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0B"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M3.2.1: 08</w:t>
            </w:r>
          </w:p>
          <w:p w14:paraId="0000050C"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M3.2.2: 10</w:t>
            </w:r>
          </w:p>
          <w:p w14:paraId="0000050D"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M3.2.3: 13</w:t>
            </w:r>
          </w:p>
          <w:p w14:paraId="0000050E"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M3.2.4: 15</w:t>
            </w:r>
          </w:p>
          <w:p w14:paraId="0000050F"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M3.2.5: 23</w:t>
            </w:r>
          </w:p>
          <w:p w14:paraId="00000510"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M3.2.6: 33 M3.2.7: 45</w:t>
            </w:r>
          </w:p>
          <w:p w14:paraId="00000511" w14:textId="77777777" w:rsidR="00F82C29" w:rsidRDefault="00000000">
            <w:pPr>
              <w:widowControl w:val="0"/>
              <w:pBdr>
                <w:top w:val="nil"/>
                <w:left w:val="nil"/>
                <w:bottom w:val="nil"/>
                <w:right w:val="nil"/>
                <w:between w:val="nil"/>
              </w:pBdr>
              <w:spacing w:line="276" w:lineRule="auto"/>
              <w:rPr>
                <w:sz w:val="22"/>
                <w:szCs w:val="22"/>
              </w:rPr>
            </w:pPr>
            <w:r>
              <w:rPr>
                <w:sz w:val="22"/>
                <w:szCs w:val="22"/>
              </w:rPr>
              <w:t>M3.2.8: 51</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12" w14:textId="77777777" w:rsidR="00F82C29" w:rsidRDefault="00000000">
            <w:pPr>
              <w:spacing w:before="240" w:after="240"/>
              <w:jc w:val="both"/>
              <w:rPr>
                <w:sz w:val="22"/>
                <w:szCs w:val="22"/>
              </w:rPr>
            </w:pPr>
            <w:r>
              <w:rPr>
                <w:sz w:val="22"/>
                <w:szCs w:val="22"/>
              </w:rPr>
              <w:t>For a 5-year project, Task 3.2 will start with M3.2.1 – approval of the communication plan by 8/2026, followed by M3.2.2 – launch of the mailing list subscription system on the website by 10/2026. M3.2.3 – initial visual and communication materials, including brochures, infographics, and the first press release, will be released by 1/2027. M3.2.4: An annual review of communication effectiveness will take place in 3/2027, with M3.2.6 – a more in-depth mid-term review in 9/2028- to adjust the strategy for the remaining period. M3.2.5 and M3.2.7 cross-sector collaboration events, involving policy, industry, and civil society stakeholders. The task will conclude with M3.2.8 – a final communication impact assessment evaluating all outreach and engagement results against the original targets.</w:t>
            </w:r>
          </w:p>
          <w:p w14:paraId="00000513" w14:textId="77777777" w:rsidR="00F82C29" w:rsidRDefault="00F82C29">
            <w:pPr>
              <w:spacing w:before="240" w:after="240"/>
              <w:jc w:val="both"/>
              <w:rPr>
                <w:sz w:val="22"/>
                <w:szCs w:val="22"/>
              </w:rPr>
            </w:pPr>
          </w:p>
        </w:tc>
      </w:tr>
      <w:tr w:rsidR="00F82C29" w14:paraId="0B460E97" w14:textId="77777777">
        <w:trPr>
          <w:trHeight w:val="5385"/>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14" w14:textId="77777777" w:rsidR="00F82C29" w:rsidRDefault="00000000">
            <w:pPr>
              <w:rPr>
                <w:sz w:val="22"/>
                <w:szCs w:val="22"/>
              </w:rPr>
            </w:pPr>
            <w:r>
              <w:rPr>
                <w:sz w:val="22"/>
                <w:szCs w:val="22"/>
              </w:rPr>
              <w:t xml:space="preserve"> </w:t>
            </w:r>
          </w:p>
          <w:p w14:paraId="00000515" w14:textId="77777777" w:rsidR="00F82C29" w:rsidRDefault="00000000">
            <w:pPr>
              <w:rPr>
                <w:sz w:val="22"/>
                <w:szCs w:val="22"/>
              </w:rPr>
            </w:pPr>
            <w:r>
              <w:rPr>
                <w:sz w:val="22"/>
                <w:szCs w:val="22"/>
              </w:rPr>
              <w:t>M3.3.1 to M3.3.6</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16" w14:textId="77777777" w:rsidR="00F82C29" w:rsidRDefault="00000000">
            <w:pPr>
              <w:rPr>
                <w:sz w:val="22"/>
                <w:szCs w:val="22"/>
              </w:rPr>
            </w:pPr>
            <w:r>
              <w:rPr>
                <w:sz w:val="22"/>
                <w:szCs w:val="22"/>
              </w:rPr>
              <w:t xml:space="preserve"> </w:t>
            </w:r>
          </w:p>
          <w:p w14:paraId="00000517" w14:textId="77777777" w:rsidR="00F82C29" w:rsidRDefault="00000000">
            <w:pPr>
              <w:rPr>
                <w:sz w:val="22"/>
                <w:szCs w:val="22"/>
              </w:rPr>
            </w:pPr>
            <w:r>
              <w:rPr>
                <w:sz w:val="22"/>
                <w:szCs w:val="22"/>
              </w:rPr>
              <w:t xml:space="preserve">  Exploitation plan.</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18" w14:textId="77777777" w:rsidR="00F82C29" w:rsidRDefault="00000000">
            <w:pPr>
              <w:rPr>
                <w:sz w:val="22"/>
                <w:szCs w:val="22"/>
              </w:rPr>
            </w:pPr>
            <w:r>
              <w:rPr>
                <w:sz w:val="22"/>
                <w:szCs w:val="22"/>
              </w:rPr>
              <w:t>3</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19" w14:textId="77777777" w:rsidR="00F82C29" w:rsidRDefault="00000000">
            <w:pPr>
              <w:jc w:val="both"/>
              <w:rPr>
                <w:sz w:val="22"/>
                <w:szCs w:val="22"/>
              </w:rPr>
            </w:pPr>
            <w:r>
              <w:rPr>
                <w:sz w:val="22"/>
                <w:szCs w:val="22"/>
              </w:rPr>
              <w:t>M3.3.1: 03</w:t>
            </w:r>
          </w:p>
          <w:p w14:paraId="0000051A" w14:textId="77777777" w:rsidR="00F82C29" w:rsidRDefault="00000000">
            <w:pPr>
              <w:jc w:val="both"/>
              <w:rPr>
                <w:sz w:val="22"/>
                <w:szCs w:val="22"/>
              </w:rPr>
            </w:pPr>
            <w:r>
              <w:rPr>
                <w:sz w:val="22"/>
                <w:szCs w:val="22"/>
              </w:rPr>
              <w:t>M3.3.2: 06</w:t>
            </w:r>
          </w:p>
          <w:p w14:paraId="0000051B" w14:textId="77777777" w:rsidR="00F82C29" w:rsidRDefault="00000000">
            <w:pPr>
              <w:jc w:val="both"/>
              <w:rPr>
                <w:sz w:val="22"/>
                <w:szCs w:val="22"/>
              </w:rPr>
            </w:pPr>
            <w:r>
              <w:rPr>
                <w:sz w:val="22"/>
                <w:szCs w:val="22"/>
              </w:rPr>
              <w:t>M3.3.3: 09</w:t>
            </w:r>
          </w:p>
          <w:p w14:paraId="0000051C" w14:textId="77777777" w:rsidR="00F82C29" w:rsidRDefault="00000000">
            <w:pPr>
              <w:jc w:val="both"/>
              <w:rPr>
                <w:sz w:val="22"/>
                <w:szCs w:val="22"/>
              </w:rPr>
            </w:pPr>
            <w:r>
              <w:rPr>
                <w:sz w:val="22"/>
                <w:szCs w:val="22"/>
              </w:rPr>
              <w:t>M3.3.4: 18</w:t>
            </w:r>
          </w:p>
          <w:p w14:paraId="0000051D" w14:textId="77777777" w:rsidR="00F82C29" w:rsidRDefault="00000000">
            <w:pPr>
              <w:jc w:val="both"/>
              <w:rPr>
                <w:sz w:val="22"/>
                <w:szCs w:val="22"/>
              </w:rPr>
            </w:pPr>
            <w:r>
              <w:rPr>
                <w:sz w:val="22"/>
                <w:szCs w:val="22"/>
              </w:rPr>
              <w:t>M3.3.5: 30</w:t>
            </w:r>
          </w:p>
          <w:p w14:paraId="0000051E" w14:textId="77777777" w:rsidR="00F82C29" w:rsidRDefault="00000000">
            <w:pPr>
              <w:jc w:val="both"/>
              <w:rPr>
                <w:sz w:val="22"/>
                <w:szCs w:val="22"/>
              </w:rPr>
            </w:pPr>
            <w:r>
              <w:rPr>
                <w:sz w:val="22"/>
                <w:szCs w:val="22"/>
              </w:rPr>
              <w:t>M3.3.6: 48</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1F" w14:textId="77777777" w:rsidR="00F82C29" w:rsidRDefault="00000000">
            <w:pPr>
              <w:jc w:val="both"/>
              <w:rPr>
                <w:sz w:val="22"/>
                <w:szCs w:val="22"/>
              </w:rPr>
            </w:pPr>
            <w:r>
              <w:rPr>
                <w:sz w:val="22"/>
                <w:szCs w:val="22"/>
              </w:rPr>
              <w:t xml:space="preserve">Task 3.3 will start with M3.3.1 – Establishment and approval of the Data Management Plan (DMP) by 3/2026, followed by M3.3.2 – completion of the internal innovation survey and TRL assessment of all identified outcomes by 6/2026. M3.3.3 – completion of the Total Available Market (TAM) analysis for </w:t>
            </w:r>
            <w:proofErr w:type="spellStart"/>
            <w:r>
              <w:rPr>
                <w:sz w:val="22"/>
                <w:szCs w:val="22"/>
              </w:rPr>
              <w:t>SMART’s</w:t>
            </w:r>
            <w:proofErr w:type="spellEnd"/>
            <w:r>
              <w:rPr>
                <w:sz w:val="22"/>
                <w:szCs w:val="22"/>
              </w:rPr>
              <w:t xml:space="preserve"> application fields will be achieved by 9/2026. M3.3.4 – first exploitation monitoring report, including an update on funding opportunities for all partners, will be delivered by 6/2027. M3.3.5 – mid-term review of the exploitation strategy, incorporating updated TRL levels and market insights, will be conducted by 6/2028. The task will conclude with M3.3.6 – final exploitation strategy and sustainability plan, including a list of secured follow-up funding opportunities, by 12/2029.</w:t>
            </w:r>
          </w:p>
        </w:tc>
      </w:tr>
      <w:tr w:rsidR="00F82C29" w14:paraId="19AA7E44" w14:textId="77777777">
        <w:trPr>
          <w:trHeight w:val="432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20" w14:textId="77777777" w:rsidR="00F82C29" w:rsidRDefault="00000000">
            <w:pPr>
              <w:rPr>
                <w:sz w:val="22"/>
                <w:szCs w:val="22"/>
              </w:rPr>
            </w:pPr>
            <w:r>
              <w:rPr>
                <w:sz w:val="22"/>
                <w:szCs w:val="22"/>
              </w:rPr>
              <w:t>M4.1.1 to M4.1.4</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21" w14:textId="77777777" w:rsidR="00F82C29" w:rsidRDefault="00000000">
            <w:pPr>
              <w:rPr>
                <w:sz w:val="22"/>
                <w:szCs w:val="22"/>
              </w:rPr>
            </w:pPr>
            <w:r>
              <w:rPr>
                <w:sz w:val="22"/>
                <w:szCs w:val="22"/>
              </w:rPr>
              <w:t>Day-to-day management</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22" w14:textId="77777777" w:rsidR="00F82C29" w:rsidRDefault="00000000">
            <w:pPr>
              <w:rPr>
                <w:sz w:val="22"/>
                <w:szCs w:val="22"/>
              </w:rPr>
            </w:pPr>
            <w:r>
              <w:rPr>
                <w:sz w:val="22"/>
                <w:szCs w:val="22"/>
              </w:rPr>
              <w:t>4</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23" w14:textId="77777777" w:rsidR="00F82C29" w:rsidRDefault="00000000">
            <w:pPr>
              <w:rPr>
                <w:sz w:val="22"/>
                <w:szCs w:val="22"/>
              </w:rPr>
            </w:pPr>
            <w:r>
              <w:rPr>
                <w:sz w:val="22"/>
                <w:szCs w:val="22"/>
              </w:rPr>
              <w:t>M4.1.1: 03 M4.1.2: 11</w:t>
            </w:r>
          </w:p>
          <w:p w14:paraId="00000524" w14:textId="77777777" w:rsidR="00F82C29" w:rsidRDefault="00000000">
            <w:pPr>
              <w:rPr>
                <w:sz w:val="22"/>
                <w:szCs w:val="22"/>
              </w:rPr>
            </w:pPr>
            <w:r>
              <w:rPr>
                <w:sz w:val="22"/>
                <w:szCs w:val="22"/>
              </w:rPr>
              <w:t>M4.1.3: 29</w:t>
            </w:r>
          </w:p>
          <w:p w14:paraId="00000525" w14:textId="77777777" w:rsidR="00F82C29" w:rsidRDefault="00000000">
            <w:pPr>
              <w:rPr>
                <w:sz w:val="22"/>
                <w:szCs w:val="22"/>
              </w:rPr>
            </w:pPr>
            <w:r>
              <w:rPr>
                <w:sz w:val="22"/>
                <w:szCs w:val="22"/>
              </w:rPr>
              <w:t xml:space="preserve">M4.1.4: 57 </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26" w14:textId="77777777" w:rsidR="00F82C29" w:rsidRDefault="00000000">
            <w:pPr>
              <w:rPr>
                <w:sz w:val="22"/>
                <w:szCs w:val="22"/>
              </w:rPr>
            </w:pPr>
            <w:r>
              <w:rPr>
                <w:sz w:val="22"/>
                <w:szCs w:val="22"/>
              </w:rPr>
              <w:t xml:space="preserve">M4.1.1 –– </w:t>
            </w:r>
            <w:r>
              <w:rPr>
                <w:i/>
                <w:sz w:val="22"/>
                <w:szCs w:val="22"/>
              </w:rPr>
              <w:t>Project management framework established.</w:t>
            </w:r>
            <w:r>
              <w:rPr>
                <w:sz w:val="22"/>
                <w:szCs w:val="22"/>
              </w:rPr>
              <w:t xml:space="preserve"> Detailed work plans, management protocols, financial guidelines, and gender equality integration strategy approved by all partners. 03/2026</w:t>
            </w:r>
            <w:r>
              <w:rPr>
                <w:sz w:val="22"/>
                <w:szCs w:val="22"/>
              </w:rPr>
              <w:br/>
              <w:t xml:space="preserve">M4.1.2 – </w:t>
            </w:r>
            <w:r>
              <w:rPr>
                <w:i/>
                <w:sz w:val="22"/>
                <w:szCs w:val="22"/>
              </w:rPr>
              <w:t>First annual review completed</w:t>
            </w:r>
            <w:r>
              <w:rPr>
                <w:sz w:val="22"/>
                <w:szCs w:val="22"/>
              </w:rPr>
              <w:t xml:space="preserve"> – Year 1 performance and financial reports delivered to all partners; gender impact assessment completed. 12/2026</w:t>
            </w:r>
            <w:r>
              <w:rPr>
                <w:sz w:val="22"/>
                <w:szCs w:val="22"/>
              </w:rPr>
              <w:br/>
              <w:t xml:space="preserve">M4.1.3 – </w:t>
            </w:r>
            <w:r>
              <w:rPr>
                <w:i/>
                <w:sz w:val="22"/>
                <w:szCs w:val="22"/>
              </w:rPr>
              <w:t>Mid-term review</w:t>
            </w:r>
            <w:r>
              <w:rPr>
                <w:sz w:val="22"/>
                <w:szCs w:val="22"/>
              </w:rPr>
              <w:t xml:space="preserve"> – Comprehensive progress evaluation, risk assessment, and update of management procedures for Years 3–5. 06/2028</w:t>
            </w:r>
            <w:r>
              <w:rPr>
                <w:sz w:val="22"/>
                <w:szCs w:val="22"/>
              </w:rPr>
              <w:br/>
              <w:t xml:space="preserve">M4.1.4 – </w:t>
            </w:r>
            <w:r>
              <w:rPr>
                <w:i/>
                <w:sz w:val="22"/>
                <w:szCs w:val="22"/>
              </w:rPr>
              <w:t>Final management report</w:t>
            </w:r>
            <w:r>
              <w:rPr>
                <w:sz w:val="22"/>
                <w:szCs w:val="22"/>
              </w:rPr>
              <w:t xml:space="preserve"> – Consolidated financial, administrative, and gender equality impact results submitted with final project documentation. 09/2030</w:t>
            </w:r>
          </w:p>
        </w:tc>
      </w:tr>
      <w:tr w:rsidR="00F82C29" w14:paraId="3CBAAE27" w14:textId="77777777">
        <w:trPr>
          <w:trHeight w:val="333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27" w14:textId="77777777" w:rsidR="00F82C29" w:rsidRDefault="00000000">
            <w:pPr>
              <w:rPr>
                <w:sz w:val="22"/>
                <w:szCs w:val="22"/>
              </w:rPr>
            </w:pPr>
            <w:r>
              <w:rPr>
                <w:sz w:val="22"/>
                <w:szCs w:val="22"/>
              </w:rPr>
              <w:t>M4.2.1 to M4.2.3</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28" w14:textId="77777777" w:rsidR="00F82C29" w:rsidRDefault="00000000">
            <w:pPr>
              <w:rPr>
                <w:sz w:val="22"/>
                <w:szCs w:val="22"/>
              </w:rPr>
            </w:pPr>
            <w:r>
              <w:rPr>
                <w:sz w:val="22"/>
                <w:szCs w:val="22"/>
              </w:rPr>
              <w:t>Follow-up on project meetings</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29" w14:textId="77777777" w:rsidR="00F82C29" w:rsidRDefault="00000000">
            <w:pPr>
              <w:rPr>
                <w:sz w:val="22"/>
                <w:szCs w:val="22"/>
              </w:rPr>
            </w:pPr>
            <w:r>
              <w:rPr>
                <w:sz w:val="22"/>
                <w:szCs w:val="22"/>
              </w:rPr>
              <w:t>4</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2A" w14:textId="77777777" w:rsidR="00F82C29" w:rsidRDefault="00000000">
            <w:pPr>
              <w:rPr>
                <w:sz w:val="22"/>
                <w:szCs w:val="22"/>
              </w:rPr>
            </w:pPr>
            <w:r>
              <w:rPr>
                <w:sz w:val="22"/>
                <w:szCs w:val="22"/>
              </w:rPr>
              <w:t>M4.2.1: 05 M4.2.2: 10, 22, 34, 46, 56</w:t>
            </w:r>
          </w:p>
          <w:p w14:paraId="0000052B" w14:textId="77777777" w:rsidR="00F82C29" w:rsidRDefault="00000000">
            <w:pPr>
              <w:rPr>
                <w:sz w:val="22"/>
                <w:szCs w:val="22"/>
              </w:rPr>
            </w:pPr>
            <w:r>
              <w:rPr>
                <w:sz w:val="22"/>
                <w:szCs w:val="22"/>
              </w:rPr>
              <w:t xml:space="preserve">M4.2.3: 58 </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2C" w14:textId="77777777" w:rsidR="00F82C29" w:rsidRDefault="00000000">
            <w:pPr>
              <w:rPr>
                <w:sz w:val="22"/>
                <w:szCs w:val="22"/>
              </w:rPr>
            </w:pPr>
            <w:r>
              <w:rPr>
                <w:sz w:val="22"/>
                <w:szCs w:val="22"/>
              </w:rPr>
              <w:t xml:space="preserve">M4.2.1 – </w:t>
            </w:r>
            <w:r>
              <w:rPr>
                <w:i/>
                <w:sz w:val="22"/>
                <w:szCs w:val="22"/>
              </w:rPr>
              <w:t>Kick-off meeting held and documented</w:t>
            </w:r>
            <w:r>
              <w:rPr>
                <w:sz w:val="22"/>
                <w:szCs w:val="22"/>
              </w:rPr>
              <w:t xml:space="preserve"> – Agendas, minutes, and action items archived in centralized repository. 01/2026</w:t>
            </w:r>
            <w:r>
              <w:rPr>
                <w:sz w:val="22"/>
                <w:szCs w:val="22"/>
              </w:rPr>
              <w:br/>
              <w:t xml:space="preserve">M4.2.2 – </w:t>
            </w:r>
            <w:r>
              <w:rPr>
                <w:i/>
                <w:sz w:val="22"/>
                <w:szCs w:val="22"/>
              </w:rPr>
              <w:t>Annual general assembly meetings completed</w:t>
            </w:r>
            <w:r>
              <w:rPr>
                <w:sz w:val="22"/>
                <w:szCs w:val="22"/>
              </w:rPr>
              <w:t xml:space="preserve"> – Minutes, decisions, and follow-up action plans finalized for each year (2026–2030). 12/2026, 12/2027, 12/2028, 12/2029, 09/2030</w:t>
            </w:r>
            <w:r>
              <w:rPr>
                <w:sz w:val="22"/>
                <w:szCs w:val="22"/>
              </w:rPr>
              <w:br/>
              <w:t xml:space="preserve">M4.2.3 – </w:t>
            </w:r>
            <w:r>
              <w:rPr>
                <w:i/>
                <w:sz w:val="22"/>
                <w:szCs w:val="22"/>
              </w:rPr>
              <w:t>Final project meeting organized</w:t>
            </w:r>
            <w:r>
              <w:rPr>
                <w:sz w:val="22"/>
                <w:szCs w:val="22"/>
              </w:rPr>
              <w:t xml:space="preserve"> – Concluding discussion of results, lessons learned, and next steps beyond project lifetime. 09/2030</w:t>
            </w:r>
          </w:p>
        </w:tc>
      </w:tr>
      <w:tr w:rsidR="00F82C29" w14:paraId="60B7D187" w14:textId="77777777">
        <w:trPr>
          <w:trHeight w:val="231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2D" w14:textId="77777777" w:rsidR="00F82C29" w:rsidRDefault="00000000">
            <w:pPr>
              <w:rPr>
                <w:sz w:val="22"/>
                <w:szCs w:val="22"/>
              </w:rPr>
            </w:pPr>
            <w:r>
              <w:rPr>
                <w:sz w:val="22"/>
                <w:szCs w:val="22"/>
              </w:rPr>
              <w:t xml:space="preserve">M4.3.1 </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2E" w14:textId="77777777" w:rsidR="00F82C29" w:rsidRDefault="00000000">
            <w:pPr>
              <w:rPr>
                <w:sz w:val="22"/>
                <w:szCs w:val="22"/>
              </w:rPr>
            </w:pPr>
            <w:r>
              <w:rPr>
                <w:sz w:val="22"/>
                <w:szCs w:val="22"/>
              </w:rPr>
              <w:t>Consortium Agreement</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2F" w14:textId="77777777" w:rsidR="00F82C29" w:rsidRDefault="00000000">
            <w:pPr>
              <w:rPr>
                <w:sz w:val="22"/>
                <w:szCs w:val="22"/>
              </w:rPr>
            </w:pPr>
            <w:r>
              <w:rPr>
                <w:sz w:val="22"/>
                <w:szCs w:val="22"/>
              </w:rPr>
              <w:t>4</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30" w14:textId="77777777" w:rsidR="00F82C29" w:rsidRDefault="00000000">
            <w:pPr>
              <w:rPr>
                <w:sz w:val="22"/>
                <w:szCs w:val="22"/>
              </w:rPr>
            </w:pPr>
            <w:r>
              <w:rPr>
                <w:sz w:val="22"/>
                <w:szCs w:val="22"/>
              </w:rPr>
              <w:t xml:space="preserve">M4.3.1: 02 </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31" w14:textId="77777777" w:rsidR="00F82C29" w:rsidRDefault="00000000">
            <w:pPr>
              <w:rPr>
                <w:sz w:val="22"/>
                <w:szCs w:val="22"/>
              </w:rPr>
            </w:pPr>
            <w:r>
              <w:rPr>
                <w:sz w:val="22"/>
                <w:szCs w:val="22"/>
              </w:rPr>
              <w:t xml:space="preserve">M4.3.1 – </w:t>
            </w:r>
            <w:r>
              <w:rPr>
                <w:i/>
                <w:sz w:val="22"/>
                <w:szCs w:val="22"/>
              </w:rPr>
              <w:t>Draft Consortium Agreement circulated</w:t>
            </w:r>
            <w:r>
              <w:rPr>
                <w:sz w:val="22"/>
                <w:szCs w:val="22"/>
              </w:rPr>
              <w:t xml:space="preserve"> – All partners review and comment on </w:t>
            </w:r>
            <w:proofErr w:type="spellStart"/>
            <w:r>
              <w:rPr>
                <w:sz w:val="22"/>
                <w:szCs w:val="22"/>
              </w:rPr>
              <w:t>IPR</w:t>
            </w:r>
            <w:proofErr w:type="spellEnd"/>
            <w:r>
              <w:rPr>
                <w:sz w:val="22"/>
                <w:szCs w:val="22"/>
              </w:rPr>
              <w:t>, confidentiality, and governance clauses. 02/2026</w:t>
            </w:r>
            <w:r>
              <w:rPr>
                <w:sz w:val="22"/>
                <w:szCs w:val="22"/>
              </w:rPr>
              <w:br/>
            </w:r>
          </w:p>
        </w:tc>
      </w:tr>
      <w:tr w:rsidR="00F82C29" w14:paraId="06EE0D33" w14:textId="77777777">
        <w:trPr>
          <w:trHeight w:val="447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32" w14:textId="77777777" w:rsidR="00F82C29" w:rsidRDefault="00000000">
            <w:pPr>
              <w:rPr>
                <w:sz w:val="22"/>
                <w:szCs w:val="22"/>
              </w:rPr>
            </w:pPr>
            <w:r>
              <w:rPr>
                <w:sz w:val="22"/>
                <w:szCs w:val="22"/>
              </w:rPr>
              <w:t xml:space="preserve"> </w:t>
            </w:r>
          </w:p>
          <w:p w14:paraId="00000533" w14:textId="77777777" w:rsidR="00F82C29" w:rsidRDefault="00000000">
            <w:pPr>
              <w:rPr>
                <w:sz w:val="22"/>
                <w:szCs w:val="22"/>
              </w:rPr>
            </w:pPr>
            <w:r>
              <w:rPr>
                <w:sz w:val="22"/>
                <w:szCs w:val="22"/>
              </w:rPr>
              <w:t>M5.1.1 to M5.1.5</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34" w14:textId="77777777" w:rsidR="00F82C29" w:rsidRDefault="00000000">
            <w:pPr>
              <w:rPr>
                <w:sz w:val="22"/>
                <w:szCs w:val="22"/>
              </w:rPr>
            </w:pPr>
            <w:r>
              <w:rPr>
                <w:sz w:val="22"/>
                <w:szCs w:val="22"/>
              </w:rPr>
              <w:t>Institutionalization and Global Outreach</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35" w14:textId="77777777" w:rsidR="00F82C29" w:rsidRDefault="00000000">
            <w:pPr>
              <w:rPr>
                <w:sz w:val="22"/>
                <w:szCs w:val="22"/>
              </w:rPr>
            </w:pPr>
            <w:r>
              <w:rPr>
                <w:sz w:val="22"/>
                <w:szCs w:val="22"/>
              </w:rPr>
              <w:t>5</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36" w14:textId="77777777" w:rsidR="00F82C29" w:rsidRDefault="00000000">
            <w:pPr>
              <w:rPr>
                <w:sz w:val="22"/>
                <w:szCs w:val="22"/>
              </w:rPr>
            </w:pPr>
            <w:r>
              <w:rPr>
                <w:sz w:val="22"/>
                <w:szCs w:val="22"/>
              </w:rPr>
              <w:t>M5.1.1: 30</w:t>
            </w:r>
          </w:p>
          <w:p w14:paraId="00000537" w14:textId="77777777" w:rsidR="00F82C29" w:rsidRDefault="00000000">
            <w:pPr>
              <w:rPr>
                <w:sz w:val="22"/>
                <w:szCs w:val="22"/>
              </w:rPr>
            </w:pPr>
            <w:r>
              <w:rPr>
                <w:sz w:val="22"/>
                <w:szCs w:val="22"/>
              </w:rPr>
              <w:t>M5.1.2: 36</w:t>
            </w:r>
          </w:p>
          <w:p w14:paraId="00000538" w14:textId="77777777" w:rsidR="00F82C29" w:rsidRDefault="00000000">
            <w:pPr>
              <w:rPr>
                <w:sz w:val="22"/>
                <w:szCs w:val="22"/>
              </w:rPr>
            </w:pPr>
            <w:r>
              <w:rPr>
                <w:sz w:val="22"/>
                <w:szCs w:val="22"/>
              </w:rPr>
              <w:t>M5.1.3: 40</w:t>
            </w:r>
          </w:p>
          <w:p w14:paraId="00000539" w14:textId="77777777" w:rsidR="00F82C29" w:rsidRDefault="00000000">
            <w:pPr>
              <w:rPr>
                <w:sz w:val="22"/>
                <w:szCs w:val="22"/>
              </w:rPr>
            </w:pPr>
            <w:r>
              <w:rPr>
                <w:sz w:val="22"/>
                <w:szCs w:val="22"/>
              </w:rPr>
              <w:t>M5.1.4: 44</w:t>
            </w:r>
          </w:p>
          <w:p w14:paraId="0000053A" w14:textId="77777777" w:rsidR="00F82C29" w:rsidRDefault="00000000">
            <w:pPr>
              <w:rPr>
                <w:sz w:val="22"/>
                <w:szCs w:val="22"/>
              </w:rPr>
            </w:pPr>
            <w:r>
              <w:rPr>
                <w:sz w:val="22"/>
                <w:szCs w:val="22"/>
              </w:rPr>
              <w:t xml:space="preserve">M5.1.5: 49 </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3B" w14:textId="77777777" w:rsidR="00F82C29" w:rsidRDefault="00000000">
            <w:pPr>
              <w:rPr>
                <w:sz w:val="22"/>
                <w:szCs w:val="22"/>
              </w:rPr>
            </w:pPr>
            <w:r>
              <w:rPr>
                <w:sz w:val="22"/>
                <w:szCs w:val="22"/>
              </w:rPr>
              <w:t>M5.1.1 – Target HEIs selected, agreements formalized, and regional coordinators appointed 06/2028</w:t>
            </w:r>
            <w:r>
              <w:rPr>
                <w:sz w:val="22"/>
                <w:szCs w:val="22"/>
              </w:rPr>
              <w:br/>
              <w:t>M5.1.2 – Curriculum integration frameworks and accreditation alignment guidelines finalized 03/2029</w:t>
            </w:r>
            <w:r>
              <w:rPr>
                <w:sz w:val="22"/>
                <w:szCs w:val="22"/>
              </w:rPr>
              <w:br/>
              <w:t>M5.1.3 – First batch of Dr. Vida devices delivered, training sessions completed, and pilot implementations launched 9/2029</w:t>
            </w:r>
            <w:r>
              <w:rPr>
                <w:sz w:val="22"/>
                <w:szCs w:val="22"/>
              </w:rPr>
              <w:br/>
              <w:t>M5.1.4 – All 20 HEIs fully integrated into curricula, with accreditation documentation submitted and publicly available online 02/2030</w:t>
            </w:r>
            <w:r>
              <w:rPr>
                <w:sz w:val="22"/>
                <w:szCs w:val="22"/>
              </w:rPr>
              <w:br/>
              <w:t>M5.1.5 – Final outreach report including implementation statistics, training resources, and pilot outcomes published on project webpage 09/2030</w:t>
            </w:r>
          </w:p>
        </w:tc>
      </w:tr>
      <w:tr w:rsidR="00F82C29" w14:paraId="757D193E" w14:textId="77777777">
        <w:trPr>
          <w:trHeight w:val="78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3C" w14:textId="77777777" w:rsidR="00F82C29" w:rsidRDefault="00000000">
            <w:pPr>
              <w:rPr>
                <w:sz w:val="22"/>
                <w:szCs w:val="22"/>
              </w:rPr>
            </w:pPr>
            <w:r>
              <w:rPr>
                <w:sz w:val="22"/>
                <w:szCs w:val="22"/>
              </w:rPr>
              <w:t>M5.2</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3D" w14:textId="77777777" w:rsidR="00F82C29" w:rsidRDefault="00000000">
            <w:pPr>
              <w:rPr>
                <w:sz w:val="22"/>
                <w:szCs w:val="22"/>
              </w:rPr>
            </w:pPr>
            <w:r>
              <w:rPr>
                <w:sz w:val="22"/>
                <w:szCs w:val="22"/>
              </w:rPr>
              <w:t>Public Service</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3E" w14:textId="77777777" w:rsidR="00F82C29" w:rsidRDefault="00000000">
            <w:pPr>
              <w:rPr>
                <w:sz w:val="22"/>
                <w:szCs w:val="22"/>
              </w:rPr>
            </w:pPr>
            <w:r>
              <w:rPr>
                <w:sz w:val="22"/>
                <w:szCs w:val="22"/>
              </w:rPr>
              <w:t>5</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3F" w14:textId="77777777" w:rsidR="00F82C29" w:rsidRDefault="00000000">
            <w:pPr>
              <w:rPr>
                <w:sz w:val="22"/>
                <w:szCs w:val="22"/>
              </w:rPr>
            </w:pPr>
            <w:r>
              <w:rPr>
                <w:sz w:val="22"/>
                <w:szCs w:val="22"/>
              </w:rPr>
              <w:t>M5.2: 34</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40" w14:textId="77777777" w:rsidR="00F82C29" w:rsidRDefault="00000000">
            <w:pPr>
              <w:rPr>
                <w:sz w:val="22"/>
                <w:szCs w:val="22"/>
              </w:rPr>
            </w:pPr>
            <w:r>
              <w:rPr>
                <w:sz w:val="22"/>
                <w:szCs w:val="22"/>
              </w:rPr>
              <w:t>M5.2: repositories implemented ready for international up-load of material. (Month 42).</w:t>
            </w:r>
          </w:p>
        </w:tc>
      </w:tr>
      <w:tr w:rsidR="00F82C29" w14:paraId="5B3E56CF" w14:textId="77777777">
        <w:trPr>
          <w:trHeight w:val="240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41" w14:textId="77777777" w:rsidR="00F82C29" w:rsidRDefault="00000000">
            <w:pPr>
              <w:rPr>
                <w:i/>
                <w:sz w:val="22"/>
                <w:szCs w:val="22"/>
              </w:rPr>
            </w:pPr>
            <w:r>
              <w:rPr>
                <w:i/>
                <w:sz w:val="22"/>
                <w:szCs w:val="22"/>
              </w:rPr>
              <w:t>M6.1 to M6.5</w:t>
            </w:r>
          </w:p>
          <w:p w14:paraId="00000542" w14:textId="77777777" w:rsidR="00F82C29" w:rsidRDefault="00F82C29">
            <w:pPr>
              <w:rPr>
                <w:i/>
                <w:sz w:val="22"/>
                <w:szCs w:val="22"/>
              </w:rPr>
            </w:pP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43" w14:textId="77777777" w:rsidR="00F82C29" w:rsidRDefault="00F82C29">
            <w:pPr>
              <w:rPr>
                <w:sz w:val="22"/>
                <w:szCs w:val="22"/>
              </w:rPr>
            </w:pPr>
          </w:p>
          <w:p w14:paraId="00000544" w14:textId="77777777" w:rsidR="00F82C29" w:rsidRDefault="00000000">
            <w:pPr>
              <w:rPr>
                <w:sz w:val="22"/>
                <w:szCs w:val="22"/>
              </w:rPr>
            </w:pPr>
            <w:r>
              <w:rPr>
                <w:sz w:val="22"/>
                <w:szCs w:val="22"/>
              </w:rPr>
              <w:t>Research (</w:t>
            </w:r>
            <w:proofErr w:type="spellStart"/>
            <w:r>
              <w:rPr>
                <w:sz w:val="22"/>
                <w:szCs w:val="22"/>
              </w:rPr>
              <w:t>i</w:t>
            </w:r>
            <w:proofErr w:type="spellEnd"/>
            <w:r>
              <w:rPr>
                <w:sz w:val="22"/>
                <w:szCs w:val="22"/>
              </w:rPr>
              <w:t xml:space="preserve">): CMV and </w:t>
            </w:r>
            <w:proofErr w:type="spellStart"/>
            <w:r>
              <w:rPr>
                <w:sz w:val="22"/>
                <w:szCs w:val="22"/>
              </w:rPr>
              <w:t>Zica</w:t>
            </w:r>
            <w:proofErr w:type="spellEnd"/>
            <w:r>
              <w:rPr>
                <w:sz w:val="22"/>
                <w:szCs w:val="22"/>
              </w:rPr>
              <w:t xml:space="preserve"> Virus</w:t>
            </w:r>
          </w:p>
          <w:p w14:paraId="00000545" w14:textId="77777777" w:rsidR="00F82C29" w:rsidRDefault="00F82C29">
            <w:pPr>
              <w:rPr>
                <w:sz w:val="22"/>
                <w:szCs w:val="22"/>
              </w:rPr>
            </w:pPr>
          </w:p>
          <w:p w14:paraId="00000546" w14:textId="77777777" w:rsidR="00F82C29" w:rsidRDefault="00F82C29">
            <w:pPr>
              <w:rPr>
                <w:sz w:val="22"/>
                <w:szCs w:val="22"/>
              </w:rPr>
            </w:pPr>
          </w:p>
          <w:p w14:paraId="00000547" w14:textId="77777777" w:rsidR="00F82C29" w:rsidRDefault="00F82C29">
            <w:pPr>
              <w:rPr>
                <w:sz w:val="22"/>
                <w:szCs w:val="22"/>
              </w:rPr>
            </w:pP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48" w14:textId="77777777" w:rsidR="00F82C29" w:rsidRDefault="00000000">
            <w:pPr>
              <w:rPr>
                <w:sz w:val="22"/>
                <w:szCs w:val="22"/>
              </w:rPr>
            </w:pPr>
            <w:r>
              <w:rPr>
                <w:sz w:val="22"/>
                <w:szCs w:val="22"/>
              </w:rPr>
              <w:t>6</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49" w14:textId="77777777" w:rsidR="00F82C29" w:rsidRDefault="00000000">
            <w:pPr>
              <w:rPr>
                <w:sz w:val="22"/>
                <w:szCs w:val="22"/>
              </w:rPr>
            </w:pPr>
            <w:r>
              <w:rPr>
                <w:sz w:val="22"/>
                <w:szCs w:val="22"/>
              </w:rPr>
              <w:t>M6.1: 09</w:t>
            </w:r>
          </w:p>
          <w:p w14:paraId="0000054A" w14:textId="77777777" w:rsidR="00F82C29" w:rsidRDefault="00000000">
            <w:pPr>
              <w:rPr>
                <w:sz w:val="22"/>
                <w:szCs w:val="22"/>
              </w:rPr>
            </w:pPr>
            <w:r>
              <w:rPr>
                <w:sz w:val="22"/>
                <w:szCs w:val="22"/>
              </w:rPr>
              <w:t>M6.2: 21</w:t>
            </w:r>
          </w:p>
          <w:p w14:paraId="0000054B" w14:textId="77777777" w:rsidR="00F82C29" w:rsidRDefault="00000000">
            <w:pPr>
              <w:rPr>
                <w:sz w:val="22"/>
                <w:szCs w:val="22"/>
              </w:rPr>
            </w:pPr>
            <w:r>
              <w:rPr>
                <w:sz w:val="22"/>
                <w:szCs w:val="22"/>
              </w:rPr>
              <w:t>M6.3: 27</w:t>
            </w:r>
          </w:p>
          <w:p w14:paraId="0000054C" w14:textId="77777777" w:rsidR="00F82C29" w:rsidRDefault="00000000">
            <w:pPr>
              <w:rPr>
                <w:sz w:val="22"/>
                <w:szCs w:val="22"/>
              </w:rPr>
            </w:pPr>
            <w:r>
              <w:rPr>
                <w:sz w:val="22"/>
                <w:szCs w:val="22"/>
              </w:rPr>
              <w:t>M6.4: 39</w:t>
            </w:r>
          </w:p>
          <w:p w14:paraId="0000054D" w14:textId="77777777" w:rsidR="00F82C29" w:rsidRDefault="00000000">
            <w:pPr>
              <w:rPr>
                <w:sz w:val="22"/>
                <w:szCs w:val="22"/>
              </w:rPr>
            </w:pPr>
            <w:r>
              <w:rPr>
                <w:sz w:val="22"/>
                <w:szCs w:val="22"/>
              </w:rPr>
              <w:t>M6.5: 42</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4E" w14:textId="77777777" w:rsidR="00F82C29" w:rsidRDefault="00000000">
            <w:pPr>
              <w:rPr>
                <w:sz w:val="22"/>
                <w:szCs w:val="22"/>
              </w:rPr>
            </w:pPr>
            <w:r>
              <w:rPr>
                <w:sz w:val="22"/>
                <w:szCs w:val="22"/>
              </w:rPr>
              <w:t xml:space="preserve">M6.1: QMS system implemented and operational (Month 9). M6.2: Primer validation completed for both CMV and ZIKA (Month 21). M6.3: Clinical evaluation initiated at </w:t>
            </w:r>
            <w:proofErr w:type="spellStart"/>
            <w:r>
              <w:rPr>
                <w:sz w:val="22"/>
                <w:szCs w:val="22"/>
              </w:rPr>
              <w:t>multicenter</w:t>
            </w:r>
            <w:proofErr w:type="spellEnd"/>
            <w:r>
              <w:rPr>
                <w:sz w:val="22"/>
                <w:szCs w:val="22"/>
              </w:rPr>
              <w:t xml:space="preserve"> sites (Month 27). M6.4: Technical documentation finalized (Month 39). M6.5: Regulatory submissions completed (Month 42)</w:t>
            </w:r>
          </w:p>
        </w:tc>
      </w:tr>
      <w:tr w:rsidR="00F82C29" w14:paraId="019523A3" w14:textId="77777777">
        <w:trPr>
          <w:trHeight w:val="2280"/>
        </w:trPr>
        <w:tc>
          <w:tcPr>
            <w:tcW w:w="117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0000054F" w14:textId="77777777" w:rsidR="00F82C29" w:rsidRDefault="00000000">
            <w:pPr>
              <w:rPr>
                <w:i/>
                <w:sz w:val="22"/>
                <w:szCs w:val="22"/>
              </w:rPr>
            </w:pPr>
            <w:r>
              <w:rPr>
                <w:i/>
                <w:sz w:val="22"/>
                <w:szCs w:val="22"/>
              </w:rPr>
              <w:t>M6.6 to M6.9</w:t>
            </w:r>
          </w:p>
        </w:tc>
        <w:tc>
          <w:tcPr>
            <w:tcW w:w="1575" w:type="dxa"/>
            <w:tcBorders>
              <w:top w:val="nil"/>
              <w:left w:val="nil"/>
              <w:bottom w:val="single" w:sz="6" w:space="0" w:color="000000"/>
              <w:right w:val="single" w:sz="6" w:space="0" w:color="000000"/>
            </w:tcBorders>
            <w:tcMar>
              <w:top w:w="0" w:type="dxa"/>
              <w:left w:w="120" w:type="dxa"/>
              <w:bottom w:w="0" w:type="dxa"/>
              <w:right w:w="120" w:type="dxa"/>
            </w:tcMar>
          </w:tcPr>
          <w:p w14:paraId="00000550" w14:textId="77777777" w:rsidR="00F82C29" w:rsidRDefault="00000000">
            <w:pPr>
              <w:rPr>
                <w:sz w:val="22"/>
                <w:szCs w:val="22"/>
              </w:rPr>
            </w:pPr>
            <w:r>
              <w:rPr>
                <w:sz w:val="22"/>
                <w:szCs w:val="22"/>
              </w:rPr>
              <w:t>Research (ii): Design of a quality control and calibration system for the Dr. Vida device.</w:t>
            </w:r>
          </w:p>
        </w:tc>
        <w:tc>
          <w:tcPr>
            <w:tcW w:w="780" w:type="dxa"/>
            <w:tcBorders>
              <w:top w:val="nil"/>
              <w:left w:val="nil"/>
              <w:bottom w:val="single" w:sz="6" w:space="0" w:color="000000"/>
              <w:right w:val="single" w:sz="6" w:space="0" w:color="000000"/>
            </w:tcBorders>
            <w:tcMar>
              <w:top w:w="0" w:type="dxa"/>
              <w:left w:w="120" w:type="dxa"/>
              <w:bottom w:w="0" w:type="dxa"/>
              <w:right w:w="120" w:type="dxa"/>
            </w:tcMar>
          </w:tcPr>
          <w:p w14:paraId="00000551" w14:textId="77777777" w:rsidR="00F82C29" w:rsidRDefault="00000000">
            <w:pPr>
              <w:rPr>
                <w:sz w:val="22"/>
                <w:szCs w:val="22"/>
              </w:rPr>
            </w:pPr>
            <w:r>
              <w:rPr>
                <w:sz w:val="22"/>
                <w:szCs w:val="22"/>
              </w:rPr>
              <w:t>6</w:t>
            </w:r>
          </w:p>
        </w:tc>
        <w:tc>
          <w:tcPr>
            <w:tcW w:w="1320" w:type="dxa"/>
            <w:tcBorders>
              <w:top w:val="nil"/>
              <w:left w:val="nil"/>
              <w:bottom w:val="single" w:sz="6" w:space="0" w:color="000000"/>
              <w:right w:val="single" w:sz="6" w:space="0" w:color="000000"/>
            </w:tcBorders>
            <w:tcMar>
              <w:top w:w="0" w:type="dxa"/>
              <w:left w:w="120" w:type="dxa"/>
              <w:bottom w:w="0" w:type="dxa"/>
              <w:right w:w="120" w:type="dxa"/>
            </w:tcMar>
          </w:tcPr>
          <w:p w14:paraId="00000552" w14:textId="77777777" w:rsidR="00F82C29" w:rsidRDefault="00000000">
            <w:pPr>
              <w:rPr>
                <w:sz w:val="22"/>
                <w:szCs w:val="22"/>
              </w:rPr>
            </w:pPr>
            <w:r>
              <w:rPr>
                <w:sz w:val="22"/>
                <w:szCs w:val="22"/>
              </w:rPr>
              <w:t>M6.6: 20</w:t>
            </w:r>
          </w:p>
          <w:p w14:paraId="00000553" w14:textId="77777777" w:rsidR="00F82C29" w:rsidRDefault="00000000">
            <w:pPr>
              <w:rPr>
                <w:sz w:val="22"/>
                <w:szCs w:val="22"/>
              </w:rPr>
            </w:pPr>
            <w:r>
              <w:rPr>
                <w:sz w:val="22"/>
                <w:szCs w:val="22"/>
              </w:rPr>
              <w:t>M6.7: 24</w:t>
            </w:r>
          </w:p>
          <w:p w14:paraId="00000554" w14:textId="77777777" w:rsidR="00F82C29" w:rsidRDefault="00000000">
            <w:pPr>
              <w:rPr>
                <w:sz w:val="22"/>
                <w:szCs w:val="22"/>
              </w:rPr>
            </w:pPr>
            <w:r>
              <w:rPr>
                <w:sz w:val="22"/>
                <w:szCs w:val="22"/>
              </w:rPr>
              <w:t>M6.8: 33</w:t>
            </w:r>
          </w:p>
          <w:p w14:paraId="00000555" w14:textId="77777777" w:rsidR="00F82C29" w:rsidRDefault="00000000">
            <w:pPr>
              <w:rPr>
                <w:sz w:val="22"/>
                <w:szCs w:val="22"/>
              </w:rPr>
            </w:pPr>
            <w:r>
              <w:rPr>
                <w:sz w:val="22"/>
                <w:szCs w:val="22"/>
              </w:rPr>
              <w:t>M6.9: 39</w:t>
            </w:r>
          </w:p>
        </w:tc>
        <w:tc>
          <w:tcPr>
            <w:tcW w:w="4050" w:type="dxa"/>
            <w:tcBorders>
              <w:top w:val="nil"/>
              <w:left w:val="nil"/>
              <w:bottom w:val="single" w:sz="6" w:space="0" w:color="000000"/>
              <w:right w:val="single" w:sz="6" w:space="0" w:color="000000"/>
            </w:tcBorders>
            <w:tcMar>
              <w:top w:w="0" w:type="dxa"/>
              <w:left w:w="120" w:type="dxa"/>
              <w:bottom w:w="0" w:type="dxa"/>
              <w:right w:w="120" w:type="dxa"/>
            </w:tcMar>
          </w:tcPr>
          <w:p w14:paraId="00000556" w14:textId="77777777" w:rsidR="00F82C29" w:rsidRDefault="00000000">
            <w:pPr>
              <w:rPr>
                <w:sz w:val="22"/>
                <w:szCs w:val="22"/>
              </w:rPr>
            </w:pPr>
            <w:r>
              <w:rPr>
                <w:sz w:val="22"/>
                <w:szCs w:val="22"/>
              </w:rPr>
              <w:t xml:space="preserve">M6.6: Calibration algorithms and QC templates developed (Month 20). M6.7: Prototype calibration module integrated into Dr. Vida (Month 24). M6.8: </w:t>
            </w:r>
            <w:proofErr w:type="spellStart"/>
            <w:r>
              <w:rPr>
                <w:sz w:val="22"/>
                <w:szCs w:val="22"/>
              </w:rPr>
              <w:t>Multicenter</w:t>
            </w:r>
            <w:proofErr w:type="spellEnd"/>
            <w:r>
              <w:rPr>
                <w:sz w:val="22"/>
                <w:szCs w:val="22"/>
              </w:rPr>
              <w:t xml:space="preserve"> calibration validation completed (Month 33). M6.9: Final calibration SOPs and guidelines approved (Month 39)</w:t>
            </w:r>
          </w:p>
        </w:tc>
      </w:tr>
    </w:tbl>
    <w:p w14:paraId="00000557" w14:textId="77777777" w:rsidR="00F82C29" w:rsidRDefault="00F82C29">
      <w:pPr>
        <w:rPr>
          <w:b/>
          <w:sz w:val="22"/>
          <w:szCs w:val="22"/>
        </w:rPr>
      </w:pPr>
    </w:p>
    <w:p w14:paraId="00000558" w14:textId="77777777" w:rsidR="00F82C29" w:rsidRDefault="00000000">
      <w:pPr>
        <w:rPr>
          <w:b/>
          <w:i/>
          <w:sz w:val="22"/>
          <w:szCs w:val="22"/>
          <w:highlight w:val="yellow"/>
        </w:rPr>
      </w:pPr>
      <w:r>
        <w:rPr>
          <w:b/>
          <w:i/>
          <w:sz w:val="22"/>
          <w:szCs w:val="22"/>
          <w:highlight w:val="yellow"/>
        </w:rPr>
        <w:t xml:space="preserve">Means of verification </w:t>
      </w:r>
    </w:p>
    <w:p w14:paraId="00000559" w14:textId="77777777" w:rsidR="00F82C29" w:rsidRDefault="00000000">
      <w:pPr>
        <w:rPr>
          <w:i/>
          <w:sz w:val="22"/>
          <w:szCs w:val="22"/>
        </w:rPr>
      </w:pPr>
      <w:r>
        <w:rPr>
          <w:i/>
          <w:sz w:val="22"/>
          <w:szCs w:val="22"/>
          <w:highlight w:val="yellow"/>
        </w:rPr>
        <w:t xml:space="preserve">Show how you will confirm that the milestone has been attained. Refer to indicators if appropriate. For example: a laboratory prototype that is ‘up and running’; software released and validated by a user group; field survey </w:t>
      </w:r>
      <w:proofErr w:type="gramStart"/>
      <w:r>
        <w:rPr>
          <w:i/>
          <w:sz w:val="22"/>
          <w:szCs w:val="22"/>
          <w:highlight w:val="yellow"/>
        </w:rPr>
        <w:t>complete</w:t>
      </w:r>
      <w:proofErr w:type="gramEnd"/>
      <w:r>
        <w:rPr>
          <w:i/>
          <w:sz w:val="22"/>
          <w:szCs w:val="22"/>
          <w:highlight w:val="yellow"/>
        </w:rPr>
        <w:t xml:space="preserve"> and data quality validated</w:t>
      </w:r>
    </w:p>
    <w:p w14:paraId="0000055A" w14:textId="77777777" w:rsidR="00F82C29" w:rsidRDefault="00F82C29">
      <w:pPr>
        <w:rPr>
          <w:color w:val="000000"/>
          <w:sz w:val="22"/>
          <w:szCs w:val="22"/>
        </w:rPr>
      </w:pPr>
    </w:p>
    <w:p w14:paraId="0000055B" w14:textId="77777777" w:rsidR="00F82C29" w:rsidRDefault="00000000">
      <w:pPr>
        <w:rPr>
          <w:b/>
          <w:i/>
          <w:sz w:val="22"/>
          <w:szCs w:val="22"/>
        </w:rPr>
      </w:pPr>
      <w:r>
        <w:rPr>
          <w:b/>
          <w:sz w:val="22"/>
          <w:szCs w:val="22"/>
        </w:rPr>
        <w:t>Table 3.1e:</w:t>
      </w:r>
      <w:r>
        <w:rPr>
          <w:b/>
          <w:sz w:val="22"/>
          <w:szCs w:val="22"/>
        </w:rPr>
        <w:tab/>
        <w:t xml:space="preserve">Critical risks for implementation </w:t>
      </w:r>
      <w:r>
        <w:rPr>
          <w:color w:val="B5B5B5"/>
          <w:sz w:val="22"/>
          <w:szCs w:val="22"/>
        </w:rPr>
        <w:t>#@RSK-MGT-RM@#</w:t>
      </w:r>
    </w:p>
    <w:tbl>
      <w:tblPr>
        <w:tblStyle w:val="afffffff1"/>
        <w:tblW w:w="10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25"/>
        <w:gridCol w:w="900"/>
        <w:gridCol w:w="5190"/>
      </w:tblGrid>
      <w:tr w:rsidR="00F82C29" w14:paraId="5184CEEC" w14:textId="77777777">
        <w:tc>
          <w:tcPr>
            <w:tcW w:w="4125" w:type="dxa"/>
            <w:shd w:val="clear" w:color="auto" w:fill="B5C1DF"/>
          </w:tcPr>
          <w:p w14:paraId="0000055C" w14:textId="77777777" w:rsidR="00F82C29" w:rsidRDefault="00000000">
            <w:pPr>
              <w:jc w:val="both"/>
              <w:rPr>
                <w:b/>
                <w:sz w:val="22"/>
                <w:szCs w:val="22"/>
              </w:rPr>
            </w:pPr>
            <w:r>
              <w:rPr>
                <w:b/>
                <w:sz w:val="22"/>
                <w:szCs w:val="22"/>
              </w:rPr>
              <w:t>Description of risk (indicate level of (</w:t>
            </w:r>
            <w:proofErr w:type="spellStart"/>
            <w:r>
              <w:rPr>
                <w:b/>
                <w:sz w:val="22"/>
                <w:szCs w:val="22"/>
              </w:rPr>
              <w:t>i</w:t>
            </w:r>
            <w:proofErr w:type="spellEnd"/>
            <w:r>
              <w:rPr>
                <w:b/>
                <w:sz w:val="22"/>
                <w:szCs w:val="22"/>
              </w:rPr>
              <w:t>) likelihood, and (ii) severity: Low/Medium/High)</w:t>
            </w:r>
          </w:p>
        </w:tc>
        <w:tc>
          <w:tcPr>
            <w:tcW w:w="900" w:type="dxa"/>
            <w:shd w:val="clear" w:color="auto" w:fill="B5C1DF"/>
          </w:tcPr>
          <w:p w14:paraId="0000055D" w14:textId="77777777" w:rsidR="00F82C29" w:rsidRDefault="00000000">
            <w:pPr>
              <w:jc w:val="both"/>
              <w:rPr>
                <w:b/>
                <w:sz w:val="22"/>
                <w:szCs w:val="22"/>
              </w:rPr>
            </w:pPr>
            <w:r>
              <w:rPr>
                <w:b/>
                <w:sz w:val="22"/>
                <w:szCs w:val="22"/>
              </w:rPr>
              <w:t>WP(s) involved</w:t>
            </w:r>
          </w:p>
        </w:tc>
        <w:tc>
          <w:tcPr>
            <w:tcW w:w="5190" w:type="dxa"/>
            <w:shd w:val="clear" w:color="auto" w:fill="B5C1DF"/>
          </w:tcPr>
          <w:p w14:paraId="0000055E" w14:textId="77777777" w:rsidR="00F82C29" w:rsidRDefault="00000000">
            <w:pPr>
              <w:jc w:val="both"/>
              <w:rPr>
                <w:b/>
                <w:sz w:val="22"/>
                <w:szCs w:val="22"/>
              </w:rPr>
            </w:pPr>
            <w:r>
              <w:rPr>
                <w:b/>
                <w:sz w:val="22"/>
                <w:szCs w:val="22"/>
              </w:rPr>
              <w:t>Proposed risk-mitigation measures</w:t>
            </w:r>
          </w:p>
        </w:tc>
      </w:tr>
      <w:tr w:rsidR="00F82C29" w14:paraId="6F03221A" w14:textId="77777777">
        <w:tc>
          <w:tcPr>
            <w:tcW w:w="4125" w:type="dxa"/>
          </w:tcPr>
          <w:p w14:paraId="0000055F" w14:textId="77777777" w:rsidR="00F82C29" w:rsidRDefault="00000000">
            <w:pPr>
              <w:jc w:val="both"/>
              <w:rPr>
                <w:sz w:val="22"/>
                <w:szCs w:val="22"/>
              </w:rPr>
            </w:pPr>
            <w:r>
              <w:rPr>
                <w:color w:val="000000"/>
                <w:sz w:val="18"/>
                <w:szCs w:val="18"/>
              </w:rPr>
              <w:t> </w:t>
            </w:r>
            <w:proofErr w:type="gramStart"/>
            <w:r>
              <w:rPr>
                <w:color w:val="000000"/>
                <w:sz w:val="18"/>
                <w:szCs w:val="18"/>
              </w:rPr>
              <w:t>R.1  Number</w:t>
            </w:r>
            <w:proofErr w:type="gramEnd"/>
            <w:r>
              <w:rPr>
                <w:color w:val="000000"/>
                <w:sz w:val="18"/>
                <w:szCs w:val="18"/>
              </w:rPr>
              <w:t xml:space="preserve"> of students below expectations- Lol: low; S: high</w:t>
            </w:r>
            <w:r>
              <w:rPr>
                <w:color w:val="000000"/>
                <w:sz w:val="18"/>
                <w:szCs w:val="18"/>
              </w:rPr>
              <w:tab/>
            </w:r>
            <w:r>
              <w:rPr>
                <w:color w:val="000000"/>
                <w:sz w:val="18"/>
                <w:szCs w:val="18"/>
              </w:rPr>
              <w:tab/>
            </w:r>
          </w:p>
        </w:tc>
        <w:tc>
          <w:tcPr>
            <w:tcW w:w="900" w:type="dxa"/>
          </w:tcPr>
          <w:p w14:paraId="00000560" w14:textId="77777777" w:rsidR="00F82C29" w:rsidRDefault="00000000">
            <w:pPr>
              <w:jc w:val="both"/>
              <w:rPr>
                <w:sz w:val="22"/>
                <w:szCs w:val="22"/>
              </w:rPr>
            </w:pPr>
            <w:r>
              <w:rPr>
                <w:color w:val="000000"/>
                <w:sz w:val="18"/>
                <w:szCs w:val="18"/>
              </w:rPr>
              <w:t>1</w:t>
            </w:r>
          </w:p>
        </w:tc>
        <w:tc>
          <w:tcPr>
            <w:tcW w:w="5190" w:type="dxa"/>
          </w:tcPr>
          <w:p w14:paraId="00000561" w14:textId="77777777" w:rsidR="00F82C29" w:rsidRDefault="00000000">
            <w:pPr>
              <w:jc w:val="both"/>
              <w:rPr>
                <w:sz w:val="22"/>
                <w:szCs w:val="22"/>
              </w:rPr>
            </w:pPr>
            <w:r>
              <w:rPr>
                <w:color w:val="000000"/>
                <w:sz w:val="18"/>
                <w:szCs w:val="18"/>
              </w:rPr>
              <w:t>The beneficiaries have access to many different subjects other than the chosen ones for this work for recruitment of students</w:t>
            </w:r>
          </w:p>
        </w:tc>
      </w:tr>
      <w:tr w:rsidR="00F82C29" w14:paraId="66403A1A" w14:textId="77777777">
        <w:tc>
          <w:tcPr>
            <w:tcW w:w="4125" w:type="dxa"/>
          </w:tcPr>
          <w:p w14:paraId="00000562" w14:textId="77777777" w:rsidR="00F82C29" w:rsidRDefault="00000000">
            <w:pPr>
              <w:jc w:val="both"/>
              <w:rPr>
                <w:sz w:val="22"/>
                <w:szCs w:val="22"/>
              </w:rPr>
            </w:pPr>
            <w:r>
              <w:rPr>
                <w:color w:val="000000"/>
                <w:sz w:val="18"/>
                <w:szCs w:val="18"/>
              </w:rPr>
              <w:t xml:space="preserve"> R.2 Failure in creating </w:t>
            </w:r>
            <w:proofErr w:type="spellStart"/>
            <w:r>
              <w:rPr>
                <w:color w:val="000000"/>
                <w:sz w:val="18"/>
                <w:szCs w:val="18"/>
              </w:rPr>
              <w:t>SMARTUP</w:t>
            </w:r>
            <w:proofErr w:type="spellEnd"/>
            <w:r>
              <w:rPr>
                <w:color w:val="000000"/>
                <w:sz w:val="18"/>
                <w:szCs w:val="18"/>
              </w:rPr>
              <w:t>. Lol: Low, S: medium</w:t>
            </w:r>
          </w:p>
        </w:tc>
        <w:tc>
          <w:tcPr>
            <w:tcW w:w="900" w:type="dxa"/>
          </w:tcPr>
          <w:p w14:paraId="00000563" w14:textId="77777777" w:rsidR="00F82C29" w:rsidRDefault="00000000">
            <w:pPr>
              <w:jc w:val="both"/>
              <w:rPr>
                <w:sz w:val="22"/>
                <w:szCs w:val="22"/>
              </w:rPr>
            </w:pPr>
            <w:r>
              <w:rPr>
                <w:sz w:val="22"/>
                <w:szCs w:val="22"/>
              </w:rPr>
              <w:t>1</w:t>
            </w:r>
          </w:p>
        </w:tc>
        <w:tc>
          <w:tcPr>
            <w:tcW w:w="5190" w:type="dxa"/>
          </w:tcPr>
          <w:p w14:paraId="00000564" w14:textId="77777777" w:rsidR="00F82C29" w:rsidRDefault="00000000">
            <w:pPr>
              <w:jc w:val="both"/>
              <w:rPr>
                <w:sz w:val="22"/>
                <w:szCs w:val="22"/>
              </w:rPr>
            </w:pPr>
            <w:r>
              <w:rPr>
                <w:color w:val="000000"/>
                <w:sz w:val="18"/>
                <w:szCs w:val="18"/>
              </w:rPr>
              <w:t> </w:t>
            </w:r>
            <w:proofErr w:type="spellStart"/>
            <w:r>
              <w:rPr>
                <w:color w:val="000000"/>
                <w:sz w:val="18"/>
                <w:szCs w:val="18"/>
              </w:rPr>
              <w:t>SMARTUP</w:t>
            </w:r>
            <w:proofErr w:type="spellEnd"/>
            <w:r>
              <w:rPr>
                <w:color w:val="000000"/>
                <w:sz w:val="18"/>
                <w:szCs w:val="18"/>
              </w:rPr>
              <w:t xml:space="preserve"> tasks will be taken by The </w:t>
            </w:r>
            <w:proofErr w:type="spellStart"/>
            <w:r>
              <w:rPr>
                <w:color w:val="000000"/>
                <w:sz w:val="18"/>
                <w:szCs w:val="18"/>
              </w:rPr>
              <w:t>Proteomass</w:t>
            </w:r>
            <w:proofErr w:type="spellEnd"/>
            <w:r>
              <w:rPr>
                <w:color w:val="000000"/>
                <w:sz w:val="18"/>
                <w:szCs w:val="18"/>
              </w:rPr>
              <w:t xml:space="preserve"> Scientific Society, partner of the NOVA-FCT-</w:t>
            </w:r>
            <w:proofErr w:type="spellStart"/>
            <w:r>
              <w:rPr>
                <w:color w:val="000000"/>
                <w:sz w:val="18"/>
                <w:szCs w:val="18"/>
              </w:rPr>
              <w:t>BIOSCOPEGROUP</w:t>
            </w:r>
            <w:proofErr w:type="spellEnd"/>
            <w:r>
              <w:rPr>
                <w:color w:val="000000"/>
                <w:sz w:val="18"/>
                <w:szCs w:val="18"/>
              </w:rPr>
              <w:t>.</w:t>
            </w:r>
          </w:p>
        </w:tc>
      </w:tr>
      <w:tr w:rsidR="00F82C29" w14:paraId="4901DE9F" w14:textId="77777777">
        <w:tc>
          <w:tcPr>
            <w:tcW w:w="4125" w:type="dxa"/>
          </w:tcPr>
          <w:p w14:paraId="00000565" w14:textId="77777777" w:rsidR="00F82C29" w:rsidRDefault="00000000">
            <w:pPr>
              <w:jc w:val="both"/>
              <w:rPr>
                <w:sz w:val="22"/>
                <w:szCs w:val="22"/>
              </w:rPr>
            </w:pPr>
            <w:r>
              <w:rPr>
                <w:color w:val="000000"/>
                <w:sz w:val="18"/>
                <w:szCs w:val="18"/>
              </w:rPr>
              <w:t> R.3 Partner departing consortium. Lol: low, S: medium</w:t>
            </w:r>
          </w:p>
        </w:tc>
        <w:tc>
          <w:tcPr>
            <w:tcW w:w="900" w:type="dxa"/>
          </w:tcPr>
          <w:p w14:paraId="00000566" w14:textId="77777777" w:rsidR="00F82C29" w:rsidRDefault="00000000">
            <w:pPr>
              <w:jc w:val="both"/>
              <w:rPr>
                <w:sz w:val="22"/>
                <w:szCs w:val="22"/>
              </w:rPr>
            </w:pPr>
            <w:r>
              <w:rPr>
                <w:sz w:val="22"/>
                <w:szCs w:val="22"/>
              </w:rPr>
              <w:t>1</w:t>
            </w:r>
          </w:p>
        </w:tc>
        <w:tc>
          <w:tcPr>
            <w:tcW w:w="5190" w:type="dxa"/>
          </w:tcPr>
          <w:p w14:paraId="00000567" w14:textId="77777777" w:rsidR="00F82C29" w:rsidRDefault="00000000">
            <w:pPr>
              <w:jc w:val="both"/>
              <w:rPr>
                <w:sz w:val="22"/>
                <w:szCs w:val="22"/>
              </w:rPr>
            </w:pPr>
            <w:r>
              <w:rPr>
                <w:color w:val="000000"/>
                <w:sz w:val="18"/>
                <w:szCs w:val="18"/>
              </w:rPr>
              <w:t>The skills necessary for this project are redundant among beneficiaries</w:t>
            </w:r>
          </w:p>
        </w:tc>
      </w:tr>
      <w:tr w:rsidR="00F82C29" w14:paraId="67C6582B" w14:textId="77777777">
        <w:tc>
          <w:tcPr>
            <w:tcW w:w="4125" w:type="dxa"/>
          </w:tcPr>
          <w:p w14:paraId="00000568" w14:textId="77777777" w:rsidR="00F82C29" w:rsidRDefault="00000000">
            <w:pPr>
              <w:jc w:val="both"/>
              <w:rPr>
                <w:sz w:val="22"/>
                <w:szCs w:val="22"/>
              </w:rPr>
            </w:pPr>
            <w:r>
              <w:rPr>
                <w:color w:val="000000"/>
                <w:sz w:val="18"/>
                <w:szCs w:val="18"/>
              </w:rPr>
              <w:t>R.4 Scale Adoption across Europe fails. Lol: low, S: Low</w:t>
            </w:r>
          </w:p>
        </w:tc>
        <w:tc>
          <w:tcPr>
            <w:tcW w:w="900" w:type="dxa"/>
          </w:tcPr>
          <w:p w14:paraId="00000569" w14:textId="77777777" w:rsidR="00F82C29" w:rsidRDefault="00000000">
            <w:pPr>
              <w:jc w:val="both"/>
              <w:rPr>
                <w:sz w:val="22"/>
                <w:szCs w:val="22"/>
              </w:rPr>
            </w:pPr>
            <w:r>
              <w:rPr>
                <w:sz w:val="22"/>
                <w:szCs w:val="22"/>
              </w:rPr>
              <w:t>2</w:t>
            </w:r>
          </w:p>
        </w:tc>
        <w:tc>
          <w:tcPr>
            <w:tcW w:w="5190" w:type="dxa"/>
          </w:tcPr>
          <w:p w14:paraId="0000056A" w14:textId="77777777" w:rsidR="00F82C29" w:rsidRDefault="00000000">
            <w:pPr>
              <w:jc w:val="both"/>
              <w:rPr>
                <w:sz w:val="22"/>
                <w:szCs w:val="22"/>
              </w:rPr>
            </w:pPr>
            <w:r>
              <w:rPr>
                <w:color w:val="000000"/>
                <w:sz w:val="18"/>
                <w:szCs w:val="18"/>
              </w:rPr>
              <w:t>The number of partners linked to beneficiaries is too large across Europe to fail. Web divulgation as an alternative</w:t>
            </w:r>
          </w:p>
        </w:tc>
      </w:tr>
      <w:tr w:rsidR="00F82C29" w14:paraId="3F3164BB" w14:textId="77777777">
        <w:tc>
          <w:tcPr>
            <w:tcW w:w="4125" w:type="dxa"/>
          </w:tcPr>
          <w:p w14:paraId="0000056B" w14:textId="77777777" w:rsidR="00F82C29" w:rsidRDefault="00000000">
            <w:pPr>
              <w:jc w:val="both"/>
              <w:rPr>
                <w:sz w:val="22"/>
                <w:szCs w:val="22"/>
              </w:rPr>
            </w:pPr>
            <w:r>
              <w:rPr>
                <w:color w:val="000000"/>
                <w:sz w:val="18"/>
                <w:szCs w:val="18"/>
              </w:rPr>
              <w:t>R.5 Scale adoption outside Europe fails. Lol: Low, S: low</w:t>
            </w:r>
          </w:p>
        </w:tc>
        <w:tc>
          <w:tcPr>
            <w:tcW w:w="900" w:type="dxa"/>
          </w:tcPr>
          <w:p w14:paraId="0000056C" w14:textId="77777777" w:rsidR="00F82C29" w:rsidRDefault="00000000">
            <w:pPr>
              <w:jc w:val="both"/>
              <w:rPr>
                <w:sz w:val="22"/>
                <w:szCs w:val="22"/>
              </w:rPr>
            </w:pPr>
            <w:r>
              <w:rPr>
                <w:sz w:val="22"/>
                <w:szCs w:val="22"/>
              </w:rPr>
              <w:t>3</w:t>
            </w:r>
          </w:p>
        </w:tc>
        <w:tc>
          <w:tcPr>
            <w:tcW w:w="5190" w:type="dxa"/>
          </w:tcPr>
          <w:p w14:paraId="0000056D" w14:textId="77777777" w:rsidR="00F82C29" w:rsidRDefault="00000000">
            <w:pPr>
              <w:jc w:val="both"/>
              <w:rPr>
                <w:sz w:val="22"/>
                <w:szCs w:val="22"/>
              </w:rPr>
            </w:pPr>
            <w:r>
              <w:rPr>
                <w:color w:val="000000"/>
                <w:sz w:val="18"/>
                <w:szCs w:val="18"/>
              </w:rPr>
              <w:t>The overseas partners (Brazil) linked to beneficiaries are large and important Brazilian universities to fail. Web divulgation as an alternative</w:t>
            </w:r>
          </w:p>
        </w:tc>
      </w:tr>
      <w:tr w:rsidR="00F82C29" w14:paraId="64F21E1E" w14:textId="77777777">
        <w:tc>
          <w:tcPr>
            <w:tcW w:w="4125" w:type="dxa"/>
          </w:tcPr>
          <w:p w14:paraId="0000056E" w14:textId="77777777" w:rsidR="00F82C29" w:rsidRDefault="00000000">
            <w:pPr>
              <w:jc w:val="both"/>
              <w:rPr>
                <w:color w:val="000000"/>
                <w:sz w:val="18"/>
                <w:szCs w:val="18"/>
              </w:rPr>
            </w:pPr>
            <w:r>
              <w:rPr>
                <w:color w:val="000000"/>
                <w:sz w:val="18"/>
                <w:szCs w:val="18"/>
              </w:rPr>
              <w:t>R.6 Number of teachers below expectations. Lol: Low, S: low</w:t>
            </w:r>
          </w:p>
        </w:tc>
        <w:tc>
          <w:tcPr>
            <w:tcW w:w="900" w:type="dxa"/>
          </w:tcPr>
          <w:p w14:paraId="0000056F" w14:textId="77777777" w:rsidR="00F82C29" w:rsidRDefault="00000000">
            <w:pPr>
              <w:jc w:val="both"/>
              <w:rPr>
                <w:sz w:val="22"/>
                <w:szCs w:val="22"/>
              </w:rPr>
            </w:pPr>
            <w:r>
              <w:rPr>
                <w:sz w:val="22"/>
                <w:szCs w:val="22"/>
              </w:rPr>
              <w:t>2</w:t>
            </w:r>
          </w:p>
        </w:tc>
        <w:tc>
          <w:tcPr>
            <w:tcW w:w="5190" w:type="dxa"/>
          </w:tcPr>
          <w:p w14:paraId="00000570" w14:textId="77777777" w:rsidR="00F82C29" w:rsidRDefault="00000000">
            <w:pPr>
              <w:jc w:val="both"/>
              <w:rPr>
                <w:sz w:val="22"/>
                <w:szCs w:val="22"/>
              </w:rPr>
            </w:pPr>
            <w:r>
              <w:rPr>
                <w:color w:val="000000"/>
                <w:sz w:val="18"/>
                <w:szCs w:val="18"/>
              </w:rPr>
              <w:t xml:space="preserve">Recruitment already started a the </w:t>
            </w:r>
            <w:proofErr w:type="spellStart"/>
            <w:r>
              <w:rPr>
                <w:color w:val="000000"/>
                <w:sz w:val="18"/>
                <w:szCs w:val="18"/>
              </w:rPr>
              <w:t>SciEdu</w:t>
            </w:r>
            <w:proofErr w:type="spellEnd"/>
            <w:r>
              <w:rPr>
                <w:color w:val="000000"/>
                <w:sz w:val="18"/>
                <w:szCs w:val="18"/>
              </w:rPr>
              <w:t xml:space="preserve"> conference organized in 2025 by </w:t>
            </w:r>
            <w:hyperlink r:id="rId75">
              <w:r>
                <w:rPr>
                  <w:color w:val="000000"/>
                  <w:sz w:val="18"/>
                  <w:szCs w:val="18"/>
                </w:rPr>
                <w:t>NOVA</w:t>
              </w:r>
            </w:hyperlink>
          </w:p>
        </w:tc>
      </w:tr>
      <w:tr w:rsidR="00F82C29" w14:paraId="377A49FA" w14:textId="77777777">
        <w:tc>
          <w:tcPr>
            <w:tcW w:w="4125" w:type="dxa"/>
          </w:tcPr>
          <w:p w14:paraId="00000571" w14:textId="77777777" w:rsidR="00F82C29" w:rsidRDefault="00000000">
            <w:pPr>
              <w:tabs>
                <w:tab w:val="center" w:pos="2228"/>
              </w:tabs>
              <w:jc w:val="both"/>
              <w:rPr>
                <w:color w:val="000000"/>
                <w:sz w:val="18"/>
                <w:szCs w:val="18"/>
              </w:rPr>
            </w:pPr>
            <w:r>
              <w:rPr>
                <w:color w:val="000000"/>
                <w:sz w:val="18"/>
                <w:szCs w:val="18"/>
              </w:rPr>
              <w:t>R.7</w:t>
            </w:r>
            <w:r>
              <w:rPr>
                <w:color w:val="000000"/>
                <w:sz w:val="18"/>
                <w:szCs w:val="18"/>
              </w:rPr>
              <w:tab/>
              <w:t xml:space="preserve"> Poor dissemination and outreach results. Lol: Low. S: high</w:t>
            </w:r>
          </w:p>
        </w:tc>
        <w:tc>
          <w:tcPr>
            <w:tcW w:w="900" w:type="dxa"/>
          </w:tcPr>
          <w:p w14:paraId="00000572" w14:textId="77777777" w:rsidR="00F82C29" w:rsidRDefault="00000000">
            <w:pPr>
              <w:jc w:val="both"/>
              <w:rPr>
                <w:sz w:val="22"/>
                <w:szCs w:val="22"/>
              </w:rPr>
            </w:pPr>
            <w:r>
              <w:rPr>
                <w:sz w:val="22"/>
                <w:szCs w:val="22"/>
              </w:rPr>
              <w:t>3</w:t>
            </w:r>
          </w:p>
        </w:tc>
        <w:tc>
          <w:tcPr>
            <w:tcW w:w="5190" w:type="dxa"/>
          </w:tcPr>
          <w:p w14:paraId="00000573" w14:textId="77777777" w:rsidR="00F82C29" w:rsidRDefault="00000000">
            <w:pPr>
              <w:jc w:val="both"/>
              <w:rPr>
                <w:sz w:val="22"/>
                <w:szCs w:val="22"/>
              </w:rPr>
            </w:pPr>
            <w:r>
              <w:rPr>
                <w:color w:val="000000"/>
                <w:sz w:val="18"/>
                <w:szCs w:val="18"/>
              </w:rPr>
              <w:t>Clearly define the target audiences, key messages, dissemination goals, and outreach strategies at the beginning of the project. Establish Key Performance Indicators (</w:t>
            </w:r>
            <w:proofErr w:type="spellStart"/>
            <w:r>
              <w:rPr>
                <w:color w:val="000000"/>
                <w:sz w:val="18"/>
                <w:szCs w:val="18"/>
              </w:rPr>
              <w:t>KPIs</w:t>
            </w:r>
            <w:proofErr w:type="spellEnd"/>
            <w:r>
              <w:rPr>
                <w:color w:val="000000"/>
                <w:sz w:val="18"/>
                <w:szCs w:val="18"/>
              </w:rPr>
              <w:t>) for dissemination efforts, such as website traffic, number of attendees at events, or citation counts.</w:t>
            </w:r>
          </w:p>
        </w:tc>
      </w:tr>
      <w:tr w:rsidR="00F82C29" w14:paraId="6974D6EE" w14:textId="77777777">
        <w:tc>
          <w:tcPr>
            <w:tcW w:w="4125" w:type="dxa"/>
          </w:tcPr>
          <w:p w14:paraId="00000574" w14:textId="77777777" w:rsidR="00F82C29" w:rsidRDefault="00000000">
            <w:pPr>
              <w:jc w:val="both"/>
              <w:rPr>
                <w:color w:val="000000"/>
                <w:sz w:val="18"/>
                <w:szCs w:val="18"/>
              </w:rPr>
            </w:pPr>
            <w:r>
              <w:rPr>
                <w:color w:val="000000"/>
                <w:sz w:val="18"/>
                <w:szCs w:val="18"/>
              </w:rPr>
              <w:t>R.8 Gender imbalanced teams</w:t>
            </w:r>
            <w:proofErr w:type="gramStart"/>
            <w:r>
              <w:rPr>
                <w:color w:val="000000"/>
                <w:sz w:val="18"/>
                <w:szCs w:val="18"/>
              </w:rPr>
              <w:t>. .</w:t>
            </w:r>
            <w:proofErr w:type="gramEnd"/>
            <w:r>
              <w:rPr>
                <w:color w:val="000000"/>
                <w:sz w:val="18"/>
                <w:szCs w:val="18"/>
              </w:rPr>
              <w:t xml:space="preserve"> Lol: Low. S: high</w:t>
            </w:r>
          </w:p>
        </w:tc>
        <w:tc>
          <w:tcPr>
            <w:tcW w:w="900" w:type="dxa"/>
          </w:tcPr>
          <w:p w14:paraId="00000575" w14:textId="77777777" w:rsidR="00F82C29" w:rsidRDefault="00000000">
            <w:pPr>
              <w:jc w:val="both"/>
              <w:rPr>
                <w:sz w:val="22"/>
                <w:szCs w:val="22"/>
              </w:rPr>
            </w:pPr>
            <w:r>
              <w:rPr>
                <w:sz w:val="22"/>
                <w:szCs w:val="22"/>
              </w:rPr>
              <w:t>4</w:t>
            </w:r>
          </w:p>
        </w:tc>
        <w:tc>
          <w:tcPr>
            <w:tcW w:w="5190" w:type="dxa"/>
          </w:tcPr>
          <w:p w14:paraId="00000576" w14:textId="77777777" w:rsidR="00F82C29" w:rsidRDefault="00000000">
            <w:pPr>
              <w:tabs>
                <w:tab w:val="left" w:pos="930"/>
              </w:tabs>
              <w:jc w:val="both"/>
              <w:rPr>
                <w:sz w:val="22"/>
                <w:szCs w:val="22"/>
              </w:rPr>
            </w:pPr>
            <w:r>
              <w:rPr>
                <w:color w:val="000000"/>
                <w:sz w:val="18"/>
                <w:szCs w:val="18"/>
              </w:rPr>
              <w:t>Establish clear and measurable gender diversity targets for the team, aligned with EIT’s emphasis on fostering inclusivity and gender equality in research.</w:t>
            </w:r>
          </w:p>
        </w:tc>
      </w:tr>
      <w:tr w:rsidR="00F82C29" w14:paraId="426663DE" w14:textId="77777777">
        <w:trPr>
          <w:trHeight w:val="842"/>
        </w:trPr>
        <w:tc>
          <w:tcPr>
            <w:tcW w:w="4125" w:type="dxa"/>
          </w:tcPr>
          <w:p w14:paraId="00000577" w14:textId="77777777" w:rsidR="00F82C29" w:rsidRDefault="00000000">
            <w:pPr>
              <w:jc w:val="both"/>
              <w:rPr>
                <w:color w:val="000000"/>
                <w:sz w:val="18"/>
                <w:szCs w:val="18"/>
              </w:rPr>
            </w:pPr>
            <w:r>
              <w:rPr>
                <w:color w:val="000000"/>
                <w:sz w:val="18"/>
                <w:szCs w:val="18"/>
              </w:rPr>
              <w:t>R.9 Infringement of third-party Intellectual Property Rights</w:t>
            </w:r>
            <w:proofErr w:type="gramStart"/>
            <w:r>
              <w:rPr>
                <w:color w:val="000000"/>
                <w:sz w:val="18"/>
                <w:szCs w:val="18"/>
              </w:rPr>
              <w:t>. .</w:t>
            </w:r>
            <w:proofErr w:type="gramEnd"/>
            <w:r>
              <w:rPr>
                <w:color w:val="000000"/>
                <w:sz w:val="18"/>
                <w:szCs w:val="18"/>
              </w:rPr>
              <w:t xml:space="preserve"> Lol: Low. S: high</w:t>
            </w:r>
          </w:p>
        </w:tc>
        <w:tc>
          <w:tcPr>
            <w:tcW w:w="900" w:type="dxa"/>
          </w:tcPr>
          <w:p w14:paraId="00000578" w14:textId="77777777" w:rsidR="00F82C29" w:rsidRDefault="00000000">
            <w:pPr>
              <w:jc w:val="both"/>
              <w:rPr>
                <w:sz w:val="22"/>
                <w:szCs w:val="22"/>
              </w:rPr>
            </w:pPr>
            <w:r>
              <w:rPr>
                <w:sz w:val="22"/>
                <w:szCs w:val="22"/>
              </w:rPr>
              <w:t>4</w:t>
            </w:r>
          </w:p>
        </w:tc>
        <w:tc>
          <w:tcPr>
            <w:tcW w:w="5190" w:type="dxa"/>
          </w:tcPr>
          <w:p w14:paraId="00000579" w14:textId="77777777" w:rsidR="00F82C29" w:rsidRDefault="00000000">
            <w:pPr>
              <w:jc w:val="both"/>
              <w:rPr>
                <w:sz w:val="22"/>
                <w:szCs w:val="22"/>
              </w:rPr>
            </w:pPr>
            <w:r>
              <w:rPr>
                <w:color w:val="000000"/>
                <w:sz w:val="18"/>
                <w:szCs w:val="18"/>
              </w:rPr>
              <w:t xml:space="preserve">Conduct a thorough </w:t>
            </w:r>
            <w:proofErr w:type="spellStart"/>
            <w:r>
              <w:rPr>
                <w:color w:val="000000"/>
                <w:sz w:val="18"/>
                <w:szCs w:val="18"/>
              </w:rPr>
              <w:t>IPR</w:t>
            </w:r>
            <w:proofErr w:type="spellEnd"/>
            <w:r>
              <w:rPr>
                <w:color w:val="000000"/>
                <w:sz w:val="18"/>
                <w:szCs w:val="18"/>
              </w:rPr>
              <w:t xml:space="preserve"> Due Diligence at the project's outset, ensuring that all external </w:t>
            </w:r>
            <w:proofErr w:type="spellStart"/>
            <w:r>
              <w:rPr>
                <w:color w:val="000000"/>
                <w:sz w:val="18"/>
                <w:szCs w:val="18"/>
              </w:rPr>
              <w:t>IPR</w:t>
            </w:r>
            <w:proofErr w:type="spellEnd"/>
            <w:r>
              <w:rPr>
                <w:color w:val="000000"/>
                <w:sz w:val="18"/>
                <w:szCs w:val="18"/>
              </w:rPr>
              <w:t xml:space="preserve"> included in the project is identified, documented, and, if necessary, licensed appropriately.</w:t>
            </w:r>
          </w:p>
        </w:tc>
      </w:tr>
      <w:tr w:rsidR="00F82C29" w14:paraId="6D121BB4" w14:textId="77777777">
        <w:tc>
          <w:tcPr>
            <w:tcW w:w="4125" w:type="dxa"/>
          </w:tcPr>
          <w:p w14:paraId="0000057A" w14:textId="77777777" w:rsidR="00F82C29" w:rsidRDefault="00000000">
            <w:pPr>
              <w:jc w:val="both"/>
              <w:rPr>
                <w:color w:val="000000"/>
                <w:sz w:val="18"/>
                <w:szCs w:val="18"/>
              </w:rPr>
            </w:pPr>
            <w:r>
              <w:rPr>
                <w:sz w:val="18"/>
                <w:szCs w:val="18"/>
              </w:rPr>
              <w:t>R.10</w:t>
            </w:r>
            <w:r>
              <w:rPr>
                <w:sz w:val="18"/>
                <w:szCs w:val="18"/>
              </w:rPr>
              <w:tab/>
              <w:t>Delays in procurement and delivery of Dr. Vida devices</w:t>
            </w:r>
            <w:r>
              <w:rPr>
                <w:sz w:val="18"/>
                <w:szCs w:val="18"/>
              </w:rPr>
              <w:tab/>
              <w:t>Medium</w:t>
            </w:r>
            <w:r>
              <w:rPr>
                <w:sz w:val="18"/>
                <w:szCs w:val="18"/>
              </w:rPr>
              <w:tab/>
            </w:r>
            <w:proofErr w:type="spellStart"/>
            <w:r>
              <w:rPr>
                <w:sz w:val="18"/>
                <w:szCs w:val="18"/>
              </w:rPr>
              <w:t>Medium</w:t>
            </w:r>
            <w:proofErr w:type="spellEnd"/>
          </w:p>
        </w:tc>
        <w:tc>
          <w:tcPr>
            <w:tcW w:w="900" w:type="dxa"/>
          </w:tcPr>
          <w:p w14:paraId="0000057B" w14:textId="77777777" w:rsidR="00F82C29" w:rsidRDefault="00000000">
            <w:pPr>
              <w:jc w:val="both"/>
              <w:rPr>
                <w:sz w:val="22"/>
                <w:szCs w:val="22"/>
              </w:rPr>
            </w:pPr>
            <w:r>
              <w:rPr>
                <w:sz w:val="22"/>
                <w:szCs w:val="22"/>
              </w:rPr>
              <w:t>5</w:t>
            </w:r>
          </w:p>
        </w:tc>
        <w:tc>
          <w:tcPr>
            <w:tcW w:w="5190" w:type="dxa"/>
          </w:tcPr>
          <w:p w14:paraId="0000057C" w14:textId="77777777" w:rsidR="00F82C29" w:rsidRDefault="00000000">
            <w:pPr>
              <w:jc w:val="both"/>
              <w:rPr>
                <w:color w:val="000000"/>
                <w:sz w:val="18"/>
                <w:szCs w:val="18"/>
              </w:rPr>
            </w:pPr>
            <w:r>
              <w:rPr>
                <w:sz w:val="18"/>
                <w:szCs w:val="18"/>
              </w:rPr>
              <w:t>Establish procurement timelines early and include buffer periods. Identify multiple suppliers to ensure continuity</w:t>
            </w:r>
          </w:p>
        </w:tc>
      </w:tr>
      <w:tr w:rsidR="00F82C29" w14:paraId="6ABDC358" w14:textId="77777777">
        <w:tc>
          <w:tcPr>
            <w:tcW w:w="4125" w:type="dxa"/>
          </w:tcPr>
          <w:p w14:paraId="0000057D" w14:textId="77777777" w:rsidR="00F82C29" w:rsidRDefault="00000000">
            <w:pPr>
              <w:jc w:val="both"/>
              <w:rPr>
                <w:color w:val="000000"/>
                <w:sz w:val="18"/>
                <w:szCs w:val="18"/>
              </w:rPr>
            </w:pPr>
            <w:r>
              <w:rPr>
                <w:sz w:val="18"/>
                <w:szCs w:val="18"/>
              </w:rPr>
              <w:t>R.11</w:t>
            </w:r>
            <w:r>
              <w:rPr>
                <w:sz w:val="18"/>
                <w:szCs w:val="18"/>
              </w:rPr>
              <w:tab/>
              <w:t>Technical malfunction or underperformance of Dr. Vida devices in pilot HEIs</w:t>
            </w:r>
            <w:r>
              <w:rPr>
                <w:sz w:val="18"/>
                <w:szCs w:val="18"/>
              </w:rPr>
              <w:tab/>
              <w:t>Low</w:t>
            </w:r>
            <w:r>
              <w:rPr>
                <w:sz w:val="18"/>
                <w:szCs w:val="18"/>
              </w:rPr>
              <w:tab/>
              <w:t>High</w:t>
            </w:r>
          </w:p>
        </w:tc>
        <w:tc>
          <w:tcPr>
            <w:tcW w:w="900" w:type="dxa"/>
          </w:tcPr>
          <w:p w14:paraId="0000057E" w14:textId="77777777" w:rsidR="00F82C29" w:rsidRDefault="00000000">
            <w:pPr>
              <w:jc w:val="both"/>
              <w:rPr>
                <w:sz w:val="22"/>
                <w:szCs w:val="22"/>
              </w:rPr>
            </w:pPr>
            <w:r>
              <w:rPr>
                <w:sz w:val="22"/>
                <w:szCs w:val="22"/>
              </w:rPr>
              <w:t>5</w:t>
            </w:r>
          </w:p>
        </w:tc>
        <w:tc>
          <w:tcPr>
            <w:tcW w:w="5190" w:type="dxa"/>
          </w:tcPr>
          <w:p w14:paraId="0000057F" w14:textId="77777777" w:rsidR="00F82C29" w:rsidRDefault="00000000">
            <w:pPr>
              <w:jc w:val="both"/>
              <w:rPr>
                <w:color w:val="000000"/>
                <w:sz w:val="18"/>
                <w:szCs w:val="18"/>
              </w:rPr>
            </w:pPr>
            <w:r>
              <w:rPr>
                <w:sz w:val="18"/>
                <w:szCs w:val="18"/>
              </w:rPr>
              <w:t>Conduct pre-deployment quality assurance testing; provide on-site/remote technical support; maintain spare units for rapid replacement</w:t>
            </w:r>
          </w:p>
        </w:tc>
      </w:tr>
      <w:tr w:rsidR="00F82C29" w14:paraId="0CFC0A06" w14:textId="77777777">
        <w:tc>
          <w:tcPr>
            <w:tcW w:w="4125" w:type="dxa"/>
          </w:tcPr>
          <w:p w14:paraId="00000580" w14:textId="77777777" w:rsidR="00F82C29" w:rsidRDefault="00000000">
            <w:pPr>
              <w:jc w:val="both"/>
              <w:rPr>
                <w:color w:val="000000"/>
                <w:sz w:val="18"/>
                <w:szCs w:val="18"/>
              </w:rPr>
            </w:pPr>
            <w:r>
              <w:rPr>
                <w:sz w:val="18"/>
                <w:szCs w:val="18"/>
              </w:rPr>
              <w:t>R.12</w:t>
            </w:r>
            <w:r>
              <w:rPr>
                <w:sz w:val="18"/>
                <w:szCs w:val="18"/>
              </w:rPr>
              <w:tab/>
              <w:t>Difficulty aligning curricula with accreditation requirements in target countries</w:t>
            </w:r>
            <w:r>
              <w:rPr>
                <w:sz w:val="18"/>
                <w:szCs w:val="18"/>
              </w:rPr>
              <w:tab/>
              <w:t>Medium</w:t>
            </w:r>
            <w:r>
              <w:rPr>
                <w:sz w:val="18"/>
                <w:szCs w:val="18"/>
              </w:rPr>
              <w:tab/>
            </w:r>
            <w:proofErr w:type="spellStart"/>
            <w:r>
              <w:rPr>
                <w:sz w:val="18"/>
                <w:szCs w:val="18"/>
              </w:rPr>
              <w:t>Medium</w:t>
            </w:r>
            <w:proofErr w:type="spellEnd"/>
          </w:p>
        </w:tc>
        <w:tc>
          <w:tcPr>
            <w:tcW w:w="900" w:type="dxa"/>
          </w:tcPr>
          <w:p w14:paraId="00000581" w14:textId="77777777" w:rsidR="00F82C29" w:rsidRDefault="00000000">
            <w:pPr>
              <w:jc w:val="both"/>
              <w:rPr>
                <w:sz w:val="22"/>
                <w:szCs w:val="22"/>
              </w:rPr>
            </w:pPr>
            <w:r>
              <w:rPr>
                <w:sz w:val="22"/>
                <w:szCs w:val="22"/>
              </w:rPr>
              <w:t>5</w:t>
            </w:r>
          </w:p>
        </w:tc>
        <w:tc>
          <w:tcPr>
            <w:tcW w:w="5190" w:type="dxa"/>
          </w:tcPr>
          <w:p w14:paraId="00000582" w14:textId="77777777" w:rsidR="00F82C29" w:rsidRDefault="00000000">
            <w:pPr>
              <w:jc w:val="both"/>
              <w:rPr>
                <w:color w:val="000000"/>
                <w:sz w:val="18"/>
                <w:szCs w:val="18"/>
              </w:rPr>
            </w:pPr>
            <w:r>
              <w:rPr>
                <w:sz w:val="18"/>
                <w:szCs w:val="18"/>
              </w:rPr>
              <w:t>Engage with accreditation bodies early; adapt training materials to local standards; involve local academic leaders in integration</w:t>
            </w:r>
          </w:p>
        </w:tc>
      </w:tr>
      <w:tr w:rsidR="00F82C29" w14:paraId="3C192FBE" w14:textId="77777777">
        <w:trPr>
          <w:trHeight w:val="398"/>
        </w:trPr>
        <w:tc>
          <w:tcPr>
            <w:tcW w:w="4125" w:type="dxa"/>
          </w:tcPr>
          <w:p w14:paraId="00000583" w14:textId="77777777" w:rsidR="00F82C29" w:rsidRDefault="00000000">
            <w:pPr>
              <w:jc w:val="both"/>
              <w:rPr>
                <w:color w:val="000000"/>
                <w:sz w:val="18"/>
                <w:szCs w:val="18"/>
              </w:rPr>
            </w:pPr>
            <w:r>
              <w:rPr>
                <w:sz w:val="18"/>
                <w:szCs w:val="18"/>
              </w:rPr>
              <w:t>R.R.13</w:t>
            </w:r>
            <w:r>
              <w:rPr>
                <w:sz w:val="18"/>
                <w:szCs w:val="18"/>
              </w:rPr>
              <w:tab/>
              <w:t>Low engagement from partner HEIs in institutionalization phase</w:t>
            </w:r>
            <w:r>
              <w:rPr>
                <w:sz w:val="18"/>
                <w:szCs w:val="18"/>
              </w:rPr>
              <w:tab/>
              <w:t>Low</w:t>
            </w:r>
            <w:r>
              <w:rPr>
                <w:sz w:val="18"/>
                <w:szCs w:val="18"/>
              </w:rPr>
              <w:tab/>
              <w:t>Medium</w:t>
            </w:r>
          </w:p>
        </w:tc>
        <w:tc>
          <w:tcPr>
            <w:tcW w:w="900" w:type="dxa"/>
          </w:tcPr>
          <w:p w14:paraId="00000584" w14:textId="77777777" w:rsidR="00F82C29" w:rsidRDefault="00000000">
            <w:pPr>
              <w:jc w:val="both"/>
              <w:rPr>
                <w:sz w:val="22"/>
                <w:szCs w:val="22"/>
              </w:rPr>
            </w:pPr>
            <w:r>
              <w:rPr>
                <w:sz w:val="22"/>
                <w:szCs w:val="22"/>
              </w:rPr>
              <w:t>5</w:t>
            </w:r>
          </w:p>
        </w:tc>
        <w:tc>
          <w:tcPr>
            <w:tcW w:w="5190" w:type="dxa"/>
          </w:tcPr>
          <w:p w14:paraId="00000585" w14:textId="77777777" w:rsidR="00F82C29" w:rsidRDefault="00000000">
            <w:pPr>
              <w:jc w:val="both"/>
              <w:rPr>
                <w:color w:val="000000"/>
                <w:sz w:val="18"/>
                <w:szCs w:val="18"/>
              </w:rPr>
            </w:pPr>
            <w:r>
              <w:rPr>
                <w:sz w:val="18"/>
                <w:szCs w:val="18"/>
              </w:rPr>
              <w:t>Maintain regular communication with HEI coordinators; provide incentives for engagement; showcase success stories</w:t>
            </w:r>
          </w:p>
        </w:tc>
      </w:tr>
      <w:tr w:rsidR="00F82C29" w14:paraId="2D496244" w14:textId="77777777">
        <w:tc>
          <w:tcPr>
            <w:tcW w:w="4125" w:type="dxa"/>
          </w:tcPr>
          <w:p w14:paraId="00000586" w14:textId="77777777" w:rsidR="00F82C29" w:rsidRDefault="00000000">
            <w:pPr>
              <w:jc w:val="both"/>
              <w:rPr>
                <w:color w:val="000000"/>
                <w:sz w:val="18"/>
                <w:szCs w:val="18"/>
              </w:rPr>
            </w:pPr>
            <w:r>
              <w:rPr>
                <w:sz w:val="18"/>
                <w:szCs w:val="18"/>
              </w:rPr>
              <w:t>R.14</w:t>
            </w:r>
            <w:r>
              <w:rPr>
                <w:sz w:val="18"/>
                <w:szCs w:val="18"/>
              </w:rPr>
              <w:tab/>
              <w:t>Data privacy or GDPR compliance breach during student/teacher data collection</w:t>
            </w:r>
            <w:r>
              <w:rPr>
                <w:sz w:val="18"/>
                <w:szCs w:val="18"/>
              </w:rPr>
              <w:tab/>
              <w:t>Low</w:t>
            </w:r>
            <w:r>
              <w:rPr>
                <w:sz w:val="18"/>
                <w:szCs w:val="18"/>
              </w:rPr>
              <w:tab/>
              <w:t>High</w:t>
            </w:r>
          </w:p>
        </w:tc>
        <w:tc>
          <w:tcPr>
            <w:tcW w:w="900" w:type="dxa"/>
          </w:tcPr>
          <w:p w14:paraId="00000587" w14:textId="77777777" w:rsidR="00F82C29" w:rsidRDefault="00000000">
            <w:pPr>
              <w:jc w:val="both"/>
              <w:rPr>
                <w:sz w:val="22"/>
                <w:szCs w:val="22"/>
              </w:rPr>
            </w:pPr>
            <w:r>
              <w:rPr>
                <w:sz w:val="22"/>
                <w:szCs w:val="22"/>
              </w:rPr>
              <w:t>3,4</w:t>
            </w:r>
          </w:p>
        </w:tc>
        <w:tc>
          <w:tcPr>
            <w:tcW w:w="5190" w:type="dxa"/>
          </w:tcPr>
          <w:p w14:paraId="00000588" w14:textId="77777777" w:rsidR="00F82C29" w:rsidRDefault="00000000">
            <w:pPr>
              <w:jc w:val="both"/>
              <w:rPr>
                <w:color w:val="000000"/>
                <w:sz w:val="18"/>
                <w:szCs w:val="18"/>
              </w:rPr>
            </w:pPr>
            <w:r>
              <w:rPr>
                <w:sz w:val="18"/>
                <w:szCs w:val="18"/>
              </w:rPr>
              <w:t>Implement GDPR-compliant protocols; train staff on privacy regulations; appoint a Data Protection Officer</w:t>
            </w:r>
          </w:p>
        </w:tc>
      </w:tr>
    </w:tbl>
    <w:p w14:paraId="00000589" w14:textId="77777777" w:rsidR="00F82C29" w:rsidRDefault="00000000">
      <w:pPr>
        <w:rPr>
          <w:sz w:val="22"/>
          <w:szCs w:val="22"/>
        </w:rPr>
      </w:pPr>
      <w:r>
        <w:rPr>
          <w:color w:val="B5B5B5"/>
          <w:sz w:val="22"/>
          <w:szCs w:val="22"/>
        </w:rPr>
        <w:t>#§RSK-MGT-RM§#</w:t>
      </w:r>
    </w:p>
    <w:p w14:paraId="0000058A" w14:textId="77777777" w:rsidR="00F82C29" w:rsidRDefault="00F82C29">
      <w:pPr>
        <w:rPr>
          <w:color w:val="000000"/>
          <w:sz w:val="22"/>
          <w:szCs w:val="22"/>
        </w:rPr>
      </w:pPr>
    </w:p>
    <w:p w14:paraId="0000058B" w14:textId="77777777" w:rsidR="00F82C29" w:rsidRDefault="00000000">
      <w:pPr>
        <w:rPr>
          <w:b/>
          <w:sz w:val="22"/>
          <w:szCs w:val="22"/>
        </w:rPr>
      </w:pPr>
      <w:bookmarkStart w:id="17" w:name="_heading=h.3znysh7" w:colFirst="0" w:colLast="0"/>
      <w:bookmarkEnd w:id="17"/>
      <w:r>
        <w:rPr>
          <w:b/>
          <w:sz w:val="22"/>
          <w:szCs w:val="22"/>
        </w:rPr>
        <w:t xml:space="preserve">Table 3.1f: </w:t>
      </w:r>
      <w:r>
        <w:rPr>
          <w:b/>
          <w:sz w:val="22"/>
          <w:szCs w:val="22"/>
        </w:rPr>
        <w:tab/>
        <w:t>Summary of staff effort</w:t>
      </w:r>
    </w:p>
    <w:p w14:paraId="0000058C" w14:textId="77777777" w:rsidR="00F82C29" w:rsidRDefault="00000000">
      <w:pPr>
        <w:rPr>
          <w:i/>
          <w:sz w:val="22"/>
          <w:szCs w:val="22"/>
        </w:rPr>
      </w:pPr>
      <w:r>
        <w:rPr>
          <w:i/>
          <w:sz w:val="22"/>
          <w:szCs w:val="22"/>
          <w:highlight w:val="yellow"/>
        </w:rPr>
        <w:t>Please indicate the number of person/months over the whole duration of the planned work, for each work package, for each participant. Identify the work-package leader for each WP by showing the relevant person-month figure in bold.</w:t>
      </w:r>
    </w:p>
    <w:tbl>
      <w:tblPr>
        <w:tblStyle w:val="afffffff2"/>
        <w:tblW w:w="9781"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1467"/>
        <w:gridCol w:w="1467"/>
        <w:gridCol w:w="1468"/>
        <w:gridCol w:w="3111"/>
      </w:tblGrid>
      <w:tr w:rsidR="00F82C29" w14:paraId="734BA729" w14:textId="77777777">
        <w:tc>
          <w:tcPr>
            <w:tcW w:w="2268" w:type="dxa"/>
            <w:tcBorders>
              <w:top w:val="nil"/>
              <w:left w:val="nil"/>
            </w:tcBorders>
          </w:tcPr>
          <w:p w14:paraId="0000058D" w14:textId="77777777" w:rsidR="00F82C29" w:rsidRDefault="00F82C29">
            <w:pPr>
              <w:rPr>
                <w:b/>
                <w:sz w:val="22"/>
                <w:szCs w:val="22"/>
              </w:rPr>
            </w:pPr>
          </w:p>
        </w:tc>
        <w:tc>
          <w:tcPr>
            <w:tcW w:w="1467" w:type="dxa"/>
            <w:shd w:val="clear" w:color="auto" w:fill="B5C1DF"/>
          </w:tcPr>
          <w:p w14:paraId="0000058E" w14:textId="77777777" w:rsidR="00F82C29" w:rsidRDefault="00000000">
            <w:pPr>
              <w:jc w:val="center"/>
              <w:rPr>
                <w:b/>
                <w:sz w:val="22"/>
                <w:szCs w:val="22"/>
              </w:rPr>
            </w:pPr>
            <w:proofErr w:type="spellStart"/>
            <w:r>
              <w:rPr>
                <w:b/>
                <w:sz w:val="22"/>
                <w:szCs w:val="22"/>
              </w:rPr>
              <w:t>WPn</w:t>
            </w:r>
            <w:proofErr w:type="spellEnd"/>
          </w:p>
        </w:tc>
        <w:tc>
          <w:tcPr>
            <w:tcW w:w="1467" w:type="dxa"/>
            <w:shd w:val="clear" w:color="auto" w:fill="B5C1DF"/>
          </w:tcPr>
          <w:p w14:paraId="0000058F" w14:textId="77777777" w:rsidR="00F82C29" w:rsidRDefault="00000000">
            <w:pPr>
              <w:jc w:val="center"/>
              <w:rPr>
                <w:b/>
                <w:sz w:val="22"/>
                <w:szCs w:val="22"/>
              </w:rPr>
            </w:pPr>
            <w:r>
              <w:rPr>
                <w:b/>
                <w:sz w:val="22"/>
                <w:szCs w:val="22"/>
              </w:rPr>
              <w:t>WPn+1</w:t>
            </w:r>
          </w:p>
        </w:tc>
        <w:tc>
          <w:tcPr>
            <w:tcW w:w="1468" w:type="dxa"/>
            <w:shd w:val="clear" w:color="auto" w:fill="B5C1DF"/>
          </w:tcPr>
          <w:p w14:paraId="00000590" w14:textId="77777777" w:rsidR="00F82C29" w:rsidRDefault="00000000">
            <w:pPr>
              <w:jc w:val="center"/>
              <w:rPr>
                <w:b/>
                <w:sz w:val="22"/>
                <w:szCs w:val="22"/>
              </w:rPr>
            </w:pPr>
            <w:r>
              <w:rPr>
                <w:b/>
                <w:sz w:val="22"/>
                <w:szCs w:val="22"/>
              </w:rPr>
              <w:t>WPn+2</w:t>
            </w:r>
          </w:p>
        </w:tc>
        <w:tc>
          <w:tcPr>
            <w:tcW w:w="3111" w:type="dxa"/>
            <w:shd w:val="clear" w:color="auto" w:fill="B5C1DF"/>
          </w:tcPr>
          <w:p w14:paraId="00000591" w14:textId="77777777" w:rsidR="00F82C29" w:rsidRDefault="00000000">
            <w:pPr>
              <w:jc w:val="center"/>
              <w:rPr>
                <w:b/>
                <w:sz w:val="22"/>
                <w:szCs w:val="22"/>
              </w:rPr>
            </w:pPr>
            <w:r>
              <w:rPr>
                <w:b/>
                <w:sz w:val="22"/>
                <w:szCs w:val="22"/>
              </w:rPr>
              <w:t>Total Person-</w:t>
            </w:r>
          </w:p>
          <w:p w14:paraId="00000592" w14:textId="77777777" w:rsidR="00F82C29" w:rsidRDefault="00000000">
            <w:pPr>
              <w:jc w:val="center"/>
              <w:rPr>
                <w:b/>
                <w:sz w:val="22"/>
                <w:szCs w:val="22"/>
              </w:rPr>
            </w:pPr>
            <w:r>
              <w:rPr>
                <w:b/>
                <w:sz w:val="22"/>
                <w:szCs w:val="22"/>
              </w:rPr>
              <w:t>Months per Participant</w:t>
            </w:r>
          </w:p>
        </w:tc>
      </w:tr>
      <w:tr w:rsidR="00F82C29" w14:paraId="3858D5A4" w14:textId="77777777">
        <w:tc>
          <w:tcPr>
            <w:tcW w:w="2268" w:type="dxa"/>
            <w:shd w:val="clear" w:color="auto" w:fill="B5C1DF"/>
          </w:tcPr>
          <w:p w14:paraId="00000593" w14:textId="77777777" w:rsidR="00F82C29" w:rsidRDefault="00000000">
            <w:pPr>
              <w:rPr>
                <w:b/>
                <w:sz w:val="22"/>
                <w:szCs w:val="22"/>
              </w:rPr>
            </w:pPr>
            <w:r>
              <w:rPr>
                <w:b/>
                <w:sz w:val="22"/>
                <w:szCs w:val="22"/>
              </w:rPr>
              <w:t>Participant Number/Short Name</w:t>
            </w:r>
            <w:r>
              <w:rPr>
                <w:sz w:val="22"/>
                <w:szCs w:val="22"/>
              </w:rPr>
              <w:t xml:space="preserve"> </w:t>
            </w:r>
          </w:p>
        </w:tc>
        <w:tc>
          <w:tcPr>
            <w:tcW w:w="1467" w:type="dxa"/>
          </w:tcPr>
          <w:p w14:paraId="00000594" w14:textId="77777777" w:rsidR="00F82C29" w:rsidRDefault="00F82C29">
            <w:pPr>
              <w:rPr>
                <w:sz w:val="22"/>
                <w:szCs w:val="22"/>
              </w:rPr>
            </w:pPr>
          </w:p>
        </w:tc>
        <w:tc>
          <w:tcPr>
            <w:tcW w:w="1467" w:type="dxa"/>
          </w:tcPr>
          <w:p w14:paraId="00000595" w14:textId="77777777" w:rsidR="00F82C29" w:rsidRDefault="00F82C29">
            <w:pPr>
              <w:rPr>
                <w:sz w:val="22"/>
                <w:szCs w:val="22"/>
              </w:rPr>
            </w:pPr>
          </w:p>
        </w:tc>
        <w:tc>
          <w:tcPr>
            <w:tcW w:w="1468" w:type="dxa"/>
          </w:tcPr>
          <w:p w14:paraId="00000596" w14:textId="77777777" w:rsidR="00F82C29" w:rsidRDefault="00F82C29">
            <w:pPr>
              <w:rPr>
                <w:sz w:val="22"/>
                <w:szCs w:val="22"/>
              </w:rPr>
            </w:pPr>
          </w:p>
        </w:tc>
        <w:tc>
          <w:tcPr>
            <w:tcW w:w="3111" w:type="dxa"/>
          </w:tcPr>
          <w:p w14:paraId="00000597" w14:textId="77777777" w:rsidR="00F82C29" w:rsidRDefault="00F82C29">
            <w:pPr>
              <w:rPr>
                <w:sz w:val="22"/>
                <w:szCs w:val="22"/>
              </w:rPr>
            </w:pPr>
          </w:p>
        </w:tc>
      </w:tr>
      <w:tr w:rsidR="00F82C29" w14:paraId="4308D742" w14:textId="77777777">
        <w:trPr>
          <w:trHeight w:val="506"/>
        </w:trPr>
        <w:tc>
          <w:tcPr>
            <w:tcW w:w="2268" w:type="dxa"/>
            <w:shd w:val="clear" w:color="auto" w:fill="B5C1DF"/>
          </w:tcPr>
          <w:p w14:paraId="00000598" w14:textId="77777777" w:rsidR="00F82C29" w:rsidRDefault="00000000">
            <w:pPr>
              <w:ind w:left="1191" w:hanging="1191"/>
              <w:rPr>
                <w:b/>
                <w:sz w:val="22"/>
                <w:szCs w:val="22"/>
              </w:rPr>
            </w:pPr>
            <w:r>
              <w:rPr>
                <w:b/>
                <w:sz w:val="22"/>
                <w:szCs w:val="22"/>
              </w:rPr>
              <w:t>Participant</w:t>
            </w:r>
          </w:p>
          <w:p w14:paraId="00000599" w14:textId="77777777" w:rsidR="00F82C29" w:rsidRDefault="00000000">
            <w:pPr>
              <w:ind w:left="1191" w:hanging="1191"/>
              <w:rPr>
                <w:b/>
                <w:sz w:val="22"/>
                <w:szCs w:val="22"/>
              </w:rPr>
            </w:pPr>
            <w:r>
              <w:rPr>
                <w:b/>
                <w:sz w:val="22"/>
                <w:szCs w:val="22"/>
              </w:rPr>
              <w:t>Number/</w:t>
            </w:r>
          </w:p>
          <w:p w14:paraId="0000059A" w14:textId="77777777" w:rsidR="00F82C29" w:rsidRDefault="00000000">
            <w:pPr>
              <w:ind w:left="1191" w:hanging="1191"/>
              <w:rPr>
                <w:b/>
                <w:sz w:val="22"/>
                <w:szCs w:val="22"/>
              </w:rPr>
            </w:pPr>
            <w:r>
              <w:rPr>
                <w:b/>
                <w:sz w:val="22"/>
                <w:szCs w:val="22"/>
              </w:rPr>
              <w:t>Short Name</w:t>
            </w:r>
            <w:r>
              <w:rPr>
                <w:sz w:val="22"/>
                <w:szCs w:val="22"/>
              </w:rPr>
              <w:t xml:space="preserve"> </w:t>
            </w:r>
          </w:p>
        </w:tc>
        <w:tc>
          <w:tcPr>
            <w:tcW w:w="1467" w:type="dxa"/>
          </w:tcPr>
          <w:p w14:paraId="0000059B" w14:textId="77777777" w:rsidR="00F82C29" w:rsidRDefault="00F82C29">
            <w:pPr>
              <w:rPr>
                <w:sz w:val="22"/>
                <w:szCs w:val="22"/>
              </w:rPr>
            </w:pPr>
          </w:p>
        </w:tc>
        <w:tc>
          <w:tcPr>
            <w:tcW w:w="1467" w:type="dxa"/>
          </w:tcPr>
          <w:p w14:paraId="0000059C" w14:textId="77777777" w:rsidR="00F82C29" w:rsidRDefault="00F82C29">
            <w:pPr>
              <w:rPr>
                <w:sz w:val="22"/>
                <w:szCs w:val="22"/>
              </w:rPr>
            </w:pPr>
          </w:p>
        </w:tc>
        <w:tc>
          <w:tcPr>
            <w:tcW w:w="1468" w:type="dxa"/>
          </w:tcPr>
          <w:p w14:paraId="0000059D" w14:textId="77777777" w:rsidR="00F82C29" w:rsidRDefault="00F82C29">
            <w:pPr>
              <w:rPr>
                <w:sz w:val="22"/>
                <w:szCs w:val="22"/>
              </w:rPr>
            </w:pPr>
          </w:p>
        </w:tc>
        <w:tc>
          <w:tcPr>
            <w:tcW w:w="3111" w:type="dxa"/>
          </w:tcPr>
          <w:p w14:paraId="0000059E" w14:textId="77777777" w:rsidR="00F82C29" w:rsidRDefault="00F82C29">
            <w:pPr>
              <w:rPr>
                <w:sz w:val="22"/>
                <w:szCs w:val="22"/>
              </w:rPr>
            </w:pPr>
          </w:p>
        </w:tc>
      </w:tr>
      <w:tr w:rsidR="00F82C29" w14:paraId="4536E148" w14:textId="77777777">
        <w:tc>
          <w:tcPr>
            <w:tcW w:w="2268" w:type="dxa"/>
            <w:shd w:val="clear" w:color="auto" w:fill="B5C1DF"/>
          </w:tcPr>
          <w:p w14:paraId="0000059F" w14:textId="77777777" w:rsidR="00F82C29" w:rsidRDefault="00000000">
            <w:pPr>
              <w:ind w:left="1191" w:hanging="1191"/>
              <w:rPr>
                <w:b/>
                <w:sz w:val="22"/>
                <w:szCs w:val="22"/>
              </w:rPr>
            </w:pPr>
            <w:r>
              <w:rPr>
                <w:b/>
                <w:sz w:val="22"/>
                <w:szCs w:val="22"/>
              </w:rPr>
              <w:t>Participant</w:t>
            </w:r>
          </w:p>
          <w:p w14:paraId="000005A0" w14:textId="77777777" w:rsidR="00F82C29" w:rsidRDefault="00000000">
            <w:pPr>
              <w:ind w:left="1191" w:hanging="1191"/>
              <w:rPr>
                <w:b/>
                <w:sz w:val="22"/>
                <w:szCs w:val="22"/>
              </w:rPr>
            </w:pPr>
            <w:r>
              <w:rPr>
                <w:b/>
                <w:sz w:val="22"/>
                <w:szCs w:val="22"/>
              </w:rPr>
              <w:t>Number/</w:t>
            </w:r>
          </w:p>
          <w:p w14:paraId="000005A1" w14:textId="77777777" w:rsidR="00F82C29" w:rsidRDefault="00000000">
            <w:pPr>
              <w:ind w:left="1191" w:hanging="1191"/>
              <w:rPr>
                <w:b/>
                <w:sz w:val="22"/>
                <w:szCs w:val="22"/>
              </w:rPr>
            </w:pPr>
            <w:r>
              <w:rPr>
                <w:b/>
                <w:sz w:val="22"/>
                <w:szCs w:val="22"/>
              </w:rPr>
              <w:t>Short Name</w:t>
            </w:r>
            <w:r>
              <w:rPr>
                <w:sz w:val="22"/>
                <w:szCs w:val="22"/>
              </w:rPr>
              <w:t xml:space="preserve"> </w:t>
            </w:r>
          </w:p>
        </w:tc>
        <w:tc>
          <w:tcPr>
            <w:tcW w:w="1467" w:type="dxa"/>
          </w:tcPr>
          <w:p w14:paraId="000005A2" w14:textId="77777777" w:rsidR="00F82C29" w:rsidRDefault="00F82C29">
            <w:pPr>
              <w:rPr>
                <w:sz w:val="22"/>
                <w:szCs w:val="22"/>
              </w:rPr>
            </w:pPr>
          </w:p>
        </w:tc>
        <w:tc>
          <w:tcPr>
            <w:tcW w:w="1467" w:type="dxa"/>
          </w:tcPr>
          <w:p w14:paraId="000005A3" w14:textId="77777777" w:rsidR="00F82C29" w:rsidRDefault="00F82C29">
            <w:pPr>
              <w:rPr>
                <w:sz w:val="22"/>
                <w:szCs w:val="22"/>
              </w:rPr>
            </w:pPr>
          </w:p>
        </w:tc>
        <w:tc>
          <w:tcPr>
            <w:tcW w:w="1468" w:type="dxa"/>
          </w:tcPr>
          <w:p w14:paraId="000005A4" w14:textId="77777777" w:rsidR="00F82C29" w:rsidRDefault="00F82C29">
            <w:pPr>
              <w:rPr>
                <w:sz w:val="22"/>
                <w:szCs w:val="22"/>
              </w:rPr>
            </w:pPr>
          </w:p>
        </w:tc>
        <w:tc>
          <w:tcPr>
            <w:tcW w:w="3111" w:type="dxa"/>
          </w:tcPr>
          <w:p w14:paraId="000005A5" w14:textId="77777777" w:rsidR="00F82C29" w:rsidRDefault="00F82C29">
            <w:pPr>
              <w:rPr>
                <w:sz w:val="22"/>
                <w:szCs w:val="22"/>
              </w:rPr>
            </w:pPr>
          </w:p>
        </w:tc>
      </w:tr>
      <w:tr w:rsidR="00F82C29" w14:paraId="656D6CFB" w14:textId="77777777">
        <w:tc>
          <w:tcPr>
            <w:tcW w:w="2268" w:type="dxa"/>
            <w:shd w:val="clear" w:color="auto" w:fill="B5C1DF"/>
          </w:tcPr>
          <w:p w14:paraId="000005A6" w14:textId="77777777" w:rsidR="00F82C29" w:rsidRDefault="00000000">
            <w:pPr>
              <w:ind w:left="1191" w:hanging="1191"/>
              <w:jc w:val="right"/>
              <w:rPr>
                <w:b/>
                <w:sz w:val="22"/>
                <w:szCs w:val="22"/>
              </w:rPr>
            </w:pPr>
            <w:r>
              <w:rPr>
                <w:b/>
                <w:sz w:val="22"/>
                <w:szCs w:val="22"/>
              </w:rPr>
              <w:t>Total Person</w:t>
            </w:r>
          </w:p>
          <w:p w14:paraId="000005A7" w14:textId="77777777" w:rsidR="00F82C29" w:rsidRDefault="00000000">
            <w:pPr>
              <w:ind w:left="1191" w:hanging="1191"/>
              <w:jc w:val="right"/>
              <w:rPr>
                <w:b/>
                <w:sz w:val="22"/>
                <w:szCs w:val="22"/>
              </w:rPr>
            </w:pPr>
            <w:r>
              <w:rPr>
                <w:b/>
                <w:sz w:val="22"/>
                <w:szCs w:val="22"/>
              </w:rPr>
              <w:t>Months</w:t>
            </w:r>
          </w:p>
        </w:tc>
        <w:tc>
          <w:tcPr>
            <w:tcW w:w="1467" w:type="dxa"/>
          </w:tcPr>
          <w:p w14:paraId="000005A8" w14:textId="77777777" w:rsidR="00F82C29" w:rsidRDefault="00F82C29">
            <w:pPr>
              <w:jc w:val="center"/>
              <w:rPr>
                <w:b/>
                <w:sz w:val="22"/>
                <w:szCs w:val="22"/>
              </w:rPr>
            </w:pPr>
          </w:p>
        </w:tc>
        <w:tc>
          <w:tcPr>
            <w:tcW w:w="1467" w:type="dxa"/>
          </w:tcPr>
          <w:p w14:paraId="000005A9" w14:textId="77777777" w:rsidR="00F82C29" w:rsidRDefault="00F82C29">
            <w:pPr>
              <w:rPr>
                <w:b/>
                <w:sz w:val="22"/>
                <w:szCs w:val="22"/>
              </w:rPr>
            </w:pPr>
          </w:p>
        </w:tc>
        <w:tc>
          <w:tcPr>
            <w:tcW w:w="1468" w:type="dxa"/>
          </w:tcPr>
          <w:p w14:paraId="000005AA" w14:textId="77777777" w:rsidR="00F82C29" w:rsidRDefault="00F82C29">
            <w:pPr>
              <w:rPr>
                <w:b/>
                <w:sz w:val="22"/>
                <w:szCs w:val="22"/>
              </w:rPr>
            </w:pPr>
          </w:p>
        </w:tc>
        <w:tc>
          <w:tcPr>
            <w:tcW w:w="3111" w:type="dxa"/>
          </w:tcPr>
          <w:p w14:paraId="000005AB" w14:textId="77777777" w:rsidR="00F82C29" w:rsidRDefault="00F82C29">
            <w:pPr>
              <w:rPr>
                <w:b/>
                <w:sz w:val="22"/>
                <w:szCs w:val="22"/>
              </w:rPr>
            </w:pPr>
          </w:p>
        </w:tc>
      </w:tr>
    </w:tbl>
    <w:p w14:paraId="000005AC" w14:textId="77777777" w:rsidR="00F82C29" w:rsidRDefault="00F82C29">
      <w:pPr>
        <w:rPr>
          <w:sz w:val="22"/>
          <w:szCs w:val="22"/>
        </w:rPr>
      </w:pPr>
    </w:p>
    <w:p w14:paraId="000005AD" w14:textId="77777777" w:rsidR="00F82C29" w:rsidRDefault="00000000">
      <w:pPr>
        <w:rPr>
          <w:b/>
          <w:sz w:val="22"/>
          <w:szCs w:val="22"/>
        </w:rPr>
      </w:pPr>
      <w:r>
        <w:rPr>
          <w:b/>
          <w:sz w:val="22"/>
          <w:szCs w:val="22"/>
        </w:rPr>
        <w:t>Table 3.1g:</w:t>
      </w:r>
      <w:r>
        <w:rPr>
          <w:b/>
          <w:sz w:val="22"/>
          <w:szCs w:val="22"/>
        </w:rPr>
        <w:tab/>
        <w:t xml:space="preserve">‘Subcontracting costs’ items </w:t>
      </w:r>
    </w:p>
    <w:p w14:paraId="000005AE" w14:textId="77777777" w:rsidR="00F82C29" w:rsidRDefault="00000000">
      <w:pPr>
        <w:rPr>
          <w:i/>
          <w:sz w:val="22"/>
          <w:szCs w:val="22"/>
        </w:rPr>
      </w:pPr>
      <w:r>
        <w:rPr>
          <w:i/>
          <w:sz w:val="22"/>
          <w:szCs w:val="22"/>
          <w:highlight w:val="yellow"/>
        </w:rPr>
        <w:t>For each participant describe and justify the tasks to be subcontracted (please note that core tasks of the project should not be sub-contracted).</w:t>
      </w:r>
    </w:p>
    <w:p w14:paraId="000005AF" w14:textId="77777777" w:rsidR="00F82C29" w:rsidRDefault="00F82C29">
      <w:pPr>
        <w:rPr>
          <w:i/>
          <w:sz w:val="22"/>
          <w:szCs w:val="22"/>
        </w:rPr>
      </w:pPr>
    </w:p>
    <w:tbl>
      <w:tblPr>
        <w:tblStyle w:val="afffffff3"/>
        <w:tblW w:w="100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2"/>
        <w:gridCol w:w="992"/>
        <w:gridCol w:w="6801"/>
      </w:tblGrid>
      <w:tr w:rsidR="00F82C29" w14:paraId="31FAD39E" w14:textId="77777777">
        <w:tc>
          <w:tcPr>
            <w:tcW w:w="10095" w:type="dxa"/>
            <w:gridSpan w:val="3"/>
            <w:shd w:val="clear" w:color="auto" w:fill="B5C1DF"/>
          </w:tcPr>
          <w:p w14:paraId="000005B0" w14:textId="77777777" w:rsidR="00F82C29" w:rsidRDefault="00000000">
            <w:pPr>
              <w:rPr>
                <w:b/>
                <w:sz w:val="22"/>
                <w:szCs w:val="22"/>
              </w:rPr>
            </w:pPr>
            <w:r>
              <w:rPr>
                <w:b/>
                <w:sz w:val="22"/>
                <w:szCs w:val="22"/>
              </w:rPr>
              <w:t>Participant Number/Short Name</w:t>
            </w:r>
          </w:p>
        </w:tc>
      </w:tr>
      <w:tr w:rsidR="00F82C29" w14:paraId="7E952697" w14:textId="77777777">
        <w:tc>
          <w:tcPr>
            <w:tcW w:w="2302" w:type="dxa"/>
            <w:shd w:val="clear" w:color="auto" w:fill="B5C1DF"/>
          </w:tcPr>
          <w:p w14:paraId="000005B3" w14:textId="77777777" w:rsidR="00F82C29" w:rsidRDefault="00F82C29">
            <w:pPr>
              <w:rPr>
                <w:b/>
                <w:sz w:val="22"/>
                <w:szCs w:val="22"/>
              </w:rPr>
            </w:pPr>
          </w:p>
        </w:tc>
        <w:tc>
          <w:tcPr>
            <w:tcW w:w="992" w:type="dxa"/>
            <w:shd w:val="clear" w:color="auto" w:fill="B5C1DF"/>
          </w:tcPr>
          <w:p w14:paraId="000005B4" w14:textId="77777777" w:rsidR="00F82C29" w:rsidRDefault="00000000">
            <w:pPr>
              <w:rPr>
                <w:b/>
                <w:sz w:val="22"/>
                <w:szCs w:val="22"/>
              </w:rPr>
            </w:pPr>
            <w:r>
              <w:rPr>
                <w:b/>
                <w:sz w:val="22"/>
                <w:szCs w:val="22"/>
              </w:rPr>
              <w:t>Cost (€)</w:t>
            </w:r>
          </w:p>
        </w:tc>
        <w:tc>
          <w:tcPr>
            <w:tcW w:w="6801" w:type="dxa"/>
            <w:shd w:val="clear" w:color="auto" w:fill="B5C1DF"/>
          </w:tcPr>
          <w:p w14:paraId="000005B5" w14:textId="77777777" w:rsidR="00F82C29" w:rsidRDefault="00000000">
            <w:pPr>
              <w:rPr>
                <w:b/>
                <w:sz w:val="22"/>
                <w:szCs w:val="22"/>
              </w:rPr>
            </w:pPr>
            <w:r>
              <w:rPr>
                <w:b/>
                <w:sz w:val="22"/>
                <w:szCs w:val="22"/>
              </w:rPr>
              <w:t>Description of tasks and justification</w:t>
            </w:r>
          </w:p>
        </w:tc>
      </w:tr>
      <w:tr w:rsidR="00F82C29" w14:paraId="3AF67906" w14:textId="77777777">
        <w:tc>
          <w:tcPr>
            <w:tcW w:w="2302" w:type="dxa"/>
            <w:shd w:val="clear" w:color="auto" w:fill="B5C1DF"/>
          </w:tcPr>
          <w:p w14:paraId="000005B6" w14:textId="77777777" w:rsidR="00F82C29" w:rsidRDefault="00000000">
            <w:pPr>
              <w:jc w:val="right"/>
              <w:rPr>
                <w:b/>
                <w:sz w:val="22"/>
                <w:szCs w:val="22"/>
              </w:rPr>
            </w:pPr>
            <w:r>
              <w:rPr>
                <w:b/>
                <w:sz w:val="22"/>
                <w:szCs w:val="22"/>
              </w:rPr>
              <w:t xml:space="preserve">Subcontracting </w:t>
            </w:r>
          </w:p>
        </w:tc>
        <w:tc>
          <w:tcPr>
            <w:tcW w:w="992" w:type="dxa"/>
          </w:tcPr>
          <w:p w14:paraId="000005B7" w14:textId="77777777" w:rsidR="00F82C29" w:rsidRDefault="00F82C29">
            <w:pPr>
              <w:rPr>
                <w:sz w:val="22"/>
                <w:szCs w:val="22"/>
              </w:rPr>
            </w:pPr>
          </w:p>
        </w:tc>
        <w:tc>
          <w:tcPr>
            <w:tcW w:w="6801" w:type="dxa"/>
          </w:tcPr>
          <w:p w14:paraId="000005B8" w14:textId="77777777" w:rsidR="00F82C29" w:rsidRDefault="00F82C29">
            <w:pPr>
              <w:rPr>
                <w:sz w:val="22"/>
                <w:szCs w:val="22"/>
              </w:rPr>
            </w:pPr>
          </w:p>
        </w:tc>
      </w:tr>
    </w:tbl>
    <w:p w14:paraId="000005B9" w14:textId="77777777" w:rsidR="00F82C29" w:rsidRDefault="00F82C29">
      <w:pPr>
        <w:rPr>
          <w:sz w:val="22"/>
          <w:szCs w:val="22"/>
        </w:rPr>
      </w:pPr>
    </w:p>
    <w:p w14:paraId="000005BA" w14:textId="77777777" w:rsidR="00F82C29" w:rsidRDefault="00000000">
      <w:pPr>
        <w:rPr>
          <w:b/>
          <w:sz w:val="22"/>
          <w:szCs w:val="22"/>
        </w:rPr>
      </w:pPr>
      <w:r>
        <w:rPr>
          <w:b/>
          <w:sz w:val="22"/>
          <w:szCs w:val="22"/>
        </w:rPr>
        <w:t>Table 3.1h:</w:t>
      </w:r>
      <w:r>
        <w:rPr>
          <w:b/>
          <w:sz w:val="22"/>
          <w:szCs w:val="22"/>
        </w:rPr>
        <w:tab/>
        <w:t xml:space="preserve">‘Purchase costs’ items (travel and subsistence, equipment and other goods, works and services) </w:t>
      </w:r>
    </w:p>
    <w:p w14:paraId="000005BB" w14:textId="77777777" w:rsidR="00F82C29" w:rsidRDefault="00000000">
      <w:pPr>
        <w:rPr>
          <w:b/>
          <w:sz w:val="22"/>
          <w:szCs w:val="22"/>
        </w:rPr>
      </w:pPr>
      <w:r>
        <w:rPr>
          <w:i/>
          <w:sz w:val="22"/>
          <w:szCs w:val="22"/>
          <w:highlight w:val="yellow"/>
        </w:rPr>
        <w:t>Please complete the table below for each participant if the purchase costs (i.e. the sum of the costs for ’travel and subsistence’, ‘equipment’, and ‘other goods, works and services’) exceeds 15% of the personnel costs for that participant (according to the budget table in proposal part A). The record must list cost items in order of costs and starting with the largest cost item, up to the level that the remaining costs are below 15% of personnel costs</w:t>
      </w:r>
      <w:r>
        <w:rPr>
          <w:b/>
          <w:sz w:val="22"/>
          <w:szCs w:val="22"/>
        </w:rPr>
        <w:t>.</w:t>
      </w:r>
    </w:p>
    <w:tbl>
      <w:tblPr>
        <w:tblStyle w:val="afffffff4"/>
        <w:tblW w:w="100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2"/>
        <w:gridCol w:w="992"/>
        <w:gridCol w:w="6801"/>
      </w:tblGrid>
      <w:tr w:rsidR="00F82C29" w14:paraId="1C8DB2EC" w14:textId="77777777">
        <w:tc>
          <w:tcPr>
            <w:tcW w:w="10095" w:type="dxa"/>
            <w:gridSpan w:val="3"/>
            <w:shd w:val="clear" w:color="auto" w:fill="B5C1DF"/>
          </w:tcPr>
          <w:p w14:paraId="000005BC" w14:textId="77777777" w:rsidR="00F82C29" w:rsidRDefault="00000000">
            <w:pPr>
              <w:rPr>
                <w:b/>
                <w:sz w:val="22"/>
                <w:szCs w:val="22"/>
              </w:rPr>
            </w:pPr>
            <w:r>
              <w:rPr>
                <w:b/>
                <w:sz w:val="22"/>
                <w:szCs w:val="22"/>
              </w:rPr>
              <w:t>Participant Number/Short Name</w:t>
            </w:r>
          </w:p>
        </w:tc>
      </w:tr>
      <w:tr w:rsidR="00F82C29" w14:paraId="0315D61D" w14:textId="77777777">
        <w:trPr>
          <w:trHeight w:val="271"/>
        </w:trPr>
        <w:tc>
          <w:tcPr>
            <w:tcW w:w="2302" w:type="dxa"/>
            <w:shd w:val="clear" w:color="auto" w:fill="B5C1DF"/>
          </w:tcPr>
          <w:p w14:paraId="000005BF" w14:textId="77777777" w:rsidR="00F82C29" w:rsidRDefault="00F82C29">
            <w:pPr>
              <w:rPr>
                <w:b/>
                <w:sz w:val="22"/>
                <w:szCs w:val="22"/>
              </w:rPr>
            </w:pPr>
          </w:p>
        </w:tc>
        <w:tc>
          <w:tcPr>
            <w:tcW w:w="992" w:type="dxa"/>
            <w:shd w:val="clear" w:color="auto" w:fill="B5C1DF"/>
          </w:tcPr>
          <w:p w14:paraId="000005C0" w14:textId="77777777" w:rsidR="00F82C29" w:rsidRDefault="00000000">
            <w:pPr>
              <w:rPr>
                <w:b/>
                <w:sz w:val="22"/>
                <w:szCs w:val="22"/>
              </w:rPr>
            </w:pPr>
            <w:r>
              <w:rPr>
                <w:b/>
                <w:sz w:val="22"/>
                <w:szCs w:val="22"/>
              </w:rPr>
              <w:t>Cost (€)</w:t>
            </w:r>
          </w:p>
        </w:tc>
        <w:tc>
          <w:tcPr>
            <w:tcW w:w="6801" w:type="dxa"/>
            <w:shd w:val="clear" w:color="auto" w:fill="B5C1DF"/>
          </w:tcPr>
          <w:p w14:paraId="000005C1" w14:textId="77777777" w:rsidR="00F82C29" w:rsidRDefault="00000000">
            <w:pPr>
              <w:rPr>
                <w:b/>
                <w:sz w:val="22"/>
                <w:szCs w:val="22"/>
              </w:rPr>
            </w:pPr>
            <w:r>
              <w:rPr>
                <w:b/>
                <w:sz w:val="22"/>
                <w:szCs w:val="22"/>
              </w:rPr>
              <w:t>Justification</w:t>
            </w:r>
          </w:p>
        </w:tc>
      </w:tr>
      <w:tr w:rsidR="00F82C29" w14:paraId="77C3C9DC" w14:textId="77777777">
        <w:tc>
          <w:tcPr>
            <w:tcW w:w="2302" w:type="dxa"/>
            <w:shd w:val="clear" w:color="auto" w:fill="B5C1DF"/>
          </w:tcPr>
          <w:p w14:paraId="000005C2" w14:textId="77777777" w:rsidR="00F82C29" w:rsidRDefault="00000000">
            <w:pPr>
              <w:jc w:val="right"/>
              <w:rPr>
                <w:b/>
                <w:sz w:val="22"/>
                <w:szCs w:val="22"/>
              </w:rPr>
            </w:pPr>
            <w:r>
              <w:rPr>
                <w:b/>
                <w:sz w:val="22"/>
                <w:szCs w:val="22"/>
              </w:rPr>
              <w:t xml:space="preserve">Travel and subsistence </w:t>
            </w:r>
          </w:p>
        </w:tc>
        <w:tc>
          <w:tcPr>
            <w:tcW w:w="992" w:type="dxa"/>
          </w:tcPr>
          <w:p w14:paraId="000005C3" w14:textId="77777777" w:rsidR="00F82C29" w:rsidRDefault="00F82C29">
            <w:pPr>
              <w:rPr>
                <w:sz w:val="22"/>
                <w:szCs w:val="22"/>
              </w:rPr>
            </w:pPr>
          </w:p>
        </w:tc>
        <w:tc>
          <w:tcPr>
            <w:tcW w:w="6801" w:type="dxa"/>
          </w:tcPr>
          <w:p w14:paraId="000005C4" w14:textId="77777777" w:rsidR="00F82C29" w:rsidRDefault="00F82C29">
            <w:pPr>
              <w:rPr>
                <w:sz w:val="22"/>
                <w:szCs w:val="22"/>
              </w:rPr>
            </w:pPr>
          </w:p>
        </w:tc>
      </w:tr>
      <w:tr w:rsidR="00F82C29" w14:paraId="2D23E706" w14:textId="77777777">
        <w:tc>
          <w:tcPr>
            <w:tcW w:w="2302" w:type="dxa"/>
            <w:shd w:val="clear" w:color="auto" w:fill="B5C1DF"/>
          </w:tcPr>
          <w:p w14:paraId="000005C5" w14:textId="77777777" w:rsidR="00F82C29" w:rsidRDefault="00000000">
            <w:pPr>
              <w:jc w:val="right"/>
              <w:rPr>
                <w:b/>
                <w:sz w:val="22"/>
                <w:szCs w:val="22"/>
              </w:rPr>
            </w:pPr>
            <w:r>
              <w:rPr>
                <w:b/>
                <w:sz w:val="22"/>
                <w:szCs w:val="22"/>
              </w:rPr>
              <w:t xml:space="preserve">Equipment </w:t>
            </w:r>
          </w:p>
        </w:tc>
        <w:tc>
          <w:tcPr>
            <w:tcW w:w="992" w:type="dxa"/>
          </w:tcPr>
          <w:p w14:paraId="000005C6" w14:textId="77777777" w:rsidR="00F82C29" w:rsidRDefault="00F82C29">
            <w:pPr>
              <w:rPr>
                <w:sz w:val="22"/>
                <w:szCs w:val="22"/>
              </w:rPr>
            </w:pPr>
          </w:p>
        </w:tc>
        <w:tc>
          <w:tcPr>
            <w:tcW w:w="6801" w:type="dxa"/>
          </w:tcPr>
          <w:p w14:paraId="000005C7" w14:textId="77777777" w:rsidR="00F82C29" w:rsidRDefault="00F82C29">
            <w:pPr>
              <w:rPr>
                <w:sz w:val="22"/>
                <w:szCs w:val="22"/>
              </w:rPr>
            </w:pPr>
          </w:p>
        </w:tc>
      </w:tr>
      <w:tr w:rsidR="00F82C29" w14:paraId="5562A386" w14:textId="77777777">
        <w:tc>
          <w:tcPr>
            <w:tcW w:w="2302" w:type="dxa"/>
            <w:shd w:val="clear" w:color="auto" w:fill="B5C1DF"/>
          </w:tcPr>
          <w:p w14:paraId="000005C8" w14:textId="77777777" w:rsidR="00F82C29" w:rsidRDefault="00000000">
            <w:pPr>
              <w:jc w:val="right"/>
              <w:rPr>
                <w:b/>
                <w:sz w:val="22"/>
                <w:szCs w:val="22"/>
              </w:rPr>
            </w:pPr>
            <w:r>
              <w:rPr>
                <w:b/>
                <w:sz w:val="22"/>
                <w:szCs w:val="22"/>
              </w:rPr>
              <w:t>Other goods, works and services</w:t>
            </w:r>
          </w:p>
        </w:tc>
        <w:tc>
          <w:tcPr>
            <w:tcW w:w="992" w:type="dxa"/>
          </w:tcPr>
          <w:p w14:paraId="000005C9" w14:textId="77777777" w:rsidR="00F82C29" w:rsidRDefault="00F82C29">
            <w:pPr>
              <w:rPr>
                <w:sz w:val="22"/>
                <w:szCs w:val="22"/>
              </w:rPr>
            </w:pPr>
          </w:p>
        </w:tc>
        <w:tc>
          <w:tcPr>
            <w:tcW w:w="6801" w:type="dxa"/>
          </w:tcPr>
          <w:p w14:paraId="000005CA" w14:textId="77777777" w:rsidR="00F82C29" w:rsidRDefault="00F82C29">
            <w:pPr>
              <w:rPr>
                <w:sz w:val="22"/>
                <w:szCs w:val="22"/>
              </w:rPr>
            </w:pPr>
          </w:p>
        </w:tc>
      </w:tr>
      <w:tr w:rsidR="00F82C29" w14:paraId="44283D6C" w14:textId="77777777">
        <w:tc>
          <w:tcPr>
            <w:tcW w:w="2302" w:type="dxa"/>
            <w:shd w:val="clear" w:color="auto" w:fill="B5C1DF"/>
          </w:tcPr>
          <w:p w14:paraId="000005CB" w14:textId="77777777" w:rsidR="00F82C29" w:rsidRDefault="00000000">
            <w:pPr>
              <w:jc w:val="right"/>
              <w:rPr>
                <w:b/>
                <w:sz w:val="22"/>
                <w:szCs w:val="22"/>
              </w:rPr>
            </w:pPr>
            <w:r>
              <w:rPr>
                <w:b/>
                <w:sz w:val="22"/>
                <w:szCs w:val="22"/>
              </w:rPr>
              <w:t>Remaining purchase costs (&lt;15% of pers. Costs)</w:t>
            </w:r>
          </w:p>
        </w:tc>
        <w:tc>
          <w:tcPr>
            <w:tcW w:w="992" w:type="dxa"/>
          </w:tcPr>
          <w:p w14:paraId="000005CC" w14:textId="77777777" w:rsidR="00F82C29" w:rsidRDefault="00F82C29">
            <w:pPr>
              <w:rPr>
                <w:sz w:val="22"/>
                <w:szCs w:val="22"/>
              </w:rPr>
            </w:pPr>
          </w:p>
        </w:tc>
        <w:tc>
          <w:tcPr>
            <w:tcW w:w="6801" w:type="dxa"/>
            <w:tcBorders>
              <w:bottom w:val="nil"/>
              <w:right w:val="nil"/>
            </w:tcBorders>
          </w:tcPr>
          <w:p w14:paraId="000005CD" w14:textId="77777777" w:rsidR="00F82C29" w:rsidRDefault="00F82C29">
            <w:pPr>
              <w:rPr>
                <w:sz w:val="22"/>
                <w:szCs w:val="22"/>
              </w:rPr>
            </w:pPr>
          </w:p>
        </w:tc>
      </w:tr>
      <w:tr w:rsidR="00F82C29" w14:paraId="56C927BB" w14:textId="77777777">
        <w:tc>
          <w:tcPr>
            <w:tcW w:w="2302" w:type="dxa"/>
            <w:shd w:val="clear" w:color="auto" w:fill="B5C1DF"/>
          </w:tcPr>
          <w:p w14:paraId="000005CE" w14:textId="77777777" w:rsidR="00F82C29" w:rsidRDefault="00000000">
            <w:pPr>
              <w:jc w:val="right"/>
              <w:rPr>
                <w:b/>
                <w:sz w:val="22"/>
                <w:szCs w:val="22"/>
              </w:rPr>
            </w:pPr>
            <w:r>
              <w:rPr>
                <w:b/>
                <w:sz w:val="22"/>
                <w:szCs w:val="22"/>
              </w:rPr>
              <w:t>Total</w:t>
            </w:r>
          </w:p>
        </w:tc>
        <w:tc>
          <w:tcPr>
            <w:tcW w:w="992" w:type="dxa"/>
          </w:tcPr>
          <w:p w14:paraId="000005CF" w14:textId="77777777" w:rsidR="00F82C29" w:rsidRDefault="00F82C29">
            <w:pPr>
              <w:rPr>
                <w:sz w:val="22"/>
                <w:szCs w:val="22"/>
              </w:rPr>
            </w:pPr>
          </w:p>
        </w:tc>
        <w:tc>
          <w:tcPr>
            <w:tcW w:w="6801" w:type="dxa"/>
            <w:tcBorders>
              <w:top w:val="nil"/>
              <w:bottom w:val="nil"/>
              <w:right w:val="nil"/>
            </w:tcBorders>
          </w:tcPr>
          <w:p w14:paraId="000005D0" w14:textId="77777777" w:rsidR="00F82C29" w:rsidRDefault="00F82C29">
            <w:pPr>
              <w:rPr>
                <w:sz w:val="22"/>
                <w:szCs w:val="22"/>
              </w:rPr>
            </w:pPr>
          </w:p>
        </w:tc>
      </w:tr>
    </w:tbl>
    <w:p w14:paraId="000005D1" w14:textId="77777777" w:rsidR="00F82C29" w:rsidRDefault="00F82C29">
      <w:pPr>
        <w:rPr>
          <w:sz w:val="22"/>
          <w:szCs w:val="22"/>
        </w:rPr>
      </w:pPr>
    </w:p>
    <w:p w14:paraId="000005D2" w14:textId="77777777" w:rsidR="00F82C29" w:rsidRDefault="00000000">
      <w:pPr>
        <w:rPr>
          <w:b/>
          <w:sz w:val="22"/>
          <w:szCs w:val="22"/>
        </w:rPr>
      </w:pPr>
      <w:r>
        <w:rPr>
          <w:b/>
          <w:sz w:val="22"/>
          <w:szCs w:val="22"/>
        </w:rPr>
        <w:t>Table 3.1i:</w:t>
      </w:r>
      <w:r>
        <w:rPr>
          <w:b/>
          <w:sz w:val="22"/>
          <w:szCs w:val="22"/>
        </w:rPr>
        <w:tab/>
        <w:t>‘Other costs categories’ items (e.g. internally invoiced goods and services)</w:t>
      </w:r>
    </w:p>
    <w:p w14:paraId="000005D3" w14:textId="77777777" w:rsidR="00F82C29" w:rsidRDefault="00000000">
      <w:pPr>
        <w:rPr>
          <w:i/>
          <w:sz w:val="22"/>
          <w:szCs w:val="22"/>
        </w:rPr>
      </w:pPr>
      <w:r>
        <w:rPr>
          <w:i/>
          <w:sz w:val="22"/>
          <w:szCs w:val="22"/>
          <w:highlight w:val="yellow"/>
        </w:rPr>
        <w:t>Please complete the table below for each participant that would like to declare costs under other costs categories (e.g. internally invoiced goods and services), irrespective of the percentage of personnel costs.</w:t>
      </w:r>
    </w:p>
    <w:tbl>
      <w:tblPr>
        <w:tblStyle w:val="afffffff5"/>
        <w:tblW w:w="100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2"/>
        <w:gridCol w:w="992"/>
        <w:gridCol w:w="6801"/>
      </w:tblGrid>
      <w:tr w:rsidR="00F82C29" w14:paraId="7E06266B" w14:textId="77777777">
        <w:tc>
          <w:tcPr>
            <w:tcW w:w="10095" w:type="dxa"/>
            <w:gridSpan w:val="3"/>
            <w:shd w:val="clear" w:color="auto" w:fill="B5C1DF"/>
          </w:tcPr>
          <w:p w14:paraId="000005D4" w14:textId="77777777" w:rsidR="00F82C29" w:rsidRDefault="00000000">
            <w:pPr>
              <w:rPr>
                <w:b/>
                <w:sz w:val="22"/>
                <w:szCs w:val="22"/>
              </w:rPr>
            </w:pPr>
            <w:r>
              <w:rPr>
                <w:b/>
                <w:sz w:val="22"/>
                <w:szCs w:val="22"/>
              </w:rPr>
              <w:t>Participant Number/Short Name</w:t>
            </w:r>
          </w:p>
        </w:tc>
      </w:tr>
      <w:tr w:rsidR="00F82C29" w14:paraId="4CFCCFE1" w14:textId="77777777">
        <w:tc>
          <w:tcPr>
            <w:tcW w:w="2302" w:type="dxa"/>
            <w:shd w:val="clear" w:color="auto" w:fill="B5C1DF"/>
          </w:tcPr>
          <w:p w14:paraId="000005D7" w14:textId="77777777" w:rsidR="00F82C29" w:rsidRDefault="00F82C29">
            <w:pPr>
              <w:rPr>
                <w:b/>
                <w:sz w:val="22"/>
                <w:szCs w:val="22"/>
              </w:rPr>
            </w:pPr>
          </w:p>
        </w:tc>
        <w:tc>
          <w:tcPr>
            <w:tcW w:w="992" w:type="dxa"/>
            <w:shd w:val="clear" w:color="auto" w:fill="B5C1DF"/>
          </w:tcPr>
          <w:p w14:paraId="000005D8" w14:textId="77777777" w:rsidR="00F82C29" w:rsidRDefault="00000000">
            <w:pPr>
              <w:rPr>
                <w:b/>
                <w:sz w:val="22"/>
                <w:szCs w:val="22"/>
              </w:rPr>
            </w:pPr>
            <w:r>
              <w:rPr>
                <w:b/>
                <w:sz w:val="22"/>
                <w:szCs w:val="22"/>
              </w:rPr>
              <w:t>Cost (€)</w:t>
            </w:r>
          </w:p>
        </w:tc>
        <w:tc>
          <w:tcPr>
            <w:tcW w:w="6801" w:type="dxa"/>
            <w:shd w:val="clear" w:color="auto" w:fill="B5C1DF"/>
          </w:tcPr>
          <w:p w14:paraId="000005D9" w14:textId="77777777" w:rsidR="00F82C29" w:rsidRDefault="00000000">
            <w:pPr>
              <w:rPr>
                <w:b/>
                <w:sz w:val="22"/>
                <w:szCs w:val="22"/>
              </w:rPr>
            </w:pPr>
            <w:r>
              <w:rPr>
                <w:b/>
                <w:sz w:val="22"/>
                <w:szCs w:val="22"/>
              </w:rPr>
              <w:t>Justification</w:t>
            </w:r>
          </w:p>
        </w:tc>
      </w:tr>
      <w:tr w:rsidR="00F82C29" w14:paraId="19BFD211" w14:textId="77777777">
        <w:tc>
          <w:tcPr>
            <w:tcW w:w="2302" w:type="dxa"/>
            <w:shd w:val="clear" w:color="auto" w:fill="B5C1DF"/>
          </w:tcPr>
          <w:p w14:paraId="000005DA" w14:textId="77777777" w:rsidR="00F82C29" w:rsidRDefault="00000000">
            <w:pPr>
              <w:jc w:val="right"/>
              <w:rPr>
                <w:b/>
                <w:sz w:val="22"/>
                <w:szCs w:val="22"/>
              </w:rPr>
            </w:pPr>
            <w:r>
              <w:rPr>
                <w:b/>
                <w:sz w:val="22"/>
                <w:szCs w:val="22"/>
              </w:rPr>
              <w:t>Internally invoiced goods and services</w:t>
            </w:r>
          </w:p>
        </w:tc>
        <w:tc>
          <w:tcPr>
            <w:tcW w:w="992" w:type="dxa"/>
          </w:tcPr>
          <w:p w14:paraId="000005DB" w14:textId="77777777" w:rsidR="00F82C29" w:rsidRDefault="00F82C29">
            <w:pPr>
              <w:rPr>
                <w:sz w:val="22"/>
                <w:szCs w:val="22"/>
              </w:rPr>
            </w:pPr>
          </w:p>
        </w:tc>
        <w:tc>
          <w:tcPr>
            <w:tcW w:w="6801" w:type="dxa"/>
          </w:tcPr>
          <w:p w14:paraId="000005DC" w14:textId="77777777" w:rsidR="00F82C29" w:rsidRDefault="00F82C29">
            <w:pPr>
              <w:rPr>
                <w:sz w:val="22"/>
                <w:szCs w:val="22"/>
              </w:rPr>
            </w:pPr>
          </w:p>
        </w:tc>
      </w:tr>
      <w:tr w:rsidR="00F82C29" w14:paraId="6EEA9C28" w14:textId="77777777">
        <w:tc>
          <w:tcPr>
            <w:tcW w:w="2302" w:type="dxa"/>
            <w:shd w:val="clear" w:color="auto" w:fill="B5C1DF"/>
          </w:tcPr>
          <w:p w14:paraId="000005DD" w14:textId="77777777" w:rsidR="00F82C29" w:rsidRDefault="00000000">
            <w:pPr>
              <w:jc w:val="right"/>
              <w:rPr>
                <w:b/>
                <w:sz w:val="22"/>
                <w:szCs w:val="22"/>
              </w:rPr>
            </w:pPr>
            <w:r>
              <w:rPr>
                <w:b/>
                <w:sz w:val="22"/>
                <w:szCs w:val="22"/>
              </w:rPr>
              <w:t>…</w:t>
            </w:r>
          </w:p>
        </w:tc>
        <w:tc>
          <w:tcPr>
            <w:tcW w:w="992" w:type="dxa"/>
          </w:tcPr>
          <w:p w14:paraId="000005DE" w14:textId="77777777" w:rsidR="00F82C29" w:rsidRDefault="00F82C29">
            <w:pPr>
              <w:rPr>
                <w:sz w:val="22"/>
                <w:szCs w:val="22"/>
              </w:rPr>
            </w:pPr>
          </w:p>
        </w:tc>
        <w:tc>
          <w:tcPr>
            <w:tcW w:w="6801" w:type="dxa"/>
          </w:tcPr>
          <w:p w14:paraId="000005DF" w14:textId="77777777" w:rsidR="00F82C29" w:rsidRDefault="00F82C29">
            <w:pPr>
              <w:rPr>
                <w:sz w:val="22"/>
                <w:szCs w:val="22"/>
              </w:rPr>
            </w:pPr>
          </w:p>
        </w:tc>
      </w:tr>
    </w:tbl>
    <w:p w14:paraId="000005E0" w14:textId="77777777" w:rsidR="00F82C29" w:rsidRDefault="00F82C29">
      <w:pPr>
        <w:rPr>
          <w:sz w:val="22"/>
          <w:szCs w:val="22"/>
        </w:rPr>
      </w:pPr>
    </w:p>
    <w:p w14:paraId="000005E1" w14:textId="77777777" w:rsidR="00F82C29" w:rsidRDefault="00000000">
      <w:pPr>
        <w:rPr>
          <w:b/>
          <w:sz w:val="22"/>
          <w:szCs w:val="22"/>
        </w:rPr>
      </w:pPr>
      <w:r>
        <w:rPr>
          <w:b/>
          <w:sz w:val="22"/>
          <w:szCs w:val="22"/>
        </w:rPr>
        <w:t>Table 3.1j:</w:t>
      </w:r>
      <w:r>
        <w:rPr>
          <w:b/>
          <w:sz w:val="22"/>
          <w:szCs w:val="22"/>
        </w:rPr>
        <w:tab/>
        <w:t>‘In-kind contributions’ provided by third parties</w:t>
      </w:r>
    </w:p>
    <w:p w14:paraId="000005E2" w14:textId="77777777" w:rsidR="00F82C29" w:rsidRDefault="00000000">
      <w:pPr>
        <w:rPr>
          <w:i/>
          <w:sz w:val="22"/>
          <w:szCs w:val="22"/>
        </w:rPr>
      </w:pPr>
      <w:r>
        <w:rPr>
          <w:i/>
          <w:sz w:val="22"/>
          <w:szCs w:val="22"/>
          <w:highlight w:val="yellow"/>
        </w:rPr>
        <w:t>Please complete the table below for each participant that will make use of in-kind contributions (non-financial resources made available free of charge by third parties). In kind contributions provided by third parties free of charge are declared by the participants as eligible direct costs in the corresponding cost category (e.g. personnel costs or purchase costs for equipment).</w:t>
      </w:r>
    </w:p>
    <w:tbl>
      <w:tblPr>
        <w:tblStyle w:val="afffffff6"/>
        <w:tblW w:w="100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6"/>
        <w:gridCol w:w="1985"/>
        <w:gridCol w:w="992"/>
        <w:gridCol w:w="4992"/>
      </w:tblGrid>
      <w:tr w:rsidR="00F82C29" w14:paraId="39759D66" w14:textId="77777777">
        <w:tc>
          <w:tcPr>
            <w:tcW w:w="10095" w:type="dxa"/>
            <w:gridSpan w:val="4"/>
            <w:shd w:val="clear" w:color="auto" w:fill="B5C1DF"/>
          </w:tcPr>
          <w:p w14:paraId="000005E3" w14:textId="77777777" w:rsidR="00F82C29" w:rsidRDefault="00000000">
            <w:pPr>
              <w:rPr>
                <w:b/>
                <w:sz w:val="22"/>
                <w:szCs w:val="22"/>
              </w:rPr>
            </w:pPr>
            <w:r>
              <w:rPr>
                <w:b/>
                <w:sz w:val="22"/>
                <w:szCs w:val="22"/>
              </w:rPr>
              <w:t>Participant Number/Short Name</w:t>
            </w:r>
          </w:p>
        </w:tc>
      </w:tr>
      <w:tr w:rsidR="00F82C29" w14:paraId="70241710" w14:textId="77777777">
        <w:tc>
          <w:tcPr>
            <w:tcW w:w="2126" w:type="dxa"/>
            <w:shd w:val="clear" w:color="auto" w:fill="B5C1DF"/>
          </w:tcPr>
          <w:p w14:paraId="000005E7" w14:textId="77777777" w:rsidR="00F82C29" w:rsidRDefault="00000000">
            <w:pPr>
              <w:rPr>
                <w:b/>
                <w:sz w:val="22"/>
                <w:szCs w:val="22"/>
              </w:rPr>
            </w:pPr>
            <w:r>
              <w:rPr>
                <w:b/>
                <w:sz w:val="22"/>
                <w:szCs w:val="22"/>
              </w:rPr>
              <w:t>Third party name</w:t>
            </w:r>
          </w:p>
        </w:tc>
        <w:tc>
          <w:tcPr>
            <w:tcW w:w="1985" w:type="dxa"/>
            <w:shd w:val="clear" w:color="auto" w:fill="B5C1DF"/>
          </w:tcPr>
          <w:p w14:paraId="000005E8" w14:textId="77777777" w:rsidR="00F82C29" w:rsidRDefault="00000000">
            <w:pPr>
              <w:rPr>
                <w:b/>
                <w:sz w:val="22"/>
                <w:szCs w:val="22"/>
              </w:rPr>
            </w:pPr>
            <w:r>
              <w:rPr>
                <w:b/>
                <w:sz w:val="22"/>
                <w:szCs w:val="22"/>
              </w:rPr>
              <w:t>Category</w:t>
            </w:r>
          </w:p>
        </w:tc>
        <w:tc>
          <w:tcPr>
            <w:tcW w:w="992" w:type="dxa"/>
            <w:shd w:val="clear" w:color="auto" w:fill="B5C1DF"/>
          </w:tcPr>
          <w:p w14:paraId="000005E9" w14:textId="77777777" w:rsidR="00F82C29" w:rsidRDefault="00000000">
            <w:pPr>
              <w:rPr>
                <w:b/>
                <w:sz w:val="22"/>
                <w:szCs w:val="22"/>
              </w:rPr>
            </w:pPr>
            <w:r>
              <w:rPr>
                <w:b/>
                <w:sz w:val="22"/>
                <w:szCs w:val="22"/>
              </w:rPr>
              <w:t>Cost (€)</w:t>
            </w:r>
          </w:p>
        </w:tc>
        <w:tc>
          <w:tcPr>
            <w:tcW w:w="4992" w:type="dxa"/>
            <w:shd w:val="clear" w:color="auto" w:fill="B5C1DF"/>
          </w:tcPr>
          <w:p w14:paraId="000005EA" w14:textId="77777777" w:rsidR="00F82C29" w:rsidRDefault="00000000">
            <w:pPr>
              <w:rPr>
                <w:b/>
                <w:sz w:val="22"/>
                <w:szCs w:val="22"/>
              </w:rPr>
            </w:pPr>
            <w:r>
              <w:rPr>
                <w:b/>
                <w:sz w:val="22"/>
                <w:szCs w:val="22"/>
              </w:rPr>
              <w:t>Justification</w:t>
            </w:r>
          </w:p>
        </w:tc>
      </w:tr>
      <w:tr w:rsidR="00F82C29" w14:paraId="3395A5D1" w14:textId="77777777">
        <w:tc>
          <w:tcPr>
            <w:tcW w:w="2126" w:type="dxa"/>
          </w:tcPr>
          <w:p w14:paraId="000005EB" w14:textId="77777777" w:rsidR="00F82C29" w:rsidRDefault="00F82C29">
            <w:pPr>
              <w:jc w:val="right"/>
              <w:rPr>
                <w:b/>
                <w:sz w:val="22"/>
                <w:szCs w:val="22"/>
              </w:rPr>
            </w:pPr>
          </w:p>
        </w:tc>
        <w:tc>
          <w:tcPr>
            <w:tcW w:w="1985" w:type="dxa"/>
          </w:tcPr>
          <w:p w14:paraId="000005EC" w14:textId="77777777" w:rsidR="00F82C29" w:rsidRDefault="00000000">
            <w:pPr>
              <w:rPr>
                <w:b/>
                <w:sz w:val="22"/>
                <w:szCs w:val="22"/>
              </w:rPr>
            </w:pPr>
            <w:r>
              <w:rPr>
                <w:b/>
                <w:sz w:val="22"/>
                <w:szCs w:val="22"/>
              </w:rPr>
              <w:t>Select between</w:t>
            </w:r>
          </w:p>
          <w:p w14:paraId="000005ED" w14:textId="77777777" w:rsidR="00F82C29" w:rsidRDefault="00000000">
            <w:pPr>
              <w:rPr>
                <w:i/>
                <w:color w:val="4AA55B"/>
                <w:sz w:val="22"/>
                <w:szCs w:val="22"/>
              </w:rPr>
            </w:pPr>
            <w:r>
              <w:rPr>
                <w:color w:val="595959"/>
                <w:sz w:val="22"/>
                <w:szCs w:val="22"/>
              </w:rPr>
              <w:t>Seconded personnel</w:t>
            </w:r>
          </w:p>
          <w:p w14:paraId="000005EE" w14:textId="77777777" w:rsidR="00F82C29" w:rsidRDefault="00000000">
            <w:pPr>
              <w:rPr>
                <w:i/>
                <w:color w:val="4AA55B"/>
                <w:sz w:val="22"/>
                <w:szCs w:val="22"/>
              </w:rPr>
            </w:pPr>
            <w:r>
              <w:rPr>
                <w:color w:val="595959"/>
                <w:sz w:val="22"/>
                <w:szCs w:val="22"/>
              </w:rPr>
              <w:t>Travel and subsistence</w:t>
            </w:r>
          </w:p>
          <w:p w14:paraId="000005EF" w14:textId="77777777" w:rsidR="00F82C29" w:rsidRDefault="00000000">
            <w:pPr>
              <w:rPr>
                <w:i/>
                <w:color w:val="4AA55B"/>
                <w:sz w:val="22"/>
                <w:szCs w:val="22"/>
              </w:rPr>
            </w:pPr>
            <w:r>
              <w:rPr>
                <w:color w:val="595959"/>
                <w:sz w:val="22"/>
                <w:szCs w:val="22"/>
              </w:rPr>
              <w:t>Equipment</w:t>
            </w:r>
          </w:p>
          <w:p w14:paraId="000005F0" w14:textId="77777777" w:rsidR="00F82C29" w:rsidRDefault="00000000">
            <w:pPr>
              <w:rPr>
                <w:color w:val="595959"/>
                <w:sz w:val="22"/>
                <w:szCs w:val="22"/>
              </w:rPr>
            </w:pPr>
            <w:r>
              <w:rPr>
                <w:color w:val="595959"/>
                <w:sz w:val="22"/>
                <w:szCs w:val="22"/>
              </w:rPr>
              <w:t>Other goods, works and services</w:t>
            </w:r>
          </w:p>
          <w:p w14:paraId="000005F1" w14:textId="77777777" w:rsidR="00F82C29" w:rsidRDefault="00000000">
            <w:pPr>
              <w:rPr>
                <w:b/>
                <w:sz w:val="22"/>
                <w:szCs w:val="22"/>
              </w:rPr>
            </w:pPr>
            <w:r>
              <w:rPr>
                <w:color w:val="595959"/>
                <w:sz w:val="22"/>
                <w:szCs w:val="22"/>
              </w:rPr>
              <w:t xml:space="preserve">Internally invoiced goods and services </w:t>
            </w:r>
          </w:p>
        </w:tc>
        <w:tc>
          <w:tcPr>
            <w:tcW w:w="992" w:type="dxa"/>
          </w:tcPr>
          <w:p w14:paraId="000005F2" w14:textId="77777777" w:rsidR="00F82C29" w:rsidRDefault="00F82C29">
            <w:pPr>
              <w:rPr>
                <w:sz w:val="22"/>
                <w:szCs w:val="22"/>
              </w:rPr>
            </w:pPr>
          </w:p>
        </w:tc>
        <w:tc>
          <w:tcPr>
            <w:tcW w:w="4992" w:type="dxa"/>
          </w:tcPr>
          <w:p w14:paraId="000005F3" w14:textId="77777777" w:rsidR="00F82C29" w:rsidRDefault="00F82C29">
            <w:pPr>
              <w:rPr>
                <w:sz w:val="22"/>
                <w:szCs w:val="22"/>
              </w:rPr>
            </w:pPr>
          </w:p>
        </w:tc>
      </w:tr>
      <w:tr w:rsidR="00F82C29" w14:paraId="0F071713" w14:textId="77777777">
        <w:tc>
          <w:tcPr>
            <w:tcW w:w="2126" w:type="dxa"/>
          </w:tcPr>
          <w:p w14:paraId="000005F4" w14:textId="77777777" w:rsidR="00F82C29" w:rsidRDefault="00F82C29">
            <w:pPr>
              <w:jc w:val="right"/>
              <w:rPr>
                <w:b/>
                <w:sz w:val="22"/>
                <w:szCs w:val="22"/>
              </w:rPr>
            </w:pPr>
          </w:p>
        </w:tc>
        <w:tc>
          <w:tcPr>
            <w:tcW w:w="1985" w:type="dxa"/>
          </w:tcPr>
          <w:p w14:paraId="000005F5" w14:textId="77777777" w:rsidR="00F82C29" w:rsidRDefault="00F82C29">
            <w:pPr>
              <w:jc w:val="right"/>
              <w:rPr>
                <w:b/>
                <w:sz w:val="22"/>
                <w:szCs w:val="22"/>
              </w:rPr>
            </w:pPr>
          </w:p>
        </w:tc>
        <w:tc>
          <w:tcPr>
            <w:tcW w:w="992" w:type="dxa"/>
          </w:tcPr>
          <w:p w14:paraId="000005F6" w14:textId="77777777" w:rsidR="00F82C29" w:rsidRDefault="00F82C29">
            <w:pPr>
              <w:rPr>
                <w:sz w:val="22"/>
                <w:szCs w:val="22"/>
              </w:rPr>
            </w:pPr>
          </w:p>
        </w:tc>
        <w:tc>
          <w:tcPr>
            <w:tcW w:w="4992" w:type="dxa"/>
          </w:tcPr>
          <w:p w14:paraId="000005F7" w14:textId="77777777" w:rsidR="00F82C29" w:rsidRDefault="00F82C29">
            <w:pPr>
              <w:rPr>
                <w:sz w:val="22"/>
                <w:szCs w:val="22"/>
              </w:rPr>
            </w:pPr>
          </w:p>
        </w:tc>
      </w:tr>
    </w:tbl>
    <w:p w14:paraId="000005F8" w14:textId="77777777" w:rsidR="00F82C29" w:rsidRDefault="00F82C29">
      <w:pPr>
        <w:rPr>
          <w:sz w:val="22"/>
          <w:szCs w:val="22"/>
        </w:rPr>
      </w:pPr>
    </w:p>
    <w:p w14:paraId="000005F9" w14:textId="77777777" w:rsidR="00F82C29" w:rsidRDefault="00000000">
      <w:pPr>
        <w:rPr>
          <w:color w:val="B5B5B5"/>
          <w:sz w:val="22"/>
          <w:szCs w:val="22"/>
        </w:rPr>
      </w:pPr>
      <w:r>
        <w:rPr>
          <w:smallCaps/>
          <w:color w:val="B5B5B5"/>
          <w:sz w:val="22"/>
          <w:szCs w:val="22"/>
        </w:rPr>
        <w:t xml:space="preserve">#§QUA-LIT-QL§# </w:t>
      </w:r>
      <w:r>
        <w:rPr>
          <w:color w:val="B5B5B5"/>
          <w:sz w:val="22"/>
          <w:szCs w:val="22"/>
        </w:rPr>
        <w:t>#§WRK-PLA-WP§#</w:t>
      </w:r>
    </w:p>
    <w:p w14:paraId="000005FA" w14:textId="77777777" w:rsidR="00F82C29" w:rsidRDefault="00F82C29">
      <w:pPr>
        <w:pBdr>
          <w:top w:val="nil"/>
          <w:left w:val="nil"/>
          <w:bottom w:val="nil"/>
          <w:right w:val="nil"/>
          <w:between w:val="nil"/>
        </w:pBdr>
        <w:jc w:val="both"/>
        <w:rPr>
          <w:b/>
          <w:color w:val="000000"/>
          <w:sz w:val="22"/>
          <w:szCs w:val="22"/>
        </w:rPr>
      </w:pPr>
    </w:p>
    <w:p w14:paraId="000005FB" w14:textId="77777777" w:rsidR="00F82C29" w:rsidRDefault="00F82C29">
      <w:pPr>
        <w:widowControl w:val="0"/>
        <w:rPr>
          <w:color w:val="000000"/>
          <w:sz w:val="22"/>
          <w:szCs w:val="22"/>
        </w:rPr>
      </w:pPr>
    </w:p>
    <w:p w14:paraId="000005FC" w14:textId="77777777" w:rsidR="00F82C29" w:rsidRDefault="00000000">
      <w:pPr>
        <w:widowControl w:val="0"/>
        <w:pBdr>
          <w:top w:val="nil"/>
          <w:left w:val="nil"/>
          <w:bottom w:val="nil"/>
          <w:right w:val="nil"/>
          <w:between w:val="nil"/>
        </w:pBdr>
        <w:shd w:val="clear" w:color="auto" w:fill="BDD7EE"/>
        <w:spacing w:before="40" w:after="20"/>
        <w:ind w:left="720" w:hanging="720"/>
        <w:jc w:val="both"/>
        <w:rPr>
          <w:b/>
          <w:color w:val="000000"/>
          <w:sz w:val="22"/>
          <w:szCs w:val="22"/>
        </w:rPr>
      </w:pPr>
      <w:r>
        <w:rPr>
          <w:b/>
          <w:color w:val="000000"/>
          <w:sz w:val="22"/>
          <w:szCs w:val="22"/>
        </w:rPr>
        <w:t xml:space="preserve">3.2.  Capacity of participants and consortium as a whole </w:t>
      </w:r>
      <w:r>
        <w:rPr>
          <w:color w:val="A6A6A6"/>
          <w:sz w:val="18"/>
          <w:szCs w:val="18"/>
        </w:rPr>
        <w:t>#@CON-SOR-CS@# #@PRJ-MGT-PM@#</w:t>
      </w:r>
      <w:r>
        <w:rPr>
          <w:sz w:val="18"/>
          <w:szCs w:val="18"/>
        </w:rPr>
        <w:t xml:space="preserve"> </w:t>
      </w:r>
    </w:p>
    <w:p w14:paraId="000005FD" w14:textId="77777777" w:rsidR="00F82C29" w:rsidRDefault="00000000">
      <w:pPr>
        <w:widowControl w:val="0"/>
        <w:ind w:left="426" w:hanging="426"/>
        <w:rPr>
          <w:color w:val="000000"/>
          <w:sz w:val="22"/>
          <w:szCs w:val="22"/>
        </w:rPr>
      </w:pPr>
      <w:r>
        <w:rPr>
          <w:sz w:val="22"/>
          <w:szCs w:val="22"/>
        </w:rPr>
        <w:t>[e.g. 3 pages]</w:t>
      </w:r>
    </w:p>
    <w:p w14:paraId="000005FE" w14:textId="77777777" w:rsidR="00F82C29" w:rsidRDefault="00F82C29">
      <w:pPr>
        <w:jc w:val="both"/>
        <w:rPr>
          <w:b/>
          <w:sz w:val="22"/>
          <w:szCs w:val="22"/>
        </w:rPr>
      </w:pPr>
    </w:p>
    <w:p w14:paraId="000005FF" w14:textId="77777777" w:rsidR="00F82C29" w:rsidRDefault="00000000">
      <w:pPr>
        <w:jc w:val="both"/>
        <w:rPr>
          <w:b/>
          <w:sz w:val="22"/>
          <w:szCs w:val="22"/>
        </w:rPr>
      </w:pPr>
      <w:r>
        <w:rPr>
          <w:b/>
          <w:sz w:val="22"/>
          <w:szCs w:val="22"/>
        </w:rPr>
        <w:t>3.2.1 Consortium description and complementarity</w:t>
      </w:r>
    </w:p>
    <w:p w14:paraId="00000600" w14:textId="77777777" w:rsidR="00F82C29" w:rsidRDefault="00F82C29">
      <w:pPr>
        <w:ind w:firstLine="369"/>
        <w:jc w:val="both"/>
        <w:rPr>
          <w:sz w:val="22"/>
          <w:szCs w:val="22"/>
        </w:rPr>
      </w:pPr>
    </w:p>
    <w:p w14:paraId="00000601" w14:textId="77777777" w:rsidR="00F82C29" w:rsidRDefault="00000000">
      <w:pPr>
        <w:ind w:firstLine="369"/>
        <w:jc w:val="both"/>
        <w:rPr>
          <w:i/>
          <w:sz w:val="22"/>
          <w:szCs w:val="22"/>
          <w:highlight w:val="yellow"/>
        </w:rPr>
      </w:pPr>
      <w:r>
        <w:rPr>
          <w:i/>
          <w:sz w:val="22"/>
          <w:szCs w:val="22"/>
          <w:highlight w:val="yellow"/>
        </w:rPr>
        <w:t xml:space="preserve">The individual participants of the consortium are described in a separate section under Part A. There is no need to repeat that information here. </w:t>
      </w:r>
    </w:p>
    <w:p w14:paraId="00000602" w14:textId="77777777" w:rsidR="00F82C29" w:rsidRDefault="00000000">
      <w:pPr>
        <w:numPr>
          <w:ilvl w:val="0"/>
          <w:numId w:val="19"/>
        </w:numPr>
        <w:ind w:left="726" w:hanging="357"/>
        <w:jc w:val="both"/>
        <w:rPr>
          <w:sz w:val="22"/>
          <w:szCs w:val="22"/>
          <w:highlight w:val="yellow"/>
        </w:rPr>
      </w:pPr>
      <w:r>
        <w:rPr>
          <w:sz w:val="22"/>
          <w:szCs w:val="22"/>
          <w:highlight w:val="yellow"/>
        </w:rPr>
        <w:t xml:space="preserve">Describe the consortium. How does it match the project’s objectives, and bring together the necessary disciplinary and inter-disciplinary knowledge? Show how this includes expertise in social sciences and humanities, open science practices, and gender aspects of </w:t>
      </w:r>
      <w:proofErr w:type="spellStart"/>
      <w:r>
        <w:rPr>
          <w:sz w:val="22"/>
          <w:szCs w:val="22"/>
          <w:highlight w:val="yellow"/>
        </w:rPr>
        <w:t>R&amp;I</w:t>
      </w:r>
      <w:proofErr w:type="spellEnd"/>
      <w:r>
        <w:rPr>
          <w:sz w:val="22"/>
          <w:szCs w:val="22"/>
          <w:highlight w:val="yellow"/>
        </w:rPr>
        <w:t>, as appropriate. Include in the description affiliated entities and associated partners, if any.</w:t>
      </w:r>
    </w:p>
    <w:p w14:paraId="00000603" w14:textId="77777777" w:rsidR="00F82C29" w:rsidRDefault="00000000">
      <w:pPr>
        <w:numPr>
          <w:ilvl w:val="0"/>
          <w:numId w:val="19"/>
        </w:numPr>
        <w:ind w:left="726" w:hanging="357"/>
        <w:jc w:val="both"/>
        <w:rPr>
          <w:sz w:val="22"/>
          <w:szCs w:val="22"/>
          <w:highlight w:val="yellow"/>
        </w:rPr>
      </w:pPr>
      <w:r>
        <w:rPr>
          <w:sz w:val="22"/>
          <w:szCs w:val="22"/>
          <w:highlight w:val="yellow"/>
        </w:rPr>
        <w:t xml:space="preserve">Show how the partners will have access to critical infrastructure needed to carry out the project activities. </w:t>
      </w:r>
    </w:p>
    <w:p w14:paraId="00000604" w14:textId="77777777" w:rsidR="00F82C29" w:rsidRDefault="00000000">
      <w:pPr>
        <w:numPr>
          <w:ilvl w:val="0"/>
          <w:numId w:val="19"/>
        </w:numPr>
        <w:ind w:left="726" w:hanging="357"/>
        <w:jc w:val="both"/>
        <w:rPr>
          <w:sz w:val="22"/>
          <w:szCs w:val="22"/>
          <w:highlight w:val="yellow"/>
        </w:rPr>
      </w:pPr>
      <w:r>
        <w:rPr>
          <w:sz w:val="22"/>
          <w:szCs w:val="22"/>
          <w:highlight w:val="yellow"/>
        </w:rPr>
        <w:t xml:space="preserve">Describe how the members complement one another (and cover the value chain, where appropriate) </w:t>
      </w:r>
    </w:p>
    <w:p w14:paraId="00000605" w14:textId="77777777" w:rsidR="00F82C29" w:rsidRDefault="00000000">
      <w:pPr>
        <w:numPr>
          <w:ilvl w:val="0"/>
          <w:numId w:val="19"/>
        </w:numPr>
        <w:ind w:left="726" w:hanging="357"/>
        <w:jc w:val="both"/>
        <w:rPr>
          <w:sz w:val="22"/>
          <w:szCs w:val="22"/>
          <w:highlight w:val="yellow"/>
        </w:rPr>
      </w:pPr>
      <w:r>
        <w:rPr>
          <w:sz w:val="22"/>
          <w:szCs w:val="22"/>
          <w:highlight w:val="yellow"/>
        </w:rPr>
        <w:t xml:space="preserve">In what way does each of them contribute to the project? Show that each has a valid role, and adequate resources in the project to fulfil that role. </w:t>
      </w:r>
    </w:p>
    <w:p w14:paraId="00000606" w14:textId="77777777" w:rsidR="00F82C29" w:rsidRDefault="00000000">
      <w:pPr>
        <w:numPr>
          <w:ilvl w:val="0"/>
          <w:numId w:val="19"/>
        </w:numPr>
        <w:ind w:left="726" w:hanging="357"/>
        <w:jc w:val="both"/>
        <w:rPr>
          <w:sz w:val="22"/>
          <w:szCs w:val="22"/>
          <w:highlight w:val="yellow"/>
        </w:rPr>
      </w:pPr>
      <w:r>
        <w:rPr>
          <w:sz w:val="22"/>
          <w:szCs w:val="22"/>
          <w:highlight w:val="yellow"/>
        </w:rPr>
        <w:t xml:space="preserve">If applicable, describe the industrial/commercial involvement in the project to ensure exploitation of the results and explain why this is consistent with and will help to achieve the specific measures which are proposed for exploitation of the results of the project (see section 2.2). </w:t>
      </w:r>
    </w:p>
    <w:p w14:paraId="00000607" w14:textId="77777777" w:rsidR="00F82C29" w:rsidRDefault="00F82C29">
      <w:pPr>
        <w:jc w:val="both"/>
        <w:rPr>
          <w:sz w:val="22"/>
          <w:szCs w:val="22"/>
          <w:highlight w:val="yellow"/>
        </w:rPr>
      </w:pPr>
    </w:p>
    <w:p w14:paraId="00000608" w14:textId="77777777" w:rsidR="00F82C29" w:rsidRDefault="00F82C29">
      <w:pPr>
        <w:jc w:val="both"/>
        <w:rPr>
          <w:sz w:val="22"/>
          <w:szCs w:val="22"/>
          <w:highlight w:val="yellow"/>
        </w:rPr>
      </w:pPr>
    </w:p>
    <w:p w14:paraId="00000609" w14:textId="77777777" w:rsidR="00F82C29" w:rsidRDefault="00000000">
      <w:pPr>
        <w:spacing w:before="240" w:after="240"/>
      </w:pPr>
      <w:r>
        <w:t xml:space="preserve">The </w:t>
      </w:r>
      <w:proofErr w:type="spellStart"/>
      <w:r>
        <w:t>SMARTUP</w:t>
      </w:r>
      <w:proofErr w:type="spellEnd"/>
      <w:r>
        <w:t xml:space="preserve"> Project brings together a multidisciplinary and international consortium of </w:t>
      </w:r>
      <w:r>
        <w:rPr>
          <w:b/>
        </w:rPr>
        <w:t>twelve</w:t>
      </w:r>
      <w:r>
        <w:t xml:space="preserve"> leading institutions—including universities, research foundations, and innovative companies—each contributing specialized expertise to ensure the successful implementation of the project’s objectives. The consortium spans across Europe, Latin America, and Eastern Europe, providing a dynamic platform for knowledge exchange, innovation, and education aligned with the Knowledge Triangle: education, research, and innovation.</w:t>
      </w:r>
    </w:p>
    <w:p w14:paraId="0000060A" w14:textId="77777777" w:rsidR="00F82C29" w:rsidRDefault="00000000">
      <w:pPr>
        <w:spacing w:before="240" w:after="240"/>
      </w:pPr>
      <w:r>
        <w:t>Each partner contributes unique value:</w:t>
      </w:r>
    </w:p>
    <w:p w14:paraId="0000060B" w14:textId="77777777" w:rsidR="00F82C29" w:rsidRDefault="00000000">
      <w:pPr>
        <w:spacing w:before="240" w:after="240"/>
      </w:pPr>
      <w:r>
        <w:rPr>
          <w:b/>
        </w:rPr>
        <w:t>NOVA University Lisbon (UNL)</w:t>
      </w:r>
      <w:r>
        <w:t xml:space="preserve"> is a reference in proteomics and diagnostics, offering advanced training programs and methodologies in health technologies. Renowned for expertise in proteomics and mass spectrometry, </w:t>
      </w:r>
      <w:r>
        <w:rPr>
          <w:b/>
        </w:rPr>
        <w:t>UNL</w:t>
      </w:r>
      <w:r>
        <w:t xml:space="preserve"> contributes to </w:t>
      </w:r>
      <w:proofErr w:type="spellStart"/>
      <w:r>
        <w:t>SMARTUP</w:t>
      </w:r>
      <w:proofErr w:type="spellEnd"/>
      <w:r>
        <w:t xml:space="preserve"> with methodologies developed through projects like Smart4Health and </w:t>
      </w:r>
      <w:proofErr w:type="spellStart"/>
      <w:r>
        <w:t>TaRDIS</w:t>
      </w:r>
      <w:proofErr w:type="spellEnd"/>
      <w:r>
        <w:t xml:space="preserve">. It offers hands-on training and interdisciplinary programs in diagnostics and therapeutics. </w:t>
      </w:r>
      <w:r>
        <w:rPr>
          <w:b/>
        </w:rPr>
        <w:t>UNL</w:t>
      </w:r>
      <w:r>
        <w:t xml:space="preserve">’s </w:t>
      </w:r>
      <w:proofErr w:type="spellStart"/>
      <w:r>
        <w:t>Bioscopegroup</w:t>
      </w:r>
      <w:proofErr w:type="spellEnd"/>
      <w:r>
        <w:t xml:space="preserve"> fosters international collaboration, organizing over 70 international conferences and 55 courses, amplifying </w:t>
      </w:r>
      <w:proofErr w:type="spellStart"/>
      <w:r>
        <w:t>SMARTUP’s</w:t>
      </w:r>
      <w:proofErr w:type="spellEnd"/>
      <w:r>
        <w:t xml:space="preserve"> global visibility and impact.</w:t>
      </w:r>
    </w:p>
    <w:p w14:paraId="0000060C" w14:textId="77777777" w:rsidR="00F82C29" w:rsidRDefault="00000000">
      <w:pPr>
        <w:spacing w:before="240" w:after="240"/>
      </w:pPr>
      <w:r>
        <w:rPr>
          <w:b/>
        </w:rPr>
        <w:t>University of Bologna (</w:t>
      </w:r>
      <w:proofErr w:type="spellStart"/>
      <w:r>
        <w:rPr>
          <w:b/>
        </w:rPr>
        <w:t>UNIBO</w:t>
      </w:r>
      <w:proofErr w:type="spellEnd"/>
      <w:r>
        <w:rPr>
          <w:b/>
        </w:rPr>
        <w:t>)</w:t>
      </w:r>
      <w:r>
        <w:t xml:space="preserve"> leads in innovation and interdisciplinary education, particularly in omics platforms and medicinal chemistry. It brings expertise in omics platforms and medicinal chemistry, with experience from projects like TOX-OER (open resources for toxicology training) and </w:t>
      </w:r>
      <w:proofErr w:type="spellStart"/>
      <w:r>
        <w:t>OEMONOM</w:t>
      </w:r>
      <w:proofErr w:type="spellEnd"/>
      <w:r>
        <w:t xml:space="preserve"> (natural molecules research). </w:t>
      </w:r>
      <w:proofErr w:type="spellStart"/>
      <w:r>
        <w:rPr>
          <w:b/>
        </w:rPr>
        <w:t>UNIBO</w:t>
      </w:r>
      <w:proofErr w:type="spellEnd"/>
      <w:r>
        <w:t xml:space="preserve"> develops interdisciplinary educational modules and fosters innovation in neurodegenerative and metabolic disease research, bridging academia and healthcare. Its professional master’s programs, such as Forensic Chemical Analysis and Applied Pharmaceutical Sciences, serve as models for </w:t>
      </w:r>
      <w:proofErr w:type="spellStart"/>
      <w:r>
        <w:t>SMARTUP</w:t>
      </w:r>
      <w:proofErr w:type="spellEnd"/>
      <w:r>
        <w:t xml:space="preserve"> curricula.</w:t>
      </w:r>
    </w:p>
    <w:p w14:paraId="0000060D" w14:textId="77777777" w:rsidR="00F82C29" w:rsidRDefault="00000000">
      <w:pPr>
        <w:spacing w:before="240" w:after="240"/>
      </w:pPr>
      <w:r>
        <w:rPr>
          <w:b/>
        </w:rPr>
        <w:t xml:space="preserve">University of </w:t>
      </w:r>
      <w:proofErr w:type="spellStart"/>
      <w:r>
        <w:rPr>
          <w:b/>
        </w:rPr>
        <w:t>UOA</w:t>
      </w:r>
      <w:proofErr w:type="spellEnd"/>
      <w:r>
        <w:rPr>
          <w:b/>
        </w:rPr>
        <w:t xml:space="preserve"> (</w:t>
      </w:r>
      <w:proofErr w:type="spellStart"/>
      <w:r>
        <w:rPr>
          <w:b/>
        </w:rPr>
        <w:t>UOA</w:t>
      </w:r>
      <w:proofErr w:type="spellEnd"/>
      <w:r>
        <w:rPr>
          <w:b/>
        </w:rPr>
        <w:t>)</w:t>
      </w:r>
      <w:r>
        <w:t xml:space="preserve"> provides robust expertise in biomedicine and AI, facilitating translational research in molecular biology and precision medicine. It brings complementary biomedical capacity to the consortium and helps connect omics-based discoveries to healthcare applications.</w:t>
      </w:r>
    </w:p>
    <w:p w14:paraId="0000060E" w14:textId="77777777" w:rsidR="00F82C29" w:rsidRDefault="00000000">
      <w:pPr>
        <w:spacing w:before="240" w:after="240"/>
      </w:pPr>
      <w:r>
        <w:rPr>
          <w:b/>
        </w:rPr>
        <w:t>Hebrew University of Jerusalem (HUJI)</w:t>
      </w:r>
      <w:r>
        <w:t xml:space="preserve"> contributes through its pioneering work in personalized cancer therapies and biophysics, bridging science and healthcare application. Leveraging computational and biophysical approaches through the </w:t>
      </w:r>
      <w:proofErr w:type="spellStart"/>
      <w:r>
        <w:t>MEDPNC</w:t>
      </w:r>
      <w:proofErr w:type="spellEnd"/>
      <w:r>
        <w:t xml:space="preserve"> project, recognized by Merck and Nature Research (2020), </w:t>
      </w:r>
      <w:r>
        <w:rPr>
          <w:b/>
        </w:rPr>
        <w:t>HUJI</w:t>
      </w:r>
      <w:r>
        <w:t xml:space="preserve"> focuses on </w:t>
      </w:r>
      <w:proofErr w:type="spellStart"/>
      <w:r>
        <w:t>tumor</w:t>
      </w:r>
      <w:proofErr w:type="spellEnd"/>
      <w:r>
        <w:t xml:space="preserve"> microenvironments and personalized cancer therapy, creating interdisciplinary training modules for </w:t>
      </w:r>
      <w:proofErr w:type="spellStart"/>
      <w:r>
        <w:t>SMARTUP</w:t>
      </w:r>
      <w:proofErr w:type="spellEnd"/>
      <w:r>
        <w:t>. Its contributions ensure integration of cutting-edge research with societal applications, addressing global health challenges.</w:t>
      </w:r>
    </w:p>
    <w:p w14:paraId="0000060F" w14:textId="77777777" w:rsidR="00F82C29" w:rsidRDefault="00000000">
      <w:pPr>
        <w:spacing w:before="240" w:after="240"/>
      </w:pPr>
      <w:proofErr w:type="spellStart"/>
      <w:r>
        <w:rPr>
          <w:b/>
        </w:rPr>
        <w:t>Universidade</w:t>
      </w:r>
      <w:proofErr w:type="spellEnd"/>
      <w:r>
        <w:rPr>
          <w:b/>
        </w:rPr>
        <w:t xml:space="preserve"> de Huelva (</w:t>
      </w:r>
      <w:proofErr w:type="spellStart"/>
      <w:r>
        <w:rPr>
          <w:b/>
        </w:rPr>
        <w:t>UHU</w:t>
      </w:r>
      <w:proofErr w:type="spellEnd"/>
      <w:r>
        <w:rPr>
          <w:b/>
        </w:rPr>
        <w:t>)</w:t>
      </w:r>
      <w:r>
        <w:t xml:space="preserve"> strengthens the consortium’s capacity in environmental sciences, analytical chemistry, and innovative teaching methodologies. With expertise in sustainability, environmental monitoring, and science communication, </w:t>
      </w:r>
      <w:proofErr w:type="spellStart"/>
      <w:r>
        <w:rPr>
          <w:b/>
        </w:rPr>
        <w:t>UHU</w:t>
      </w:r>
      <w:proofErr w:type="spellEnd"/>
      <w:r>
        <w:t xml:space="preserve"> integrates Dr. Vida Education into curricula aimed at addressing environmental and social challenges. It also fosters collaboration between European and Latin American partners, enhancing cultural and academic exchange.</w:t>
      </w:r>
    </w:p>
    <w:p w14:paraId="00000610" w14:textId="77777777" w:rsidR="00F82C29" w:rsidRDefault="00000000">
      <w:pPr>
        <w:spacing w:before="240" w:after="240"/>
      </w:pPr>
      <w:r>
        <w:rPr>
          <w:b/>
        </w:rPr>
        <w:t>Taras Shevchenko National University of KNU (KNU)</w:t>
      </w:r>
      <w:r>
        <w:t xml:space="preserve"> adds expertise in advanced molecular biology, environmental monitoring, and interdisciplinary science education. With a strong tradition in international cooperation and STEM teacher training, </w:t>
      </w:r>
      <w:r>
        <w:rPr>
          <w:b/>
        </w:rPr>
        <w:t>KNU</w:t>
      </w:r>
      <w:r>
        <w:t xml:space="preserve"> supports the adaptation of Dr. Vida Education materials for Eastern European curricula. It also provides links to regional research networks, expanding </w:t>
      </w:r>
      <w:proofErr w:type="spellStart"/>
      <w:r>
        <w:t>SMARTUP’s</w:t>
      </w:r>
      <w:proofErr w:type="spellEnd"/>
      <w:r>
        <w:t xml:space="preserve"> geographical reach and fostering capacity building in countries undergoing educational modernization.</w:t>
      </w:r>
    </w:p>
    <w:p w14:paraId="00000611" w14:textId="77777777" w:rsidR="00F82C29" w:rsidRDefault="00000000">
      <w:pPr>
        <w:spacing w:before="240" w:after="240"/>
      </w:pPr>
      <w:proofErr w:type="spellStart"/>
      <w:r>
        <w:rPr>
          <w:b/>
        </w:rPr>
        <w:t>EXELISIS</w:t>
      </w:r>
      <w:proofErr w:type="spellEnd"/>
      <w:r>
        <w:rPr>
          <w:b/>
        </w:rPr>
        <w:t xml:space="preserve"> (</w:t>
      </w:r>
      <w:proofErr w:type="spellStart"/>
      <w:r>
        <w:rPr>
          <w:b/>
        </w:rPr>
        <w:t>EXEL</w:t>
      </w:r>
      <w:proofErr w:type="spellEnd"/>
      <w:r>
        <w:rPr>
          <w:b/>
        </w:rPr>
        <w:t>)</w:t>
      </w:r>
      <w:r>
        <w:t xml:space="preserve"> enhances the consortium's reach through dissemination, commercialization, and IP training, ensuring public engagement and societal trust. It provides dissemination and commercialization expertise, drawing from extensive participation in projects like CURE, </w:t>
      </w:r>
      <w:proofErr w:type="spellStart"/>
      <w:r>
        <w:t>TO_AITION</w:t>
      </w:r>
      <w:proofErr w:type="spellEnd"/>
      <w:r>
        <w:t xml:space="preserve">, </w:t>
      </w:r>
      <w:proofErr w:type="spellStart"/>
      <w:r>
        <w:t>ELMUMY</w:t>
      </w:r>
      <w:proofErr w:type="spellEnd"/>
      <w:r>
        <w:t xml:space="preserve">, and DECODE. </w:t>
      </w:r>
      <w:proofErr w:type="spellStart"/>
      <w:r>
        <w:rPr>
          <w:b/>
        </w:rPr>
        <w:t>EXEL</w:t>
      </w:r>
      <w:proofErr w:type="spellEnd"/>
      <w:r>
        <w:t xml:space="preserve"> leads </w:t>
      </w:r>
      <w:proofErr w:type="spellStart"/>
      <w:r>
        <w:t>SMARTUP’s</w:t>
      </w:r>
      <w:proofErr w:type="spellEnd"/>
      <w:r>
        <w:t xml:space="preserve"> dissemination efforts, ensuring visibility and stakeholder engagement. It offers IP management training, fostering entrepreneurship and integrating innovation into HEI operations, while enhancing societal trust through public engagement activities.</w:t>
      </w:r>
    </w:p>
    <w:p w14:paraId="00000612" w14:textId="77777777" w:rsidR="00F82C29" w:rsidRDefault="00000000">
      <w:pPr>
        <w:spacing w:before="240" w:after="240"/>
      </w:pPr>
      <w:proofErr w:type="spellStart"/>
      <w:r>
        <w:rPr>
          <w:b/>
        </w:rPr>
        <w:t>YAGHMA</w:t>
      </w:r>
      <w:proofErr w:type="spellEnd"/>
      <w:r>
        <w:t xml:space="preserve"> strengthens the sustainability and impact dimensions through its focus on </w:t>
      </w:r>
      <w:proofErr w:type="spellStart"/>
      <w:r>
        <w:t>ESG</w:t>
      </w:r>
      <w:proofErr w:type="spellEnd"/>
      <w:r>
        <w:t xml:space="preserve"> analytics, promoting ethical innovation within the project. Specializing in </w:t>
      </w:r>
      <w:proofErr w:type="spellStart"/>
      <w:r>
        <w:t>ESG</w:t>
      </w:r>
      <w:proofErr w:type="spellEnd"/>
      <w:r>
        <w:t xml:space="preserve"> analytics, </w:t>
      </w:r>
      <w:proofErr w:type="spellStart"/>
      <w:r>
        <w:rPr>
          <w:b/>
        </w:rPr>
        <w:t>YAGHMA</w:t>
      </w:r>
      <w:proofErr w:type="spellEnd"/>
      <w:r>
        <w:t xml:space="preserve"> enhances </w:t>
      </w:r>
      <w:proofErr w:type="spellStart"/>
      <w:r>
        <w:t>SMARTUP</w:t>
      </w:r>
      <w:proofErr w:type="spellEnd"/>
      <w:r>
        <w:t xml:space="preserve"> by designing metrics for societal and environmental impact. </w:t>
      </w:r>
      <w:proofErr w:type="spellStart"/>
      <w:r>
        <w:rPr>
          <w:b/>
        </w:rPr>
        <w:t>YAGHMA</w:t>
      </w:r>
      <w:proofErr w:type="spellEnd"/>
      <w:r>
        <w:t xml:space="preserve"> brings its experience from projects like Erasmus+ Partnerships for Sustainable Enterprises to embed sustainability into education and research through value-based innovation frameworks. </w:t>
      </w:r>
      <w:proofErr w:type="spellStart"/>
      <w:r>
        <w:rPr>
          <w:b/>
        </w:rPr>
        <w:t>YAGHMA</w:t>
      </w:r>
      <w:r>
        <w:t>’s</w:t>
      </w:r>
      <w:proofErr w:type="spellEnd"/>
      <w:r>
        <w:t xml:space="preserve"> contributions ensure alignment with broader sustainability goals, promoting ethical and impactful innovation.</w:t>
      </w:r>
    </w:p>
    <w:p w14:paraId="00000613" w14:textId="77777777" w:rsidR="00F82C29" w:rsidRDefault="00000000">
      <w:pPr>
        <w:spacing w:before="240" w:after="240"/>
      </w:pPr>
      <w:r>
        <w:rPr>
          <w:b/>
        </w:rPr>
        <w:t>STAB VIDA</w:t>
      </w:r>
      <w:r>
        <w:t xml:space="preserve"> adds value in portable genetic diagnostics, linking technological innovation to education and public health via tools like the Doctor Vida Pocket PCR. Innovating in genetic technologies, including the Doctor Vida Pocket PCR, a portable device for rapid diagnostics such as COVID-19 detection and lactose intolerance testing, </w:t>
      </w:r>
      <w:r>
        <w:rPr>
          <w:b/>
        </w:rPr>
        <w:t>STAB VIDA</w:t>
      </w:r>
      <w:r>
        <w:t xml:space="preserve"> integrates practical applications into education via Dr. Vida Education, making genetic testing accessible and advancing healthcare and research.</w:t>
      </w:r>
    </w:p>
    <w:p w14:paraId="00000614" w14:textId="77777777" w:rsidR="00F82C29" w:rsidRDefault="00000000">
      <w:pPr>
        <w:spacing w:before="240" w:after="240"/>
      </w:pPr>
      <w:r>
        <w:rPr>
          <w:b/>
        </w:rPr>
        <w:t>University of Campinas (</w:t>
      </w:r>
      <w:proofErr w:type="spellStart"/>
      <w:r>
        <w:rPr>
          <w:b/>
        </w:rPr>
        <w:t>UNICAMP</w:t>
      </w:r>
      <w:proofErr w:type="spellEnd"/>
      <w:r>
        <w:rPr>
          <w:b/>
        </w:rPr>
        <w:t>)</w:t>
      </w:r>
      <w:r>
        <w:t xml:space="preserve"> supports internationalization and science education, developing methodologies for analytical chemistry and environmental health. An international reference in analytical chemistry, mass spectrometry, and science education, </w:t>
      </w:r>
      <w:proofErr w:type="spellStart"/>
      <w:r>
        <w:rPr>
          <w:b/>
        </w:rPr>
        <w:t>UNICAMP</w:t>
      </w:r>
      <w:proofErr w:type="spellEnd"/>
      <w:r>
        <w:t xml:space="preserve"> contributes to </w:t>
      </w:r>
      <w:proofErr w:type="spellStart"/>
      <w:r>
        <w:t>SMARTUPDrEDUCATION</w:t>
      </w:r>
      <w:proofErr w:type="spellEnd"/>
      <w:r>
        <w:t xml:space="preserve"> with pedagogical methodologies applied to portable devices, with emphasis on environmental and biomedical analysis. Professor Marco Aurélio Zezzi Arruda’s experience in student training and coordination of Latin American research networks will support the project’s internationalization and strengthen knowledge transfer between Europe and Latin America.</w:t>
      </w:r>
    </w:p>
    <w:p w14:paraId="00000615" w14:textId="77777777" w:rsidR="00F82C29" w:rsidRDefault="00000000">
      <w:pPr>
        <w:spacing w:before="240" w:after="240"/>
      </w:pPr>
      <w:r>
        <w:rPr>
          <w:b/>
        </w:rPr>
        <w:t>University of Pernambuco (UPE)</w:t>
      </w:r>
      <w:r>
        <w:t xml:space="preserve"> brings leadership in inclusion and SDG-aligned educational practices, focusing on equity, diversity, and teacher training. Under the leadership of Professor Teresa Cartaxo, </w:t>
      </w:r>
      <w:r>
        <w:rPr>
          <w:b/>
        </w:rPr>
        <w:t>UPE</w:t>
      </w:r>
      <w:r>
        <w:t xml:space="preserve"> brings an innovative approach focused on inclusive practices and public policy for science education. </w:t>
      </w:r>
      <w:r>
        <w:rPr>
          <w:b/>
        </w:rPr>
        <w:t>UPE</w:t>
      </w:r>
      <w:r>
        <w:t xml:space="preserve"> strengthens the educational pillar of the consortium by integrating Dr. Vida Education into teaching contexts with high socio-economic diversity. Professor Cartaxo’s expertise in teacher training, interdisciplinary curricula, and educational equity will help adapt and scale the project to complex realities, aligning with the United Nations Sustainable Development Goals (SDGs), particularly Goals 4 (Quality Education), 5 (Gender Equality), and 10 (Reduced Inequalities).</w:t>
      </w:r>
    </w:p>
    <w:p w14:paraId="00000616" w14:textId="77777777" w:rsidR="00F82C29" w:rsidRDefault="00000000">
      <w:pPr>
        <w:spacing w:before="240" w:after="240"/>
      </w:pPr>
      <w:r>
        <w:t>The SMART project brings together a highly complementary consortium of twelve institutions that collectively cover the full spectrum of education, research, innovation, sustainability, and societal engagement. Each partner offers unique expertise while strategically aligning with others, ensuring that the consortium functions as an integrated, multidisciplinary ecosystem. Together, these partners enhance the project’s capacity to generate impact across academic, technological, and societal domains.</w:t>
      </w:r>
    </w:p>
    <w:p w14:paraId="00000617" w14:textId="77777777" w:rsidR="00F82C29" w:rsidRDefault="00000000">
      <w:pPr>
        <w:spacing w:before="240" w:after="240"/>
      </w:pPr>
      <w:r>
        <w:rPr>
          <w:b/>
        </w:rPr>
        <w:t>NOVA University Lisbon (UNL)</w:t>
      </w:r>
      <w:r>
        <w:t xml:space="preserve"> contributes deep expertise in proteomics, diagnostics, and training, serving as a foundational reference in health technologies. With renowned experience in hands-on education and international collaboration, </w:t>
      </w:r>
      <w:r>
        <w:rPr>
          <w:b/>
        </w:rPr>
        <w:t>UNL</w:t>
      </w:r>
      <w:r>
        <w:t xml:space="preserve"> complements </w:t>
      </w:r>
      <w:proofErr w:type="spellStart"/>
      <w:r>
        <w:rPr>
          <w:b/>
        </w:rPr>
        <w:t>UNIBO</w:t>
      </w:r>
      <w:proofErr w:type="spellEnd"/>
      <w:r>
        <w:t xml:space="preserve">, and </w:t>
      </w:r>
      <w:proofErr w:type="spellStart"/>
      <w:r>
        <w:rPr>
          <w:b/>
        </w:rPr>
        <w:t>UOA</w:t>
      </w:r>
      <w:proofErr w:type="spellEnd"/>
      <w:r>
        <w:t xml:space="preserve"> through shared biomedical and omics methodologies, and strengthens links with </w:t>
      </w:r>
      <w:r>
        <w:rPr>
          <w:b/>
        </w:rPr>
        <w:t>HUJI</w:t>
      </w:r>
      <w:r>
        <w:t xml:space="preserve"> in diagnostics and translational research. Its educational infrastructure also aligns closely with </w:t>
      </w:r>
      <w:proofErr w:type="spellStart"/>
      <w:r>
        <w:rPr>
          <w:b/>
        </w:rPr>
        <w:t>UNICAMP</w:t>
      </w:r>
      <w:proofErr w:type="spellEnd"/>
      <w:r>
        <w:t xml:space="preserve">, </w:t>
      </w:r>
      <w:proofErr w:type="spellStart"/>
      <w:r>
        <w:rPr>
          <w:b/>
        </w:rPr>
        <w:t>UHU</w:t>
      </w:r>
      <w:proofErr w:type="spellEnd"/>
      <w:r>
        <w:t xml:space="preserve">, </w:t>
      </w:r>
      <w:r>
        <w:rPr>
          <w:b/>
        </w:rPr>
        <w:t>KNU</w:t>
      </w:r>
      <w:r>
        <w:t xml:space="preserve">, and </w:t>
      </w:r>
      <w:r>
        <w:rPr>
          <w:b/>
        </w:rPr>
        <w:t>UPE</w:t>
      </w:r>
      <w:r>
        <w:t>, facilitating knowledge transfer across Europe, Eastern Europe, and Latin America.</w:t>
      </w:r>
    </w:p>
    <w:p w14:paraId="00000618" w14:textId="77777777" w:rsidR="00F82C29" w:rsidRDefault="00000000">
      <w:pPr>
        <w:spacing w:before="240" w:after="240"/>
      </w:pPr>
      <w:r>
        <w:rPr>
          <w:b/>
        </w:rPr>
        <w:t>University of Bologna (</w:t>
      </w:r>
      <w:proofErr w:type="spellStart"/>
      <w:r>
        <w:rPr>
          <w:b/>
        </w:rPr>
        <w:t>UNIBO</w:t>
      </w:r>
      <w:proofErr w:type="spellEnd"/>
      <w:r>
        <w:rPr>
          <w:b/>
        </w:rPr>
        <w:t>)</w:t>
      </w:r>
      <w:r>
        <w:t xml:space="preserve"> brings strong leadership in innovation, interdisciplinary education, and medicinal chemistry. Its experience developing open educational resources and curriculum models complements </w:t>
      </w:r>
      <w:r>
        <w:rPr>
          <w:b/>
        </w:rPr>
        <w:t>UNL</w:t>
      </w:r>
      <w:r>
        <w:t xml:space="preserve">’s practical training approaches and dovetails with </w:t>
      </w:r>
      <w:proofErr w:type="spellStart"/>
      <w:r>
        <w:rPr>
          <w:b/>
        </w:rPr>
        <w:t>HUJI</w:t>
      </w:r>
      <w:r>
        <w:t>’s</w:t>
      </w:r>
      <w:proofErr w:type="spellEnd"/>
      <w:r>
        <w:t xml:space="preserve">, </w:t>
      </w:r>
      <w:r>
        <w:rPr>
          <w:b/>
        </w:rPr>
        <w:t>KNU</w:t>
      </w:r>
      <w:r>
        <w:t xml:space="preserve">’s, and </w:t>
      </w:r>
      <w:proofErr w:type="spellStart"/>
      <w:r>
        <w:rPr>
          <w:b/>
        </w:rPr>
        <w:t>UOA</w:t>
      </w:r>
      <w:r>
        <w:t>’s</w:t>
      </w:r>
      <w:proofErr w:type="spellEnd"/>
      <w:r>
        <w:t xml:space="preserve"> biomedical focus. </w:t>
      </w:r>
      <w:proofErr w:type="spellStart"/>
      <w:r>
        <w:rPr>
          <w:b/>
        </w:rPr>
        <w:t>UNIBO</w:t>
      </w:r>
      <w:r>
        <w:t>’s</w:t>
      </w:r>
      <w:proofErr w:type="spellEnd"/>
      <w:r>
        <w:t xml:space="preserve"> translational mindset bridges academia and healthcare, which complements </w:t>
      </w:r>
      <w:r>
        <w:rPr>
          <w:b/>
        </w:rPr>
        <w:t xml:space="preserve">STAB </w:t>
      </w:r>
      <w:proofErr w:type="spellStart"/>
      <w:r>
        <w:rPr>
          <w:b/>
        </w:rPr>
        <w:t>VIDA</w:t>
      </w:r>
      <w:r>
        <w:t>’s</w:t>
      </w:r>
      <w:proofErr w:type="spellEnd"/>
      <w:r>
        <w:t xml:space="preserve"> application-driven technologies, while supporting the inclusive educational work of </w:t>
      </w:r>
      <w:r>
        <w:rPr>
          <w:b/>
        </w:rPr>
        <w:t>UPE</w:t>
      </w:r>
      <w:r>
        <w:t xml:space="preserve">, </w:t>
      </w:r>
      <w:proofErr w:type="spellStart"/>
      <w:r>
        <w:rPr>
          <w:b/>
        </w:rPr>
        <w:t>UHU</w:t>
      </w:r>
      <w:proofErr w:type="spellEnd"/>
      <w:r>
        <w:t xml:space="preserve">, and </w:t>
      </w:r>
      <w:proofErr w:type="spellStart"/>
      <w:r>
        <w:rPr>
          <w:b/>
        </w:rPr>
        <w:t>UNICAMP</w:t>
      </w:r>
      <w:proofErr w:type="spellEnd"/>
      <w:r>
        <w:t>.</w:t>
      </w:r>
      <w:r>
        <w:rPr>
          <w:noProof/>
        </w:rPr>
        <w:drawing>
          <wp:anchor distT="114300" distB="114300" distL="114300" distR="114300" simplePos="0" relativeHeight="251663360" behindDoc="0" locked="0" layoutInCell="1" hidden="0" allowOverlap="1" wp14:anchorId="6FD4A70B" wp14:editId="4C193D0B">
            <wp:simplePos x="0" y="0"/>
            <wp:positionH relativeFrom="column">
              <wp:posOffset>19052</wp:posOffset>
            </wp:positionH>
            <wp:positionV relativeFrom="paragraph">
              <wp:posOffset>194294</wp:posOffset>
            </wp:positionV>
            <wp:extent cx="2859863" cy="3074353"/>
            <wp:effectExtent l="0" t="0" r="0" b="0"/>
            <wp:wrapSquare wrapText="bothSides" distT="114300" distB="114300" distL="114300" distR="114300"/>
            <wp:docPr id="12751177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2859863" cy="3074353"/>
                    </a:xfrm>
                    <a:prstGeom prst="rect">
                      <a:avLst/>
                    </a:prstGeom>
                    <a:ln/>
                  </pic:spPr>
                </pic:pic>
              </a:graphicData>
            </a:graphic>
          </wp:anchor>
        </w:drawing>
      </w:r>
    </w:p>
    <w:p w14:paraId="00000619" w14:textId="77777777" w:rsidR="00F82C29" w:rsidRDefault="00000000">
      <w:pPr>
        <w:spacing w:before="240" w:after="240"/>
      </w:pPr>
      <w:r>
        <w:rPr>
          <w:b/>
        </w:rPr>
        <w:t>University of Athens (</w:t>
      </w:r>
      <w:proofErr w:type="spellStart"/>
      <w:r>
        <w:rPr>
          <w:b/>
        </w:rPr>
        <w:t>UOA</w:t>
      </w:r>
      <w:proofErr w:type="spellEnd"/>
      <w:r>
        <w:rPr>
          <w:b/>
        </w:rPr>
        <w:t xml:space="preserve">) </w:t>
      </w:r>
      <w:r>
        <w:t xml:space="preserve">offers cutting-edge capabilities in biomedicine, AI integration, and molecular biology. It serves as a key engine for research excellence and complements </w:t>
      </w:r>
      <w:r>
        <w:rPr>
          <w:b/>
        </w:rPr>
        <w:t>UNL</w:t>
      </w:r>
      <w:r>
        <w:t xml:space="preserve"> and </w:t>
      </w:r>
      <w:proofErr w:type="spellStart"/>
      <w:r>
        <w:rPr>
          <w:b/>
        </w:rPr>
        <w:t>UNIBO</w:t>
      </w:r>
      <w:proofErr w:type="spellEnd"/>
      <w:r>
        <w:t xml:space="preserve"> in omics and precision medicine. Its strengths in bioinformatics and AI align with </w:t>
      </w:r>
      <w:proofErr w:type="spellStart"/>
      <w:r>
        <w:rPr>
          <w:b/>
        </w:rPr>
        <w:t>HUJI</w:t>
      </w:r>
      <w:r>
        <w:t>’s</w:t>
      </w:r>
      <w:proofErr w:type="spellEnd"/>
      <w:r>
        <w:t xml:space="preserve"> personalized medicine contributions and are reinforced through dissemination by </w:t>
      </w:r>
      <w:proofErr w:type="spellStart"/>
      <w:r>
        <w:rPr>
          <w:b/>
        </w:rPr>
        <w:t>EXEL</w:t>
      </w:r>
      <w:proofErr w:type="spellEnd"/>
      <w:r>
        <w:t xml:space="preserve"> and ethical oversight supported by </w:t>
      </w:r>
      <w:proofErr w:type="spellStart"/>
      <w:r>
        <w:rPr>
          <w:b/>
        </w:rPr>
        <w:t>YAGHMA</w:t>
      </w:r>
      <w:proofErr w:type="spellEnd"/>
      <w:r>
        <w:t>.</w:t>
      </w:r>
    </w:p>
    <w:p w14:paraId="0000061A" w14:textId="77777777" w:rsidR="00F82C29" w:rsidRDefault="00000000">
      <w:pPr>
        <w:spacing w:before="240" w:after="240"/>
      </w:pPr>
      <w:r>
        <w:rPr>
          <w:b/>
        </w:rPr>
        <w:t>Hebrew University of Jerusalem (HUJI)</w:t>
      </w:r>
      <w:r>
        <w:t xml:space="preserve"> contributes pioneering research in personalized cancer therapy and biophysics, expanding the project’s clinical and societal relevance. </w:t>
      </w:r>
      <w:r>
        <w:rPr>
          <w:b/>
        </w:rPr>
        <w:t>HUJI</w:t>
      </w:r>
      <w:r>
        <w:t xml:space="preserve"> builds on </w:t>
      </w:r>
      <w:proofErr w:type="spellStart"/>
      <w:r>
        <w:rPr>
          <w:b/>
        </w:rPr>
        <w:t>UOA</w:t>
      </w:r>
      <w:r>
        <w:t>’s</w:t>
      </w:r>
      <w:proofErr w:type="spellEnd"/>
      <w:r>
        <w:t xml:space="preserve">, </w:t>
      </w:r>
      <w:proofErr w:type="spellStart"/>
      <w:r>
        <w:rPr>
          <w:b/>
        </w:rPr>
        <w:t>NOVA</w:t>
      </w:r>
      <w:r>
        <w:t>’s</w:t>
      </w:r>
      <w:proofErr w:type="spellEnd"/>
      <w:r>
        <w:t xml:space="preserve">, and </w:t>
      </w:r>
      <w:proofErr w:type="spellStart"/>
      <w:r>
        <w:rPr>
          <w:b/>
        </w:rPr>
        <w:t>UNIBO</w:t>
      </w:r>
      <w:r>
        <w:t>’s</w:t>
      </w:r>
      <w:proofErr w:type="spellEnd"/>
      <w:r>
        <w:t xml:space="preserve"> biomedical infrastructure to deliver interdisciplinary modules that are enriched by </w:t>
      </w:r>
      <w:proofErr w:type="spellStart"/>
      <w:r>
        <w:rPr>
          <w:b/>
        </w:rPr>
        <w:t>UPE</w:t>
      </w:r>
      <w:r>
        <w:t>’s</w:t>
      </w:r>
      <w:proofErr w:type="spellEnd"/>
      <w:r>
        <w:t xml:space="preserve"> equity-</w:t>
      </w:r>
      <w:proofErr w:type="spellStart"/>
      <w:r>
        <w:t>centered</w:t>
      </w:r>
      <w:proofErr w:type="spellEnd"/>
      <w:r>
        <w:t xml:space="preserve"> educational approaches. </w:t>
      </w:r>
      <w:r>
        <w:rPr>
          <w:b/>
        </w:rPr>
        <w:t>HUJI</w:t>
      </w:r>
      <w:r>
        <w:t xml:space="preserve"> also collaborates with </w:t>
      </w:r>
      <w:r>
        <w:rPr>
          <w:b/>
        </w:rPr>
        <w:t>STAB VIDA</w:t>
      </w:r>
      <w:r>
        <w:t xml:space="preserve"> to translate complex cancer research into practical diagnostics, and with </w:t>
      </w:r>
      <w:proofErr w:type="spellStart"/>
      <w:r>
        <w:rPr>
          <w:b/>
        </w:rPr>
        <w:t>EXEL</w:t>
      </w:r>
      <w:proofErr w:type="spellEnd"/>
      <w:r>
        <w:t xml:space="preserve"> to ensure research dissemination.</w:t>
      </w:r>
    </w:p>
    <w:p w14:paraId="0000061B" w14:textId="77777777" w:rsidR="00F82C29" w:rsidRDefault="00000000">
      <w:pPr>
        <w:spacing w:before="240" w:after="240"/>
      </w:pPr>
      <w:r>
        <w:rPr>
          <w:b/>
        </w:rPr>
        <w:t>Universidad de Huelva (</w:t>
      </w:r>
      <w:proofErr w:type="spellStart"/>
      <w:r>
        <w:rPr>
          <w:b/>
        </w:rPr>
        <w:t>UHU</w:t>
      </w:r>
      <w:proofErr w:type="spellEnd"/>
      <w:r>
        <w:rPr>
          <w:b/>
        </w:rPr>
        <w:t>)</w:t>
      </w:r>
      <w:r>
        <w:t xml:space="preserve"> reinforces the project’s sustainability and environmental science dimensions. It supports partners like </w:t>
      </w:r>
      <w:r>
        <w:rPr>
          <w:b/>
        </w:rPr>
        <w:t>UNL</w:t>
      </w:r>
      <w:r>
        <w:t xml:space="preserve">, </w:t>
      </w:r>
      <w:proofErr w:type="spellStart"/>
      <w:r>
        <w:rPr>
          <w:b/>
        </w:rPr>
        <w:t>UNICAMP</w:t>
      </w:r>
      <w:proofErr w:type="spellEnd"/>
      <w:r>
        <w:t xml:space="preserve">, and </w:t>
      </w:r>
      <w:r>
        <w:rPr>
          <w:b/>
        </w:rPr>
        <w:t>UPE</w:t>
      </w:r>
      <w:r>
        <w:t xml:space="preserve"> by integrating sustainability-oriented educational resources and environmental monitoring expertise, while linking scientific research to community engagement. Its metabolomics expertise complements the </w:t>
      </w:r>
      <w:proofErr w:type="spellStart"/>
      <w:r>
        <w:t>NOVA´s</w:t>
      </w:r>
      <w:proofErr w:type="spellEnd"/>
      <w:r>
        <w:t xml:space="preserve"> and </w:t>
      </w:r>
      <w:proofErr w:type="spellStart"/>
      <w:r>
        <w:t>UOA´s</w:t>
      </w:r>
      <w:proofErr w:type="spellEnd"/>
      <w:r>
        <w:t xml:space="preserve"> expertise in Proteomics.</w:t>
      </w:r>
    </w:p>
    <w:p w14:paraId="0000061C" w14:textId="77777777" w:rsidR="00F82C29" w:rsidRDefault="00000000">
      <w:pPr>
        <w:spacing w:before="240" w:after="240"/>
      </w:pPr>
      <w:r>
        <w:rPr>
          <w:b/>
        </w:rPr>
        <w:t>Taras Shevchenko National University of KNU (KNU)</w:t>
      </w:r>
      <w:r>
        <w:t xml:space="preserve"> extends the consortium’s geographical and cultural reach in Eastern Europe. It works with </w:t>
      </w:r>
      <w:proofErr w:type="spellStart"/>
      <w:r>
        <w:rPr>
          <w:b/>
        </w:rPr>
        <w:t>UHU</w:t>
      </w:r>
      <w:proofErr w:type="spellEnd"/>
      <w:r>
        <w:t xml:space="preserve">, </w:t>
      </w:r>
      <w:r>
        <w:rPr>
          <w:b/>
        </w:rPr>
        <w:t>UNL</w:t>
      </w:r>
      <w:r>
        <w:t xml:space="preserve">, and </w:t>
      </w:r>
      <w:r>
        <w:rPr>
          <w:b/>
        </w:rPr>
        <w:t>UPE</w:t>
      </w:r>
      <w:r>
        <w:t xml:space="preserve"> to adapt Dr. Vida Education materials for regional curricula, while contributing molecular biology and environmental science expertise to </w:t>
      </w:r>
      <w:proofErr w:type="spellStart"/>
      <w:r>
        <w:rPr>
          <w:b/>
        </w:rPr>
        <w:t>UNICAMP</w:t>
      </w:r>
      <w:proofErr w:type="spellEnd"/>
      <w:r>
        <w:t xml:space="preserve"> and </w:t>
      </w:r>
      <w:r>
        <w:rPr>
          <w:b/>
        </w:rPr>
        <w:t>STAB VIDA</w:t>
      </w:r>
      <w:r>
        <w:t xml:space="preserve"> in cross-continental research and teaching collaborations.</w:t>
      </w:r>
    </w:p>
    <w:p w14:paraId="0000061D" w14:textId="77777777" w:rsidR="00F82C29" w:rsidRDefault="00000000">
      <w:pPr>
        <w:spacing w:before="240" w:after="240"/>
      </w:pPr>
      <w:proofErr w:type="spellStart"/>
      <w:r>
        <w:rPr>
          <w:b/>
        </w:rPr>
        <w:t>EXELISIS</w:t>
      </w:r>
      <w:proofErr w:type="spellEnd"/>
      <w:r>
        <w:rPr>
          <w:b/>
        </w:rPr>
        <w:t xml:space="preserve"> (</w:t>
      </w:r>
      <w:proofErr w:type="spellStart"/>
      <w:r>
        <w:rPr>
          <w:b/>
        </w:rPr>
        <w:t>EXEL</w:t>
      </w:r>
      <w:proofErr w:type="spellEnd"/>
      <w:r>
        <w:rPr>
          <w:b/>
        </w:rPr>
        <w:t>)</w:t>
      </w:r>
      <w:r>
        <w:t xml:space="preserve"> ensures broad project visibility through dissemination, commercialization, and IP training. It transforms academic outputs from </w:t>
      </w:r>
      <w:r>
        <w:rPr>
          <w:b/>
        </w:rPr>
        <w:t>UNL</w:t>
      </w:r>
      <w:r>
        <w:t xml:space="preserve">, </w:t>
      </w:r>
      <w:r>
        <w:rPr>
          <w:b/>
        </w:rPr>
        <w:t>HUJI</w:t>
      </w:r>
      <w:r>
        <w:t xml:space="preserve">, and </w:t>
      </w:r>
      <w:r>
        <w:rPr>
          <w:b/>
        </w:rPr>
        <w:t>UOA</w:t>
      </w:r>
      <w:r>
        <w:t xml:space="preserve">into public-facing innovations. </w:t>
      </w:r>
      <w:proofErr w:type="spellStart"/>
      <w:r>
        <w:rPr>
          <w:b/>
        </w:rPr>
        <w:t>EXEL</w:t>
      </w:r>
      <w:proofErr w:type="spellEnd"/>
      <w:r>
        <w:t xml:space="preserve"> also supports </w:t>
      </w:r>
      <w:r>
        <w:rPr>
          <w:b/>
        </w:rPr>
        <w:t>STAB VIDA</w:t>
      </w:r>
      <w:r>
        <w:t xml:space="preserve"> in scaling its products and technologies, and works closely with </w:t>
      </w:r>
      <w:r>
        <w:rPr>
          <w:b/>
        </w:rPr>
        <w:t>UPE</w:t>
      </w:r>
      <w:r>
        <w:t xml:space="preserve">, </w:t>
      </w:r>
      <w:proofErr w:type="spellStart"/>
      <w:r>
        <w:rPr>
          <w:b/>
        </w:rPr>
        <w:t>UNICAMP</w:t>
      </w:r>
      <w:proofErr w:type="spellEnd"/>
      <w:r>
        <w:t xml:space="preserve">, </w:t>
      </w:r>
      <w:r>
        <w:rPr>
          <w:b/>
        </w:rPr>
        <w:t>KNU</w:t>
      </w:r>
      <w:r>
        <w:t xml:space="preserve">, and </w:t>
      </w:r>
      <w:proofErr w:type="spellStart"/>
      <w:r>
        <w:rPr>
          <w:b/>
        </w:rPr>
        <w:t>UHU</w:t>
      </w:r>
      <w:proofErr w:type="spellEnd"/>
      <w:r>
        <w:t xml:space="preserve"> to engage educators and stakeholders in high-impact, inclusive ways.</w:t>
      </w:r>
    </w:p>
    <w:p w14:paraId="0000061E" w14:textId="77777777" w:rsidR="00F82C29" w:rsidRDefault="00000000">
      <w:pPr>
        <w:spacing w:before="240" w:after="240"/>
      </w:pPr>
      <w:proofErr w:type="spellStart"/>
      <w:r>
        <w:rPr>
          <w:b/>
        </w:rPr>
        <w:t>YAGHMA</w:t>
      </w:r>
      <w:proofErr w:type="spellEnd"/>
      <w:r>
        <w:t xml:space="preserve"> embeds sustainability, </w:t>
      </w:r>
      <w:proofErr w:type="spellStart"/>
      <w:r>
        <w:t>ESG</w:t>
      </w:r>
      <w:proofErr w:type="spellEnd"/>
      <w:r>
        <w:t xml:space="preserve"> analytics, and ethical innovation into the core of the SMART project. It complements </w:t>
      </w:r>
      <w:proofErr w:type="spellStart"/>
      <w:r>
        <w:rPr>
          <w:b/>
        </w:rPr>
        <w:t>EXEL</w:t>
      </w:r>
      <w:proofErr w:type="spellEnd"/>
      <w:r>
        <w:t xml:space="preserve"> by ensuring dissemination practices align with societal values and strengthens the work of </w:t>
      </w:r>
      <w:r>
        <w:rPr>
          <w:b/>
        </w:rPr>
        <w:t>UPE</w:t>
      </w:r>
      <w:r>
        <w:t xml:space="preserve">, </w:t>
      </w:r>
      <w:proofErr w:type="spellStart"/>
      <w:r>
        <w:rPr>
          <w:b/>
        </w:rPr>
        <w:t>UNICAMP</w:t>
      </w:r>
      <w:proofErr w:type="spellEnd"/>
      <w:r>
        <w:t xml:space="preserve">, </w:t>
      </w:r>
      <w:proofErr w:type="spellStart"/>
      <w:r>
        <w:rPr>
          <w:b/>
        </w:rPr>
        <w:t>UHU</w:t>
      </w:r>
      <w:proofErr w:type="spellEnd"/>
      <w:r>
        <w:t xml:space="preserve">, and </w:t>
      </w:r>
      <w:r>
        <w:rPr>
          <w:b/>
        </w:rPr>
        <w:t>KNU</w:t>
      </w:r>
      <w:r>
        <w:t xml:space="preserve"> through shared goals around inclusion and SDG alignment. </w:t>
      </w:r>
      <w:proofErr w:type="spellStart"/>
      <w:r>
        <w:rPr>
          <w:b/>
        </w:rPr>
        <w:t>YAGHMA</w:t>
      </w:r>
      <w:proofErr w:type="spellEnd"/>
      <w:r>
        <w:t xml:space="preserve"> also provides ethical innovation frameworks to </w:t>
      </w:r>
      <w:proofErr w:type="spellStart"/>
      <w:r>
        <w:rPr>
          <w:b/>
        </w:rPr>
        <w:t>UNIBO</w:t>
      </w:r>
      <w:proofErr w:type="spellEnd"/>
      <w:r>
        <w:t xml:space="preserve"> and </w:t>
      </w:r>
      <w:r>
        <w:rPr>
          <w:b/>
        </w:rPr>
        <w:t>HUJI</w:t>
      </w:r>
      <w:r>
        <w:t>, ensuring research and commercialization efforts respect environmental and societal boundaries.</w:t>
      </w:r>
    </w:p>
    <w:p w14:paraId="0000061F" w14:textId="77777777" w:rsidR="00F82C29" w:rsidRDefault="00000000">
      <w:pPr>
        <w:spacing w:before="240" w:after="240"/>
      </w:pPr>
      <w:r>
        <w:rPr>
          <w:b/>
        </w:rPr>
        <w:t>STAB VIDA</w:t>
      </w:r>
      <w:r>
        <w:t xml:space="preserve"> adds vital </w:t>
      </w:r>
      <w:proofErr w:type="gramStart"/>
      <w:r>
        <w:t>technological,  entrepreneurial</w:t>
      </w:r>
      <w:proofErr w:type="gramEnd"/>
      <w:r>
        <w:t xml:space="preserve"> and </w:t>
      </w:r>
      <w:proofErr w:type="spellStart"/>
      <w:r>
        <w:t>bussines</w:t>
      </w:r>
      <w:proofErr w:type="spellEnd"/>
      <w:r>
        <w:t xml:space="preserve"> capacity with its portable genetic diagnostic tools, such as the Doctor Vida Pocket PCR. These tools support </w:t>
      </w:r>
      <w:r>
        <w:rPr>
          <w:b/>
        </w:rPr>
        <w:t>UNL</w:t>
      </w:r>
      <w:r>
        <w:t xml:space="preserve">, </w:t>
      </w:r>
      <w:r>
        <w:rPr>
          <w:b/>
        </w:rPr>
        <w:t>HUJI</w:t>
      </w:r>
      <w:r>
        <w:t xml:space="preserve">, </w:t>
      </w:r>
      <w:r>
        <w:rPr>
          <w:b/>
        </w:rPr>
        <w:t>KNU</w:t>
      </w:r>
      <w:r>
        <w:t xml:space="preserve">, and </w:t>
      </w:r>
      <w:proofErr w:type="spellStart"/>
      <w:r>
        <w:rPr>
          <w:b/>
        </w:rPr>
        <w:t>UOA</w:t>
      </w:r>
      <w:r>
        <w:t>by</w:t>
      </w:r>
      <w:proofErr w:type="spellEnd"/>
      <w:r>
        <w:t xml:space="preserve"> offering real-world application of their research and contribute to </w:t>
      </w:r>
      <w:r>
        <w:rPr>
          <w:b/>
        </w:rPr>
        <w:t>UPE</w:t>
      </w:r>
      <w:r>
        <w:t xml:space="preserve">, </w:t>
      </w:r>
      <w:proofErr w:type="spellStart"/>
      <w:r>
        <w:rPr>
          <w:b/>
        </w:rPr>
        <w:t>UNICAMP</w:t>
      </w:r>
      <w:proofErr w:type="spellEnd"/>
      <w:r>
        <w:t xml:space="preserve">, and </w:t>
      </w:r>
      <w:proofErr w:type="spellStart"/>
      <w:r>
        <w:rPr>
          <w:b/>
        </w:rPr>
        <w:t>UHU</w:t>
      </w:r>
      <w:r>
        <w:t>’s</w:t>
      </w:r>
      <w:proofErr w:type="spellEnd"/>
      <w:r>
        <w:t xml:space="preserve"> education missions through integration in classroom and community settings. </w:t>
      </w:r>
      <w:r>
        <w:rPr>
          <w:b/>
        </w:rPr>
        <w:t xml:space="preserve">STAB </w:t>
      </w:r>
      <w:proofErr w:type="spellStart"/>
      <w:r>
        <w:rPr>
          <w:b/>
        </w:rPr>
        <w:t>VIDA</w:t>
      </w:r>
      <w:r>
        <w:t>’s</w:t>
      </w:r>
      <w:proofErr w:type="spellEnd"/>
      <w:r>
        <w:t xml:space="preserve"> innovations are also amplified through </w:t>
      </w:r>
      <w:proofErr w:type="spellStart"/>
      <w:r>
        <w:rPr>
          <w:b/>
        </w:rPr>
        <w:t>EXEL</w:t>
      </w:r>
      <w:r>
        <w:t>’s</w:t>
      </w:r>
      <w:proofErr w:type="spellEnd"/>
      <w:r>
        <w:t xml:space="preserve"> dissemination strategies.</w:t>
      </w:r>
    </w:p>
    <w:p w14:paraId="00000620" w14:textId="77777777" w:rsidR="00F82C29" w:rsidRDefault="00000000">
      <w:pPr>
        <w:spacing w:before="240" w:after="240"/>
      </w:pPr>
      <w:r>
        <w:rPr>
          <w:b/>
        </w:rPr>
        <w:t>University of Campinas (</w:t>
      </w:r>
      <w:proofErr w:type="spellStart"/>
      <w:r>
        <w:rPr>
          <w:b/>
        </w:rPr>
        <w:t>UNICAMP</w:t>
      </w:r>
      <w:proofErr w:type="spellEnd"/>
      <w:r>
        <w:rPr>
          <w:b/>
        </w:rPr>
        <w:t>)</w:t>
      </w:r>
      <w:r>
        <w:t xml:space="preserve"> supports internationalization, science education, and analytical chemistry with a focus on Latin American cooperation. It works closely with </w:t>
      </w:r>
      <w:r>
        <w:rPr>
          <w:b/>
        </w:rPr>
        <w:t>UNL</w:t>
      </w:r>
      <w:r>
        <w:t xml:space="preserve"> in shared mass spectrometry and training methods, with </w:t>
      </w:r>
      <w:r>
        <w:rPr>
          <w:b/>
        </w:rPr>
        <w:t>STAB VIDA</w:t>
      </w:r>
      <w:r>
        <w:t xml:space="preserve"> on deploying diagnostic tools, and with </w:t>
      </w:r>
      <w:r>
        <w:rPr>
          <w:b/>
        </w:rPr>
        <w:t>UPE</w:t>
      </w:r>
      <w:r>
        <w:t xml:space="preserve">, </w:t>
      </w:r>
      <w:proofErr w:type="spellStart"/>
      <w:r>
        <w:rPr>
          <w:b/>
        </w:rPr>
        <w:t>UHU</w:t>
      </w:r>
      <w:proofErr w:type="spellEnd"/>
      <w:r>
        <w:t xml:space="preserve">, and </w:t>
      </w:r>
      <w:r>
        <w:rPr>
          <w:b/>
        </w:rPr>
        <w:t>KNU</w:t>
      </w:r>
      <w:r>
        <w:t xml:space="preserve"> to enhance pedagogical approaches in diverse contexts. </w:t>
      </w:r>
      <w:proofErr w:type="spellStart"/>
      <w:r>
        <w:rPr>
          <w:b/>
        </w:rPr>
        <w:t>YAGHMA</w:t>
      </w:r>
      <w:r>
        <w:t>’s</w:t>
      </w:r>
      <w:proofErr w:type="spellEnd"/>
      <w:r>
        <w:t xml:space="preserve"> sustainability agenda also aligns with </w:t>
      </w:r>
      <w:proofErr w:type="spellStart"/>
      <w:r>
        <w:rPr>
          <w:b/>
        </w:rPr>
        <w:t>UNICAMP</w:t>
      </w:r>
      <w:r>
        <w:t>’s</w:t>
      </w:r>
      <w:proofErr w:type="spellEnd"/>
      <w:r>
        <w:t xml:space="preserve"> environmental science work.</w:t>
      </w:r>
    </w:p>
    <w:p w14:paraId="00000621" w14:textId="77777777" w:rsidR="00F82C29" w:rsidRDefault="00000000">
      <w:pPr>
        <w:spacing w:before="240" w:after="240"/>
      </w:pPr>
      <w:r>
        <w:rPr>
          <w:b/>
        </w:rPr>
        <w:t>University of Pernambuco (UPE)</w:t>
      </w:r>
      <w:r>
        <w:t xml:space="preserve"> plays a crucial role in inclusive education, teacher training, and SDG implementation. It adapts research and innovation outcomes from partners like </w:t>
      </w:r>
      <w:proofErr w:type="spellStart"/>
      <w:r>
        <w:rPr>
          <w:b/>
        </w:rPr>
        <w:t>UNIBO</w:t>
      </w:r>
      <w:proofErr w:type="spellEnd"/>
      <w:r>
        <w:t xml:space="preserve">, </w:t>
      </w:r>
      <w:r>
        <w:rPr>
          <w:b/>
        </w:rPr>
        <w:t>STAB VIDA</w:t>
      </w:r>
      <w:r>
        <w:t xml:space="preserve">, </w:t>
      </w:r>
      <w:r>
        <w:rPr>
          <w:b/>
        </w:rPr>
        <w:t>HUJI</w:t>
      </w:r>
      <w:r>
        <w:t xml:space="preserve">, </w:t>
      </w:r>
      <w:proofErr w:type="spellStart"/>
      <w:r>
        <w:rPr>
          <w:b/>
        </w:rPr>
        <w:t>UHU</w:t>
      </w:r>
      <w:proofErr w:type="spellEnd"/>
      <w:r>
        <w:t xml:space="preserve">, and </w:t>
      </w:r>
      <w:r>
        <w:rPr>
          <w:b/>
        </w:rPr>
        <w:t>KNU</w:t>
      </w:r>
      <w:r>
        <w:t xml:space="preserve"> to contexts of socio-economic diversity, ensuring </w:t>
      </w:r>
      <w:proofErr w:type="spellStart"/>
      <w:r>
        <w:t>SMART’s</w:t>
      </w:r>
      <w:proofErr w:type="spellEnd"/>
      <w:r>
        <w:t xml:space="preserve"> educational model is equitable and scalable. </w:t>
      </w:r>
      <w:proofErr w:type="spellStart"/>
      <w:r>
        <w:rPr>
          <w:b/>
        </w:rPr>
        <w:t>UPE</w:t>
      </w:r>
      <w:r>
        <w:t>’s</w:t>
      </w:r>
      <w:proofErr w:type="spellEnd"/>
      <w:r>
        <w:t xml:space="preserve"> focus on interdisciplinary curricula and social justice is also reinforced by </w:t>
      </w:r>
      <w:proofErr w:type="spellStart"/>
      <w:r>
        <w:rPr>
          <w:b/>
        </w:rPr>
        <w:t>YAGHMA</w:t>
      </w:r>
      <w:proofErr w:type="spellEnd"/>
      <w:r>
        <w:t xml:space="preserve"> and </w:t>
      </w:r>
      <w:proofErr w:type="spellStart"/>
      <w:r>
        <w:rPr>
          <w:b/>
        </w:rPr>
        <w:t>EXEL</w:t>
      </w:r>
      <w:proofErr w:type="spellEnd"/>
      <w:r>
        <w:t>.</w:t>
      </w:r>
    </w:p>
    <w:p w14:paraId="00000622" w14:textId="77777777" w:rsidR="00F82C29" w:rsidRDefault="00000000">
      <w:pPr>
        <w:spacing w:before="240" w:after="240"/>
      </w:pPr>
      <w:r>
        <w:t>Together, the partners form a complementary and coherent ecosystem, with each entity reinforcing the others through aligned yet distinct areas of expertise. The consortium’s structure allows for efficient collaboration across education, research, and innovation, fostering a sustainable and inclusive model of excellence in science, technology, and health education.</w:t>
      </w:r>
    </w:p>
    <w:p w14:paraId="00000623" w14:textId="77777777" w:rsidR="00F82C29" w:rsidRDefault="00F82C29">
      <w:pPr>
        <w:jc w:val="both"/>
        <w:rPr>
          <w:sz w:val="22"/>
          <w:szCs w:val="22"/>
          <w:highlight w:val="yellow"/>
        </w:rPr>
      </w:pPr>
    </w:p>
    <w:p w14:paraId="00000624" w14:textId="77777777" w:rsidR="00F82C29" w:rsidRDefault="00F82C29">
      <w:pPr>
        <w:jc w:val="both"/>
        <w:rPr>
          <w:sz w:val="22"/>
          <w:szCs w:val="22"/>
          <w:highlight w:val="yellow"/>
        </w:rPr>
      </w:pPr>
    </w:p>
    <w:p w14:paraId="00000625" w14:textId="77777777" w:rsidR="00F82C29" w:rsidRDefault="00F82C29">
      <w:pPr>
        <w:widowControl w:val="0"/>
        <w:ind w:left="426" w:hanging="426"/>
        <w:rPr>
          <w:color w:val="000000"/>
          <w:sz w:val="22"/>
          <w:szCs w:val="22"/>
        </w:rPr>
      </w:pPr>
    </w:p>
    <w:p w14:paraId="00000626" w14:textId="77777777" w:rsidR="00F82C29" w:rsidRDefault="00000000">
      <w:pPr>
        <w:jc w:val="both"/>
        <w:rPr>
          <w:b/>
          <w:sz w:val="22"/>
          <w:szCs w:val="22"/>
        </w:rPr>
      </w:pPr>
      <w:r>
        <w:rPr>
          <w:b/>
          <w:sz w:val="22"/>
          <w:szCs w:val="22"/>
        </w:rPr>
        <w:t>3.2.2 Other countries and international organisations</w:t>
      </w:r>
    </w:p>
    <w:p w14:paraId="00000627" w14:textId="77777777" w:rsidR="00F82C29" w:rsidRDefault="00F82C29">
      <w:pPr>
        <w:widowControl w:val="0"/>
        <w:ind w:left="426" w:hanging="426"/>
        <w:rPr>
          <w:color w:val="000000"/>
          <w:sz w:val="22"/>
          <w:szCs w:val="22"/>
        </w:rPr>
      </w:pPr>
    </w:p>
    <w:p w14:paraId="00000628" w14:textId="77777777" w:rsidR="00F82C29" w:rsidRDefault="00000000">
      <w:pPr>
        <w:numPr>
          <w:ilvl w:val="0"/>
          <w:numId w:val="19"/>
        </w:numPr>
        <w:ind w:left="726" w:hanging="357"/>
        <w:jc w:val="both"/>
        <w:rPr>
          <w:sz w:val="22"/>
          <w:szCs w:val="22"/>
          <w:highlight w:val="yellow"/>
        </w:rPr>
      </w:pPr>
      <w:r>
        <w:rPr>
          <w:sz w:val="22"/>
          <w:szCs w:val="22"/>
          <w:highlight w:val="yellow"/>
        </w:rPr>
        <w:t xml:space="preserve">Note that for CSAs in Horizon Europe, except when explicitly allowed in the topic, any entity from a non-associated third country and International Organisations (other than International European </w:t>
      </w:r>
      <w:proofErr w:type="spellStart"/>
      <w:r>
        <w:rPr>
          <w:sz w:val="22"/>
          <w:szCs w:val="22"/>
          <w:highlight w:val="yellow"/>
        </w:rPr>
        <w:t>ResearchOrganisations</w:t>
      </w:r>
      <w:proofErr w:type="spellEnd"/>
      <w:r>
        <w:rPr>
          <w:sz w:val="22"/>
          <w:szCs w:val="22"/>
          <w:highlight w:val="yellow"/>
        </w:rPr>
        <w:t>) can only participate as Associated Partners. There is no difference between entities established in low/middle income countries and developed countries.</w:t>
      </w:r>
    </w:p>
    <w:p w14:paraId="00000629" w14:textId="77777777" w:rsidR="00F82C29" w:rsidRDefault="00F82C29">
      <w:pPr>
        <w:ind w:left="726"/>
        <w:jc w:val="both"/>
        <w:rPr>
          <w:sz w:val="22"/>
          <w:szCs w:val="22"/>
          <w:highlight w:val="yellow"/>
        </w:rPr>
      </w:pPr>
    </w:p>
    <w:p w14:paraId="0000062A" w14:textId="77777777" w:rsidR="00F82C29" w:rsidRDefault="00000000">
      <w:pPr>
        <w:ind w:left="726"/>
        <w:jc w:val="both"/>
        <w:rPr>
          <w:sz w:val="22"/>
          <w:szCs w:val="22"/>
          <w:highlight w:val="yellow"/>
        </w:rPr>
      </w:pPr>
      <w:r>
        <w:rPr>
          <w:sz w:val="22"/>
          <w:szCs w:val="22"/>
          <w:highlight w:val="yellow"/>
        </w:rPr>
        <w:t xml:space="preserve">If your topic does not include any specific condition related to non-associated third countries, you do not need to include any information on ‘Other countries and international organisations in this section of the proposal. </w:t>
      </w:r>
    </w:p>
    <w:p w14:paraId="0000062B" w14:textId="77777777" w:rsidR="00F82C29" w:rsidRDefault="00F82C29">
      <w:pPr>
        <w:ind w:left="726"/>
        <w:jc w:val="both"/>
        <w:rPr>
          <w:sz w:val="22"/>
          <w:szCs w:val="22"/>
          <w:highlight w:val="yellow"/>
        </w:rPr>
      </w:pPr>
    </w:p>
    <w:p w14:paraId="0000062C" w14:textId="77777777" w:rsidR="00F82C29" w:rsidRDefault="00000000">
      <w:pPr>
        <w:ind w:left="726"/>
        <w:jc w:val="both"/>
        <w:rPr>
          <w:sz w:val="22"/>
          <w:szCs w:val="22"/>
          <w:highlight w:val="yellow"/>
        </w:rPr>
      </w:pPr>
      <w:r>
        <w:rPr>
          <w:sz w:val="22"/>
          <w:szCs w:val="22"/>
          <w:highlight w:val="yellow"/>
        </w:rPr>
        <w:t xml:space="preserve">If your topic includes a specific condition related to non-associated third countries, note that legal entities established in those countries are only able to participate as beneficiaries or affiliated entities if eligible for funding: </w:t>
      </w:r>
    </w:p>
    <w:p w14:paraId="0000062D" w14:textId="77777777" w:rsidR="00F82C29" w:rsidRDefault="00000000">
      <w:pPr>
        <w:ind w:left="726"/>
        <w:jc w:val="both"/>
        <w:rPr>
          <w:sz w:val="22"/>
          <w:szCs w:val="22"/>
          <w:highlight w:val="yellow"/>
        </w:rPr>
      </w:pPr>
      <w:r>
        <w:rPr>
          <w:sz w:val="22"/>
          <w:szCs w:val="22"/>
          <w:highlight w:val="yellow"/>
        </w:rPr>
        <w:t xml:space="preserve">•because they are from a low/middle income country identified in the Work </w:t>
      </w:r>
      <w:proofErr w:type="spellStart"/>
      <w:r>
        <w:rPr>
          <w:sz w:val="22"/>
          <w:szCs w:val="22"/>
          <w:highlight w:val="yellow"/>
        </w:rPr>
        <w:t>ProgrammeGeneral</w:t>
      </w:r>
      <w:proofErr w:type="spellEnd"/>
      <w:r>
        <w:rPr>
          <w:sz w:val="22"/>
          <w:szCs w:val="22"/>
          <w:highlight w:val="yellow"/>
        </w:rPr>
        <w:t xml:space="preserve"> Annexes B as automatically eligible for funding;</w:t>
      </w:r>
    </w:p>
    <w:p w14:paraId="0000062E" w14:textId="77777777" w:rsidR="00F82C29" w:rsidRDefault="00000000">
      <w:pPr>
        <w:ind w:left="726"/>
        <w:jc w:val="both"/>
        <w:rPr>
          <w:sz w:val="22"/>
          <w:szCs w:val="22"/>
          <w:highlight w:val="yellow"/>
        </w:rPr>
      </w:pPr>
      <w:r>
        <w:rPr>
          <w:sz w:val="22"/>
          <w:szCs w:val="22"/>
          <w:highlight w:val="yellow"/>
        </w:rPr>
        <w:t>•because the call conditions explicitly provide for it;</w:t>
      </w:r>
    </w:p>
    <w:p w14:paraId="0000062F" w14:textId="77777777" w:rsidR="00F82C29" w:rsidRDefault="00000000">
      <w:pPr>
        <w:ind w:left="726"/>
        <w:jc w:val="both"/>
        <w:rPr>
          <w:sz w:val="22"/>
          <w:szCs w:val="22"/>
          <w:highlight w:val="yellow"/>
        </w:rPr>
      </w:pPr>
      <w:r>
        <w:rPr>
          <w:sz w:val="22"/>
          <w:szCs w:val="22"/>
          <w:highlight w:val="yellow"/>
        </w:rPr>
        <w:t xml:space="preserve">•because the participation of the legal entity concerned is deemed essential for </w:t>
      </w:r>
      <w:proofErr w:type="spellStart"/>
      <w:r>
        <w:rPr>
          <w:sz w:val="22"/>
          <w:szCs w:val="22"/>
          <w:highlight w:val="yellow"/>
        </w:rPr>
        <w:t>implementingthe</w:t>
      </w:r>
      <w:proofErr w:type="spellEnd"/>
      <w:r>
        <w:rPr>
          <w:sz w:val="22"/>
          <w:szCs w:val="22"/>
          <w:highlight w:val="yellow"/>
        </w:rPr>
        <w:t xml:space="preserve"> action.</w:t>
      </w:r>
    </w:p>
    <w:p w14:paraId="00000630" w14:textId="77777777" w:rsidR="00F82C29" w:rsidRDefault="00F82C29">
      <w:pPr>
        <w:ind w:left="726"/>
        <w:jc w:val="both"/>
        <w:rPr>
          <w:sz w:val="22"/>
          <w:szCs w:val="22"/>
          <w:highlight w:val="yellow"/>
        </w:rPr>
      </w:pPr>
    </w:p>
    <w:p w14:paraId="00000631" w14:textId="77777777" w:rsidR="00F82C29" w:rsidRDefault="00000000">
      <w:pPr>
        <w:ind w:left="726"/>
        <w:jc w:val="both"/>
        <w:rPr>
          <w:sz w:val="22"/>
          <w:szCs w:val="22"/>
          <w:highlight w:val="yellow"/>
        </w:rPr>
      </w:pPr>
      <w:r>
        <w:rPr>
          <w:sz w:val="22"/>
          <w:szCs w:val="22"/>
          <w:highlight w:val="yellow"/>
        </w:rPr>
        <w:t>Only in the latter case, explain in this section of the proposal why the participation of the entity in question is essential to successfully carry out the project.</w:t>
      </w:r>
    </w:p>
    <w:sectPr w:rsidR="00F82C29">
      <w:pgSz w:w="11906" w:h="16838"/>
      <w:pgMar w:top="851" w:right="851" w:bottom="851" w:left="851" w:header="425"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ose-Luis Capelo-Martinez" w:date="2025-07-10T21:56:00Z" w:initials="">
    <w:p w14:paraId="00000640"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revisite phase times</w:t>
      </w:r>
    </w:p>
  </w:comment>
  <w:comment w:id="2" w:author="Jose-Luis Capelo-Martinez" w:date="2025-07-10T22:29:00Z" w:initials="">
    <w:p w14:paraId="0000063D"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 talk from AI, so we need to asnweer these issues.</w:t>
      </w:r>
    </w:p>
  </w:comment>
  <w:comment w:id="3" w:author="Jose-Luis Capelo-Martinez" w:date="2025-07-11T21:19:00Z" w:initials="">
    <w:p w14:paraId="0000063E"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 WE HAEVE THE DATA AMNAGEMENT PLAN?</w:t>
      </w:r>
    </w:p>
  </w:comment>
  <w:comment w:id="6" w:author="José Luís Capelo Martinez" w:date="2025-09-06T20:01:00Z" w:initials="">
    <w:p w14:paraId="00000642"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remake after work packages are definitive</w:t>
      </w:r>
    </w:p>
  </w:comment>
  <w:comment w:id="11" w:author="Jose-Luis Capelo-Martinez" w:date="2025-07-11T22:40:00Z" w:initials="">
    <w:p w14:paraId="0000063F"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be sure brazil is in</w:t>
      </w:r>
    </w:p>
  </w:comment>
  <w:comment w:id="12" w:author="Jose-Luis Capelo-Martinez" w:date="2025-07-12T17:24:00Z" w:initials="">
    <w:p w14:paraId="0000063C"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Ai goes here verify</w:t>
      </w:r>
    </w:p>
  </w:comment>
  <w:comment w:id="14" w:author="Ieronymos Zoidakis" w:date="2025-09-29T01:45:00Z" w:initials="">
    <w:p w14:paraId="0000063A"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Revise according to my suggestions.</w:t>
      </w:r>
    </w:p>
    <w:p w14:paraId="0000063B"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Sofia and Dimitris will revise the management and dissemination deliverables</w:t>
      </w:r>
    </w:p>
  </w:comment>
  <w:comment w:id="15" w:author="Tereza Cartaxo" w:date="2025-07-21T13:25:00Z" w:initials="">
    <w:p w14:paraId="00000639"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Podemos contribuir aqui também!</w:t>
      </w:r>
    </w:p>
  </w:comment>
  <w:comment w:id="16" w:author="Ieronymos Zoidakis" w:date="2025-09-29T01:45:00Z" w:initials="">
    <w:p w14:paraId="00000641" w14:textId="77777777" w:rsidR="00F82C2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Revise. One or two milestones per WP is preferable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640" w15:done="0"/>
  <w15:commentEx w15:paraId="0000063D" w15:done="0"/>
  <w15:commentEx w15:paraId="0000063E" w15:done="0"/>
  <w15:commentEx w15:paraId="00000642" w15:done="0"/>
  <w15:commentEx w15:paraId="0000063F" w15:done="0"/>
  <w15:commentEx w15:paraId="0000063C" w15:done="0"/>
  <w15:commentEx w15:paraId="0000063B" w15:done="0"/>
  <w15:commentEx w15:paraId="00000639" w15:done="0"/>
  <w15:commentEx w15:paraId="000006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640" w16cid:durableId="00000640"/>
  <w16cid:commentId w16cid:paraId="0000063D" w16cid:durableId="0000063D"/>
  <w16cid:commentId w16cid:paraId="0000063E" w16cid:durableId="0000063E"/>
  <w16cid:commentId w16cid:paraId="00000642" w16cid:durableId="00000642"/>
  <w16cid:commentId w16cid:paraId="0000063F" w16cid:durableId="0000063F"/>
  <w16cid:commentId w16cid:paraId="0000063C" w16cid:durableId="0000063C"/>
  <w16cid:commentId w16cid:paraId="0000063B" w16cid:durableId="0000063B"/>
  <w16cid:commentId w16cid:paraId="00000639" w16cid:durableId="00000639"/>
  <w16cid:commentId w16cid:paraId="00000641" w16cid:durableId="000006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E0C12" w14:textId="77777777" w:rsidR="00ED638A" w:rsidRDefault="00ED638A">
      <w:r>
        <w:separator/>
      </w:r>
    </w:p>
  </w:endnote>
  <w:endnote w:type="continuationSeparator" w:id="0">
    <w:p w14:paraId="68EF3629" w14:textId="77777777" w:rsidR="00ED638A" w:rsidRDefault="00ED6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8ECE9C9-96F2-45C3-B507-1ACC433D1FC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embedRegular r:id="rId2" w:fontKey="{147C4AC1-69C8-43C6-AE3A-28404ABE1E1F}"/>
    <w:embedBold r:id="rId3" w:fontKey="{9EB60AF0-032E-4CFB-A6AB-C8B6B31A536B}"/>
  </w:font>
  <w:font w:name="ArialNarrow,Bold">
    <w:panose1 w:val="00000000000000000000"/>
    <w:charset w:val="00"/>
    <w:family w:val="roman"/>
    <w:notTrueType/>
    <w:pitch w:val="default"/>
  </w:font>
  <w:font w:name="Swiss">
    <w:panose1 w:val="00000000000000000000"/>
    <w:charset w:val="00"/>
    <w:family w:val="roman"/>
    <w:notTrueType/>
    <w:pitch w:val="default"/>
  </w:font>
  <w:font w:name="Times">
    <w:panose1 w:val="02020603050405020304"/>
    <w:charset w:val="00"/>
    <w:family w:val="roman"/>
    <w:notTrueType/>
    <w:pitch w:val="default"/>
    <w:embedRegular r:id="rId4" w:fontKey="{B93609B2-4504-402F-8B7C-1BB6559077B0}"/>
    <w:embedItalic r:id="rId5" w:fontKey="{14935551-5EA7-4ACB-938D-B27C8D674920}"/>
  </w:font>
  <w:font w:name="EUAlbertin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embedRegular r:id="rId6" w:fontKey="{EA8882BD-0DD4-4832-A20C-901CCAF93ADF}"/>
  </w:font>
  <w:font w:name="Arial Bold">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Gotham">
    <w:panose1 w:val="00000000000000000000"/>
    <w:charset w:val="00"/>
    <w:family w:val="roman"/>
    <w:notTrueType/>
    <w:pitch w:val="default"/>
  </w:font>
  <w:font w:name="Verdana">
    <w:panose1 w:val="020B0604030504040204"/>
    <w:charset w:val="00"/>
    <w:family w:val="roman"/>
    <w:pitch w:val="variable"/>
    <w:sig w:usb0="00000003" w:usb1="00000000" w:usb2="00000000" w:usb3="00000000" w:csb0="00000001" w:csb1="00000000"/>
    <w:embedRegular r:id="rId7" w:fontKey="{95C1B9E5-2AE7-451B-96C7-A07325A07D2A}"/>
  </w:font>
  <w:font w:name="Liberation Serif">
    <w:panose1 w:val="00000000000000000000"/>
    <w:charset w:val="00"/>
    <w:family w:val="roman"/>
    <w:notTrueType/>
    <w:pitch w:val="default"/>
  </w:font>
  <w:font w:name="NSimSun">
    <w:panose1 w:val="00000000000000000000"/>
    <w:charset w:val="00"/>
    <w:family w:val="roman"/>
    <w:notTrueType/>
    <w:pitch w:val="default"/>
    <w:embedRegular r:id="rId8" w:fontKey="{9D6A64AD-6199-4EC1-AAA0-4E2CD9341444}"/>
  </w:font>
  <w:font w:name="Lucida Sans">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CC"/>
    <w:family w:val="swiss"/>
    <w:pitch w:val="variable"/>
    <w:sig w:usb0="E4002EFF" w:usb1="C000247B" w:usb2="00000009" w:usb3="00000000" w:csb0="000001FF" w:csb1="00000000"/>
    <w:embedRegular r:id="rId9" w:fontKey="{E586C320-2348-44C9-9187-643AF616B90F}"/>
  </w:font>
  <w:font w:name="Arial Narrow">
    <w:panose1 w:val="020B0606020202030204"/>
    <w:charset w:val="00"/>
    <w:family w:val="roman"/>
    <w:notTrueType/>
    <w:pitch w:val="default"/>
    <w:embedRegular r:id="rId10" w:fontKey="{61C09D31-5595-47C1-9DD4-3A65B76CB981}"/>
    <w:embedBold r:id="rId11" w:fontKey="{C7A12BFE-1EF9-48DB-B0B0-5250198B128E}"/>
  </w:font>
  <w:font w:name="Monotype Sort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roman"/>
    <w:notTrueType/>
    <w:pitch w:val="default"/>
    <w:embedRegular r:id="rId12" w:fontKey="{340738B6-407A-4D8D-8894-469F764725EC}"/>
  </w:font>
  <w:font w:name="Cambria Math">
    <w:panose1 w:val="02040503050406030204"/>
    <w:charset w:val="CC"/>
    <w:family w:val="roman"/>
    <w:pitch w:val="variable"/>
    <w:sig w:usb0="E00006FF" w:usb1="420024FF" w:usb2="02000000" w:usb3="00000000" w:csb0="0000019F" w:csb1="00000000"/>
    <w:embedRegular r:id="rId13" w:fontKey="{3BA2AA82-3CCA-422E-B448-AE2350956FA3}"/>
  </w:font>
  <w:font w:name="Roboto Lt">
    <w:panose1 w:val="00000000000000000000"/>
    <w:charset w:val="00"/>
    <w:family w:val="roman"/>
    <w:notTrueType/>
    <w:pitch w:val="default"/>
    <w:embedRegular r:id="rId14" w:fontKey="{A4CDE62C-8B7A-47A8-90E1-DC40C33C23D8}"/>
  </w:font>
  <w:font w:name="FuturaA Bk BT">
    <w:panose1 w:val="00000000000000000000"/>
    <w:charset w:val="00"/>
    <w:family w:val="roman"/>
    <w:notTrueType/>
    <w:pitch w:val="default"/>
  </w:font>
  <w:font w:name="CourierNewPSMT">
    <w:panose1 w:val="00000000000000000000"/>
    <w:charset w:val="00"/>
    <w:family w:val="roman"/>
    <w:notTrueType/>
    <w:pitch w:val="default"/>
  </w:font>
  <w:font w:name="Segoe UI">
    <w:panose1 w:val="020B0502040204020203"/>
    <w:charset w:val="00"/>
    <w:family w:val="roman"/>
    <w:notTrueType/>
    <w:pitch w:val="default"/>
    <w:embedRegular r:id="rId15" w:fontKey="{248B6E7D-0E7C-4707-8D65-5E0D0DA22161}"/>
  </w:font>
  <w:font w:name="Georgia">
    <w:panose1 w:val="02040502050405020303"/>
    <w:charset w:val="00"/>
    <w:family w:val="auto"/>
    <w:pitch w:val="default"/>
    <w:embedRegular r:id="rId16" w:fontKey="{DB5B44EF-2C4A-4DE7-8F7A-A6C93074A61E}"/>
    <w:embedItalic r:id="rId17" w:fontKey="{E63CC422-CBCE-4087-841E-15F37441100B}"/>
  </w:font>
  <w:font w:name="Roboto">
    <w:panose1 w:val="00000000000000000000"/>
    <w:charset w:val="CC"/>
    <w:family w:val="auto"/>
    <w:pitch w:val="variable"/>
    <w:sig w:usb0="E00002EF" w:usb1="5000205B" w:usb2="00000020" w:usb3="00000000" w:csb0="0000019F" w:csb1="00000000"/>
    <w:embedRegular r:id="rId18" w:fontKey="{68827961-19BC-4576-834A-3F3340A9D270}"/>
    <w:embedBold r:id="rId19" w:fontKey="{95EE3837-DC89-485C-8B07-4F5363DCD8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635" w14:textId="77777777" w:rsidR="00F82C29" w:rsidRDefault="00F82C29">
    <w:pPr>
      <w:pBdr>
        <w:top w:val="single" w:sz="4" w:space="1" w:color="000000"/>
        <w:left w:val="nil"/>
        <w:bottom w:val="nil"/>
        <w:right w:val="nil"/>
        <w:between w:val="nil"/>
      </w:pBdr>
      <w:tabs>
        <w:tab w:val="center" w:pos="4536"/>
        <w:tab w:val="right" w:pos="9072"/>
        <w:tab w:val="center" w:pos="5103"/>
        <w:tab w:val="right" w:pos="10205"/>
      </w:tabs>
      <w:rPr>
        <w:color w:val="000000"/>
        <w:sz w:val="6"/>
        <w:szCs w:val="6"/>
      </w:rPr>
    </w:pPr>
  </w:p>
  <w:p w14:paraId="00000636" w14:textId="2475B6AC" w:rsidR="00F82C29" w:rsidRDefault="00000000">
    <w:pPr>
      <w:pBdr>
        <w:top w:val="nil"/>
        <w:left w:val="nil"/>
        <w:bottom w:val="nil"/>
        <w:right w:val="nil"/>
        <w:between w:val="nil"/>
      </w:pBdr>
      <w:tabs>
        <w:tab w:val="center" w:pos="4536"/>
        <w:tab w:val="right" w:pos="9072"/>
        <w:tab w:val="center" w:pos="5103"/>
        <w:tab w:val="right" w:pos="10490"/>
      </w:tabs>
      <w:rPr>
        <w:b/>
        <w:color w:val="000000"/>
        <w:sz w:val="18"/>
        <w:szCs w:val="18"/>
      </w:rPr>
    </w:pPr>
    <w:r>
      <w:rPr>
        <w:b/>
        <w:color w:val="000000"/>
        <w:sz w:val="20"/>
        <w:szCs w:val="20"/>
      </w:rPr>
      <w:t>Part B</w:t>
    </w:r>
    <w:r>
      <w:rPr>
        <w:b/>
        <w:color w:val="000000"/>
        <w:sz w:val="18"/>
        <w:szCs w:val="18"/>
      </w:rPr>
      <w:tab/>
    </w:r>
    <w:r>
      <w:rPr>
        <w:b/>
        <w:color w:val="FF0000"/>
        <w:sz w:val="18"/>
        <w:szCs w:val="18"/>
      </w:rPr>
      <w:tab/>
    </w: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0C6FFA">
      <w:rPr>
        <w:noProof/>
        <w:color w:val="000000"/>
        <w:sz w:val="18"/>
        <w:szCs w:val="18"/>
      </w:rPr>
      <w:t>1</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0C6FFA">
      <w:rPr>
        <w:noProof/>
        <w:color w:val="000000"/>
        <w:sz w:val="18"/>
        <w:szCs w:val="18"/>
      </w:rPr>
      <w:t>2</w:t>
    </w:r>
    <w:r>
      <w:rPr>
        <w:color w:val="000000"/>
        <w:sz w:val="18"/>
        <w:szCs w:val="18"/>
      </w:rPr>
      <w:fldChar w:fldCharType="end"/>
    </w:r>
  </w:p>
  <w:p w14:paraId="00000637" w14:textId="77777777" w:rsidR="00F82C29" w:rsidRDefault="00F82C29"/>
  <w:p w14:paraId="00000638" w14:textId="77777777" w:rsidR="00F82C29" w:rsidRDefault="00F82C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1BD3A" w14:textId="77777777" w:rsidR="00ED638A" w:rsidRDefault="00ED638A">
      <w:r>
        <w:separator/>
      </w:r>
    </w:p>
  </w:footnote>
  <w:footnote w:type="continuationSeparator" w:id="0">
    <w:p w14:paraId="6893818F" w14:textId="77777777" w:rsidR="00ED638A" w:rsidRDefault="00ED638A">
      <w:r>
        <w:continuationSeparator/>
      </w:r>
    </w:p>
  </w:footnote>
  <w:footnote w:id="1">
    <w:p w14:paraId="00000632" w14:textId="77777777" w:rsidR="00F82C29" w:rsidRDefault="00000000">
      <w:pPr>
        <w:pBdr>
          <w:top w:val="nil"/>
          <w:left w:val="nil"/>
          <w:bottom w:val="nil"/>
          <w:right w:val="nil"/>
          <w:between w:val="nil"/>
        </w:pBdr>
        <w:rPr>
          <w:color w:val="000000"/>
          <w:sz w:val="20"/>
          <w:szCs w:val="20"/>
        </w:rPr>
      </w:pPr>
      <w:r>
        <w:rPr>
          <w:rStyle w:val="afff5"/>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633" w14:textId="77777777" w:rsidR="00F82C29" w:rsidRDefault="00000000">
    <w:pPr>
      <w:tabs>
        <w:tab w:val="center" w:pos="4536"/>
        <w:tab w:val="right" w:pos="9072"/>
      </w:tabs>
      <w:ind w:right="227"/>
      <w:jc w:val="both"/>
      <w:rPr>
        <w:sz w:val="16"/>
        <w:szCs w:val="16"/>
      </w:rPr>
    </w:pPr>
    <w:r>
      <w:rPr>
        <w:i/>
        <w:color w:val="000000"/>
        <w:sz w:val="18"/>
        <w:szCs w:val="18"/>
      </w:rPr>
      <w:t>[SMART]</w:t>
    </w:r>
    <w:r>
      <w:rPr>
        <w:color w:val="000000"/>
        <w:sz w:val="18"/>
        <w:szCs w:val="18"/>
      </w:rPr>
      <w:tab/>
    </w:r>
    <w:r>
      <w:rPr>
        <w:color w:val="000000"/>
        <w:sz w:val="18"/>
        <w:szCs w:val="18"/>
      </w:rPr>
      <w:tab/>
      <w:t xml:space="preserve">        </w:t>
    </w:r>
    <w:r>
      <w:rPr>
        <w:sz w:val="16"/>
        <w:szCs w:val="16"/>
      </w:rPr>
      <w:t xml:space="preserve">Call: [HORIZON-WIDERA-2025-01-ACCESS-01] </w:t>
    </w:r>
  </w:p>
  <w:p w14:paraId="00000634" w14:textId="77777777" w:rsidR="00F82C29" w:rsidRDefault="00F82C29">
    <w:pPr>
      <w:pBdr>
        <w:top w:val="nil"/>
        <w:left w:val="nil"/>
        <w:bottom w:val="nil"/>
        <w:right w:val="nil"/>
        <w:between w:val="nil"/>
      </w:pBdr>
      <w:tabs>
        <w:tab w:val="center" w:pos="4536"/>
        <w:tab w:val="right" w:pos="9072"/>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93A7D"/>
    <w:multiLevelType w:val="multilevel"/>
    <w:tmpl w:val="0756E03C"/>
    <w:lvl w:ilvl="0">
      <w:start w:val="1"/>
      <w:numFmt w:val="bullet"/>
      <w:pStyle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A16F0F"/>
    <w:multiLevelType w:val="multilevel"/>
    <w:tmpl w:val="9FCE49C0"/>
    <w:lvl w:ilvl="0">
      <w:start w:val="1"/>
      <w:numFmt w:val="bullet"/>
      <w:pStyle w:val="auf1"/>
      <w:lvlText w:val="-"/>
      <w:lvlJc w:val="left"/>
      <w:pPr>
        <w:ind w:left="1080" w:hanging="360"/>
      </w:pPr>
      <w:rPr>
        <w:rFonts w:ascii="Times New Roman" w:eastAsia="Times New Roman" w:hAnsi="Times New Roman" w:cs="Times New Roman"/>
      </w:rPr>
    </w:lvl>
    <w:lvl w:ilvl="1">
      <w:start w:val="1"/>
      <w:numFmt w:val="bullet"/>
      <w:pStyle w:val="auf1-1"/>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89736CA"/>
    <w:multiLevelType w:val="multilevel"/>
    <w:tmpl w:val="3F9EF85A"/>
    <w:lvl w:ilvl="0">
      <w:start w:val="1"/>
      <w:numFmt w:val="bullet"/>
      <w:pStyle w:val="StyleCaptionTimesNewRoman11p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CA2A10"/>
    <w:multiLevelType w:val="multilevel"/>
    <w:tmpl w:val="DA963778"/>
    <w:lvl w:ilvl="0">
      <w:start w:val="1"/>
      <w:numFmt w:val="bullet"/>
      <w:pStyle w:val="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803534"/>
    <w:multiLevelType w:val="multilevel"/>
    <w:tmpl w:val="A482A2C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0B2287C"/>
    <w:multiLevelType w:val="multilevel"/>
    <w:tmpl w:val="CDC6AC56"/>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Pointabc"/>
      <w:lvlText w:val="o"/>
      <w:lvlJc w:val="left"/>
      <w:pPr>
        <w:ind w:left="1440" w:hanging="360"/>
      </w:pPr>
      <w:rPr>
        <w:rFonts w:ascii="Courier New" w:eastAsia="Courier New" w:hAnsi="Courier New" w:cs="Courier New"/>
      </w:rPr>
    </w:lvl>
    <w:lvl w:ilvl="2">
      <w:start w:val="1"/>
      <w:numFmt w:val="bullet"/>
      <w:pStyle w:val="Point1231"/>
      <w:lvlText w:val="▪"/>
      <w:lvlJc w:val="left"/>
      <w:pPr>
        <w:ind w:left="2160" w:hanging="360"/>
      </w:pPr>
      <w:rPr>
        <w:rFonts w:ascii="Noto Sans Symbols" w:eastAsia="Noto Sans Symbols" w:hAnsi="Noto Sans Symbols" w:cs="Noto Sans Symbols"/>
      </w:rPr>
    </w:lvl>
    <w:lvl w:ilvl="3">
      <w:start w:val="1"/>
      <w:numFmt w:val="bullet"/>
      <w:pStyle w:val="Pointabc1"/>
      <w:lvlText w:val="●"/>
      <w:lvlJc w:val="left"/>
      <w:pPr>
        <w:ind w:left="2880" w:hanging="360"/>
      </w:pPr>
      <w:rPr>
        <w:rFonts w:ascii="Noto Sans Symbols" w:eastAsia="Noto Sans Symbols" w:hAnsi="Noto Sans Symbols" w:cs="Noto Sans Symbols"/>
      </w:rPr>
    </w:lvl>
    <w:lvl w:ilvl="4">
      <w:start w:val="1"/>
      <w:numFmt w:val="bullet"/>
      <w:pStyle w:val="Point1232"/>
      <w:lvlText w:val="o"/>
      <w:lvlJc w:val="left"/>
      <w:pPr>
        <w:ind w:left="3600" w:hanging="360"/>
      </w:pPr>
      <w:rPr>
        <w:rFonts w:ascii="Courier New" w:eastAsia="Courier New" w:hAnsi="Courier New" w:cs="Courier New"/>
      </w:rPr>
    </w:lvl>
    <w:lvl w:ilvl="5">
      <w:start w:val="1"/>
      <w:numFmt w:val="bullet"/>
      <w:pStyle w:val="Pointabc2"/>
      <w:lvlText w:val="▪"/>
      <w:lvlJc w:val="left"/>
      <w:pPr>
        <w:ind w:left="4320" w:hanging="360"/>
      </w:pPr>
      <w:rPr>
        <w:rFonts w:ascii="Noto Sans Symbols" w:eastAsia="Noto Sans Symbols" w:hAnsi="Noto Sans Symbols" w:cs="Noto Sans Symbols"/>
      </w:rPr>
    </w:lvl>
    <w:lvl w:ilvl="6">
      <w:start w:val="1"/>
      <w:numFmt w:val="bullet"/>
      <w:pStyle w:val="Point1233"/>
      <w:lvlText w:val="●"/>
      <w:lvlJc w:val="left"/>
      <w:pPr>
        <w:ind w:left="5040" w:hanging="360"/>
      </w:pPr>
      <w:rPr>
        <w:rFonts w:ascii="Noto Sans Symbols" w:eastAsia="Noto Sans Symbols" w:hAnsi="Noto Sans Symbols" w:cs="Noto Sans Symbols"/>
      </w:rPr>
    </w:lvl>
    <w:lvl w:ilvl="7">
      <w:start w:val="1"/>
      <w:numFmt w:val="bullet"/>
      <w:pStyle w:val="Pointabc3"/>
      <w:lvlText w:val="o"/>
      <w:lvlJc w:val="left"/>
      <w:pPr>
        <w:ind w:left="5760" w:hanging="360"/>
      </w:pPr>
      <w:rPr>
        <w:rFonts w:ascii="Courier New" w:eastAsia="Courier New" w:hAnsi="Courier New" w:cs="Courier New"/>
      </w:rPr>
    </w:lvl>
    <w:lvl w:ilvl="8">
      <w:start w:val="1"/>
      <w:numFmt w:val="bullet"/>
      <w:pStyle w:val="Pointabc4"/>
      <w:lvlText w:val="▪"/>
      <w:lvlJc w:val="left"/>
      <w:pPr>
        <w:ind w:left="6480" w:hanging="360"/>
      </w:pPr>
      <w:rPr>
        <w:rFonts w:ascii="Noto Sans Symbols" w:eastAsia="Noto Sans Symbols" w:hAnsi="Noto Sans Symbols" w:cs="Noto Sans Symbols"/>
      </w:rPr>
    </w:lvl>
  </w:abstractNum>
  <w:abstractNum w:abstractNumId="6" w15:restartNumberingAfterBreak="0">
    <w:nsid w:val="14AE0B33"/>
    <w:multiLevelType w:val="multilevel"/>
    <w:tmpl w:val="A6069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8A6CB8"/>
    <w:multiLevelType w:val="multilevel"/>
    <w:tmpl w:val="23D642A0"/>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8" w15:restartNumberingAfterBreak="0">
    <w:nsid w:val="2D9A2FD3"/>
    <w:multiLevelType w:val="multilevel"/>
    <w:tmpl w:val="E7E4D9C6"/>
    <w:lvl w:ilvl="0">
      <w:start w:val="1"/>
      <w:numFmt w:val="bullet"/>
      <w:pStyle w:val="numparg"/>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35B81104"/>
    <w:multiLevelType w:val="multilevel"/>
    <w:tmpl w:val="EC169D92"/>
    <w:lvl w:ilvl="0">
      <w:start w:val="1"/>
      <w:numFmt w:val="bullet"/>
      <w:pStyle w:val="advicenum"/>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E85778E"/>
    <w:multiLevelType w:val="multilevel"/>
    <w:tmpl w:val="B6009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5E16479"/>
    <w:multiLevelType w:val="multilevel"/>
    <w:tmpl w:val="79F07C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pStyle w:val="StyleHeading3T3heading33l3Guide3Head3Listlevel3list1"/>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6233671"/>
    <w:multiLevelType w:val="multilevel"/>
    <w:tmpl w:val="87BCB9E8"/>
    <w:lvl w:ilvl="0">
      <w:start w:val="1"/>
      <w:numFmt w:val="bullet"/>
      <w:pStyle w:val="BookTex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6F83029"/>
    <w:multiLevelType w:val="multilevel"/>
    <w:tmpl w:val="AE48B15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F4768D6"/>
    <w:multiLevelType w:val="multilevel"/>
    <w:tmpl w:val="2EB419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63E3395A"/>
    <w:multiLevelType w:val="multilevel"/>
    <w:tmpl w:val="F3C0CB7E"/>
    <w:lvl w:ilvl="0">
      <w:start w:val="1"/>
      <w:numFmt w:val="bullet"/>
      <w:pStyle w:val="Bulletlistlevel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C954F50"/>
    <w:multiLevelType w:val="multilevel"/>
    <w:tmpl w:val="094E3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88B3B33"/>
    <w:multiLevelType w:val="multilevel"/>
    <w:tmpl w:val="C90AFBF2"/>
    <w:lvl w:ilvl="0">
      <w:start w:val="1"/>
      <w:numFmt w:val="bullet"/>
      <w:pStyle w:val="Bullet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B164736"/>
    <w:multiLevelType w:val="multilevel"/>
    <w:tmpl w:val="462218AE"/>
    <w:lvl w:ilvl="0">
      <w:start w:val="1"/>
      <w:numFmt w:val="bullet"/>
      <w:pStyle w:val="Bodyredbullet"/>
      <w:lvlText w:val="●"/>
      <w:lvlJc w:val="left"/>
      <w:pPr>
        <w:ind w:left="720" w:hanging="360"/>
      </w:pPr>
      <w:rPr>
        <w:rFonts w:ascii="Noto Sans Symbols" w:eastAsia="Noto Sans Symbols" w:hAnsi="Noto Sans Symbols" w:cs="Noto Sans Symbols"/>
        <w:sz w:val="20"/>
        <w:szCs w:val="20"/>
      </w:rPr>
    </w:lvl>
    <w:lvl w:ilvl="1">
      <w:start w:val="1"/>
      <w:numFmt w:val="bullet"/>
      <w:pStyle w:val="ListNumberLevel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B2468AE"/>
    <w:multiLevelType w:val="multilevel"/>
    <w:tmpl w:val="30CEB3FE"/>
    <w:lvl w:ilvl="0">
      <w:start w:val="1"/>
      <w:numFmt w:val="bullet"/>
      <w:pStyle w:val="ZchnZchn"/>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CF526E7"/>
    <w:multiLevelType w:val="multilevel"/>
    <w:tmpl w:val="47C024E6"/>
    <w:lvl w:ilvl="0">
      <w:start w:val="1"/>
      <w:numFmt w:val="bullet"/>
      <w:pStyle w:val="ECguide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03272644">
    <w:abstractNumId w:val="8"/>
  </w:num>
  <w:num w:numId="2" w16cid:durableId="950891951">
    <w:abstractNumId w:val="9"/>
  </w:num>
  <w:num w:numId="3" w16cid:durableId="274487651">
    <w:abstractNumId w:val="18"/>
  </w:num>
  <w:num w:numId="4" w16cid:durableId="956369612">
    <w:abstractNumId w:val="19"/>
  </w:num>
  <w:num w:numId="5" w16cid:durableId="1190603525">
    <w:abstractNumId w:val="16"/>
  </w:num>
  <w:num w:numId="6" w16cid:durableId="1932934632">
    <w:abstractNumId w:val="3"/>
  </w:num>
  <w:num w:numId="7" w16cid:durableId="1806314924">
    <w:abstractNumId w:val="12"/>
  </w:num>
  <w:num w:numId="8" w16cid:durableId="1680740559">
    <w:abstractNumId w:val="0"/>
  </w:num>
  <w:num w:numId="9" w16cid:durableId="763575948">
    <w:abstractNumId w:val="15"/>
  </w:num>
  <w:num w:numId="10" w16cid:durableId="588462465">
    <w:abstractNumId w:val="6"/>
  </w:num>
  <w:num w:numId="11" w16cid:durableId="2037777534">
    <w:abstractNumId w:val="2"/>
  </w:num>
  <w:num w:numId="12" w16cid:durableId="546071521">
    <w:abstractNumId w:val="1"/>
  </w:num>
  <w:num w:numId="13" w16cid:durableId="1036078281">
    <w:abstractNumId w:val="17"/>
  </w:num>
  <w:num w:numId="14" w16cid:durableId="1385526320">
    <w:abstractNumId w:val="20"/>
  </w:num>
  <w:num w:numId="15" w16cid:durableId="945113338">
    <w:abstractNumId w:val="11"/>
  </w:num>
  <w:num w:numId="16" w16cid:durableId="1970355362">
    <w:abstractNumId w:val="4"/>
  </w:num>
  <w:num w:numId="17" w16cid:durableId="1206940571">
    <w:abstractNumId w:val="13"/>
  </w:num>
  <w:num w:numId="18" w16cid:durableId="1222058503">
    <w:abstractNumId w:val="5"/>
  </w:num>
  <w:num w:numId="19" w16cid:durableId="2099597126">
    <w:abstractNumId w:val="14"/>
  </w:num>
  <w:num w:numId="20" w16cid:durableId="1535770715">
    <w:abstractNumId w:val="7"/>
  </w:num>
  <w:num w:numId="21" w16cid:durableId="19637990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C29"/>
    <w:rsid w:val="000C6FFA"/>
    <w:rsid w:val="0031042B"/>
    <w:rsid w:val="00ED638A"/>
    <w:rsid w:val="00F82C2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DA991"/>
  <w15:docId w15:val="{8ADCA9F9-33EC-4982-9F2F-B55501A11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shd w:val="clear" w:color="auto" w:fill="F7CBAC"/>
      <w:ind w:left="360" w:hanging="360"/>
      <w:outlineLvl w:val="0"/>
    </w:pPr>
    <w:rPr>
      <w:b/>
      <w:i/>
      <w:sz w:val="28"/>
      <w:szCs w:val="28"/>
    </w:rPr>
  </w:style>
  <w:style w:type="paragraph" w:styleId="2">
    <w:name w:val="heading 2"/>
    <w:basedOn w:val="a"/>
    <w:next w:val="a"/>
    <w:link w:val="20"/>
    <w:uiPriority w:val="9"/>
    <w:unhideWhenUsed/>
    <w:qFormat/>
    <w:pPr>
      <w:shd w:val="clear" w:color="auto" w:fill="FBE5D5"/>
      <w:ind w:left="1080" w:hanging="360"/>
      <w:jc w:val="both"/>
      <w:outlineLvl w:val="1"/>
    </w:pPr>
    <w:rPr>
      <w:b/>
      <w:sz w:val="28"/>
      <w:szCs w:val="28"/>
    </w:rPr>
  </w:style>
  <w:style w:type="paragraph" w:styleId="30">
    <w:name w:val="heading 3"/>
    <w:basedOn w:val="a"/>
    <w:next w:val="a"/>
    <w:link w:val="31"/>
    <w:uiPriority w:val="9"/>
    <w:unhideWhenUsed/>
    <w:qFormat/>
    <w:pPr>
      <w:shd w:val="clear" w:color="auto" w:fill="FFF2CC"/>
      <w:tabs>
        <w:tab w:val="left" w:pos="720"/>
      </w:tabs>
      <w:ind w:left="1080" w:hanging="360"/>
      <w:jc w:val="both"/>
      <w:outlineLvl w:val="2"/>
    </w:pPr>
    <w:rPr>
      <w:b/>
      <w:color w:val="000000"/>
    </w:rPr>
  </w:style>
  <w:style w:type="paragraph" w:styleId="4">
    <w:name w:val="heading 4"/>
    <w:basedOn w:val="a"/>
    <w:next w:val="a"/>
    <w:link w:val="40"/>
    <w:uiPriority w:val="9"/>
    <w:unhideWhenUsed/>
    <w:qFormat/>
    <w:pPr>
      <w:tabs>
        <w:tab w:val="left" w:pos="851"/>
        <w:tab w:val="right" w:pos="8730"/>
      </w:tabs>
      <w:spacing w:before="20" w:after="20"/>
      <w:ind w:left="720" w:right="792" w:hanging="720"/>
      <w:jc w:val="both"/>
      <w:outlineLvl w:val="3"/>
    </w:pPr>
    <w:rPr>
      <w:b/>
      <w:i/>
      <w:color w:val="0070C0"/>
      <w:sz w:val="22"/>
      <w:szCs w:val="22"/>
    </w:rPr>
  </w:style>
  <w:style w:type="paragraph" w:styleId="5">
    <w:name w:val="heading 5"/>
    <w:basedOn w:val="a"/>
    <w:next w:val="a"/>
    <w:link w:val="50"/>
    <w:uiPriority w:val="9"/>
    <w:semiHidden/>
    <w:unhideWhenUsed/>
    <w:qFormat/>
    <w:pPr>
      <w:ind w:left="833"/>
      <w:outlineLvl w:val="4"/>
    </w:pPr>
    <w:rPr>
      <w:b/>
    </w:rPr>
  </w:style>
  <w:style w:type="paragraph" w:styleId="6">
    <w:name w:val="heading 6"/>
    <w:basedOn w:val="a"/>
    <w:next w:val="a"/>
    <w:link w:val="60"/>
    <w:uiPriority w:val="9"/>
    <w:semiHidden/>
    <w:unhideWhenUsed/>
    <w:qFormat/>
    <w:pPr>
      <w:ind w:left="833"/>
      <w:outlineLvl w:val="5"/>
    </w:pPr>
    <w:rPr>
      <w:b/>
      <w:i/>
    </w:rPr>
  </w:style>
  <w:style w:type="paragraph" w:styleId="7">
    <w:name w:val="heading 7"/>
    <w:basedOn w:val="a"/>
    <w:next w:val="a"/>
    <w:link w:val="70"/>
    <w:uiPriority w:val="1"/>
    <w:qFormat/>
    <w:rsid w:val="00272DF6"/>
    <w:pPr>
      <w:spacing w:before="240" w:after="60"/>
      <w:jc w:val="both"/>
      <w:outlineLvl w:val="6"/>
    </w:pPr>
    <w:rPr>
      <w:rFonts w:ascii="Arial" w:hAnsi="Arial"/>
      <w:sz w:val="20"/>
      <w:szCs w:val="20"/>
    </w:rPr>
  </w:style>
  <w:style w:type="paragraph" w:styleId="8">
    <w:name w:val="heading 8"/>
    <w:basedOn w:val="a"/>
    <w:next w:val="a"/>
    <w:link w:val="80"/>
    <w:rsid w:val="00272DF6"/>
    <w:pPr>
      <w:spacing w:before="240" w:after="60"/>
      <w:jc w:val="both"/>
      <w:outlineLvl w:val="7"/>
    </w:pPr>
    <w:rPr>
      <w:rFonts w:ascii="Arial" w:hAnsi="Arial"/>
      <w:i/>
      <w:sz w:val="20"/>
      <w:szCs w:val="20"/>
    </w:rPr>
  </w:style>
  <w:style w:type="paragraph" w:styleId="9">
    <w:name w:val="heading 9"/>
    <w:basedOn w:val="a"/>
    <w:next w:val="a"/>
    <w:link w:val="90"/>
    <w:rsid w:val="00272DF6"/>
    <w:pPr>
      <w:spacing w:before="240" w:after="60"/>
      <w:jc w:val="both"/>
      <w:outlineLvl w:val="8"/>
    </w:pPr>
    <w:rPr>
      <w:rFonts w:ascii="Arial" w:hAnsi="Arial"/>
      <w:i/>
      <w:sz w:val="1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pPr>
      <w:spacing w:after="480"/>
      <w:jc w:val="center"/>
    </w:pPr>
    <w:rPr>
      <w:rFonts w:ascii="Arial" w:eastAsia="Arial" w:hAnsi="Arial" w:cs="Arial"/>
      <w:b/>
      <w:sz w:val="48"/>
      <w:szCs w:val="48"/>
    </w:rPr>
  </w:style>
  <w:style w:type="table" w:customStyle="1" w:styleId="TableNormal0">
    <w:name w:val="TableNormal"/>
    <w:tblPr>
      <w:tblCellMar>
        <w:top w:w="100" w:type="dxa"/>
        <w:left w:w="100" w:type="dxa"/>
        <w:bottom w:w="100" w:type="dxa"/>
        <w:right w:w="100" w:type="dxa"/>
      </w:tblCellMar>
    </w:tblPr>
  </w:style>
  <w:style w:type="character" w:customStyle="1" w:styleId="10">
    <w:name w:val="Заголовок 1 Знак"/>
    <w:basedOn w:val="a0"/>
    <w:link w:val="1"/>
    <w:uiPriority w:val="9"/>
    <w:locked/>
    <w:rsid w:val="00E84FA4"/>
    <w:rPr>
      <w:rFonts w:ascii="Times New Roman" w:hAnsi="Times New Roman" w:cs="Times New Roman"/>
      <w:b/>
      <w:bCs/>
      <w:i/>
      <w:iCs/>
      <w:sz w:val="28"/>
      <w:szCs w:val="28"/>
      <w:shd w:val="clear" w:color="auto" w:fill="F7CAAC" w:themeFill="accent2" w:themeFillTint="66"/>
      <w:lang w:val="en-GB" w:bidi="ar-SA"/>
    </w:rPr>
  </w:style>
  <w:style w:type="character" w:customStyle="1" w:styleId="20">
    <w:name w:val="Заголовок 2 Знак"/>
    <w:basedOn w:val="a0"/>
    <w:link w:val="2"/>
    <w:locked/>
    <w:rsid w:val="003A6DE6"/>
    <w:rPr>
      <w:rFonts w:asciiTheme="majorBidi" w:hAnsiTheme="majorBidi" w:cstheme="majorBidi"/>
      <w:b/>
      <w:bCs/>
      <w:sz w:val="28"/>
      <w:szCs w:val="28"/>
      <w:shd w:val="clear" w:color="auto" w:fill="FBE4D5" w:themeFill="accent2" w:themeFillTint="33"/>
      <w:lang w:bidi="ar-SA"/>
    </w:rPr>
  </w:style>
  <w:style w:type="character" w:customStyle="1" w:styleId="31">
    <w:name w:val="Заголовок 3 Знак"/>
    <w:basedOn w:val="a0"/>
    <w:link w:val="30"/>
    <w:uiPriority w:val="9"/>
    <w:locked/>
    <w:rsid w:val="003A6DE6"/>
    <w:rPr>
      <w:rFonts w:asciiTheme="majorBidi" w:hAnsiTheme="majorBidi" w:cstheme="majorBidi"/>
      <w:b/>
      <w:bCs/>
      <w:iCs/>
      <w:color w:val="000000"/>
      <w:sz w:val="24"/>
      <w:szCs w:val="24"/>
      <w:shd w:val="clear" w:color="auto" w:fill="FFF2CC" w:themeFill="accent4" w:themeFillTint="33"/>
      <w:lang w:val="en-GB" w:bidi="ar-SA"/>
    </w:rPr>
  </w:style>
  <w:style w:type="character" w:customStyle="1" w:styleId="40">
    <w:name w:val="Заголовок 4 Знак"/>
    <w:basedOn w:val="a0"/>
    <w:link w:val="4"/>
    <w:uiPriority w:val="9"/>
    <w:locked/>
    <w:rsid w:val="00B7422D"/>
    <w:rPr>
      <w:rFonts w:asciiTheme="majorBidi" w:eastAsia="SimSun" w:hAnsiTheme="majorBidi" w:cstheme="majorBidi"/>
      <w:b/>
      <w:bCs/>
      <w:i/>
      <w:color w:val="0070C0"/>
      <w:sz w:val="22"/>
      <w:szCs w:val="22"/>
      <w:lang w:val="en-GB"/>
    </w:rPr>
  </w:style>
  <w:style w:type="character" w:customStyle="1" w:styleId="50">
    <w:name w:val="Заголовок 5 Знак"/>
    <w:basedOn w:val="a0"/>
    <w:link w:val="5"/>
    <w:uiPriority w:val="9"/>
    <w:locked/>
    <w:rsid w:val="00272DF6"/>
    <w:rPr>
      <w:rFonts w:ascii="Times New Roman" w:hAnsi="Times New Roman" w:cs="Times New Roman"/>
      <w:b/>
      <w:sz w:val="24"/>
      <w:lang w:val="en-US" w:eastAsia="en-US"/>
    </w:rPr>
  </w:style>
  <w:style w:type="character" w:customStyle="1" w:styleId="60">
    <w:name w:val="Заголовок 6 Знак"/>
    <w:basedOn w:val="a0"/>
    <w:link w:val="6"/>
    <w:uiPriority w:val="9"/>
    <w:locked/>
    <w:rsid w:val="00272DF6"/>
    <w:rPr>
      <w:rFonts w:ascii="Times New Roman" w:hAnsi="Times New Roman" w:cs="Times New Roman"/>
      <w:b/>
      <w:i/>
      <w:sz w:val="24"/>
      <w:lang w:val="en-US" w:eastAsia="en-US"/>
    </w:rPr>
  </w:style>
  <w:style w:type="character" w:customStyle="1" w:styleId="70">
    <w:name w:val="Заголовок 7 Знак"/>
    <w:basedOn w:val="a0"/>
    <w:link w:val="7"/>
    <w:locked/>
    <w:rsid w:val="00272DF6"/>
    <w:rPr>
      <w:rFonts w:ascii="Arial" w:hAnsi="Arial" w:cs="Times New Roman"/>
      <w:lang w:val="en-GB" w:eastAsia="en-GB" w:bidi="ar-SA"/>
    </w:rPr>
  </w:style>
  <w:style w:type="character" w:customStyle="1" w:styleId="80">
    <w:name w:val="Заголовок 8 Знак"/>
    <w:basedOn w:val="a0"/>
    <w:link w:val="8"/>
    <w:locked/>
    <w:rsid w:val="00272DF6"/>
    <w:rPr>
      <w:rFonts w:ascii="Arial" w:hAnsi="Arial" w:cs="Times New Roman"/>
      <w:i/>
      <w:lang w:val="en-GB" w:eastAsia="en-GB" w:bidi="ar-SA"/>
    </w:rPr>
  </w:style>
  <w:style w:type="character" w:customStyle="1" w:styleId="90">
    <w:name w:val="Заголовок 9 Знак"/>
    <w:basedOn w:val="a0"/>
    <w:link w:val="9"/>
    <w:locked/>
    <w:rsid w:val="00272DF6"/>
    <w:rPr>
      <w:rFonts w:ascii="Arial" w:hAnsi="Arial" w:cs="Times New Roman"/>
      <w:i/>
      <w:sz w:val="18"/>
      <w:lang w:val="en-GB" w:eastAsia="en-GB" w:bidi="ar-SA"/>
    </w:rPr>
  </w:style>
  <w:style w:type="paragraph" w:styleId="a5">
    <w:name w:val="Body Text"/>
    <w:basedOn w:val="a"/>
    <w:link w:val="a6"/>
    <w:qFormat/>
    <w:rsid w:val="004D76B4"/>
    <w:pPr>
      <w:ind w:firstLine="284"/>
      <w:jc w:val="both"/>
    </w:pPr>
    <w:rPr>
      <w:color w:val="000000" w:themeColor="text1"/>
      <w:sz w:val="22"/>
      <w:szCs w:val="22"/>
    </w:rPr>
  </w:style>
  <w:style w:type="character" w:customStyle="1" w:styleId="a6">
    <w:name w:val="Основний текст Знак"/>
    <w:basedOn w:val="a0"/>
    <w:link w:val="a5"/>
    <w:locked/>
    <w:rsid w:val="004D76B4"/>
    <w:rPr>
      <w:rFonts w:ascii="Times New Roman" w:hAnsi="Times New Roman" w:cs="Times New Roman"/>
      <w:color w:val="000000" w:themeColor="text1"/>
      <w:sz w:val="22"/>
      <w:szCs w:val="22"/>
      <w:lang w:val="en-GB" w:bidi="ar-SA"/>
    </w:rPr>
  </w:style>
  <w:style w:type="paragraph" w:styleId="a7">
    <w:name w:val="List Paragraph"/>
    <w:aliases w:val="Lista viñetas,Viñetas (Inicio Parrafo),Listenabsatz,1st level - Bullet List Paragraph,Lettre d'introduction,Medium Grid 1 - Accent 21,FooterText,Heading 2_sj,Numbered Para 1,Dot pt,List Paragraph Char Char Char,Bullet List,Task Body"/>
    <w:basedOn w:val="a"/>
    <w:link w:val="a8"/>
    <w:uiPriority w:val="34"/>
    <w:qFormat/>
  </w:style>
  <w:style w:type="paragraph" w:customStyle="1" w:styleId="TableParagraph">
    <w:name w:val="Table Paragraph"/>
    <w:basedOn w:val="a"/>
    <w:uiPriority w:val="1"/>
    <w:qFormat/>
  </w:style>
  <w:style w:type="paragraph" w:styleId="a9">
    <w:name w:val="header"/>
    <w:basedOn w:val="a"/>
    <w:link w:val="aa"/>
    <w:uiPriority w:val="99"/>
    <w:unhideWhenUsed/>
    <w:rsid w:val="00233190"/>
    <w:pPr>
      <w:tabs>
        <w:tab w:val="center" w:pos="4536"/>
        <w:tab w:val="right" w:pos="9072"/>
      </w:tabs>
    </w:pPr>
  </w:style>
  <w:style w:type="character" w:customStyle="1" w:styleId="aa">
    <w:name w:val="Верхній колонтитул Знак"/>
    <w:basedOn w:val="a0"/>
    <w:link w:val="a9"/>
    <w:uiPriority w:val="99"/>
    <w:locked/>
    <w:rsid w:val="00233190"/>
    <w:rPr>
      <w:rFonts w:cs="Times New Roman"/>
    </w:rPr>
  </w:style>
  <w:style w:type="paragraph" w:styleId="ab">
    <w:name w:val="footer"/>
    <w:basedOn w:val="a"/>
    <w:link w:val="ac"/>
    <w:uiPriority w:val="99"/>
    <w:unhideWhenUsed/>
    <w:rsid w:val="00233190"/>
    <w:pPr>
      <w:tabs>
        <w:tab w:val="center" w:pos="4536"/>
        <w:tab w:val="right" w:pos="9072"/>
      </w:tabs>
    </w:pPr>
  </w:style>
  <w:style w:type="character" w:customStyle="1" w:styleId="ac">
    <w:name w:val="Нижній колонтитул Знак"/>
    <w:basedOn w:val="a0"/>
    <w:link w:val="ab"/>
    <w:uiPriority w:val="99"/>
    <w:locked/>
    <w:rsid w:val="00233190"/>
    <w:rPr>
      <w:rFonts w:cs="Times New Roman"/>
    </w:rPr>
  </w:style>
  <w:style w:type="table" w:styleId="ad">
    <w:name w:val="Table Grid"/>
    <w:basedOn w:val="a1"/>
    <w:uiPriority w:val="39"/>
    <w:rsid w:val="009860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semiHidden/>
    <w:rsid w:val="00FA61E4"/>
    <w:rPr>
      <w:rFonts w:cs="Times New Roman"/>
      <w:color w:val="808080"/>
    </w:rPr>
  </w:style>
  <w:style w:type="paragraph" w:styleId="af">
    <w:name w:val="Balloon Text"/>
    <w:basedOn w:val="a"/>
    <w:link w:val="af0"/>
    <w:uiPriority w:val="99"/>
    <w:semiHidden/>
    <w:unhideWhenUsed/>
    <w:rsid w:val="009E3656"/>
    <w:rPr>
      <w:rFonts w:ascii="Tahoma" w:hAnsi="Tahoma" w:cs="Tahoma"/>
      <w:sz w:val="16"/>
      <w:szCs w:val="16"/>
    </w:rPr>
  </w:style>
  <w:style w:type="character" w:customStyle="1" w:styleId="af0">
    <w:name w:val="Текст у виносці Знак"/>
    <w:basedOn w:val="a0"/>
    <w:link w:val="af"/>
    <w:uiPriority w:val="99"/>
    <w:semiHidden/>
    <w:locked/>
    <w:rsid w:val="009E3656"/>
    <w:rPr>
      <w:rFonts w:ascii="Tahoma" w:hAnsi="Tahoma" w:cs="Times New Roman"/>
      <w:sz w:val="16"/>
    </w:rPr>
  </w:style>
  <w:style w:type="paragraph" w:styleId="af1">
    <w:name w:val="footnote text"/>
    <w:aliases w:val="Schriftart: 9 pt,Schriftart: 10 pt,Schriftart: 8 pt,WB-Fußnotentext,fn,Footnotes,Footnote ak,FoodNote,ft,Footnote,Footnote Text Char1,Footnote Text Char Char,Footnote Text Char1 Char Char,footnote text,Footnote text,f,Schriftart: 10"/>
    <w:basedOn w:val="a"/>
    <w:link w:val="af2"/>
    <w:uiPriority w:val="99"/>
    <w:unhideWhenUsed/>
    <w:qFormat/>
    <w:rsid w:val="003A44C8"/>
    <w:rPr>
      <w:sz w:val="20"/>
      <w:szCs w:val="20"/>
    </w:rPr>
  </w:style>
  <w:style w:type="paragraph" w:styleId="af3">
    <w:name w:val="annotation subject"/>
    <w:basedOn w:val="af4"/>
    <w:next w:val="af4"/>
    <w:link w:val="af5"/>
    <w:uiPriority w:val="99"/>
    <w:unhideWhenUsed/>
    <w:rsid w:val="002A2180"/>
    <w:rPr>
      <w:b/>
      <w:bCs/>
    </w:rPr>
  </w:style>
  <w:style w:type="paragraph" w:styleId="af4">
    <w:name w:val="annotation text"/>
    <w:basedOn w:val="a"/>
    <w:link w:val="af6"/>
    <w:uiPriority w:val="99"/>
    <w:unhideWhenUsed/>
    <w:rsid w:val="002A2180"/>
    <w:rPr>
      <w:sz w:val="20"/>
      <w:szCs w:val="20"/>
    </w:rPr>
  </w:style>
  <w:style w:type="character" w:customStyle="1" w:styleId="af6">
    <w:name w:val="Текст примітки Знак"/>
    <w:basedOn w:val="a0"/>
    <w:link w:val="af4"/>
    <w:uiPriority w:val="99"/>
    <w:locked/>
    <w:rsid w:val="002A2180"/>
    <w:rPr>
      <w:rFonts w:cs="Times New Roman"/>
      <w:lang w:val="en-US" w:eastAsia="en-US"/>
    </w:rPr>
  </w:style>
  <w:style w:type="character" w:styleId="af7">
    <w:name w:val="annotation reference"/>
    <w:basedOn w:val="a0"/>
    <w:uiPriority w:val="99"/>
    <w:unhideWhenUsed/>
    <w:rsid w:val="002A2180"/>
    <w:rPr>
      <w:rFonts w:cs="Times New Roman"/>
      <w:sz w:val="16"/>
    </w:rPr>
  </w:style>
  <w:style w:type="paragraph" w:customStyle="1" w:styleId="Style2-CAMELIA">
    <w:name w:val="Style2-CAMELIA"/>
    <w:basedOn w:val="Heading-2"/>
    <w:link w:val="Style2-CAMELIAChar"/>
    <w:uiPriority w:val="1"/>
    <w:qFormat/>
    <w:rsid w:val="00A778E3"/>
  </w:style>
  <w:style w:type="character" w:customStyle="1" w:styleId="af2">
    <w:name w:val="Текст виноски Знак"/>
    <w:aliases w:val="Schriftart: 9 pt Знак,Schriftart: 10 pt Знак,Schriftart: 8 pt Знак,WB-Fußnotentext Знак,fn Знак,Footnotes Знак,Footnote ak Знак,FoodNote Знак,ft Знак,Footnote Знак,Footnote Text Char1 Знак,Footnote Text Char Char Знак,f Знак"/>
    <w:link w:val="af1"/>
    <w:uiPriority w:val="99"/>
    <w:locked/>
    <w:rsid w:val="003A44C8"/>
    <w:rPr>
      <w:sz w:val="20"/>
    </w:rPr>
  </w:style>
  <w:style w:type="character" w:customStyle="1" w:styleId="af5">
    <w:name w:val="Тема примітки Знак"/>
    <w:basedOn w:val="af6"/>
    <w:link w:val="af3"/>
    <w:uiPriority w:val="99"/>
    <w:locked/>
    <w:rsid w:val="002A2180"/>
    <w:rPr>
      <w:rFonts w:cs="Times New Roman"/>
      <w:b/>
      <w:lang w:val="en-US" w:eastAsia="en-US"/>
    </w:rPr>
  </w:style>
  <w:style w:type="paragraph" w:styleId="af8">
    <w:name w:val="Revision"/>
    <w:hidden/>
    <w:uiPriority w:val="99"/>
    <w:rsid w:val="002A2180"/>
    <w:rPr>
      <w:sz w:val="22"/>
      <w:szCs w:val="22"/>
    </w:rPr>
  </w:style>
  <w:style w:type="character" w:styleId="af9">
    <w:name w:val="Hyperlink"/>
    <w:basedOn w:val="a0"/>
    <w:uiPriority w:val="99"/>
    <w:unhideWhenUsed/>
    <w:rsid w:val="0083310A"/>
    <w:rPr>
      <w:rFonts w:cs="Times New Roman"/>
      <w:color w:val="0088CC"/>
      <w:u w:val="single"/>
    </w:rPr>
  </w:style>
  <w:style w:type="character" w:customStyle="1" w:styleId="ui-dialog-title">
    <w:name w:val="ui-dialog-title"/>
    <w:rsid w:val="00A5579A"/>
  </w:style>
  <w:style w:type="character" w:customStyle="1" w:styleId="ui-icon">
    <w:name w:val="ui-icon"/>
    <w:rsid w:val="00A5579A"/>
  </w:style>
  <w:style w:type="paragraph" w:styleId="afa">
    <w:name w:val="Normal (Web)"/>
    <w:aliases w:val="webb"/>
    <w:basedOn w:val="a"/>
    <w:uiPriority w:val="99"/>
    <w:unhideWhenUsed/>
    <w:rsid w:val="00A5579A"/>
    <w:pPr>
      <w:spacing w:before="100" w:beforeAutospacing="1" w:after="100" w:afterAutospacing="1"/>
    </w:pPr>
    <w:rPr>
      <w:lang w:val="fr-BE" w:eastAsia="fr-BE"/>
    </w:rPr>
  </w:style>
  <w:style w:type="paragraph" w:customStyle="1" w:styleId="Heading-1">
    <w:name w:val="Heading-1"/>
    <w:basedOn w:val="a"/>
    <w:rsid w:val="00272DF6"/>
    <w:pPr>
      <w:jc w:val="both"/>
      <w:outlineLvl w:val="0"/>
    </w:pPr>
    <w:rPr>
      <w:rFonts w:ascii="ArialNarrow,Bold" w:hAnsi="ArialNarrow,Bold" w:cs="ArialNarrow,Bold"/>
      <w:b/>
      <w:bCs/>
      <w:color w:val="000080"/>
    </w:rPr>
  </w:style>
  <w:style w:type="paragraph" w:customStyle="1" w:styleId="Heading3">
    <w:name w:val="Heading3"/>
    <w:basedOn w:val="a"/>
    <w:rsid w:val="00272DF6"/>
    <w:pPr>
      <w:jc w:val="both"/>
      <w:outlineLvl w:val="0"/>
    </w:pPr>
    <w:rPr>
      <w:rFonts w:ascii="ArialNarrow,Bold" w:hAnsi="ArialNarrow,Bold" w:cs="ArialNarrow,Bold"/>
      <w:b/>
      <w:bCs/>
      <w:color w:val="000080"/>
    </w:rPr>
  </w:style>
  <w:style w:type="paragraph" w:customStyle="1" w:styleId="Text1Char">
    <w:name w:val="Text 1 Char"/>
    <w:basedOn w:val="a"/>
    <w:link w:val="Text1CharChar"/>
    <w:rsid w:val="00272DF6"/>
    <w:pPr>
      <w:spacing w:after="240"/>
      <w:ind w:left="482"/>
      <w:jc w:val="both"/>
    </w:pPr>
    <w:rPr>
      <w:szCs w:val="20"/>
    </w:rPr>
  </w:style>
  <w:style w:type="character" w:customStyle="1" w:styleId="Text1CharChar">
    <w:name w:val="Text 1 Char Char"/>
    <w:link w:val="Text1Char"/>
    <w:locked/>
    <w:rsid w:val="00272DF6"/>
    <w:rPr>
      <w:rFonts w:ascii="Times New Roman" w:hAnsi="Times New Roman"/>
      <w:sz w:val="22"/>
      <w:lang w:val="en-GB" w:eastAsia="en-GB"/>
    </w:rPr>
  </w:style>
  <w:style w:type="paragraph" w:customStyle="1" w:styleId="formquest2">
    <w:name w:val="formquest2"/>
    <w:basedOn w:val="a"/>
    <w:rsid w:val="00272DF6"/>
    <w:pPr>
      <w:pBdr>
        <w:top w:val="single" w:sz="24" w:space="1" w:color="auto"/>
        <w:left w:val="single" w:sz="24" w:space="1" w:color="auto"/>
        <w:bottom w:val="single" w:sz="24" w:space="1" w:color="auto"/>
        <w:right w:val="single" w:sz="24" w:space="1" w:color="auto"/>
      </w:pBdr>
      <w:shd w:val="pct10" w:color="auto" w:fill="auto"/>
      <w:ind w:right="-21"/>
      <w:jc w:val="both"/>
    </w:pPr>
    <w:rPr>
      <w:b/>
      <w:szCs w:val="20"/>
    </w:rPr>
  </w:style>
  <w:style w:type="paragraph" w:customStyle="1" w:styleId="BodyText1">
    <w:name w:val="Body Text1"/>
    <w:basedOn w:val="a"/>
    <w:rsid w:val="00272DF6"/>
    <w:pPr>
      <w:ind w:left="2880"/>
      <w:jc w:val="both"/>
    </w:pPr>
    <w:rPr>
      <w:szCs w:val="20"/>
    </w:rPr>
  </w:style>
  <w:style w:type="paragraph" w:customStyle="1" w:styleId="formquest1">
    <w:name w:val="formquest1"/>
    <w:basedOn w:val="a"/>
    <w:rsid w:val="00272DF6"/>
    <w:pPr>
      <w:tabs>
        <w:tab w:val="left" w:pos="2880"/>
        <w:tab w:val="left" w:leader="dot" w:pos="8640"/>
      </w:tabs>
      <w:jc w:val="both"/>
    </w:pPr>
    <w:rPr>
      <w:b/>
      <w:szCs w:val="20"/>
    </w:rPr>
  </w:style>
  <w:style w:type="paragraph" w:customStyle="1" w:styleId="ZDGName">
    <w:name w:val="Z_DGName"/>
    <w:basedOn w:val="a"/>
    <w:rsid w:val="00272DF6"/>
    <w:pPr>
      <w:ind w:right="85"/>
      <w:jc w:val="both"/>
    </w:pPr>
    <w:rPr>
      <w:rFonts w:ascii="Arial" w:hAnsi="Arial"/>
      <w:sz w:val="16"/>
      <w:szCs w:val="20"/>
    </w:rPr>
  </w:style>
  <w:style w:type="paragraph" w:customStyle="1" w:styleId="Text4">
    <w:name w:val="Text 4"/>
    <w:basedOn w:val="a"/>
    <w:rsid w:val="00272DF6"/>
    <w:pPr>
      <w:tabs>
        <w:tab w:val="left" w:pos="2161"/>
      </w:tabs>
      <w:spacing w:after="240"/>
      <w:ind w:left="1440"/>
      <w:jc w:val="both"/>
    </w:pPr>
    <w:rPr>
      <w:szCs w:val="20"/>
    </w:rPr>
  </w:style>
  <w:style w:type="paragraph" w:customStyle="1" w:styleId="box">
    <w:name w:val="box"/>
    <w:basedOn w:val="a"/>
    <w:rsid w:val="00272DF6"/>
    <w:pPr>
      <w:spacing w:before="120" w:after="120"/>
      <w:jc w:val="both"/>
    </w:pPr>
    <w:rPr>
      <w:sz w:val="32"/>
      <w:szCs w:val="20"/>
    </w:rPr>
  </w:style>
  <w:style w:type="paragraph" w:styleId="11">
    <w:name w:val="toc 1"/>
    <w:basedOn w:val="a"/>
    <w:next w:val="a"/>
    <w:autoRedefine/>
    <w:uiPriority w:val="39"/>
    <w:rsid w:val="00272DF6"/>
    <w:pPr>
      <w:spacing w:before="120" w:after="120"/>
    </w:pPr>
    <w:rPr>
      <w:b/>
      <w:bCs/>
      <w:caps/>
      <w:sz w:val="20"/>
      <w:szCs w:val="20"/>
    </w:rPr>
  </w:style>
  <w:style w:type="paragraph" w:styleId="21">
    <w:name w:val="toc 2"/>
    <w:basedOn w:val="a"/>
    <w:next w:val="a"/>
    <w:autoRedefine/>
    <w:uiPriority w:val="39"/>
    <w:rsid w:val="00272DF6"/>
    <w:pPr>
      <w:ind w:left="220"/>
    </w:pPr>
    <w:rPr>
      <w:smallCaps/>
      <w:sz w:val="20"/>
      <w:szCs w:val="20"/>
    </w:rPr>
  </w:style>
  <w:style w:type="paragraph" w:styleId="32">
    <w:name w:val="toc 3"/>
    <w:basedOn w:val="a"/>
    <w:next w:val="a"/>
    <w:autoRedefine/>
    <w:uiPriority w:val="39"/>
    <w:rsid w:val="00272DF6"/>
    <w:pPr>
      <w:ind w:left="440"/>
    </w:pPr>
    <w:rPr>
      <w:i/>
      <w:iCs/>
      <w:sz w:val="20"/>
      <w:szCs w:val="20"/>
    </w:rPr>
  </w:style>
  <w:style w:type="paragraph" w:styleId="41">
    <w:name w:val="toc 4"/>
    <w:basedOn w:val="a"/>
    <w:next w:val="a"/>
    <w:autoRedefine/>
    <w:uiPriority w:val="39"/>
    <w:rsid w:val="00272DF6"/>
    <w:pPr>
      <w:ind w:left="660"/>
    </w:pPr>
    <w:rPr>
      <w:sz w:val="18"/>
      <w:szCs w:val="18"/>
    </w:rPr>
  </w:style>
  <w:style w:type="paragraph" w:styleId="51">
    <w:name w:val="toc 5"/>
    <w:basedOn w:val="a"/>
    <w:next w:val="a"/>
    <w:autoRedefine/>
    <w:uiPriority w:val="39"/>
    <w:rsid w:val="00272DF6"/>
    <w:pPr>
      <w:ind w:left="880"/>
    </w:pPr>
    <w:rPr>
      <w:sz w:val="18"/>
      <w:szCs w:val="18"/>
    </w:rPr>
  </w:style>
  <w:style w:type="paragraph" w:styleId="61">
    <w:name w:val="toc 6"/>
    <w:basedOn w:val="a"/>
    <w:next w:val="a"/>
    <w:autoRedefine/>
    <w:uiPriority w:val="39"/>
    <w:rsid w:val="00272DF6"/>
    <w:pPr>
      <w:ind w:left="1100"/>
    </w:pPr>
    <w:rPr>
      <w:sz w:val="18"/>
      <w:szCs w:val="18"/>
    </w:rPr>
  </w:style>
  <w:style w:type="paragraph" w:styleId="71">
    <w:name w:val="toc 7"/>
    <w:basedOn w:val="a"/>
    <w:next w:val="a"/>
    <w:autoRedefine/>
    <w:uiPriority w:val="39"/>
    <w:rsid w:val="00272DF6"/>
    <w:pPr>
      <w:ind w:left="1320"/>
    </w:pPr>
    <w:rPr>
      <w:sz w:val="18"/>
      <w:szCs w:val="18"/>
    </w:rPr>
  </w:style>
  <w:style w:type="paragraph" w:styleId="81">
    <w:name w:val="toc 8"/>
    <w:basedOn w:val="a"/>
    <w:next w:val="a"/>
    <w:autoRedefine/>
    <w:uiPriority w:val="39"/>
    <w:rsid w:val="00272DF6"/>
    <w:pPr>
      <w:ind w:left="1540"/>
    </w:pPr>
    <w:rPr>
      <w:sz w:val="18"/>
      <w:szCs w:val="18"/>
    </w:rPr>
  </w:style>
  <w:style w:type="paragraph" w:styleId="91">
    <w:name w:val="toc 9"/>
    <w:basedOn w:val="a"/>
    <w:next w:val="a"/>
    <w:autoRedefine/>
    <w:uiPriority w:val="39"/>
    <w:rsid w:val="00272DF6"/>
    <w:pPr>
      <w:ind w:left="1760"/>
    </w:pPr>
    <w:rPr>
      <w:sz w:val="18"/>
      <w:szCs w:val="18"/>
    </w:rPr>
  </w:style>
  <w:style w:type="paragraph" w:customStyle="1" w:styleId="T11B">
    <w:name w:val="T11B"/>
    <w:rsid w:val="00272DF6"/>
    <w:pPr>
      <w:keepNext/>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439" w:after="57" w:line="288" w:lineRule="atLeast"/>
    </w:pPr>
    <w:rPr>
      <w:rFonts w:ascii="Swiss" w:hAnsi="Swiss"/>
      <w:b/>
      <w:sz w:val="22"/>
    </w:rPr>
  </w:style>
  <w:style w:type="paragraph" w:customStyle="1" w:styleId="T2an">
    <w:name w:val="T2an"/>
    <w:rsid w:val="00272DF6"/>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80" w:after="1984" w:line="400" w:lineRule="atLeast"/>
      <w:jc w:val="center"/>
    </w:pPr>
    <w:rPr>
      <w:rFonts w:ascii="Swiss" w:hAnsi="Swiss"/>
      <w:sz w:val="40"/>
    </w:rPr>
  </w:style>
  <w:style w:type="paragraph" w:customStyle="1" w:styleId="5Bcell">
    <w:name w:val="5B:cell"/>
    <w:rsid w:val="00272DF6"/>
    <w:pPr>
      <w:tabs>
        <w:tab w:val="left" w:pos="0"/>
        <w:tab w:val="left" w:pos="720"/>
        <w:tab w:val="left" w:pos="1440"/>
        <w:tab w:val="left" w:pos="2160"/>
      </w:tabs>
      <w:spacing w:after="38" w:line="178" w:lineRule="atLeast"/>
      <w:jc w:val="both"/>
    </w:pPr>
    <w:rPr>
      <w:rFonts w:ascii="Swiss" w:hAnsi="Swiss"/>
      <w:sz w:val="16"/>
    </w:rPr>
  </w:style>
  <w:style w:type="paragraph" w:customStyle="1" w:styleId="cell">
    <w:name w:val="cell"/>
    <w:rsid w:val="00272DF6"/>
    <w:pPr>
      <w:tabs>
        <w:tab w:val="left" w:pos="0"/>
        <w:tab w:val="left" w:pos="720"/>
        <w:tab w:val="left" w:pos="1440"/>
        <w:tab w:val="left" w:pos="2160"/>
      </w:tabs>
      <w:spacing w:before="250" w:after="28" w:line="178" w:lineRule="atLeast"/>
    </w:pPr>
    <w:rPr>
      <w:rFonts w:ascii="Swiss" w:hAnsi="Swiss"/>
      <w:sz w:val="16"/>
    </w:rPr>
  </w:style>
  <w:style w:type="paragraph" w:customStyle="1" w:styleId="parapag">
    <w:name w:val="parapag"/>
    <w:rsid w:val="00272DF6"/>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rPr>
  </w:style>
  <w:style w:type="character" w:styleId="afb">
    <w:name w:val="FollowedHyperlink"/>
    <w:basedOn w:val="a0"/>
    <w:uiPriority w:val="99"/>
    <w:rsid w:val="00272DF6"/>
    <w:rPr>
      <w:rFonts w:cs="Times New Roman"/>
      <w:color w:val="800080"/>
      <w:u w:val="single"/>
    </w:rPr>
  </w:style>
  <w:style w:type="character" w:customStyle="1" w:styleId="a4">
    <w:name w:val="Назва Знак"/>
    <w:basedOn w:val="a0"/>
    <w:link w:val="a3"/>
    <w:locked/>
    <w:rsid w:val="00272DF6"/>
    <w:rPr>
      <w:rFonts w:ascii="Arial" w:hAnsi="Arial" w:cs="Times New Roman"/>
      <w:b/>
      <w:sz w:val="48"/>
      <w:lang w:val="en-GB" w:eastAsia="en-GB"/>
    </w:rPr>
  </w:style>
  <w:style w:type="paragraph" w:styleId="afc">
    <w:name w:val="endnote text"/>
    <w:basedOn w:val="a"/>
    <w:link w:val="afd"/>
    <w:semiHidden/>
    <w:rsid w:val="00272DF6"/>
    <w:pPr>
      <w:jc w:val="both"/>
    </w:pPr>
    <w:rPr>
      <w:sz w:val="20"/>
      <w:szCs w:val="20"/>
    </w:rPr>
  </w:style>
  <w:style w:type="character" w:customStyle="1" w:styleId="afd">
    <w:name w:val="Текст кінцевої виноски Знак"/>
    <w:basedOn w:val="a0"/>
    <w:link w:val="afc"/>
    <w:semiHidden/>
    <w:locked/>
    <w:rsid w:val="00272DF6"/>
    <w:rPr>
      <w:rFonts w:ascii="Times New Roman" w:hAnsi="Times New Roman" w:cs="Times New Roman"/>
      <w:lang w:val="en-GB" w:eastAsia="en-GB"/>
    </w:rPr>
  </w:style>
  <w:style w:type="paragraph" w:styleId="afe">
    <w:name w:val="Normal Indent"/>
    <w:basedOn w:val="a"/>
    <w:uiPriority w:val="99"/>
    <w:rsid w:val="00272DF6"/>
    <w:pPr>
      <w:ind w:left="357"/>
      <w:jc w:val="both"/>
    </w:pPr>
    <w:rPr>
      <w:szCs w:val="20"/>
    </w:rPr>
  </w:style>
  <w:style w:type="paragraph" w:customStyle="1" w:styleId="NaceInclusionsid2">
    <w:name w:val="Nace Inclusions id 2"/>
    <w:basedOn w:val="a"/>
    <w:rsid w:val="00272DF6"/>
    <w:pPr>
      <w:keepNext/>
      <w:keepLines/>
      <w:ind w:left="1191" w:hanging="170"/>
      <w:jc w:val="both"/>
    </w:pPr>
    <w:rPr>
      <w:rFonts w:ascii="Times" w:hAnsi="Times"/>
      <w:noProof/>
      <w:sz w:val="18"/>
      <w:szCs w:val="20"/>
    </w:rPr>
  </w:style>
  <w:style w:type="paragraph" w:customStyle="1" w:styleId="NaceInclusionsId11">
    <w:name w:val="Nace Inclusions Id 11"/>
    <w:basedOn w:val="a"/>
    <w:rsid w:val="00272DF6"/>
    <w:pPr>
      <w:keepNext/>
      <w:keepLines/>
      <w:ind w:left="1021" w:hanging="170"/>
      <w:jc w:val="both"/>
    </w:pPr>
    <w:rPr>
      <w:rFonts w:ascii="Times" w:hAnsi="Times"/>
      <w:noProof/>
      <w:sz w:val="18"/>
      <w:szCs w:val="20"/>
    </w:rPr>
  </w:style>
  <w:style w:type="paragraph" w:customStyle="1" w:styleId="NaceExclusionsid1">
    <w:name w:val="Nace Exclusions id 1"/>
    <w:basedOn w:val="NaceExclusions"/>
    <w:rsid w:val="00272DF6"/>
    <w:pPr>
      <w:spacing w:before="0"/>
    </w:pPr>
  </w:style>
  <w:style w:type="paragraph" w:customStyle="1" w:styleId="NaceExclusions">
    <w:name w:val="Nace Exclusions"/>
    <w:basedOn w:val="NaceInclusions"/>
    <w:rsid w:val="00272DF6"/>
    <w:rPr>
      <w:i/>
    </w:rPr>
  </w:style>
  <w:style w:type="paragraph" w:customStyle="1" w:styleId="NaceInclusions">
    <w:name w:val="Nace Inclusions"/>
    <w:basedOn w:val="NaceEdition"/>
    <w:rsid w:val="00272DF6"/>
    <w:pPr>
      <w:keepNext/>
      <w:spacing w:after="0"/>
      <w:ind w:left="1135" w:hanging="284"/>
    </w:pPr>
  </w:style>
  <w:style w:type="paragraph" w:customStyle="1" w:styleId="NaceEdition">
    <w:name w:val="Nace Edition"/>
    <w:basedOn w:val="Nace"/>
    <w:rsid w:val="00272DF6"/>
    <w:pPr>
      <w:spacing w:before="120" w:after="120"/>
    </w:pPr>
    <w:rPr>
      <w:sz w:val="18"/>
    </w:rPr>
  </w:style>
  <w:style w:type="paragraph" w:customStyle="1" w:styleId="Nace">
    <w:name w:val="Nace"/>
    <w:basedOn w:val="a"/>
    <w:rsid w:val="00272DF6"/>
    <w:pPr>
      <w:keepLines/>
      <w:spacing w:before="240"/>
      <w:jc w:val="both"/>
    </w:pPr>
    <w:rPr>
      <w:rFonts w:ascii="Times" w:hAnsi="Times"/>
      <w:noProof/>
      <w:sz w:val="20"/>
      <w:szCs w:val="20"/>
    </w:rPr>
  </w:style>
  <w:style w:type="paragraph" w:styleId="aff">
    <w:name w:val="envelope address"/>
    <w:basedOn w:val="a"/>
    <w:uiPriority w:val="99"/>
    <w:rsid w:val="00272DF6"/>
    <w:pPr>
      <w:framePr w:w="7920" w:h="1980" w:hRule="exact" w:hSpace="180" w:wrap="auto" w:hAnchor="page" w:xAlign="center" w:yAlign="bottom"/>
      <w:jc w:val="both"/>
    </w:pPr>
    <w:rPr>
      <w:szCs w:val="20"/>
    </w:rPr>
  </w:style>
  <w:style w:type="paragraph" w:customStyle="1" w:styleId="NumPar1">
    <w:name w:val="NumPar 1"/>
    <w:basedOn w:val="1"/>
    <w:next w:val="Text1Char"/>
    <w:rsid w:val="00272DF6"/>
    <w:pPr>
      <w:spacing w:after="240"/>
      <w:ind w:left="483" w:hanging="483"/>
      <w:jc w:val="both"/>
      <w:outlineLvl w:val="9"/>
    </w:pPr>
    <w:rPr>
      <w:sz w:val="24"/>
      <w:szCs w:val="20"/>
    </w:rPr>
  </w:style>
  <w:style w:type="paragraph" w:customStyle="1" w:styleId="NumPar2">
    <w:name w:val="NumPar 2"/>
    <w:basedOn w:val="2"/>
    <w:next w:val="Text2"/>
    <w:rsid w:val="00272DF6"/>
    <w:pPr>
      <w:spacing w:after="240"/>
      <w:ind w:left="0"/>
    </w:pPr>
    <w:rPr>
      <w:szCs w:val="20"/>
    </w:rPr>
  </w:style>
  <w:style w:type="paragraph" w:customStyle="1" w:styleId="Text2">
    <w:name w:val="Text 2"/>
    <w:basedOn w:val="a"/>
    <w:rsid w:val="00272DF6"/>
    <w:pPr>
      <w:tabs>
        <w:tab w:val="left" w:pos="2161"/>
      </w:tabs>
      <w:spacing w:after="240"/>
      <w:ind w:left="1077"/>
      <w:jc w:val="both"/>
    </w:pPr>
    <w:rPr>
      <w:szCs w:val="20"/>
    </w:rPr>
  </w:style>
  <w:style w:type="paragraph" w:styleId="aff0">
    <w:name w:val="Document Map"/>
    <w:basedOn w:val="a"/>
    <w:link w:val="aff1"/>
    <w:semiHidden/>
    <w:rsid w:val="00272DF6"/>
    <w:pPr>
      <w:shd w:val="clear" w:color="auto" w:fill="000080"/>
      <w:jc w:val="both"/>
    </w:pPr>
    <w:rPr>
      <w:rFonts w:ascii="Tahoma" w:hAnsi="Tahoma"/>
      <w:szCs w:val="20"/>
    </w:rPr>
  </w:style>
  <w:style w:type="character" w:customStyle="1" w:styleId="aff1">
    <w:name w:val="Схема документа Знак"/>
    <w:basedOn w:val="a0"/>
    <w:link w:val="aff0"/>
    <w:semiHidden/>
    <w:locked/>
    <w:rsid w:val="00272DF6"/>
    <w:rPr>
      <w:rFonts w:ascii="Tahoma" w:hAnsi="Tahoma" w:cs="Times New Roman"/>
      <w:sz w:val="22"/>
      <w:shd w:val="clear" w:color="auto" w:fill="000080"/>
      <w:lang w:val="en-GB" w:eastAsia="en-GB"/>
    </w:rPr>
  </w:style>
  <w:style w:type="paragraph" w:customStyle="1" w:styleId="NoteHead">
    <w:name w:val="NoteHead"/>
    <w:basedOn w:val="a"/>
    <w:next w:val="a"/>
    <w:rsid w:val="00272DF6"/>
    <w:pPr>
      <w:spacing w:before="720" w:after="720"/>
      <w:jc w:val="center"/>
    </w:pPr>
    <w:rPr>
      <w:b/>
      <w:smallCaps/>
      <w:szCs w:val="20"/>
    </w:rPr>
  </w:style>
  <w:style w:type="paragraph" w:styleId="12">
    <w:name w:val="index 1"/>
    <w:basedOn w:val="a"/>
    <w:next w:val="a"/>
    <w:autoRedefine/>
    <w:uiPriority w:val="99"/>
    <w:semiHidden/>
    <w:rsid w:val="00272DF6"/>
    <w:rPr>
      <w:rFonts w:ascii="Arial" w:hAnsi="Arial" w:cs="Arial"/>
      <w:b/>
      <w:noProof/>
      <w:sz w:val="20"/>
      <w:szCs w:val="20"/>
    </w:rPr>
  </w:style>
  <w:style w:type="paragraph" w:styleId="22">
    <w:name w:val="index 2"/>
    <w:basedOn w:val="a"/>
    <w:next w:val="a"/>
    <w:autoRedefine/>
    <w:uiPriority w:val="99"/>
    <w:semiHidden/>
    <w:rsid w:val="00272DF6"/>
    <w:pPr>
      <w:ind w:left="440" w:hanging="220"/>
    </w:pPr>
    <w:rPr>
      <w:sz w:val="18"/>
      <w:szCs w:val="18"/>
    </w:rPr>
  </w:style>
  <w:style w:type="paragraph" w:styleId="33">
    <w:name w:val="index 3"/>
    <w:basedOn w:val="a"/>
    <w:next w:val="a"/>
    <w:autoRedefine/>
    <w:uiPriority w:val="99"/>
    <w:semiHidden/>
    <w:rsid w:val="00272DF6"/>
    <w:pPr>
      <w:ind w:left="660" w:hanging="220"/>
    </w:pPr>
    <w:rPr>
      <w:sz w:val="18"/>
      <w:szCs w:val="18"/>
    </w:rPr>
  </w:style>
  <w:style w:type="paragraph" w:styleId="42">
    <w:name w:val="index 4"/>
    <w:basedOn w:val="a"/>
    <w:next w:val="a"/>
    <w:autoRedefine/>
    <w:uiPriority w:val="99"/>
    <w:semiHidden/>
    <w:rsid w:val="00272DF6"/>
    <w:pPr>
      <w:ind w:left="880" w:hanging="220"/>
    </w:pPr>
    <w:rPr>
      <w:sz w:val="18"/>
      <w:szCs w:val="18"/>
    </w:rPr>
  </w:style>
  <w:style w:type="paragraph" w:styleId="52">
    <w:name w:val="index 5"/>
    <w:basedOn w:val="a"/>
    <w:next w:val="a"/>
    <w:autoRedefine/>
    <w:uiPriority w:val="99"/>
    <w:semiHidden/>
    <w:rsid w:val="00272DF6"/>
    <w:pPr>
      <w:ind w:left="1100" w:hanging="220"/>
    </w:pPr>
    <w:rPr>
      <w:sz w:val="18"/>
      <w:szCs w:val="18"/>
    </w:rPr>
  </w:style>
  <w:style w:type="paragraph" w:styleId="62">
    <w:name w:val="index 6"/>
    <w:basedOn w:val="a"/>
    <w:next w:val="a"/>
    <w:autoRedefine/>
    <w:uiPriority w:val="99"/>
    <w:semiHidden/>
    <w:rsid w:val="00272DF6"/>
    <w:pPr>
      <w:ind w:left="1320" w:hanging="220"/>
    </w:pPr>
    <w:rPr>
      <w:sz w:val="18"/>
      <w:szCs w:val="18"/>
    </w:rPr>
  </w:style>
  <w:style w:type="paragraph" w:styleId="72">
    <w:name w:val="index 7"/>
    <w:basedOn w:val="a"/>
    <w:next w:val="a"/>
    <w:autoRedefine/>
    <w:uiPriority w:val="99"/>
    <w:semiHidden/>
    <w:rsid w:val="00272DF6"/>
    <w:pPr>
      <w:ind w:left="1540" w:hanging="220"/>
    </w:pPr>
    <w:rPr>
      <w:sz w:val="18"/>
      <w:szCs w:val="18"/>
    </w:rPr>
  </w:style>
  <w:style w:type="paragraph" w:styleId="82">
    <w:name w:val="index 8"/>
    <w:basedOn w:val="a"/>
    <w:next w:val="a"/>
    <w:autoRedefine/>
    <w:uiPriority w:val="99"/>
    <w:semiHidden/>
    <w:rsid w:val="00272DF6"/>
    <w:pPr>
      <w:ind w:left="1760" w:hanging="220"/>
    </w:pPr>
    <w:rPr>
      <w:sz w:val="18"/>
      <w:szCs w:val="18"/>
    </w:rPr>
  </w:style>
  <w:style w:type="paragraph" w:styleId="92">
    <w:name w:val="index 9"/>
    <w:basedOn w:val="a"/>
    <w:next w:val="a"/>
    <w:autoRedefine/>
    <w:uiPriority w:val="99"/>
    <w:semiHidden/>
    <w:rsid w:val="00272DF6"/>
    <w:pPr>
      <w:ind w:left="1980" w:hanging="220"/>
    </w:pPr>
    <w:rPr>
      <w:sz w:val="18"/>
      <w:szCs w:val="18"/>
    </w:rPr>
  </w:style>
  <w:style w:type="paragraph" w:styleId="aff2">
    <w:name w:val="index heading"/>
    <w:basedOn w:val="a"/>
    <w:next w:val="12"/>
    <w:uiPriority w:val="99"/>
    <w:semiHidden/>
    <w:rsid w:val="00272DF6"/>
    <w:pPr>
      <w:spacing w:before="240" w:after="120"/>
      <w:ind w:left="140"/>
    </w:pPr>
    <w:rPr>
      <w:rFonts w:ascii="Arial" w:hAnsi="Arial" w:cs="Arial"/>
      <w:b/>
      <w:bCs/>
      <w:sz w:val="28"/>
      <w:szCs w:val="28"/>
    </w:rPr>
  </w:style>
  <w:style w:type="paragraph" w:customStyle="1" w:styleId="Subject">
    <w:name w:val="Subject"/>
    <w:basedOn w:val="a"/>
    <w:next w:val="a"/>
    <w:rsid w:val="00272DF6"/>
    <w:pPr>
      <w:spacing w:after="480"/>
      <w:ind w:left="1191" w:hanging="1191"/>
    </w:pPr>
    <w:rPr>
      <w:b/>
      <w:szCs w:val="20"/>
    </w:rPr>
  </w:style>
  <w:style w:type="paragraph" w:customStyle="1" w:styleId="Enclosures">
    <w:name w:val="Enclosures"/>
    <w:basedOn w:val="a"/>
    <w:rsid w:val="00272DF6"/>
    <w:pPr>
      <w:keepNext/>
      <w:keepLines/>
      <w:tabs>
        <w:tab w:val="left" w:pos="5642"/>
      </w:tabs>
      <w:spacing w:before="480"/>
      <w:ind w:left="1191" w:hanging="1191"/>
    </w:pPr>
    <w:rPr>
      <w:szCs w:val="20"/>
    </w:rPr>
  </w:style>
  <w:style w:type="paragraph" w:customStyle="1" w:styleId="Tiret0">
    <w:name w:val="Tiret 0"/>
    <w:basedOn w:val="a"/>
    <w:rsid w:val="00272DF6"/>
    <w:pPr>
      <w:spacing w:before="120" w:after="120"/>
      <w:ind w:left="851" w:hanging="851"/>
      <w:jc w:val="both"/>
    </w:pPr>
    <w:rPr>
      <w:szCs w:val="20"/>
    </w:rPr>
  </w:style>
  <w:style w:type="paragraph" w:customStyle="1" w:styleId="numparg">
    <w:name w:val="numparg"/>
    <w:basedOn w:val="1"/>
    <w:rsid w:val="00272DF6"/>
    <w:pPr>
      <w:keepNext/>
      <w:numPr>
        <w:numId w:val="1"/>
      </w:numPr>
      <w:spacing w:before="240" w:after="120"/>
      <w:jc w:val="both"/>
    </w:pPr>
    <w:rPr>
      <w:b w:val="0"/>
      <w:kern w:val="28"/>
      <w:sz w:val="24"/>
      <w:szCs w:val="20"/>
    </w:rPr>
  </w:style>
  <w:style w:type="character" w:customStyle="1" w:styleId="Added">
    <w:name w:val="Added"/>
    <w:rsid w:val="00272DF6"/>
    <w:rPr>
      <w:b/>
      <w:u w:val="single"/>
    </w:rPr>
  </w:style>
  <w:style w:type="paragraph" w:styleId="aff3">
    <w:name w:val="List Bullet"/>
    <w:basedOn w:val="a"/>
    <w:autoRedefine/>
    <w:rsid w:val="00272DF6"/>
    <w:pPr>
      <w:spacing w:after="240"/>
      <w:jc w:val="both"/>
    </w:pPr>
    <w:rPr>
      <w:szCs w:val="20"/>
    </w:rPr>
  </w:style>
  <w:style w:type="paragraph" w:customStyle="1" w:styleId="Point0">
    <w:name w:val="Point 0"/>
    <w:basedOn w:val="a"/>
    <w:link w:val="Point0Char"/>
    <w:rsid w:val="00272DF6"/>
    <w:pPr>
      <w:spacing w:before="120" w:after="120"/>
      <w:ind w:left="850" w:hanging="850"/>
      <w:jc w:val="both"/>
    </w:pPr>
    <w:rPr>
      <w:szCs w:val="20"/>
      <w:lang w:eastAsia="zh-CN"/>
    </w:rPr>
  </w:style>
  <w:style w:type="character" w:customStyle="1" w:styleId="Point0Char">
    <w:name w:val="Point 0 Char"/>
    <w:link w:val="Point0"/>
    <w:locked/>
    <w:rsid w:val="00272DF6"/>
    <w:rPr>
      <w:rFonts w:ascii="Times New Roman" w:hAnsi="Times New Roman"/>
      <w:sz w:val="24"/>
      <w:lang w:val="en-GB" w:eastAsia="zh-CN"/>
    </w:rPr>
  </w:style>
  <w:style w:type="paragraph" w:customStyle="1" w:styleId="CharCharChar1CharCharChar">
    <w:name w:val="Char Char Char1 Char Char Char"/>
    <w:aliases w:val="Char Char Char1 Char"/>
    <w:basedOn w:val="a"/>
    <w:rsid w:val="00272DF6"/>
    <w:rPr>
      <w:lang w:val="pl-PL" w:eastAsia="pl-PL"/>
    </w:rPr>
  </w:style>
  <w:style w:type="paragraph" w:customStyle="1" w:styleId="CharCharChar">
    <w:name w:val="Char Char Char"/>
    <w:basedOn w:val="a"/>
    <w:rsid w:val="00272DF6"/>
    <w:rPr>
      <w:lang w:val="pl-PL" w:eastAsia="pl-PL"/>
    </w:rPr>
  </w:style>
  <w:style w:type="paragraph" w:customStyle="1" w:styleId="Point1">
    <w:name w:val="Point 1"/>
    <w:basedOn w:val="a"/>
    <w:link w:val="Point1Char"/>
    <w:rsid w:val="00272DF6"/>
    <w:pPr>
      <w:spacing w:before="120" w:after="120"/>
      <w:ind w:left="1418" w:hanging="567"/>
      <w:jc w:val="both"/>
    </w:pPr>
    <w:rPr>
      <w:lang w:eastAsia="fr-BE"/>
    </w:rPr>
  </w:style>
  <w:style w:type="character" w:customStyle="1" w:styleId="Point1Char">
    <w:name w:val="Point 1 Char"/>
    <w:link w:val="Point1"/>
    <w:locked/>
    <w:rsid w:val="00272DF6"/>
    <w:rPr>
      <w:rFonts w:ascii="Times New Roman" w:hAnsi="Times New Roman"/>
      <w:sz w:val="24"/>
      <w:lang w:val="en-GB" w:eastAsia="x-none"/>
    </w:rPr>
  </w:style>
  <w:style w:type="paragraph" w:customStyle="1" w:styleId="Normal12a12b">
    <w:name w:val="Normal12a12b"/>
    <w:basedOn w:val="a"/>
    <w:rsid w:val="00272DF6"/>
    <w:pPr>
      <w:spacing w:before="240" w:after="240"/>
    </w:pPr>
    <w:rPr>
      <w:noProof/>
      <w:szCs w:val="20"/>
    </w:rPr>
  </w:style>
  <w:style w:type="paragraph" w:customStyle="1" w:styleId="Numberedparagraph">
    <w:name w:val="Numbered paragraph"/>
    <w:basedOn w:val="a"/>
    <w:rsid w:val="00272DF6"/>
    <w:pPr>
      <w:tabs>
        <w:tab w:val="num" w:pos="1080"/>
      </w:tabs>
      <w:spacing w:before="240"/>
      <w:ind w:left="357" w:hanging="357"/>
    </w:pPr>
    <w:rPr>
      <w:rFonts w:ascii="Arial" w:hAnsi="Arial"/>
      <w:b/>
      <w:szCs w:val="20"/>
    </w:rPr>
  </w:style>
  <w:style w:type="paragraph" w:customStyle="1" w:styleId="Char">
    <w:name w:val="Char"/>
    <w:basedOn w:val="a"/>
    <w:rsid w:val="00272DF6"/>
    <w:rPr>
      <w:lang w:val="pl-PL" w:eastAsia="pl-PL"/>
    </w:rPr>
  </w:style>
  <w:style w:type="paragraph" w:customStyle="1" w:styleId="QuotedText">
    <w:name w:val="Quoted Text"/>
    <w:basedOn w:val="a"/>
    <w:rsid w:val="00272DF6"/>
    <w:pPr>
      <w:spacing w:before="120" w:after="120"/>
      <w:ind w:left="1417"/>
    </w:pPr>
    <w:rPr>
      <w:szCs w:val="20"/>
    </w:rPr>
  </w:style>
  <w:style w:type="paragraph" w:customStyle="1" w:styleId="ManualNumPar1">
    <w:name w:val="Manual NumPar 1"/>
    <w:basedOn w:val="a"/>
    <w:next w:val="Text1Char"/>
    <w:link w:val="ManualNumPar1Char"/>
    <w:rsid w:val="00272DF6"/>
    <w:pPr>
      <w:spacing w:before="120" w:after="120"/>
      <w:ind w:left="850" w:hanging="850"/>
      <w:jc w:val="both"/>
    </w:pPr>
    <w:rPr>
      <w:lang w:eastAsia="zh-CN"/>
    </w:rPr>
  </w:style>
  <w:style w:type="character" w:customStyle="1" w:styleId="ManualNumPar1Char">
    <w:name w:val="Manual NumPar 1 Char"/>
    <w:link w:val="ManualNumPar1"/>
    <w:locked/>
    <w:rsid w:val="00272DF6"/>
    <w:rPr>
      <w:rFonts w:ascii="Times New Roman" w:hAnsi="Times New Roman"/>
      <w:sz w:val="24"/>
      <w:lang w:val="en-GB" w:eastAsia="zh-CN"/>
    </w:rPr>
  </w:style>
  <w:style w:type="character" w:styleId="aff4">
    <w:name w:val="Emphasis"/>
    <w:basedOn w:val="a0"/>
    <w:uiPriority w:val="20"/>
    <w:qFormat/>
    <w:rsid w:val="00272DF6"/>
    <w:rPr>
      <w:rFonts w:cs="Times New Roman"/>
      <w:i/>
    </w:rPr>
  </w:style>
  <w:style w:type="paragraph" w:customStyle="1" w:styleId="Text1">
    <w:name w:val="Text 1"/>
    <w:basedOn w:val="a"/>
    <w:rsid w:val="00272DF6"/>
    <w:pPr>
      <w:spacing w:after="240"/>
      <w:ind w:left="482"/>
      <w:jc w:val="both"/>
    </w:pPr>
    <w:rPr>
      <w:szCs w:val="20"/>
    </w:rPr>
  </w:style>
  <w:style w:type="paragraph" w:styleId="aff5">
    <w:name w:val="List Number"/>
    <w:basedOn w:val="a"/>
    <w:uiPriority w:val="99"/>
    <w:rsid w:val="00272DF6"/>
    <w:pPr>
      <w:spacing w:before="120" w:after="120"/>
      <w:ind w:left="720" w:hanging="360"/>
    </w:pPr>
    <w:rPr>
      <w:szCs w:val="20"/>
    </w:rPr>
  </w:style>
  <w:style w:type="paragraph" w:customStyle="1" w:styleId="ListNumberLevel2">
    <w:name w:val="List Number (Level 2)"/>
    <w:basedOn w:val="a"/>
    <w:link w:val="ListNumberLevel2Char"/>
    <w:rsid w:val="00272DF6"/>
    <w:pPr>
      <w:numPr>
        <w:ilvl w:val="1"/>
        <w:numId w:val="3"/>
      </w:numPr>
      <w:spacing w:before="120" w:after="120"/>
    </w:pPr>
    <w:rPr>
      <w:szCs w:val="20"/>
    </w:rPr>
  </w:style>
  <w:style w:type="character" w:customStyle="1" w:styleId="ListNumberLevel2Char">
    <w:name w:val="List Number (Level 2) Char"/>
    <w:link w:val="ListNumberLevel2"/>
    <w:locked/>
    <w:rsid w:val="00272DF6"/>
    <w:rPr>
      <w:rFonts w:ascii="Times New Roman" w:hAnsi="Times New Roman" w:cs="Times New Roman"/>
      <w:sz w:val="24"/>
      <w:lang w:val="en-GB" w:bidi="ar-SA"/>
    </w:rPr>
  </w:style>
  <w:style w:type="paragraph" w:customStyle="1" w:styleId="ListNumberLevel4">
    <w:name w:val="List Number (Level 4)"/>
    <w:basedOn w:val="a"/>
    <w:rsid w:val="00272DF6"/>
    <w:pPr>
      <w:tabs>
        <w:tab w:val="num" w:pos="2835"/>
      </w:tabs>
      <w:spacing w:before="120" w:after="120"/>
      <w:ind w:left="2835" w:hanging="709"/>
    </w:pPr>
    <w:rPr>
      <w:szCs w:val="20"/>
    </w:rPr>
  </w:style>
  <w:style w:type="paragraph" w:customStyle="1" w:styleId="Normal1">
    <w:name w:val="Normal1"/>
    <w:basedOn w:val="a"/>
    <w:rsid w:val="00272DF6"/>
    <w:pPr>
      <w:spacing w:after="120" w:line="360" w:lineRule="atLeast"/>
    </w:pPr>
    <w:rPr>
      <w:sz w:val="26"/>
      <w:szCs w:val="26"/>
    </w:rPr>
  </w:style>
  <w:style w:type="paragraph" w:customStyle="1" w:styleId="CharCharChar1Char1">
    <w:name w:val="Char Char Char1 Char1"/>
    <w:aliases w:val="Char Char Char1 Char Char Char1"/>
    <w:basedOn w:val="a"/>
    <w:rsid w:val="00272DF6"/>
    <w:rPr>
      <w:lang w:val="pl-PL" w:eastAsia="pl-PL"/>
    </w:rPr>
  </w:style>
  <w:style w:type="paragraph" w:customStyle="1" w:styleId="ZchnZchn">
    <w:name w:val="Zchn Zchn"/>
    <w:basedOn w:val="a"/>
    <w:rsid w:val="00272DF6"/>
    <w:pPr>
      <w:numPr>
        <w:numId w:val="4"/>
      </w:numPr>
      <w:spacing w:after="160" w:line="240" w:lineRule="exact"/>
    </w:pPr>
    <w:rPr>
      <w:i/>
    </w:rPr>
  </w:style>
  <w:style w:type="character" w:styleId="aff6">
    <w:name w:val="Strong"/>
    <w:basedOn w:val="a0"/>
    <w:uiPriority w:val="22"/>
    <w:qFormat/>
    <w:rsid w:val="00272DF6"/>
    <w:rPr>
      <w:rFonts w:cs="Times New Roman"/>
      <w:b/>
    </w:rPr>
  </w:style>
  <w:style w:type="paragraph" w:customStyle="1" w:styleId="Default">
    <w:name w:val="Default"/>
    <w:rsid w:val="00272DF6"/>
    <w:pPr>
      <w:autoSpaceDE w:val="0"/>
      <w:autoSpaceDN w:val="0"/>
      <w:adjustRightInd w:val="0"/>
    </w:pPr>
    <w:rPr>
      <w:rFonts w:ascii="EUAlbertina" w:hAnsi="EUAlbertina" w:cs="EUAlbertina"/>
      <w:color w:val="000000"/>
    </w:rPr>
  </w:style>
  <w:style w:type="paragraph" w:customStyle="1" w:styleId="CM1">
    <w:name w:val="CM1"/>
    <w:basedOn w:val="Default"/>
    <w:next w:val="Default"/>
    <w:rsid w:val="00272DF6"/>
    <w:rPr>
      <w:rFonts w:cs="Times New Roman"/>
      <w:color w:val="auto"/>
    </w:rPr>
  </w:style>
  <w:style w:type="paragraph" w:customStyle="1" w:styleId="CM3">
    <w:name w:val="CM3"/>
    <w:basedOn w:val="Default"/>
    <w:next w:val="Default"/>
    <w:rsid w:val="00272DF6"/>
    <w:rPr>
      <w:rFonts w:cs="Times New Roman"/>
      <w:color w:val="auto"/>
    </w:rPr>
  </w:style>
  <w:style w:type="paragraph" w:customStyle="1" w:styleId="CM4">
    <w:name w:val="CM4"/>
    <w:basedOn w:val="Default"/>
    <w:next w:val="Default"/>
    <w:rsid w:val="00272DF6"/>
    <w:rPr>
      <w:rFonts w:cs="Times New Roman"/>
      <w:color w:val="auto"/>
    </w:rPr>
  </w:style>
  <w:style w:type="paragraph" w:customStyle="1" w:styleId="LightGrid-Accent31">
    <w:name w:val="Light Grid - Accent 31"/>
    <w:basedOn w:val="a"/>
    <w:uiPriority w:val="34"/>
    <w:qFormat/>
    <w:rsid w:val="00272DF6"/>
    <w:pPr>
      <w:ind w:left="720"/>
    </w:pPr>
  </w:style>
  <w:style w:type="character" w:styleId="aff7">
    <w:name w:val="endnote reference"/>
    <w:basedOn w:val="a0"/>
    <w:unhideWhenUsed/>
    <w:rsid w:val="00272DF6"/>
    <w:rPr>
      <w:rFonts w:cs="Times New Roman"/>
      <w:vertAlign w:val="superscript"/>
    </w:rPr>
  </w:style>
  <w:style w:type="table" w:customStyle="1" w:styleId="TableGrid1">
    <w:name w:val="Table Grid1"/>
    <w:basedOn w:val="a1"/>
    <w:next w:val="ad"/>
    <w:uiPriority w:val="39"/>
    <w:rsid w:val="00272DF6"/>
    <w:pPr>
      <w:spacing w:afterAutospacing="1"/>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diumList2-Accent21">
    <w:name w:val="Medium List 2 - Accent 21"/>
    <w:hidden/>
    <w:uiPriority w:val="99"/>
    <w:semiHidden/>
    <w:rsid w:val="00272DF6"/>
  </w:style>
  <w:style w:type="character" w:customStyle="1" w:styleId="SubarticleChar">
    <w:name w:val="Subarticle Char"/>
    <w:link w:val="Subarticle"/>
    <w:locked/>
    <w:rsid w:val="00272DF6"/>
    <w:rPr>
      <w:b/>
      <w:lang w:val="x-none" w:eastAsia="en-US"/>
    </w:rPr>
  </w:style>
  <w:style w:type="paragraph" w:customStyle="1" w:styleId="Subarticle">
    <w:name w:val="Subarticle"/>
    <w:basedOn w:val="a"/>
    <w:link w:val="SubarticleChar"/>
    <w:rsid w:val="00272DF6"/>
    <w:pPr>
      <w:ind w:left="720" w:hanging="720"/>
      <w:jc w:val="both"/>
    </w:pPr>
    <w:rPr>
      <w:b/>
      <w:sz w:val="20"/>
      <w:szCs w:val="20"/>
    </w:rPr>
  </w:style>
  <w:style w:type="paragraph" w:styleId="aff8">
    <w:name w:val="No Spacing"/>
    <w:link w:val="aff9"/>
    <w:uiPriority w:val="1"/>
    <w:qFormat/>
    <w:rsid w:val="000A2A8A"/>
    <w:pPr>
      <w:widowControl w:val="0"/>
    </w:pPr>
    <w:rPr>
      <w:sz w:val="22"/>
      <w:szCs w:val="22"/>
    </w:rPr>
  </w:style>
  <w:style w:type="character" w:customStyle="1" w:styleId="a8">
    <w:name w:val="Абзац списку Знак"/>
    <w:aliases w:val="Lista viñetas Знак,Viñetas (Inicio Parrafo) Знак,Listenabsatz Знак,1st level - Bullet List Paragraph Знак,Lettre d'introduction Знак,Medium Grid 1 - Accent 21 Знак,FooterText Знак,Heading 2_sj Знак,Numbered Para 1 Знак,Dot pt Знак"/>
    <w:link w:val="a7"/>
    <w:uiPriority w:val="34"/>
    <w:qFormat/>
    <w:locked/>
    <w:rsid w:val="004A04C1"/>
    <w:rPr>
      <w:rFonts w:cs="Times New Roman"/>
      <w:sz w:val="22"/>
      <w:szCs w:val="22"/>
      <w:lang w:bidi="ar-SA"/>
    </w:rPr>
  </w:style>
  <w:style w:type="character" w:customStyle="1" w:styleId="st">
    <w:name w:val="st"/>
    <w:rsid w:val="00E65ED2"/>
  </w:style>
  <w:style w:type="character" w:customStyle="1" w:styleId="UnresolvedMention1">
    <w:name w:val="Unresolved Mention1"/>
    <w:basedOn w:val="a0"/>
    <w:uiPriority w:val="99"/>
    <w:semiHidden/>
    <w:unhideWhenUsed/>
    <w:rsid w:val="00732F2E"/>
    <w:rPr>
      <w:color w:val="605E5C"/>
      <w:shd w:val="clear" w:color="auto" w:fill="E1DFDD"/>
    </w:rPr>
  </w:style>
  <w:style w:type="character" w:customStyle="1" w:styleId="None">
    <w:name w:val="None"/>
    <w:rsid w:val="009B7DE1"/>
  </w:style>
  <w:style w:type="paragraph" w:customStyle="1" w:styleId="Outline">
    <w:name w:val="Outline"/>
    <w:basedOn w:val="a"/>
    <w:link w:val="OutlineChar"/>
    <w:qFormat/>
    <w:rsid w:val="00711CA5"/>
    <w:pPr>
      <w:tabs>
        <w:tab w:val="left" w:pos="720"/>
        <w:tab w:val="num" w:pos="926"/>
      </w:tabs>
      <w:spacing w:after="40"/>
      <w:ind w:left="926" w:hanging="360"/>
      <w:jc w:val="both"/>
    </w:pPr>
  </w:style>
  <w:style w:type="character" w:customStyle="1" w:styleId="OutlineChar">
    <w:name w:val="Outline Char"/>
    <w:link w:val="Outline"/>
    <w:rsid w:val="00711CA5"/>
    <w:rPr>
      <w:rFonts w:ascii="Times New Roman" w:hAnsi="Times New Roman" w:cs="Times New Roman"/>
      <w:sz w:val="24"/>
      <w:szCs w:val="24"/>
      <w:lang w:val="en-GB" w:bidi="ar-SA"/>
    </w:rPr>
  </w:style>
  <w:style w:type="character" w:customStyle="1" w:styleId="CommentTextChar1">
    <w:name w:val="Comment Text Char1"/>
    <w:uiPriority w:val="99"/>
    <w:rsid w:val="0097092C"/>
    <w:rPr>
      <w:rFonts w:ascii="Calibri" w:eastAsia="Times New Roman" w:hAnsi="Calibri" w:cs="Arial"/>
      <w:lang w:val="en-GB"/>
    </w:rPr>
  </w:style>
  <w:style w:type="paragraph" w:customStyle="1" w:styleId="Table">
    <w:name w:val="Table"/>
    <w:basedOn w:val="a"/>
    <w:next w:val="a"/>
    <w:autoRedefine/>
    <w:qFormat/>
    <w:rsid w:val="00EE05DD"/>
    <w:pPr>
      <w:keepNext/>
      <w:widowControl w:val="0"/>
      <w:tabs>
        <w:tab w:val="left" w:pos="3686"/>
      </w:tabs>
      <w:spacing w:before="120" w:after="60"/>
      <w:jc w:val="center"/>
    </w:pPr>
    <w:rPr>
      <w:b/>
      <w:bCs/>
      <w:i/>
      <w:color w:val="000000" w:themeColor="text1"/>
      <w:sz w:val="20"/>
      <w:szCs w:val="20"/>
    </w:rPr>
  </w:style>
  <w:style w:type="paragraph" w:customStyle="1" w:styleId="Centered">
    <w:name w:val="Centered"/>
    <w:basedOn w:val="a"/>
    <w:rsid w:val="00D02848"/>
    <w:pPr>
      <w:jc w:val="center"/>
    </w:pPr>
    <w:rPr>
      <w:rFonts w:ascii="Arial Bold" w:hAnsi="Arial Bold"/>
      <w:b/>
      <w:bCs/>
    </w:rPr>
  </w:style>
  <w:style w:type="paragraph" w:customStyle="1" w:styleId="AbstractSummary">
    <w:name w:val="Abstract/Summary"/>
    <w:basedOn w:val="a"/>
    <w:rsid w:val="00A03929"/>
    <w:pPr>
      <w:spacing w:before="120"/>
    </w:pPr>
  </w:style>
  <w:style w:type="paragraph" w:styleId="affa">
    <w:name w:val="caption"/>
    <w:aliases w:val="Figure Caption,Labelling,cap,cap1,cap2,cap11,Caption Char + Before:  0 pt,After:  0 pt + Not B...,Caption1 Char,cap11 Char Ch...,cap11 Char Char Char Char,cap11 Char Char Char,cap11 Char Char,Caption Char3 Char,Figure/Table Caption,topic"/>
    <w:basedOn w:val="a"/>
    <w:next w:val="a"/>
    <w:link w:val="affb"/>
    <w:qFormat/>
    <w:rsid w:val="00A156BB"/>
    <w:pPr>
      <w:spacing w:after="60"/>
      <w:contextualSpacing/>
      <w:jc w:val="center"/>
    </w:pPr>
    <w:rPr>
      <w:rFonts w:asciiTheme="majorBidi" w:hAnsiTheme="majorBidi" w:cstheme="majorBidi"/>
      <w:b/>
      <w:bCs/>
      <w:i/>
      <w:snapToGrid w:val="0"/>
      <w:sz w:val="20"/>
      <w:szCs w:val="20"/>
    </w:rPr>
  </w:style>
  <w:style w:type="character" w:customStyle="1" w:styleId="affb">
    <w:name w:val="Назва об'єкта Знак"/>
    <w:aliases w:val="Figure Caption Знак,Labelling Знак,cap Знак,cap1 Знак,cap2 Знак,cap11 Знак,Caption Char + Before:  0 pt Знак,After:  0 pt + Not B... Знак,Caption1 Char Знак,cap11 Char Ch... Знак,cap11 Char Char Char Char Знак,cap11 Char Char Знак"/>
    <w:link w:val="affa"/>
    <w:rsid w:val="00A156BB"/>
    <w:rPr>
      <w:rFonts w:asciiTheme="majorBidi" w:hAnsiTheme="majorBidi" w:cstheme="majorBidi"/>
      <w:b/>
      <w:bCs/>
      <w:i/>
      <w:snapToGrid w:val="0"/>
      <w:lang w:val="en-GB" w:bidi="ar-SA"/>
    </w:rPr>
  </w:style>
  <w:style w:type="paragraph" w:customStyle="1" w:styleId="ibullets">
    <w:name w:val="(i) bullets"/>
    <w:basedOn w:val="a5"/>
    <w:link w:val="ibulletsChar"/>
    <w:qFormat/>
    <w:rsid w:val="00E30B4F"/>
    <w:pPr>
      <w:tabs>
        <w:tab w:val="num" w:pos="1080"/>
      </w:tabs>
      <w:spacing w:after="60"/>
      <w:ind w:left="567" w:hanging="425"/>
    </w:pPr>
  </w:style>
  <w:style w:type="character" w:customStyle="1" w:styleId="ibulletsChar">
    <w:name w:val="(i) bullets Char"/>
    <w:link w:val="ibullets"/>
    <w:rsid w:val="00E30B4F"/>
    <w:rPr>
      <w:rFonts w:ascii="Times New Roman" w:hAnsi="Times New Roman" w:cs="Times New Roman"/>
      <w:sz w:val="22"/>
      <w:szCs w:val="22"/>
      <w:lang w:val="en-GB" w:bidi="ar-SA"/>
    </w:rPr>
  </w:style>
  <w:style w:type="paragraph" w:customStyle="1" w:styleId="Graphics">
    <w:name w:val="Graphics"/>
    <w:basedOn w:val="a5"/>
    <w:link w:val="GraphicsChar"/>
    <w:qFormat/>
    <w:rsid w:val="00E30B4F"/>
    <w:pPr>
      <w:spacing w:before="60"/>
      <w:ind w:firstLine="0"/>
      <w:jc w:val="center"/>
    </w:pPr>
  </w:style>
  <w:style w:type="character" w:customStyle="1" w:styleId="GraphicsChar">
    <w:name w:val="Graphics Char"/>
    <w:link w:val="Graphics"/>
    <w:rsid w:val="00E30B4F"/>
    <w:rPr>
      <w:rFonts w:ascii="Times New Roman" w:hAnsi="Times New Roman" w:cs="Times New Roman"/>
      <w:sz w:val="22"/>
      <w:szCs w:val="22"/>
      <w:lang w:val="en-GB"/>
    </w:rPr>
  </w:style>
  <w:style w:type="paragraph" w:styleId="23">
    <w:name w:val="List Bullet 2"/>
    <w:basedOn w:val="a"/>
    <w:uiPriority w:val="99"/>
    <w:unhideWhenUsed/>
    <w:qFormat/>
    <w:rsid w:val="004108A7"/>
    <w:pPr>
      <w:tabs>
        <w:tab w:val="num" w:pos="360"/>
      </w:tabs>
      <w:contextualSpacing/>
    </w:pPr>
  </w:style>
  <w:style w:type="paragraph" w:styleId="24">
    <w:name w:val="Body Text 2"/>
    <w:basedOn w:val="a"/>
    <w:link w:val="25"/>
    <w:uiPriority w:val="99"/>
    <w:unhideWhenUsed/>
    <w:rsid w:val="00C56DBA"/>
    <w:pPr>
      <w:spacing w:after="120" w:line="480" w:lineRule="auto"/>
    </w:pPr>
  </w:style>
  <w:style w:type="character" w:customStyle="1" w:styleId="25">
    <w:name w:val="Основний текст 2 Знак"/>
    <w:basedOn w:val="a0"/>
    <w:link w:val="24"/>
    <w:uiPriority w:val="99"/>
    <w:rsid w:val="00C56DBA"/>
    <w:rPr>
      <w:rFonts w:cs="Times New Roman"/>
      <w:sz w:val="22"/>
      <w:szCs w:val="22"/>
      <w:lang w:bidi="ar-SA"/>
    </w:rPr>
  </w:style>
  <w:style w:type="paragraph" w:customStyle="1" w:styleId="Bullet">
    <w:name w:val="Bullet"/>
    <w:basedOn w:val="a"/>
    <w:link w:val="BulletChar"/>
    <w:qFormat/>
    <w:rsid w:val="00470AE9"/>
    <w:pPr>
      <w:numPr>
        <w:numId w:val="8"/>
      </w:numPr>
      <w:pBdr>
        <w:top w:val="nil"/>
        <w:left w:val="nil"/>
        <w:bottom w:val="nil"/>
        <w:right w:val="nil"/>
        <w:between w:val="nil"/>
      </w:pBdr>
      <w:spacing w:after="60"/>
      <w:jc w:val="both"/>
    </w:pPr>
    <w:rPr>
      <w:bCs/>
      <w:color w:val="000000"/>
      <w:lang w:eastAsia="ko-KR"/>
    </w:rPr>
  </w:style>
  <w:style w:type="character" w:customStyle="1" w:styleId="BulletChar">
    <w:name w:val="Bullet Char"/>
    <w:link w:val="Bullet"/>
    <w:rsid w:val="00470AE9"/>
    <w:rPr>
      <w:rFonts w:ascii="Times New Roman" w:hAnsi="Times New Roman" w:cs="Times New Roman"/>
      <w:bCs/>
      <w:color w:val="000000"/>
      <w:sz w:val="24"/>
      <w:szCs w:val="24"/>
      <w:lang w:val="en-GB" w:eastAsia="ko-KR" w:bidi="ar-SA"/>
    </w:rPr>
  </w:style>
  <w:style w:type="character" w:customStyle="1" w:styleId="e24kjd">
    <w:name w:val="e24kjd"/>
    <w:rsid w:val="00253803"/>
  </w:style>
  <w:style w:type="character" w:customStyle="1" w:styleId="UnresolvedMention2">
    <w:name w:val="Unresolved Mention2"/>
    <w:basedOn w:val="a0"/>
    <w:uiPriority w:val="99"/>
    <w:semiHidden/>
    <w:unhideWhenUsed/>
    <w:rsid w:val="00E664F8"/>
    <w:rPr>
      <w:color w:val="605E5C"/>
      <w:shd w:val="clear" w:color="auto" w:fill="E1DFDD"/>
    </w:rPr>
  </w:style>
  <w:style w:type="paragraph" w:customStyle="1" w:styleId="Bulletlistlevel1">
    <w:name w:val="Bullet list level 1"/>
    <w:basedOn w:val="a"/>
    <w:rsid w:val="001C7774"/>
    <w:pPr>
      <w:numPr>
        <w:numId w:val="9"/>
      </w:numPr>
    </w:pPr>
    <w:rPr>
      <w:rFonts w:eastAsia="Batang"/>
      <w:lang w:eastAsia="ko-KR"/>
    </w:rPr>
  </w:style>
  <w:style w:type="character" w:customStyle="1" w:styleId="NoneA">
    <w:name w:val="None A"/>
    <w:rsid w:val="00331598"/>
    <w:rPr>
      <w:lang w:val="fr-FR"/>
    </w:rPr>
  </w:style>
  <w:style w:type="character" w:customStyle="1" w:styleId="Hyperlink6">
    <w:name w:val="Hyperlink.6"/>
    <w:rsid w:val="00D54953"/>
    <w:rPr>
      <w:lang w:val="en-US"/>
    </w:rPr>
  </w:style>
  <w:style w:type="paragraph" w:customStyle="1" w:styleId="StyleCaptionTimesNewRoman11pt">
    <w:name w:val="Style Caption + Times New Roman 11 pt"/>
    <w:basedOn w:val="affa"/>
    <w:link w:val="StyleCaptionTimesNewRoman11ptChar"/>
    <w:rsid w:val="00FD490F"/>
    <w:pPr>
      <w:numPr>
        <w:numId w:val="11"/>
      </w:numPr>
      <w:spacing w:after="0"/>
    </w:pPr>
  </w:style>
  <w:style w:type="numbering" w:styleId="affc">
    <w:name w:val="Outline List 3"/>
    <w:basedOn w:val="a2"/>
    <w:rsid w:val="00FD490F"/>
  </w:style>
  <w:style w:type="character" w:customStyle="1" w:styleId="UnresolvedMention3">
    <w:name w:val="Unresolved Mention3"/>
    <w:basedOn w:val="a0"/>
    <w:uiPriority w:val="99"/>
    <w:semiHidden/>
    <w:unhideWhenUsed/>
    <w:rsid w:val="001932F1"/>
    <w:rPr>
      <w:color w:val="605E5C"/>
      <w:shd w:val="clear" w:color="auto" w:fill="E1DFDD"/>
    </w:rPr>
  </w:style>
  <w:style w:type="paragraph" w:customStyle="1" w:styleId="Style1-CASCADE">
    <w:name w:val="Style1-CASCADE"/>
    <w:basedOn w:val="1"/>
    <w:link w:val="Style1-CASCADEChar"/>
    <w:uiPriority w:val="1"/>
    <w:qFormat/>
    <w:rsid w:val="00075572"/>
    <w:pPr>
      <w:shd w:val="clear" w:color="auto" w:fill="0070C0"/>
      <w:spacing w:before="240"/>
      <w:ind w:left="0" w:firstLine="0"/>
    </w:pPr>
    <w:rPr>
      <w:rFonts w:asciiTheme="majorBidi" w:hAnsiTheme="majorBidi" w:cstheme="majorBidi"/>
      <w:i w:val="0"/>
      <w:color w:val="FFFFFF" w:themeColor="background1"/>
    </w:rPr>
  </w:style>
  <w:style w:type="paragraph" w:customStyle="1" w:styleId="Style2-CASCADE">
    <w:name w:val="Style2-CASCADE"/>
    <w:basedOn w:val="2"/>
    <w:link w:val="Style2-CASCADEChar"/>
    <w:uiPriority w:val="1"/>
    <w:qFormat/>
    <w:rsid w:val="00075572"/>
    <w:pPr>
      <w:shd w:val="clear" w:color="auto" w:fill="9CC2E5" w:themeFill="accent1" w:themeFillTint="99"/>
      <w:ind w:left="720" w:hanging="720"/>
    </w:pPr>
    <w:rPr>
      <w:snapToGrid w:val="0"/>
      <w:sz w:val="24"/>
      <w:szCs w:val="24"/>
    </w:rPr>
  </w:style>
  <w:style w:type="character" w:customStyle="1" w:styleId="Style1-CASCADEChar">
    <w:name w:val="Style1-CASCADE Char"/>
    <w:basedOn w:val="10"/>
    <w:link w:val="Style1-CASCADE"/>
    <w:uiPriority w:val="1"/>
    <w:rsid w:val="00075572"/>
    <w:rPr>
      <w:rFonts w:asciiTheme="majorBidi" w:hAnsiTheme="majorBidi" w:cstheme="majorBidi"/>
      <w:b/>
      <w:bCs/>
      <w:i w:val="0"/>
      <w:iCs w:val="0"/>
      <w:color w:val="FFFFFF" w:themeColor="background1"/>
      <w:sz w:val="28"/>
      <w:szCs w:val="28"/>
      <w:shd w:val="clear" w:color="auto" w:fill="0070C0"/>
      <w:lang w:val="en-GB" w:bidi="ar-SA"/>
    </w:rPr>
  </w:style>
  <w:style w:type="paragraph" w:customStyle="1" w:styleId="Style3-CASCADE">
    <w:name w:val="Style3-CASCADE"/>
    <w:basedOn w:val="Style2-CAMELIA"/>
    <w:link w:val="Style3-CASCADEChar"/>
    <w:uiPriority w:val="1"/>
    <w:qFormat/>
    <w:rsid w:val="00FA779A"/>
    <w:pPr>
      <w:shd w:val="clear" w:color="auto" w:fill="D9E2F3" w:themeFill="accent5" w:themeFillTint="33"/>
      <w:tabs>
        <w:tab w:val="clear" w:pos="0"/>
      </w:tabs>
      <w:spacing w:before="40" w:after="40"/>
      <w:ind w:left="1276" w:hanging="1276"/>
    </w:pPr>
    <w:rPr>
      <w:rFonts w:asciiTheme="majorBidi" w:hAnsiTheme="majorBidi" w:cstheme="majorBidi"/>
      <w:color w:val="000000" w:themeColor="text1"/>
      <w:sz w:val="22"/>
      <w:szCs w:val="22"/>
    </w:rPr>
  </w:style>
  <w:style w:type="character" w:customStyle="1" w:styleId="Style2-CASCADEChar">
    <w:name w:val="Style2-CASCADE Char"/>
    <w:basedOn w:val="20"/>
    <w:link w:val="Style2-CASCADE"/>
    <w:uiPriority w:val="1"/>
    <w:rsid w:val="00075572"/>
    <w:rPr>
      <w:rFonts w:asciiTheme="majorBidi" w:hAnsiTheme="majorBidi" w:cstheme="majorBidi"/>
      <w:b/>
      <w:bCs/>
      <w:snapToGrid w:val="0"/>
      <w:sz w:val="24"/>
      <w:szCs w:val="24"/>
      <w:shd w:val="clear" w:color="auto" w:fill="9CC2E5" w:themeFill="accent1" w:themeFillTint="99"/>
      <w:lang w:val="en-GB" w:eastAsia="en-GB" w:bidi="ar-SA"/>
    </w:rPr>
  </w:style>
  <w:style w:type="paragraph" w:customStyle="1" w:styleId="Style4-CASCADE">
    <w:name w:val="Style4-CASCADE"/>
    <w:basedOn w:val="a"/>
    <w:link w:val="Style4-CASCADEChar"/>
    <w:uiPriority w:val="1"/>
    <w:rsid w:val="007B1209"/>
    <w:pPr>
      <w:jc w:val="both"/>
    </w:pPr>
    <w:rPr>
      <w:b/>
      <w:u w:val="single"/>
      <w:shd w:val="clear" w:color="auto" w:fill="D9E2F3" w:themeFill="accent5" w:themeFillTint="33"/>
    </w:rPr>
  </w:style>
  <w:style w:type="character" w:customStyle="1" w:styleId="Style3-CASCADEChar">
    <w:name w:val="Style3-CASCADE Char"/>
    <w:basedOn w:val="31"/>
    <w:link w:val="Style3-CASCADE"/>
    <w:uiPriority w:val="1"/>
    <w:rsid w:val="00FA779A"/>
    <w:rPr>
      <w:rFonts w:asciiTheme="majorBidi" w:hAnsiTheme="majorBidi" w:cstheme="majorBidi"/>
      <w:b/>
      <w:bCs w:val="0"/>
      <w:iCs w:val="0"/>
      <w:color w:val="000000" w:themeColor="text1"/>
      <w:kern w:val="28"/>
      <w:sz w:val="22"/>
      <w:szCs w:val="22"/>
      <w:shd w:val="clear" w:color="auto" w:fill="D9E2F3" w:themeFill="accent5" w:themeFillTint="33"/>
      <w:lang w:val="en-GB" w:eastAsia="fi-FI" w:bidi="ar-SA"/>
    </w:rPr>
  </w:style>
  <w:style w:type="character" w:customStyle="1" w:styleId="ng-star-inserted">
    <w:name w:val="ng-star-inserted"/>
    <w:basedOn w:val="a0"/>
    <w:rsid w:val="006832CC"/>
  </w:style>
  <w:style w:type="character" w:customStyle="1" w:styleId="Style4-CASCADEChar">
    <w:name w:val="Style4-CASCADE Char"/>
    <w:basedOn w:val="a0"/>
    <w:link w:val="Style4-CASCADE"/>
    <w:uiPriority w:val="1"/>
    <w:rsid w:val="007B1209"/>
    <w:rPr>
      <w:rFonts w:ascii="Times New Roman" w:hAnsi="Times New Roman" w:cs="Times New Roman"/>
      <w:b/>
      <w:sz w:val="22"/>
      <w:szCs w:val="22"/>
      <w:u w:val="single"/>
      <w:lang w:val="en-GB" w:bidi="ar-SA"/>
    </w:rPr>
  </w:style>
  <w:style w:type="character" w:customStyle="1" w:styleId="A60">
    <w:name w:val="A6"/>
    <w:rsid w:val="00637BC3"/>
    <w:rPr>
      <w:rFonts w:cs="Gotham"/>
      <w:color w:val="000000"/>
      <w:sz w:val="18"/>
      <w:szCs w:val="18"/>
    </w:rPr>
  </w:style>
  <w:style w:type="character" w:customStyle="1" w:styleId="apple-converted-space">
    <w:name w:val="apple-converted-space"/>
    <w:basedOn w:val="a0"/>
    <w:rsid w:val="005874FD"/>
  </w:style>
  <w:style w:type="character" w:customStyle="1" w:styleId="UnresolvedMention4">
    <w:name w:val="Unresolved Mention4"/>
    <w:basedOn w:val="a0"/>
    <w:uiPriority w:val="99"/>
    <w:semiHidden/>
    <w:unhideWhenUsed/>
    <w:rsid w:val="005874FD"/>
    <w:rPr>
      <w:color w:val="605E5C"/>
      <w:shd w:val="clear" w:color="auto" w:fill="E1DFDD"/>
    </w:rPr>
  </w:style>
  <w:style w:type="character" w:customStyle="1" w:styleId="figpopup-sensitive-area">
    <w:name w:val="figpopup-sensitive-area"/>
    <w:basedOn w:val="a0"/>
    <w:rsid w:val="006C2916"/>
  </w:style>
  <w:style w:type="paragraph" w:customStyle="1" w:styleId="Heading-2">
    <w:name w:val="Heading-2"/>
    <w:basedOn w:val="Heading"/>
    <w:next w:val="Heading"/>
    <w:link w:val="Heading-2Char"/>
    <w:autoRedefine/>
    <w:qFormat/>
    <w:rsid w:val="00316513"/>
    <w:pPr>
      <w:pBdr>
        <w:bottom w:val="none" w:sz="0" w:space="0" w:color="auto"/>
      </w:pBdr>
      <w:outlineLvl w:val="1"/>
    </w:pPr>
    <w:rPr>
      <w:lang w:eastAsia="fi-FI"/>
    </w:rPr>
  </w:style>
  <w:style w:type="character" w:customStyle="1" w:styleId="Heading-2Char">
    <w:name w:val="Heading-2 Char"/>
    <w:basedOn w:val="HeadingChar"/>
    <w:link w:val="Heading-2"/>
    <w:rsid w:val="00316513"/>
    <w:rPr>
      <w:rFonts w:ascii="Arial" w:hAnsi="Arial" w:cs="Times New Roman"/>
      <w:b/>
      <w:color w:val="5B9BD5" w:themeColor="accent1"/>
      <w:kern w:val="28"/>
      <w:sz w:val="28"/>
      <w:lang w:val="en-GB" w:eastAsia="fi-FI" w:bidi="ar-SA"/>
    </w:rPr>
  </w:style>
  <w:style w:type="paragraph" w:customStyle="1" w:styleId="Heading">
    <w:name w:val="Heading"/>
    <w:basedOn w:val="a"/>
    <w:link w:val="HeadingChar"/>
    <w:autoRedefine/>
    <w:qFormat/>
    <w:rsid w:val="000C2959"/>
    <w:pPr>
      <w:keepNext/>
      <w:keepLines/>
      <w:pBdr>
        <w:bottom w:val="single" w:sz="4" w:space="1" w:color="2E74B5" w:themeColor="accent1" w:themeShade="BF"/>
      </w:pBdr>
      <w:tabs>
        <w:tab w:val="left" w:pos="0"/>
      </w:tabs>
      <w:spacing w:after="240"/>
      <w:outlineLvl w:val="0"/>
    </w:pPr>
    <w:rPr>
      <w:rFonts w:ascii="Arial" w:hAnsi="Arial"/>
      <w:b/>
      <w:color w:val="5B9BD5" w:themeColor="accent1"/>
      <w:kern w:val="28"/>
      <w:sz w:val="28"/>
      <w:szCs w:val="20"/>
    </w:rPr>
  </w:style>
  <w:style w:type="character" w:customStyle="1" w:styleId="HeadingChar">
    <w:name w:val="Heading Char"/>
    <w:link w:val="Heading"/>
    <w:rsid w:val="00316513"/>
    <w:rPr>
      <w:rFonts w:ascii="Arial" w:hAnsi="Arial" w:cs="Times New Roman"/>
      <w:b/>
      <w:color w:val="5B9BD5" w:themeColor="accent1"/>
      <w:kern w:val="28"/>
      <w:sz w:val="28"/>
      <w:lang w:val="en-GB" w:bidi="ar-SA"/>
    </w:rPr>
  </w:style>
  <w:style w:type="paragraph" w:customStyle="1" w:styleId="Tabledatabullet">
    <w:name w:val="Table data bullet"/>
    <w:basedOn w:val="a"/>
    <w:rsid w:val="00DC3ED6"/>
    <w:pPr>
      <w:tabs>
        <w:tab w:val="num" w:pos="360"/>
      </w:tabs>
      <w:spacing w:before="40" w:after="40"/>
      <w:ind w:left="360" w:hanging="360"/>
    </w:pPr>
    <w:rPr>
      <w:sz w:val="18"/>
      <w:szCs w:val="18"/>
      <w:lang w:bidi="he-IL"/>
    </w:rPr>
  </w:style>
  <w:style w:type="paragraph" w:customStyle="1" w:styleId="Bullets">
    <w:name w:val="Bullets"/>
    <w:basedOn w:val="a"/>
    <w:rsid w:val="008C744A"/>
    <w:pPr>
      <w:numPr>
        <w:numId w:val="13"/>
      </w:numPr>
      <w:tabs>
        <w:tab w:val="left" w:pos="1814"/>
      </w:tabs>
      <w:spacing w:line="360" w:lineRule="auto"/>
    </w:pPr>
    <w:rPr>
      <w:rFonts w:ascii="Verdana" w:hAnsi="Verdana"/>
      <w:bCs/>
      <w:snapToGrid w:val="0"/>
      <w:spacing w:val="4"/>
      <w:kern w:val="18"/>
      <w:lang w:bidi="he-IL"/>
    </w:rPr>
  </w:style>
  <w:style w:type="character" w:customStyle="1" w:styleId="UnresolvedMention5">
    <w:name w:val="Unresolved Mention5"/>
    <w:basedOn w:val="a0"/>
    <w:uiPriority w:val="99"/>
    <w:semiHidden/>
    <w:unhideWhenUsed/>
    <w:rsid w:val="008C744A"/>
    <w:rPr>
      <w:color w:val="605E5C"/>
      <w:shd w:val="clear" w:color="auto" w:fill="E1DFDD"/>
    </w:rPr>
  </w:style>
  <w:style w:type="paragraph" w:customStyle="1" w:styleId="Contenidodelatabla">
    <w:name w:val="Contenido de la tabla"/>
    <w:basedOn w:val="a"/>
    <w:qFormat/>
    <w:rsid w:val="0014131D"/>
    <w:pPr>
      <w:suppressLineNumbers/>
      <w:suppressAutoHyphens/>
    </w:pPr>
    <w:rPr>
      <w:rFonts w:ascii="Liberation Serif" w:eastAsia="NSimSun" w:hAnsi="Liberation Serif" w:cs="Lucida Sans"/>
      <w:kern w:val="2"/>
      <w:lang w:val="es-ES" w:eastAsia="zh-CN" w:bidi="hi-IN"/>
    </w:rPr>
  </w:style>
  <w:style w:type="character" w:styleId="affd">
    <w:name w:val="Unresolved Mention"/>
    <w:basedOn w:val="a0"/>
    <w:uiPriority w:val="99"/>
    <w:semiHidden/>
    <w:unhideWhenUsed/>
    <w:rsid w:val="00631BF8"/>
    <w:rPr>
      <w:color w:val="605E5C"/>
      <w:shd w:val="clear" w:color="auto" w:fill="E1DFDD"/>
    </w:rPr>
  </w:style>
  <w:style w:type="character" w:customStyle="1" w:styleId="ref-journal">
    <w:name w:val="ref-journal"/>
    <w:basedOn w:val="a0"/>
    <w:rsid w:val="00A65159"/>
  </w:style>
  <w:style w:type="character" w:customStyle="1" w:styleId="ref-vol">
    <w:name w:val="ref-vol"/>
    <w:basedOn w:val="a0"/>
    <w:rsid w:val="00A65159"/>
  </w:style>
  <w:style w:type="character" w:customStyle="1" w:styleId="nowrap">
    <w:name w:val="nowrap"/>
    <w:basedOn w:val="a0"/>
    <w:rsid w:val="00A65159"/>
  </w:style>
  <w:style w:type="character" w:customStyle="1" w:styleId="element-citation">
    <w:name w:val="element-citation"/>
    <w:basedOn w:val="a0"/>
    <w:rsid w:val="00A65159"/>
  </w:style>
  <w:style w:type="character" w:customStyle="1" w:styleId="gmaildefault">
    <w:name w:val="gmail_default"/>
    <w:basedOn w:val="a0"/>
    <w:rsid w:val="00DE54ED"/>
  </w:style>
  <w:style w:type="paragraph" w:customStyle="1" w:styleId="StyleHeading3T3heading33l3Guide3Head3Listlevel3list1">
    <w:name w:val="Style Heading 3T3heading 33l3Guide 3Head 3List level 3list ...1"/>
    <w:basedOn w:val="a"/>
    <w:rsid w:val="00133899"/>
    <w:pPr>
      <w:numPr>
        <w:ilvl w:val="2"/>
        <w:numId w:val="15"/>
      </w:numPr>
    </w:pPr>
    <w:rPr>
      <w:sz w:val="22"/>
      <w:szCs w:val="22"/>
      <w:lang w:bidi="he-IL"/>
    </w:rPr>
  </w:style>
  <w:style w:type="paragraph" w:customStyle="1" w:styleId="MittleresRaster21">
    <w:name w:val="Mittleres Raster 21"/>
    <w:basedOn w:val="a"/>
    <w:link w:val="MittleresRaster2Zeichen"/>
    <w:uiPriority w:val="1"/>
    <w:rsid w:val="005A4676"/>
    <w:pPr>
      <w:jc w:val="both"/>
    </w:pPr>
    <w:rPr>
      <w:rFonts w:ascii="SimSun" w:eastAsia="SimSun" w:hAnsi="SimSun" w:cs="SimSun"/>
      <w:szCs w:val="20"/>
      <w:lang w:val="x-none" w:bidi="he-IL"/>
    </w:rPr>
  </w:style>
  <w:style w:type="character" w:customStyle="1" w:styleId="MittleresRaster2Zeichen">
    <w:name w:val="Mittleres Raster 2 Zeichen"/>
    <w:link w:val="MittleresRaster21"/>
    <w:uiPriority w:val="1"/>
    <w:rsid w:val="005A4676"/>
    <w:rPr>
      <w:rFonts w:ascii="SimSun" w:eastAsia="SimSun" w:hAnsi="SimSun" w:cs="SimSun"/>
      <w:sz w:val="24"/>
      <w:lang w:val="x-none" w:eastAsia="en-GB"/>
    </w:rPr>
  </w:style>
  <w:style w:type="paragraph" w:customStyle="1" w:styleId="xmsonormal">
    <w:name w:val="x_msonormal"/>
    <w:basedOn w:val="a"/>
    <w:rsid w:val="005A4676"/>
    <w:rPr>
      <w:rFonts w:ascii="Calibri" w:eastAsia="Calibri" w:hAnsi="Calibri" w:cs="Calibri"/>
      <w:sz w:val="22"/>
      <w:szCs w:val="22"/>
      <w:lang w:bidi="he-IL"/>
    </w:rPr>
  </w:style>
  <w:style w:type="paragraph" w:customStyle="1" w:styleId="Abstract">
    <w:name w:val="Abstract"/>
    <w:basedOn w:val="a"/>
    <w:autoRedefine/>
    <w:rsid w:val="002B7A2F"/>
    <w:pPr>
      <w:spacing w:line="480" w:lineRule="auto"/>
    </w:pPr>
    <w:rPr>
      <w:rFonts w:eastAsia="MS Mincho"/>
      <w:lang w:eastAsia="ja-JP"/>
    </w:rPr>
  </w:style>
  <w:style w:type="character" w:customStyle="1" w:styleId="aff9">
    <w:name w:val="Без інтервалів Знак"/>
    <w:basedOn w:val="a0"/>
    <w:link w:val="aff8"/>
    <w:uiPriority w:val="1"/>
    <w:rsid w:val="00B70095"/>
    <w:rPr>
      <w:rFonts w:cs="Times New Roman"/>
      <w:sz w:val="22"/>
      <w:szCs w:val="22"/>
      <w:lang w:bidi="ar-SA"/>
    </w:rPr>
  </w:style>
  <w:style w:type="character" w:customStyle="1" w:styleId="title-text">
    <w:name w:val="title-text"/>
    <w:basedOn w:val="a0"/>
    <w:rsid w:val="003B4CFD"/>
  </w:style>
  <w:style w:type="paragraph" w:customStyle="1" w:styleId="StyleRight-538cm">
    <w:name w:val="Style Right:  -5.38 cm"/>
    <w:basedOn w:val="a"/>
    <w:rsid w:val="00680F8B"/>
    <w:pPr>
      <w:jc w:val="both"/>
    </w:pPr>
    <w:rPr>
      <w:rFonts w:eastAsia="SimSun"/>
      <w:sz w:val="22"/>
      <w:szCs w:val="22"/>
      <w:lang w:bidi="he-IL"/>
    </w:rPr>
  </w:style>
  <w:style w:type="paragraph" w:customStyle="1" w:styleId="WPDescTitle">
    <w:name w:val="WP Desc Title"/>
    <w:basedOn w:val="a"/>
    <w:rsid w:val="00680F8B"/>
    <w:pPr>
      <w:keepNext/>
      <w:keepLines/>
      <w:pageBreakBefore/>
      <w:spacing w:after="120"/>
      <w:jc w:val="both"/>
    </w:pPr>
    <w:rPr>
      <w:rFonts w:ascii="Batang" w:eastAsia="SimSun" w:hAnsi="Batang"/>
      <w:b/>
      <w:bCs/>
      <w:lang w:eastAsia="fr-BE" w:bidi="he-IL"/>
    </w:rPr>
  </w:style>
  <w:style w:type="paragraph" w:customStyle="1" w:styleId="MiniTitleSmall">
    <w:name w:val="Mini Title Small"/>
    <w:basedOn w:val="a"/>
    <w:rsid w:val="00680F8B"/>
    <w:pPr>
      <w:keepNext/>
      <w:keepLines/>
      <w:spacing w:before="240" w:after="120"/>
      <w:jc w:val="both"/>
    </w:pPr>
    <w:rPr>
      <w:rFonts w:ascii="Batang" w:eastAsia="SimSun" w:hAnsi="Batang"/>
      <w:b/>
      <w:bCs/>
      <w:sz w:val="22"/>
      <w:szCs w:val="28"/>
      <w:lang w:eastAsia="it-IT" w:bidi="he-IL"/>
    </w:rPr>
  </w:style>
  <w:style w:type="paragraph" w:customStyle="1" w:styleId="WPTaskTitle">
    <w:name w:val="WP Task Title"/>
    <w:basedOn w:val="a"/>
    <w:next w:val="a"/>
    <w:rsid w:val="00680F8B"/>
    <w:pPr>
      <w:spacing w:before="120" w:after="120"/>
      <w:jc w:val="both"/>
    </w:pPr>
    <w:rPr>
      <w:rFonts w:ascii="Batang" w:eastAsia="SimSun" w:hAnsi="Batang"/>
      <w:b/>
      <w:bCs/>
      <w:i/>
      <w:iCs/>
      <w:sz w:val="22"/>
      <w:szCs w:val="18"/>
      <w:lang w:eastAsia="it-IT" w:bidi="he-IL"/>
    </w:rPr>
  </w:style>
  <w:style w:type="paragraph" w:customStyle="1" w:styleId="front-1">
    <w:name w:val="front-1"/>
    <w:basedOn w:val="a"/>
    <w:next w:val="a"/>
    <w:rsid w:val="00680F8B"/>
    <w:pPr>
      <w:spacing w:before="960" w:after="120"/>
      <w:jc w:val="both"/>
    </w:pPr>
    <w:rPr>
      <w:rFonts w:eastAsia="SimSun"/>
      <w:sz w:val="96"/>
      <w:szCs w:val="22"/>
      <w:lang w:bidi="he-IL"/>
    </w:rPr>
  </w:style>
  <w:style w:type="paragraph" w:customStyle="1" w:styleId="front-2">
    <w:name w:val="front-2"/>
    <w:basedOn w:val="a"/>
    <w:next w:val="a"/>
    <w:rsid w:val="00680F8B"/>
    <w:pPr>
      <w:keepNext/>
      <w:keepLines/>
      <w:spacing w:after="120"/>
      <w:jc w:val="both"/>
    </w:pPr>
    <w:rPr>
      <w:rFonts w:eastAsia="SimSun"/>
      <w:sz w:val="36"/>
      <w:szCs w:val="22"/>
      <w:lang w:bidi="he-IL"/>
    </w:rPr>
  </w:style>
  <w:style w:type="character" w:styleId="HTML">
    <w:name w:val="HTML Typewriter"/>
    <w:semiHidden/>
    <w:rsid w:val="00680F8B"/>
    <w:rPr>
      <w:rFonts w:ascii="Verdana" w:eastAsia="Times" w:hAnsi="Verdana" w:cs="Times"/>
      <w:sz w:val="20"/>
      <w:szCs w:val="20"/>
    </w:rPr>
  </w:style>
  <w:style w:type="paragraph" w:customStyle="1" w:styleId="NormalUnderline">
    <w:name w:val="Normal Underline"/>
    <w:basedOn w:val="a"/>
    <w:rsid w:val="00680F8B"/>
    <w:pPr>
      <w:spacing w:before="120"/>
      <w:jc w:val="both"/>
    </w:pPr>
    <w:rPr>
      <w:rFonts w:eastAsia="SimSun"/>
      <w:sz w:val="22"/>
      <w:u w:val="single"/>
      <w:lang w:bidi="he-IL"/>
    </w:rPr>
  </w:style>
  <w:style w:type="paragraph" w:customStyle="1" w:styleId="Miniheading">
    <w:name w:val="Mini heading"/>
    <w:basedOn w:val="a"/>
    <w:rsid w:val="00680F8B"/>
    <w:pPr>
      <w:spacing w:before="120"/>
      <w:jc w:val="both"/>
    </w:pPr>
    <w:rPr>
      <w:rFonts w:ascii="Batang" w:eastAsia="SimSun" w:hAnsi="Batang"/>
      <w:b/>
      <w:szCs w:val="22"/>
      <w:lang w:bidi="he-IL"/>
    </w:rPr>
  </w:style>
  <w:style w:type="paragraph" w:customStyle="1" w:styleId="ECguide">
    <w:name w:val="EC guide"/>
    <w:basedOn w:val="a"/>
    <w:next w:val="a"/>
    <w:autoRedefine/>
    <w:qFormat/>
    <w:rsid w:val="00680F8B"/>
    <w:pPr>
      <w:jc w:val="both"/>
    </w:pPr>
    <w:rPr>
      <w:rFonts w:eastAsia="SimSun"/>
      <w:color w:val="00B050"/>
      <w:sz w:val="22"/>
      <w:szCs w:val="22"/>
      <w:lang w:eastAsia="it-IT" w:bidi="he-IL"/>
    </w:rPr>
  </w:style>
  <w:style w:type="paragraph" w:customStyle="1" w:styleId="whichpartner">
    <w:name w:val="_which partner"/>
    <w:basedOn w:val="a"/>
    <w:next w:val="a5"/>
    <w:rsid w:val="00680F8B"/>
    <w:pPr>
      <w:ind w:left="284" w:right="282"/>
      <w:jc w:val="both"/>
    </w:pPr>
    <w:rPr>
      <w:rFonts w:ascii="PMingLiU" w:eastAsia="SimSun" w:hAnsi="PMingLiU"/>
      <w:b/>
      <w:color w:val="C00000"/>
      <w:lang w:bidi="he-IL"/>
    </w:rPr>
  </w:style>
  <w:style w:type="paragraph" w:customStyle="1" w:styleId="advice">
    <w:name w:val="_advice"/>
    <w:basedOn w:val="a"/>
    <w:link w:val="adviceChar"/>
    <w:rsid w:val="00680F8B"/>
    <w:pPr>
      <w:jc w:val="both"/>
    </w:pPr>
    <w:rPr>
      <w:rFonts w:eastAsia="SimSun"/>
      <w:color w:val="0000FF"/>
      <w:sz w:val="22"/>
      <w:szCs w:val="22"/>
      <w:lang w:bidi="he-IL"/>
    </w:rPr>
  </w:style>
  <w:style w:type="paragraph" w:customStyle="1" w:styleId="Bodycomment">
    <w:name w:val="Body comment"/>
    <w:basedOn w:val="whichpartner"/>
    <w:rsid w:val="00680F8B"/>
    <w:pPr>
      <w:shd w:val="clear" w:color="auto" w:fill="FFFF99"/>
    </w:pPr>
    <w:rPr>
      <w:rFonts w:ascii="Batang" w:hAnsi="Batang"/>
    </w:rPr>
  </w:style>
  <w:style w:type="paragraph" w:customStyle="1" w:styleId="indent1">
    <w:name w:val="indent 1"/>
    <w:aliases w:val="i1,i1 Char,indent 1 Char1 Char Char,indent 1 Char1"/>
    <w:basedOn w:val="a"/>
    <w:rsid w:val="00680F8B"/>
    <w:pPr>
      <w:tabs>
        <w:tab w:val="num" w:pos="360"/>
      </w:tabs>
      <w:spacing w:before="40" w:after="40"/>
      <w:ind w:left="360" w:hanging="360"/>
      <w:jc w:val="both"/>
    </w:pPr>
    <w:rPr>
      <w:rFonts w:ascii="Calibri Light" w:eastAsia="SimSun" w:hAnsi="Calibri Light"/>
      <w:sz w:val="22"/>
      <w:szCs w:val="22"/>
      <w:lang w:eastAsia="fr-FR" w:bidi="he-IL"/>
    </w:rPr>
  </w:style>
  <w:style w:type="paragraph" w:customStyle="1" w:styleId="Bodyredbullet">
    <w:name w:val="Body red bullet"/>
    <w:basedOn w:val="ECguide"/>
    <w:next w:val="ECguide"/>
    <w:rsid w:val="00680F8B"/>
    <w:pPr>
      <w:numPr>
        <w:numId w:val="3"/>
      </w:numPr>
    </w:pPr>
  </w:style>
  <w:style w:type="paragraph" w:customStyle="1" w:styleId="Heading1nonum">
    <w:name w:val="Heading 1 no num"/>
    <w:basedOn w:val="1"/>
    <w:rsid w:val="00680F8B"/>
    <w:pPr>
      <w:pBdr>
        <w:bottom w:val="single" w:sz="4" w:space="1" w:color="4F81BD"/>
      </w:pBdr>
      <w:shd w:val="clear" w:color="auto" w:fill="auto"/>
      <w:tabs>
        <w:tab w:val="left" w:pos="284"/>
      </w:tabs>
      <w:spacing w:after="240"/>
      <w:ind w:left="0" w:firstLine="0"/>
      <w:outlineLvl w:val="9"/>
    </w:pPr>
    <w:rPr>
      <w:rFonts w:ascii="Arial Narrow" w:eastAsia="SimSun" w:hAnsi="Arial Narrow" w:cs="Arial Narrow"/>
      <w:i w:val="0"/>
      <w:kern w:val="28"/>
      <w:sz w:val="32"/>
      <w:szCs w:val="22"/>
      <w:lang w:bidi="he-IL"/>
    </w:rPr>
  </w:style>
  <w:style w:type="paragraph" w:customStyle="1" w:styleId="ECguidenum">
    <w:name w:val="EC guide num"/>
    <w:basedOn w:val="ECguide"/>
    <w:rsid w:val="00680F8B"/>
    <w:pPr>
      <w:tabs>
        <w:tab w:val="left" w:pos="567"/>
      </w:tabs>
      <w:ind w:left="567" w:hanging="283"/>
    </w:pPr>
  </w:style>
  <w:style w:type="paragraph" w:customStyle="1" w:styleId="ECguidebullet">
    <w:name w:val="EC guide bullet"/>
    <w:basedOn w:val="Bodyredbullet"/>
    <w:qFormat/>
    <w:rsid w:val="00680F8B"/>
    <w:pPr>
      <w:numPr>
        <w:numId w:val="14"/>
      </w:numPr>
    </w:pPr>
  </w:style>
  <w:style w:type="paragraph" w:customStyle="1" w:styleId="advicenum">
    <w:name w:val="_advice num"/>
    <w:basedOn w:val="a"/>
    <w:rsid w:val="00680F8B"/>
    <w:pPr>
      <w:numPr>
        <w:numId w:val="2"/>
      </w:numPr>
      <w:tabs>
        <w:tab w:val="num" w:pos="567"/>
      </w:tabs>
      <w:ind w:left="567" w:hanging="294"/>
      <w:jc w:val="both"/>
    </w:pPr>
    <w:rPr>
      <w:rFonts w:eastAsia="SimSun"/>
      <w:color w:val="0000FF"/>
      <w:sz w:val="22"/>
      <w:szCs w:val="22"/>
      <w:lang w:bidi="he-IL"/>
    </w:rPr>
  </w:style>
  <w:style w:type="paragraph" w:customStyle="1" w:styleId="Tablebody">
    <w:name w:val="Table body"/>
    <w:basedOn w:val="a5"/>
    <w:rsid w:val="00680F8B"/>
    <w:pPr>
      <w:widowControl w:val="0"/>
      <w:numPr>
        <w:ilvl w:val="12"/>
      </w:numPr>
      <w:spacing w:before="40" w:after="40"/>
      <w:ind w:left="113" w:right="57" w:hanging="360"/>
    </w:pPr>
    <w:rPr>
      <w:rFonts w:eastAsia="SimSun"/>
      <w:bCs/>
      <w:szCs w:val="20"/>
      <w:lang w:eastAsia="it-IT" w:bidi="he-IL"/>
    </w:rPr>
  </w:style>
  <w:style w:type="paragraph" w:customStyle="1" w:styleId="Tabledata">
    <w:name w:val="Table data"/>
    <w:basedOn w:val="a"/>
    <w:rsid w:val="00680F8B"/>
    <w:pPr>
      <w:spacing w:before="20" w:after="20"/>
      <w:ind w:left="57" w:right="57"/>
      <w:jc w:val="center"/>
    </w:pPr>
    <w:rPr>
      <w:rFonts w:eastAsia="SimSun"/>
      <w:sz w:val="18"/>
      <w:szCs w:val="22"/>
      <w:lang w:bidi="he-IL"/>
    </w:rPr>
  </w:style>
  <w:style w:type="paragraph" w:customStyle="1" w:styleId="Tabledataindent">
    <w:name w:val="Table data indent"/>
    <w:basedOn w:val="Tabledatabullet"/>
    <w:rsid w:val="00680F8B"/>
    <w:pPr>
      <w:tabs>
        <w:tab w:val="clear" w:pos="360"/>
        <w:tab w:val="num" w:pos="269"/>
      </w:tabs>
      <w:ind w:left="0" w:firstLine="0"/>
    </w:pPr>
    <w:rPr>
      <w:rFonts w:eastAsia="SimSun"/>
    </w:rPr>
  </w:style>
  <w:style w:type="paragraph" w:customStyle="1" w:styleId="Tableheadcenter">
    <w:name w:val="Table head center"/>
    <w:basedOn w:val="a"/>
    <w:qFormat/>
    <w:rsid w:val="00680F8B"/>
    <w:pPr>
      <w:jc w:val="center"/>
    </w:pPr>
    <w:rPr>
      <w:rFonts w:ascii="Monotype Sorts" w:eastAsia="SimSun" w:hAnsi="Monotype Sorts"/>
      <w:b/>
      <w:i/>
      <w:sz w:val="22"/>
      <w:szCs w:val="22"/>
      <w:lang w:bidi="he-IL"/>
    </w:rPr>
  </w:style>
  <w:style w:type="paragraph" w:customStyle="1" w:styleId="Tabletextctr">
    <w:name w:val="Table text ctr"/>
    <w:basedOn w:val="a"/>
    <w:qFormat/>
    <w:rsid w:val="00680F8B"/>
    <w:pPr>
      <w:spacing w:before="40" w:after="40"/>
      <w:jc w:val="center"/>
    </w:pPr>
    <w:rPr>
      <w:rFonts w:eastAsia="SimSun"/>
      <w:sz w:val="18"/>
      <w:szCs w:val="22"/>
      <w:lang w:bidi="he-IL"/>
    </w:rPr>
  </w:style>
  <w:style w:type="paragraph" w:customStyle="1" w:styleId="Tabletextleft">
    <w:name w:val="Table text left"/>
    <w:basedOn w:val="Tabletextctr"/>
    <w:qFormat/>
    <w:rsid w:val="00680F8B"/>
    <w:pPr>
      <w:jc w:val="left"/>
    </w:pPr>
    <w:rPr>
      <w:szCs w:val="18"/>
    </w:rPr>
  </w:style>
  <w:style w:type="paragraph" w:customStyle="1" w:styleId="TableTextChar">
    <w:name w:val="Table Text Char"/>
    <w:basedOn w:val="a"/>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before="20" w:after="20"/>
      <w:ind w:left="57" w:right="57"/>
      <w:jc w:val="center"/>
    </w:pPr>
    <w:rPr>
      <w:rFonts w:eastAsia="SimSun"/>
      <w:sz w:val="16"/>
      <w:szCs w:val="22"/>
      <w:lang w:bidi="he-IL"/>
    </w:rPr>
  </w:style>
  <w:style w:type="character" w:customStyle="1" w:styleId="TableTextCharChar">
    <w:name w:val="Table Text Char Char"/>
    <w:rsid w:val="00680F8B"/>
    <w:rPr>
      <w:rFonts w:ascii="Symbol" w:hAnsi="Symbol"/>
      <w:color w:val="000000"/>
      <w:sz w:val="16"/>
      <w:lang w:eastAsia="en-US"/>
    </w:rPr>
  </w:style>
  <w:style w:type="paragraph" w:customStyle="1" w:styleId="update">
    <w:name w:val="update"/>
    <w:basedOn w:val="a"/>
    <w:next w:val="a"/>
    <w:rsid w:val="00680F8B"/>
    <w:pPr>
      <w:pBdr>
        <w:right w:val="single" w:sz="6" w:space="5" w:color="auto"/>
      </w:pBdr>
      <w:jc w:val="both"/>
    </w:pPr>
    <w:rPr>
      <w:rFonts w:ascii="Calibri Light" w:eastAsia="SimSun" w:hAnsi="Calibri Light"/>
      <w:sz w:val="22"/>
      <w:szCs w:val="22"/>
      <w:lang w:eastAsia="fr-FR" w:bidi="he-IL"/>
    </w:rPr>
  </w:style>
  <w:style w:type="paragraph" w:customStyle="1" w:styleId="deliver">
    <w:name w:val="deliver"/>
    <w:basedOn w:val="a"/>
    <w:rsid w:val="00680F8B"/>
    <w:pPr>
      <w:tabs>
        <w:tab w:val="left" w:pos="657"/>
      </w:tabs>
      <w:spacing w:before="40" w:after="40"/>
      <w:ind w:left="1538" w:right="360" w:hanging="1538"/>
      <w:jc w:val="both"/>
    </w:pPr>
    <w:rPr>
      <w:rFonts w:ascii="Calibri Light" w:eastAsia="SimSun" w:hAnsi="Calibri Light"/>
      <w:sz w:val="22"/>
      <w:szCs w:val="22"/>
      <w:lang w:eastAsia="fr-FR" w:bidi="he-IL"/>
    </w:rPr>
  </w:style>
  <w:style w:type="paragraph" w:styleId="3">
    <w:name w:val="List Bullet 3"/>
    <w:basedOn w:val="a"/>
    <w:semiHidden/>
    <w:rsid w:val="00680F8B"/>
    <w:pPr>
      <w:numPr>
        <w:numId w:val="6"/>
      </w:numPr>
      <w:tabs>
        <w:tab w:val="num" w:pos="1134"/>
      </w:tabs>
      <w:ind w:left="1134" w:hanging="238"/>
      <w:contextualSpacing/>
      <w:jc w:val="both"/>
    </w:pPr>
    <w:rPr>
      <w:rFonts w:eastAsia="SimSun"/>
      <w:sz w:val="22"/>
      <w:szCs w:val="22"/>
      <w:lang w:bidi="he-IL"/>
    </w:rPr>
  </w:style>
  <w:style w:type="paragraph" w:customStyle="1" w:styleId="TableText">
    <w:name w:val="Table Text"/>
    <w:basedOn w:val="a"/>
    <w:rsid w:val="00680F8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 w:val="left" w:pos="10635"/>
      </w:tabs>
      <w:spacing w:before="20" w:after="20"/>
      <w:ind w:left="57" w:right="57"/>
      <w:jc w:val="center"/>
    </w:pPr>
    <w:rPr>
      <w:rFonts w:eastAsia="SimSun"/>
      <w:sz w:val="16"/>
      <w:szCs w:val="22"/>
      <w:lang w:bidi="he-IL"/>
    </w:rPr>
  </w:style>
  <w:style w:type="paragraph" w:customStyle="1" w:styleId="BookText-Bullet">
    <w:name w:val="Book Text - Bullet"/>
    <w:basedOn w:val="a"/>
    <w:autoRedefine/>
    <w:rsid w:val="00680F8B"/>
    <w:pPr>
      <w:numPr>
        <w:numId w:val="7"/>
      </w:numPr>
      <w:spacing w:before="100" w:beforeAutospacing="1" w:after="120"/>
      <w:jc w:val="both"/>
    </w:pPr>
    <w:rPr>
      <w:rFonts w:eastAsia="SimSun"/>
      <w:lang w:bidi="he-IL"/>
    </w:rPr>
  </w:style>
  <w:style w:type="paragraph" w:customStyle="1" w:styleId="Example">
    <w:name w:val="Example"/>
    <w:basedOn w:val="a5"/>
    <w:rsid w:val="00680F8B"/>
    <w:pPr>
      <w:widowControl w:val="0"/>
      <w:shd w:val="clear" w:color="auto" w:fill="EAF1DD"/>
      <w:tabs>
        <w:tab w:val="left" w:pos="675"/>
        <w:tab w:val="left" w:pos="9854"/>
      </w:tabs>
      <w:spacing w:after="60"/>
      <w:ind w:firstLine="0"/>
    </w:pPr>
    <w:rPr>
      <w:rFonts w:eastAsia="SimSun"/>
      <w:bCs/>
      <w:color w:val="943634"/>
      <w:szCs w:val="20"/>
      <w:lang w:eastAsia="it-IT" w:bidi="he-IL"/>
    </w:rPr>
  </w:style>
  <w:style w:type="paragraph" w:customStyle="1" w:styleId="Centregap">
    <w:name w:val="Centre gap"/>
    <w:basedOn w:val="a"/>
    <w:rsid w:val="00680F8B"/>
    <w:pPr>
      <w:tabs>
        <w:tab w:val="right" w:pos="4253"/>
        <w:tab w:val="left" w:pos="4536"/>
      </w:tabs>
      <w:jc w:val="both"/>
    </w:pPr>
    <w:rPr>
      <w:rFonts w:eastAsia="SimSun"/>
      <w:b/>
      <w:bCs/>
      <w:sz w:val="22"/>
      <w:szCs w:val="22"/>
      <w:lang w:bidi="he-IL"/>
    </w:rPr>
  </w:style>
  <w:style w:type="paragraph" w:customStyle="1" w:styleId="Figure">
    <w:name w:val="Figure"/>
    <w:basedOn w:val="a5"/>
    <w:rsid w:val="00680F8B"/>
    <w:pPr>
      <w:widowControl w:val="0"/>
      <w:tabs>
        <w:tab w:val="left" w:pos="675"/>
        <w:tab w:val="left" w:pos="9854"/>
      </w:tabs>
      <w:spacing w:after="60"/>
      <w:ind w:firstLine="0"/>
      <w:jc w:val="center"/>
    </w:pPr>
    <w:rPr>
      <w:rFonts w:eastAsia="SimSun"/>
      <w:bCs/>
      <w:szCs w:val="20"/>
      <w:lang w:eastAsia="it-IT" w:bidi="he-IL"/>
    </w:rPr>
  </w:style>
  <w:style w:type="paragraph" w:customStyle="1" w:styleId="Tableheadleft">
    <w:name w:val="Table head left"/>
    <w:basedOn w:val="Tableheadcenter"/>
    <w:rsid w:val="00680F8B"/>
    <w:pPr>
      <w:jc w:val="left"/>
    </w:pPr>
    <w:rPr>
      <w:bCs/>
      <w:iCs/>
    </w:rPr>
  </w:style>
  <w:style w:type="paragraph" w:customStyle="1" w:styleId="Indent3">
    <w:name w:val="Indent3"/>
    <w:basedOn w:val="3"/>
    <w:rsid w:val="00680F8B"/>
    <w:pPr>
      <w:numPr>
        <w:numId w:val="0"/>
      </w:numPr>
      <w:ind w:left="896"/>
      <w:contextualSpacing w:val="0"/>
    </w:pPr>
  </w:style>
  <w:style w:type="paragraph" w:customStyle="1" w:styleId="gap">
    <w:name w:val="gap"/>
    <w:basedOn w:val="a"/>
    <w:rsid w:val="00680F8B"/>
    <w:pPr>
      <w:jc w:val="both"/>
    </w:pPr>
    <w:rPr>
      <w:rFonts w:eastAsia="SimSun"/>
      <w:sz w:val="10"/>
      <w:szCs w:val="22"/>
      <w:lang w:bidi="he-IL"/>
    </w:rPr>
  </w:style>
  <w:style w:type="character" w:customStyle="1" w:styleId="ListBullet3Char">
    <w:name w:val="List Bullet 3 Char"/>
    <w:rsid w:val="00680F8B"/>
    <w:rPr>
      <w:color w:val="000000"/>
      <w:sz w:val="22"/>
      <w:szCs w:val="22"/>
      <w:lang w:val="en-GB" w:eastAsia="en-US" w:bidi="ar-SA"/>
    </w:rPr>
  </w:style>
  <w:style w:type="character" w:customStyle="1" w:styleId="Indent3Char">
    <w:name w:val="Indent3 Char"/>
    <w:rsid w:val="00680F8B"/>
    <w:rPr>
      <w:color w:val="000000"/>
      <w:sz w:val="22"/>
      <w:szCs w:val="22"/>
      <w:lang w:val="en-GB" w:eastAsia="en-US" w:bidi="ar-SA"/>
    </w:rPr>
  </w:style>
  <w:style w:type="paragraph" w:customStyle="1" w:styleId="ListParagraph2">
    <w:name w:val="List Paragraph2"/>
    <w:basedOn w:val="a"/>
    <w:rsid w:val="00680F8B"/>
    <w:pPr>
      <w:ind w:left="720"/>
      <w:contextualSpacing/>
      <w:jc w:val="both"/>
    </w:pPr>
    <w:rPr>
      <w:rFonts w:eastAsia="SimSun"/>
      <w:lang w:bidi="he-IL"/>
    </w:rPr>
  </w:style>
  <w:style w:type="paragraph" w:styleId="34">
    <w:name w:val="Body Text 3"/>
    <w:basedOn w:val="a"/>
    <w:link w:val="35"/>
    <w:semiHidden/>
    <w:rsid w:val="00680F8B"/>
    <w:pPr>
      <w:spacing w:after="120"/>
      <w:jc w:val="both"/>
    </w:pPr>
    <w:rPr>
      <w:rFonts w:eastAsia="SimSun"/>
      <w:sz w:val="16"/>
      <w:szCs w:val="16"/>
      <w:lang w:bidi="he-IL"/>
    </w:rPr>
  </w:style>
  <w:style w:type="character" w:customStyle="1" w:styleId="35">
    <w:name w:val="Основний текст 3 Знак"/>
    <w:basedOn w:val="a0"/>
    <w:link w:val="34"/>
    <w:semiHidden/>
    <w:rsid w:val="00680F8B"/>
    <w:rPr>
      <w:rFonts w:ascii="Times New Roman" w:eastAsia="SimSun" w:hAnsi="Times New Roman" w:cs="Times New Roman"/>
      <w:sz w:val="16"/>
      <w:szCs w:val="16"/>
      <w:lang w:val="en-GB"/>
    </w:rPr>
  </w:style>
  <w:style w:type="character" w:customStyle="1" w:styleId="spelle">
    <w:name w:val="spelle"/>
    <w:rsid w:val="00680F8B"/>
  </w:style>
  <w:style w:type="paragraph" w:customStyle="1" w:styleId="NoSpacing1">
    <w:name w:val="No Spacing1"/>
    <w:rsid w:val="00680F8B"/>
    <w:pPr>
      <w:autoSpaceDE w:val="0"/>
      <w:autoSpaceDN w:val="0"/>
      <w:jc w:val="both"/>
    </w:pPr>
    <w:rPr>
      <w:rFonts w:ascii="Symbol" w:eastAsia="SimSun" w:hAnsi="Symbol" w:cs="SimSun"/>
      <w:color w:val="000000"/>
    </w:rPr>
  </w:style>
  <w:style w:type="paragraph" w:styleId="affe">
    <w:name w:val="Body Text Indent"/>
    <w:basedOn w:val="a"/>
    <w:link w:val="afff"/>
    <w:semiHidden/>
    <w:unhideWhenUsed/>
    <w:rsid w:val="00680F8B"/>
    <w:pPr>
      <w:spacing w:after="120"/>
      <w:ind w:left="283"/>
      <w:jc w:val="both"/>
    </w:pPr>
    <w:rPr>
      <w:rFonts w:eastAsia="SimSun"/>
      <w:sz w:val="22"/>
      <w:szCs w:val="22"/>
      <w:lang w:bidi="he-IL"/>
    </w:rPr>
  </w:style>
  <w:style w:type="character" w:customStyle="1" w:styleId="afff">
    <w:name w:val="Основний текст з відступом Знак"/>
    <w:basedOn w:val="a0"/>
    <w:link w:val="affe"/>
    <w:semiHidden/>
    <w:rsid w:val="00680F8B"/>
    <w:rPr>
      <w:rFonts w:ascii="Times New Roman" w:eastAsia="SimSun" w:hAnsi="Times New Roman" w:cs="Times New Roman"/>
      <w:sz w:val="22"/>
      <w:szCs w:val="22"/>
      <w:lang w:val="en-GB"/>
    </w:rPr>
  </w:style>
  <w:style w:type="character" w:customStyle="1" w:styleId="magtitle">
    <w:name w:val="magtitle"/>
    <w:rsid w:val="00680F8B"/>
  </w:style>
  <w:style w:type="character" w:customStyle="1" w:styleId="text10">
    <w:name w:val="text1"/>
    <w:rsid w:val="00680F8B"/>
    <w:rPr>
      <w:sz w:val="18"/>
      <w:szCs w:val="18"/>
    </w:rPr>
  </w:style>
  <w:style w:type="character" w:customStyle="1" w:styleId="txt-green10">
    <w:name w:val="txt-green10"/>
    <w:rsid w:val="00680F8B"/>
  </w:style>
  <w:style w:type="paragraph" w:customStyle="1" w:styleId="StyleHeading3T3heading33l3Guide3Head3Listlevel3list">
    <w:name w:val="Style Heading 3T3heading 33l3Guide 3Head 3List level 3list ..."/>
    <w:basedOn w:val="30"/>
    <w:autoRedefine/>
    <w:rsid w:val="00680F8B"/>
    <w:pPr>
      <w:keepNext/>
      <w:shd w:val="clear" w:color="auto" w:fill="auto"/>
      <w:spacing w:before="40" w:after="120"/>
      <w:ind w:left="720" w:right="74"/>
    </w:pPr>
    <w:rPr>
      <w:rFonts w:eastAsia="SimSun"/>
      <w:snapToGrid w:val="0"/>
      <w:color w:val="C45911" w:themeColor="accent2" w:themeShade="BF"/>
      <w:szCs w:val="22"/>
      <w:lang w:bidi="he-IL"/>
    </w:rPr>
  </w:style>
  <w:style w:type="character" w:customStyle="1" w:styleId="StyleCaptionTimesNewRoman11ptChar">
    <w:name w:val="Style Caption + Times New Roman 11 pt Char"/>
    <w:link w:val="StyleCaptionTimesNewRoman11pt"/>
    <w:rsid w:val="00680F8B"/>
    <w:rPr>
      <w:rFonts w:asciiTheme="majorBidi" w:hAnsiTheme="majorBidi" w:cstheme="majorBidi"/>
      <w:b/>
      <w:bCs/>
      <w:i/>
      <w:snapToGrid w:val="0"/>
      <w:lang w:val="en-GB" w:bidi="ar-SA"/>
    </w:rPr>
  </w:style>
  <w:style w:type="paragraph" w:customStyle="1" w:styleId="Table-title">
    <w:name w:val="Table-title"/>
    <w:basedOn w:val="a"/>
    <w:rsid w:val="00680F8B"/>
    <w:pPr>
      <w:jc w:val="both"/>
    </w:pPr>
    <w:rPr>
      <w:rFonts w:eastAsia="SimSun"/>
      <w:b/>
      <w:sz w:val="22"/>
      <w:szCs w:val="22"/>
      <w:lang w:eastAsia="fr-FR" w:bidi="he-IL"/>
    </w:rPr>
  </w:style>
  <w:style w:type="paragraph" w:customStyle="1" w:styleId="Table-title-small">
    <w:name w:val="Table-title-small"/>
    <w:basedOn w:val="Table-title"/>
    <w:rsid w:val="00680F8B"/>
    <w:rPr>
      <w:sz w:val="20"/>
    </w:rPr>
  </w:style>
  <w:style w:type="character" w:customStyle="1" w:styleId="Char4">
    <w:name w:val="Char4"/>
    <w:rsid w:val="00680F8B"/>
    <w:rPr>
      <w:color w:val="000000"/>
      <w:sz w:val="22"/>
      <w:szCs w:val="22"/>
      <w:lang w:val="en-US" w:eastAsia="en-US" w:bidi="ar-SA"/>
    </w:rPr>
  </w:style>
  <w:style w:type="character" w:customStyle="1" w:styleId="WW8Num31z0">
    <w:name w:val="WW8Num31z0"/>
    <w:rsid w:val="00680F8B"/>
    <w:rPr>
      <w:rFonts w:ascii="Noto Sans Symbols" w:hAnsi="Noto Sans Symbols"/>
    </w:rPr>
  </w:style>
  <w:style w:type="character" w:customStyle="1" w:styleId="WW8Num69z0">
    <w:name w:val="WW8Num69z0"/>
    <w:rsid w:val="00680F8B"/>
    <w:rPr>
      <w:rFonts w:ascii="Consolas" w:hAnsi="Consolas"/>
    </w:rPr>
  </w:style>
  <w:style w:type="character" w:customStyle="1" w:styleId="Char5">
    <w:name w:val="Char5"/>
    <w:rsid w:val="00680F8B"/>
    <w:rPr>
      <w:color w:val="000000"/>
      <w:sz w:val="22"/>
      <w:szCs w:val="22"/>
      <w:lang w:val="en-US" w:eastAsia="en-US" w:bidi="ar-SA"/>
    </w:rPr>
  </w:style>
  <w:style w:type="paragraph" w:customStyle="1" w:styleId="Table-small-font">
    <w:name w:val="Table-small-font"/>
    <w:basedOn w:val="a"/>
    <w:rsid w:val="00680F8B"/>
    <w:pPr>
      <w:jc w:val="both"/>
    </w:pPr>
    <w:rPr>
      <w:rFonts w:eastAsia="SimSun"/>
      <w:sz w:val="22"/>
      <w:szCs w:val="18"/>
      <w:lang w:eastAsia="fr-FR" w:bidi="he-IL"/>
    </w:rPr>
  </w:style>
  <w:style w:type="paragraph" w:customStyle="1" w:styleId="StyleJustified">
    <w:name w:val="Style Justified"/>
    <w:basedOn w:val="a"/>
    <w:autoRedefine/>
    <w:rsid w:val="00680F8B"/>
    <w:pPr>
      <w:spacing w:before="120"/>
      <w:jc w:val="both"/>
    </w:pPr>
    <w:rPr>
      <w:rFonts w:eastAsia="SimSun" w:cs="Cambria Math"/>
      <w:sz w:val="22"/>
      <w:lang w:bidi="he-IL"/>
    </w:rPr>
  </w:style>
  <w:style w:type="paragraph" w:customStyle="1" w:styleId="font5">
    <w:name w:val="font5"/>
    <w:basedOn w:val="a"/>
    <w:rsid w:val="00680F8B"/>
    <w:pPr>
      <w:spacing w:before="100" w:beforeAutospacing="1" w:after="100" w:afterAutospacing="1"/>
      <w:jc w:val="both"/>
    </w:pPr>
    <w:rPr>
      <w:rFonts w:eastAsia="SimSun"/>
      <w:sz w:val="18"/>
      <w:szCs w:val="18"/>
      <w:lang w:bidi="he-IL"/>
    </w:rPr>
  </w:style>
  <w:style w:type="paragraph" w:customStyle="1" w:styleId="xl69">
    <w:name w:val="xl69"/>
    <w:basedOn w:val="a"/>
    <w:rsid w:val="00680F8B"/>
    <w:pPr>
      <w:spacing w:before="100" w:beforeAutospacing="1" w:after="100" w:afterAutospacing="1"/>
      <w:jc w:val="both"/>
      <w:textAlignment w:val="center"/>
    </w:pPr>
    <w:rPr>
      <w:rFonts w:eastAsia="SimSun"/>
      <w:lang w:bidi="he-IL"/>
    </w:rPr>
  </w:style>
  <w:style w:type="paragraph" w:customStyle="1" w:styleId="xl70">
    <w:name w:val="xl70"/>
    <w:basedOn w:val="a"/>
    <w:rsid w:val="00680F8B"/>
    <w:pPr>
      <w:spacing w:before="100" w:beforeAutospacing="1" w:after="100" w:afterAutospacing="1"/>
      <w:jc w:val="both"/>
      <w:textAlignment w:val="center"/>
    </w:pPr>
    <w:rPr>
      <w:rFonts w:eastAsia="SimSun"/>
      <w:b/>
      <w:bCs/>
      <w:lang w:bidi="he-IL"/>
    </w:rPr>
  </w:style>
  <w:style w:type="paragraph" w:customStyle="1" w:styleId="xl71">
    <w:name w:val="xl71"/>
    <w:basedOn w:val="a"/>
    <w:rsid w:val="00680F8B"/>
    <w:pPr>
      <w:spacing w:before="100" w:beforeAutospacing="1" w:after="100" w:afterAutospacing="1"/>
      <w:jc w:val="both"/>
      <w:textAlignment w:val="center"/>
    </w:pPr>
    <w:rPr>
      <w:rFonts w:eastAsia="SimSun"/>
      <w:sz w:val="28"/>
      <w:szCs w:val="28"/>
      <w:lang w:bidi="he-IL"/>
    </w:rPr>
  </w:style>
  <w:style w:type="paragraph" w:customStyle="1" w:styleId="xl72">
    <w:name w:val="xl72"/>
    <w:basedOn w:val="a"/>
    <w:rsid w:val="00680F8B"/>
    <w:pPr>
      <w:spacing w:before="100" w:beforeAutospacing="1" w:after="100" w:afterAutospacing="1"/>
      <w:jc w:val="both"/>
      <w:textAlignment w:val="center"/>
    </w:pPr>
    <w:rPr>
      <w:rFonts w:eastAsia="SimSun"/>
      <w:sz w:val="18"/>
      <w:szCs w:val="18"/>
      <w:lang w:bidi="he-IL"/>
    </w:rPr>
  </w:style>
  <w:style w:type="paragraph" w:customStyle="1" w:styleId="xl73">
    <w:name w:val="xl73"/>
    <w:basedOn w:val="a"/>
    <w:rsid w:val="00680F8B"/>
    <w:pPr>
      <w:spacing w:before="100" w:beforeAutospacing="1" w:after="100" w:afterAutospacing="1"/>
      <w:jc w:val="both"/>
      <w:textAlignment w:val="center"/>
    </w:pPr>
    <w:rPr>
      <w:rFonts w:eastAsia="SimSun"/>
      <w:sz w:val="18"/>
      <w:szCs w:val="18"/>
      <w:lang w:bidi="he-IL"/>
    </w:rPr>
  </w:style>
  <w:style w:type="paragraph" w:customStyle="1" w:styleId="xl74">
    <w:name w:val="xl74"/>
    <w:basedOn w:val="a"/>
    <w:rsid w:val="00680F8B"/>
    <w:pPr>
      <w:spacing w:before="100" w:beforeAutospacing="1" w:after="100" w:afterAutospacing="1"/>
      <w:jc w:val="center"/>
      <w:textAlignment w:val="center"/>
    </w:pPr>
    <w:rPr>
      <w:rFonts w:eastAsia="SimSun"/>
      <w:sz w:val="18"/>
      <w:szCs w:val="18"/>
      <w:lang w:bidi="he-IL"/>
    </w:rPr>
  </w:style>
  <w:style w:type="paragraph" w:customStyle="1" w:styleId="xl75">
    <w:name w:val="xl75"/>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both"/>
      <w:textAlignment w:val="center"/>
    </w:pPr>
    <w:rPr>
      <w:rFonts w:eastAsia="SimSun"/>
      <w:sz w:val="18"/>
      <w:szCs w:val="18"/>
      <w:lang w:bidi="he-IL"/>
    </w:rPr>
  </w:style>
  <w:style w:type="paragraph" w:customStyle="1" w:styleId="xl76">
    <w:name w:val="xl76"/>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SimSun"/>
      <w:sz w:val="18"/>
      <w:szCs w:val="18"/>
      <w:lang w:bidi="he-IL"/>
    </w:rPr>
  </w:style>
  <w:style w:type="paragraph" w:customStyle="1" w:styleId="xl77">
    <w:name w:val="xl77"/>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SimSun"/>
      <w:sz w:val="18"/>
      <w:szCs w:val="18"/>
      <w:lang w:bidi="he-IL"/>
    </w:rPr>
  </w:style>
  <w:style w:type="paragraph" w:customStyle="1" w:styleId="xl78">
    <w:name w:val="xl78"/>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SimSun"/>
      <w:b/>
      <w:bCs/>
      <w:sz w:val="18"/>
      <w:szCs w:val="18"/>
      <w:lang w:bidi="he-IL"/>
    </w:rPr>
  </w:style>
  <w:style w:type="paragraph" w:customStyle="1" w:styleId="xl79">
    <w:name w:val="xl79"/>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SimSun"/>
      <w:b/>
      <w:bCs/>
      <w:sz w:val="18"/>
      <w:szCs w:val="18"/>
      <w:lang w:bidi="he-IL"/>
    </w:rPr>
  </w:style>
  <w:style w:type="paragraph" w:customStyle="1" w:styleId="xl80">
    <w:name w:val="xl80"/>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SimSun"/>
      <w:b/>
      <w:bCs/>
      <w:sz w:val="18"/>
      <w:szCs w:val="18"/>
      <w:lang w:bidi="he-IL"/>
    </w:rPr>
  </w:style>
  <w:style w:type="paragraph" w:customStyle="1" w:styleId="xl81">
    <w:name w:val="xl81"/>
    <w:basedOn w:val="a"/>
    <w:rsid w:val="00680F8B"/>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both"/>
      <w:textAlignment w:val="center"/>
    </w:pPr>
    <w:rPr>
      <w:rFonts w:eastAsia="SimSun"/>
      <w:b/>
      <w:bCs/>
      <w:sz w:val="18"/>
      <w:szCs w:val="18"/>
      <w:lang w:bidi="he-IL"/>
    </w:rPr>
  </w:style>
  <w:style w:type="paragraph" w:customStyle="1" w:styleId="xl82">
    <w:name w:val="xl82"/>
    <w:basedOn w:val="a"/>
    <w:rsid w:val="00680F8B"/>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both"/>
      <w:textAlignment w:val="center"/>
    </w:pPr>
    <w:rPr>
      <w:rFonts w:eastAsia="SimSun"/>
      <w:b/>
      <w:bCs/>
      <w:sz w:val="18"/>
      <w:szCs w:val="18"/>
      <w:lang w:bidi="he-IL"/>
    </w:rPr>
  </w:style>
  <w:style w:type="paragraph" w:customStyle="1" w:styleId="xl83">
    <w:name w:val="xl83"/>
    <w:basedOn w:val="a"/>
    <w:rsid w:val="00680F8B"/>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eastAsia="SimSun"/>
      <w:b/>
      <w:bCs/>
      <w:sz w:val="18"/>
      <w:szCs w:val="18"/>
      <w:lang w:bidi="he-IL"/>
    </w:rPr>
  </w:style>
  <w:style w:type="paragraph" w:customStyle="1" w:styleId="xl84">
    <w:name w:val="xl84"/>
    <w:basedOn w:val="a"/>
    <w:rsid w:val="00680F8B"/>
    <w:pPr>
      <w:pBdr>
        <w:top w:val="single" w:sz="4" w:space="0" w:color="auto"/>
        <w:left w:val="single" w:sz="4" w:space="0" w:color="auto"/>
        <w:bottom w:val="single" w:sz="4" w:space="0" w:color="auto"/>
        <w:right w:val="single" w:sz="4" w:space="0" w:color="auto"/>
      </w:pBdr>
      <w:spacing w:before="100" w:beforeAutospacing="1" w:after="100" w:afterAutospacing="1"/>
      <w:jc w:val="both"/>
      <w:textAlignment w:val="center"/>
    </w:pPr>
    <w:rPr>
      <w:rFonts w:eastAsia="SimSun"/>
      <w:sz w:val="18"/>
      <w:szCs w:val="18"/>
      <w:lang w:bidi="he-IL"/>
    </w:rPr>
  </w:style>
  <w:style w:type="paragraph" w:customStyle="1" w:styleId="xl85">
    <w:name w:val="xl85"/>
    <w:basedOn w:val="a"/>
    <w:rsid w:val="00680F8B"/>
    <w:pPr>
      <w:pBdr>
        <w:top w:val="single" w:sz="4" w:space="0" w:color="auto"/>
        <w:left w:val="single" w:sz="4" w:space="0" w:color="auto"/>
        <w:bottom w:val="single" w:sz="4" w:space="0" w:color="auto"/>
        <w:right w:val="single" w:sz="4" w:space="0" w:color="auto"/>
      </w:pBdr>
      <w:shd w:val="clear" w:color="000000" w:fill="C0C0FF"/>
      <w:spacing w:before="100" w:beforeAutospacing="1" w:after="100" w:afterAutospacing="1"/>
      <w:jc w:val="both"/>
      <w:textAlignment w:val="center"/>
    </w:pPr>
    <w:rPr>
      <w:rFonts w:eastAsia="SimSun"/>
      <w:b/>
      <w:bCs/>
      <w:sz w:val="18"/>
      <w:szCs w:val="18"/>
      <w:lang w:bidi="he-IL"/>
    </w:rPr>
  </w:style>
  <w:style w:type="paragraph" w:customStyle="1" w:styleId="xl86">
    <w:name w:val="xl86"/>
    <w:basedOn w:val="a"/>
    <w:rsid w:val="00680F8B"/>
    <w:pPr>
      <w:pBdr>
        <w:top w:val="single" w:sz="4" w:space="0" w:color="auto"/>
        <w:left w:val="single" w:sz="4" w:space="0" w:color="auto"/>
        <w:bottom w:val="single" w:sz="4" w:space="0" w:color="auto"/>
        <w:right w:val="single" w:sz="4" w:space="0" w:color="auto"/>
      </w:pBdr>
      <w:shd w:val="clear" w:color="000000" w:fill="C0C0FF"/>
      <w:spacing w:before="100" w:beforeAutospacing="1" w:after="100" w:afterAutospacing="1"/>
      <w:jc w:val="right"/>
      <w:textAlignment w:val="center"/>
    </w:pPr>
    <w:rPr>
      <w:rFonts w:eastAsia="SimSun"/>
      <w:b/>
      <w:bCs/>
      <w:sz w:val="18"/>
      <w:szCs w:val="18"/>
      <w:lang w:bidi="he-IL"/>
    </w:rPr>
  </w:style>
  <w:style w:type="paragraph" w:customStyle="1" w:styleId="xl87">
    <w:name w:val="xl87"/>
    <w:basedOn w:val="a"/>
    <w:rsid w:val="00680F8B"/>
    <w:pPr>
      <w:pBdr>
        <w:top w:val="single" w:sz="4" w:space="0" w:color="auto"/>
        <w:left w:val="single" w:sz="4" w:space="0" w:color="auto"/>
        <w:bottom w:val="single" w:sz="4" w:space="0" w:color="auto"/>
        <w:right w:val="single" w:sz="4" w:space="0" w:color="auto"/>
      </w:pBdr>
      <w:shd w:val="clear" w:color="000000" w:fill="C0C0FF"/>
      <w:spacing w:before="100" w:beforeAutospacing="1" w:after="100" w:afterAutospacing="1"/>
      <w:jc w:val="center"/>
      <w:textAlignment w:val="center"/>
    </w:pPr>
    <w:rPr>
      <w:rFonts w:eastAsia="SimSun"/>
      <w:b/>
      <w:bCs/>
      <w:sz w:val="18"/>
      <w:szCs w:val="18"/>
      <w:lang w:bidi="he-IL"/>
    </w:rPr>
  </w:style>
  <w:style w:type="paragraph" w:customStyle="1" w:styleId="xl88">
    <w:name w:val="xl88"/>
    <w:basedOn w:val="a"/>
    <w:rsid w:val="00680F8B"/>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eastAsia="SimSun"/>
      <w:sz w:val="18"/>
      <w:szCs w:val="18"/>
      <w:lang w:bidi="he-IL"/>
    </w:rPr>
  </w:style>
  <w:style w:type="paragraph" w:customStyle="1" w:styleId="xl89">
    <w:name w:val="xl89"/>
    <w:basedOn w:val="a"/>
    <w:rsid w:val="00680F8B"/>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eastAsia="SimSun"/>
      <w:b/>
      <w:bCs/>
      <w:sz w:val="22"/>
      <w:szCs w:val="22"/>
      <w:lang w:bidi="he-IL"/>
    </w:rPr>
  </w:style>
  <w:style w:type="paragraph" w:customStyle="1" w:styleId="xl90">
    <w:name w:val="xl90"/>
    <w:basedOn w:val="a"/>
    <w:rsid w:val="00680F8B"/>
    <w:pPr>
      <w:pBdr>
        <w:top w:val="single" w:sz="8"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eastAsia="SimSun"/>
      <w:sz w:val="18"/>
      <w:szCs w:val="18"/>
      <w:lang w:bidi="he-IL"/>
    </w:rPr>
  </w:style>
  <w:style w:type="paragraph" w:customStyle="1" w:styleId="xl91">
    <w:name w:val="xl91"/>
    <w:basedOn w:val="a"/>
    <w:rsid w:val="00680F8B"/>
    <w:pPr>
      <w:pBdr>
        <w:top w:val="single" w:sz="4"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eastAsia="SimSun"/>
      <w:b/>
      <w:bCs/>
      <w:sz w:val="18"/>
      <w:szCs w:val="18"/>
      <w:lang w:bidi="he-IL"/>
    </w:rPr>
  </w:style>
  <w:style w:type="paragraph" w:customStyle="1" w:styleId="xl92">
    <w:name w:val="xl92"/>
    <w:basedOn w:val="a"/>
    <w:rsid w:val="00680F8B"/>
    <w:pPr>
      <w:pBdr>
        <w:top w:val="single" w:sz="4" w:space="0" w:color="auto"/>
        <w:left w:val="single" w:sz="8" w:space="0" w:color="auto"/>
        <w:bottom w:val="single" w:sz="4" w:space="0" w:color="auto"/>
        <w:right w:val="single" w:sz="8" w:space="0" w:color="auto"/>
      </w:pBdr>
      <w:shd w:val="clear" w:color="000000" w:fill="C0C0C0"/>
      <w:spacing w:before="100" w:beforeAutospacing="1" w:after="100" w:afterAutospacing="1"/>
      <w:jc w:val="center"/>
      <w:textAlignment w:val="center"/>
    </w:pPr>
    <w:rPr>
      <w:rFonts w:eastAsia="SimSun"/>
      <w:sz w:val="18"/>
      <w:szCs w:val="18"/>
      <w:lang w:bidi="he-IL"/>
    </w:rPr>
  </w:style>
  <w:style w:type="paragraph" w:customStyle="1" w:styleId="xl93">
    <w:name w:val="xl93"/>
    <w:basedOn w:val="a"/>
    <w:rsid w:val="00680F8B"/>
    <w:pPr>
      <w:pBdr>
        <w:top w:val="single" w:sz="4"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eastAsia="SimSun"/>
      <w:sz w:val="18"/>
      <w:szCs w:val="18"/>
      <w:lang w:bidi="he-IL"/>
    </w:rPr>
  </w:style>
  <w:style w:type="paragraph" w:customStyle="1" w:styleId="xl94">
    <w:name w:val="xl94"/>
    <w:basedOn w:val="a"/>
    <w:rsid w:val="00680F8B"/>
    <w:pPr>
      <w:pBdr>
        <w:top w:val="single" w:sz="8" w:space="0" w:color="auto"/>
        <w:left w:val="single" w:sz="8" w:space="0" w:color="auto"/>
        <w:bottom w:val="single" w:sz="8" w:space="0" w:color="auto"/>
        <w:right w:val="single" w:sz="8" w:space="0" w:color="auto"/>
      </w:pBdr>
      <w:shd w:val="clear" w:color="000000" w:fill="C0C0FF"/>
      <w:spacing w:before="100" w:beforeAutospacing="1" w:after="100" w:afterAutospacing="1"/>
      <w:jc w:val="center"/>
      <w:textAlignment w:val="center"/>
    </w:pPr>
    <w:rPr>
      <w:rFonts w:eastAsia="SimSun"/>
      <w:b/>
      <w:bCs/>
      <w:sz w:val="18"/>
      <w:szCs w:val="18"/>
      <w:lang w:bidi="he-IL"/>
    </w:rPr>
  </w:style>
  <w:style w:type="paragraph" w:customStyle="1" w:styleId="tabletextleft0">
    <w:name w:val="tabletextleft"/>
    <w:basedOn w:val="a"/>
    <w:rsid w:val="00680F8B"/>
    <w:pPr>
      <w:spacing w:before="40" w:after="40"/>
      <w:jc w:val="both"/>
    </w:pPr>
    <w:rPr>
      <w:rFonts w:eastAsia="Arial Narrow"/>
      <w:sz w:val="18"/>
      <w:szCs w:val="18"/>
      <w:lang w:bidi="he-IL"/>
    </w:rPr>
  </w:style>
  <w:style w:type="paragraph" w:customStyle="1" w:styleId="Style1">
    <w:name w:val="Style1"/>
    <w:basedOn w:val="a"/>
    <w:link w:val="Style1Char"/>
    <w:rsid w:val="00680F8B"/>
    <w:pPr>
      <w:jc w:val="both"/>
    </w:pPr>
    <w:rPr>
      <w:rFonts w:eastAsia="SimSun"/>
      <w:iCs/>
      <w:sz w:val="22"/>
      <w:szCs w:val="22"/>
      <w:lang w:bidi="he-IL"/>
    </w:rPr>
  </w:style>
  <w:style w:type="paragraph" w:customStyle="1" w:styleId="auf1">
    <w:name w:val="auf1"/>
    <w:basedOn w:val="a"/>
    <w:rsid w:val="00680F8B"/>
    <w:pPr>
      <w:numPr>
        <w:numId w:val="12"/>
      </w:numPr>
      <w:adjustRightInd w:val="0"/>
      <w:jc w:val="both"/>
    </w:pPr>
    <w:rPr>
      <w:rFonts w:eastAsia="Roboto Lt"/>
      <w:bCs/>
      <w:spacing w:val="-3"/>
      <w:sz w:val="22"/>
      <w:szCs w:val="22"/>
      <w:lang w:eastAsia="fi-FI" w:bidi="he-IL"/>
    </w:rPr>
  </w:style>
  <w:style w:type="paragraph" w:customStyle="1" w:styleId="auf1-1">
    <w:name w:val="auf1-1"/>
    <w:basedOn w:val="auf1"/>
    <w:rsid w:val="00680F8B"/>
    <w:pPr>
      <w:numPr>
        <w:ilvl w:val="1"/>
      </w:numPr>
    </w:pPr>
  </w:style>
  <w:style w:type="paragraph" w:customStyle="1" w:styleId="indent2">
    <w:name w:val="indent 2"/>
    <w:basedOn w:val="a"/>
    <w:rsid w:val="00680F8B"/>
    <w:pPr>
      <w:tabs>
        <w:tab w:val="num" w:pos="720"/>
        <w:tab w:val="num" w:pos="1008"/>
      </w:tabs>
      <w:spacing w:before="40" w:after="40"/>
      <w:ind w:left="720" w:hanging="432"/>
      <w:jc w:val="both"/>
    </w:pPr>
    <w:rPr>
      <w:rFonts w:ascii="Calibri Light" w:eastAsia="SimSun" w:hAnsi="Calibri Light"/>
      <w:sz w:val="22"/>
      <w:szCs w:val="22"/>
      <w:lang w:eastAsia="fr-FR" w:bidi="he-IL"/>
    </w:rPr>
  </w:style>
  <w:style w:type="paragraph" w:customStyle="1" w:styleId="Stylefront-116ptSoulignement">
    <w:name w:val="Style front-1 + 16 pt Soulignement"/>
    <w:basedOn w:val="front-1"/>
    <w:rsid w:val="00680F8B"/>
    <w:pPr>
      <w:spacing w:before="2400" w:after="60"/>
    </w:pPr>
    <w:rPr>
      <w:rFonts w:cs="Calibri Light"/>
      <w:sz w:val="32"/>
      <w:szCs w:val="48"/>
      <w:u w:val="single"/>
      <w:lang w:eastAsia="fr-FR"/>
    </w:rPr>
  </w:style>
  <w:style w:type="paragraph" w:customStyle="1" w:styleId="13">
    <w:name w:val="פיסקת רשימה1"/>
    <w:basedOn w:val="a"/>
    <w:rsid w:val="00680F8B"/>
    <w:pPr>
      <w:ind w:left="720"/>
      <w:contextualSpacing/>
      <w:jc w:val="both"/>
    </w:pPr>
    <w:rPr>
      <w:rFonts w:eastAsia="SimSun"/>
      <w:lang w:bidi="he-IL"/>
    </w:rPr>
  </w:style>
  <w:style w:type="paragraph" w:customStyle="1" w:styleId="StandardText">
    <w:name w:val="Standard Text"/>
    <w:basedOn w:val="a"/>
    <w:autoRedefine/>
    <w:rsid w:val="00680F8B"/>
    <w:pPr>
      <w:adjustRightInd w:val="0"/>
      <w:jc w:val="both"/>
    </w:pPr>
    <w:rPr>
      <w:rFonts w:eastAsia="Roboto Lt"/>
      <w:bCs/>
      <w:spacing w:val="-3"/>
      <w:sz w:val="22"/>
      <w:szCs w:val="22"/>
      <w:lang w:eastAsia="fi-FI" w:bidi="he-IL"/>
    </w:rPr>
  </w:style>
  <w:style w:type="paragraph" w:customStyle="1" w:styleId="26">
    <w:name w:val="פיסקת רשימה2"/>
    <w:basedOn w:val="a"/>
    <w:rsid w:val="00680F8B"/>
    <w:pPr>
      <w:bidi/>
      <w:ind w:left="720"/>
      <w:contextualSpacing/>
      <w:jc w:val="both"/>
    </w:pPr>
    <w:rPr>
      <w:rFonts w:eastAsia="SimSun"/>
      <w:lang w:bidi="he-IL"/>
    </w:rPr>
  </w:style>
  <w:style w:type="paragraph" w:customStyle="1" w:styleId="ListParagraph1">
    <w:name w:val="List Paragraph1"/>
    <w:basedOn w:val="a"/>
    <w:rsid w:val="00680F8B"/>
    <w:pPr>
      <w:ind w:left="720"/>
      <w:contextualSpacing/>
      <w:jc w:val="both"/>
    </w:pPr>
    <w:rPr>
      <w:rFonts w:eastAsia="SimSun"/>
      <w:lang w:bidi="he-IL"/>
    </w:rPr>
  </w:style>
  <w:style w:type="character" w:customStyle="1" w:styleId="apple-style-span">
    <w:name w:val="apple-style-span"/>
    <w:rsid w:val="00680F8B"/>
  </w:style>
  <w:style w:type="character" w:customStyle="1" w:styleId="heading0">
    <w:name w:val="heading"/>
    <w:rsid w:val="00680F8B"/>
    <w:rPr>
      <w:i/>
      <w:sz w:val="24"/>
      <w:szCs w:val="24"/>
      <w:lang w:val="en-US" w:eastAsia="en-US" w:bidi="ar-SA"/>
    </w:rPr>
  </w:style>
  <w:style w:type="character" w:customStyle="1" w:styleId="Style1Char">
    <w:name w:val="Style1 Char"/>
    <w:link w:val="Style1"/>
    <w:rsid w:val="00680F8B"/>
    <w:rPr>
      <w:rFonts w:ascii="Times New Roman" w:eastAsia="SimSun" w:hAnsi="Times New Roman" w:cs="Times New Roman"/>
      <w:iCs/>
      <w:sz w:val="22"/>
      <w:szCs w:val="22"/>
      <w:lang w:val="en-GB"/>
    </w:rPr>
  </w:style>
  <w:style w:type="paragraph" w:customStyle="1" w:styleId="14">
    <w:name w:val="טקסט בלונים1"/>
    <w:basedOn w:val="a"/>
    <w:semiHidden/>
    <w:rsid w:val="00680F8B"/>
    <w:pPr>
      <w:jc w:val="both"/>
    </w:pPr>
    <w:rPr>
      <w:rFonts w:ascii="FuturaA Bk BT" w:eastAsia="SimSun" w:hAnsi="FuturaA Bk BT" w:cs="FuturaA Bk BT"/>
      <w:sz w:val="16"/>
      <w:szCs w:val="16"/>
      <w:lang w:bidi="he-IL"/>
    </w:rPr>
  </w:style>
  <w:style w:type="paragraph" w:customStyle="1" w:styleId="15">
    <w:name w:val="נושא הערה1"/>
    <w:basedOn w:val="af4"/>
    <w:next w:val="af4"/>
    <w:rsid w:val="00680F8B"/>
    <w:pPr>
      <w:jc w:val="both"/>
    </w:pPr>
    <w:rPr>
      <w:rFonts w:eastAsia="SimSun"/>
      <w:b/>
      <w:bCs/>
      <w:sz w:val="22"/>
      <w:szCs w:val="22"/>
      <w:lang w:bidi="he-IL"/>
    </w:rPr>
  </w:style>
  <w:style w:type="paragraph" w:customStyle="1" w:styleId="36">
    <w:name w:val="פיסקת רשימה3"/>
    <w:basedOn w:val="a"/>
    <w:rsid w:val="00680F8B"/>
    <w:pPr>
      <w:bidi/>
      <w:ind w:left="720"/>
      <w:contextualSpacing/>
      <w:jc w:val="both"/>
    </w:pPr>
    <w:rPr>
      <w:rFonts w:eastAsia="SimSun"/>
      <w:lang w:bidi="he-IL"/>
    </w:rPr>
  </w:style>
  <w:style w:type="paragraph" w:customStyle="1" w:styleId="16">
    <w:name w:val="מהדורה1"/>
    <w:hidden/>
    <w:semiHidden/>
    <w:rsid w:val="00680F8B"/>
    <w:rPr>
      <w:rFonts w:ascii="Symbol" w:eastAsia="SimSun" w:hAnsi="Symbol" w:cs="SimSun"/>
      <w:color w:val="000000"/>
    </w:rPr>
  </w:style>
  <w:style w:type="character" w:customStyle="1" w:styleId="17">
    <w:name w:val="טקסט הערה תו1"/>
    <w:semiHidden/>
    <w:rsid w:val="00680F8B"/>
    <w:rPr>
      <w:color w:val="000000"/>
      <w:sz w:val="22"/>
      <w:lang w:eastAsia="en-US" w:bidi="ar-SA"/>
    </w:rPr>
  </w:style>
  <w:style w:type="character" w:customStyle="1" w:styleId="CommentSubjectChar1">
    <w:name w:val="Comment Subject Char1"/>
    <w:uiPriority w:val="99"/>
    <w:rsid w:val="00680F8B"/>
    <w:rPr>
      <w:rFonts w:ascii="Arial Narrow" w:eastAsia="SimSun" w:hAnsi="Arial Narrow" w:cs="Symbol"/>
      <w:b/>
      <w:bCs/>
      <w:lang w:val="en-GB"/>
    </w:rPr>
  </w:style>
  <w:style w:type="character" w:customStyle="1" w:styleId="databold1">
    <w:name w:val="data_bold1"/>
    <w:rsid w:val="00680F8B"/>
    <w:rPr>
      <w:b/>
      <w:bCs/>
    </w:rPr>
  </w:style>
  <w:style w:type="character" w:customStyle="1" w:styleId="volume">
    <w:name w:val="volume"/>
    <w:rsid w:val="00680F8B"/>
  </w:style>
  <w:style w:type="character" w:customStyle="1" w:styleId="issue">
    <w:name w:val="issue"/>
    <w:rsid w:val="00680F8B"/>
  </w:style>
  <w:style w:type="character" w:customStyle="1" w:styleId="pages">
    <w:name w:val="pages"/>
    <w:rsid w:val="00680F8B"/>
  </w:style>
  <w:style w:type="paragraph" w:customStyle="1" w:styleId="Table-standard-font">
    <w:name w:val="Table-standard-font"/>
    <w:basedOn w:val="a"/>
    <w:rsid w:val="00680F8B"/>
    <w:pPr>
      <w:jc w:val="both"/>
    </w:pPr>
    <w:rPr>
      <w:rFonts w:ascii="Symbol" w:eastAsia="SimSun" w:hAnsi="Symbol"/>
      <w:sz w:val="20"/>
      <w:szCs w:val="22"/>
      <w:lang w:eastAsia="fr-FR" w:bidi="he-IL"/>
    </w:rPr>
  </w:style>
  <w:style w:type="paragraph" w:customStyle="1" w:styleId="Table-spacing">
    <w:name w:val="Table-spacing"/>
    <w:basedOn w:val="a"/>
    <w:rsid w:val="00680F8B"/>
    <w:pPr>
      <w:jc w:val="both"/>
    </w:pPr>
    <w:rPr>
      <w:rFonts w:ascii="Symbol" w:eastAsia="SimSun" w:hAnsi="Symbol"/>
      <w:sz w:val="8"/>
      <w:szCs w:val="22"/>
      <w:lang w:eastAsia="fr-FR" w:bidi="he-IL"/>
    </w:rPr>
  </w:style>
  <w:style w:type="paragraph" w:customStyle="1" w:styleId="Paragraphedeliste4">
    <w:name w:val="Paragraphe de liste4"/>
    <w:basedOn w:val="a"/>
    <w:uiPriority w:val="34"/>
    <w:rsid w:val="00680F8B"/>
    <w:pPr>
      <w:overflowPunct w:val="0"/>
      <w:adjustRightInd w:val="0"/>
      <w:spacing w:before="120" w:after="120"/>
      <w:ind w:left="720" w:hanging="360"/>
      <w:contextualSpacing/>
      <w:jc w:val="both"/>
      <w:textAlignment w:val="baseline"/>
    </w:pPr>
    <w:rPr>
      <w:rFonts w:eastAsia="SimSun"/>
      <w:sz w:val="22"/>
      <w:lang w:bidi="he-IL"/>
    </w:rPr>
  </w:style>
  <w:style w:type="paragraph" w:customStyle="1" w:styleId="Instruction">
    <w:name w:val="Instruction"/>
    <w:aliases w:val="Bold"/>
    <w:basedOn w:val="a5"/>
    <w:link w:val="InstructionChar"/>
    <w:rsid w:val="00680F8B"/>
    <w:pPr>
      <w:widowControl w:val="0"/>
      <w:pBdr>
        <w:top w:val="single" w:sz="12" w:space="1" w:color="C00000"/>
        <w:left w:val="single" w:sz="12" w:space="4" w:color="C00000"/>
        <w:bottom w:val="single" w:sz="12" w:space="1" w:color="C00000"/>
        <w:right w:val="single" w:sz="12" w:space="4" w:color="C00000"/>
      </w:pBdr>
      <w:tabs>
        <w:tab w:val="left" w:pos="675"/>
        <w:tab w:val="left" w:pos="9854"/>
      </w:tabs>
      <w:spacing w:after="60"/>
      <w:ind w:left="720" w:right="388" w:firstLine="0"/>
    </w:pPr>
    <w:rPr>
      <w:rFonts w:eastAsia="SimSun"/>
      <w:b/>
      <w:color w:val="7030A0"/>
      <w:lang w:eastAsia="it-IT" w:bidi="he-IL"/>
    </w:rPr>
  </w:style>
  <w:style w:type="paragraph" w:customStyle="1" w:styleId="Instructiontext">
    <w:name w:val="Instruction text"/>
    <w:basedOn w:val="a5"/>
    <w:link w:val="InstructiontextChar"/>
    <w:rsid w:val="00680F8B"/>
    <w:pPr>
      <w:widowControl w:val="0"/>
      <w:pBdr>
        <w:top w:val="single" w:sz="12" w:space="1" w:color="C00000"/>
        <w:left w:val="single" w:sz="12" w:space="4" w:color="C00000"/>
        <w:bottom w:val="single" w:sz="12" w:space="1" w:color="C00000"/>
        <w:right w:val="single" w:sz="12" w:space="4" w:color="C00000"/>
      </w:pBdr>
      <w:tabs>
        <w:tab w:val="left" w:pos="675"/>
        <w:tab w:val="left" w:pos="9854"/>
      </w:tabs>
      <w:spacing w:after="60"/>
      <w:ind w:left="720" w:right="388" w:firstLine="0"/>
    </w:pPr>
    <w:rPr>
      <w:rFonts w:eastAsia="SimSun"/>
      <w:bCs/>
      <w:lang w:eastAsia="it-IT" w:bidi="he-IL"/>
    </w:rPr>
  </w:style>
  <w:style w:type="character" w:customStyle="1" w:styleId="InstructionChar">
    <w:name w:val="Instruction Char"/>
    <w:aliases w:val="Bold Char"/>
    <w:link w:val="Instruction"/>
    <w:rsid w:val="00680F8B"/>
    <w:rPr>
      <w:rFonts w:ascii="Times New Roman" w:eastAsia="SimSun" w:hAnsi="Times New Roman" w:cs="Times New Roman"/>
      <w:b/>
      <w:color w:val="7030A0"/>
      <w:sz w:val="22"/>
      <w:szCs w:val="22"/>
      <w:lang w:val="en-GB" w:eastAsia="it-IT"/>
    </w:rPr>
  </w:style>
  <w:style w:type="character" w:customStyle="1" w:styleId="InstructiontextChar">
    <w:name w:val="Instruction text Char"/>
    <w:link w:val="Instructiontext"/>
    <w:rsid w:val="00680F8B"/>
    <w:rPr>
      <w:rFonts w:ascii="Times New Roman" w:eastAsia="SimSun" w:hAnsi="Times New Roman" w:cs="Times New Roman"/>
      <w:bCs/>
      <w:sz w:val="22"/>
      <w:szCs w:val="22"/>
      <w:lang w:val="en-GB" w:eastAsia="it-IT"/>
    </w:rPr>
  </w:style>
  <w:style w:type="character" w:customStyle="1" w:styleId="citation">
    <w:name w:val="citation"/>
    <w:rsid w:val="00680F8B"/>
  </w:style>
  <w:style w:type="paragraph" w:styleId="afff0">
    <w:name w:val="Quote"/>
    <w:basedOn w:val="a"/>
    <w:next w:val="a"/>
    <w:link w:val="afff1"/>
    <w:uiPriority w:val="29"/>
    <w:rsid w:val="00680F8B"/>
    <w:pPr>
      <w:jc w:val="both"/>
    </w:pPr>
    <w:rPr>
      <w:rFonts w:eastAsia="SimSun"/>
      <w:i/>
      <w:iCs/>
      <w:sz w:val="22"/>
      <w:szCs w:val="20"/>
      <w:lang w:bidi="he-IL"/>
    </w:rPr>
  </w:style>
  <w:style w:type="character" w:customStyle="1" w:styleId="afff1">
    <w:name w:val="Цитата Знак"/>
    <w:basedOn w:val="a0"/>
    <w:link w:val="afff0"/>
    <w:uiPriority w:val="29"/>
    <w:rsid w:val="00680F8B"/>
    <w:rPr>
      <w:rFonts w:ascii="Times New Roman" w:eastAsia="SimSun" w:hAnsi="Times New Roman" w:cs="Times New Roman"/>
      <w:i/>
      <w:iCs/>
      <w:sz w:val="22"/>
      <w:lang w:val="en-GB"/>
    </w:rPr>
  </w:style>
  <w:style w:type="character" w:customStyle="1" w:styleId="CaptionChar1">
    <w:name w:val="Caption Char1"/>
    <w:aliases w:val="Beschriftung Bild Char,kuvateksti Char1,topic Char,3559Caption Char1,Légende italique Char1,c Char,C Char,Legend Char1,topic1 Char,topic2 Char,topic3 Char,Caption Char Char,Legend Char Char,3559Caption Char Char,Légende italique Char Char"/>
    <w:rsid w:val="00680F8B"/>
    <w:rPr>
      <w:rFonts w:ascii="Tahoma" w:hAnsi="Tahoma"/>
      <w:b/>
      <w:sz w:val="24"/>
      <w:lang w:val="fr-FR" w:eastAsia="fr-FR" w:bidi="ar-SA"/>
    </w:rPr>
  </w:style>
  <w:style w:type="paragraph" w:styleId="afff2">
    <w:name w:val="TOC Heading"/>
    <w:basedOn w:val="1"/>
    <w:next w:val="a"/>
    <w:uiPriority w:val="39"/>
    <w:semiHidden/>
    <w:unhideWhenUsed/>
    <w:qFormat/>
    <w:rsid w:val="00680F8B"/>
    <w:pPr>
      <w:keepNext/>
      <w:keepLines/>
      <w:shd w:val="clear" w:color="auto" w:fill="auto"/>
      <w:spacing w:before="480" w:line="276" w:lineRule="auto"/>
      <w:ind w:left="0" w:firstLine="0"/>
      <w:outlineLvl w:val="9"/>
    </w:pPr>
    <w:rPr>
      <w:rFonts w:ascii="PMingLiU" w:eastAsia="SimSun" w:hAnsi="PMingLiU"/>
      <w:i w:val="0"/>
      <w:color w:val="365F91"/>
      <w:lang w:val="en-US" w:eastAsia="ja-JP" w:bidi="he-IL"/>
    </w:rPr>
  </w:style>
  <w:style w:type="paragraph" w:customStyle="1" w:styleId="PartnerActionItem">
    <w:name w:val="Partner Action Item"/>
    <w:basedOn w:val="a"/>
    <w:next w:val="a5"/>
    <w:link w:val="PartnerActionItemChar"/>
    <w:rsid w:val="00680F8B"/>
    <w:pPr>
      <w:jc w:val="both"/>
    </w:pPr>
    <w:rPr>
      <w:rFonts w:asciiTheme="majorBidi" w:eastAsia="SimSun" w:hAnsiTheme="majorBidi" w:cstheme="majorBidi"/>
      <w:i/>
      <w:iCs/>
      <w:color w:val="C00000"/>
      <w:sz w:val="22"/>
      <w:szCs w:val="22"/>
      <w:lang w:bidi="he-IL"/>
    </w:rPr>
  </w:style>
  <w:style w:type="character" w:customStyle="1" w:styleId="MediumGrid2Char">
    <w:name w:val="Medium Grid 2 Char"/>
    <w:link w:val="27"/>
    <w:uiPriority w:val="1"/>
    <w:semiHidden/>
    <w:rsid w:val="00680F8B"/>
    <w:rPr>
      <w:rFonts w:ascii="SimSun" w:eastAsia="SimSun" w:hAnsi="SimSun" w:cs="SimSun"/>
      <w:sz w:val="24"/>
      <w:lang w:eastAsia="en-GB" w:bidi="ar-SA"/>
    </w:rPr>
  </w:style>
  <w:style w:type="table" w:styleId="27">
    <w:name w:val="Medium Grid 2"/>
    <w:basedOn w:val="a1"/>
    <w:link w:val="MediumGrid2Char"/>
    <w:uiPriority w:val="1"/>
    <w:semiHidden/>
    <w:unhideWhenUsed/>
    <w:rsid w:val="00680F8B"/>
    <w:rPr>
      <w:rFonts w:ascii="SimSun" w:eastAsia="SimSun" w:hAnsi="SimSun" w:cs="SimSun"/>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character" w:customStyle="1" w:styleId="LightShading-Accent2Char">
    <w:name w:val="Light Shading - Accent 2 Char"/>
    <w:link w:val="28"/>
    <w:uiPriority w:val="30"/>
    <w:semiHidden/>
    <w:rsid w:val="00680F8B"/>
    <w:rPr>
      <w:rFonts w:ascii="SimSun" w:eastAsia="SimSun" w:hAnsi="SimSun" w:cs="SimSun"/>
      <w:b/>
      <w:bCs/>
      <w:iCs/>
      <w:sz w:val="24"/>
      <w:szCs w:val="20"/>
      <w:lang w:eastAsia="en-GB" w:bidi="ar-SA"/>
    </w:rPr>
  </w:style>
  <w:style w:type="table" w:styleId="28">
    <w:name w:val="Light Shading Accent 2"/>
    <w:basedOn w:val="a1"/>
    <w:link w:val="LightShading-Accent2Char"/>
    <w:uiPriority w:val="30"/>
    <w:semiHidden/>
    <w:unhideWhenUsed/>
    <w:rsid w:val="00680F8B"/>
    <w:rPr>
      <w:rFonts w:ascii="SimSun" w:eastAsia="SimSun" w:hAnsi="SimSun" w:cs="SimSun"/>
      <w:b/>
      <w:bCs/>
      <w:iCs/>
    </w:rPr>
    <w:tblPr>
      <w:tblStyleRowBandSize w:val="1"/>
      <w:tblStyleColBandSize w:val="1"/>
      <w:tblBorders>
        <w:top w:val="single" w:sz="8" w:space="0" w:color="C0504D"/>
        <w:bottom w:val="single" w:sz="8" w:space="0" w:color="C0504D"/>
      </w:tblBorders>
    </w:tblPr>
    <w:tblStylePr w:type="firstRow">
      <w:pPr>
        <w:spacing w:before="0" w:after="0" w:line="240" w:lineRule="auto"/>
      </w:p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hps">
    <w:name w:val="hps"/>
    <w:rsid w:val="00680F8B"/>
  </w:style>
  <w:style w:type="paragraph" w:styleId="afff3">
    <w:name w:val="Bibliography"/>
    <w:basedOn w:val="a"/>
    <w:next w:val="a"/>
    <w:uiPriority w:val="37"/>
    <w:unhideWhenUsed/>
    <w:rsid w:val="00680F8B"/>
    <w:pPr>
      <w:jc w:val="both"/>
    </w:pPr>
    <w:rPr>
      <w:rFonts w:eastAsia="SimSun"/>
      <w:sz w:val="22"/>
      <w:szCs w:val="22"/>
      <w:lang w:bidi="he-IL"/>
    </w:rPr>
  </w:style>
  <w:style w:type="character" w:styleId="afff4">
    <w:name w:val="Book Title"/>
    <w:uiPriority w:val="33"/>
    <w:rsid w:val="00680F8B"/>
    <w:rPr>
      <w:b/>
      <w:bCs/>
      <w:i/>
      <w:iCs/>
      <w:spacing w:val="5"/>
    </w:rPr>
  </w:style>
  <w:style w:type="table" w:customStyle="1" w:styleId="PlainTable41">
    <w:name w:val="Plain Table 41"/>
    <w:basedOn w:val="a1"/>
    <w:uiPriority w:val="44"/>
    <w:rsid w:val="00680F8B"/>
    <w:rPr>
      <w:rFonts w:ascii="SimSun" w:eastAsia="SimSun" w:hAnsi="SimSun" w:cs="SimSun"/>
      <w:lang w:eastAsia="zh-CN" w:bidi="th-T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fontstyle01">
    <w:name w:val="fontstyle01"/>
    <w:rsid w:val="00680F8B"/>
    <w:rPr>
      <w:rFonts w:ascii="Times New Roman" w:hAnsi="Times New Roman" w:cs="Times New Roman" w:hint="default"/>
      <w:b/>
      <w:bCs/>
      <w:i w:val="0"/>
      <w:iCs w:val="0"/>
      <w:color w:val="000000"/>
      <w:sz w:val="24"/>
      <w:szCs w:val="24"/>
    </w:rPr>
  </w:style>
  <w:style w:type="character" w:customStyle="1" w:styleId="fontstyle21">
    <w:name w:val="fontstyle21"/>
    <w:basedOn w:val="a0"/>
    <w:rsid w:val="00680F8B"/>
    <w:rPr>
      <w:rFonts w:ascii="CourierNewPSMT" w:hAnsi="CourierNewPSMT" w:hint="default"/>
      <w:b w:val="0"/>
      <w:bCs w:val="0"/>
      <w:i w:val="0"/>
      <w:iCs w:val="0"/>
      <w:color w:val="000000"/>
      <w:sz w:val="24"/>
      <w:szCs w:val="24"/>
    </w:rPr>
  </w:style>
  <w:style w:type="paragraph" w:customStyle="1" w:styleId="AdviceBullet">
    <w:name w:val="_Advice Bullet"/>
    <w:basedOn w:val="advice"/>
    <w:link w:val="AdviceBulletChar"/>
    <w:rsid w:val="00680F8B"/>
    <w:pPr>
      <w:tabs>
        <w:tab w:val="num" w:pos="720"/>
      </w:tabs>
      <w:ind w:left="720" w:hanging="720"/>
    </w:pPr>
  </w:style>
  <w:style w:type="character" w:customStyle="1" w:styleId="adviceChar">
    <w:name w:val="_advice Char"/>
    <w:basedOn w:val="a0"/>
    <w:link w:val="advice"/>
    <w:rsid w:val="00680F8B"/>
    <w:rPr>
      <w:rFonts w:ascii="Times New Roman" w:eastAsia="SimSun" w:hAnsi="Times New Roman" w:cs="Times New Roman"/>
      <w:color w:val="0000FF"/>
      <w:sz w:val="22"/>
      <w:szCs w:val="22"/>
      <w:lang w:val="en-GB"/>
    </w:rPr>
  </w:style>
  <w:style w:type="character" w:customStyle="1" w:styleId="AdviceBulletChar">
    <w:name w:val="_Advice Bullet Char"/>
    <w:basedOn w:val="adviceChar"/>
    <w:link w:val="AdviceBullet"/>
    <w:rsid w:val="00680F8B"/>
    <w:rPr>
      <w:rFonts w:ascii="Times New Roman" w:eastAsia="SimSun" w:hAnsi="Times New Roman" w:cs="Times New Roman"/>
      <w:color w:val="0000FF"/>
      <w:sz w:val="22"/>
      <w:szCs w:val="22"/>
      <w:lang w:val="en-GB" w:bidi="he-IL"/>
    </w:rPr>
  </w:style>
  <w:style w:type="paragraph" w:customStyle="1" w:styleId="NormalCentered">
    <w:name w:val="Normal Centered"/>
    <w:basedOn w:val="a"/>
    <w:rsid w:val="00680F8B"/>
    <w:pPr>
      <w:spacing w:before="200" w:after="120" w:line="360" w:lineRule="auto"/>
      <w:jc w:val="center"/>
    </w:pPr>
    <w:rPr>
      <w:rFonts w:eastAsiaTheme="minorHAnsi"/>
      <w:szCs w:val="22"/>
    </w:rPr>
  </w:style>
  <w:style w:type="paragraph" w:customStyle="1" w:styleId="Pointabc">
    <w:name w:val="Point abc"/>
    <w:basedOn w:val="a"/>
    <w:rsid w:val="00680F8B"/>
    <w:pPr>
      <w:numPr>
        <w:ilvl w:val="1"/>
        <w:numId w:val="18"/>
      </w:numPr>
      <w:spacing w:before="120" w:after="120" w:line="360" w:lineRule="auto"/>
    </w:pPr>
    <w:rPr>
      <w:rFonts w:eastAsiaTheme="minorHAnsi"/>
      <w:szCs w:val="22"/>
    </w:rPr>
  </w:style>
  <w:style w:type="paragraph" w:customStyle="1" w:styleId="Pointabc1">
    <w:name w:val="Point abc (1)"/>
    <w:basedOn w:val="a"/>
    <w:rsid w:val="00680F8B"/>
    <w:pPr>
      <w:numPr>
        <w:ilvl w:val="3"/>
        <w:numId w:val="18"/>
      </w:numPr>
      <w:spacing w:before="120" w:after="120" w:line="360" w:lineRule="auto"/>
    </w:pPr>
    <w:rPr>
      <w:rFonts w:eastAsiaTheme="minorHAnsi"/>
      <w:szCs w:val="22"/>
    </w:rPr>
  </w:style>
  <w:style w:type="paragraph" w:customStyle="1" w:styleId="Pointabc2">
    <w:name w:val="Point abc (2)"/>
    <w:basedOn w:val="a"/>
    <w:rsid w:val="00680F8B"/>
    <w:pPr>
      <w:numPr>
        <w:ilvl w:val="5"/>
        <w:numId w:val="18"/>
      </w:numPr>
      <w:spacing w:before="120" w:after="120" w:line="360" w:lineRule="auto"/>
    </w:pPr>
    <w:rPr>
      <w:rFonts w:eastAsiaTheme="minorHAnsi"/>
      <w:szCs w:val="22"/>
    </w:rPr>
  </w:style>
  <w:style w:type="paragraph" w:customStyle="1" w:styleId="Pointabc3">
    <w:name w:val="Point abc (3)"/>
    <w:basedOn w:val="a"/>
    <w:rsid w:val="00680F8B"/>
    <w:pPr>
      <w:numPr>
        <w:ilvl w:val="7"/>
        <w:numId w:val="18"/>
      </w:numPr>
      <w:spacing w:before="120" w:after="120" w:line="360" w:lineRule="auto"/>
    </w:pPr>
    <w:rPr>
      <w:rFonts w:eastAsiaTheme="minorHAnsi"/>
      <w:szCs w:val="22"/>
    </w:rPr>
  </w:style>
  <w:style w:type="paragraph" w:customStyle="1" w:styleId="Pointabc4">
    <w:name w:val="Point abc (4)"/>
    <w:basedOn w:val="a"/>
    <w:rsid w:val="00680F8B"/>
    <w:pPr>
      <w:numPr>
        <w:ilvl w:val="8"/>
        <w:numId w:val="18"/>
      </w:numPr>
      <w:spacing w:before="120" w:after="120" w:line="360" w:lineRule="auto"/>
    </w:pPr>
    <w:rPr>
      <w:rFonts w:eastAsiaTheme="minorHAnsi"/>
      <w:szCs w:val="22"/>
    </w:rPr>
  </w:style>
  <w:style w:type="paragraph" w:customStyle="1" w:styleId="Point123">
    <w:name w:val="Point 123"/>
    <w:basedOn w:val="a"/>
    <w:rsid w:val="00680F8B"/>
    <w:pPr>
      <w:tabs>
        <w:tab w:val="num" w:pos="720"/>
      </w:tabs>
      <w:spacing w:before="120" w:after="120" w:line="360" w:lineRule="auto"/>
      <w:ind w:left="720" w:hanging="720"/>
    </w:pPr>
    <w:rPr>
      <w:rFonts w:eastAsiaTheme="minorHAnsi"/>
      <w:szCs w:val="22"/>
    </w:rPr>
  </w:style>
  <w:style w:type="paragraph" w:customStyle="1" w:styleId="Point1231">
    <w:name w:val="Point 123 (1)"/>
    <w:basedOn w:val="a"/>
    <w:rsid w:val="00680F8B"/>
    <w:pPr>
      <w:numPr>
        <w:ilvl w:val="2"/>
        <w:numId w:val="18"/>
      </w:numPr>
      <w:spacing w:before="120" w:after="120" w:line="360" w:lineRule="auto"/>
    </w:pPr>
    <w:rPr>
      <w:rFonts w:eastAsiaTheme="minorHAnsi"/>
      <w:szCs w:val="22"/>
    </w:rPr>
  </w:style>
  <w:style w:type="paragraph" w:customStyle="1" w:styleId="Point1232">
    <w:name w:val="Point 123 (2)"/>
    <w:basedOn w:val="a"/>
    <w:rsid w:val="00680F8B"/>
    <w:pPr>
      <w:numPr>
        <w:ilvl w:val="4"/>
        <w:numId w:val="18"/>
      </w:numPr>
      <w:spacing w:before="120" w:after="120" w:line="360" w:lineRule="auto"/>
    </w:pPr>
    <w:rPr>
      <w:rFonts w:eastAsiaTheme="minorHAnsi"/>
      <w:szCs w:val="22"/>
    </w:rPr>
  </w:style>
  <w:style w:type="paragraph" w:customStyle="1" w:styleId="Point1233">
    <w:name w:val="Point 123 (3)"/>
    <w:basedOn w:val="a"/>
    <w:rsid w:val="00680F8B"/>
    <w:pPr>
      <w:numPr>
        <w:ilvl w:val="6"/>
        <w:numId w:val="18"/>
      </w:numPr>
      <w:spacing w:before="120" w:after="120" w:line="360" w:lineRule="auto"/>
    </w:pPr>
    <w:rPr>
      <w:rFonts w:eastAsiaTheme="minorHAnsi"/>
      <w:szCs w:val="22"/>
    </w:rPr>
  </w:style>
  <w:style w:type="character" w:customStyle="1" w:styleId="epub-sectiontitle">
    <w:name w:val="epub-section__title"/>
    <w:basedOn w:val="a0"/>
    <w:rsid w:val="00680F8B"/>
  </w:style>
  <w:style w:type="character" w:customStyle="1" w:styleId="dot-separator">
    <w:name w:val="dot-separator"/>
    <w:basedOn w:val="a0"/>
    <w:rsid w:val="00680F8B"/>
  </w:style>
  <w:style w:type="character" w:customStyle="1" w:styleId="epub-sectiondate">
    <w:name w:val="epub-section__date"/>
    <w:basedOn w:val="a0"/>
    <w:rsid w:val="00680F8B"/>
  </w:style>
  <w:style w:type="character" w:customStyle="1" w:styleId="epub-sectionpagerange">
    <w:name w:val="epub-section__pagerange"/>
    <w:basedOn w:val="a0"/>
    <w:rsid w:val="00680F8B"/>
  </w:style>
  <w:style w:type="paragraph" w:customStyle="1" w:styleId="commentcontentpara">
    <w:name w:val="commentcontentpara"/>
    <w:basedOn w:val="a"/>
    <w:rsid w:val="00680F8B"/>
    <w:pPr>
      <w:spacing w:before="100" w:beforeAutospacing="1" w:after="100" w:afterAutospacing="1"/>
    </w:pPr>
  </w:style>
  <w:style w:type="paragraph" w:customStyle="1" w:styleId="EndNoteBibliographyTitle">
    <w:name w:val="EndNote Bibliography Title"/>
    <w:basedOn w:val="a"/>
    <w:link w:val="EndNoteBibliographyTitleChar"/>
    <w:rsid w:val="00680F8B"/>
    <w:pPr>
      <w:jc w:val="center"/>
    </w:pPr>
    <w:rPr>
      <w:rFonts w:eastAsia="SimSun"/>
      <w:color w:val="C00000"/>
      <w:sz w:val="18"/>
      <w:szCs w:val="22"/>
      <w:lang w:bidi="he-IL"/>
    </w:rPr>
  </w:style>
  <w:style w:type="character" w:customStyle="1" w:styleId="PartnerActionItemChar">
    <w:name w:val="Partner Action Item Char"/>
    <w:basedOn w:val="a0"/>
    <w:link w:val="PartnerActionItem"/>
    <w:rsid w:val="00680F8B"/>
    <w:rPr>
      <w:rFonts w:asciiTheme="majorBidi" w:eastAsia="SimSun" w:hAnsiTheme="majorBidi" w:cstheme="majorBidi"/>
      <w:i/>
      <w:iCs/>
      <w:color w:val="C00000"/>
      <w:sz w:val="22"/>
      <w:szCs w:val="22"/>
      <w:lang w:val="en-GB"/>
    </w:rPr>
  </w:style>
  <w:style w:type="character" w:customStyle="1" w:styleId="EndNoteBibliographyTitleChar">
    <w:name w:val="EndNote Bibliography Title Char"/>
    <w:basedOn w:val="PartnerActionItemChar"/>
    <w:link w:val="EndNoteBibliographyTitle"/>
    <w:rsid w:val="00680F8B"/>
    <w:rPr>
      <w:rFonts w:ascii="Times New Roman" w:eastAsia="SimSun" w:hAnsi="Times New Roman" w:cs="Times New Roman"/>
      <w:i w:val="0"/>
      <w:iCs w:val="0"/>
      <w:color w:val="C00000"/>
      <w:sz w:val="18"/>
      <w:szCs w:val="22"/>
      <w:lang w:val="en-GB"/>
    </w:rPr>
  </w:style>
  <w:style w:type="paragraph" w:customStyle="1" w:styleId="EndNoteBibliography">
    <w:name w:val="EndNote Bibliography"/>
    <w:basedOn w:val="a"/>
    <w:link w:val="EndNoteBibliographyChar"/>
    <w:rsid w:val="00680F8B"/>
    <w:pPr>
      <w:jc w:val="both"/>
    </w:pPr>
    <w:rPr>
      <w:rFonts w:eastAsia="SimSun"/>
      <w:color w:val="C00000"/>
      <w:sz w:val="18"/>
      <w:szCs w:val="22"/>
      <w:lang w:bidi="he-IL"/>
    </w:rPr>
  </w:style>
  <w:style w:type="character" w:customStyle="1" w:styleId="EndNoteBibliographyChar">
    <w:name w:val="EndNote Bibliography Char"/>
    <w:basedOn w:val="PartnerActionItemChar"/>
    <w:link w:val="EndNoteBibliography"/>
    <w:rsid w:val="00680F8B"/>
    <w:rPr>
      <w:rFonts w:ascii="Times New Roman" w:eastAsia="SimSun" w:hAnsi="Times New Roman" w:cs="Times New Roman"/>
      <w:i w:val="0"/>
      <w:iCs w:val="0"/>
      <w:color w:val="C00000"/>
      <w:sz w:val="18"/>
      <w:szCs w:val="22"/>
      <w:lang w:val="en-GB"/>
    </w:rPr>
  </w:style>
  <w:style w:type="table" w:customStyle="1" w:styleId="AlternatingRows">
    <w:name w:val="Alternating Rows"/>
    <w:basedOn w:val="-1"/>
    <w:uiPriority w:val="99"/>
    <w:rsid w:val="00680F8B"/>
    <w:rPr>
      <w:sz w:val="22"/>
      <w:szCs w:val="20"/>
      <w:lang w:val="el-GR" w:eastAsia="el-GR"/>
    </w:rPr>
    <w:tblPr/>
    <w:tblStylePr w:type="firstRow">
      <w:rPr>
        <w:rFonts w:ascii="Times New Roman" w:hAnsi="Times New Roman"/>
        <w:b/>
        <w:bCs/>
        <w:sz w:val="22"/>
      </w:rPr>
      <w:tblPr/>
      <w:tcPr>
        <w:tcBorders>
          <w:bottom w:val="single" w:sz="12" w:space="0" w:color="666666" w:themeColor="text1" w:themeTint="99"/>
        </w:tcBorders>
        <w:shd w:val="clear" w:color="auto" w:fill="D9E2F3" w:themeFill="accent5" w:themeFillTint="33"/>
      </w:tcPr>
    </w:tblStylePr>
    <w:tblStylePr w:type="lastRow">
      <w:rPr>
        <w:b/>
        <w:bCs/>
      </w:rPr>
      <w:tblPr/>
      <w:tcPr>
        <w:tcBorders>
          <w:top w:val="double" w:sz="2" w:space="0" w:color="666666" w:themeColor="text1" w:themeTint="99"/>
        </w:tcBorders>
        <w:shd w:val="clear" w:color="auto" w:fill="D9D9D9" w:themeFill="background1" w:themeFillShade="D9"/>
      </w:tcPr>
    </w:tblStylePr>
    <w:tblStylePr w:type="firstCol">
      <w:rPr>
        <w:b/>
        <w:bCs/>
      </w:rPr>
    </w:tblStylePr>
    <w:tblStylePr w:type="lastCol">
      <w:rPr>
        <w:b/>
        <w:bCs/>
      </w:rPr>
    </w:tblStylePr>
    <w:tblStylePr w:type="band2Horz">
      <w:tblPr/>
      <w:tcPr>
        <w:shd w:val="clear" w:color="auto" w:fill="F2F2F2" w:themeFill="background1" w:themeFillShade="F2"/>
      </w:tcPr>
    </w:tblStylePr>
  </w:style>
  <w:style w:type="table" w:styleId="-1">
    <w:name w:val="Grid Table 1 Light"/>
    <w:basedOn w:val="a1"/>
    <w:uiPriority w:val="46"/>
    <w:rsid w:val="00680F8B"/>
    <w:rPr>
      <w:rFonts w:ascii="Arial Narrow" w:eastAsia="Arial Narrow" w:hAnsi="Arial Narrow" w:cs="Symbo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2">
    <w:name w:val="para2"/>
    <w:basedOn w:val="a5"/>
    <w:next w:val="a5"/>
    <w:qFormat/>
    <w:rsid w:val="00864DD2"/>
    <w:pPr>
      <w:widowControl w:val="0"/>
      <w:tabs>
        <w:tab w:val="left" w:pos="1134"/>
      </w:tabs>
      <w:spacing w:after="60"/>
      <w:ind w:left="1800" w:hanging="360"/>
    </w:pPr>
    <w:rPr>
      <w:rFonts w:ascii="SimSun" w:eastAsia="SimSun" w:hAnsi="SimSun" w:cs="SimSun"/>
      <w:color w:val="auto"/>
      <w:szCs w:val="20"/>
      <w:lang w:bidi="he-IL"/>
    </w:rPr>
  </w:style>
  <w:style w:type="character" w:styleId="afff5">
    <w:name w:val="footnote reference"/>
    <w:aliases w:val="Footnote symbol,Times 10 Point,Exposant 3 Point, Exposant 3 Point,Footnote number,Footnote Reference Number,Footnote reference number,Footnote Reference Superscript,EN Footnote Reference,note TESI,Voetnootverwijzing,fr,o,FR,FR1,F"/>
    <w:basedOn w:val="a0"/>
    <w:link w:val="Char2"/>
    <w:uiPriority w:val="99"/>
    <w:unhideWhenUsed/>
    <w:qFormat/>
    <w:rsid w:val="00C242D0"/>
    <w:rPr>
      <w:rFonts w:cs="Times New Roman"/>
      <w:vertAlign w:val="superscript"/>
    </w:rPr>
  </w:style>
  <w:style w:type="paragraph" w:customStyle="1" w:styleId="Char2">
    <w:name w:val="Char2"/>
    <w:basedOn w:val="a"/>
    <w:link w:val="afff5"/>
    <w:uiPriority w:val="99"/>
    <w:rsid w:val="00C242D0"/>
    <w:pPr>
      <w:spacing w:after="160" w:line="240" w:lineRule="exact"/>
    </w:pPr>
    <w:rPr>
      <w:rFonts w:ascii="Calibri" w:hAnsi="Calibri"/>
      <w:sz w:val="20"/>
      <w:szCs w:val="20"/>
      <w:vertAlign w:val="superscript"/>
      <w:lang w:bidi="he-IL"/>
    </w:rPr>
  </w:style>
  <w:style w:type="numbering" w:customStyle="1" w:styleId="CurrentList1">
    <w:name w:val="Current List1"/>
    <w:uiPriority w:val="99"/>
    <w:rsid w:val="000434FB"/>
  </w:style>
  <w:style w:type="paragraph" w:customStyle="1" w:styleId="Style3-CAMELIA">
    <w:name w:val="Style3-CAMELIA"/>
    <w:basedOn w:val="30"/>
    <w:link w:val="Style3-CAMELIAChar"/>
    <w:uiPriority w:val="1"/>
    <w:qFormat/>
    <w:rsid w:val="00435DE5"/>
    <w:pPr>
      <w:shd w:val="clear" w:color="auto" w:fill="DEEAF6" w:themeFill="accent1" w:themeFillTint="33"/>
      <w:tabs>
        <w:tab w:val="num" w:pos="2160"/>
      </w:tabs>
      <w:ind w:left="2160" w:hanging="720"/>
    </w:pPr>
  </w:style>
  <w:style w:type="numbering" w:customStyle="1" w:styleId="CurrentList2">
    <w:name w:val="Current List2"/>
    <w:uiPriority w:val="99"/>
    <w:rsid w:val="00DB609A"/>
  </w:style>
  <w:style w:type="character" w:customStyle="1" w:styleId="normaltextrun">
    <w:name w:val="normaltextrun"/>
    <w:basedOn w:val="a0"/>
    <w:rsid w:val="00BC67D6"/>
  </w:style>
  <w:style w:type="paragraph" w:customStyle="1" w:styleId="SubsectionText">
    <w:name w:val="Subsection Text"/>
    <w:basedOn w:val="aff3"/>
    <w:qFormat/>
    <w:rsid w:val="00696C98"/>
    <w:pPr>
      <w:spacing w:after="0" w:line="276" w:lineRule="auto"/>
      <w:ind w:left="360" w:hanging="360"/>
      <w:jc w:val="left"/>
    </w:pPr>
    <w:rPr>
      <w:sz w:val="22"/>
      <w:szCs w:val="24"/>
      <w:lang w:eastAsia="en-US"/>
    </w:rPr>
  </w:style>
  <w:style w:type="character" w:customStyle="1" w:styleId="highwire-cite-metadata-journal">
    <w:name w:val="highwire-cite-metadata-journal"/>
    <w:basedOn w:val="a0"/>
    <w:rsid w:val="0085217F"/>
  </w:style>
  <w:style w:type="character" w:customStyle="1" w:styleId="highwire-cite-metadata-pages">
    <w:name w:val="highwire-cite-metadata-pages"/>
    <w:basedOn w:val="a0"/>
    <w:rsid w:val="0085217F"/>
  </w:style>
  <w:style w:type="character" w:customStyle="1" w:styleId="cf01">
    <w:name w:val="cf01"/>
    <w:basedOn w:val="a0"/>
    <w:rsid w:val="0085217F"/>
    <w:rPr>
      <w:rFonts w:ascii="Segoe UI" w:hAnsi="Segoe UI" w:cs="Segoe UI" w:hint="default"/>
      <w:sz w:val="18"/>
      <w:szCs w:val="18"/>
    </w:rPr>
  </w:style>
  <w:style w:type="table" w:customStyle="1" w:styleId="TableNormal1">
    <w:name w:val="Table Normal1"/>
    <w:uiPriority w:val="2"/>
    <w:semiHidden/>
    <w:unhideWhenUsed/>
    <w:qFormat/>
    <w:rsid w:val="00DC5A43"/>
    <w:pPr>
      <w:widowControl w:val="0"/>
      <w:autoSpaceDE w:val="0"/>
      <w:autoSpaceDN w:val="0"/>
    </w:pPr>
    <w:rPr>
      <w:rFonts w:asciiTheme="minorHAnsi" w:eastAsiaTheme="minorHAnsi" w:hAnsiTheme="minorHAnsi" w:cstheme="minorBidi"/>
      <w:sz w:val="22"/>
      <w:szCs w:val="22"/>
    </w:rPr>
    <w:tblPr>
      <w:tblInd w:w="0" w:type="dxa"/>
      <w:tblCellMar>
        <w:top w:w="0" w:type="dxa"/>
        <w:left w:w="0" w:type="dxa"/>
        <w:bottom w:w="0" w:type="dxa"/>
        <w:right w:w="0" w:type="dxa"/>
      </w:tblCellMar>
    </w:tblPr>
  </w:style>
  <w:style w:type="table" w:customStyle="1" w:styleId="Tablaconcuadrcula1">
    <w:name w:val="Tabla con cuadrícula1"/>
    <w:basedOn w:val="a1"/>
    <w:next w:val="ad"/>
    <w:uiPriority w:val="39"/>
    <w:rsid w:val="00DC5A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AMELIAChar">
    <w:name w:val="Style3-CAMELIA Char"/>
    <w:basedOn w:val="a0"/>
    <w:link w:val="Style3-CAMELIA"/>
    <w:uiPriority w:val="1"/>
    <w:rsid w:val="00DC5A43"/>
    <w:rPr>
      <w:rFonts w:asciiTheme="majorBidi" w:hAnsiTheme="majorBidi" w:cstheme="majorBidi"/>
      <w:b/>
      <w:bCs/>
      <w:iCs/>
      <w:color w:val="000000"/>
      <w:sz w:val="24"/>
      <w:szCs w:val="24"/>
      <w:shd w:val="clear" w:color="auto" w:fill="DEEAF6" w:themeFill="accent1" w:themeFillTint="33"/>
      <w:lang w:val="en-GB" w:bidi="ar-SA"/>
    </w:rPr>
  </w:style>
  <w:style w:type="paragraph" w:customStyle="1" w:styleId="m-1394997755252495117msobodytext">
    <w:name w:val="m_-1394997755252495117msobodytext"/>
    <w:basedOn w:val="a"/>
    <w:rsid w:val="00DC5A43"/>
    <w:pPr>
      <w:spacing w:before="100" w:beforeAutospacing="1" w:after="100" w:afterAutospacing="1"/>
      <w:jc w:val="both"/>
    </w:pPr>
  </w:style>
  <w:style w:type="paragraph" w:customStyle="1" w:styleId="m-1394997755252495117msolistparagraph">
    <w:name w:val="m_-1394997755252495117msolistparagraph"/>
    <w:basedOn w:val="a"/>
    <w:rsid w:val="00DC5A43"/>
    <w:pPr>
      <w:spacing w:before="100" w:beforeAutospacing="1" w:after="100" w:afterAutospacing="1"/>
      <w:jc w:val="both"/>
    </w:pPr>
  </w:style>
  <w:style w:type="character" w:customStyle="1" w:styleId="xq4iawc">
    <w:name w:val="x_q4iawc"/>
    <w:basedOn w:val="a0"/>
    <w:rsid w:val="00DC5A43"/>
  </w:style>
  <w:style w:type="paragraph" w:customStyle="1" w:styleId="A-PATCHHeading">
    <w:name w:val="A-PATCH Heading"/>
    <w:basedOn w:val="a"/>
    <w:link w:val="A-PATCHHeadingChar"/>
    <w:autoRedefine/>
    <w:qFormat/>
    <w:rsid w:val="00DC5A43"/>
    <w:pPr>
      <w:keepNext/>
      <w:keepLines/>
      <w:pBdr>
        <w:bottom w:val="single" w:sz="4" w:space="1" w:color="2E74B5" w:themeColor="accent1" w:themeShade="BF"/>
      </w:pBdr>
      <w:tabs>
        <w:tab w:val="left" w:pos="0"/>
      </w:tabs>
      <w:spacing w:after="240"/>
      <w:outlineLvl w:val="0"/>
    </w:pPr>
    <w:rPr>
      <w:rFonts w:ascii="Arial" w:hAnsi="Arial"/>
      <w:b/>
      <w:color w:val="5B9BD5" w:themeColor="accent1"/>
      <w:kern w:val="28"/>
      <w:sz w:val="28"/>
      <w:szCs w:val="20"/>
    </w:rPr>
  </w:style>
  <w:style w:type="character" w:customStyle="1" w:styleId="A-PATCHHeadingChar">
    <w:name w:val="A-PATCH Heading Char"/>
    <w:link w:val="A-PATCHHeading"/>
    <w:rsid w:val="00DC5A43"/>
    <w:rPr>
      <w:rFonts w:ascii="Arial" w:hAnsi="Arial" w:cs="Times New Roman"/>
      <w:b/>
      <w:color w:val="5B9BD5" w:themeColor="accent1"/>
      <w:kern w:val="28"/>
      <w:sz w:val="28"/>
      <w:lang w:val="en-GB" w:bidi="ar-SA"/>
    </w:rPr>
  </w:style>
  <w:style w:type="paragraph" w:customStyle="1" w:styleId="A-PATCHHEADING-2">
    <w:name w:val="A-PATCH HEADING -2"/>
    <w:basedOn w:val="A-PATCHHeading"/>
    <w:next w:val="A-PATCHHeading"/>
    <w:link w:val="A-PATCHHEADING-2Char"/>
    <w:autoRedefine/>
    <w:qFormat/>
    <w:rsid w:val="00DC5A43"/>
    <w:pPr>
      <w:pBdr>
        <w:bottom w:val="none" w:sz="0" w:space="0" w:color="auto"/>
      </w:pBdr>
      <w:outlineLvl w:val="1"/>
    </w:pPr>
    <w:rPr>
      <w:lang w:eastAsia="fi-FI"/>
    </w:rPr>
  </w:style>
  <w:style w:type="character" w:customStyle="1" w:styleId="A-PATCHHEADING-2Char">
    <w:name w:val="A-PATCH HEADING -2 Char"/>
    <w:basedOn w:val="A-PATCHHeadingChar"/>
    <w:link w:val="A-PATCHHEADING-2"/>
    <w:rsid w:val="00DC5A43"/>
    <w:rPr>
      <w:rFonts w:ascii="Arial" w:hAnsi="Arial" w:cs="Times New Roman"/>
      <w:b/>
      <w:color w:val="5B9BD5" w:themeColor="accent1"/>
      <w:kern w:val="28"/>
      <w:sz w:val="28"/>
      <w:lang w:val="en-GB" w:eastAsia="fi-FI" w:bidi="ar-SA"/>
    </w:rPr>
  </w:style>
  <w:style w:type="character" w:customStyle="1" w:styleId="Style2-CAMELIAChar">
    <w:name w:val="Style2-CAMELIA Char"/>
    <w:basedOn w:val="a0"/>
    <w:link w:val="Style2-CAMELIA"/>
    <w:uiPriority w:val="1"/>
    <w:rsid w:val="00DC5A43"/>
    <w:rPr>
      <w:rFonts w:ascii="Arial" w:hAnsi="Arial" w:cs="Times New Roman"/>
      <w:b/>
      <w:color w:val="5B9BD5" w:themeColor="accent1"/>
      <w:kern w:val="28"/>
      <w:sz w:val="28"/>
      <w:lang w:val="en-GB" w:eastAsia="fi-FI" w:bidi="ar-SA"/>
    </w:rPr>
  </w:style>
  <w:style w:type="paragraph" w:customStyle="1" w:styleId="c-reading-companionreference-citation">
    <w:name w:val="c-reading-companion__reference-citation"/>
    <w:basedOn w:val="a"/>
    <w:rsid w:val="00DC5A43"/>
    <w:pPr>
      <w:spacing w:before="100" w:beforeAutospacing="1" w:after="100" w:afterAutospacing="1"/>
    </w:pPr>
    <w:rPr>
      <w:lang w:val="es-ES" w:eastAsia="es-ES"/>
    </w:rPr>
  </w:style>
  <w:style w:type="paragraph" w:customStyle="1" w:styleId="c-bibliographic-informationcitation">
    <w:name w:val="c-bibliographic-information__citation"/>
    <w:basedOn w:val="a"/>
    <w:rsid w:val="00DC5A43"/>
    <w:pPr>
      <w:spacing w:before="100" w:beforeAutospacing="1" w:after="100" w:afterAutospacing="1"/>
    </w:pPr>
    <w:rPr>
      <w:lang w:val="es-ES" w:eastAsia="es-ES"/>
    </w:rPr>
  </w:style>
  <w:style w:type="character" w:customStyle="1" w:styleId="q4iawc">
    <w:name w:val="q4iawc"/>
    <w:basedOn w:val="a0"/>
    <w:rsid w:val="00DC5A43"/>
  </w:style>
  <w:style w:type="character" w:customStyle="1" w:styleId="viiyi">
    <w:name w:val="viiyi"/>
    <w:basedOn w:val="a0"/>
    <w:rsid w:val="00DC5A43"/>
  </w:style>
  <w:style w:type="paragraph" w:customStyle="1" w:styleId="pf0">
    <w:name w:val="pf0"/>
    <w:basedOn w:val="a"/>
    <w:rsid w:val="00DC5A43"/>
    <w:pPr>
      <w:spacing w:before="100" w:beforeAutospacing="1" w:after="100" w:afterAutospacing="1"/>
    </w:pPr>
    <w:rPr>
      <w:lang w:bidi="he-IL"/>
    </w:rPr>
  </w:style>
  <w:style w:type="paragraph" w:styleId="29">
    <w:name w:val="List Continue 2"/>
    <w:basedOn w:val="a"/>
    <w:uiPriority w:val="99"/>
    <w:unhideWhenUsed/>
    <w:rsid w:val="00260698"/>
    <w:pPr>
      <w:spacing w:after="120"/>
      <w:ind w:left="566"/>
      <w:contextualSpacing/>
    </w:pPr>
  </w:style>
  <w:style w:type="character" w:styleId="afff6">
    <w:name w:val="Mention"/>
    <w:basedOn w:val="a0"/>
    <w:uiPriority w:val="99"/>
    <w:unhideWhenUsed/>
    <w:rsid w:val="00E834F7"/>
    <w:rPr>
      <w:color w:val="2B579A"/>
      <w:shd w:val="clear" w:color="auto" w:fill="E6E6E6"/>
    </w:rPr>
  </w:style>
  <w:style w:type="table" w:customStyle="1" w:styleId="afff7">
    <w:basedOn w:val="a1"/>
    <w:tblPr>
      <w:tblStyleRowBandSize w:val="1"/>
      <w:tblStyleColBandSize w:val="1"/>
      <w:tblCellMar>
        <w:left w:w="115" w:type="dxa"/>
        <w:right w:w="115" w:type="dxa"/>
      </w:tblCellMar>
    </w:tblPr>
  </w:style>
  <w:style w:type="table" w:customStyle="1" w:styleId="afff8">
    <w:basedOn w:val="a1"/>
    <w:tblPr>
      <w:tblStyleRowBandSize w:val="1"/>
      <w:tblStyleColBandSize w:val="1"/>
      <w:tblCellMar>
        <w:left w:w="115" w:type="dxa"/>
        <w:right w:w="115" w:type="dxa"/>
      </w:tblCellMar>
    </w:tblPr>
  </w:style>
  <w:style w:type="table" w:customStyle="1" w:styleId="afff9">
    <w:basedOn w:val="a1"/>
    <w:pPr>
      <w:widowControl w:val="0"/>
    </w:pPr>
    <w:rPr>
      <w:rFonts w:ascii="Calibri" w:eastAsia="Calibri" w:hAnsi="Calibri" w:cs="Calibri"/>
      <w:sz w:val="22"/>
      <w:szCs w:val="22"/>
    </w:rPr>
    <w:tblPr>
      <w:tblStyleRowBandSize w:val="1"/>
      <w:tblStyleColBandSize w:val="1"/>
      <w:tblCellMar>
        <w:left w:w="0" w:type="dxa"/>
        <w:right w:w="0" w:type="dxa"/>
      </w:tblCellMar>
    </w:tblPr>
  </w:style>
  <w:style w:type="table" w:customStyle="1" w:styleId="afffa">
    <w:basedOn w:val="a1"/>
    <w:tblPr>
      <w:tblStyleRowBandSize w:val="1"/>
      <w:tblStyleColBandSize w:val="1"/>
      <w:tblCellMar>
        <w:left w:w="57" w:type="dxa"/>
        <w:right w:w="57" w:type="dxa"/>
      </w:tblCellMar>
    </w:tblPr>
  </w:style>
  <w:style w:type="table" w:customStyle="1" w:styleId="afffb">
    <w:basedOn w:val="a1"/>
    <w:rPr>
      <w:b/>
      <w:sz w:val="22"/>
      <w:szCs w:val="22"/>
    </w:rPr>
    <w:tblPr>
      <w:tblStyleRowBandSize w:val="1"/>
      <w:tblStyleColBandSize w:val="1"/>
      <w:tblCellMar>
        <w:left w:w="115" w:type="dxa"/>
        <w:right w:w="115" w:type="dxa"/>
      </w:tblCellMar>
    </w:tblPr>
    <w:tcPr>
      <w:shd w:val="clear" w:color="auto" w:fill="C0C0C0"/>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c">
    <w:basedOn w:val="a1"/>
    <w:rPr>
      <w:b/>
      <w:sz w:val="22"/>
      <w:szCs w:val="22"/>
    </w:rPr>
    <w:tblPr>
      <w:tblStyleRowBandSize w:val="1"/>
      <w:tblStyleColBandSize w:val="1"/>
      <w:tblCellMar>
        <w:left w:w="115" w:type="dxa"/>
        <w:right w:w="115" w:type="dxa"/>
      </w:tblCellMar>
    </w:tblPr>
    <w:tcPr>
      <w:shd w:val="clear" w:color="auto" w:fill="C0C0C0"/>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d">
    <w:basedOn w:val="a1"/>
    <w:pPr>
      <w:widowControl w:val="0"/>
    </w:pPr>
    <w:rPr>
      <w:rFonts w:ascii="Calibri" w:eastAsia="Calibri" w:hAnsi="Calibri" w:cs="Calibri"/>
      <w:sz w:val="22"/>
      <w:szCs w:val="22"/>
    </w:rPr>
    <w:tblPr>
      <w:tblStyleRowBandSize w:val="1"/>
      <w:tblStyleColBandSize w:val="1"/>
      <w:tblCellMar>
        <w:left w:w="0" w:type="dxa"/>
        <w:right w:w="0" w:type="dxa"/>
      </w:tblCellMar>
    </w:tblPr>
  </w:style>
  <w:style w:type="table" w:customStyle="1" w:styleId="afffe">
    <w:basedOn w:val="a1"/>
    <w:tblPr>
      <w:tblStyleRowBandSize w:val="1"/>
      <w:tblStyleColBandSize w:val="1"/>
      <w:tblCellMar>
        <w:left w:w="115" w:type="dxa"/>
        <w:right w:w="115" w:type="dxa"/>
      </w:tblCellMar>
    </w:tblPr>
  </w:style>
  <w:style w:type="table" w:customStyle="1" w:styleId="affff">
    <w:basedOn w:val="a1"/>
    <w:tblPr>
      <w:tblStyleRowBandSize w:val="1"/>
      <w:tblStyleColBandSize w:val="1"/>
      <w:tblCellMar>
        <w:left w:w="115" w:type="dxa"/>
        <w:right w:w="115" w:type="dxa"/>
      </w:tblCellMar>
    </w:tblPr>
  </w:style>
  <w:style w:type="table" w:customStyle="1" w:styleId="affff0">
    <w:basedOn w:val="a1"/>
    <w:tblPr>
      <w:tblStyleRowBandSize w:val="1"/>
      <w:tblStyleColBandSize w:val="1"/>
      <w:tblCellMar>
        <w:left w:w="115" w:type="dxa"/>
        <w:right w:w="115" w:type="dxa"/>
      </w:tblCellMar>
    </w:tblPr>
  </w:style>
  <w:style w:type="table" w:customStyle="1" w:styleId="affff1">
    <w:basedOn w:val="a1"/>
    <w:tblPr>
      <w:tblStyleRowBandSize w:val="1"/>
      <w:tblStyleColBandSize w:val="1"/>
      <w:tblCellMar>
        <w:left w:w="115" w:type="dxa"/>
        <w:right w:w="115" w:type="dxa"/>
      </w:tblCellMar>
    </w:tblPr>
  </w:style>
  <w:style w:type="table" w:customStyle="1" w:styleId="affff2">
    <w:basedOn w:val="a1"/>
    <w:tblPr>
      <w:tblStyleRowBandSize w:val="1"/>
      <w:tblStyleColBandSize w:val="1"/>
      <w:tblCellMar>
        <w:left w:w="115" w:type="dxa"/>
        <w:right w:w="115" w:type="dxa"/>
      </w:tblCellMar>
    </w:tblPr>
  </w:style>
  <w:style w:type="table" w:customStyle="1" w:styleId="affff3">
    <w:basedOn w:val="a1"/>
    <w:tblPr>
      <w:tblStyleRowBandSize w:val="1"/>
      <w:tblStyleColBandSize w:val="1"/>
      <w:tblCellMar>
        <w:left w:w="115" w:type="dxa"/>
        <w:right w:w="115" w:type="dxa"/>
      </w:tblCellMar>
    </w:tblPr>
  </w:style>
  <w:style w:type="table" w:customStyle="1" w:styleId="affff4">
    <w:basedOn w:val="a1"/>
    <w:tblPr>
      <w:tblStyleRowBandSize w:val="1"/>
      <w:tblStyleColBandSize w:val="1"/>
      <w:tblCellMar>
        <w:left w:w="115" w:type="dxa"/>
        <w:right w:w="115" w:type="dxa"/>
      </w:tblCellMar>
    </w:tblPr>
  </w:style>
  <w:style w:type="table" w:customStyle="1" w:styleId="affff5">
    <w:basedOn w:val="a1"/>
    <w:tblPr>
      <w:tblStyleRowBandSize w:val="1"/>
      <w:tblStyleColBandSize w:val="1"/>
      <w:tblCellMar>
        <w:left w:w="115" w:type="dxa"/>
        <w:right w:w="115" w:type="dxa"/>
      </w:tblCellMar>
    </w:tblPr>
  </w:style>
  <w:style w:type="table" w:customStyle="1" w:styleId="affff6">
    <w:basedOn w:val="a1"/>
    <w:tblPr>
      <w:tblStyleRowBandSize w:val="1"/>
      <w:tblStyleColBandSize w:val="1"/>
      <w:tblCellMar>
        <w:left w:w="115" w:type="dxa"/>
        <w:right w:w="115" w:type="dxa"/>
      </w:tblCellMar>
    </w:tblPr>
  </w:style>
  <w:style w:type="table" w:customStyle="1" w:styleId="affff7">
    <w:basedOn w:val="a1"/>
    <w:tblPr>
      <w:tblStyleRowBandSize w:val="1"/>
      <w:tblStyleColBandSize w:val="1"/>
      <w:tblCellMar>
        <w:left w:w="115" w:type="dxa"/>
        <w:right w:w="115" w:type="dxa"/>
      </w:tblCellMar>
    </w:tblPr>
  </w:style>
  <w:style w:type="table" w:customStyle="1" w:styleId="affff8">
    <w:basedOn w:val="a1"/>
    <w:tblPr>
      <w:tblStyleRowBandSize w:val="1"/>
      <w:tblStyleColBandSize w:val="1"/>
      <w:tblCellMar>
        <w:left w:w="115" w:type="dxa"/>
        <w:right w:w="115" w:type="dxa"/>
      </w:tblCellMar>
    </w:tblPr>
  </w:style>
  <w:style w:type="table" w:customStyle="1" w:styleId="affff9">
    <w:basedOn w:val="a1"/>
    <w:tblPr>
      <w:tblStyleRowBandSize w:val="1"/>
      <w:tblStyleColBandSize w:val="1"/>
      <w:tblCellMar>
        <w:left w:w="115" w:type="dxa"/>
        <w:right w:w="115" w:type="dxa"/>
      </w:tblCellMar>
    </w:tblPr>
  </w:style>
  <w:style w:type="table" w:customStyle="1" w:styleId="affffa">
    <w:basedOn w:val="a1"/>
    <w:tblPr>
      <w:tblStyleRowBandSize w:val="1"/>
      <w:tblStyleColBandSize w:val="1"/>
      <w:tblCellMar>
        <w:left w:w="115" w:type="dxa"/>
        <w:right w:w="115" w:type="dxa"/>
      </w:tblCellMar>
    </w:tblPr>
  </w:style>
  <w:style w:type="table" w:customStyle="1" w:styleId="affffb">
    <w:basedOn w:val="a1"/>
    <w:tblPr>
      <w:tblStyleRowBandSize w:val="1"/>
      <w:tblStyleColBandSize w:val="1"/>
      <w:tblCellMar>
        <w:left w:w="115" w:type="dxa"/>
        <w:right w:w="115" w:type="dxa"/>
      </w:tblCellMar>
    </w:tblPr>
  </w:style>
  <w:style w:type="table" w:customStyle="1" w:styleId="affffc">
    <w:basedOn w:val="a1"/>
    <w:tblPr>
      <w:tblStyleRowBandSize w:val="1"/>
      <w:tblStyleColBandSize w:val="1"/>
      <w:tblCellMar>
        <w:left w:w="115" w:type="dxa"/>
        <w:right w:w="115" w:type="dxa"/>
      </w:tblCellMar>
    </w:tblPr>
  </w:style>
  <w:style w:type="table" w:customStyle="1" w:styleId="affffd">
    <w:basedOn w:val="a1"/>
    <w:tblPr>
      <w:tblStyleRowBandSize w:val="1"/>
      <w:tblStyleColBandSize w:val="1"/>
      <w:tblCellMar>
        <w:left w:w="57" w:type="dxa"/>
        <w:right w:w="57" w:type="dxa"/>
      </w:tblCellMar>
    </w:tblPr>
  </w:style>
  <w:style w:type="table" w:customStyle="1" w:styleId="affffe">
    <w:basedOn w:val="a1"/>
    <w:tblPr>
      <w:tblStyleRowBandSize w:val="1"/>
      <w:tblStyleColBandSize w:val="1"/>
      <w:tblCellMar>
        <w:left w:w="57" w:type="dxa"/>
        <w:right w:w="57" w:type="dxa"/>
      </w:tblCellMar>
    </w:tblPr>
  </w:style>
  <w:style w:type="table" w:customStyle="1" w:styleId="afffff">
    <w:basedOn w:val="a1"/>
    <w:tblPr>
      <w:tblStyleRowBandSize w:val="1"/>
      <w:tblStyleColBandSize w:val="1"/>
      <w:tblCellMar>
        <w:left w:w="57" w:type="dxa"/>
        <w:right w:w="57" w:type="dxa"/>
      </w:tblCellMar>
    </w:tblPr>
  </w:style>
  <w:style w:type="table" w:customStyle="1" w:styleId="afffff0">
    <w:basedOn w:val="a1"/>
    <w:tblPr>
      <w:tblStyleRowBandSize w:val="1"/>
      <w:tblStyleColBandSize w:val="1"/>
      <w:tblCellMar>
        <w:left w:w="57" w:type="dxa"/>
        <w:right w:w="57" w:type="dxa"/>
      </w:tblCellMar>
    </w:tblPr>
  </w:style>
  <w:style w:type="table" w:customStyle="1" w:styleId="afffff1">
    <w:basedOn w:val="a1"/>
    <w:tblPr>
      <w:tblStyleRowBandSize w:val="1"/>
      <w:tblStyleColBandSize w:val="1"/>
      <w:tblCellMar>
        <w:left w:w="57" w:type="dxa"/>
        <w:right w:w="57" w:type="dxa"/>
      </w:tblCellMar>
    </w:tblPr>
  </w:style>
  <w:style w:type="table" w:customStyle="1" w:styleId="afffff2">
    <w:basedOn w:val="a1"/>
    <w:tblPr>
      <w:tblStyleRowBandSize w:val="1"/>
      <w:tblStyleColBandSize w:val="1"/>
      <w:tblCellMar>
        <w:left w:w="57" w:type="dxa"/>
        <w:right w:w="57" w:type="dxa"/>
      </w:tblCellMar>
    </w:tblPr>
  </w:style>
  <w:style w:type="table" w:customStyle="1" w:styleId="afffff3">
    <w:basedOn w:val="a1"/>
    <w:tblPr>
      <w:tblStyleRowBandSize w:val="1"/>
      <w:tblStyleColBandSize w:val="1"/>
      <w:tblCellMar>
        <w:left w:w="115" w:type="dxa"/>
        <w:right w:w="115" w:type="dxa"/>
      </w:tblCellMar>
    </w:tblPr>
  </w:style>
  <w:style w:type="table" w:customStyle="1" w:styleId="afffff4">
    <w:basedOn w:val="a1"/>
    <w:tblPr>
      <w:tblStyleRowBandSize w:val="1"/>
      <w:tblStyleColBandSize w:val="1"/>
      <w:tblCellMar>
        <w:left w:w="115" w:type="dxa"/>
        <w:right w:w="115" w:type="dxa"/>
      </w:tblCellMar>
    </w:tblPr>
  </w:style>
  <w:style w:type="table" w:customStyle="1" w:styleId="afffff5">
    <w:basedOn w:val="a1"/>
    <w:tblPr>
      <w:tblStyleRowBandSize w:val="1"/>
      <w:tblStyleColBandSize w:val="1"/>
      <w:tblCellMar>
        <w:left w:w="115" w:type="dxa"/>
        <w:right w:w="115" w:type="dxa"/>
      </w:tblCellMar>
    </w:tblPr>
  </w:style>
  <w:style w:type="table" w:customStyle="1" w:styleId="afffff6">
    <w:basedOn w:val="a1"/>
    <w:tblPr>
      <w:tblStyleRowBandSize w:val="1"/>
      <w:tblStyleColBandSize w:val="1"/>
    </w:tblPr>
  </w:style>
  <w:style w:type="table" w:customStyle="1" w:styleId="afffff7">
    <w:basedOn w:val="a1"/>
    <w:tblPr>
      <w:tblStyleRowBandSize w:val="1"/>
      <w:tblStyleColBandSize w:val="1"/>
      <w:tblCellMar>
        <w:left w:w="115" w:type="dxa"/>
        <w:right w:w="115" w:type="dxa"/>
      </w:tblCellMar>
    </w:tblPr>
  </w:style>
  <w:style w:type="table" w:customStyle="1" w:styleId="afffff8">
    <w:basedOn w:val="a1"/>
    <w:tblPr>
      <w:tblStyleRowBandSize w:val="1"/>
      <w:tblStyleColBandSize w:val="1"/>
      <w:tblCellMar>
        <w:left w:w="115" w:type="dxa"/>
        <w:right w:w="115" w:type="dxa"/>
      </w:tblCellMar>
    </w:tblPr>
  </w:style>
  <w:style w:type="table" w:customStyle="1" w:styleId="afffff9">
    <w:basedOn w:val="a1"/>
    <w:tblPr>
      <w:tblStyleRowBandSize w:val="1"/>
      <w:tblStyleColBandSize w:val="1"/>
      <w:tblCellMar>
        <w:left w:w="115" w:type="dxa"/>
        <w:right w:w="115" w:type="dxa"/>
      </w:tblCellMar>
    </w:tblPr>
  </w:style>
  <w:style w:type="table" w:customStyle="1" w:styleId="afffffa">
    <w:basedOn w:val="a1"/>
    <w:tblPr>
      <w:tblStyleRowBandSize w:val="1"/>
      <w:tblStyleColBandSize w:val="1"/>
      <w:tblCellMar>
        <w:left w:w="115" w:type="dxa"/>
        <w:right w:w="115" w:type="dxa"/>
      </w:tblCellMar>
    </w:tblPr>
  </w:style>
  <w:style w:type="table" w:customStyle="1" w:styleId="afffffb">
    <w:basedOn w:val="a1"/>
    <w:tblPr>
      <w:tblStyleRowBandSize w:val="1"/>
      <w:tblStyleColBandSize w:val="1"/>
      <w:tblCellMar>
        <w:left w:w="115" w:type="dxa"/>
        <w:right w:w="115" w:type="dxa"/>
      </w:tblCellMar>
    </w:tblPr>
  </w:style>
  <w:style w:type="table" w:customStyle="1" w:styleId="afffffc">
    <w:basedOn w:val="a1"/>
    <w:tblPr>
      <w:tblStyleRowBandSize w:val="1"/>
      <w:tblStyleColBandSize w:val="1"/>
      <w:tblCellMar>
        <w:left w:w="115" w:type="dxa"/>
        <w:right w:w="115" w:type="dxa"/>
      </w:tblCellMar>
    </w:tblPr>
  </w:style>
  <w:style w:type="paragraph" w:styleId="afffffd">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ffffe">
    <w:basedOn w:val="a1"/>
    <w:tblPr>
      <w:tblStyleRowBandSize w:val="1"/>
      <w:tblStyleColBandSize w:val="1"/>
      <w:tblCellMar>
        <w:left w:w="115" w:type="dxa"/>
        <w:right w:w="115" w:type="dxa"/>
      </w:tblCellMar>
    </w:tblPr>
  </w:style>
  <w:style w:type="table" w:customStyle="1" w:styleId="affffff">
    <w:basedOn w:val="a1"/>
    <w:tblPr>
      <w:tblStyleRowBandSize w:val="1"/>
      <w:tblStyleColBandSize w:val="1"/>
      <w:tblCellMar>
        <w:left w:w="115" w:type="dxa"/>
        <w:right w:w="115" w:type="dxa"/>
      </w:tblCellMar>
    </w:tblPr>
  </w:style>
  <w:style w:type="table" w:customStyle="1" w:styleId="affffff0">
    <w:basedOn w:val="a1"/>
    <w:tblPr>
      <w:tblStyleRowBandSize w:val="1"/>
      <w:tblStyleColBandSize w:val="1"/>
      <w:tblCellMar>
        <w:left w:w="115" w:type="dxa"/>
        <w:right w:w="115" w:type="dxa"/>
      </w:tblCellMar>
    </w:tblPr>
  </w:style>
  <w:style w:type="table" w:customStyle="1" w:styleId="affffff1">
    <w:basedOn w:val="a1"/>
    <w:tblPr>
      <w:tblStyleRowBandSize w:val="1"/>
      <w:tblStyleColBandSize w:val="1"/>
      <w:tblCellMar>
        <w:left w:w="115" w:type="dxa"/>
        <w:right w:w="115" w:type="dxa"/>
      </w:tblCellMar>
    </w:tblPr>
  </w:style>
  <w:style w:type="table" w:customStyle="1" w:styleId="affffff2">
    <w:basedOn w:val="a1"/>
    <w:tblPr>
      <w:tblStyleRowBandSize w:val="1"/>
      <w:tblStyleColBandSize w:val="1"/>
      <w:tblCellMar>
        <w:left w:w="115" w:type="dxa"/>
        <w:right w:w="115" w:type="dxa"/>
      </w:tblCellMar>
    </w:tblPr>
  </w:style>
  <w:style w:type="table" w:customStyle="1" w:styleId="affffff3">
    <w:basedOn w:val="a1"/>
    <w:tblPr>
      <w:tblStyleRowBandSize w:val="1"/>
      <w:tblStyleColBandSize w:val="1"/>
      <w:tblCellMar>
        <w:left w:w="115" w:type="dxa"/>
        <w:right w:w="115" w:type="dxa"/>
      </w:tblCellMar>
    </w:tblPr>
  </w:style>
  <w:style w:type="table" w:customStyle="1" w:styleId="affffff4">
    <w:basedOn w:val="a1"/>
    <w:tblPr>
      <w:tblStyleRowBandSize w:val="1"/>
      <w:tblStyleColBandSize w:val="1"/>
      <w:tblCellMar>
        <w:left w:w="115" w:type="dxa"/>
        <w:right w:w="115" w:type="dxa"/>
      </w:tblCellMar>
    </w:tblPr>
  </w:style>
  <w:style w:type="table" w:customStyle="1" w:styleId="affffff5">
    <w:basedOn w:val="a1"/>
    <w:tblPr>
      <w:tblStyleRowBandSize w:val="1"/>
      <w:tblStyleColBandSize w:val="1"/>
      <w:tblCellMar>
        <w:left w:w="115" w:type="dxa"/>
        <w:right w:w="115" w:type="dxa"/>
      </w:tblCellMar>
    </w:tblPr>
  </w:style>
  <w:style w:type="table" w:customStyle="1" w:styleId="affffff6">
    <w:basedOn w:val="a1"/>
    <w:tblPr>
      <w:tblStyleRowBandSize w:val="1"/>
      <w:tblStyleColBandSize w:val="1"/>
      <w:tblCellMar>
        <w:left w:w="115" w:type="dxa"/>
        <w:right w:w="115" w:type="dxa"/>
      </w:tblCellMar>
    </w:tblPr>
  </w:style>
  <w:style w:type="table" w:customStyle="1" w:styleId="affffff7">
    <w:basedOn w:val="a1"/>
    <w:tblPr>
      <w:tblStyleRowBandSize w:val="1"/>
      <w:tblStyleColBandSize w:val="1"/>
      <w:tblCellMar>
        <w:left w:w="57" w:type="dxa"/>
        <w:right w:w="57" w:type="dxa"/>
      </w:tblCellMar>
    </w:tblPr>
  </w:style>
  <w:style w:type="table" w:customStyle="1" w:styleId="affffff8">
    <w:basedOn w:val="a1"/>
    <w:tblPr>
      <w:tblStyleRowBandSize w:val="1"/>
      <w:tblStyleColBandSize w:val="1"/>
      <w:tblCellMar>
        <w:left w:w="57" w:type="dxa"/>
        <w:right w:w="57" w:type="dxa"/>
      </w:tblCellMar>
    </w:tblPr>
  </w:style>
  <w:style w:type="table" w:customStyle="1" w:styleId="affffff9">
    <w:basedOn w:val="a1"/>
    <w:tblPr>
      <w:tblStyleRowBandSize w:val="1"/>
      <w:tblStyleColBandSize w:val="1"/>
      <w:tblCellMar>
        <w:left w:w="57" w:type="dxa"/>
        <w:right w:w="57" w:type="dxa"/>
      </w:tblCellMar>
    </w:tblPr>
  </w:style>
  <w:style w:type="table" w:customStyle="1" w:styleId="affffffa">
    <w:basedOn w:val="a1"/>
    <w:tblPr>
      <w:tblStyleRowBandSize w:val="1"/>
      <w:tblStyleColBandSize w:val="1"/>
      <w:tblCellMar>
        <w:left w:w="57" w:type="dxa"/>
        <w:right w:w="57" w:type="dxa"/>
      </w:tblCellMar>
    </w:tblPr>
  </w:style>
  <w:style w:type="table" w:customStyle="1" w:styleId="affffffb">
    <w:basedOn w:val="a1"/>
    <w:tblPr>
      <w:tblStyleRowBandSize w:val="1"/>
      <w:tblStyleColBandSize w:val="1"/>
      <w:tblCellMar>
        <w:left w:w="57" w:type="dxa"/>
        <w:right w:w="57" w:type="dxa"/>
      </w:tblCellMar>
    </w:tblPr>
  </w:style>
  <w:style w:type="table" w:customStyle="1" w:styleId="affffffc">
    <w:basedOn w:val="a1"/>
    <w:tblPr>
      <w:tblStyleRowBandSize w:val="1"/>
      <w:tblStyleColBandSize w:val="1"/>
      <w:tblCellMar>
        <w:left w:w="57" w:type="dxa"/>
        <w:right w:w="57" w:type="dxa"/>
      </w:tblCellMar>
    </w:tblPr>
  </w:style>
  <w:style w:type="table" w:customStyle="1" w:styleId="affffffd">
    <w:basedOn w:val="a1"/>
    <w:tblPr>
      <w:tblStyleRowBandSize w:val="1"/>
      <w:tblStyleColBandSize w:val="1"/>
      <w:tblCellMar>
        <w:left w:w="115" w:type="dxa"/>
        <w:right w:w="115" w:type="dxa"/>
      </w:tblCellMar>
    </w:tblPr>
  </w:style>
  <w:style w:type="table" w:customStyle="1" w:styleId="affffffe">
    <w:basedOn w:val="a1"/>
    <w:tblPr>
      <w:tblStyleRowBandSize w:val="1"/>
      <w:tblStyleColBandSize w:val="1"/>
      <w:tblCellMar>
        <w:left w:w="115" w:type="dxa"/>
        <w:right w:w="115" w:type="dxa"/>
      </w:tblCellMar>
    </w:tblPr>
  </w:style>
  <w:style w:type="table" w:customStyle="1" w:styleId="afffffff">
    <w:basedOn w:val="a1"/>
    <w:tblPr>
      <w:tblStyleRowBandSize w:val="1"/>
      <w:tblStyleColBandSize w:val="1"/>
      <w:tblCellMar>
        <w:left w:w="115" w:type="dxa"/>
        <w:right w:w="115" w:type="dxa"/>
      </w:tblCellMar>
    </w:tblPr>
  </w:style>
  <w:style w:type="table" w:customStyle="1" w:styleId="afffffff0">
    <w:basedOn w:val="a1"/>
    <w:tblPr>
      <w:tblStyleRowBandSize w:val="1"/>
      <w:tblStyleColBandSize w:val="1"/>
    </w:tblPr>
  </w:style>
  <w:style w:type="table" w:customStyle="1" w:styleId="afffffff1">
    <w:basedOn w:val="a1"/>
    <w:tblPr>
      <w:tblStyleRowBandSize w:val="1"/>
      <w:tblStyleColBandSize w:val="1"/>
      <w:tblCellMar>
        <w:left w:w="115" w:type="dxa"/>
        <w:right w:w="115" w:type="dxa"/>
      </w:tblCellMar>
    </w:tblPr>
  </w:style>
  <w:style w:type="table" w:customStyle="1" w:styleId="afffffff2">
    <w:basedOn w:val="a1"/>
    <w:tblPr>
      <w:tblStyleRowBandSize w:val="1"/>
      <w:tblStyleColBandSize w:val="1"/>
      <w:tblCellMar>
        <w:left w:w="115" w:type="dxa"/>
        <w:right w:w="115" w:type="dxa"/>
      </w:tblCellMar>
    </w:tblPr>
  </w:style>
  <w:style w:type="table" w:customStyle="1" w:styleId="afffffff3">
    <w:basedOn w:val="a1"/>
    <w:tblPr>
      <w:tblStyleRowBandSize w:val="1"/>
      <w:tblStyleColBandSize w:val="1"/>
      <w:tblCellMar>
        <w:left w:w="115" w:type="dxa"/>
        <w:right w:w="115" w:type="dxa"/>
      </w:tblCellMar>
    </w:tblPr>
  </w:style>
  <w:style w:type="table" w:customStyle="1" w:styleId="afffffff4">
    <w:basedOn w:val="a1"/>
    <w:tblPr>
      <w:tblStyleRowBandSize w:val="1"/>
      <w:tblStyleColBandSize w:val="1"/>
      <w:tblCellMar>
        <w:left w:w="115" w:type="dxa"/>
        <w:right w:w="115" w:type="dxa"/>
      </w:tblCellMar>
    </w:tblPr>
  </w:style>
  <w:style w:type="table" w:customStyle="1" w:styleId="afffffff5">
    <w:basedOn w:val="a1"/>
    <w:tblPr>
      <w:tblStyleRowBandSize w:val="1"/>
      <w:tblStyleColBandSize w:val="1"/>
      <w:tblCellMar>
        <w:left w:w="115" w:type="dxa"/>
        <w:right w:w="115" w:type="dxa"/>
      </w:tblCellMar>
    </w:tblPr>
  </w:style>
  <w:style w:type="table" w:customStyle="1" w:styleId="afffffff6">
    <w:basedOn w:val="a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hyperlink" Target="https://employment-social-affairs.ec.europa.eu/policies-and-activities/skills-and-qualifications/european-skills-agenda_en" TargetMode="External"/><Relationship Id="rId42" Type="http://schemas.openxmlformats.org/officeDocument/2006/relationships/hyperlink" Target="https://sdgs.un.org/goals/goal5" TargetMode="External"/><Relationship Id="rId47" Type="http://schemas.openxmlformats.org/officeDocument/2006/relationships/hyperlink" Target="https://employment-social-affairs.ec.europa.eu/policies-and-activities/skills-and-qualifications/european-skills-agenda_en" TargetMode="External"/><Relationship Id="rId63" Type="http://schemas.openxmlformats.org/officeDocument/2006/relationships/hyperlink" Target="https://www.bioscopegroup.org/conferences/" TargetMode="External"/><Relationship Id="rId68" Type="http://schemas.openxmlformats.org/officeDocument/2006/relationships/image" Target="media/image6.png"/><Relationship Id="rId16" Type="http://schemas.openxmlformats.org/officeDocument/2006/relationships/hyperlink" Target="https://redeunisustentavel.com.br/" TargetMode="External"/><Relationship Id="rId11" Type="http://schemas.openxmlformats.org/officeDocument/2006/relationships/hyperlink" Target="https://civis.eu/" TargetMode="External"/><Relationship Id="rId24" Type="http://schemas.openxmlformats.org/officeDocument/2006/relationships/hyperlink" Target="https://www.portodigital.pt/" TargetMode="External"/><Relationship Id="rId32" Type="http://schemas.openxmlformats.org/officeDocument/2006/relationships/hyperlink" Target="https://op.europa.eu/en/publication-detail/-/publication/a1d14fa0-8dbe-11e5-b8b7-01aa75ed71a1?utm_source=chatgpt.com" TargetMode="External"/><Relationship Id="rId37" Type="http://schemas.openxmlformats.org/officeDocument/2006/relationships/hyperlink" Target="https://www.hks.harvard.edu/sites/default/files/Academic%20Dean%27s%20Office/Guide%20to%20Small-Group%20Learning.pdf" TargetMode="External"/><Relationship Id="rId40" Type="http://schemas.openxmlformats.org/officeDocument/2006/relationships/hyperlink" Target="https://smartupdreducation.wixsite.com/welcome" TargetMode="External"/><Relationship Id="rId45" Type="http://schemas.openxmlformats.org/officeDocument/2006/relationships/hyperlink" Target="https://education.ec.europa.eu/education-levels/higher-education/inclusive-and-connected-higher-education/bologna-process" TargetMode="External"/><Relationship Id="rId53" Type="http://schemas.openxmlformats.org/officeDocument/2006/relationships/hyperlink" Target="https://eit.europa.eu/" TargetMode="External"/><Relationship Id="rId58" Type="http://schemas.openxmlformats.org/officeDocument/2006/relationships/hyperlink" Target="https://smartupdreducation.wixsite.com/welcome" TargetMode="External"/><Relationship Id="rId66" Type="http://schemas.openxmlformats.org/officeDocument/2006/relationships/hyperlink" Target="http://www.smartupdreducation.eu" TargetMode="External"/><Relationship Id="rId74" Type="http://schemas.openxmlformats.org/officeDocument/2006/relationships/hyperlink" Target="https://doi.org/10.1186/s41182-020-00274-z" TargetMode="External"/><Relationship Id="rId5" Type="http://schemas.openxmlformats.org/officeDocument/2006/relationships/webSettings" Target="webSettings.xml"/><Relationship Id="rId61" Type="http://schemas.openxmlformats.org/officeDocument/2006/relationships/hyperlink" Target="https://www.aneca.es" TargetMode="External"/><Relationship Id="rId19" Type="http://schemas.openxmlformats.org/officeDocument/2006/relationships/hyperlink" Target="https://univesp.br/" TargetMode="External"/><Relationship Id="rId14" Type="http://schemas.openxmlformats.org/officeDocument/2006/relationships/image" Target="media/image1.png"/><Relationship Id="rId22" Type="http://schemas.openxmlformats.org/officeDocument/2006/relationships/hyperlink" Target="https://education.ec.europa.eu/focus-topics/improving-quality/key-competences" TargetMode="External"/><Relationship Id="rId27" Type="http://schemas.microsoft.com/office/2011/relationships/commentsExtended" Target="commentsExtended.xml"/><Relationship Id="rId30" Type="http://schemas.openxmlformats.org/officeDocument/2006/relationships/hyperlink" Target="https://eur-lex.europa.eu/legal-content/en/ALL/?uri=CELEX%3A32006R1907&amp;utm_source=chatgpt.com" TargetMode="External"/><Relationship Id="rId35" Type="http://schemas.openxmlformats.org/officeDocument/2006/relationships/hyperlink" Target="https://gem-report-2023.unesco.org/" TargetMode="External"/><Relationship Id="rId43" Type="http://schemas.openxmlformats.org/officeDocument/2006/relationships/hyperlink" Target="https://sdgs.un.org/goals/goal5" TargetMode="External"/><Relationship Id="rId48" Type="http://schemas.openxmlformats.org/officeDocument/2006/relationships/hyperlink" Target="https://employment-social-affairs.ec.europa.eu/policies-and-activities/skills-and-qualifications/european-skills-agenda_en" TargetMode="External"/><Relationship Id="rId56" Type="http://schemas.openxmlformats.org/officeDocument/2006/relationships/image" Target="media/image3.png"/><Relationship Id="rId64" Type="http://schemas.openxmlformats.org/officeDocument/2006/relationships/header" Target="header1.xml"/><Relationship Id="rId69" Type="http://schemas.openxmlformats.org/officeDocument/2006/relationships/hyperlink" Target="https://doi.org/10.1016/j.jhazmat.2024.136107" TargetMode="External"/><Relationship Id="rId77" Type="http://schemas.openxmlformats.org/officeDocument/2006/relationships/fontTable" Target="fontTable.xml"/><Relationship Id="rId8" Type="http://schemas.openxmlformats.org/officeDocument/2006/relationships/hyperlink" Target="https://smartupdreducation.wixsite.com/welcome" TargetMode="External"/><Relationship Id="rId51" Type="http://schemas.openxmlformats.org/officeDocument/2006/relationships/hyperlink" Target="https://employment-social-affairs.ec.europa.eu/policies-and-activities/skills-and-qualifications/european-skills-agenda_en" TargetMode="External"/><Relationship Id="rId72" Type="http://schemas.openxmlformats.org/officeDocument/2006/relationships/hyperlink" Target="https://doi.org/10.1093/jalm/jfad052" TargetMode="External"/><Relationship Id="rId3" Type="http://schemas.openxmlformats.org/officeDocument/2006/relationships/styles" Target="styles.xml"/><Relationship Id="rId12" Type="http://schemas.openxmlformats.org/officeDocument/2006/relationships/hyperlink" Target="https://site.unibo.it/una-europa/en" TargetMode="External"/><Relationship Id="rId17" Type="http://schemas.openxmlformats.org/officeDocument/2006/relationships/hyperlink" Target="https://education.ec.europa.eu/focus-topics/digital-education/plan" TargetMode="External"/><Relationship Id="rId25" Type="http://schemas.openxmlformats.org/officeDocument/2006/relationships/hyperlink" Target="https://www.bioscopegroup.org/conferences/" TargetMode="External"/><Relationship Id="rId33" Type="http://schemas.openxmlformats.org/officeDocument/2006/relationships/hyperlink" Target="https://op.europa.eu/en/publication-detail/-/publication/a1d14fa0-8dbe-11e5-b8b7-01aa75ed71a1?utm_source=chatgpt.com" TargetMode="External"/><Relationship Id="rId38" Type="http://schemas.openxmlformats.org/officeDocument/2006/relationships/hyperlink" Target="https://europass.europa.eu/en/europass-digital-tools/european-qualifications-framework?utm_source=chatgpt.com" TargetMode="External"/><Relationship Id="rId46" Type="http://schemas.openxmlformats.org/officeDocument/2006/relationships/image" Target="media/image2.png"/><Relationship Id="rId59" Type="http://schemas.openxmlformats.org/officeDocument/2006/relationships/image" Target="media/image4.png"/><Relationship Id="rId67" Type="http://schemas.openxmlformats.org/officeDocument/2006/relationships/image" Target="media/image5.png"/><Relationship Id="rId20" Type="http://schemas.openxmlformats.org/officeDocument/2006/relationships/hyperlink" Target="https://ifce.edu.br/" TargetMode="External"/><Relationship Id="rId41" Type="http://schemas.openxmlformats.org/officeDocument/2006/relationships/hyperlink" Target="https://www.unl.pt/en/noticias/nova/nova-university-lisbon-implements-gender-equality-plan/?utm_source=chatgpt.com" TargetMode="External"/><Relationship Id="rId54" Type="http://schemas.openxmlformats.org/officeDocument/2006/relationships/hyperlink" Target="https://op.europa.eu/en/publication-detail/-/publication/a1d14fa0-8dbe-11e5-b8b7-01aa75ed71a1" TargetMode="External"/><Relationship Id="rId62" Type="http://schemas.openxmlformats.org/officeDocument/2006/relationships/hyperlink" Target="https://www.nvao.net/en" TargetMode="External"/><Relationship Id="rId70" Type="http://schemas.openxmlformats.org/officeDocument/2006/relationships/hyperlink" Target="https://doi.org/10.1186/s12859-015-0752-4" TargetMode="External"/><Relationship Id="rId75" Type="http://schemas.openxmlformats.org/officeDocument/2006/relationships/hyperlink" Target="https://sciedu2025.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mmission.europa.eu/strategy-and-policy/priorities-2019-2024/european-green-deal_en" TargetMode="External"/><Relationship Id="rId23" Type="http://schemas.openxmlformats.org/officeDocument/2006/relationships/hyperlink" Target="https://education.ec.europa.eu/focus-topics/improving-quality/key-competences" TargetMode="External"/><Relationship Id="rId28" Type="http://schemas.microsoft.com/office/2016/09/relationships/commentsIds" Target="commentsIds.xml"/><Relationship Id="rId36" Type="http://schemas.openxmlformats.org/officeDocument/2006/relationships/hyperlink" Target="https://link.springer.com/article/10.1007/s00216-022-03992-x?utm_source=chatgpt.com" TargetMode="External"/><Relationship Id="rId49" Type="http://schemas.openxmlformats.org/officeDocument/2006/relationships/hyperlink" Target="https://employment-social-affairs.ec.europa.eu/policies-and-activities/skills-and-qualifications/european-skills-agenda_en" TargetMode="External"/><Relationship Id="rId57" Type="http://schemas.openxmlformats.org/officeDocument/2006/relationships/hyperlink" Target="https://smartupdreducation.wixsite.com/welcome" TargetMode="External"/><Relationship Id="rId10" Type="http://schemas.openxmlformats.org/officeDocument/2006/relationships/hyperlink" Target="https://epicur.edu.eu/?utm_source=chatgpt.com" TargetMode="External"/><Relationship Id="rId31" Type="http://schemas.openxmlformats.org/officeDocument/2006/relationships/hyperlink" Target="https://publications.lib.chalmers.se/records/fulltext/203607/local_203607.pdf?utm_source=chatgpt.com" TargetMode="External"/><Relationship Id="rId44" Type="http://schemas.openxmlformats.org/officeDocument/2006/relationships/hyperlink" Target="https://www.scientix.eu/" TargetMode="External"/><Relationship Id="rId52" Type="http://schemas.openxmlformats.org/officeDocument/2006/relationships/hyperlink" Target="https://education.ec.europa.eu/focus-topics/digital-education/action-plan" TargetMode="External"/><Relationship Id="rId60" Type="http://schemas.openxmlformats.org/officeDocument/2006/relationships/hyperlink" Target="https://www.a3es.pt/" TargetMode="External"/><Relationship Id="rId65" Type="http://schemas.openxmlformats.org/officeDocument/2006/relationships/footer" Target="footer1.xml"/><Relationship Id="rId73" Type="http://schemas.openxmlformats.org/officeDocument/2006/relationships/hyperlink" Target="https://doi.org/10.1007/s00253-023-12771-2"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unl.pt/eutopia/" TargetMode="External"/><Relationship Id="rId13" Type="http://schemas.openxmlformats.org/officeDocument/2006/relationships/hyperlink" Target="https://sea-eu.org/" TargetMode="External"/><Relationship Id="rId18" Type="http://schemas.openxmlformats.org/officeDocument/2006/relationships/hyperlink" Target="https://education.ec.europa.eu/focus-topics/digital-education/plan" TargetMode="External"/><Relationship Id="rId39" Type="http://schemas.openxmlformats.org/officeDocument/2006/relationships/hyperlink" Target="https://uis.unesco.org/en/topic/international-standard-classification-education-isced?utm_source=chatgpt.com" TargetMode="External"/><Relationship Id="rId34" Type="http://schemas.openxmlformats.org/officeDocument/2006/relationships/hyperlink" Target="https://education.ec.europa.eu/library/science-education_en" TargetMode="External"/><Relationship Id="rId50" Type="http://schemas.openxmlformats.org/officeDocument/2006/relationships/hyperlink" Target="https://employment-social-affairs.ec.europa.eu/policies-and-activities/skills-and-qualifications/european-skills-agenda_en" TargetMode="External"/><Relationship Id="rId55" Type="http://schemas.openxmlformats.org/officeDocument/2006/relationships/hyperlink" Target="https://op.europa.eu/en/publication-detail/-/publication/a1d14fa0-8dbe-11e5-b8b7-01aa75ed71a1" TargetMode="External"/><Relationship Id="rId76" Type="http://schemas.openxmlformats.org/officeDocument/2006/relationships/image" Target="media/image7.png"/><Relationship Id="rId7" Type="http://schemas.openxmlformats.org/officeDocument/2006/relationships/endnotes" Target="endnotes.xml"/><Relationship Id="rId71" Type="http://schemas.openxmlformats.org/officeDocument/2006/relationships/hyperlink" Target="https://doi.org/10.1016/j.jhazmat.2024.136107" TargetMode="External"/><Relationship Id="rId2" Type="http://schemas.openxmlformats.org/officeDocument/2006/relationships/numbering" Target="numbering.xml"/><Relationship Id="rId29" Type="http://schemas.openxmlformats.org/officeDocument/2006/relationships/hyperlink" Target="https://www.iop.org/sites/default/files/2019-09/practical-work-in-science.pdf?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ggLOPkyrzeVTxg0BQyWUuiAWMA==">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101300</Words>
  <Characters>57742</Characters>
  <Application>Microsoft Office Word</Application>
  <DocSecurity>0</DocSecurity>
  <Lines>481</Lines>
  <Paragraphs>317</Paragraphs>
  <ScaleCrop>false</ScaleCrop>
  <Company/>
  <LinksUpToDate>false</LinksUpToDate>
  <CharactersWithSpaces>158725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HH;IA</dc:creator>
  <cp:lastModifiedBy>oleg</cp:lastModifiedBy>
  <cp:revision>2</cp:revision>
  <dcterms:created xsi:type="dcterms:W3CDTF">2025-09-29T01:25:00Z</dcterms:created>
  <dcterms:modified xsi:type="dcterms:W3CDTF">2025-11-05T13:33:00Z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2016-10-09T21:00:00Z</vt:filetime>
  </property>
  <property fmtid="{D5CDD505-2E9C-101B-9397-08002B2CF9AE}" pid="3" name="LastSaved">
    <vt:filetime>2016-10-14T21:00:00Z</vt:filetime>
  </property>
  <property fmtid="{D5CDD505-2E9C-101B-9397-08002B2CF9AE}" pid="4" name="Status">
    <vt:lpwstr>4 Grant proposals (Submission &amp; Evaluation)</vt:lpwstr>
  </property>
  <property fmtid="{D5CDD505-2E9C-101B-9397-08002B2CF9AE}" pid="5" name="_Status">
    <vt:lpwstr>Not Started</vt:lpwstr>
  </property>
  <property fmtid="{D5CDD505-2E9C-101B-9397-08002B2CF9AE}" pid="6" name="Category">
    <vt:lpwstr>reports &amp; forms</vt:lpwstr>
  </property>
  <property fmtid="{D5CDD505-2E9C-101B-9397-08002B2CF9AE}" pid="7" name="Comment">
    <vt:lpwstr>DRAFT</vt:lpwstr>
  </property>
  <property fmtid="{D5CDD505-2E9C-101B-9397-08002B2CF9AE}" pid="8" name="Order0">
    <vt:lpwstr>6</vt:lpwstr>
  </property>
  <property fmtid="{D5CDD505-2E9C-101B-9397-08002B2CF9AE}" pid="9" name="Status0">
    <vt:lpwstr>Draft</vt:lpwstr>
  </property>
  <property fmtid="{D5CDD505-2E9C-101B-9397-08002B2CF9AE}" pid="10" name="EC_Collab_DocumentLanguage">
    <vt:lpwstr>EN</vt:lpwstr>
  </property>
  <property fmtid="{D5CDD505-2E9C-101B-9397-08002B2CF9AE}" pid="11" name="Comments IT implementation">
    <vt:lpwstr/>
  </property>
  <property fmtid="{D5CDD505-2E9C-101B-9397-08002B2CF9AE}" pid="12" name="EC_Collab_Reference">
    <vt:lpwstr/>
  </property>
  <property fmtid="{D5CDD505-2E9C-101B-9397-08002B2CF9AE}" pid="13" name="EC_Collab_Status">
    <vt:lpwstr>Wait</vt:lpwstr>
  </property>
  <property fmtid="{D5CDD505-2E9C-101B-9397-08002B2CF9AE}" pid="14" name="_dlc_DocId">
    <vt:lpwstr>ECCSC-137315752-8539</vt:lpwstr>
  </property>
  <property fmtid="{D5CDD505-2E9C-101B-9397-08002B2CF9AE}" pid="15" name="_dlc_DocIdItemGuid">
    <vt:lpwstr>665a4518-f755-4f77-9fa4-a83b65a50cf1</vt:lpwstr>
  </property>
  <property fmtid="{D5CDD505-2E9C-101B-9397-08002B2CF9AE}" pid="16" name="_dlc_DocIdUrl">
    <vt:lpwstr>https://myintracomm-collab.ec.europa.eu/networks/H2020CSC/CIC_B3/_layouts/15/DocIdRedir.aspx?ID=ECCSC-137315752-8539, ECCSC-137315752-8539</vt:lpwstr>
  </property>
  <property fmtid="{D5CDD505-2E9C-101B-9397-08002B2CF9AE}" pid="17" name="IconOverlay">
    <vt:lpwstr/>
  </property>
  <property fmtid="{D5CDD505-2E9C-101B-9397-08002B2CF9AE}" pid="18" name="ContentTypeId">
    <vt:lpwstr>0x0101003AD9EED743966048AD1BC46DE9AB9BA2</vt:lpwstr>
  </property>
  <property fmtid="{D5CDD505-2E9C-101B-9397-08002B2CF9AE}" pid="19" name="Mendeley Recent Style Id 0_1">
    <vt:lpwstr>http://www.zotero.org/styles/acs-nano</vt:lpwstr>
  </property>
  <property fmtid="{D5CDD505-2E9C-101B-9397-08002B2CF9AE}" pid="20" name="Mendeley Recent Style Name 0_1">
    <vt:lpwstr>ACS Nano</vt:lpwstr>
  </property>
  <property fmtid="{D5CDD505-2E9C-101B-9397-08002B2CF9AE}" pid="21" name="Mendeley Recent Style Id 1_1">
    <vt:lpwstr>http://www.zotero.org/styles/american-medical-association</vt:lpwstr>
  </property>
  <property fmtid="{D5CDD505-2E9C-101B-9397-08002B2CF9AE}" pid="22" name="Mendeley Recent Style Name 1_1">
    <vt:lpwstr>American Medical Association</vt:lpwstr>
  </property>
  <property fmtid="{D5CDD505-2E9C-101B-9397-08002B2CF9AE}" pid="23" name="Mendeley Recent Style Id 2_1">
    <vt:lpwstr>http://www.zotero.org/styles/american-political-science-association</vt:lpwstr>
  </property>
  <property fmtid="{D5CDD505-2E9C-101B-9397-08002B2CF9AE}" pid="24" name="Mendeley Recent Style Name 2_1">
    <vt:lpwstr>American Political Science Association</vt:lpwstr>
  </property>
  <property fmtid="{D5CDD505-2E9C-101B-9397-08002B2CF9AE}" pid="25" name="Mendeley Recent Style Id 3_1">
    <vt:lpwstr>http://www.zotero.org/styles/apa</vt:lpwstr>
  </property>
  <property fmtid="{D5CDD505-2E9C-101B-9397-08002B2CF9AE}" pid="26" name="Mendeley Recent Style Name 3_1">
    <vt:lpwstr>American Psychological Association 6th edition</vt:lpwstr>
  </property>
  <property fmtid="{D5CDD505-2E9C-101B-9397-08002B2CF9AE}" pid="27" name="Mendeley Recent Style Id 4_1">
    <vt:lpwstr>http://www.zotero.org/styles/american-sociological-association</vt:lpwstr>
  </property>
  <property fmtid="{D5CDD505-2E9C-101B-9397-08002B2CF9AE}" pid="28" name="Mendeley Recent Style Name 4_1">
    <vt:lpwstr>American Sociological Association</vt:lpwstr>
  </property>
  <property fmtid="{D5CDD505-2E9C-101B-9397-08002B2CF9AE}" pid="29" name="Mendeley Recent Style Id 5_1">
    <vt:lpwstr>http://www.zotero.org/styles/chicago-author-date</vt:lpwstr>
  </property>
  <property fmtid="{D5CDD505-2E9C-101B-9397-08002B2CF9AE}" pid="30" name="Mendeley Recent Style Name 5_1">
    <vt:lpwstr>Chicago Manual of Style 17th edition (author-date)</vt:lpwstr>
  </property>
  <property fmtid="{D5CDD505-2E9C-101B-9397-08002B2CF9AE}" pid="31" name="Mendeley Recent Style Id 6_1">
    <vt:lpwstr>http://www.zotero.org/styles/harvard-cite-them-right</vt:lpwstr>
  </property>
  <property fmtid="{D5CDD505-2E9C-101B-9397-08002B2CF9AE}" pid="32" name="Mendeley Recent Style Name 6_1">
    <vt:lpwstr>Cite Them Right 10th edition - Harvard</vt:lpwstr>
  </property>
  <property fmtid="{D5CDD505-2E9C-101B-9397-08002B2CF9AE}" pid="33" name="Mendeley Recent Style Id 7_1">
    <vt:lpwstr>http://www.zotero.org/styles/ieee</vt:lpwstr>
  </property>
  <property fmtid="{D5CDD505-2E9C-101B-9397-08002B2CF9AE}" pid="34" name="Mendeley Recent Style Name 7_1">
    <vt:lpwstr>IEEE</vt:lpwstr>
  </property>
  <property fmtid="{D5CDD505-2E9C-101B-9397-08002B2CF9AE}" pid="35" name="Mendeley Recent Style Id 8_1">
    <vt:lpwstr>http://www.zotero.org/styles/nature</vt:lpwstr>
  </property>
  <property fmtid="{D5CDD505-2E9C-101B-9397-08002B2CF9AE}" pid="36" name="Mendeley Recent Style Name 8_1">
    <vt:lpwstr>Nature</vt:lpwstr>
  </property>
  <property fmtid="{D5CDD505-2E9C-101B-9397-08002B2CF9AE}" pid="37" name="Mendeley Recent Style Id 9_1">
    <vt:lpwstr>http://www.zotero.org/styles/the-lancet-infectious-diseases</vt:lpwstr>
  </property>
  <property fmtid="{D5CDD505-2E9C-101B-9397-08002B2CF9AE}" pid="38" name="Mendeley Recent Style Name 9_1">
    <vt:lpwstr>The Lancet Infectious Diseases</vt:lpwstr>
  </property>
  <property fmtid="{D5CDD505-2E9C-101B-9397-08002B2CF9AE}" pid="39" name="Mendeley Document_1">
    <vt:lpwstr>True</vt:lpwstr>
  </property>
  <property fmtid="{D5CDD505-2E9C-101B-9397-08002B2CF9AE}" pid="40" name="Mendeley Unique User Id_1">
    <vt:lpwstr>c76d2eec-2164-3302-9c64-77e57206cda9</vt:lpwstr>
  </property>
  <property fmtid="{D5CDD505-2E9C-101B-9397-08002B2CF9AE}" pid="41" name="Mendeley Citation Style_1">
    <vt:lpwstr>http://www.zotero.org/styles/acs-nano</vt:lpwstr>
  </property>
</Properties>
</file>