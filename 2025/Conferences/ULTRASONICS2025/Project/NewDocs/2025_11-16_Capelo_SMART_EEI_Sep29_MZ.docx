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mallCaps w:val="1"/>
          <w:vertAlign w:val="superscript"/>
        </w:rPr>
      </w:pPr>
      <w:r w:rsidDel="00000000" w:rsidR="00000000" w:rsidRPr="00000000">
        <w:rPr>
          <w:b w:val="1"/>
          <w:bCs w:val="1"/>
          <w:smallCaps w:val="1"/>
          <w:sz w:val="40"/>
          <w:szCs w:val="40"/>
          <w:rtl w:val="0"/>
        </w:rPr>
        <w:t xml:space="preserve">Scientific Methodologies for Advanced Research and Teaching through the Alliance of Alliances  - SMART-A</w:t>
      </w:r>
      <w:r w:rsidDel="00000000" w:rsidR="00000000" w:rsidRPr="00000000">
        <w:rPr>
          <w:b w:val="1"/>
          <w:bCs w:val="1"/>
          <w:smallCaps w:val="1"/>
          <w:sz w:val="40"/>
          <w:szCs w:val="40"/>
          <w:vertAlign w:val="superscript"/>
          <w:rtl w:val="0"/>
        </w:rPr>
        <w:t xml:space="preserve">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mallCaps w:val="1"/>
          <w:sz w:val="40"/>
          <w:szCs w:val="40"/>
        </w:rPr>
      </w:pPr>
      <w:r w:rsidDel="00000000" w:rsidR="00000000" w:rsidRPr="00000000">
        <w:rPr>
          <w:rtl w:val="0"/>
        </w:rPr>
      </w:r>
    </w:p>
    <w:p w:rsidR="00000000" w:rsidDel="00000000" w:rsidP="00000000" w:rsidRDefault="00000000" w:rsidRPr="00000000" w14:paraId="00000004">
      <w:pPr>
        <w:jc w:val="both"/>
        <w:rPr>
          <w:b w:val="1"/>
          <w:bCs w:val="1"/>
        </w:rPr>
      </w:pPr>
      <w:r w:rsidDel="00000000" w:rsidR="00000000" w:rsidRPr="00000000">
        <w:rPr>
          <w:b w:val="1"/>
          <w:bCs w:val="1"/>
          <w:rtl w:val="0"/>
        </w:rPr>
        <w:t xml:space="preserve">List of participants (1 page)</w:t>
      </w:r>
    </w:p>
    <w:p w:rsidR="00000000" w:rsidDel="00000000" w:rsidP="00000000" w:rsidRDefault="00000000" w:rsidRPr="00000000" w14:paraId="00000005">
      <w:pPr>
        <w:jc w:val="both"/>
        <w:rPr>
          <w:b w:val="1"/>
          <w:bCs w:val="1"/>
        </w:rPr>
      </w:pPr>
      <w:r w:rsidDel="00000000" w:rsidR="00000000" w:rsidRPr="00000000">
        <w:rPr>
          <w:rtl w:val="0"/>
        </w:rPr>
      </w:r>
    </w:p>
    <w:tbl>
      <w:tblPr>
        <w:tblStyle w:val="Table1"/>
        <w:tblW w:w="1018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6240"/>
        <w:gridCol w:w="2265"/>
        <w:tblGridChange w:id="0">
          <w:tblGrid>
            <w:gridCol w:w="1680"/>
            <w:gridCol w:w="6240"/>
            <w:gridCol w:w="2265"/>
          </w:tblGrid>
        </w:tblGridChange>
      </w:tblGrid>
      <w:tr>
        <w:trPr>
          <w:cantSplit w:val="0"/>
          <w:tblHeader w:val="0"/>
        </w:trPr>
        <w:tc>
          <w:tcPr>
            <w:tcMar>
              <w:top w:w="-144.0" w:type="dxa"/>
              <w:left w:w="-144.0" w:type="dxa"/>
              <w:bottom w:w="-144.0" w:type="dxa"/>
              <w:right w:w="-144.0" w:type="dxa"/>
            </w:tcMar>
          </w:tcPr>
          <w:p w:rsidR="00000000" w:rsidDel="00000000" w:rsidP="00000000" w:rsidRDefault="00000000" w:rsidRPr="00000000" w14:paraId="00000006">
            <w:pPr>
              <w:jc w:val="center"/>
              <w:rPr>
                <w:b w:val="1"/>
                <w:bCs w:val="1"/>
                <w:sz w:val="20"/>
                <w:szCs w:val="20"/>
              </w:rPr>
            </w:pPr>
            <w:r w:rsidDel="00000000" w:rsidR="00000000" w:rsidRPr="00000000">
              <w:rPr>
                <w:b w:val="1"/>
                <w:bCs w:val="1"/>
                <w:sz w:val="20"/>
                <w:szCs w:val="20"/>
                <w:rtl w:val="0"/>
              </w:rPr>
              <w:t xml:space="preserve">Participant No.</w:t>
            </w:r>
          </w:p>
        </w:tc>
        <w:tc>
          <w:tcPr>
            <w:tcMar>
              <w:top w:w="-144.0" w:type="dxa"/>
              <w:left w:w="-144.0" w:type="dxa"/>
              <w:bottom w:w="-144.0" w:type="dxa"/>
              <w:right w:w="-144.0" w:type="dxa"/>
            </w:tcMar>
          </w:tcPr>
          <w:p w:rsidR="00000000" w:rsidDel="00000000" w:rsidP="00000000" w:rsidRDefault="00000000" w:rsidRPr="00000000" w14:paraId="00000007">
            <w:pPr>
              <w:jc w:val="center"/>
              <w:rPr>
                <w:b w:val="1"/>
                <w:bCs w:val="1"/>
                <w:sz w:val="20"/>
                <w:szCs w:val="20"/>
              </w:rPr>
            </w:pPr>
            <w:r w:rsidDel="00000000" w:rsidR="00000000" w:rsidRPr="00000000">
              <w:rPr>
                <w:b w:val="1"/>
                <w:bCs w:val="1"/>
                <w:sz w:val="20"/>
                <w:szCs w:val="20"/>
                <w:rtl w:val="0"/>
              </w:rPr>
              <w:t xml:space="preserve">Participant organisation name</w:t>
            </w:r>
          </w:p>
        </w:tc>
        <w:tc>
          <w:tcPr>
            <w:tcMar>
              <w:top w:w="-144.0" w:type="dxa"/>
              <w:left w:w="-144.0" w:type="dxa"/>
              <w:bottom w:w="-144.0" w:type="dxa"/>
              <w:right w:w="-144.0" w:type="dxa"/>
            </w:tcMar>
          </w:tcPr>
          <w:p w:rsidR="00000000" w:rsidDel="00000000" w:rsidP="00000000" w:rsidRDefault="00000000" w:rsidRPr="00000000" w14:paraId="00000008">
            <w:pPr>
              <w:jc w:val="center"/>
              <w:rPr>
                <w:b w:val="1"/>
                <w:bCs w:val="1"/>
                <w:sz w:val="20"/>
                <w:szCs w:val="20"/>
              </w:rPr>
            </w:pPr>
            <w:r w:rsidDel="00000000" w:rsidR="00000000" w:rsidRPr="00000000">
              <w:rPr>
                <w:b w:val="1"/>
                <w:bCs w:val="1"/>
                <w:sz w:val="20"/>
                <w:szCs w:val="20"/>
                <w:rtl w:val="0"/>
              </w:rPr>
              <w:t xml:space="preserve">Country</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09">
            <w:pPr>
              <w:jc w:val="center"/>
              <w:rPr>
                <w:b w:val="1"/>
                <w:bCs w:val="1"/>
                <w:sz w:val="20"/>
                <w:szCs w:val="20"/>
              </w:rPr>
            </w:pPr>
            <w:r w:rsidDel="00000000" w:rsidR="00000000" w:rsidRPr="00000000">
              <w:rPr>
                <w:b w:val="1"/>
                <w:bCs w:val="1"/>
                <w:sz w:val="20"/>
                <w:szCs w:val="20"/>
                <w:rtl w:val="0"/>
              </w:rPr>
              <w:t xml:space="preserve">1</w:t>
            </w:r>
          </w:p>
          <w:p w:rsidR="00000000" w:rsidDel="00000000" w:rsidP="00000000" w:rsidRDefault="00000000" w:rsidRPr="00000000" w14:paraId="0000000A">
            <w:pPr>
              <w:jc w:val="center"/>
              <w:rPr>
                <w:b w:val="1"/>
                <w:bCs w:val="1"/>
                <w:sz w:val="20"/>
                <w:szCs w:val="20"/>
              </w:rPr>
            </w:pPr>
            <w:r w:rsidDel="00000000" w:rsidR="00000000" w:rsidRPr="00000000">
              <w:rPr>
                <w:b w:val="1"/>
                <w:bCs w:val="1"/>
                <w:sz w:val="20"/>
                <w:szCs w:val="20"/>
                <w:rtl w:val="0"/>
              </w:rPr>
              <w:t xml:space="preserve">(Coordinator)</w:t>
            </w:r>
          </w:p>
        </w:tc>
        <w:tc>
          <w:tcPr>
            <w:tcMar>
              <w:top w:w="-144.0" w:type="dxa"/>
              <w:left w:w="-144.0" w:type="dxa"/>
              <w:bottom w:w="-144.0" w:type="dxa"/>
              <w:right w:w="-144.0" w:type="dxa"/>
            </w:tcMar>
          </w:tcPr>
          <w:p w:rsidR="00000000" w:rsidDel="00000000" w:rsidP="00000000" w:rsidRDefault="00000000" w:rsidRPr="00000000" w14:paraId="0000000B">
            <w:pPr>
              <w:jc w:val="center"/>
              <w:rPr>
                <w:b w:val="1"/>
                <w:bCs w:val="1"/>
                <w:sz w:val="20"/>
                <w:szCs w:val="20"/>
              </w:rPr>
            </w:pPr>
            <w:r w:rsidDel="00000000" w:rsidR="00000000" w:rsidRPr="00000000">
              <w:rPr>
                <w:sz w:val="20"/>
                <w:szCs w:val="20"/>
                <w:rtl w:val="0"/>
              </w:rPr>
              <w:t xml:space="preserve">NOVA UNIVERSITY OF LISBON-</w:t>
            </w:r>
            <w:r w:rsidDel="00000000" w:rsidR="00000000" w:rsidRPr="00000000">
              <w:rPr>
                <w:b w:val="1"/>
                <w:bCs w:val="1"/>
                <w:sz w:val="20"/>
                <w:szCs w:val="20"/>
                <w:rtl w:val="0"/>
              </w:rPr>
              <w:t xml:space="preserve">NOVA</w:t>
            </w:r>
          </w:p>
        </w:tc>
        <w:tc>
          <w:tcPr>
            <w:tcMar>
              <w:top w:w="-144.0" w:type="dxa"/>
              <w:left w:w="-144.0" w:type="dxa"/>
              <w:bottom w:w="-144.0" w:type="dxa"/>
              <w:right w:w="-144.0" w:type="dxa"/>
            </w:tcMar>
          </w:tcPr>
          <w:p w:rsidR="00000000" w:rsidDel="00000000" w:rsidP="00000000" w:rsidRDefault="00000000" w:rsidRPr="00000000" w14:paraId="0000000C">
            <w:pPr>
              <w:jc w:val="center"/>
              <w:rPr>
                <w:b w:val="1"/>
                <w:bCs w:val="1"/>
                <w:sz w:val="20"/>
                <w:szCs w:val="20"/>
              </w:rPr>
            </w:pPr>
            <w:r w:rsidDel="00000000" w:rsidR="00000000" w:rsidRPr="00000000">
              <w:rPr>
                <w:sz w:val="20"/>
                <w:szCs w:val="20"/>
                <w:rtl w:val="0"/>
              </w:rPr>
              <w:t xml:space="preserve">PORTUGAL</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0D">
            <w:pPr>
              <w:jc w:val="center"/>
              <w:rPr>
                <w:b w:val="1"/>
                <w:bCs w:val="1"/>
                <w:sz w:val="20"/>
                <w:szCs w:val="20"/>
              </w:rPr>
            </w:pPr>
            <w:r w:rsidDel="00000000" w:rsidR="00000000" w:rsidRPr="00000000">
              <w:rPr>
                <w:b w:val="1"/>
                <w:bCs w:val="1"/>
                <w:sz w:val="20"/>
                <w:szCs w:val="20"/>
                <w:rtl w:val="0"/>
              </w:rPr>
              <w:t xml:space="preserve">2</w:t>
            </w:r>
          </w:p>
        </w:tc>
        <w:tc>
          <w:tcPr>
            <w:tcMar>
              <w:top w:w="-144.0" w:type="dxa"/>
              <w:left w:w="-144.0" w:type="dxa"/>
              <w:bottom w:w="-144.0" w:type="dxa"/>
              <w:right w:w="-144.0" w:type="dxa"/>
            </w:tcMar>
          </w:tcPr>
          <w:p w:rsidR="00000000" w:rsidDel="00000000" w:rsidP="00000000" w:rsidRDefault="00000000" w:rsidRPr="00000000" w14:paraId="0000000E">
            <w:pPr>
              <w:jc w:val="center"/>
              <w:rPr>
                <w:b w:val="1"/>
                <w:bCs w:val="1"/>
                <w:sz w:val="20"/>
                <w:szCs w:val="20"/>
              </w:rPr>
            </w:pPr>
            <w:r w:rsidDel="00000000" w:rsidR="00000000" w:rsidRPr="00000000">
              <w:rPr>
                <w:sz w:val="20"/>
                <w:szCs w:val="20"/>
                <w:rtl w:val="0"/>
              </w:rPr>
              <w:t xml:space="preserve">ALMA MATER STUDIORUM - </w:t>
            </w:r>
            <w:r w:rsidDel="00000000" w:rsidR="00000000" w:rsidRPr="00000000">
              <w:rPr>
                <w:sz w:val="20"/>
                <w:szCs w:val="20"/>
                <w:rtl w:val="0"/>
              </w:rPr>
              <w:t xml:space="preserve">UNIVERSITY OF BOLOGNA-</w:t>
            </w:r>
            <w:r w:rsidDel="00000000" w:rsidR="00000000" w:rsidRPr="00000000">
              <w:rPr>
                <w:b w:val="1"/>
                <w:bCs w:val="1"/>
                <w:sz w:val="20"/>
                <w:szCs w:val="20"/>
                <w:rtl w:val="0"/>
              </w:rPr>
              <w:t xml:space="preserve">UNIBO</w:t>
            </w:r>
          </w:p>
        </w:tc>
        <w:tc>
          <w:tcPr>
            <w:tcMar>
              <w:top w:w="-144.0" w:type="dxa"/>
              <w:left w:w="-144.0" w:type="dxa"/>
              <w:bottom w:w="-144.0" w:type="dxa"/>
              <w:right w:w="-144.0" w:type="dxa"/>
            </w:tcMar>
          </w:tcPr>
          <w:p w:rsidR="00000000" w:rsidDel="00000000" w:rsidP="00000000" w:rsidRDefault="00000000" w:rsidRPr="00000000" w14:paraId="0000000F">
            <w:pPr>
              <w:tabs>
                <w:tab w:val="left" w:leader="none" w:pos="1226"/>
              </w:tabs>
              <w:jc w:val="center"/>
              <w:rPr>
                <w:b w:val="1"/>
                <w:bCs w:val="1"/>
                <w:sz w:val="20"/>
                <w:szCs w:val="20"/>
              </w:rPr>
            </w:pPr>
            <w:r w:rsidDel="00000000" w:rsidR="00000000" w:rsidRPr="00000000">
              <w:rPr>
                <w:sz w:val="20"/>
                <w:szCs w:val="20"/>
                <w:rtl w:val="0"/>
              </w:rPr>
              <w:t xml:space="preserve">ITALY</w:t>
            </w:r>
            <w:r w:rsidDel="00000000" w:rsidR="00000000" w:rsidRPr="00000000">
              <w:rPr>
                <w:rtl w:val="0"/>
              </w:rPr>
            </w:r>
          </w:p>
        </w:tc>
      </w:tr>
      <w:tr>
        <w:trPr>
          <w:cantSplit w:val="0"/>
          <w:trHeight w:val="641" w:hRule="atLeast"/>
          <w:tblHeader w:val="0"/>
        </w:trPr>
        <w:tc>
          <w:tcPr>
            <w:tcMar>
              <w:top w:w="-144.0" w:type="dxa"/>
              <w:left w:w="-144.0" w:type="dxa"/>
              <w:bottom w:w="-144.0" w:type="dxa"/>
              <w:right w:w="-144.0" w:type="dxa"/>
            </w:tcMar>
          </w:tcPr>
          <w:p w:rsidR="00000000" w:rsidDel="00000000" w:rsidP="00000000" w:rsidRDefault="00000000" w:rsidRPr="00000000" w14:paraId="00000010">
            <w:pPr>
              <w:jc w:val="center"/>
              <w:rPr>
                <w:b w:val="1"/>
                <w:bCs w:val="1"/>
                <w:sz w:val="20"/>
                <w:szCs w:val="20"/>
              </w:rPr>
            </w:pPr>
            <w:r w:rsidDel="00000000" w:rsidR="00000000" w:rsidRPr="00000000">
              <w:rPr>
                <w:b w:val="1"/>
                <w:bCs w:val="1"/>
                <w:sz w:val="20"/>
                <w:szCs w:val="20"/>
                <w:rtl w:val="0"/>
              </w:rPr>
              <w:t xml:space="preserve">3</w:t>
            </w:r>
          </w:p>
        </w:tc>
        <w:tc>
          <w:tcPr>
            <w:tcMar>
              <w:top w:w="-144.0" w:type="dxa"/>
              <w:left w:w="-144.0" w:type="dxa"/>
              <w:bottom w:w="-144.0" w:type="dxa"/>
              <w:right w:w="-144.0" w:type="dxa"/>
            </w:tcMar>
          </w:tcPr>
          <w:p w:rsidR="00000000" w:rsidDel="00000000" w:rsidP="00000000" w:rsidRDefault="00000000" w:rsidRPr="00000000" w14:paraId="00000011">
            <w:pPr>
              <w:tabs>
                <w:tab w:val="left" w:leader="none" w:pos="1271"/>
              </w:tabs>
              <w:jc w:val="center"/>
              <w:rPr>
                <w:sz w:val="20"/>
                <w:szCs w:val="20"/>
              </w:rPr>
            </w:pPr>
            <w:r w:rsidDel="00000000" w:rsidR="00000000" w:rsidRPr="00000000">
              <w:rPr>
                <w:sz w:val="20"/>
                <w:szCs w:val="20"/>
                <w:rtl w:val="0"/>
              </w:rPr>
              <w:t xml:space="preserve">STAB VIDA INVESTIGAÇÃO E SERVICOS EM</w:t>
            </w:r>
          </w:p>
          <w:p w:rsidR="00000000" w:rsidDel="00000000" w:rsidP="00000000" w:rsidRDefault="00000000" w:rsidRPr="00000000" w14:paraId="00000012">
            <w:pPr>
              <w:tabs>
                <w:tab w:val="left" w:leader="none" w:pos="1271"/>
              </w:tabs>
              <w:jc w:val="center"/>
              <w:rPr>
                <w:b w:val="1"/>
                <w:bCs w:val="1"/>
                <w:sz w:val="20"/>
                <w:szCs w:val="20"/>
              </w:rPr>
            </w:pPr>
            <w:r w:rsidDel="00000000" w:rsidR="00000000" w:rsidRPr="00000000">
              <w:rPr>
                <w:sz w:val="20"/>
                <w:szCs w:val="20"/>
                <w:rtl w:val="0"/>
              </w:rPr>
              <w:t xml:space="preserve">CIENCIAS BIOLOGICAS LDA-</w:t>
            </w:r>
            <w:r w:rsidDel="00000000" w:rsidR="00000000" w:rsidRPr="00000000">
              <w:rPr>
                <w:b w:val="1"/>
                <w:bCs w:val="1"/>
                <w:sz w:val="20"/>
                <w:szCs w:val="20"/>
                <w:rtl w:val="0"/>
              </w:rPr>
              <w:t xml:space="preserve">STABV</w:t>
            </w:r>
          </w:p>
        </w:tc>
        <w:tc>
          <w:tcPr>
            <w:tcMar>
              <w:top w:w="-144.0" w:type="dxa"/>
              <w:left w:w="-144.0" w:type="dxa"/>
              <w:bottom w:w="-144.0" w:type="dxa"/>
              <w:right w:w="-144.0" w:type="dxa"/>
            </w:tcMar>
          </w:tcPr>
          <w:p w:rsidR="00000000" w:rsidDel="00000000" w:rsidP="00000000" w:rsidRDefault="00000000" w:rsidRPr="00000000" w14:paraId="00000013">
            <w:pPr>
              <w:jc w:val="center"/>
              <w:rPr>
                <w:sz w:val="20"/>
                <w:szCs w:val="20"/>
              </w:rPr>
            </w:pPr>
            <w:r w:rsidDel="00000000" w:rsidR="00000000" w:rsidRPr="00000000">
              <w:rPr>
                <w:sz w:val="20"/>
                <w:szCs w:val="20"/>
                <w:rtl w:val="0"/>
              </w:rPr>
              <w:t xml:space="preserve">PORTUGAL</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4">
            <w:pPr>
              <w:jc w:val="center"/>
              <w:rPr>
                <w:b w:val="1"/>
                <w:bCs w:val="1"/>
                <w:sz w:val="20"/>
                <w:szCs w:val="20"/>
              </w:rPr>
            </w:pPr>
            <w:r w:rsidDel="00000000" w:rsidR="00000000" w:rsidRPr="00000000">
              <w:rPr>
                <w:b w:val="1"/>
                <w:bCs w:val="1"/>
                <w:sz w:val="20"/>
                <w:szCs w:val="20"/>
                <w:rtl w:val="0"/>
              </w:rPr>
              <w:t xml:space="preserve">4</w:t>
            </w:r>
          </w:p>
        </w:tc>
        <w:tc>
          <w:tcPr>
            <w:tcMar>
              <w:top w:w="-144.0" w:type="dxa"/>
              <w:left w:w="-144.0" w:type="dxa"/>
              <w:bottom w:w="-144.0" w:type="dxa"/>
              <w:right w:w="-144.0" w:type="dxa"/>
            </w:tcMar>
          </w:tcPr>
          <w:p w:rsidR="00000000" w:rsidDel="00000000" w:rsidP="00000000" w:rsidRDefault="00000000" w:rsidRPr="00000000" w14:paraId="00000015">
            <w:pPr>
              <w:tabs>
                <w:tab w:val="left" w:leader="none" w:pos="1271"/>
              </w:tabs>
              <w:jc w:val="center"/>
              <w:rPr>
                <w:b w:val="1"/>
                <w:bCs w:val="1"/>
                <w:sz w:val="20"/>
                <w:szCs w:val="20"/>
              </w:rPr>
            </w:pPr>
            <w:r w:rsidDel="00000000" w:rsidR="00000000" w:rsidRPr="00000000">
              <w:rPr>
                <w:sz w:val="20"/>
                <w:szCs w:val="20"/>
                <w:rtl w:val="0"/>
              </w:rPr>
              <w:t xml:space="preserve">NATIONAL AND KAPODISTRIAN UNIVERSITY OF ATHENS-</w:t>
            </w:r>
            <w:r w:rsidDel="00000000" w:rsidR="00000000" w:rsidRPr="00000000">
              <w:rPr>
                <w:b w:val="1"/>
                <w:bCs w:val="1"/>
                <w:sz w:val="20"/>
                <w:szCs w:val="20"/>
                <w:rtl w:val="0"/>
              </w:rPr>
              <w:t xml:space="preserve">UOA</w:t>
            </w:r>
          </w:p>
        </w:tc>
        <w:tc>
          <w:tcPr>
            <w:tcMar>
              <w:top w:w="-144.0" w:type="dxa"/>
              <w:left w:w="-144.0" w:type="dxa"/>
              <w:bottom w:w="-144.0" w:type="dxa"/>
              <w:right w:w="-144.0" w:type="dxa"/>
            </w:tcMar>
          </w:tcPr>
          <w:p w:rsidR="00000000" w:rsidDel="00000000" w:rsidP="00000000" w:rsidRDefault="00000000" w:rsidRPr="00000000" w14:paraId="00000016">
            <w:pPr>
              <w:jc w:val="center"/>
              <w:rPr>
                <w:sz w:val="20"/>
                <w:szCs w:val="20"/>
              </w:rPr>
            </w:pPr>
            <w:r w:rsidDel="00000000" w:rsidR="00000000" w:rsidRPr="00000000">
              <w:rPr>
                <w:sz w:val="20"/>
                <w:szCs w:val="20"/>
                <w:rtl w:val="0"/>
              </w:rPr>
              <w:t xml:space="preserve">GREECE</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7">
            <w:pPr>
              <w:jc w:val="center"/>
              <w:rPr>
                <w:b w:val="1"/>
                <w:bCs w:val="1"/>
                <w:sz w:val="20"/>
                <w:szCs w:val="20"/>
              </w:rPr>
            </w:pPr>
            <w:r w:rsidDel="00000000" w:rsidR="00000000" w:rsidRPr="00000000">
              <w:rPr>
                <w:b w:val="1"/>
                <w:bCs w:val="1"/>
                <w:sz w:val="20"/>
                <w:szCs w:val="20"/>
                <w:rtl w:val="0"/>
              </w:rPr>
              <w:t xml:space="preserve">5</w:t>
            </w:r>
          </w:p>
        </w:tc>
        <w:tc>
          <w:tcPr>
            <w:tcMar>
              <w:top w:w="-144.0" w:type="dxa"/>
              <w:left w:w="-144.0" w:type="dxa"/>
              <w:bottom w:w="-144.0" w:type="dxa"/>
              <w:right w:w="-144.0" w:type="dxa"/>
            </w:tcMar>
          </w:tcPr>
          <w:p w:rsidR="00000000" w:rsidDel="00000000" w:rsidP="00000000" w:rsidRDefault="00000000" w:rsidRPr="00000000" w14:paraId="00000018">
            <w:pPr>
              <w:tabs>
                <w:tab w:val="left" w:leader="none" w:pos="1271"/>
              </w:tabs>
              <w:jc w:val="center"/>
              <w:rPr>
                <w:b w:val="1"/>
                <w:bCs w:val="1"/>
                <w:sz w:val="20"/>
                <w:szCs w:val="20"/>
              </w:rPr>
            </w:pPr>
            <w:r w:rsidDel="00000000" w:rsidR="00000000" w:rsidRPr="00000000">
              <w:rPr>
                <w:sz w:val="20"/>
                <w:szCs w:val="20"/>
                <w:rtl w:val="0"/>
              </w:rPr>
              <w:t xml:space="preserve">EXELIXIS RESEARCH MANAGEMENT AND COMMUNICATION-</w:t>
            </w:r>
            <w:r w:rsidDel="00000000" w:rsidR="00000000" w:rsidRPr="00000000">
              <w:rPr>
                <w:b w:val="1"/>
                <w:bCs w:val="1"/>
                <w:sz w:val="20"/>
                <w:szCs w:val="20"/>
                <w:rtl w:val="0"/>
              </w:rPr>
              <w:t xml:space="preserve">EXEL</w:t>
            </w:r>
          </w:p>
        </w:tc>
        <w:tc>
          <w:tcPr>
            <w:tcMar>
              <w:top w:w="-144.0" w:type="dxa"/>
              <w:left w:w="-144.0" w:type="dxa"/>
              <w:bottom w:w="-144.0" w:type="dxa"/>
              <w:right w:w="-144.0" w:type="dxa"/>
            </w:tcMar>
          </w:tcPr>
          <w:p w:rsidR="00000000" w:rsidDel="00000000" w:rsidP="00000000" w:rsidRDefault="00000000" w:rsidRPr="00000000" w14:paraId="00000019">
            <w:pPr>
              <w:jc w:val="center"/>
              <w:rPr>
                <w:b w:val="1"/>
                <w:bCs w:val="1"/>
                <w:sz w:val="20"/>
                <w:szCs w:val="20"/>
              </w:rPr>
            </w:pPr>
            <w:r w:rsidDel="00000000" w:rsidR="00000000" w:rsidRPr="00000000">
              <w:rPr>
                <w:sz w:val="20"/>
                <w:szCs w:val="20"/>
                <w:rtl w:val="0"/>
              </w:rPr>
              <w:t xml:space="preserve">GREECE</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A">
            <w:pPr>
              <w:jc w:val="center"/>
              <w:rPr>
                <w:b w:val="1"/>
                <w:bCs w:val="1"/>
                <w:sz w:val="20"/>
                <w:szCs w:val="20"/>
              </w:rPr>
            </w:pPr>
            <w:r w:rsidDel="00000000" w:rsidR="00000000" w:rsidRPr="00000000">
              <w:rPr>
                <w:b w:val="1"/>
                <w:bCs w:val="1"/>
                <w:sz w:val="20"/>
                <w:szCs w:val="20"/>
                <w:rtl w:val="0"/>
              </w:rPr>
              <w:t xml:space="preserve">6</w:t>
            </w:r>
          </w:p>
        </w:tc>
        <w:tc>
          <w:tcPr>
            <w:tcMar>
              <w:top w:w="-144.0" w:type="dxa"/>
              <w:left w:w="-144.0" w:type="dxa"/>
              <w:bottom w:w="-144.0" w:type="dxa"/>
              <w:right w:w="-144.0" w:type="dxa"/>
            </w:tcMar>
          </w:tcPr>
          <w:p w:rsidR="00000000" w:rsidDel="00000000" w:rsidP="00000000" w:rsidRDefault="00000000" w:rsidRPr="00000000" w14:paraId="0000001B">
            <w:pPr>
              <w:tabs>
                <w:tab w:val="left" w:leader="none" w:pos="2803"/>
              </w:tabs>
              <w:jc w:val="center"/>
              <w:rPr>
                <w:b w:val="1"/>
                <w:bCs w:val="1"/>
                <w:sz w:val="20"/>
                <w:szCs w:val="20"/>
              </w:rPr>
            </w:pPr>
            <w:r w:rsidDel="00000000" w:rsidR="00000000" w:rsidRPr="00000000">
              <w:rPr>
                <w:sz w:val="20"/>
                <w:szCs w:val="20"/>
                <w:rtl w:val="0"/>
              </w:rPr>
              <w:t xml:space="preserve">UNIVERSITY OF CAMPINAS-</w:t>
            </w:r>
            <w:r w:rsidDel="00000000" w:rsidR="00000000" w:rsidRPr="00000000">
              <w:rPr>
                <w:b w:val="1"/>
                <w:bCs w:val="1"/>
                <w:sz w:val="20"/>
                <w:szCs w:val="20"/>
                <w:rtl w:val="0"/>
              </w:rPr>
              <w:t xml:space="preserve">UNICAMP</w:t>
            </w:r>
          </w:p>
        </w:tc>
        <w:tc>
          <w:tcPr>
            <w:tcMar>
              <w:top w:w="-144.0" w:type="dxa"/>
              <w:left w:w="-144.0" w:type="dxa"/>
              <w:bottom w:w="-144.0" w:type="dxa"/>
              <w:right w:w="-144.0" w:type="dxa"/>
            </w:tcMar>
          </w:tcPr>
          <w:p w:rsidR="00000000" w:rsidDel="00000000" w:rsidP="00000000" w:rsidRDefault="00000000" w:rsidRPr="00000000" w14:paraId="0000001C">
            <w:pPr>
              <w:jc w:val="center"/>
              <w:rPr>
                <w:b w:val="1"/>
                <w:bCs w:val="1"/>
                <w:sz w:val="20"/>
                <w:szCs w:val="20"/>
              </w:rPr>
            </w:pPr>
            <w:r w:rsidDel="00000000" w:rsidR="00000000" w:rsidRPr="00000000">
              <w:rPr>
                <w:sz w:val="20"/>
                <w:szCs w:val="20"/>
                <w:rtl w:val="0"/>
              </w:rPr>
              <w:t xml:space="preserve">BRASIL</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1D">
            <w:pPr>
              <w:jc w:val="center"/>
              <w:rPr>
                <w:b w:val="1"/>
                <w:bCs w:val="1"/>
                <w:sz w:val="20"/>
                <w:szCs w:val="20"/>
              </w:rPr>
            </w:pPr>
            <w:r w:rsidDel="00000000" w:rsidR="00000000" w:rsidRPr="00000000">
              <w:rPr>
                <w:b w:val="1"/>
                <w:bCs w:val="1"/>
                <w:sz w:val="20"/>
                <w:szCs w:val="20"/>
                <w:rtl w:val="0"/>
              </w:rPr>
              <w:t xml:space="preserve">7</w:t>
            </w:r>
          </w:p>
        </w:tc>
        <w:tc>
          <w:tcPr>
            <w:tcMar>
              <w:top w:w="-144.0" w:type="dxa"/>
              <w:left w:w="-144.0" w:type="dxa"/>
              <w:bottom w:w="-144.0" w:type="dxa"/>
              <w:right w:w="-144.0" w:type="dxa"/>
            </w:tcMar>
          </w:tcPr>
          <w:p w:rsidR="00000000" w:rsidDel="00000000" w:rsidP="00000000" w:rsidRDefault="00000000" w:rsidRPr="00000000" w14:paraId="0000001E">
            <w:pPr>
              <w:tabs>
                <w:tab w:val="left" w:leader="none" w:pos="2589"/>
              </w:tabs>
              <w:jc w:val="center"/>
              <w:rPr>
                <w:b w:val="1"/>
                <w:bCs w:val="1"/>
                <w:sz w:val="20"/>
                <w:szCs w:val="20"/>
              </w:rPr>
            </w:pPr>
            <w:r w:rsidDel="00000000" w:rsidR="00000000" w:rsidRPr="00000000">
              <w:rPr>
                <w:sz w:val="20"/>
                <w:szCs w:val="20"/>
                <w:rtl w:val="0"/>
              </w:rPr>
              <w:t xml:space="preserve">YAGHMA-</w:t>
            </w:r>
            <w:r w:rsidDel="00000000" w:rsidR="00000000" w:rsidRPr="00000000">
              <w:rPr>
                <w:b w:val="1"/>
                <w:bCs w:val="1"/>
                <w:sz w:val="20"/>
                <w:szCs w:val="20"/>
                <w:rtl w:val="0"/>
              </w:rPr>
              <w:t xml:space="preserve">YAGHMA</w:t>
            </w:r>
          </w:p>
        </w:tc>
        <w:tc>
          <w:tcPr>
            <w:tcMar>
              <w:top w:w="-144.0" w:type="dxa"/>
              <w:left w:w="-144.0" w:type="dxa"/>
              <w:bottom w:w="-144.0" w:type="dxa"/>
              <w:right w:w="-144.0" w:type="dxa"/>
            </w:tcMar>
          </w:tcPr>
          <w:p w:rsidR="00000000" w:rsidDel="00000000" w:rsidP="00000000" w:rsidRDefault="00000000" w:rsidRPr="00000000" w14:paraId="0000001F">
            <w:pPr>
              <w:jc w:val="center"/>
              <w:rPr>
                <w:b w:val="1"/>
                <w:bCs w:val="1"/>
                <w:sz w:val="20"/>
                <w:szCs w:val="20"/>
              </w:rPr>
            </w:pPr>
            <w:r w:rsidDel="00000000" w:rsidR="00000000" w:rsidRPr="00000000">
              <w:rPr>
                <w:sz w:val="20"/>
                <w:szCs w:val="20"/>
                <w:rtl w:val="0"/>
              </w:rPr>
              <w:t xml:space="preserve">THE </w:t>
            </w:r>
            <w:r w:rsidDel="00000000" w:rsidR="00000000" w:rsidRPr="00000000">
              <w:rPr>
                <w:sz w:val="20"/>
                <w:szCs w:val="20"/>
                <w:rtl w:val="0"/>
              </w:rPr>
              <w:t xml:space="preserve">NETHERLANDS</w:t>
            </w: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20">
            <w:pPr>
              <w:jc w:val="center"/>
              <w:rPr>
                <w:b w:val="1"/>
                <w:bCs w:val="1"/>
                <w:sz w:val="20"/>
                <w:szCs w:val="20"/>
              </w:rPr>
            </w:pPr>
            <w:r w:rsidDel="00000000" w:rsidR="00000000" w:rsidRPr="00000000">
              <w:rPr>
                <w:b w:val="1"/>
                <w:bCs w:val="1"/>
                <w:sz w:val="20"/>
                <w:szCs w:val="20"/>
                <w:rtl w:val="0"/>
              </w:rPr>
              <w:t xml:space="preserve">8</w:t>
            </w:r>
          </w:p>
        </w:tc>
        <w:tc>
          <w:tcPr>
            <w:tcMar>
              <w:top w:w="-144.0" w:type="dxa"/>
              <w:left w:w="-144.0" w:type="dxa"/>
              <w:bottom w:w="-144.0" w:type="dxa"/>
              <w:right w:w="-144.0" w:type="dxa"/>
            </w:tcMar>
          </w:tcPr>
          <w:p w:rsidR="00000000" w:rsidDel="00000000" w:rsidP="00000000" w:rsidRDefault="00000000" w:rsidRPr="00000000" w14:paraId="00000021">
            <w:pPr>
              <w:tabs>
                <w:tab w:val="left" w:leader="none" w:pos="2589"/>
              </w:tabs>
              <w:jc w:val="center"/>
              <w:rPr>
                <w:b w:val="1"/>
                <w:bCs w:val="1"/>
                <w:sz w:val="20"/>
                <w:szCs w:val="20"/>
              </w:rPr>
            </w:pPr>
            <w:r w:rsidDel="00000000" w:rsidR="00000000" w:rsidRPr="00000000">
              <w:rPr>
                <w:sz w:val="20"/>
                <w:szCs w:val="20"/>
                <w:rtl w:val="0"/>
              </w:rPr>
              <w:t xml:space="preserve">UNIVERSITY OF PERNAMBUCO-</w:t>
            </w:r>
            <w:r w:rsidDel="00000000" w:rsidR="00000000" w:rsidRPr="00000000">
              <w:rPr>
                <w:b w:val="1"/>
                <w:bCs w:val="1"/>
                <w:sz w:val="20"/>
                <w:szCs w:val="20"/>
                <w:rtl w:val="0"/>
              </w:rPr>
              <w:t xml:space="preserve">UPE</w:t>
            </w:r>
          </w:p>
        </w:tc>
        <w:tc>
          <w:tcPr>
            <w:tcMar>
              <w:top w:w="-144.0" w:type="dxa"/>
              <w:left w:w="-144.0" w:type="dxa"/>
              <w:bottom w:w="-144.0" w:type="dxa"/>
              <w:right w:w="-144.0" w:type="dxa"/>
            </w:tcMar>
          </w:tcPr>
          <w:p w:rsidR="00000000" w:rsidDel="00000000" w:rsidP="00000000" w:rsidRDefault="00000000" w:rsidRPr="00000000" w14:paraId="00000022">
            <w:pPr>
              <w:jc w:val="center"/>
              <w:rPr>
                <w:sz w:val="20"/>
                <w:szCs w:val="20"/>
              </w:rPr>
            </w:pPr>
            <w:r w:rsidDel="00000000" w:rsidR="00000000" w:rsidRPr="00000000">
              <w:rPr>
                <w:sz w:val="20"/>
                <w:szCs w:val="20"/>
                <w:rtl w:val="0"/>
              </w:rPr>
              <w:t xml:space="preserve">BRASIL</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23">
            <w:pPr>
              <w:jc w:val="center"/>
              <w:rPr>
                <w:b w:val="1"/>
                <w:bCs w:val="1"/>
                <w:sz w:val="20"/>
                <w:szCs w:val="20"/>
              </w:rPr>
            </w:pPr>
            <w:r w:rsidDel="00000000" w:rsidR="00000000" w:rsidRPr="00000000">
              <w:rPr>
                <w:b w:val="1"/>
                <w:bCs w:val="1"/>
                <w:sz w:val="20"/>
                <w:szCs w:val="20"/>
                <w:rtl w:val="0"/>
              </w:rPr>
              <w:t xml:space="preserve">9</w:t>
            </w:r>
          </w:p>
        </w:tc>
        <w:tc>
          <w:tcPr>
            <w:tcMar>
              <w:top w:w="-144.0" w:type="dxa"/>
              <w:left w:w="-144.0" w:type="dxa"/>
              <w:bottom w:w="-144.0" w:type="dxa"/>
              <w:right w:w="-144.0" w:type="dxa"/>
            </w:tcMar>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2589"/>
              </w:tabs>
              <w:jc w:val="center"/>
              <w:rPr>
                <w:b w:val="1"/>
                <w:bCs w:val="1"/>
                <w:sz w:val="20"/>
                <w:szCs w:val="20"/>
              </w:rPr>
            </w:pPr>
            <w:r w:rsidDel="00000000" w:rsidR="00000000" w:rsidRPr="00000000">
              <w:rPr>
                <w:sz w:val="20"/>
                <w:szCs w:val="20"/>
                <w:rtl w:val="0"/>
              </w:rPr>
              <w:t xml:space="preserve">TARAS SHEVCHENKO NATIONAL UNIVERSITY OF KYIV-</w:t>
            </w:r>
            <w:r w:rsidDel="00000000" w:rsidR="00000000" w:rsidRPr="00000000">
              <w:rPr>
                <w:b w:val="1"/>
                <w:bCs w:val="1"/>
                <w:sz w:val="20"/>
                <w:szCs w:val="20"/>
                <w:rtl w:val="0"/>
              </w:rPr>
              <w:t xml:space="preserve">TSNUK</w:t>
            </w:r>
          </w:p>
        </w:tc>
        <w:tc>
          <w:tcPr>
            <w:tcMar>
              <w:top w:w="-144.0" w:type="dxa"/>
              <w:left w:w="-144.0" w:type="dxa"/>
              <w:bottom w:w="-144.0" w:type="dxa"/>
              <w:right w:w="-144.0" w:type="dxa"/>
            </w:tcMar>
          </w:tcPr>
          <w:p w:rsidR="00000000" w:rsidDel="00000000" w:rsidP="00000000" w:rsidRDefault="00000000" w:rsidRPr="00000000" w14:paraId="00000025">
            <w:pPr>
              <w:tabs>
                <w:tab w:val="left" w:leader="none" w:pos="2589"/>
              </w:tabs>
              <w:jc w:val="center"/>
              <w:rPr>
                <w:sz w:val="20"/>
                <w:szCs w:val="20"/>
              </w:rPr>
            </w:pPr>
            <w:r w:rsidDel="00000000" w:rsidR="00000000" w:rsidRPr="00000000">
              <w:rPr>
                <w:sz w:val="20"/>
                <w:szCs w:val="20"/>
                <w:rtl w:val="0"/>
              </w:rPr>
              <w:t xml:space="preserve">UKRAINE</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026">
            <w:pPr>
              <w:jc w:val="center"/>
              <w:rPr>
                <w:b w:val="1"/>
                <w:bCs w:val="1"/>
                <w:sz w:val="20"/>
                <w:szCs w:val="20"/>
              </w:rPr>
            </w:pPr>
            <w:r w:rsidDel="00000000" w:rsidR="00000000" w:rsidRPr="00000000">
              <w:rPr>
                <w:b w:val="1"/>
                <w:bCs w:val="1"/>
                <w:sz w:val="20"/>
                <w:szCs w:val="20"/>
                <w:rtl w:val="0"/>
              </w:rPr>
              <w:t xml:space="preserve">10</w:t>
            </w:r>
          </w:p>
        </w:tc>
        <w:tc>
          <w:tcPr>
            <w:tcMar>
              <w:top w:w="-144.0" w:type="dxa"/>
              <w:left w:w="-144.0" w:type="dxa"/>
              <w:bottom w:w="-144.0" w:type="dxa"/>
              <w:right w:w="-144.0" w:type="dxa"/>
            </w:tcMar>
          </w:tcPr>
          <w:p w:rsidR="00000000" w:rsidDel="00000000" w:rsidP="00000000" w:rsidRDefault="00000000" w:rsidRPr="00000000" w14:paraId="00000027">
            <w:pPr>
              <w:tabs>
                <w:tab w:val="left" w:leader="none" w:pos="2589"/>
              </w:tabs>
              <w:jc w:val="center"/>
              <w:rPr>
                <w:b w:val="1"/>
                <w:bCs w:val="1"/>
                <w:sz w:val="20"/>
                <w:szCs w:val="20"/>
              </w:rPr>
            </w:pPr>
            <w:r w:rsidDel="00000000" w:rsidR="00000000" w:rsidRPr="00000000">
              <w:rPr>
                <w:sz w:val="20"/>
                <w:szCs w:val="20"/>
                <w:rtl w:val="0"/>
              </w:rPr>
              <w:t xml:space="preserve">UNIVERSITY OF HUELVA-</w:t>
            </w:r>
            <w:r w:rsidDel="00000000" w:rsidR="00000000" w:rsidRPr="00000000">
              <w:rPr>
                <w:b w:val="1"/>
                <w:bCs w:val="1"/>
                <w:sz w:val="20"/>
                <w:szCs w:val="20"/>
                <w:rtl w:val="0"/>
              </w:rPr>
              <w:t xml:space="preserve">UHU</w:t>
            </w:r>
          </w:p>
        </w:tc>
        <w:tc>
          <w:tcPr>
            <w:tcMar>
              <w:top w:w="-144.0" w:type="dxa"/>
              <w:left w:w="-144.0" w:type="dxa"/>
              <w:bottom w:w="-144.0" w:type="dxa"/>
              <w:right w:w="-144.0" w:type="dxa"/>
            </w:tcMar>
          </w:tcPr>
          <w:p w:rsidR="00000000" w:rsidDel="00000000" w:rsidP="00000000" w:rsidRDefault="00000000" w:rsidRPr="00000000" w14:paraId="00000028">
            <w:pPr>
              <w:jc w:val="center"/>
              <w:rPr>
                <w:sz w:val="20"/>
                <w:szCs w:val="20"/>
              </w:rPr>
            </w:pPr>
            <w:r w:rsidDel="00000000" w:rsidR="00000000" w:rsidRPr="00000000">
              <w:rPr>
                <w:sz w:val="20"/>
                <w:szCs w:val="20"/>
                <w:rtl w:val="0"/>
              </w:rPr>
              <w:t xml:space="preserve">SPAIN</w:t>
            </w:r>
          </w:p>
        </w:tc>
      </w:tr>
    </w:tbl>
    <w:p w:rsidR="00000000" w:rsidDel="00000000" w:rsidP="00000000" w:rsidRDefault="00000000" w:rsidRPr="00000000" w14:paraId="00000029">
      <w:pPr>
        <w:spacing w:after="20" w:before="60" w:lineRule="auto"/>
        <w:jc w:val="both"/>
        <w:rPr>
          <w:b w:val="1"/>
          <w:bCs w:val="1"/>
          <w:sz w:val="22"/>
          <w:szCs w:val="22"/>
        </w:rPr>
      </w:pPr>
      <w:r w:rsidDel="00000000" w:rsidR="00000000" w:rsidRPr="00000000">
        <w:rPr>
          <w:rtl w:val="0"/>
        </w:rPr>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hd w:fill="2e75b5" w:val="clear"/>
        <w:rPr>
          <w:b w:val="1"/>
          <w:bCs w:val="1"/>
          <w:color w:val="ffffff"/>
          <w:sz w:val="22"/>
          <w:szCs w:val="22"/>
        </w:rPr>
      </w:pPr>
      <w:r w:rsidDel="00000000" w:rsidR="00000000" w:rsidRPr="00000000">
        <w:rPr>
          <w:b w:val="1"/>
          <w:bCs w:val="1"/>
          <w:color w:val="ffffff"/>
          <w:sz w:val="22"/>
          <w:szCs w:val="22"/>
          <w:rtl w:val="0"/>
        </w:rPr>
        <w:t xml:space="preserve">1.  Excellence </w:t>
      </w:r>
      <w:r w:rsidDel="00000000" w:rsidR="00000000" w:rsidRPr="00000000">
        <w:rPr>
          <w:color w:val="a6a6a6"/>
          <w:sz w:val="18"/>
          <w:szCs w:val="18"/>
          <w:rtl w:val="0"/>
        </w:rPr>
        <w:t xml:space="preserve">#@REL-EVA-RE@#</w:t>
      </w:r>
      <w:r w:rsidDel="00000000" w:rsidR="00000000" w:rsidRPr="00000000">
        <w:rPr>
          <w:rtl w:val="0"/>
        </w:rPr>
      </w:r>
    </w:p>
    <w:p w:rsidR="00000000" w:rsidDel="00000000" w:rsidP="00000000" w:rsidRDefault="00000000" w:rsidRPr="00000000" w14:paraId="0000002B">
      <w:pPr>
        <w:spacing w:after="20" w:before="60" w:lineRule="auto"/>
        <w:jc w:val="both"/>
        <w:rPr>
          <w:sz w:val="22"/>
          <w:szCs w:val="22"/>
        </w:rPr>
      </w:pPr>
      <w:r w:rsidDel="00000000" w:rsidR="00000000" w:rsidRPr="00000000">
        <w:rPr>
          <w:rtl w:val="0"/>
        </w:rPr>
      </w:r>
    </w:p>
    <w:p w:rsidR="00000000" w:rsidDel="00000000" w:rsidP="00000000" w:rsidRDefault="00000000" w:rsidRPr="00000000" w14:paraId="0000002C">
      <w:pPr>
        <w:widowControl w:val="0"/>
        <w:shd w:fill="bdd7ee" w:val="clear"/>
        <w:jc w:val="both"/>
        <w:rPr>
          <w:b w:val="1"/>
          <w:bCs w:val="1"/>
          <w:sz w:val="22"/>
          <w:szCs w:val="22"/>
        </w:rPr>
      </w:pPr>
      <w:r w:rsidDel="00000000" w:rsidR="00000000" w:rsidRPr="00000000">
        <w:rPr>
          <w:b w:val="1"/>
          <w:bCs w:val="1"/>
          <w:sz w:val="22"/>
          <w:szCs w:val="22"/>
          <w:rtl w:val="0"/>
        </w:rPr>
        <w:t xml:space="preserve">1.1.  Objectives </w:t>
      </w:r>
      <w:r w:rsidDel="00000000" w:rsidR="00000000" w:rsidRPr="00000000">
        <w:rPr>
          <w:color w:val="a6a6a6"/>
          <w:sz w:val="18"/>
          <w:szCs w:val="18"/>
          <w:rtl w:val="0"/>
        </w:rPr>
        <w:t xml:space="preserve">#@PRJ-OBJ-PO@#</w:t>
      </w:r>
      <w:r w:rsidDel="00000000" w:rsidR="00000000" w:rsidRPr="00000000">
        <w:rPr>
          <w:b w:val="1"/>
          <w:bCs w:val="1"/>
          <w:color w:val="a6a6a6"/>
          <w:sz w:val="22"/>
          <w:szCs w:val="22"/>
          <w:rtl w:val="0"/>
        </w:rPr>
        <w:t xml:space="preserve"> </w:t>
      </w:r>
      <w:r w:rsidDel="00000000" w:rsidR="00000000" w:rsidRPr="00000000">
        <w:rPr>
          <w:rtl w:val="0"/>
        </w:rPr>
      </w:r>
    </w:p>
    <w:p w:rsidR="00000000" w:rsidDel="00000000" w:rsidP="00000000" w:rsidRDefault="00000000" w:rsidRPr="00000000" w14:paraId="0000002D">
      <w:pPr>
        <w:widowControl w:val="0"/>
        <w:jc w:val="both"/>
        <w:rPr>
          <w:b w:val="1"/>
          <w:bCs w:val="1"/>
          <w:sz w:val="22"/>
          <w:szCs w:val="22"/>
        </w:rPr>
      </w:pPr>
      <w:r w:rsidDel="00000000" w:rsidR="00000000" w:rsidRPr="00000000">
        <w:rPr>
          <w:sz w:val="22"/>
          <w:szCs w:val="22"/>
          <w:rtl w:val="0"/>
        </w:rPr>
        <w:t xml:space="preserve">[e.g. 1 page]</w:t>
      </w:r>
      <w:r w:rsidDel="00000000" w:rsidR="00000000" w:rsidRPr="00000000">
        <w:rPr>
          <w:rtl w:val="0"/>
        </w:rPr>
      </w:r>
    </w:p>
    <w:p w:rsidR="00000000" w:rsidDel="00000000" w:rsidP="00000000" w:rsidRDefault="00000000" w:rsidRPr="00000000" w14:paraId="0000002E">
      <w:pPr>
        <w:spacing w:after="60" w:lineRule="auto"/>
        <w:jc w:val="both"/>
        <w:rPr>
          <w:i w:val="1"/>
          <w:iCs w:val="1"/>
          <w:sz w:val="22"/>
          <w:szCs w:val="22"/>
        </w:rPr>
      </w:pPr>
      <w:r w:rsidDel="00000000" w:rsidR="00000000" w:rsidRPr="00000000">
        <w:rPr>
          <w:rtl w:val="0"/>
        </w:rPr>
      </w:r>
    </w:p>
    <w:p w:rsidR="00000000" w:rsidDel="00000000" w:rsidP="00000000" w:rsidRDefault="00000000" w:rsidRPr="00000000" w14:paraId="0000002F">
      <w:pPr>
        <w:ind w:firstLine="720"/>
        <w:jc w:val="both"/>
        <w:rPr>
          <w:i w:val="1"/>
          <w:iCs w:val="1"/>
          <w:sz w:val="22"/>
          <w:szCs w:val="22"/>
          <w:highlight w:val="yellow"/>
        </w:rPr>
      </w:pPr>
      <w:r w:rsidDel="00000000" w:rsidR="00000000" w:rsidRPr="00000000">
        <w:rPr>
          <w:i w:val="1"/>
          <w:iCs w:val="1"/>
          <w:sz w:val="22"/>
          <w:szCs w:val="22"/>
          <w:highlight w:val="yellow"/>
          <w:rtl w:val="0"/>
        </w:rPr>
        <w:t xml:space="preserve">Briefly describe the objectives of your proposed work.</w:t>
      </w:r>
    </w:p>
    <w:p w:rsidR="00000000" w:rsidDel="00000000" w:rsidP="00000000" w:rsidRDefault="00000000" w:rsidRPr="00000000" w14:paraId="00000030">
      <w:pPr>
        <w:ind w:left="0" w:firstLine="0"/>
        <w:jc w:val="both"/>
        <w:rPr>
          <w:i w:val="1"/>
          <w:iCs w:val="1"/>
          <w:sz w:val="22"/>
          <w:szCs w:val="22"/>
          <w:highlight w:val="yellow"/>
        </w:rPr>
      </w:pPr>
      <w:r w:rsidDel="00000000" w:rsidR="00000000" w:rsidRPr="00000000">
        <w:rPr>
          <w:rtl w:val="0"/>
        </w:rPr>
      </w:r>
    </w:p>
    <w:p w:rsidR="00000000" w:rsidDel="00000000" w:rsidP="00000000" w:rsidRDefault="00000000" w:rsidRPr="00000000" w14:paraId="00000031">
      <w:pPr>
        <w:widowControl w:val="0"/>
        <w:numPr>
          <w:ilvl w:val="0"/>
          <w:numId w:val="4"/>
        </w:numPr>
        <w:pBdr>
          <w:top w:space="0" w:sz="0" w:val="nil"/>
          <w:left w:space="0" w:sz="0" w:val="nil"/>
          <w:bottom w:space="0" w:sz="0" w:val="nil"/>
          <w:right w:space="0" w:sz="0" w:val="nil"/>
          <w:between w:space="0" w:sz="0" w:val="nil"/>
        </w:pBdr>
        <w:ind w:left="108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Why are they pertinent to the work programme topic?</w:t>
      </w:r>
    </w:p>
    <w:p w:rsidR="00000000" w:rsidDel="00000000" w:rsidP="00000000" w:rsidRDefault="00000000" w:rsidRPr="00000000" w14:paraId="00000032">
      <w:pPr>
        <w:widowControl w:val="0"/>
        <w:numPr>
          <w:ilvl w:val="0"/>
          <w:numId w:val="4"/>
        </w:numPr>
        <w:pBdr>
          <w:top w:space="0" w:sz="0" w:val="nil"/>
          <w:left w:space="0" w:sz="0" w:val="nil"/>
          <w:bottom w:space="0" w:sz="0" w:val="nil"/>
          <w:right w:space="0" w:sz="0" w:val="nil"/>
          <w:between w:space="0" w:sz="0" w:val="nil"/>
        </w:pBdr>
        <w:ind w:left="108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Are they measurable and verifiable? </w:t>
      </w:r>
    </w:p>
    <w:p w:rsidR="00000000" w:rsidDel="00000000" w:rsidP="00000000" w:rsidRDefault="00000000" w:rsidRPr="00000000" w14:paraId="00000033">
      <w:pPr>
        <w:widowControl w:val="0"/>
        <w:numPr>
          <w:ilvl w:val="0"/>
          <w:numId w:val="4"/>
        </w:numPr>
        <w:pBdr>
          <w:top w:space="0" w:sz="0" w:val="nil"/>
          <w:left w:space="0" w:sz="0" w:val="nil"/>
          <w:bottom w:space="0" w:sz="0" w:val="nil"/>
          <w:right w:space="0" w:sz="0" w:val="nil"/>
          <w:between w:space="0" w:sz="0" w:val="nil"/>
        </w:pBdr>
        <w:ind w:left="108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Are they realistically achievable?</w:t>
      </w:r>
    </w:p>
    <w:p w:rsidR="00000000" w:rsidDel="00000000" w:rsidP="00000000" w:rsidRDefault="00000000" w:rsidRPr="00000000" w14:paraId="00000034">
      <w:pPr>
        <w:spacing w:after="240" w:before="240" w:lineRule="auto"/>
        <w:jc w:val="both"/>
        <w:rPr/>
      </w:pPr>
      <w:r w:rsidDel="00000000" w:rsidR="00000000" w:rsidRPr="00000000">
        <w:rPr>
          <w:rtl w:val="0"/>
        </w:rPr>
        <w:t xml:space="preserve">By 2030, our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 </w:t>
      </w:r>
      <w:r w:rsidDel="00000000" w:rsidR="00000000" w:rsidRPr="00000000">
        <w:rPr>
          <w:rtl w:val="0"/>
        </w:rPr>
        <w:t xml:space="preserve">consortium —bringing together leading institutions from major European University Alliances—aims to transform science education across Europe and Brazil by shifting from passive, theory-heavy teaching to practical, personalised, digitally enhanced learning. At the centre of this transformation is the 1Student–1Apparatus (1S1A) model, enabled by the Dr. Vida Education device: a compact, eco-friendly, multitask, LED-based instrument costing under €1000 per unit. Dr. Vida functions as a modern “Swiss-army-knife” laboratory, capable of performing key analytical procedures such as fluorescence measurements, PCR-based DNA amplification, UV-VIS measurements and real-time data acquisition. Its embedded artificial intelligence provides instant feedback, supports bioinformatics analysis, and guides students through adaptive learning pathways tailored to their performance. (</w:t>
      </w:r>
      <w:hyperlink r:id="rId10">
        <w:r w:rsidDel="00000000" w:rsidR="00000000" w:rsidRPr="00000000">
          <w:rPr>
            <w:b w:val="1"/>
            <w:bCs w:val="1"/>
            <w:i w:val="1"/>
            <w:iCs w:val="1"/>
            <w:color w:val="0000ff"/>
            <w:sz w:val="22"/>
            <w:szCs w:val="22"/>
            <w:u w:val="single"/>
            <w:rtl w:val="0"/>
          </w:rPr>
          <w:t xml:space="preserve">https://smartupdreducation.wixsite.com/welcome</w:t>
        </w:r>
      </w:hyperlink>
      <w:r w:rsidDel="00000000" w:rsidR="00000000" w:rsidRPr="00000000">
        <w:rPr>
          <w:b w:val="1"/>
          <w:bCs w:val="1"/>
          <w:i w:val="1"/>
          <w:iCs w:val="1"/>
          <w:sz w:val="22"/>
          <w:szCs w:val="22"/>
          <w:u w:val="single"/>
          <w:rtl w:val="0"/>
        </w:rPr>
        <w:t xml:space="preserve"> password: SMART: </w:t>
      </w:r>
      <w:r w:rsidDel="00000000" w:rsidR="00000000" w:rsidRPr="00000000">
        <w:rPr>
          <w:rtl w:val="0"/>
        </w:rPr>
        <w:t xml:space="preserve">5 min explainer</w:t>
      </w:r>
      <w:r w:rsidDel="00000000" w:rsidR="00000000" w:rsidRPr="00000000">
        <w:rPr>
          <w:sz w:val="22"/>
          <w:szCs w:val="22"/>
          <w:rtl w:val="0"/>
        </w:rPr>
        <w:t xml:space="preserve">)</w:t>
      </w:r>
      <w:r w:rsidDel="00000000" w:rsidR="00000000" w:rsidRPr="00000000">
        <w:rPr>
          <w:rtl w:val="0"/>
        </w:rPr>
        <w:t xml:space="preserve">. This approach directly addresses a longstanding challenge: in many educational systems, students learn science as spectators rather than practitioners. By contrast, Dr. Vida places a functional laboratory directly into each student’s hands, replacing passive observation with active experimentation. The device’s portability and battery operation enable learning anywhere—classrooms, fieldwork sites, or even at home—democratising access to scientific practice and reducing the logistical pressure on institutional laboratory facilities. The result is a measurable increase in student engagement, competence, and autonomy. The pedagogical impact extends beyond individual learning. Dr. Vida fosters interdisciplinary teamwork, allowing educators and students in environmental sciences, chemistry, biomedicine, engineering, and bioinformatics to collaborate on real-world challenges such as monitoring water contamination (e.g., mercury or arsenic), mapping pathogen prevalence (e.g., Salmonella or Legionella), or modelling environmental and health risks (e.g.: lactose intolerance). By breaking down disciplinary silos, students learn not only technical skills but also how their expertise integrates into broader societal contexts. The project’s scalability is rooted in what we define as an “Alliance of Alliances”, leveraging five major European University Alliances that together represent 45 universities and five associated partners across 23 countries. These structures—CIVIS, EPICUR, UNA EUROPA, SEA-EU, and EUTOPIA—provide long-established governance, mobility schemes, and communication networks that will be activated to deploy and expand the 1S1A model. Brazilian universities join this framework, ensuring global reach and South–North cooperation. Cross-alliance mobility and training will support teachers, laboratory technicians, and administrative and IT staff in mastering AI-enabled practical teaching, interdisciplinary module creation, safety protocols, and device maintenance. These activities will be coordinated through existing alliance mechanisms such as </w:t>
      </w:r>
      <w:r w:rsidDel="00000000" w:rsidR="00000000" w:rsidRPr="00000000">
        <w:rPr>
          <w:b w:val="1"/>
          <w:bCs w:val="1"/>
          <w:rtl w:val="0"/>
        </w:rPr>
        <w:t xml:space="preserve">EUTOPIA’s Connected Learning Communities, EPICUR’s Inter-University Campus, CIVIS’s Thematic Hubs, SEA-EU’s joint programmes, and UNA EUROPA’s collaborative formats</w:t>
      </w:r>
      <w:r w:rsidDel="00000000" w:rsidR="00000000" w:rsidRPr="00000000">
        <w:rPr>
          <w:rtl w:val="0"/>
        </w:rPr>
        <w:t xml:space="preserve">. Ultimately, the project aims to catalyse a broad educational, scientific, and societal impact. By enabling every student to become an active experimenter, we expect a significant increase in engagement and scientific literacy, with projections of more than 10,000 learners benefitting annually by 2030. The initiative is supported by a planned innovation ecosystem, including the SmartUp startup, which will commercialise educational technologies co-developed within the project. The larger vision is clear: when the tools of discovery become accessible to all, the next generation gains the power to address global challenges with creativity, evidence, and confidence.</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661988</wp:posOffset>
            </wp:positionV>
            <wp:extent cx="1948021" cy="2932178"/>
            <wp:effectExtent b="0" l="0" r="0" t="0"/>
            <wp:wrapSquare wrapText="bothSides" distB="114300" distT="114300" distL="114300" distR="114300"/>
            <wp:docPr id="127511772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48021" cy="2932178"/>
                    </a:xfrm>
                    <a:prstGeom prst="rect"/>
                    <a:ln/>
                  </pic:spPr>
                </pic:pic>
              </a:graphicData>
            </a:graphic>
          </wp:anchor>
        </w:drawing>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0" w:firstLine="0"/>
        <w:jc w:val="both"/>
        <w:rPr>
          <w:sz w:val="22"/>
          <w:szCs w:val="22"/>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0" w:firstLine="0"/>
        <w:jc w:val="both"/>
        <w:rPr>
          <w:b w:val="1"/>
          <w:bCs w:val="1"/>
          <w:sz w:val="22"/>
          <w:szCs w:val="22"/>
        </w:rPr>
      </w:pPr>
      <w:r w:rsidDel="00000000" w:rsidR="00000000" w:rsidRPr="00000000">
        <w:rPr>
          <w:b w:val="1"/>
          <w:bCs w:val="1"/>
          <w:sz w:val="22"/>
          <w:szCs w:val="22"/>
          <w:rtl w:val="0"/>
        </w:rPr>
        <w:t xml:space="preserve">Table A: Description of Alliance of Alliances + Brazilian Universities.</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0" w:firstLine="0"/>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255891</wp:posOffset>
            </wp:positionV>
            <wp:extent cx="2253794" cy="1309021"/>
            <wp:effectExtent b="0" l="0" r="0" t="0"/>
            <wp:wrapSquare wrapText="bothSides" distB="114300" distT="114300" distL="114300" distR="114300"/>
            <wp:docPr id="127511773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253794" cy="1309021"/>
                    </a:xfrm>
                    <a:prstGeom prst="rect"/>
                    <a:ln/>
                  </pic:spPr>
                </pic:pic>
              </a:graphicData>
            </a:graphic>
          </wp:anchor>
        </w:drawing>
      </w:r>
    </w:p>
    <w:sdt>
      <w:sdtPr>
        <w:lock w:val="contentLocked"/>
        <w:id w:val="-945375730"/>
        <w:tag w:val="goog_rdk_0"/>
      </w:sdtPr>
      <w:sdtContent>
        <w:tbl>
          <w:tblPr>
            <w:tblStyle w:val="Table2"/>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rHeight w:val="493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before="0" w:lineRule="auto"/>
                  <w:jc w:val="both"/>
                  <w:rPr>
                    <w:b w:val="1"/>
                    <w:bCs w:val="1"/>
                    <w:sz w:val="18"/>
                    <w:szCs w:val="18"/>
                  </w:rPr>
                </w:pPr>
                <w:hyperlink r:id="rId13">
                  <w:r w:rsidDel="00000000" w:rsidR="00000000" w:rsidRPr="00000000">
                    <w:rPr>
                      <w:b w:val="1"/>
                      <w:bCs w:val="1"/>
                      <w:color w:val="1155cc"/>
                      <w:sz w:val="22"/>
                      <w:szCs w:val="22"/>
                      <w:u w:val="single"/>
                      <w:rtl w:val="0"/>
                    </w:rPr>
                    <w:t xml:space="preserve">E</w:t>
                  </w:r>
                </w:hyperlink>
                <w:hyperlink r:id="rId14">
                  <w:r w:rsidDel="00000000" w:rsidR="00000000" w:rsidRPr="00000000">
                    <w:rPr>
                      <w:b w:val="1"/>
                      <w:bCs w:val="1"/>
                      <w:color w:val="1155cc"/>
                      <w:sz w:val="18"/>
                      <w:szCs w:val="18"/>
                      <w:u w:val="single"/>
                      <w:rtl w:val="0"/>
                    </w:rPr>
                    <w:t xml:space="preserve">UTOPIA: NOVA</w:t>
                  </w:r>
                </w:hyperlink>
                <w:r w:rsidDel="00000000" w:rsidR="00000000" w:rsidRPr="00000000">
                  <w:rPr>
                    <w:sz w:val="18"/>
                    <w:szCs w:val="18"/>
                    <w:rtl w:val="0"/>
                  </w:rPr>
                  <w:t xml:space="preserve"> </w:t>
                </w:r>
                <w:r w:rsidDel="00000000" w:rsidR="00000000" w:rsidRPr="00000000">
                  <w:rPr>
                    <w:sz w:val="18"/>
                    <w:szCs w:val="18"/>
                    <w:rtl w:val="0"/>
                  </w:rPr>
                  <w:t xml:space="preserve">and University of Warwick (UK), Vrije Universiteit Brussel (Belgium), CY Cergy Paris Université (France), University of Gothenburg (Sweden), Pompeu Fabra University (Spain), Technische Universität Dresden (Germany), Ca’ Foscari University of Venice (Italy), Babeș-Bolyai University (Romania), and University of Ljubljana (Slovenia). </w:t>
                </w:r>
                <w:hyperlink r:id="rId15">
                  <w:r w:rsidDel="00000000" w:rsidR="00000000" w:rsidRPr="00000000">
                    <w:rPr>
                      <w:b w:val="1"/>
                      <w:bCs w:val="1"/>
                      <w:color w:val="1155cc"/>
                      <w:sz w:val="18"/>
                      <w:szCs w:val="18"/>
                      <w:u w:val="single"/>
                      <w:rtl w:val="0"/>
                    </w:rPr>
                    <w:t xml:space="preserve">EPICUR: KNU</w:t>
                  </w:r>
                </w:hyperlink>
                <w:r w:rsidDel="00000000" w:rsidR="00000000" w:rsidRPr="00000000">
                  <w:rPr>
                    <w:sz w:val="18"/>
                    <w:szCs w:val="18"/>
                    <w:rtl w:val="0"/>
                  </w:rPr>
                  <w:t xml:space="preserve"> and University of Strasbourg (France, coordinator), Adam Mickiewicz University in Poznań (Poland), Albert-Ludwigs-Universität Freiburg (Germany), Aristotle University of Thessaloniki (Greece), University of Amsterdam (Netherlands), Karlsruher Institut für Technologie (Germany), University of Natural Resources and Life Sciences in Vienna (Austria), University of Haute-Alsace (France), and University of Southern Denmark (Denmark). </w:t>
                </w:r>
                <w:hyperlink r:id="rId16">
                  <w:r w:rsidDel="00000000" w:rsidR="00000000" w:rsidRPr="00000000">
                    <w:rPr>
                      <w:b w:val="1"/>
                      <w:bCs w:val="1"/>
                      <w:color w:val="1155cc"/>
                      <w:sz w:val="18"/>
                      <w:szCs w:val="18"/>
                      <w:u w:val="single"/>
                      <w:rtl w:val="0"/>
                    </w:rPr>
                    <w:t xml:space="preserve">CIVIS: UOA</w:t>
                  </w:r>
                </w:hyperlink>
                <w:r w:rsidDel="00000000" w:rsidR="00000000" w:rsidRPr="00000000">
                  <w:rPr>
                    <w:sz w:val="18"/>
                    <w:szCs w:val="18"/>
                    <w:rtl w:val="0"/>
                  </w:rPr>
                  <w:t xml:space="preserve">, alongside Université libre de Bruxelles (Belgium), Universidad Autónoma de Madrid (Spain), Aix-Marseille Université (France), Sapienza Università di Roma (Italy), Eberhard Karls Universität Tübingen (Germany), University of Glasgow (UK), University of Bucharest (Romania), and Stockholm University (Sweden). CIVIS also includes associated partner institutions such as the University of Lausanne (Switzerland), Université Hassan II de Casablanca (Morocco), University of the Witwatersrand (South Africa), and University of Chile (Chile). </w:t>
                </w:r>
                <w:hyperlink r:id="rId17">
                  <w:r w:rsidDel="00000000" w:rsidR="00000000" w:rsidRPr="00000000">
                    <w:rPr>
                      <w:b w:val="1"/>
                      <w:bCs w:val="1"/>
                      <w:color w:val="1155cc"/>
                      <w:sz w:val="18"/>
                      <w:szCs w:val="18"/>
                      <w:u w:val="single"/>
                      <w:rtl w:val="0"/>
                    </w:rPr>
                    <w:t xml:space="preserve">UNA Europa: UNIBO</w:t>
                  </w:r>
                </w:hyperlink>
                <w:r w:rsidDel="00000000" w:rsidR="00000000" w:rsidRPr="00000000">
                  <w:rPr>
                    <w:b w:val="1"/>
                    <w:bCs w:val="1"/>
                    <w:sz w:val="18"/>
                    <w:szCs w:val="18"/>
                    <w:rtl w:val="0"/>
                  </w:rPr>
                  <w:t xml:space="preserve"> </w:t>
                </w:r>
                <w:r w:rsidDel="00000000" w:rsidR="00000000" w:rsidRPr="00000000">
                  <w:rPr>
                    <w:sz w:val="18"/>
                    <w:szCs w:val="18"/>
                    <w:rtl w:val="0"/>
                  </w:rPr>
                  <w:t xml:space="preserve">and Freie Universität Berlin (Germany), KU Leuven (Belgium), Université Paris 1 Panthéon-Sorbonne (France), University of Edinburgh (UK), Jagiellonian University in Kraków (Poland), Universidad Complutense de Madrid (Spain), University of Leiden (Holland), University College Dublin (Ireland), and the University of Zurich (Switzerland) as an associate partner. </w:t>
                </w:r>
                <w:hyperlink r:id="rId18">
                  <w:r w:rsidDel="00000000" w:rsidR="00000000" w:rsidRPr="00000000">
                    <w:rPr>
                      <w:b w:val="1"/>
                      <w:bCs w:val="1"/>
                      <w:color w:val="1155cc"/>
                      <w:sz w:val="18"/>
                      <w:szCs w:val="18"/>
                      <w:u w:val="single"/>
                      <w:rtl w:val="0"/>
                    </w:rPr>
                    <w:t xml:space="preserve">SEA-EU: UHU</w:t>
                  </w:r>
                </w:hyperlink>
                <w:r w:rsidDel="00000000" w:rsidR="00000000" w:rsidRPr="00000000">
                  <w:rPr>
                    <w:sz w:val="18"/>
                    <w:szCs w:val="18"/>
                    <w:rtl w:val="0"/>
                  </w:rPr>
                  <w:t xml:space="preserve"> and University of Cádiz (Spain, coordinator), University of Western Brittany (France), University of Gdańsk (Poland), University of Kiel (Germany), University of Split (Croatia), University of Malta (Malta), University of Algarve (Portugal), University of Naples Parthenope (Italy), and Nord University (Norway). Brazilian Universities: </w:t>
                </w:r>
                <w:r w:rsidDel="00000000" w:rsidR="00000000" w:rsidRPr="00000000">
                  <w:rPr>
                    <w:b w:val="1"/>
                    <w:bCs w:val="1"/>
                    <w:color w:val="1155cc"/>
                    <w:sz w:val="18"/>
                    <w:szCs w:val="18"/>
                    <w:u w:val="single"/>
                    <w:rtl w:val="0"/>
                  </w:rPr>
                  <w:t xml:space="preserve">UPE&amp;UNICAMP</w:t>
                </w:r>
                <w:r w:rsidDel="00000000" w:rsidR="00000000" w:rsidRPr="00000000">
                  <w:rPr>
                    <w:sz w:val="18"/>
                    <w:szCs w:val="18"/>
                    <w:rtl w:val="0"/>
                  </w:rPr>
                  <w:t xml:space="preserve"> and (from Brazil). University of São Paulo, Federal University of Rio de Janeiro – UFRJ, Federal University of Minas Gerais – UFMG, São Paulo State University – UNESP, Federal University of Rio Grande do Sul – UFRGs, Federal University of Santa Catarina – UFSC, Federal University of Paraná – UFPR, University of Brasília – UnB.</w:t>
                </w:r>
                <w:r w:rsidDel="00000000" w:rsidR="00000000" w:rsidRPr="00000000">
                  <w:rPr>
                    <w:rtl w:val="0"/>
                  </w:rPr>
                </w:r>
              </w:p>
            </w:tc>
          </w:tr>
        </w:tbl>
      </w:sdtContent>
    </w:sdt>
    <w:p w:rsidR="00000000" w:rsidDel="00000000" w:rsidP="00000000" w:rsidRDefault="00000000" w:rsidRPr="00000000" w14:paraId="00000039">
      <w:pPr>
        <w:spacing w:after="0" w:before="0" w:lineRule="auto"/>
        <w:jc w:val="both"/>
        <w:rPr>
          <w:sz w:val="22"/>
          <w:szCs w:val="22"/>
        </w:rPr>
      </w:pPr>
      <w:r w:rsidDel="00000000" w:rsidR="00000000" w:rsidRPr="00000000">
        <w:rPr>
          <w:b w:val="1"/>
          <w:bCs w:val="1"/>
          <w:sz w:val="22"/>
          <w:szCs w:val="22"/>
          <w:rtl w:val="0"/>
        </w:rPr>
        <w:t xml:space="preserve">Policy Alignment:</w:t>
      </w:r>
      <w:r w:rsidDel="00000000" w:rsidR="00000000" w:rsidRPr="00000000">
        <w:rPr>
          <w:sz w:val="22"/>
          <w:szCs w:val="22"/>
          <w:rtl w:val="0"/>
        </w:rPr>
        <w:t xml:space="preserve"> European &amp; Brazilian Priorities: The project is fully aligned with the EIT HEI Initiative and several key policy frameworks in Europe and Brazil, addressing innovation, inclusion, and sustainability in higher education as follows: </w:t>
      </w:r>
      <w:hyperlink r:id="rId19">
        <w:r w:rsidDel="00000000" w:rsidR="00000000" w:rsidRPr="00000000">
          <w:rPr>
            <w:b w:val="1"/>
            <w:bCs w:val="1"/>
            <w:color w:val="1155cc"/>
            <w:sz w:val="22"/>
            <w:szCs w:val="22"/>
            <w:u w:val="single"/>
            <w:rtl w:val="0"/>
          </w:rPr>
          <w:t xml:space="preserve">(i) European Green Deal:</w:t>
        </w:r>
      </w:hyperlink>
      <w:r w:rsidDel="00000000" w:rsidR="00000000" w:rsidRPr="00000000">
        <w:rPr>
          <w:b w:val="1"/>
          <w:bCs w:val="1"/>
          <w:sz w:val="22"/>
          <w:szCs w:val="22"/>
          <w:rtl w:val="0"/>
        </w:rPr>
        <w:t xml:space="preserve"> </w:t>
      </w:r>
      <w:r w:rsidDel="00000000" w:rsidR="00000000" w:rsidRPr="00000000">
        <w:rPr>
          <w:sz w:val="22"/>
          <w:szCs w:val="22"/>
          <w:rtl w:val="0"/>
        </w:rPr>
        <w:t xml:space="preserve">Dr. Vida follows the analytical minimalism concept, minimizing environmental footprint while ensuring accurate scientific outcomes. This aligns with </w:t>
      </w:r>
      <w:hyperlink r:id="rId20">
        <w:r w:rsidDel="00000000" w:rsidR="00000000" w:rsidRPr="00000000">
          <w:rPr>
            <w:color w:val="1155cc"/>
            <w:sz w:val="22"/>
            <w:szCs w:val="22"/>
            <w:u w:val="single"/>
            <w:rtl w:val="0"/>
          </w:rPr>
          <w:t xml:space="preserve">Brazil’s Rede UniSustentável</w:t>
        </w:r>
      </w:hyperlink>
      <w:r w:rsidDel="00000000" w:rsidR="00000000" w:rsidRPr="00000000">
        <w:rPr>
          <w:sz w:val="22"/>
          <w:szCs w:val="22"/>
          <w:rtl w:val="0"/>
        </w:rPr>
        <w:t xml:space="preserve">, the GreenMetric ranking, and Green Campus initiatives promoting sustainable operations in universities.</w:t>
      </w:r>
      <w:hyperlink r:id="rId21">
        <w:r w:rsidDel="00000000" w:rsidR="00000000" w:rsidRPr="00000000">
          <w:rPr>
            <w:color w:val="1155cc"/>
            <w:sz w:val="22"/>
            <w:szCs w:val="22"/>
            <w:u w:val="single"/>
            <w:rtl w:val="0"/>
          </w:rPr>
          <w:t xml:space="preserve"> </w:t>
        </w:r>
      </w:hyperlink>
      <w:hyperlink r:id="rId22">
        <w:r w:rsidDel="00000000" w:rsidR="00000000" w:rsidRPr="00000000">
          <w:rPr>
            <w:b w:val="1"/>
            <w:bCs w:val="1"/>
            <w:color w:val="1155cc"/>
            <w:sz w:val="22"/>
            <w:szCs w:val="22"/>
            <w:u w:val="single"/>
            <w:rtl w:val="0"/>
          </w:rPr>
          <w:t xml:space="preserve">(ii) EU Digital Education Action Plan (2021–2027):</w:t>
        </w:r>
      </w:hyperlink>
      <w:r w:rsidDel="00000000" w:rsidR="00000000" w:rsidRPr="00000000">
        <w:rPr>
          <w:sz w:val="22"/>
          <w:szCs w:val="22"/>
          <w:rtl w:val="0"/>
        </w:rPr>
        <w:t xml:space="preserve"> Through AI and bioinformatics, Dr. Vida supports personalized and data-driven learning. This mirrors Brazil’s innovation in hybrid education led by </w:t>
      </w:r>
      <w:hyperlink r:id="rId23">
        <w:r w:rsidDel="00000000" w:rsidR="00000000" w:rsidRPr="00000000">
          <w:rPr>
            <w:color w:val="1155cc"/>
            <w:sz w:val="22"/>
            <w:szCs w:val="22"/>
            <w:u w:val="single"/>
            <w:rtl w:val="0"/>
          </w:rPr>
          <w:t xml:space="preserve">UNIVESP</w:t>
        </w:r>
      </w:hyperlink>
      <w:r w:rsidDel="00000000" w:rsidR="00000000" w:rsidRPr="00000000">
        <w:rPr>
          <w:sz w:val="22"/>
          <w:szCs w:val="22"/>
          <w:rtl w:val="0"/>
        </w:rPr>
        <w:t xml:space="preserve"> and the </w:t>
      </w:r>
      <w:hyperlink r:id="rId24">
        <w:r w:rsidDel="00000000" w:rsidR="00000000" w:rsidRPr="00000000">
          <w:rPr>
            <w:color w:val="1155cc"/>
            <w:sz w:val="22"/>
            <w:szCs w:val="22"/>
            <w:u w:val="single"/>
            <w:rtl w:val="0"/>
          </w:rPr>
          <w:t xml:space="preserve">Federal Institute of Ceará (IFCE)</w:t>
        </w:r>
      </w:hyperlink>
      <w:r w:rsidDel="00000000" w:rsidR="00000000" w:rsidRPr="00000000">
        <w:rPr>
          <w:sz w:val="22"/>
          <w:szCs w:val="22"/>
          <w:rtl w:val="0"/>
        </w:rPr>
        <w:t xml:space="preserve">, which integrate sustainability and entrepreneurship in their digital learning ecosystems. </w:t>
      </w:r>
      <w:r w:rsidDel="00000000" w:rsidR="00000000" w:rsidRPr="00000000">
        <w:rPr>
          <w:b w:val="1"/>
          <w:bCs w:val="1"/>
          <w:sz w:val="22"/>
          <w:szCs w:val="22"/>
          <w:rtl w:val="0"/>
        </w:rPr>
        <w:t xml:space="preserve">(ii)</w:t>
      </w:r>
      <w:hyperlink r:id="rId25">
        <w:r w:rsidDel="00000000" w:rsidR="00000000" w:rsidRPr="00000000">
          <w:rPr>
            <w:b w:val="1"/>
            <w:bCs w:val="1"/>
            <w:color w:val="1155cc"/>
            <w:sz w:val="22"/>
            <w:szCs w:val="22"/>
            <w:u w:val="single"/>
            <w:rtl w:val="0"/>
          </w:rPr>
          <w:t xml:space="preserve"> European Skills Agenda:</w:t>
        </w:r>
      </w:hyperlink>
      <w:r w:rsidDel="00000000" w:rsidR="00000000" w:rsidRPr="00000000">
        <w:rPr>
          <w:sz w:val="22"/>
          <w:szCs w:val="22"/>
          <w:rtl w:val="0"/>
        </w:rPr>
        <w:t xml:space="preserve"> The project contributes to upskilling and reskilling efforts in digital and scientific domains, particularly in data literacy, laboratory autonomy, and problem-solving. </w:t>
      </w:r>
      <w:r w:rsidDel="00000000" w:rsidR="00000000" w:rsidRPr="00000000">
        <w:rPr>
          <w:b w:val="1"/>
          <w:bCs w:val="1"/>
          <w:sz w:val="22"/>
          <w:szCs w:val="22"/>
          <w:rtl w:val="0"/>
        </w:rPr>
        <w:t xml:space="preserve">(iii) </w:t>
      </w:r>
      <w:hyperlink r:id="rId26">
        <w:r w:rsidDel="00000000" w:rsidR="00000000" w:rsidRPr="00000000">
          <w:rPr>
            <w:b w:val="1"/>
            <w:bCs w:val="1"/>
            <w:color w:val="1155cc"/>
            <w:sz w:val="22"/>
            <w:szCs w:val="22"/>
            <w:u w:val="single"/>
            <w:rtl w:val="0"/>
          </w:rPr>
          <w:t xml:space="preserve">EU Recommendation on Key Competences for Lifelong Learning:</w:t>
        </w:r>
      </w:hyperlink>
      <w:hyperlink r:id="rId27">
        <w:r w:rsidDel="00000000" w:rsidR="00000000" w:rsidRPr="00000000">
          <w:rPr>
            <w:color w:val="1155cc"/>
            <w:sz w:val="22"/>
            <w:szCs w:val="22"/>
            <w:u w:val="single"/>
            <w:rtl w:val="0"/>
          </w:rPr>
          <w:t xml:space="preserve"> </w:t>
        </w:r>
      </w:hyperlink>
      <w:r w:rsidDel="00000000" w:rsidR="00000000" w:rsidRPr="00000000">
        <w:rPr>
          <w:sz w:val="22"/>
          <w:szCs w:val="22"/>
          <w:rtl w:val="0"/>
        </w:rPr>
        <w:t xml:space="preserve">Dr. Vida enhances competences in digital literacy, science and technology, and entrepreneurship. This vision is echoed by Brazil’s </w:t>
      </w:r>
      <w:hyperlink r:id="rId28">
        <w:r w:rsidDel="00000000" w:rsidR="00000000" w:rsidRPr="00000000">
          <w:rPr>
            <w:color w:val="1155cc"/>
            <w:sz w:val="22"/>
            <w:szCs w:val="22"/>
            <w:u w:val="single"/>
            <w:rtl w:val="0"/>
          </w:rPr>
          <w:t xml:space="preserve">Porto Digital</w:t>
        </w:r>
      </w:hyperlink>
      <w:r w:rsidDel="00000000" w:rsidR="00000000" w:rsidRPr="00000000">
        <w:rPr>
          <w:sz w:val="22"/>
          <w:szCs w:val="22"/>
          <w:rtl w:val="0"/>
        </w:rPr>
        <w:t xml:space="preserve">, a thriving innovation hub that connects academia, startups, and public institutions to build capacity for digital transformation. </w:t>
      </w:r>
      <w:r w:rsidDel="00000000" w:rsidR="00000000" w:rsidRPr="00000000">
        <w:rPr>
          <w:b w:val="1"/>
          <w:bCs w:val="1"/>
          <w:sz w:val="22"/>
          <w:szCs w:val="22"/>
          <w:rtl w:val="0"/>
        </w:rPr>
        <w:t xml:space="preserve">Impact and Reach (Table B): </w:t>
      </w:r>
      <w:r w:rsidDel="00000000" w:rsidR="00000000" w:rsidRPr="00000000">
        <w:rPr>
          <w:sz w:val="22"/>
          <w:szCs w:val="22"/>
          <w:rtl w:val="0"/>
        </w:rPr>
        <w:t xml:space="preserve">By 2030, the project aims to implement Dr. Vida in at least 49 Europeans´ HEIs, 14 global HEIs, including 10 universities in Brazil. Through innovation boot camps, international workshops, staff exchanges, and conference participation, the project will ensure the dissemination and long-term sustainability of its results via one start-up. These actions will be further reinforced by the NOVA-FCT-Bioscope network, which already organizes 13 international scientific conferences every two years (www.bioscopegroup.org/conferences), offering an ideal platform for showcasing outcomes, recruiting collaborators, and engaging external stakeholders. In summary, this initiative harnesses the collective intelligence, mobility infrastructure, and digital integration capacity of the “Alliance of Alliances” to revolutionize science education and foster lasting EU–Brazil cooperation in education, research, and innovation.</w:t>
      </w:r>
    </w:p>
    <w:p w:rsidR="00000000" w:rsidDel="00000000" w:rsidP="00000000" w:rsidRDefault="00000000" w:rsidRPr="00000000" w14:paraId="0000003A">
      <w:pPr>
        <w:jc w:val="both"/>
        <w:rPr>
          <w:sz w:val="22"/>
          <w:szCs w:val="22"/>
        </w:rPr>
      </w:pPr>
      <w:r w:rsidDel="00000000" w:rsidR="00000000" w:rsidRPr="00000000">
        <w:rPr>
          <w:b w:val="1"/>
          <w:bCs w:val="1"/>
          <w:sz w:val="22"/>
          <w:szCs w:val="22"/>
          <w:rtl w:val="0"/>
        </w:rPr>
        <w:t xml:space="preserve">Communities (KICs)</w:t>
      </w:r>
      <w:r w:rsidDel="00000000" w:rsidR="00000000" w:rsidRPr="00000000">
        <w:rPr>
          <w:sz w:val="22"/>
          <w:szCs w:val="22"/>
          <w:rtl w:val="0"/>
        </w:rPr>
        <w:t xml:space="preserve">:</w:t>
      </w:r>
    </w:p>
    <w:p w:rsidR="00000000" w:rsidDel="00000000" w:rsidP="00000000" w:rsidRDefault="00000000" w:rsidRPr="00000000" w14:paraId="0000003B">
      <w:pPr>
        <w:jc w:val="both"/>
        <w:rPr>
          <w:sz w:val="22"/>
          <w:szCs w:val="22"/>
        </w:rPr>
      </w:pPr>
      <w:r w:rsidDel="00000000" w:rsidR="00000000" w:rsidRPr="00000000">
        <w:rPr>
          <w:b w:val="1"/>
          <w:bCs w:val="1"/>
          <w:sz w:val="22"/>
          <w:szCs w:val="22"/>
          <w:rtl w:val="0"/>
        </w:rPr>
        <w:t xml:space="preserve">EIT Health</w:t>
      </w:r>
      <w:r w:rsidDel="00000000" w:rsidR="00000000" w:rsidRPr="00000000">
        <w:rPr>
          <w:sz w:val="22"/>
          <w:szCs w:val="22"/>
          <w:rtl w:val="0"/>
        </w:rPr>
        <w:t xml:space="preserve">: By integrating bioinformatics tools and supporting epidemiological studies, the device contributes to advancements in medical education and research, addressing critical global health challenges.</w:t>
      </w:r>
    </w:p>
    <w:p w:rsidR="00000000" w:rsidDel="00000000" w:rsidP="00000000" w:rsidRDefault="00000000" w:rsidRPr="00000000" w14:paraId="0000003C">
      <w:pPr>
        <w:jc w:val="both"/>
        <w:rPr>
          <w:sz w:val="22"/>
          <w:szCs w:val="22"/>
        </w:rPr>
      </w:pPr>
      <w:r w:rsidDel="00000000" w:rsidR="00000000" w:rsidRPr="00000000">
        <w:rPr>
          <w:b w:val="1"/>
          <w:bCs w:val="1"/>
          <w:sz w:val="22"/>
          <w:szCs w:val="22"/>
          <w:rtl w:val="0"/>
        </w:rPr>
        <w:t xml:space="preserve">EIT Climate-KIC</w:t>
      </w:r>
      <w:r w:rsidDel="00000000" w:rsidR="00000000" w:rsidRPr="00000000">
        <w:rPr>
          <w:sz w:val="22"/>
          <w:szCs w:val="22"/>
          <w:rtl w:val="0"/>
        </w:rPr>
        <w:t xml:space="preserve">: The device’s eco-friendly design and applications in sustainability (e.g., water contamination monitoring) align with goals to tackle climate change through innovation.</w:t>
      </w:r>
    </w:p>
    <w:p w:rsidR="00000000" w:rsidDel="00000000" w:rsidP="00000000" w:rsidRDefault="00000000" w:rsidRPr="00000000" w14:paraId="0000003D">
      <w:pPr>
        <w:rPr>
          <w:sz w:val="22"/>
          <w:szCs w:val="22"/>
        </w:rPr>
      </w:pPr>
      <w:r w:rsidDel="00000000" w:rsidR="00000000" w:rsidRPr="00000000">
        <w:rPr>
          <w:rtl w:val="0"/>
        </w:rPr>
      </w:r>
    </w:p>
    <w:p w:rsidR="00000000" w:rsidDel="00000000" w:rsidP="00000000" w:rsidRDefault="00000000" w:rsidRPr="00000000" w14:paraId="0000003E">
      <w:pPr>
        <w:rPr>
          <w:b w:val="1"/>
          <w:bCs w:val="1"/>
          <w:sz w:val="22"/>
          <w:szCs w:val="22"/>
        </w:rPr>
      </w:pPr>
      <w:r w:rsidDel="00000000" w:rsidR="00000000" w:rsidRPr="00000000">
        <w:rPr>
          <w:b w:val="1"/>
          <w:bCs w:val="1"/>
          <w:sz w:val="22"/>
          <w:szCs w:val="22"/>
          <w:rtl w:val="0"/>
        </w:rPr>
        <w:t xml:space="preserve">Table B. SMART-</w:t>
      </w:r>
      <w:r w:rsidDel="00000000" w:rsidR="00000000" w:rsidRPr="00000000">
        <w:rPr>
          <w:b w:val="1"/>
          <w:bCs w:val="1"/>
          <w:sz w:val="22"/>
          <w:szCs w:val="22"/>
          <w:rtl w:val="0"/>
        </w:rPr>
        <w:t xml:space="preserve">A</w:t>
      </w:r>
      <w:r w:rsidDel="00000000" w:rsidR="00000000" w:rsidRPr="00000000">
        <w:rPr>
          <w:b w:val="1"/>
          <w:bCs w:val="1"/>
          <w:smallCaps w:val="1"/>
          <w:sz w:val="22"/>
          <w:szCs w:val="22"/>
          <w:vertAlign w:val="superscript"/>
          <w:rtl w:val="0"/>
        </w:rPr>
        <w:t xml:space="preserve">2</w:t>
      </w:r>
      <w:r w:rsidDel="00000000" w:rsidR="00000000" w:rsidRPr="00000000">
        <w:rPr>
          <w:b w:val="1"/>
          <w:bCs w:val="1"/>
          <w:sz w:val="22"/>
          <w:szCs w:val="22"/>
          <w:rtl w:val="0"/>
        </w:rPr>
        <w:t xml:space="preserve"> Project's IVAP: Phases, Actions | Objectives, and respective SMART characteristics.</w:t>
      </w:r>
    </w:p>
    <w:tbl>
      <w:tblPr>
        <w:tblStyle w:val="Table3"/>
        <w:tblW w:w="104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5"/>
        <w:gridCol w:w="1455"/>
        <w:gridCol w:w="945"/>
        <w:gridCol w:w="1245"/>
        <w:gridCol w:w="1050"/>
        <w:gridCol w:w="1365"/>
        <w:gridCol w:w="2085"/>
        <w:tblGridChange w:id="0">
          <w:tblGrid>
            <w:gridCol w:w="2295"/>
            <w:gridCol w:w="1455"/>
            <w:gridCol w:w="945"/>
            <w:gridCol w:w="1245"/>
            <w:gridCol w:w="1050"/>
            <w:gridCol w:w="1365"/>
            <w:gridCol w:w="2085"/>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3F">
            <w:pPr>
              <w:spacing w:after="0" w:before="0" w:lineRule="auto"/>
              <w:jc w:val="center"/>
              <w:rPr>
                <w:b w:val="1"/>
                <w:bCs w:val="1"/>
                <w:color w:val="000000"/>
                <w:sz w:val="18"/>
                <w:szCs w:val="18"/>
              </w:rPr>
            </w:pPr>
            <w:r w:rsidDel="00000000" w:rsidR="00000000" w:rsidRPr="00000000">
              <w:rPr>
                <w:b w:val="1"/>
                <w:bCs w:val="1"/>
                <w:color w:val="000000"/>
                <w:sz w:val="18"/>
                <w:szCs w:val="18"/>
                <w:rtl w:val="0"/>
              </w:rPr>
              <w:t xml:space="preserve">Phase</w:t>
            </w:r>
          </w:p>
        </w:tc>
        <w:tc>
          <w:tcPr>
            <w:tcMar>
              <w:top w:w="-144.0" w:type="dxa"/>
              <w:left w:w="-144.0" w:type="dxa"/>
              <w:bottom w:w="-144.0" w:type="dxa"/>
              <w:right w:w="-144.0" w:type="dxa"/>
            </w:tcMar>
            <w:vAlign w:val="center"/>
          </w:tcPr>
          <w:p w:rsidR="00000000" w:rsidDel="00000000" w:rsidP="00000000" w:rsidRDefault="00000000" w:rsidRPr="00000000" w14:paraId="00000040">
            <w:pPr>
              <w:spacing w:after="0" w:before="0" w:lineRule="auto"/>
              <w:jc w:val="center"/>
              <w:rPr>
                <w:b w:val="1"/>
                <w:bCs w:val="1"/>
                <w:color w:val="000000"/>
                <w:sz w:val="18"/>
                <w:szCs w:val="18"/>
              </w:rPr>
            </w:pPr>
            <w:r w:rsidDel="00000000" w:rsidR="00000000" w:rsidRPr="00000000">
              <w:rPr>
                <w:b w:val="1"/>
                <w:bCs w:val="1"/>
                <w:color w:val="000000"/>
                <w:sz w:val="18"/>
                <w:szCs w:val="18"/>
                <w:rtl w:val="0"/>
              </w:rPr>
              <w:t xml:space="preserve">Action | Objective </w:t>
            </w:r>
          </w:p>
        </w:tc>
        <w:tc>
          <w:tcPr>
            <w:tcMar>
              <w:top w:w="-144.0" w:type="dxa"/>
              <w:left w:w="-144.0" w:type="dxa"/>
              <w:bottom w:w="-144.0" w:type="dxa"/>
              <w:right w:w="-144.0" w:type="dxa"/>
            </w:tcMar>
            <w:vAlign w:val="center"/>
          </w:tcPr>
          <w:p w:rsidR="00000000" w:rsidDel="00000000" w:rsidP="00000000" w:rsidRDefault="00000000" w:rsidRPr="00000000" w14:paraId="00000041">
            <w:pPr>
              <w:spacing w:after="0" w:before="0" w:lineRule="auto"/>
              <w:jc w:val="center"/>
              <w:rPr>
                <w:color w:val="000000"/>
                <w:sz w:val="18"/>
                <w:szCs w:val="18"/>
              </w:rPr>
            </w:pPr>
            <w:r w:rsidDel="00000000" w:rsidR="00000000" w:rsidRPr="00000000">
              <w:rPr>
                <w:b w:val="1"/>
                <w:bCs w:val="1"/>
                <w:color w:val="000000"/>
                <w:sz w:val="18"/>
                <w:szCs w:val="18"/>
                <w:u w:val="single"/>
                <w:rtl w:val="0"/>
              </w:rPr>
              <w:t xml:space="preserve">S</w:t>
            </w:r>
            <w:r w:rsidDel="00000000" w:rsidR="00000000" w:rsidRPr="00000000">
              <w:rPr>
                <w:color w:val="000000"/>
                <w:sz w:val="18"/>
                <w:szCs w:val="18"/>
                <w:rtl w:val="0"/>
              </w:rPr>
              <w:t xml:space="preserve">pecific</w:t>
            </w:r>
          </w:p>
        </w:tc>
        <w:tc>
          <w:tcPr>
            <w:tcMar>
              <w:top w:w="-144.0" w:type="dxa"/>
              <w:left w:w="-144.0" w:type="dxa"/>
              <w:bottom w:w="-144.0" w:type="dxa"/>
              <w:right w:w="-144.0" w:type="dxa"/>
            </w:tcMar>
            <w:vAlign w:val="center"/>
          </w:tcPr>
          <w:p w:rsidR="00000000" w:rsidDel="00000000" w:rsidP="00000000" w:rsidRDefault="00000000" w:rsidRPr="00000000" w14:paraId="00000042">
            <w:pPr>
              <w:spacing w:after="0" w:before="0" w:lineRule="auto"/>
              <w:jc w:val="center"/>
              <w:rPr>
                <w:color w:val="000000"/>
                <w:sz w:val="18"/>
                <w:szCs w:val="18"/>
              </w:rPr>
            </w:pPr>
            <w:r w:rsidDel="00000000" w:rsidR="00000000" w:rsidRPr="00000000">
              <w:rPr>
                <w:b w:val="1"/>
                <w:bCs w:val="1"/>
                <w:color w:val="000000"/>
                <w:sz w:val="18"/>
                <w:szCs w:val="18"/>
                <w:u w:val="single"/>
                <w:rtl w:val="0"/>
              </w:rPr>
              <w:t xml:space="preserve">M</w:t>
            </w:r>
            <w:r w:rsidDel="00000000" w:rsidR="00000000" w:rsidRPr="00000000">
              <w:rPr>
                <w:color w:val="000000"/>
                <w:sz w:val="18"/>
                <w:szCs w:val="18"/>
                <w:rtl w:val="0"/>
              </w:rPr>
              <w:t xml:space="preserve">easurable</w:t>
            </w:r>
          </w:p>
        </w:tc>
        <w:tc>
          <w:tcPr>
            <w:tcMar>
              <w:top w:w="-144.0" w:type="dxa"/>
              <w:left w:w="-144.0" w:type="dxa"/>
              <w:bottom w:w="-144.0" w:type="dxa"/>
              <w:right w:w="-144.0" w:type="dxa"/>
            </w:tcMar>
            <w:vAlign w:val="center"/>
          </w:tcPr>
          <w:p w:rsidR="00000000" w:rsidDel="00000000" w:rsidP="00000000" w:rsidRDefault="00000000" w:rsidRPr="00000000" w14:paraId="00000043">
            <w:pPr>
              <w:spacing w:after="0" w:before="0" w:lineRule="auto"/>
              <w:jc w:val="center"/>
              <w:rPr>
                <w:color w:val="000000"/>
                <w:sz w:val="18"/>
                <w:szCs w:val="18"/>
              </w:rPr>
            </w:pPr>
            <w:r w:rsidDel="00000000" w:rsidR="00000000" w:rsidRPr="00000000">
              <w:rPr>
                <w:b w:val="1"/>
                <w:bCs w:val="1"/>
                <w:color w:val="000000"/>
                <w:sz w:val="18"/>
                <w:szCs w:val="18"/>
                <w:u w:val="single"/>
                <w:rtl w:val="0"/>
              </w:rPr>
              <w:t xml:space="preserve">A</w:t>
            </w:r>
            <w:r w:rsidDel="00000000" w:rsidR="00000000" w:rsidRPr="00000000">
              <w:rPr>
                <w:color w:val="000000"/>
                <w:sz w:val="18"/>
                <w:szCs w:val="18"/>
                <w:rtl w:val="0"/>
              </w:rPr>
              <w:t xml:space="preserve">chievable</w:t>
            </w:r>
          </w:p>
        </w:tc>
        <w:tc>
          <w:tcPr>
            <w:tcMar>
              <w:top w:w="-144.0" w:type="dxa"/>
              <w:left w:w="-144.0" w:type="dxa"/>
              <w:bottom w:w="-144.0" w:type="dxa"/>
              <w:right w:w="-144.0" w:type="dxa"/>
            </w:tcMar>
            <w:vAlign w:val="center"/>
          </w:tcPr>
          <w:p w:rsidR="00000000" w:rsidDel="00000000" w:rsidP="00000000" w:rsidRDefault="00000000" w:rsidRPr="00000000" w14:paraId="00000044">
            <w:pPr>
              <w:spacing w:after="0" w:before="0" w:lineRule="auto"/>
              <w:jc w:val="center"/>
              <w:rPr>
                <w:color w:val="000000"/>
                <w:sz w:val="18"/>
                <w:szCs w:val="18"/>
              </w:rPr>
            </w:pPr>
            <w:r w:rsidDel="00000000" w:rsidR="00000000" w:rsidRPr="00000000">
              <w:rPr>
                <w:b w:val="1"/>
                <w:bCs w:val="1"/>
                <w:color w:val="000000"/>
                <w:sz w:val="18"/>
                <w:szCs w:val="18"/>
                <w:u w:val="single"/>
                <w:rtl w:val="0"/>
              </w:rPr>
              <w:t xml:space="preserve">R</w:t>
            </w:r>
            <w:r w:rsidDel="00000000" w:rsidR="00000000" w:rsidRPr="00000000">
              <w:rPr>
                <w:color w:val="000000"/>
                <w:sz w:val="18"/>
                <w:szCs w:val="18"/>
                <w:rtl w:val="0"/>
              </w:rPr>
              <w:t xml:space="preserve">elevant</w:t>
            </w:r>
          </w:p>
        </w:tc>
        <w:tc>
          <w:tcPr>
            <w:tcMar>
              <w:top w:w="-144.0" w:type="dxa"/>
              <w:left w:w="-144.0" w:type="dxa"/>
              <w:bottom w:w="-144.0" w:type="dxa"/>
              <w:right w:w="-144.0" w:type="dxa"/>
            </w:tcMar>
            <w:vAlign w:val="center"/>
          </w:tcPr>
          <w:p w:rsidR="00000000" w:rsidDel="00000000" w:rsidP="00000000" w:rsidRDefault="00000000" w:rsidRPr="00000000" w14:paraId="00000045">
            <w:pPr>
              <w:spacing w:after="0" w:before="0" w:lineRule="auto"/>
              <w:jc w:val="center"/>
              <w:rPr>
                <w:color w:val="000000"/>
                <w:sz w:val="18"/>
                <w:szCs w:val="18"/>
              </w:rPr>
            </w:pPr>
            <w:r w:rsidDel="00000000" w:rsidR="00000000" w:rsidRPr="00000000">
              <w:rPr>
                <w:b w:val="1"/>
                <w:bCs w:val="1"/>
                <w:color w:val="000000"/>
                <w:sz w:val="18"/>
                <w:szCs w:val="18"/>
                <w:u w:val="single"/>
                <w:rtl w:val="0"/>
              </w:rPr>
              <w:t xml:space="preserve">T</w:t>
            </w:r>
            <w:r w:rsidDel="00000000" w:rsidR="00000000" w:rsidRPr="00000000">
              <w:rPr>
                <w:color w:val="000000"/>
                <w:sz w:val="18"/>
                <w:szCs w:val="18"/>
                <w:rtl w:val="0"/>
              </w:rPr>
              <w:t xml:space="preserve">ime bound</w:t>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46">
            <w:pPr>
              <w:spacing w:after="0" w:before="0" w:lineRule="auto"/>
              <w:rPr>
                <w:b w:val="1"/>
                <w:bCs w:val="1"/>
                <w:sz w:val="18"/>
                <w:szCs w:val="18"/>
              </w:rPr>
            </w:pPr>
            <w:r w:rsidDel="00000000" w:rsidR="00000000" w:rsidRPr="00000000">
              <w:rPr>
                <w:rtl w:val="0"/>
              </w:rPr>
            </w:r>
          </w:p>
          <w:p w:rsidR="00000000" w:rsidDel="00000000" w:rsidP="00000000" w:rsidRDefault="00000000" w:rsidRPr="00000000" w14:paraId="00000047">
            <w:pPr>
              <w:spacing w:after="0" w:before="0" w:lineRule="auto"/>
              <w:jc w:val="center"/>
              <w:rPr>
                <w:b w:val="1"/>
                <w:bCs w:val="1"/>
                <w:sz w:val="18"/>
                <w:szCs w:val="18"/>
              </w:rPr>
            </w:pPr>
            <w:r w:rsidDel="00000000" w:rsidR="00000000" w:rsidRPr="00000000">
              <w:rPr>
                <w:b w:val="1"/>
                <w:bCs w:val="1"/>
                <w:sz w:val="18"/>
                <w:szCs w:val="18"/>
                <w:rtl w:val="0"/>
              </w:rPr>
              <w:t xml:space="preserve">Phase 1</w:t>
            </w:r>
          </w:p>
          <w:p w:rsidR="00000000" w:rsidDel="00000000" w:rsidP="00000000" w:rsidRDefault="00000000" w:rsidRPr="00000000" w14:paraId="00000048">
            <w:pPr>
              <w:spacing w:after="0" w:before="0" w:lineRule="auto"/>
              <w:jc w:val="center"/>
              <w:rPr>
                <w:b w:val="1"/>
                <w:bCs w:val="1"/>
                <w:sz w:val="18"/>
                <w:szCs w:val="18"/>
              </w:rPr>
            </w:pPr>
            <w:r w:rsidDel="00000000" w:rsidR="00000000" w:rsidRPr="00000000">
              <w:rPr>
                <w:b w:val="1"/>
                <w:bCs w:val="1"/>
                <w:sz w:val="18"/>
                <w:szCs w:val="18"/>
                <w:rtl w:val="0"/>
              </w:rPr>
              <w:t xml:space="preserve">(2026-2030)</w:t>
            </w:r>
          </w:p>
          <w:p w:rsidR="00000000" w:rsidDel="00000000" w:rsidP="00000000" w:rsidRDefault="00000000" w:rsidRPr="00000000" w14:paraId="00000049">
            <w:pPr>
              <w:spacing w:after="0" w:before="0" w:lineRule="auto"/>
              <w:jc w:val="center"/>
              <w:rPr>
                <w:b w:val="1"/>
                <w:bCs w:val="1"/>
                <w:sz w:val="18"/>
                <w:szCs w:val="18"/>
              </w:rPr>
            </w:pPr>
            <w:r w:rsidDel="00000000" w:rsidR="00000000" w:rsidRPr="00000000">
              <w:rPr>
                <w:b w:val="1"/>
                <w:bCs w:val="1"/>
                <w:sz w:val="18"/>
                <w:szCs w:val="18"/>
                <w:rtl w:val="0"/>
              </w:rPr>
              <w:t xml:space="preserve">Foundation and Pilot Implementation</w:t>
            </w:r>
          </w:p>
        </w:tc>
        <w:tc>
          <w:tcPr>
            <w:tcMar>
              <w:top w:w="-144.0" w:type="dxa"/>
              <w:left w:w="-144.0" w:type="dxa"/>
              <w:bottom w:w="-144.0" w:type="dxa"/>
              <w:right w:w="-144.0" w:type="dxa"/>
            </w:tcMar>
            <w:vAlign w:val="center"/>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before="0" w:lineRule="auto"/>
              <w:jc w:val="center"/>
              <w:rPr>
                <w:b w:val="1"/>
                <w:bCs w:val="1"/>
                <w:color w:val="000000"/>
                <w:sz w:val="18"/>
                <w:szCs w:val="18"/>
              </w:rPr>
            </w:pPr>
            <w:r w:rsidDel="00000000" w:rsidR="00000000" w:rsidRPr="00000000">
              <w:rPr>
                <w:b w:val="1"/>
                <w:bCs w:val="1"/>
                <w:color w:val="000000"/>
                <w:sz w:val="18"/>
                <w:szCs w:val="18"/>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color w:val="000000"/>
                <w:sz w:val="18"/>
                <w:szCs w:val="18"/>
                <w:rtl w:val="0"/>
              </w:rPr>
              <w:t xml:space="preserve">Develop and Integrate the Device into </w:t>
            </w:r>
            <w:r w:rsidDel="00000000" w:rsidR="00000000" w:rsidRPr="00000000">
              <w:rPr>
                <w:sz w:val="18"/>
                <w:szCs w:val="18"/>
                <w:rtl w:val="0"/>
              </w:rPr>
              <w:t xml:space="preserve">B</w:t>
            </w:r>
            <w:r w:rsidDel="00000000" w:rsidR="00000000" w:rsidRPr="00000000">
              <w:rPr>
                <w:color w:val="000000"/>
                <w:sz w:val="18"/>
                <w:szCs w:val="18"/>
                <w:rtl w:val="0"/>
              </w:rPr>
              <w:t xml:space="preserve">eneficiaries´ Curricula</w:t>
            </w:r>
          </w:p>
        </w:tc>
        <w:tc>
          <w:tcPr>
            <w:tcMar>
              <w:top w:w="-144.0" w:type="dxa"/>
              <w:left w:w="-144.0" w:type="dxa"/>
              <w:bottom w:w="-144.0" w:type="dxa"/>
              <w:right w:w="-144.0" w:type="dxa"/>
            </w:tcMar>
            <w:vAlign w:val="center"/>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color w:val="000000"/>
                <w:sz w:val="18"/>
                <w:szCs w:val="18"/>
                <w:rtl w:val="0"/>
              </w:rPr>
              <w:t xml:space="preserve">Pilot program with beneficiaries </w:t>
            </w:r>
          </w:p>
        </w:tc>
        <w:tc>
          <w:tcPr>
            <w:tcMar>
              <w:top w:w="-144.0" w:type="dxa"/>
              <w:left w:w="-144.0" w:type="dxa"/>
              <w:bottom w:w="-144.0" w:type="dxa"/>
              <w:right w:w="-144.0" w:type="dxa"/>
            </w:tcMar>
            <w:vAlign w:val="center"/>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sz w:val="18"/>
                <w:szCs w:val="18"/>
                <w:rtl w:val="0"/>
              </w:rPr>
              <w:t xml:space="preserve">At least</w:t>
            </w:r>
            <w:r w:rsidDel="00000000" w:rsidR="00000000" w:rsidRPr="00000000">
              <w:rPr>
                <w:color w:val="000000"/>
                <w:sz w:val="18"/>
                <w:szCs w:val="18"/>
                <w:rtl w:val="0"/>
              </w:rPr>
              <w:t xml:space="preserve"> </w:t>
            </w:r>
            <w:r w:rsidDel="00000000" w:rsidR="00000000" w:rsidRPr="00000000">
              <w:rPr>
                <w:sz w:val="18"/>
                <w:szCs w:val="18"/>
                <w:rtl w:val="0"/>
              </w:rPr>
              <w:t xml:space="preserve">40 teachers and 1500 students</w:t>
            </w:r>
            <w:r w:rsidDel="00000000" w:rsidR="00000000" w:rsidRPr="00000000">
              <w:rPr>
                <w:color w:val="000000"/>
                <w:sz w:val="18"/>
                <w:szCs w:val="18"/>
                <w:rtl w:val="0"/>
              </w:rPr>
              <w:t xml:space="preserve"> </w:t>
            </w:r>
            <w:r w:rsidDel="00000000" w:rsidR="00000000" w:rsidRPr="00000000">
              <w:rPr>
                <w:sz w:val="18"/>
                <w:szCs w:val="18"/>
                <w:rtl w:val="0"/>
              </w:rPr>
              <w:t xml:space="preserve">involved </w:t>
            </w:r>
            <w:r w:rsidDel="00000000" w:rsidR="00000000" w:rsidRPr="00000000">
              <w:rPr>
                <w:color w:val="000000"/>
                <w:sz w:val="18"/>
                <w:szCs w:val="18"/>
                <w:rtl w:val="0"/>
              </w:rPr>
              <w:t xml:space="preserve">in first phase</w:t>
            </w:r>
          </w:p>
        </w:tc>
        <w:tc>
          <w:tcPr>
            <w:tcMar>
              <w:top w:w="-144.0" w:type="dxa"/>
              <w:left w:w="-144.0" w:type="dxa"/>
              <w:bottom w:w="-144.0" w:type="dxa"/>
              <w:right w:w="-144.0" w:type="dxa"/>
            </w:tcMar>
            <w:vAlign w:val="cente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color w:val="000000"/>
                <w:sz w:val="18"/>
                <w:szCs w:val="18"/>
                <w:rtl w:val="0"/>
              </w:rPr>
              <w:t xml:space="preserve">Experts Consortium</w:t>
            </w:r>
          </w:p>
        </w:tc>
        <w:tc>
          <w:tcPr>
            <w:tcMar>
              <w:top w:w="-144.0" w:type="dxa"/>
              <w:left w:w="-144.0" w:type="dxa"/>
              <w:bottom w:w="-144.0" w:type="dxa"/>
              <w:right w:w="-144.0" w:type="dxa"/>
            </w:tcMar>
            <w:vAlign w:val="cente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color w:val="000000"/>
                <w:sz w:val="18"/>
                <w:szCs w:val="18"/>
                <w:rtl w:val="0"/>
              </w:rPr>
              <w:t xml:space="preserve">Practical science education</w:t>
            </w:r>
          </w:p>
        </w:tc>
        <w:tc>
          <w:tcPr>
            <w:tcMar>
              <w:top w:w="-144.0" w:type="dxa"/>
              <w:left w:w="-144.0" w:type="dxa"/>
              <w:bottom w:w="-144.0" w:type="dxa"/>
              <w:right w:w="-144.0" w:type="dxa"/>
            </w:tcMar>
            <w:vAlign w:val="center"/>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before="0" w:lineRule="auto"/>
              <w:jc w:val="center"/>
              <w:rPr>
                <w:color w:val="000000"/>
                <w:sz w:val="18"/>
                <w:szCs w:val="18"/>
              </w:rPr>
            </w:pPr>
            <w:r w:rsidDel="00000000" w:rsidR="00000000" w:rsidRPr="00000000">
              <w:rPr>
                <w:sz w:val="18"/>
                <w:szCs w:val="18"/>
                <w:rtl w:val="0"/>
              </w:rPr>
              <w:t xml:space="preserve">Full </w:t>
            </w:r>
            <w:r w:rsidDel="00000000" w:rsidR="00000000" w:rsidRPr="00000000">
              <w:rPr>
                <w:color w:val="000000"/>
                <w:sz w:val="18"/>
                <w:szCs w:val="18"/>
                <w:rtl w:val="0"/>
              </w:rPr>
              <w:t xml:space="preserve">Integration by the end of 202</w:t>
            </w:r>
            <w:r w:rsidDel="00000000" w:rsidR="00000000" w:rsidRPr="00000000">
              <w:rPr>
                <w:sz w:val="18"/>
                <w:szCs w:val="18"/>
                <w:rtl w:val="0"/>
              </w:rPr>
              <w:t xml:space="preserve">7</w:t>
            </w:r>
            <w:r w:rsidDel="00000000" w:rsidR="00000000" w:rsidRPr="00000000">
              <w:rPr>
                <w:color w:val="000000"/>
                <w:sz w:val="18"/>
                <w:szCs w:val="18"/>
                <w:rtl w:val="0"/>
              </w:rPr>
              <w:t xml:space="preserve"> </w:t>
            </w:r>
          </w:p>
        </w:tc>
      </w:tr>
      <w:tr>
        <w:trPr>
          <w:cantSplit w:val="0"/>
          <w:trHeight w:val="1725" w:hRule="atLeast"/>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2">
            <w:pPr>
              <w:spacing w:after="0" w:before="0" w:lineRule="auto"/>
              <w:jc w:val="center"/>
              <w:rPr>
                <w:b w:val="1"/>
                <w:bCs w:val="1"/>
                <w:color w:val="000000"/>
                <w:sz w:val="18"/>
                <w:szCs w:val="18"/>
              </w:rPr>
            </w:pPr>
            <w:r w:rsidDel="00000000" w:rsidR="00000000" w:rsidRPr="00000000">
              <w:rPr>
                <w:b w:val="1"/>
                <w:bCs w:val="1"/>
                <w:color w:val="000000"/>
                <w:sz w:val="18"/>
                <w:szCs w:val="18"/>
                <w:rtl w:val="0"/>
              </w:rPr>
              <w:t xml:space="preserve">2</w:t>
            </w:r>
          </w:p>
          <w:p w:rsidR="00000000" w:rsidDel="00000000" w:rsidP="00000000" w:rsidRDefault="00000000" w:rsidRPr="00000000" w14:paraId="00000053">
            <w:pPr>
              <w:spacing w:after="0" w:before="0" w:lineRule="auto"/>
              <w:jc w:val="center"/>
              <w:rPr>
                <w:color w:val="000000"/>
                <w:sz w:val="18"/>
                <w:szCs w:val="18"/>
              </w:rPr>
            </w:pPr>
            <w:r w:rsidDel="00000000" w:rsidR="00000000" w:rsidRPr="00000000">
              <w:rPr>
                <w:color w:val="000000"/>
                <w:sz w:val="18"/>
                <w:szCs w:val="18"/>
                <w:rtl w:val="0"/>
              </w:rPr>
              <w:t xml:space="preserve">Build an Innovation Network </w:t>
            </w:r>
            <w:r w:rsidDel="00000000" w:rsidR="00000000" w:rsidRPr="00000000">
              <w:rPr>
                <w:sz w:val="18"/>
                <w:szCs w:val="18"/>
                <w:rtl w:val="0"/>
              </w:rPr>
              <w:t xml:space="preserve">within</w:t>
            </w:r>
            <w:r w:rsidDel="00000000" w:rsidR="00000000" w:rsidRPr="00000000">
              <w:rPr>
                <w:color w:val="000000"/>
                <w:sz w:val="18"/>
                <w:szCs w:val="18"/>
                <w:rtl w:val="0"/>
              </w:rPr>
              <w:t xml:space="preserve"> </w:t>
            </w:r>
            <w:r w:rsidDel="00000000" w:rsidR="00000000" w:rsidRPr="00000000">
              <w:rPr>
                <w:sz w:val="18"/>
                <w:szCs w:val="18"/>
                <w:rtl w:val="0"/>
              </w:rPr>
              <w:t xml:space="preserve">European Alliances </w:t>
            </w:r>
            <w:r w:rsidDel="00000000" w:rsidR="00000000" w:rsidRPr="00000000">
              <w:rPr>
                <w:b w:val="1"/>
                <w:bCs w:val="1"/>
                <w:smallCaps w:val="1"/>
                <w:sz w:val="18"/>
                <w:szCs w:val="18"/>
                <w:rtl w:val="0"/>
              </w:rPr>
              <w:t xml:space="preserve">SMART-A</w:t>
            </w:r>
            <w:r w:rsidDel="00000000" w:rsidR="00000000" w:rsidRPr="00000000">
              <w:rPr>
                <w:b w:val="1"/>
                <w:bCs w:val="1"/>
                <w:smallCaps w:val="1"/>
                <w:sz w:val="18"/>
                <w:szCs w:val="18"/>
                <w:vertAlign w:val="superscript"/>
                <w:rtl w:val="0"/>
              </w:rPr>
              <w:t xml:space="preserve">2</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4">
            <w:pPr>
              <w:spacing w:after="0" w:before="0" w:lineRule="auto"/>
              <w:jc w:val="center"/>
              <w:rPr>
                <w:color w:val="000000"/>
                <w:sz w:val="18"/>
                <w:szCs w:val="18"/>
              </w:rPr>
            </w:pPr>
            <w:r w:rsidDel="00000000" w:rsidR="00000000" w:rsidRPr="00000000">
              <w:rPr>
                <w:color w:val="000000"/>
                <w:sz w:val="18"/>
                <w:szCs w:val="18"/>
                <w:rtl w:val="0"/>
              </w:rPr>
              <w:t xml:space="preserve">Building </w:t>
            </w:r>
            <w:r w:rsidDel="00000000" w:rsidR="00000000" w:rsidRPr="00000000">
              <w:rPr>
                <w:b w:val="1"/>
                <w:bCs w:val="1"/>
                <w:smallCaps w:val="1"/>
                <w:sz w:val="18"/>
                <w:szCs w:val="18"/>
                <w:rtl w:val="0"/>
              </w:rPr>
              <w:t xml:space="preserve">SMARTUP</w:t>
            </w:r>
            <w:r w:rsidDel="00000000" w:rsidR="00000000" w:rsidRPr="00000000">
              <w:rPr>
                <w:color w:val="000000"/>
                <w:sz w:val="18"/>
                <w:szCs w:val="18"/>
                <w:rtl w:val="0"/>
              </w:rPr>
              <w:t xml:space="preserve"> a Startup on Education</w:t>
            </w:r>
          </w:p>
        </w:tc>
        <w:tc>
          <w:tcPr>
            <w:tcMar>
              <w:top w:w="-144.0" w:type="dxa"/>
              <w:left w:w="-144.0" w:type="dxa"/>
              <w:bottom w:w="-144.0" w:type="dxa"/>
              <w:right w:w="-144.0" w:type="dxa"/>
            </w:tcMar>
            <w:vAlign w:val="center"/>
          </w:tcPr>
          <w:p w:rsidR="00000000" w:rsidDel="00000000" w:rsidP="00000000" w:rsidRDefault="00000000" w:rsidRPr="00000000" w14:paraId="00000055">
            <w:pPr>
              <w:spacing w:after="0" w:before="0" w:lineRule="auto"/>
              <w:jc w:val="center"/>
              <w:rPr>
                <w:color w:val="000000"/>
                <w:sz w:val="18"/>
                <w:szCs w:val="18"/>
              </w:rPr>
            </w:pPr>
            <w:r w:rsidDel="00000000" w:rsidR="00000000" w:rsidRPr="00000000">
              <w:rPr>
                <w:sz w:val="18"/>
                <w:szCs w:val="18"/>
                <w:rtl w:val="0"/>
              </w:rPr>
              <w:t xml:space="preserve">E</w:t>
            </w:r>
            <w:r w:rsidDel="00000000" w:rsidR="00000000" w:rsidRPr="00000000">
              <w:rPr>
                <w:color w:val="000000"/>
                <w:sz w:val="18"/>
                <w:szCs w:val="18"/>
                <w:rtl w:val="0"/>
              </w:rPr>
              <w:t xml:space="preserve">ducation program </w:t>
            </w:r>
            <w:r w:rsidDel="00000000" w:rsidR="00000000" w:rsidRPr="00000000">
              <w:rPr>
                <w:sz w:val="18"/>
                <w:szCs w:val="18"/>
                <w:rtl w:val="0"/>
              </w:rPr>
              <w:t xml:space="preserve">extended at least to 53 HEIs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6">
            <w:pPr>
              <w:spacing w:after="0" w:before="0" w:lineRule="auto"/>
              <w:jc w:val="center"/>
              <w:rPr>
                <w:color w:val="000000"/>
                <w:sz w:val="18"/>
                <w:szCs w:val="18"/>
              </w:rPr>
            </w:pPr>
            <w:r w:rsidDel="00000000" w:rsidR="00000000" w:rsidRPr="00000000">
              <w:rPr>
                <w:color w:val="000000"/>
                <w:sz w:val="18"/>
                <w:szCs w:val="18"/>
                <w:rtl w:val="0"/>
              </w:rPr>
              <w:t xml:space="preserve">Utilize UNL-BIOSCOPE Conferences &amp; expertise to promote/Training</w:t>
            </w:r>
          </w:p>
        </w:tc>
        <w:tc>
          <w:tcPr>
            <w:tcMar>
              <w:top w:w="-144.0" w:type="dxa"/>
              <w:left w:w="-144.0" w:type="dxa"/>
              <w:bottom w:w="-144.0" w:type="dxa"/>
              <w:right w:w="-144.0" w:type="dxa"/>
            </w:tcMar>
            <w:vAlign w:val="center"/>
          </w:tcPr>
          <w:p w:rsidR="00000000" w:rsidDel="00000000" w:rsidP="00000000" w:rsidRDefault="00000000" w:rsidRPr="00000000" w14:paraId="00000057">
            <w:pPr>
              <w:tabs>
                <w:tab w:val="left" w:leader="none" w:pos="554"/>
              </w:tabs>
              <w:spacing w:after="0" w:before="0" w:lineRule="auto"/>
              <w:jc w:val="center"/>
              <w:rPr>
                <w:color w:val="000000"/>
                <w:sz w:val="18"/>
                <w:szCs w:val="18"/>
              </w:rPr>
            </w:pPr>
            <w:r w:rsidDel="00000000" w:rsidR="00000000" w:rsidRPr="00000000">
              <w:rPr>
                <w:sz w:val="18"/>
                <w:szCs w:val="18"/>
                <w:rtl w:val="0"/>
              </w:rPr>
              <w:t xml:space="preserve">C</w:t>
            </w:r>
            <w:r w:rsidDel="00000000" w:rsidR="00000000" w:rsidRPr="00000000">
              <w:rPr>
                <w:color w:val="000000"/>
                <w:sz w:val="18"/>
                <w:szCs w:val="18"/>
                <w:rtl w:val="0"/>
              </w:rPr>
              <w:t xml:space="preserve">ollaboration between </w:t>
            </w:r>
            <w:r w:rsidDel="00000000" w:rsidR="00000000" w:rsidRPr="00000000">
              <w:rPr>
                <w:sz w:val="18"/>
                <w:szCs w:val="18"/>
                <w:rtl w:val="0"/>
              </w:rPr>
              <w:t xml:space="preserve">HEIs Alliances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8">
            <w:pPr>
              <w:spacing w:after="0" w:before="0" w:lineRule="auto"/>
              <w:jc w:val="center"/>
              <w:rPr>
                <w:color w:val="000000"/>
                <w:sz w:val="18"/>
                <w:szCs w:val="18"/>
              </w:rPr>
            </w:pPr>
            <w:r w:rsidDel="00000000" w:rsidR="00000000" w:rsidRPr="00000000">
              <w:rPr>
                <w:b w:val="1"/>
                <w:bCs w:val="1"/>
                <w:color w:val="000000"/>
                <w:sz w:val="18"/>
                <w:szCs w:val="18"/>
                <w:rtl w:val="0"/>
              </w:rPr>
              <w:t xml:space="preserve">SMARTUP</w:t>
            </w:r>
            <w:r w:rsidDel="00000000" w:rsidR="00000000" w:rsidRPr="00000000">
              <w:rPr>
                <w:color w:val="000000"/>
                <w:sz w:val="18"/>
                <w:szCs w:val="18"/>
                <w:rtl w:val="0"/>
              </w:rPr>
              <w:t xml:space="preserve"> Fully operational by the end of Phase 1</w:t>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59">
            <w:pPr>
              <w:spacing w:after="0" w:before="0" w:lineRule="auto"/>
              <w:jc w:val="center"/>
              <w:rPr>
                <w:b w:val="1"/>
                <w:bCs w:val="1"/>
                <w:sz w:val="18"/>
                <w:szCs w:val="18"/>
              </w:rPr>
            </w:pPr>
            <w:r w:rsidDel="00000000" w:rsidR="00000000" w:rsidRPr="00000000">
              <w:rPr>
                <w:b w:val="1"/>
                <w:bCs w:val="1"/>
                <w:sz w:val="18"/>
                <w:szCs w:val="18"/>
                <w:rtl w:val="0"/>
              </w:rPr>
              <w:t xml:space="preserve">Phase 2</w:t>
            </w:r>
          </w:p>
          <w:p w:rsidR="00000000" w:rsidDel="00000000" w:rsidP="00000000" w:rsidRDefault="00000000" w:rsidRPr="00000000" w14:paraId="0000005A">
            <w:pPr>
              <w:spacing w:after="0" w:before="0" w:lineRule="auto"/>
              <w:jc w:val="center"/>
              <w:rPr>
                <w:b w:val="1"/>
                <w:bCs w:val="1"/>
                <w:sz w:val="18"/>
                <w:szCs w:val="18"/>
              </w:rPr>
            </w:pPr>
            <w:r w:rsidDel="00000000" w:rsidR="00000000" w:rsidRPr="00000000">
              <w:rPr>
                <w:b w:val="1"/>
                <w:bCs w:val="1"/>
                <w:sz w:val="18"/>
                <w:szCs w:val="18"/>
                <w:rtl w:val="0"/>
              </w:rPr>
              <w:t xml:space="preserve">(2027-2030)</w:t>
            </w:r>
          </w:p>
          <w:p w:rsidR="00000000" w:rsidDel="00000000" w:rsidP="00000000" w:rsidRDefault="00000000" w:rsidRPr="00000000" w14:paraId="0000005B">
            <w:pPr>
              <w:spacing w:after="0" w:before="0" w:lineRule="auto"/>
              <w:jc w:val="center"/>
              <w:rPr>
                <w:b w:val="1"/>
                <w:bCs w:val="1"/>
                <w:sz w:val="18"/>
                <w:szCs w:val="18"/>
              </w:rPr>
            </w:pPr>
            <w:r w:rsidDel="00000000" w:rsidR="00000000" w:rsidRPr="00000000">
              <w:rPr>
                <w:b w:val="1"/>
                <w:bCs w:val="1"/>
                <w:sz w:val="18"/>
                <w:szCs w:val="18"/>
                <w:rtl w:val="0"/>
              </w:rPr>
              <w:t xml:space="preserve">Expansion and Impact Enhancement</w:t>
            </w:r>
          </w:p>
        </w:tc>
        <w:tc>
          <w:tcPr>
            <w:tcMar>
              <w:top w:w="-144.0" w:type="dxa"/>
              <w:left w:w="-144.0" w:type="dxa"/>
              <w:bottom w:w="-144.0" w:type="dxa"/>
              <w:right w:w="-144.0" w:type="dxa"/>
            </w:tcMar>
            <w:vAlign w:val="center"/>
          </w:tcPr>
          <w:p w:rsidR="00000000" w:rsidDel="00000000" w:rsidP="00000000" w:rsidRDefault="00000000" w:rsidRPr="00000000" w14:paraId="0000005C">
            <w:pPr>
              <w:spacing w:after="0" w:before="0" w:lineRule="auto"/>
              <w:jc w:val="center"/>
              <w:rPr>
                <w:b w:val="1"/>
                <w:bCs w:val="1"/>
                <w:color w:val="000000"/>
                <w:sz w:val="18"/>
                <w:szCs w:val="18"/>
              </w:rPr>
            </w:pPr>
            <w:r w:rsidDel="00000000" w:rsidR="00000000" w:rsidRPr="00000000">
              <w:rPr>
                <w:b w:val="1"/>
                <w:bCs w:val="1"/>
                <w:color w:val="000000"/>
                <w:sz w:val="18"/>
                <w:szCs w:val="18"/>
                <w:rtl w:val="0"/>
              </w:rPr>
              <w:t xml:space="preserve">3</w:t>
            </w:r>
          </w:p>
          <w:p w:rsidR="00000000" w:rsidDel="00000000" w:rsidP="00000000" w:rsidRDefault="00000000" w:rsidRPr="00000000" w14:paraId="0000005D">
            <w:pPr>
              <w:spacing w:after="0" w:before="0" w:lineRule="auto"/>
              <w:jc w:val="center"/>
              <w:rPr>
                <w:color w:val="000000"/>
                <w:sz w:val="18"/>
                <w:szCs w:val="18"/>
              </w:rPr>
            </w:pPr>
            <w:r w:rsidDel="00000000" w:rsidR="00000000" w:rsidRPr="00000000">
              <w:rPr>
                <w:color w:val="000000"/>
                <w:sz w:val="18"/>
                <w:szCs w:val="18"/>
                <w:rtl w:val="0"/>
              </w:rPr>
              <w:t xml:space="preserve">Scale Adoption Across European Alliances </w:t>
            </w:r>
            <w:r w:rsidDel="00000000" w:rsidR="00000000" w:rsidRPr="00000000">
              <w:rPr>
                <w:sz w:val="18"/>
                <w:szCs w:val="18"/>
                <w:rtl w:val="0"/>
              </w:rPr>
              <w:t xml:space="preserve">and Brazil</w:t>
            </w:r>
            <w:r w:rsidDel="00000000" w:rsidR="00000000" w:rsidRPr="00000000">
              <w:rPr>
                <w:rtl w:val="0"/>
              </w:rPr>
            </w:r>
          </w:p>
          <w:p w:rsidR="00000000" w:rsidDel="00000000" w:rsidP="00000000" w:rsidRDefault="00000000" w:rsidRPr="00000000" w14:paraId="0000005E">
            <w:pPr>
              <w:spacing w:after="0" w:before="0" w:lineRule="auto"/>
              <w:jc w:val="center"/>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5F">
            <w:pPr>
              <w:spacing w:after="0" w:before="0" w:lineRule="auto"/>
              <w:jc w:val="center"/>
              <w:rPr>
                <w:color w:val="000000"/>
                <w:sz w:val="18"/>
                <w:szCs w:val="18"/>
              </w:rPr>
            </w:pPr>
            <w:r w:rsidDel="00000000" w:rsidR="00000000" w:rsidRPr="00000000">
              <w:rPr>
                <w:color w:val="000000"/>
                <w:sz w:val="18"/>
                <w:szCs w:val="18"/>
                <w:rtl w:val="0"/>
              </w:rPr>
              <w:t xml:space="preserve">Expand the program to 20 HEIs across America</w:t>
            </w:r>
            <w:r w:rsidDel="00000000" w:rsidR="00000000" w:rsidRPr="00000000">
              <w:rPr>
                <w:sz w:val="18"/>
                <w:szCs w:val="18"/>
                <w:rtl w:val="0"/>
              </w:rPr>
              <w:t xml:space="preserve">/</w:t>
            </w:r>
            <w:r w:rsidDel="00000000" w:rsidR="00000000" w:rsidRPr="00000000">
              <w:rPr>
                <w:color w:val="000000"/>
                <w:sz w:val="18"/>
                <w:szCs w:val="18"/>
                <w:rtl w:val="0"/>
              </w:rPr>
              <w:t xml:space="preserve">Asia</w:t>
            </w:r>
          </w:p>
        </w:tc>
        <w:tc>
          <w:tcPr>
            <w:tcMar>
              <w:top w:w="-144.0" w:type="dxa"/>
              <w:left w:w="-144.0" w:type="dxa"/>
              <w:bottom w:w="-144.0" w:type="dxa"/>
              <w:right w:w="-144.0" w:type="dxa"/>
            </w:tcMar>
            <w:vAlign w:val="center"/>
          </w:tcPr>
          <w:p w:rsidR="00000000" w:rsidDel="00000000" w:rsidP="00000000" w:rsidRDefault="00000000" w:rsidRPr="00000000" w14:paraId="00000060">
            <w:pPr>
              <w:spacing w:after="0" w:before="0" w:lineRule="auto"/>
              <w:jc w:val="center"/>
              <w:rPr>
                <w:color w:val="000000"/>
                <w:sz w:val="18"/>
                <w:szCs w:val="18"/>
              </w:rPr>
            </w:pPr>
            <w:r w:rsidDel="00000000" w:rsidR="00000000" w:rsidRPr="00000000">
              <w:rPr>
                <w:sz w:val="18"/>
                <w:szCs w:val="18"/>
                <w:rtl w:val="0"/>
              </w:rPr>
              <w:t xml:space="preserve">At least </w:t>
            </w:r>
            <w:r w:rsidDel="00000000" w:rsidR="00000000" w:rsidRPr="00000000">
              <w:rPr>
                <w:color w:val="000000"/>
                <w:sz w:val="18"/>
                <w:szCs w:val="18"/>
                <w:rtl w:val="0"/>
              </w:rPr>
              <w:t xml:space="preserve">200 teachers</w:t>
            </w:r>
            <w:r w:rsidDel="00000000" w:rsidR="00000000" w:rsidRPr="00000000">
              <w:rPr>
                <w:sz w:val="18"/>
                <w:szCs w:val="18"/>
                <w:rtl w:val="0"/>
              </w:rPr>
              <w:t xml:space="preserve"> and </w:t>
            </w:r>
            <w:r w:rsidDel="00000000" w:rsidR="00000000" w:rsidRPr="00000000">
              <w:rPr>
                <w:color w:val="000000"/>
                <w:sz w:val="18"/>
                <w:szCs w:val="18"/>
                <w:rtl w:val="0"/>
              </w:rPr>
              <w:t xml:space="preserve">staff and </w:t>
            </w:r>
            <w:r w:rsidDel="00000000" w:rsidR="00000000" w:rsidRPr="00000000">
              <w:rPr>
                <w:sz w:val="18"/>
                <w:szCs w:val="18"/>
                <w:rtl w:val="0"/>
              </w:rPr>
              <w:t xml:space="preserve">10000 students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61">
            <w:pPr>
              <w:spacing w:after="0" w:before="0" w:lineRule="auto"/>
              <w:jc w:val="center"/>
              <w:rPr>
                <w:color w:val="000000"/>
                <w:sz w:val="18"/>
                <w:szCs w:val="18"/>
              </w:rPr>
            </w:pPr>
            <w:r w:rsidDel="00000000" w:rsidR="00000000" w:rsidRPr="00000000">
              <w:rPr>
                <w:sz w:val="18"/>
                <w:szCs w:val="18"/>
                <w:rtl w:val="0"/>
              </w:rPr>
              <w:t xml:space="preserve">Utilizes HEIs Alliances infrastructure</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62">
            <w:pPr>
              <w:tabs>
                <w:tab w:val="left" w:leader="none" w:pos="476"/>
              </w:tabs>
              <w:spacing w:after="0" w:before="0" w:lineRule="auto"/>
              <w:jc w:val="center"/>
              <w:rPr>
                <w:color w:val="000000"/>
                <w:sz w:val="18"/>
                <w:szCs w:val="18"/>
              </w:rPr>
            </w:pPr>
            <w:r w:rsidDel="00000000" w:rsidR="00000000" w:rsidRPr="00000000">
              <w:rPr>
                <w:color w:val="000000"/>
                <w:sz w:val="18"/>
                <w:szCs w:val="18"/>
                <w:rtl w:val="0"/>
              </w:rPr>
              <w:t xml:space="preserve">Promotes Europe-wide educational and research sharing and transformation</w:t>
            </w:r>
          </w:p>
        </w:tc>
        <w:tc>
          <w:tcPr>
            <w:tcMar>
              <w:top w:w="-144.0" w:type="dxa"/>
              <w:left w:w="-144.0" w:type="dxa"/>
              <w:bottom w:w="-144.0" w:type="dxa"/>
              <w:right w:w="-144.0" w:type="dxa"/>
            </w:tcMar>
            <w:vAlign w:val="center"/>
          </w:tcPr>
          <w:p w:rsidR="00000000" w:rsidDel="00000000" w:rsidP="00000000" w:rsidRDefault="00000000" w:rsidRPr="00000000" w14:paraId="00000063">
            <w:pPr>
              <w:spacing w:after="0" w:before="0" w:lineRule="auto"/>
              <w:jc w:val="center"/>
              <w:rPr>
                <w:color w:val="000000"/>
                <w:sz w:val="18"/>
                <w:szCs w:val="18"/>
              </w:rPr>
            </w:pPr>
            <w:r w:rsidDel="00000000" w:rsidR="00000000" w:rsidRPr="00000000">
              <w:rPr>
                <w:color w:val="000000"/>
                <w:sz w:val="18"/>
                <w:szCs w:val="18"/>
                <w:rtl w:val="0"/>
              </w:rPr>
              <w:t xml:space="preserve">Complete scaling by the end of 202</w:t>
            </w:r>
            <w:r w:rsidDel="00000000" w:rsidR="00000000" w:rsidRPr="00000000">
              <w:rPr>
                <w:sz w:val="18"/>
                <w:szCs w:val="18"/>
                <w:rtl w:val="0"/>
              </w:rPr>
              <w:t xml:space="preserve">9</w:t>
            </w:r>
            <w:r w:rsidDel="00000000" w:rsidR="00000000" w:rsidRPr="00000000">
              <w:rPr>
                <w:rtl w:val="0"/>
              </w:rPr>
            </w:r>
          </w:p>
        </w:tc>
      </w:tr>
      <w:tr>
        <w:trPr>
          <w:cantSplit w:val="0"/>
          <w:trHeight w:val="940" w:hRule="atLeast"/>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65">
            <w:pPr>
              <w:spacing w:after="0" w:before="0" w:lineRule="auto"/>
              <w:jc w:val="center"/>
              <w:rPr>
                <w:color w:val="000000"/>
                <w:sz w:val="18"/>
                <w:szCs w:val="18"/>
              </w:rPr>
            </w:pPr>
            <w:r w:rsidDel="00000000" w:rsidR="00000000" w:rsidRPr="00000000">
              <w:rPr>
                <w:b w:val="1"/>
                <w:bCs w:val="1"/>
                <w:color w:val="000000"/>
                <w:sz w:val="18"/>
                <w:szCs w:val="18"/>
                <w:rtl w:val="0"/>
              </w:rPr>
              <w:t xml:space="preserve">4</w:t>
            </w:r>
            <w:r w:rsidDel="00000000" w:rsidR="00000000" w:rsidRPr="00000000">
              <w:rPr>
                <w:rtl w:val="0"/>
              </w:rPr>
            </w:r>
          </w:p>
          <w:p w:rsidR="00000000" w:rsidDel="00000000" w:rsidP="00000000" w:rsidRDefault="00000000" w:rsidRPr="00000000" w14:paraId="00000066">
            <w:pPr>
              <w:spacing w:after="0" w:before="0" w:lineRule="auto"/>
              <w:jc w:val="center"/>
              <w:rPr>
                <w:color w:val="000000"/>
                <w:sz w:val="18"/>
                <w:szCs w:val="18"/>
              </w:rPr>
            </w:pPr>
            <w:r w:rsidDel="00000000" w:rsidR="00000000" w:rsidRPr="00000000">
              <w:rPr>
                <w:color w:val="000000"/>
                <w:sz w:val="18"/>
                <w:szCs w:val="18"/>
                <w:rtl w:val="0"/>
              </w:rPr>
              <w:t xml:space="preserve">Foster </w:t>
            </w:r>
            <w:r w:rsidDel="00000000" w:rsidR="00000000" w:rsidRPr="00000000">
              <w:rPr>
                <w:sz w:val="18"/>
                <w:szCs w:val="18"/>
                <w:rtl w:val="0"/>
              </w:rPr>
              <w:t xml:space="preserve">sharing HEIs</w:t>
            </w:r>
            <w:r w:rsidDel="00000000" w:rsidR="00000000" w:rsidRPr="00000000">
              <w:rPr>
                <w:sz w:val="18"/>
                <w:szCs w:val="18"/>
                <w:rtl w:val="0"/>
              </w:rPr>
              <w:t xml:space="preserve"> </w:t>
            </w:r>
            <w:r w:rsidDel="00000000" w:rsidR="00000000" w:rsidRPr="00000000">
              <w:rPr>
                <w:color w:val="000000"/>
                <w:sz w:val="18"/>
                <w:szCs w:val="18"/>
                <w:rtl w:val="0"/>
              </w:rPr>
              <w:t xml:space="preserve"> Skills</w:t>
            </w:r>
          </w:p>
        </w:tc>
        <w:tc>
          <w:tcPr>
            <w:tcMar>
              <w:top w:w="-144.0" w:type="dxa"/>
              <w:left w:w="-144.0" w:type="dxa"/>
              <w:bottom w:w="-144.0" w:type="dxa"/>
              <w:right w:w="-144.0" w:type="dxa"/>
            </w:tcMar>
            <w:vAlign w:val="center"/>
          </w:tcPr>
          <w:p w:rsidR="00000000" w:rsidDel="00000000" w:rsidP="00000000" w:rsidRDefault="00000000" w:rsidRPr="00000000" w14:paraId="00000067">
            <w:pPr>
              <w:spacing w:after="0" w:before="0" w:lineRule="auto"/>
              <w:jc w:val="center"/>
              <w:rPr>
                <w:color w:val="000000"/>
                <w:sz w:val="18"/>
                <w:szCs w:val="18"/>
              </w:rPr>
            </w:pPr>
            <w:r w:rsidDel="00000000" w:rsidR="00000000" w:rsidRPr="00000000">
              <w:rPr>
                <w:sz w:val="18"/>
                <w:szCs w:val="18"/>
                <w:rtl w:val="0"/>
              </w:rPr>
              <w:t xml:space="preserve">Boot </w:t>
            </w:r>
            <w:r w:rsidDel="00000000" w:rsidR="00000000" w:rsidRPr="00000000">
              <w:rPr>
                <w:color w:val="000000"/>
                <w:sz w:val="18"/>
                <w:szCs w:val="18"/>
                <w:rtl w:val="0"/>
              </w:rPr>
              <w:t xml:space="preserve">Camps for learning </w:t>
            </w:r>
          </w:p>
        </w:tc>
        <w:tc>
          <w:tcPr>
            <w:tcMar>
              <w:top w:w="-144.0" w:type="dxa"/>
              <w:left w:w="-144.0" w:type="dxa"/>
              <w:bottom w:w="-144.0" w:type="dxa"/>
              <w:right w:w="-144.0" w:type="dxa"/>
            </w:tcMar>
            <w:vAlign w:val="center"/>
          </w:tcPr>
          <w:p w:rsidR="00000000" w:rsidDel="00000000" w:rsidP="00000000" w:rsidRDefault="00000000" w:rsidRPr="00000000" w14:paraId="00000068">
            <w:pPr>
              <w:spacing w:after="0" w:before="0" w:lineRule="auto"/>
              <w:jc w:val="center"/>
              <w:rPr>
                <w:color w:val="000000"/>
                <w:sz w:val="18"/>
                <w:szCs w:val="18"/>
              </w:rPr>
            </w:pPr>
            <w:r w:rsidDel="00000000" w:rsidR="00000000" w:rsidRPr="00000000">
              <w:rPr>
                <w:sz w:val="18"/>
                <w:szCs w:val="18"/>
                <w:rtl w:val="0"/>
              </w:rPr>
              <w:t xml:space="preserve">Promotes the hands on training of 240</w:t>
            </w:r>
            <w:r w:rsidDel="00000000" w:rsidR="00000000" w:rsidRPr="00000000">
              <w:rPr>
                <w:color w:val="000000"/>
                <w:sz w:val="18"/>
                <w:szCs w:val="18"/>
                <w:rtl w:val="0"/>
              </w:rPr>
              <w:t xml:space="preserve"> teachers and Staff</w:t>
            </w:r>
          </w:p>
        </w:tc>
        <w:tc>
          <w:tcPr>
            <w:tcMar>
              <w:top w:w="-144.0" w:type="dxa"/>
              <w:left w:w="-144.0" w:type="dxa"/>
              <w:bottom w:w="-144.0" w:type="dxa"/>
              <w:right w:w="-144.0" w:type="dxa"/>
            </w:tcMar>
            <w:vAlign w:val="center"/>
          </w:tcPr>
          <w:p w:rsidR="00000000" w:rsidDel="00000000" w:rsidP="00000000" w:rsidRDefault="00000000" w:rsidRPr="00000000" w14:paraId="00000069">
            <w:pPr>
              <w:tabs>
                <w:tab w:val="left" w:leader="none" w:pos="498"/>
              </w:tabs>
              <w:spacing w:after="0" w:before="0" w:lineRule="auto"/>
              <w:jc w:val="center"/>
              <w:rPr>
                <w:color w:val="000000"/>
                <w:sz w:val="18"/>
                <w:szCs w:val="18"/>
              </w:rPr>
            </w:pPr>
            <w:r w:rsidDel="00000000" w:rsidR="00000000" w:rsidRPr="00000000">
              <w:rPr>
                <w:color w:val="000000"/>
                <w:sz w:val="18"/>
                <w:szCs w:val="18"/>
                <w:rtl w:val="0"/>
              </w:rPr>
              <w:t xml:space="preserve">KIC partners for mentoring and funding</w:t>
            </w:r>
          </w:p>
        </w:tc>
        <w:tc>
          <w:tcPr>
            <w:tcMar>
              <w:top w:w="-144.0" w:type="dxa"/>
              <w:left w:w="-144.0" w:type="dxa"/>
              <w:bottom w:w="-144.0" w:type="dxa"/>
              <w:right w:w="-144.0" w:type="dxa"/>
            </w:tcMar>
            <w:vAlign w:val="center"/>
          </w:tcPr>
          <w:p w:rsidR="00000000" w:rsidDel="00000000" w:rsidP="00000000" w:rsidRDefault="00000000" w:rsidRPr="00000000" w14:paraId="0000006A">
            <w:pPr>
              <w:spacing w:after="0" w:before="0" w:lineRule="auto"/>
              <w:jc w:val="center"/>
              <w:rPr>
                <w:color w:val="000000"/>
                <w:sz w:val="18"/>
                <w:szCs w:val="18"/>
              </w:rPr>
            </w:pPr>
            <w:r w:rsidDel="00000000" w:rsidR="00000000" w:rsidRPr="00000000">
              <w:rPr>
                <w:color w:val="000000"/>
                <w:sz w:val="18"/>
                <w:szCs w:val="18"/>
                <w:rtl w:val="0"/>
              </w:rPr>
              <w:t xml:space="preserve">Aligns with enhancing employability</w:t>
            </w:r>
          </w:p>
        </w:tc>
        <w:tc>
          <w:tcPr>
            <w:tcMar>
              <w:top w:w="-144.0" w:type="dxa"/>
              <w:left w:w="-144.0" w:type="dxa"/>
              <w:bottom w:w="-144.0" w:type="dxa"/>
              <w:right w:w="-144.0" w:type="dxa"/>
            </w:tcMar>
            <w:vAlign w:val="center"/>
          </w:tcPr>
          <w:p w:rsidR="00000000" w:rsidDel="00000000" w:rsidP="00000000" w:rsidRDefault="00000000" w:rsidRPr="00000000" w14:paraId="0000006B">
            <w:pPr>
              <w:tabs>
                <w:tab w:val="left" w:leader="none" w:pos="642"/>
              </w:tabs>
              <w:spacing w:after="0" w:before="0" w:lineRule="auto"/>
              <w:jc w:val="center"/>
              <w:rPr>
                <w:color w:val="000000"/>
                <w:sz w:val="18"/>
                <w:szCs w:val="18"/>
              </w:rPr>
            </w:pPr>
            <w:r w:rsidDel="00000000" w:rsidR="00000000" w:rsidRPr="00000000">
              <w:rPr>
                <w:color w:val="000000"/>
                <w:sz w:val="18"/>
                <w:szCs w:val="18"/>
                <w:rtl w:val="0"/>
              </w:rPr>
              <w:t xml:space="preserve">Boot camps operational by last semester 202</w:t>
            </w:r>
            <w:r w:rsidDel="00000000" w:rsidR="00000000" w:rsidRPr="00000000">
              <w:rPr>
                <w:sz w:val="18"/>
                <w:szCs w:val="18"/>
                <w:rtl w:val="0"/>
              </w:rPr>
              <w:t xml:space="preserve">7</w:t>
            </w:r>
            <w:r w:rsidDel="00000000" w:rsidR="00000000" w:rsidRPr="00000000">
              <w:rPr>
                <w:rtl w:val="0"/>
              </w:rPr>
            </w:r>
          </w:p>
        </w:tc>
      </w:tr>
      <w:tr>
        <w:trPr>
          <w:cantSplit w:val="0"/>
          <w:tblHeader w:val="0"/>
        </w:trPr>
        <w:tc>
          <w:tcPr>
            <w:vMerge w:val="restart"/>
            <w:tcMar>
              <w:top w:w="-144.0" w:type="dxa"/>
              <w:left w:w="-144.0" w:type="dxa"/>
              <w:bottom w:w="-144.0" w:type="dxa"/>
              <w:right w:w="-144.0" w:type="dxa"/>
            </w:tcMar>
            <w:vAlign w:val="center"/>
          </w:tcPr>
          <w:p w:rsidR="00000000" w:rsidDel="00000000" w:rsidP="00000000" w:rsidRDefault="00000000" w:rsidRPr="00000000" w14:paraId="0000006C">
            <w:pPr>
              <w:spacing w:after="0" w:before="0" w:lineRule="auto"/>
              <w:jc w:val="center"/>
              <w:rPr>
                <w:b w:val="1"/>
                <w:bCs w:val="1"/>
                <w:sz w:val="18"/>
                <w:szCs w:val="18"/>
              </w:rPr>
            </w:pPr>
            <w:r w:rsidDel="00000000" w:rsidR="00000000" w:rsidRPr="00000000">
              <w:rPr>
                <w:b w:val="1"/>
                <w:bCs w:val="1"/>
                <w:sz w:val="18"/>
                <w:szCs w:val="18"/>
                <w:rtl w:val="0"/>
              </w:rPr>
              <w:t xml:space="preserve">Phase 3</w:t>
            </w:r>
          </w:p>
          <w:p w:rsidR="00000000" w:rsidDel="00000000" w:rsidP="00000000" w:rsidRDefault="00000000" w:rsidRPr="00000000" w14:paraId="0000006D">
            <w:pPr>
              <w:spacing w:after="0" w:before="0" w:lineRule="auto"/>
              <w:jc w:val="center"/>
              <w:rPr>
                <w:b w:val="1"/>
                <w:bCs w:val="1"/>
                <w:sz w:val="18"/>
                <w:szCs w:val="18"/>
              </w:rPr>
            </w:pPr>
            <w:r w:rsidDel="00000000" w:rsidR="00000000" w:rsidRPr="00000000">
              <w:rPr>
                <w:b w:val="1"/>
                <w:bCs w:val="1"/>
                <w:sz w:val="18"/>
                <w:szCs w:val="18"/>
                <w:rtl w:val="0"/>
              </w:rPr>
              <w:t xml:space="preserve">(2026-2030).</w:t>
            </w:r>
          </w:p>
          <w:p w:rsidR="00000000" w:rsidDel="00000000" w:rsidP="00000000" w:rsidRDefault="00000000" w:rsidRPr="00000000" w14:paraId="0000006E">
            <w:pPr>
              <w:spacing w:after="0" w:before="0" w:lineRule="auto"/>
              <w:jc w:val="center"/>
              <w:rPr>
                <w:b w:val="1"/>
                <w:bCs w:val="1"/>
                <w:sz w:val="18"/>
                <w:szCs w:val="18"/>
              </w:rPr>
            </w:pPr>
            <w:r w:rsidDel="00000000" w:rsidR="00000000" w:rsidRPr="00000000">
              <w:rPr>
                <w:b w:val="1"/>
                <w:bCs w:val="1"/>
                <w:sz w:val="18"/>
                <w:szCs w:val="18"/>
                <w:rtl w:val="0"/>
              </w:rPr>
              <w:t xml:space="preserve">Institutionalization and Global Outreach</w:t>
            </w:r>
          </w:p>
        </w:tc>
        <w:tc>
          <w:tcPr>
            <w:tcMar>
              <w:top w:w="-144.0" w:type="dxa"/>
              <w:left w:w="-144.0" w:type="dxa"/>
              <w:bottom w:w="-144.0" w:type="dxa"/>
              <w:right w:w="-144.0" w:type="dxa"/>
            </w:tcMar>
            <w:vAlign w:val="center"/>
          </w:tcPr>
          <w:p w:rsidR="00000000" w:rsidDel="00000000" w:rsidP="00000000" w:rsidRDefault="00000000" w:rsidRPr="00000000" w14:paraId="0000006F">
            <w:pPr>
              <w:spacing w:after="0" w:before="0" w:lineRule="auto"/>
              <w:jc w:val="center"/>
              <w:rPr>
                <w:color w:val="000000"/>
                <w:sz w:val="18"/>
                <w:szCs w:val="18"/>
              </w:rPr>
            </w:pPr>
            <w:r w:rsidDel="00000000" w:rsidR="00000000" w:rsidRPr="00000000">
              <w:rPr>
                <w:b w:val="1"/>
                <w:bCs w:val="1"/>
                <w:color w:val="000000"/>
                <w:sz w:val="18"/>
                <w:szCs w:val="18"/>
                <w:rtl w:val="0"/>
              </w:rPr>
              <w:t xml:space="preserve">5</w:t>
            </w:r>
            <w:r w:rsidDel="00000000" w:rsidR="00000000" w:rsidRPr="00000000">
              <w:rPr>
                <w:rtl w:val="0"/>
              </w:rPr>
            </w:r>
          </w:p>
          <w:p w:rsidR="00000000" w:rsidDel="00000000" w:rsidP="00000000" w:rsidRDefault="00000000" w:rsidRPr="00000000" w14:paraId="00000070">
            <w:pPr>
              <w:spacing w:after="0" w:before="0" w:lineRule="auto"/>
              <w:jc w:val="center"/>
              <w:rPr>
                <w:color w:val="000000"/>
                <w:sz w:val="18"/>
                <w:szCs w:val="18"/>
              </w:rPr>
            </w:pPr>
            <w:r w:rsidDel="00000000" w:rsidR="00000000" w:rsidRPr="00000000">
              <w:rPr>
                <w:color w:val="000000"/>
                <w:sz w:val="18"/>
                <w:szCs w:val="18"/>
                <w:rtl w:val="0"/>
              </w:rPr>
              <w:t xml:space="preserve">Institutionalize the Program</w:t>
            </w:r>
          </w:p>
        </w:tc>
        <w:tc>
          <w:tcPr>
            <w:tcMar>
              <w:top w:w="-144.0" w:type="dxa"/>
              <w:left w:w="-144.0" w:type="dxa"/>
              <w:bottom w:w="-144.0" w:type="dxa"/>
              <w:right w:w="-144.0" w:type="dxa"/>
            </w:tcMar>
            <w:vAlign w:val="center"/>
          </w:tcPr>
          <w:p w:rsidR="00000000" w:rsidDel="00000000" w:rsidP="00000000" w:rsidRDefault="00000000" w:rsidRPr="00000000" w14:paraId="00000071">
            <w:pPr>
              <w:spacing w:after="0" w:before="0" w:lineRule="auto"/>
              <w:jc w:val="center"/>
              <w:rPr>
                <w:color w:val="000000"/>
                <w:sz w:val="18"/>
                <w:szCs w:val="18"/>
              </w:rPr>
            </w:pPr>
            <w:r w:rsidDel="00000000" w:rsidR="00000000" w:rsidRPr="00000000">
              <w:rPr>
                <w:color w:val="000000"/>
                <w:sz w:val="18"/>
                <w:szCs w:val="18"/>
                <w:rtl w:val="0"/>
              </w:rPr>
              <w:t xml:space="preserve">Institutionalize the Program</w:t>
            </w:r>
          </w:p>
        </w:tc>
        <w:tc>
          <w:tcPr>
            <w:tcMar>
              <w:top w:w="-144.0" w:type="dxa"/>
              <w:left w:w="-144.0" w:type="dxa"/>
              <w:bottom w:w="-144.0" w:type="dxa"/>
              <w:right w:w="-144.0" w:type="dxa"/>
            </w:tcMar>
            <w:vAlign w:val="center"/>
          </w:tcPr>
          <w:p w:rsidR="00000000" w:rsidDel="00000000" w:rsidP="00000000" w:rsidRDefault="00000000" w:rsidRPr="00000000" w14:paraId="00000072">
            <w:pPr>
              <w:tabs>
                <w:tab w:val="left" w:leader="none" w:pos="465"/>
              </w:tabs>
              <w:spacing w:after="0" w:before="0" w:lineRule="auto"/>
              <w:jc w:val="center"/>
              <w:rPr>
                <w:color w:val="000000"/>
                <w:sz w:val="18"/>
                <w:szCs w:val="18"/>
              </w:rPr>
            </w:pPr>
            <w:r w:rsidDel="00000000" w:rsidR="00000000" w:rsidRPr="00000000">
              <w:rPr>
                <w:sz w:val="18"/>
                <w:szCs w:val="18"/>
                <w:rtl w:val="0"/>
              </w:rPr>
              <w:t xml:space="preserve">Integrate the </w:t>
            </w:r>
            <w:r w:rsidDel="00000000" w:rsidR="00000000" w:rsidRPr="00000000">
              <w:rPr>
                <w:color w:val="000000"/>
                <w:sz w:val="18"/>
                <w:szCs w:val="18"/>
                <w:rtl w:val="0"/>
              </w:rPr>
              <w:t xml:space="preserve">device into the core curricula of at least </w:t>
            </w:r>
            <w:r w:rsidDel="00000000" w:rsidR="00000000" w:rsidRPr="00000000">
              <w:rPr>
                <w:sz w:val="18"/>
                <w:szCs w:val="18"/>
                <w:rtl w:val="0"/>
              </w:rPr>
              <w:t xml:space="preserve">53</w:t>
            </w:r>
            <w:r w:rsidDel="00000000" w:rsidR="00000000" w:rsidRPr="00000000">
              <w:rPr>
                <w:color w:val="000000"/>
                <w:sz w:val="18"/>
                <w:szCs w:val="18"/>
                <w:rtl w:val="0"/>
              </w:rPr>
              <w:t xml:space="preserve"> HEIs</w:t>
            </w:r>
            <w:r w:rsidDel="00000000" w:rsidR="00000000" w:rsidRPr="00000000">
              <w:rPr>
                <w:sz w:val="18"/>
                <w:szCs w:val="18"/>
                <w:rtl w:val="0"/>
              </w:rPr>
              <w:t xml:space="preserve"> in </w:t>
            </w:r>
            <w:r w:rsidDel="00000000" w:rsidR="00000000" w:rsidRPr="00000000">
              <w:rPr>
                <w:sz w:val="18"/>
                <w:szCs w:val="18"/>
                <w:rtl w:val="0"/>
              </w:rPr>
              <w:t xml:space="preserve">Europe/America/Asia</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73">
            <w:pPr>
              <w:tabs>
                <w:tab w:val="left" w:leader="none" w:pos="709"/>
              </w:tabs>
              <w:spacing w:after="0" w:before="0" w:lineRule="auto"/>
              <w:jc w:val="center"/>
              <w:rPr>
                <w:color w:val="000000"/>
                <w:sz w:val="18"/>
                <w:szCs w:val="18"/>
              </w:rPr>
            </w:pPr>
            <w:r w:rsidDel="00000000" w:rsidR="00000000" w:rsidRPr="00000000">
              <w:rPr>
                <w:sz w:val="18"/>
                <w:szCs w:val="18"/>
                <w:rtl w:val="0"/>
              </w:rPr>
              <w:t xml:space="preserve">Insert i</w:t>
            </w:r>
            <w:r w:rsidDel="00000000" w:rsidR="00000000" w:rsidRPr="00000000">
              <w:rPr>
                <w:color w:val="000000"/>
                <w:sz w:val="18"/>
                <w:szCs w:val="18"/>
                <w:rtl w:val="0"/>
              </w:rPr>
              <w:t xml:space="preserve">nto degree accreditation standards</w:t>
            </w:r>
          </w:p>
        </w:tc>
        <w:tc>
          <w:tcPr>
            <w:tcMar>
              <w:top w:w="-144.0" w:type="dxa"/>
              <w:left w:w="-144.0" w:type="dxa"/>
              <w:bottom w:w="-144.0" w:type="dxa"/>
              <w:right w:w="-144.0" w:type="dxa"/>
            </w:tcMar>
            <w:vAlign w:val="center"/>
          </w:tcPr>
          <w:p w:rsidR="00000000" w:rsidDel="00000000" w:rsidP="00000000" w:rsidRDefault="00000000" w:rsidRPr="00000000" w14:paraId="00000074">
            <w:pPr>
              <w:spacing w:after="0" w:before="0" w:lineRule="auto"/>
              <w:jc w:val="center"/>
              <w:rPr>
                <w:color w:val="000000"/>
                <w:sz w:val="18"/>
                <w:szCs w:val="18"/>
              </w:rPr>
            </w:pPr>
            <w:r w:rsidDel="00000000" w:rsidR="00000000" w:rsidRPr="00000000">
              <w:rPr>
                <w:sz w:val="18"/>
                <w:szCs w:val="18"/>
                <w:rtl w:val="0"/>
              </w:rPr>
              <w:t xml:space="preserve">L</w:t>
            </w:r>
            <w:r w:rsidDel="00000000" w:rsidR="00000000" w:rsidRPr="00000000">
              <w:rPr>
                <w:color w:val="000000"/>
                <w:sz w:val="18"/>
                <w:szCs w:val="18"/>
                <w:rtl w:val="0"/>
              </w:rPr>
              <w:t xml:space="preserve">ong-term systemic change in education</w:t>
            </w:r>
          </w:p>
        </w:tc>
        <w:tc>
          <w:tcPr>
            <w:tcMar>
              <w:top w:w="-144.0" w:type="dxa"/>
              <w:left w:w="-144.0" w:type="dxa"/>
              <w:bottom w:w="-144.0" w:type="dxa"/>
              <w:right w:w="-144.0" w:type="dxa"/>
            </w:tcMar>
            <w:vAlign w:val="center"/>
          </w:tcPr>
          <w:p w:rsidR="00000000" w:rsidDel="00000000" w:rsidP="00000000" w:rsidRDefault="00000000" w:rsidRPr="00000000" w14:paraId="00000075">
            <w:pPr>
              <w:tabs>
                <w:tab w:val="left" w:leader="none" w:pos="742"/>
              </w:tabs>
              <w:spacing w:after="0" w:before="0" w:lineRule="auto"/>
              <w:jc w:val="center"/>
              <w:rPr>
                <w:color w:val="000000"/>
                <w:sz w:val="18"/>
                <w:szCs w:val="18"/>
              </w:rPr>
            </w:pPr>
            <w:r w:rsidDel="00000000" w:rsidR="00000000" w:rsidRPr="00000000">
              <w:rPr>
                <w:color w:val="000000"/>
                <w:sz w:val="18"/>
                <w:szCs w:val="18"/>
                <w:rtl w:val="0"/>
              </w:rPr>
              <w:t xml:space="preserve">Institutionalization completed by the end of 202</w:t>
            </w:r>
            <w:r w:rsidDel="00000000" w:rsidR="00000000" w:rsidRPr="00000000">
              <w:rPr>
                <w:sz w:val="18"/>
                <w:szCs w:val="18"/>
                <w:rtl w:val="0"/>
              </w:rPr>
              <w:t xml:space="preserve">9</w:t>
            </w:r>
            <w:r w:rsidDel="00000000" w:rsidR="00000000" w:rsidRPr="00000000">
              <w:rPr>
                <w:rtl w:val="0"/>
              </w:rPr>
            </w:r>
          </w:p>
        </w:tc>
      </w:tr>
      <w:tr>
        <w:trPr>
          <w:cantSplit w:val="0"/>
          <w:tblHeader w:val="0"/>
        </w:trPr>
        <w:tc>
          <w:tcPr>
            <w:vMerge w:val="continue"/>
            <w:tcMar>
              <w:top w:w="-144.0" w:type="dxa"/>
              <w:left w:w="-144.0" w:type="dxa"/>
              <w:bottom w:w="-144.0" w:type="dxa"/>
              <w:right w:w="-144.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077">
            <w:pPr>
              <w:spacing w:after="0" w:before="0" w:lineRule="auto"/>
              <w:jc w:val="center"/>
              <w:rPr>
                <w:b w:val="1"/>
                <w:bCs w:val="1"/>
                <w:sz w:val="18"/>
                <w:szCs w:val="18"/>
              </w:rPr>
            </w:pPr>
            <w:r w:rsidDel="00000000" w:rsidR="00000000" w:rsidRPr="00000000">
              <w:rPr>
                <w:b w:val="1"/>
                <w:bCs w:val="1"/>
                <w:sz w:val="18"/>
                <w:szCs w:val="18"/>
                <w:rtl w:val="0"/>
              </w:rPr>
              <w:t xml:space="preserve">6 </w:t>
            </w:r>
          </w:p>
          <w:p w:rsidR="00000000" w:rsidDel="00000000" w:rsidP="00000000" w:rsidRDefault="00000000" w:rsidRPr="00000000" w14:paraId="00000078">
            <w:pPr>
              <w:spacing w:after="0" w:before="0" w:lineRule="auto"/>
              <w:jc w:val="center"/>
              <w:rPr>
                <w:sz w:val="18"/>
                <w:szCs w:val="18"/>
              </w:rPr>
            </w:pPr>
            <w:r w:rsidDel="00000000" w:rsidR="00000000" w:rsidRPr="00000000">
              <w:rPr>
                <w:sz w:val="18"/>
                <w:szCs w:val="18"/>
                <w:rtl w:val="0"/>
              </w:rPr>
              <w:t xml:space="preserve">Strengthen Global Partnerships</w:t>
            </w:r>
          </w:p>
        </w:tc>
        <w:tc>
          <w:tcPr>
            <w:tcMar>
              <w:top w:w="-144.0" w:type="dxa"/>
              <w:left w:w="-144.0" w:type="dxa"/>
              <w:bottom w:w="-144.0" w:type="dxa"/>
              <w:right w:w="-144.0" w:type="dxa"/>
            </w:tcMar>
            <w:vAlign w:val="center"/>
          </w:tcPr>
          <w:p w:rsidR="00000000" w:rsidDel="00000000" w:rsidP="00000000" w:rsidRDefault="00000000" w:rsidRPr="00000000" w14:paraId="00000079">
            <w:pPr>
              <w:spacing w:after="0" w:before="0" w:lineRule="auto"/>
              <w:jc w:val="center"/>
              <w:rPr>
                <w:sz w:val="18"/>
                <w:szCs w:val="18"/>
              </w:rPr>
            </w:pPr>
            <w:r w:rsidDel="00000000" w:rsidR="00000000" w:rsidRPr="00000000">
              <w:rPr>
                <w:sz w:val="18"/>
                <w:szCs w:val="18"/>
                <w:rtl w:val="0"/>
              </w:rPr>
              <w:t xml:space="preserve">Program globalization</w:t>
            </w:r>
          </w:p>
        </w:tc>
        <w:tc>
          <w:tcPr>
            <w:tcMar>
              <w:top w:w="-144.0" w:type="dxa"/>
              <w:left w:w="-144.0" w:type="dxa"/>
              <w:bottom w:w="-144.0" w:type="dxa"/>
              <w:right w:w="-144.0" w:type="dxa"/>
            </w:tcMar>
            <w:vAlign w:val="center"/>
          </w:tcPr>
          <w:p w:rsidR="00000000" w:rsidDel="00000000" w:rsidP="00000000" w:rsidRDefault="00000000" w:rsidRPr="00000000" w14:paraId="0000007A">
            <w:pPr>
              <w:spacing w:after="0" w:before="0" w:lineRule="auto"/>
              <w:jc w:val="center"/>
              <w:rPr>
                <w:sz w:val="18"/>
                <w:szCs w:val="18"/>
              </w:rPr>
            </w:pPr>
            <w:r w:rsidDel="00000000" w:rsidR="00000000" w:rsidRPr="00000000">
              <w:rPr>
                <w:sz w:val="18"/>
                <w:szCs w:val="18"/>
                <w:rtl w:val="0"/>
              </w:rPr>
              <w:t xml:space="preserve">Collaborations with at least 14 universities out of Europe</w:t>
            </w:r>
          </w:p>
        </w:tc>
        <w:tc>
          <w:tcPr>
            <w:tcMar>
              <w:top w:w="-144.0" w:type="dxa"/>
              <w:left w:w="-144.0" w:type="dxa"/>
              <w:bottom w:w="-144.0" w:type="dxa"/>
              <w:right w:w="-144.0" w:type="dxa"/>
            </w:tcMar>
            <w:vAlign w:val="center"/>
          </w:tcPr>
          <w:p w:rsidR="00000000" w:rsidDel="00000000" w:rsidP="00000000" w:rsidRDefault="00000000" w:rsidRPr="00000000" w14:paraId="0000007B">
            <w:pPr>
              <w:spacing w:after="0" w:before="0" w:lineRule="auto"/>
              <w:jc w:val="center"/>
              <w:rPr>
                <w:sz w:val="18"/>
                <w:szCs w:val="18"/>
              </w:rPr>
            </w:pPr>
            <w:r w:rsidDel="00000000" w:rsidR="00000000" w:rsidRPr="00000000">
              <w:rPr>
                <w:sz w:val="18"/>
                <w:szCs w:val="18"/>
                <w:rtl w:val="0"/>
              </w:rPr>
              <w:t xml:space="preserve">Europe’s leadership in educational innovation </w:t>
            </w:r>
          </w:p>
        </w:tc>
        <w:tc>
          <w:tcPr>
            <w:tcMar>
              <w:top w:w="-144.0" w:type="dxa"/>
              <w:left w:w="-144.0" w:type="dxa"/>
              <w:bottom w:w="-144.0" w:type="dxa"/>
              <w:right w:w="-144.0" w:type="dxa"/>
            </w:tcMar>
            <w:vAlign w:val="center"/>
          </w:tcPr>
          <w:p w:rsidR="00000000" w:rsidDel="00000000" w:rsidP="00000000" w:rsidRDefault="00000000" w:rsidRPr="00000000" w14:paraId="0000007C">
            <w:pPr>
              <w:tabs>
                <w:tab w:val="left" w:leader="none" w:pos="476"/>
              </w:tabs>
              <w:spacing w:after="0" w:before="0" w:lineRule="auto"/>
              <w:jc w:val="center"/>
              <w:rPr>
                <w:sz w:val="18"/>
                <w:szCs w:val="18"/>
              </w:rPr>
            </w:pPr>
            <w:r w:rsidDel="00000000" w:rsidR="00000000" w:rsidRPr="00000000">
              <w:rPr>
                <w:sz w:val="18"/>
                <w:szCs w:val="18"/>
                <w:rtl w:val="0"/>
              </w:rPr>
              <w:t xml:space="preserve">Expands Europe’s impact on global education</w:t>
            </w:r>
          </w:p>
        </w:tc>
        <w:tc>
          <w:tcPr>
            <w:tcMar>
              <w:top w:w="-144.0" w:type="dxa"/>
              <w:left w:w="-144.0" w:type="dxa"/>
              <w:bottom w:w="-144.0" w:type="dxa"/>
              <w:right w:w="-144.0" w:type="dxa"/>
            </w:tcMar>
            <w:vAlign w:val="center"/>
          </w:tcPr>
          <w:p w:rsidR="00000000" w:rsidDel="00000000" w:rsidP="00000000" w:rsidRDefault="00000000" w:rsidRPr="00000000" w14:paraId="0000007D">
            <w:pPr>
              <w:spacing w:after="0" w:before="0" w:lineRule="auto"/>
              <w:jc w:val="center"/>
              <w:rPr>
                <w:sz w:val="18"/>
                <w:szCs w:val="18"/>
              </w:rPr>
            </w:pPr>
            <w:r w:rsidDel="00000000" w:rsidR="00000000" w:rsidRPr="00000000">
              <w:rPr>
                <w:sz w:val="18"/>
                <w:szCs w:val="18"/>
                <w:rtl w:val="0"/>
              </w:rPr>
              <w:t xml:space="preserve">Partnerships working by the end of 2027</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rPr>
          <w:b w:val="1"/>
          <w:bCs w:val="1"/>
          <w:color w:val="333333"/>
          <w:sz w:val="22"/>
          <w:szCs w:val="22"/>
        </w:rPr>
      </w:pPr>
      <w:r w:rsidDel="00000000" w:rsidR="00000000" w:rsidRPr="00000000">
        <w:rPr>
          <w:rtl w:val="0"/>
        </w:rPr>
      </w:r>
    </w:p>
    <w:p w:rsidR="00000000" w:rsidDel="00000000" w:rsidP="00000000" w:rsidRDefault="00000000" w:rsidRPr="00000000" w14:paraId="0000007F">
      <w:pPr>
        <w:widowControl w:val="0"/>
        <w:shd w:fill="bdd7ee" w:val="clear"/>
        <w:jc w:val="both"/>
        <w:rPr>
          <w:color w:val="a6a6a6"/>
          <w:sz w:val="18"/>
          <w:szCs w:val="18"/>
        </w:rPr>
      </w:pPr>
      <w:r w:rsidDel="00000000" w:rsidR="00000000" w:rsidRPr="00000000">
        <w:rPr>
          <w:b w:val="1"/>
          <w:bCs w:val="1"/>
          <w:sz w:val="22"/>
          <w:szCs w:val="22"/>
          <w:rtl w:val="0"/>
        </w:rPr>
        <w:t xml:space="preserve">1.2.  Coordination and/or support measures and methodology </w:t>
      </w:r>
      <w:r w:rsidDel="00000000" w:rsidR="00000000" w:rsidRPr="00000000">
        <w:rPr>
          <w:color w:val="a6a6a6"/>
          <w:sz w:val="18"/>
          <w:szCs w:val="18"/>
          <w:rtl w:val="0"/>
        </w:rPr>
        <w:t xml:space="preserve">#@CON-MET-CM@# #@COM-PLE-CP@#</w:t>
      </w:r>
    </w:p>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sz w:val="22"/>
          <w:szCs w:val="22"/>
          <w:rtl w:val="0"/>
        </w:rPr>
        <w:t xml:space="preserve">[e.g. 6 pages]</w:t>
      </w:r>
      <w:r w:rsidDel="00000000" w:rsidR="00000000" w:rsidRPr="00000000">
        <w:rPr>
          <w:rtl w:val="0"/>
        </w:rPr>
      </w:r>
    </w:p>
    <w:p w:rsidR="00000000" w:rsidDel="00000000" w:rsidP="00000000" w:rsidRDefault="00000000" w:rsidRPr="00000000" w14:paraId="00000081">
      <w:pPr>
        <w:jc w:val="both"/>
        <w:rPr>
          <w:b w:val="1"/>
          <w:bCs w:val="1"/>
          <w:sz w:val="22"/>
          <w:szCs w:val="22"/>
        </w:rPr>
      </w:pPr>
      <w:r w:rsidDel="00000000" w:rsidR="00000000" w:rsidRPr="00000000">
        <w:rPr>
          <w:b w:val="1"/>
          <w:bCs w:val="1"/>
          <w:sz w:val="22"/>
          <w:szCs w:val="22"/>
          <w:rtl w:val="0"/>
        </w:rPr>
        <w:t xml:space="preserve">1.2.1 Overall methodology and concepts</w:t>
      </w:r>
    </w:p>
    <w:p w:rsidR="00000000" w:rsidDel="00000000" w:rsidP="00000000" w:rsidRDefault="00000000" w:rsidRPr="00000000" w14:paraId="00000082">
      <w:pPr>
        <w:jc w:val="both"/>
        <w:rPr>
          <w:b w:val="1"/>
          <w:bCs w:val="1"/>
          <w:sz w:val="22"/>
          <w:szCs w:val="22"/>
        </w:rPr>
      </w:pPr>
      <w:r w:rsidDel="00000000" w:rsidR="00000000" w:rsidRPr="00000000">
        <w:rPr>
          <w:rtl w:val="0"/>
        </w:rPr>
      </w:r>
    </w:p>
    <w:p w:rsidR="00000000" w:rsidDel="00000000" w:rsidP="00000000" w:rsidRDefault="00000000" w:rsidRPr="00000000" w14:paraId="00000083">
      <w:pPr>
        <w:spacing w:after="200" w:lineRule="auto"/>
        <w:ind w:left="720" w:firstLine="0"/>
        <w:jc w:val="both"/>
        <w:rPr>
          <w:i w:val="1"/>
          <w:iCs w:val="1"/>
          <w:sz w:val="22"/>
          <w:szCs w:val="22"/>
          <w:highlight w:val="yellow"/>
        </w:rPr>
      </w:pPr>
      <w:r w:rsidDel="00000000" w:rsidR="00000000" w:rsidRPr="00000000">
        <w:rPr>
          <w:i w:val="1"/>
          <w:iCs w:val="1"/>
          <w:sz w:val="22"/>
          <w:szCs w:val="22"/>
          <w:highlight w:val="yellow"/>
          <w:rtl w:val="0"/>
        </w:rPr>
        <w:t xml:space="preserve">Describe the overall methodology, including the concepts, models and assumptions that underpin your work. Explain how this will enable you to deliver your project’s objectives. Refer to any challenges you may have identified in the chosen methodology and how you intend to overcome them. </w:t>
      </w:r>
    </w:p>
    <w:p w:rsidR="00000000" w:rsidDel="00000000" w:rsidP="00000000" w:rsidRDefault="00000000" w:rsidRPr="00000000" w14:paraId="00000084">
      <w:pPr>
        <w:ind w:left="1440" w:firstLine="0"/>
        <w:jc w:val="both"/>
        <w:rPr>
          <w:i w:val="1"/>
          <w:iCs w:val="1"/>
          <w:sz w:val="22"/>
          <w:szCs w:val="22"/>
          <w:highlight w:val="yellow"/>
        </w:rPr>
      </w:pPr>
      <w:sdt>
        <w:sdtPr>
          <w:id w:val="-1522992573"/>
          <w:tag w:val="goog_rdk_1"/>
        </w:sdtPr>
        <w:sdtContent>
          <w:commentRangeStart w:id="0"/>
        </w:sdtContent>
      </w:sdt>
      <w:r w:rsidDel="00000000" w:rsidR="00000000" w:rsidRPr="00000000">
        <w:rPr>
          <w:i w:val="1"/>
          <w:iCs w:val="1"/>
          <w:sz w:val="22"/>
          <w:szCs w:val="22"/>
          <w:highlight w:val="yellow"/>
          <w:rtl w:val="0"/>
        </w:rPr>
        <w:t xml:space="preserve">If you plan to use, develop and/or deploy artificial intelligence (AI) based systems and/or techniques you must demonstrate their technical robustness. AI-based systems or techniques should be, or be developed to become: </w:t>
      </w:r>
    </w:p>
    <w:p w:rsidR="00000000" w:rsidDel="00000000" w:rsidP="00000000" w:rsidRDefault="00000000" w:rsidRPr="00000000" w14:paraId="00000085">
      <w:pPr>
        <w:ind w:left="1440" w:firstLine="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technically robust, accurate and reproducible, and able to deal with and inform about possible failures, inaccuracies and errors, proportionate to the assessed risk they pose </w:t>
      </w:r>
    </w:p>
    <w:p w:rsidR="00000000" w:rsidDel="00000000" w:rsidP="00000000" w:rsidRDefault="00000000" w:rsidRPr="00000000" w14:paraId="00000086">
      <w:pPr>
        <w:ind w:left="720" w:firstLine="72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socially robust, in that they duly consider the context and environment in which they operate </w:t>
      </w:r>
    </w:p>
    <w:p w:rsidR="00000000" w:rsidDel="00000000" w:rsidP="00000000" w:rsidRDefault="00000000" w:rsidRPr="00000000" w14:paraId="00000087">
      <w:pPr>
        <w:ind w:left="1440" w:firstLine="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reliable and function as intended, minimizing unintentional and unexpected harm, preventing unacceptable harm and safeguarding the physical and mental integrity of humans</w:t>
      </w:r>
    </w:p>
    <w:p w:rsidR="00000000" w:rsidDel="00000000" w:rsidP="00000000" w:rsidRDefault="00000000" w:rsidRPr="00000000" w14:paraId="00000088">
      <w:pPr>
        <w:ind w:left="1440" w:firstLine="0"/>
        <w:jc w:val="both"/>
        <w:rPr>
          <w:i w:val="1"/>
          <w:iCs w:val="1"/>
          <w:sz w:val="22"/>
          <w:szCs w:val="22"/>
        </w:rPr>
      </w:pPr>
      <w:r w:rsidDel="00000000" w:rsidR="00000000" w:rsidRPr="00000000">
        <w:rPr>
          <w:i w:val="1"/>
          <w:iCs w:val="1"/>
          <w:sz w:val="22"/>
          <w:szCs w:val="22"/>
          <w:highlight w:val="yellow"/>
          <w:rtl w:val="0"/>
        </w:rPr>
        <w:t xml:space="preserve">•</w:t>
        <w:tab/>
        <w:t xml:space="preserve">able to provide a suitable explanation of their decision-making processes, whenever they can have a significant impact on people’s lives.</w:t>
      </w:r>
      <w:r w:rsidDel="00000000" w:rsidR="00000000" w:rsidRPr="00000000">
        <w:rPr>
          <w:i w:val="1"/>
          <w:iCs w:val="1"/>
          <w:sz w:val="22"/>
          <w:szCs w:val="22"/>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9">
      <w:pPr>
        <w:jc w:val="both"/>
        <w:rPr>
          <w:color w:val="333333"/>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i w:val="1"/>
          <w:iCs w:val="1"/>
          <w:sz w:val="22"/>
          <w:szCs w:val="22"/>
          <w:highlight w:val="yellow"/>
        </w:rPr>
      </w:pPr>
      <w:r w:rsidDel="00000000" w:rsidR="00000000" w:rsidRPr="00000000">
        <w:rPr>
          <w:color w:val="333333"/>
          <w:highlight w:val="red"/>
          <w:rtl w:val="0"/>
        </w:rPr>
        <w:t xml:space="preserve">Need to include a  paragraph about this:</w:t>
      </w:r>
      <w:r w:rsidDel="00000000" w:rsidR="00000000" w:rsidRPr="00000000">
        <w:rPr>
          <w:color w:val="333333"/>
          <w:rtl w:val="0"/>
        </w:rPr>
        <w:t xml:space="preserve">  </w:t>
      </w:r>
      <w:sdt>
        <w:sdtPr>
          <w:id w:val="1042269954"/>
          <w:tag w:val="goog_rdk_2"/>
        </w:sdtPr>
        <w:sdtContent>
          <w:commentRangeStart w:id="1"/>
        </w:sdtContent>
      </w:sdt>
      <w:r w:rsidDel="00000000" w:rsidR="00000000" w:rsidRPr="00000000">
        <w:rPr>
          <w:i w:val="1"/>
          <w:iCs w:val="1"/>
          <w:sz w:val="22"/>
          <w:szCs w:val="22"/>
          <w:highlight w:val="yellow"/>
          <w:rtl w:val="0"/>
        </w:rPr>
        <w:t xml:space="preserve">If you plan to use, develop and/or deploy artificial intelligence (AI) based systems and/or techniques you must demonstrate their technical robustness. AI-based systems or techniques should be, or be developed to become: </w:t>
      </w:r>
    </w:p>
    <w:p w:rsidR="00000000" w:rsidDel="00000000" w:rsidP="00000000" w:rsidRDefault="00000000" w:rsidRPr="00000000" w14:paraId="0000008B">
      <w:pPr>
        <w:ind w:left="1440" w:firstLine="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technically robust, accurate and reproducible, and able to deal with and inform about possible failures, inaccuracies and errors, proportionate to the assessed risk they pose </w:t>
      </w:r>
    </w:p>
    <w:p w:rsidR="00000000" w:rsidDel="00000000" w:rsidP="00000000" w:rsidRDefault="00000000" w:rsidRPr="00000000" w14:paraId="0000008C">
      <w:pPr>
        <w:ind w:left="720" w:firstLine="72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socially robust, in that they duly consider the context and environment in which they operate </w:t>
      </w:r>
    </w:p>
    <w:p w:rsidR="00000000" w:rsidDel="00000000" w:rsidP="00000000" w:rsidRDefault="00000000" w:rsidRPr="00000000" w14:paraId="0000008D">
      <w:pPr>
        <w:ind w:left="1440" w:firstLine="0"/>
        <w:jc w:val="both"/>
        <w:rPr>
          <w:i w:val="1"/>
          <w:iCs w:val="1"/>
          <w:sz w:val="22"/>
          <w:szCs w:val="22"/>
          <w:highlight w:val="yellow"/>
        </w:rPr>
      </w:pPr>
      <w:r w:rsidDel="00000000" w:rsidR="00000000" w:rsidRPr="00000000">
        <w:rPr>
          <w:i w:val="1"/>
          <w:iCs w:val="1"/>
          <w:sz w:val="22"/>
          <w:szCs w:val="22"/>
          <w:highlight w:val="yellow"/>
          <w:rtl w:val="0"/>
        </w:rPr>
        <w:t xml:space="preserve">•</w:t>
        <w:tab/>
        <w:t xml:space="preserve">reliable and function as intended, minimizing unintentional and unexpected harm, preventing unacceptable harm and safeguarding the physical and mental integrity of humans</w:t>
      </w:r>
    </w:p>
    <w:p w:rsidR="00000000" w:rsidDel="00000000" w:rsidP="00000000" w:rsidRDefault="00000000" w:rsidRPr="00000000" w14:paraId="0000008E">
      <w:pPr>
        <w:ind w:left="1440" w:firstLine="0"/>
        <w:jc w:val="both"/>
        <w:rPr>
          <w:color w:val="333333"/>
        </w:rPr>
      </w:pPr>
      <w:r w:rsidDel="00000000" w:rsidR="00000000" w:rsidRPr="00000000">
        <w:rPr>
          <w:i w:val="1"/>
          <w:iCs w:val="1"/>
          <w:sz w:val="22"/>
          <w:szCs w:val="22"/>
          <w:highlight w:val="yellow"/>
          <w:rtl w:val="0"/>
        </w:rPr>
        <w:t xml:space="preserve">•</w:t>
        <w:tab/>
        <w:t xml:space="preserve">able to provide a suitable explanation of their decision-making processes, whenever they can have a significant impact on people’s lives.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F">
      <w:pPr>
        <w:spacing w:after="240" w:before="240" w:lineRule="auto"/>
        <w:jc w:val="both"/>
        <w:rPr>
          <w:sz w:val="22"/>
          <w:szCs w:val="22"/>
        </w:rPr>
      </w:pPr>
      <w:r w:rsidDel="00000000" w:rsidR="00000000" w:rsidRPr="00000000">
        <w:rPr>
          <w:sz w:val="22"/>
          <w:szCs w:val="22"/>
          <w:rtl w:val="0"/>
        </w:rPr>
        <w:t xml:space="preserve">Science education programs in Europe and Brazil are often criticiz</w:t>
      </w:r>
      <w:r w:rsidDel="00000000" w:rsidR="00000000" w:rsidRPr="00000000">
        <w:rPr>
          <w:sz w:val="22"/>
          <w:szCs w:val="22"/>
          <w:rtl w:val="0"/>
        </w:rPr>
        <w:t xml:space="preserve">ed for being overly theoretical, limiting students’ preparedness for real-world</w:t>
      </w:r>
      <w:hyperlink r:id="rId29">
        <w:r w:rsidDel="00000000" w:rsidR="00000000" w:rsidRPr="00000000">
          <w:rPr>
            <w:sz w:val="22"/>
            <w:szCs w:val="22"/>
            <w:rtl w:val="0"/>
          </w:rPr>
          <w:t xml:space="preserve"> </w:t>
        </w:r>
      </w:hyperlink>
      <w:sdt>
        <w:sdtPr>
          <w:id w:val="1147497523"/>
          <w:tag w:val="goog_rdk_3"/>
        </w:sdtPr>
        <w:sdtContent>
          <w:commentRangeStart w:id="2"/>
        </w:sdtContent>
      </w:sdt>
      <w:hyperlink r:id="rId30">
        <w:r w:rsidDel="00000000" w:rsidR="00000000" w:rsidRPr="00000000">
          <w:rPr>
            <w:color w:val="467886"/>
            <w:sz w:val="22"/>
            <w:szCs w:val="22"/>
            <w:u w:val="single"/>
            <w:rtl w:val="0"/>
          </w:rPr>
          <w:t xml:space="preserve">applications</w:t>
        </w:r>
      </w:hyperlink>
      <w:commentRangeEnd w:id="2"/>
      <w:r w:rsidDel="00000000" w:rsidR="00000000" w:rsidRPr="00000000">
        <w:commentReference w:id="2"/>
      </w:r>
      <w:r w:rsidDel="00000000" w:rsidR="00000000" w:rsidRPr="00000000">
        <w:rPr>
          <w:sz w:val="22"/>
          <w:szCs w:val="22"/>
          <w:rtl w:val="0"/>
        </w:rPr>
        <w:t xml:space="preserve">. Many institutions prioritize traditional, knowledge-heavy teaching over practical, hands-on learning, constrained by limited resources, large class sizes, and regulatory frameworks such as</w:t>
      </w:r>
      <w:hyperlink r:id="rId31">
        <w:r w:rsidDel="00000000" w:rsidR="00000000" w:rsidRPr="00000000">
          <w:rPr>
            <w:sz w:val="22"/>
            <w:szCs w:val="22"/>
            <w:rtl w:val="0"/>
          </w:rPr>
          <w:t xml:space="preserve"> </w:t>
        </w:r>
      </w:hyperlink>
      <w:hyperlink r:id="rId32">
        <w:r w:rsidDel="00000000" w:rsidR="00000000" w:rsidRPr="00000000">
          <w:rPr>
            <w:color w:val="467886"/>
            <w:sz w:val="22"/>
            <w:szCs w:val="22"/>
            <w:u w:val="single"/>
            <w:rtl w:val="0"/>
          </w:rPr>
          <w:t xml:space="preserve">REACH</w:t>
        </w:r>
      </w:hyperlink>
      <w:r w:rsidDel="00000000" w:rsidR="00000000" w:rsidRPr="00000000">
        <w:rPr>
          <w:sz w:val="22"/>
          <w:szCs w:val="22"/>
          <w:rtl w:val="0"/>
        </w:rPr>
        <w:t xml:space="preserve">. Northern European countries like Finland and Sweden have successfully integrated experiential learning, achieving a better balance between theory and practice. In contrast, institutions in Southern and Eastern Europe, as well as many in Brazil, face significant resource limitations, resulting in</w:t>
      </w:r>
      <w:hyperlink r:id="rId33">
        <w:r w:rsidDel="00000000" w:rsidR="00000000" w:rsidRPr="00000000">
          <w:rPr>
            <w:sz w:val="22"/>
            <w:szCs w:val="22"/>
            <w:rtl w:val="0"/>
          </w:rPr>
          <w:t xml:space="preserve"> </w:t>
        </w:r>
      </w:hyperlink>
      <w:hyperlink r:id="rId34">
        <w:r w:rsidDel="00000000" w:rsidR="00000000" w:rsidRPr="00000000">
          <w:rPr>
            <w:color w:val="467886"/>
            <w:sz w:val="22"/>
            <w:szCs w:val="22"/>
            <w:u w:val="single"/>
            <w:rtl w:val="0"/>
          </w:rPr>
          <w:t xml:space="preserve">curricula</w:t>
        </w:r>
      </w:hyperlink>
      <w:r w:rsidDel="00000000" w:rsidR="00000000" w:rsidRPr="00000000">
        <w:rPr>
          <w:sz w:val="22"/>
          <w:szCs w:val="22"/>
          <w:rtl w:val="0"/>
        </w:rPr>
        <w:t xml:space="preserve"> that lack sufficient laboratory</w:t>
      </w:r>
      <w:hyperlink r:id="rId35">
        <w:r w:rsidDel="00000000" w:rsidR="00000000" w:rsidRPr="00000000">
          <w:rPr>
            <w:sz w:val="22"/>
            <w:szCs w:val="22"/>
            <w:rtl w:val="0"/>
          </w:rPr>
          <w:t xml:space="preserve"> </w:t>
        </w:r>
      </w:hyperlink>
      <w:sdt>
        <w:sdtPr>
          <w:id w:val="686202295"/>
          <w:tag w:val="goog_rdk_4"/>
        </w:sdtPr>
        <w:sdtContent>
          <w:commentRangeStart w:id="3"/>
        </w:sdtContent>
      </w:sdt>
      <w:r w:rsidDel="00000000" w:rsidR="00000000" w:rsidRPr="00000000">
        <w:rPr>
          <w:sz w:val="22"/>
          <w:szCs w:val="22"/>
          <w:rtl w:val="0"/>
        </w:rPr>
        <w:t xml:space="preserve">components.</w:t>
      </w:r>
      <w:commentRangeEnd w:id="3"/>
      <w:r w:rsidDel="00000000" w:rsidR="00000000" w:rsidRPr="00000000">
        <w:commentReference w:id="3"/>
      </w:r>
      <w:r w:rsidDel="00000000" w:rsidR="00000000" w:rsidRPr="00000000">
        <w:rPr>
          <w:sz w:val="22"/>
          <w:szCs w:val="22"/>
          <w:rtl w:val="0"/>
        </w:rPr>
        <w:t xml:space="preserve"> In Brazil, São Paulo State dominates the R&amp;D landscape, accounting for 46% of the national GERD and 66% of business R&amp;D investment. However, a divide remains between research-intensive universities, which often emphasize theory, and teaching institutions, which may provide more practical training, albeit inconsistently. Reports such as the European Commission’s</w:t>
      </w:r>
      <w:hyperlink r:id="rId36">
        <w:r w:rsidDel="00000000" w:rsidR="00000000" w:rsidRPr="00000000">
          <w:rPr>
            <w:sz w:val="22"/>
            <w:szCs w:val="22"/>
            <w:rtl w:val="0"/>
          </w:rPr>
          <w:t xml:space="preserve"> </w:t>
        </w:r>
      </w:hyperlink>
      <w:hyperlink r:id="rId37">
        <w:r w:rsidDel="00000000" w:rsidR="00000000" w:rsidRPr="00000000">
          <w:rPr>
            <w:color w:val="467886"/>
            <w:sz w:val="22"/>
            <w:szCs w:val="22"/>
            <w:u w:val="single"/>
            <w:rtl w:val="0"/>
          </w:rPr>
          <w:t xml:space="preserve">Science Education for Responsible Citizenship</w:t>
        </w:r>
      </w:hyperlink>
      <w:r w:rsidDel="00000000" w:rsidR="00000000" w:rsidRPr="00000000">
        <w:rPr>
          <w:sz w:val="22"/>
          <w:szCs w:val="22"/>
          <w:rtl w:val="0"/>
        </w:rPr>
        <w:t xml:space="preserve"> (2015) and UNESCO’s </w:t>
      </w:r>
      <w:r w:rsidDel="00000000" w:rsidR="00000000" w:rsidRPr="00000000">
        <w:rPr>
          <w:i w:val="1"/>
          <w:iCs w:val="1"/>
          <w:sz w:val="22"/>
          <w:szCs w:val="22"/>
          <w:rtl w:val="0"/>
        </w:rPr>
        <w:t xml:space="preserve">Global Education Monitoring</w:t>
      </w:r>
      <w:r w:rsidDel="00000000" w:rsidR="00000000" w:rsidRPr="00000000">
        <w:rPr>
          <w:sz w:val="22"/>
          <w:szCs w:val="22"/>
          <w:rtl w:val="0"/>
        </w:rPr>
        <w:t xml:space="preserve"> (</w:t>
      </w:r>
      <w:hyperlink r:id="rId38">
        <w:r w:rsidDel="00000000" w:rsidR="00000000" w:rsidRPr="00000000">
          <w:rPr>
            <w:color w:val="467886"/>
            <w:sz w:val="22"/>
            <w:szCs w:val="22"/>
            <w:u w:val="single"/>
            <w:rtl w:val="0"/>
          </w:rPr>
          <w:t xml:space="preserve">GEM</w:t>
        </w:r>
      </w:hyperlink>
      <w:r w:rsidDel="00000000" w:rsidR="00000000" w:rsidRPr="00000000">
        <w:rPr>
          <w:sz w:val="22"/>
          <w:szCs w:val="22"/>
          <w:rtl w:val="0"/>
        </w:rPr>
        <w:t xml:space="preserve">) reports highlight the urgent need for inquiry-based and experiential learning to enhance scientific literacy. Despite the Bologna Process, implementation across Europe remains fragmented. National studies in countries like Germany and the UK</w:t>
      </w:r>
      <w:hyperlink r:id="rId39">
        <w:r w:rsidDel="00000000" w:rsidR="00000000" w:rsidRPr="00000000">
          <w:rPr>
            <w:sz w:val="22"/>
            <w:szCs w:val="22"/>
            <w:rtl w:val="0"/>
          </w:rPr>
          <w:t xml:space="preserve"> </w:t>
        </w:r>
      </w:hyperlink>
      <w:sdt>
        <w:sdtPr>
          <w:id w:val="-1450081101"/>
          <w:tag w:val="goog_rdk_5"/>
        </w:sdtPr>
        <w:sdtContent>
          <w:commentRangeStart w:id="4"/>
        </w:sdtContent>
      </w:sdt>
      <w:r w:rsidDel="00000000" w:rsidR="00000000" w:rsidRPr="00000000">
        <w:rPr>
          <w:sz w:val="22"/>
          <w:szCs w:val="22"/>
          <w:rtl w:val="0"/>
        </w:rPr>
        <w:t xml:space="preserve">confirm</w:t>
      </w:r>
      <w:commentRangeEnd w:id="4"/>
      <w:r w:rsidDel="00000000" w:rsidR="00000000" w:rsidRPr="00000000">
        <w:commentReference w:id="4"/>
      </w:r>
      <w:r w:rsidDel="00000000" w:rsidR="00000000" w:rsidRPr="00000000">
        <w:rPr>
          <w:sz w:val="22"/>
          <w:szCs w:val="22"/>
          <w:rtl w:val="0"/>
        </w:rPr>
        <w:t xml:space="preserve"> that many science graduates feel underprepared for laboratory-based careers due to inadequate hands-on training during their studies. While virtual labs and interdisciplinary fields like bioinformatics offer alternative training platforms, they cannot fully replace real laboratory experience. Addressing these challenges requires curriculum reform that promotes a true balance between theory and practice, supported by modernized laboratories,</w:t>
      </w:r>
      <w:hyperlink r:id="rId40">
        <w:r w:rsidDel="00000000" w:rsidR="00000000" w:rsidRPr="00000000">
          <w:rPr>
            <w:sz w:val="22"/>
            <w:szCs w:val="22"/>
            <w:rtl w:val="0"/>
          </w:rPr>
          <w:t xml:space="preserve"> </w:t>
        </w:r>
      </w:hyperlink>
      <w:hyperlink r:id="rId41">
        <w:r w:rsidDel="00000000" w:rsidR="00000000" w:rsidRPr="00000000">
          <w:rPr>
            <w:color w:val="467886"/>
            <w:sz w:val="22"/>
            <w:szCs w:val="22"/>
            <w:u w:val="single"/>
            <w:rtl w:val="0"/>
          </w:rPr>
          <w:t xml:space="preserve">smaller</w:t>
        </w:r>
      </w:hyperlink>
      <w:r w:rsidDel="00000000" w:rsidR="00000000" w:rsidRPr="00000000">
        <w:rPr>
          <w:sz w:val="22"/>
          <w:szCs w:val="22"/>
          <w:rtl w:val="0"/>
        </w:rPr>
        <w:t xml:space="preserve"> lab groups (ideally one student per group), and comprehensive faculty training. </w:t>
      </w:r>
      <w:r w:rsidDel="00000000" w:rsidR="00000000" w:rsidRPr="00000000">
        <w:rPr>
          <w:b w:val="1"/>
          <w:bCs w:val="1"/>
          <w:sz w:val="22"/>
          <w:szCs w:val="22"/>
          <w:rtl w:val="0"/>
        </w:rPr>
        <w:t xml:space="preserve">To bridge these gaps, science education must align with</w:t>
      </w:r>
      <w:hyperlink r:id="rId42">
        <w:r w:rsidDel="00000000" w:rsidR="00000000" w:rsidRPr="00000000">
          <w:rPr>
            <w:b w:val="1"/>
            <w:bCs w:val="1"/>
            <w:sz w:val="22"/>
            <w:szCs w:val="22"/>
            <w:rtl w:val="0"/>
          </w:rPr>
          <w:t xml:space="preserve"> </w:t>
        </w:r>
      </w:hyperlink>
      <w:hyperlink r:id="rId43">
        <w:r w:rsidDel="00000000" w:rsidR="00000000" w:rsidRPr="00000000">
          <w:rPr>
            <w:b w:val="1"/>
            <w:bCs w:val="1"/>
            <w:color w:val="467886"/>
            <w:sz w:val="22"/>
            <w:szCs w:val="22"/>
            <w:u w:val="single"/>
            <w:rtl w:val="0"/>
          </w:rPr>
          <w:t xml:space="preserve">EU</w:t>
        </w:r>
      </w:hyperlink>
      <w:r w:rsidDel="00000000" w:rsidR="00000000" w:rsidRPr="00000000">
        <w:rPr>
          <w:b w:val="1"/>
          <w:bCs w:val="1"/>
          <w:sz w:val="22"/>
          <w:szCs w:val="22"/>
          <w:rtl w:val="0"/>
        </w:rPr>
        <w:t xml:space="preserve"> and</w:t>
      </w:r>
      <w:hyperlink r:id="rId44">
        <w:r w:rsidDel="00000000" w:rsidR="00000000" w:rsidRPr="00000000">
          <w:rPr>
            <w:b w:val="1"/>
            <w:bCs w:val="1"/>
            <w:sz w:val="22"/>
            <w:szCs w:val="22"/>
            <w:rtl w:val="0"/>
          </w:rPr>
          <w:t xml:space="preserve"> </w:t>
        </w:r>
      </w:hyperlink>
      <w:hyperlink r:id="rId45">
        <w:r w:rsidDel="00000000" w:rsidR="00000000" w:rsidRPr="00000000">
          <w:rPr>
            <w:b w:val="1"/>
            <w:bCs w:val="1"/>
            <w:color w:val="467886"/>
            <w:sz w:val="22"/>
            <w:szCs w:val="22"/>
            <w:u w:val="single"/>
            <w:rtl w:val="0"/>
          </w:rPr>
          <w:t xml:space="preserve">UNESCO</w:t>
        </w:r>
      </w:hyperlink>
      <w:r w:rsidDel="00000000" w:rsidR="00000000" w:rsidRPr="00000000">
        <w:rPr>
          <w:b w:val="1"/>
          <w:bCs w:val="1"/>
          <w:sz w:val="22"/>
          <w:szCs w:val="22"/>
          <w:rtl w:val="0"/>
        </w:rPr>
        <w:t xml:space="preserve"> educational frameworks, enhance the use of technology, and foster institutional partnerships through the exchange of teaching, technical, and administrative staff. Systemic reforms are essential to ensure graduates are equipped with the practical skills required for today’s scientific workforce. </w:t>
      </w:r>
      <w:r w:rsidDel="00000000" w:rsidR="00000000" w:rsidRPr="00000000">
        <w:rPr>
          <w:sz w:val="22"/>
          <w:szCs w:val="22"/>
          <w:rtl w:val="0"/>
        </w:rPr>
        <w:t xml:space="preserve">In addressing these challenges, our team has developed a prototype of an </w:t>
      </w:r>
      <w:r w:rsidDel="00000000" w:rsidR="00000000" w:rsidRPr="00000000">
        <w:rPr>
          <w:b w:val="1"/>
          <w:bCs w:val="1"/>
          <w:sz w:val="22"/>
          <w:szCs w:val="22"/>
          <w:rtl w:val="0"/>
        </w:rPr>
        <w:t xml:space="preserve">affordable yet powerful small device referred as</w:t>
      </w:r>
      <w:r w:rsidDel="00000000" w:rsidR="00000000" w:rsidRPr="00000000">
        <w:rPr>
          <w:b w:val="1"/>
          <w:bCs w:val="1"/>
          <w:sz w:val="22"/>
          <w:szCs w:val="22"/>
          <w:u w:val="single"/>
          <w:rtl w:val="0"/>
        </w:rPr>
        <w:t xml:space="preserve"> </w:t>
      </w:r>
      <w:hyperlink r:id="rId46">
        <w:r w:rsidDel="00000000" w:rsidR="00000000" w:rsidRPr="00000000">
          <w:rPr>
            <w:b w:val="1"/>
            <w:bCs w:val="1"/>
            <w:sz w:val="22"/>
            <w:szCs w:val="22"/>
            <w:u w:val="single"/>
            <w:rtl w:val="0"/>
          </w:rPr>
          <w:t xml:space="preserve">Dr. Vida Education</w:t>
        </w:r>
      </w:hyperlink>
      <w:r w:rsidDel="00000000" w:rsidR="00000000" w:rsidRPr="00000000">
        <w:rPr>
          <w:b w:val="1"/>
          <w:bCs w:val="1"/>
          <w:sz w:val="22"/>
          <w:szCs w:val="22"/>
          <w:rtl w:val="0"/>
        </w:rPr>
        <w:t xml:space="preserve">,</w:t>
      </w:r>
      <w:r w:rsidDel="00000000" w:rsidR="00000000" w:rsidRPr="00000000">
        <w:rPr>
          <w:sz w:val="22"/>
          <w:szCs w:val="22"/>
          <w:rtl w:val="0"/>
        </w:rPr>
        <w:t xml:space="preserve"> which offers a transformative solution. This device integrates UV and visible LEDs for excitation and supports measurements of both fluorescence and phosphorescence. In addition, Dr. Vida presents the functionality of a compact </w:t>
      </w:r>
      <w:r w:rsidDel="00000000" w:rsidR="00000000" w:rsidRPr="00000000">
        <w:rPr>
          <w:b w:val="1"/>
          <w:bCs w:val="1"/>
          <w:sz w:val="22"/>
          <w:szCs w:val="22"/>
          <w:rtl w:val="0"/>
        </w:rPr>
        <w:t xml:space="preserve">PCR system</w:t>
      </w:r>
      <w:r w:rsidDel="00000000" w:rsidR="00000000" w:rsidRPr="00000000">
        <w:rPr>
          <w:sz w:val="22"/>
          <w:szCs w:val="22"/>
          <w:rtl w:val="0"/>
        </w:rPr>
        <w:t xml:space="preserve">, and applications in </w:t>
      </w:r>
      <w:r w:rsidDel="00000000" w:rsidR="00000000" w:rsidRPr="00000000">
        <w:rPr>
          <w:b w:val="1"/>
          <w:bCs w:val="1"/>
          <w:sz w:val="22"/>
          <w:szCs w:val="22"/>
          <w:rtl w:val="0"/>
        </w:rPr>
        <w:t xml:space="preserve">analytical, bioanalytical, and clinical biochemistry</w:t>
      </w:r>
      <w:r w:rsidDel="00000000" w:rsidR="00000000" w:rsidRPr="00000000">
        <w:rPr>
          <w:sz w:val="22"/>
          <w:szCs w:val="22"/>
          <w:rtl w:val="0"/>
        </w:rPr>
        <w:t xml:space="preserve">. Additionally, its adaptability and transportability make it suitable for </w:t>
      </w:r>
      <w:r w:rsidDel="00000000" w:rsidR="00000000" w:rsidRPr="00000000">
        <w:rPr>
          <w:b w:val="1"/>
          <w:bCs w:val="1"/>
          <w:sz w:val="22"/>
          <w:szCs w:val="22"/>
          <w:rtl w:val="0"/>
        </w:rPr>
        <w:t xml:space="preserve">environmental studies</w:t>
      </w:r>
      <w:r w:rsidDel="00000000" w:rsidR="00000000" w:rsidRPr="00000000">
        <w:rPr>
          <w:sz w:val="22"/>
          <w:szCs w:val="22"/>
          <w:rtl w:val="0"/>
        </w:rPr>
        <w:t xml:space="preserve"> (e.g., pollutant monitoring) and </w:t>
      </w:r>
      <w:r w:rsidDel="00000000" w:rsidR="00000000" w:rsidRPr="00000000">
        <w:rPr>
          <w:b w:val="1"/>
          <w:bCs w:val="1"/>
          <w:sz w:val="22"/>
          <w:szCs w:val="22"/>
          <w:rtl w:val="0"/>
        </w:rPr>
        <w:t xml:space="preserve">clinical medicine research</w:t>
      </w:r>
      <w:r w:rsidDel="00000000" w:rsidR="00000000" w:rsidRPr="00000000">
        <w:rPr>
          <w:sz w:val="22"/>
          <w:szCs w:val="22"/>
          <w:rtl w:val="0"/>
        </w:rPr>
        <w:t xml:space="preserve"> (e.g., point-of-care diagnostics), and also for bioinformatics and for electrical engineering applications. Such a tool directly addresses gaps in hands-on scientific training by providing teachers and students with access to cutting-edge technologies at a fraction of traditional costs, one unit less than 1000 euros. Its compact design ensures that even resource-constrained institutions can offer robust experimental opportunities, which is remarkable for developing countries and remote areas. </w:t>
      </w:r>
      <w:r w:rsidDel="00000000" w:rsidR="00000000" w:rsidRPr="00000000">
        <w:rPr>
          <w:b w:val="1"/>
          <w:bCs w:val="1"/>
          <w:sz w:val="22"/>
          <w:szCs w:val="22"/>
          <w:rtl w:val="0"/>
        </w:rPr>
        <w:t xml:space="preserve">What is more important, for the first time a one-student-one-apparatus concept can be achieved, allowing personalized learning and teacher-student interaction through experimental classes in the theoretical classroom.</w:t>
      </w:r>
      <w:r w:rsidDel="00000000" w:rsidR="00000000" w:rsidRPr="00000000">
        <w:rPr>
          <w:sz w:val="22"/>
          <w:szCs w:val="22"/>
          <w:rtl w:val="0"/>
        </w:rPr>
        <w:t xml:space="preserve"> The device supports environmental studies by monitoring pollutants like heavy metals and organic contaminants in water, soil, and air, enabling real-time environmental monitoring for conservation and compliance. In clinical fields, its compact PCR functionality facilitates on-site diagnostics for diseases, while fluorescence-based diagnostics aid biomarker detection and therapeutic decisions. Industrial applications include quality control in pharmaceuticals, food, and cosmetics, as well as process optimization. Dr. Vida Education also advances public health education by enabling disease surveillance and pathogen tracking in remote areas. </w:t>
      </w:r>
      <w:r w:rsidDel="00000000" w:rsidR="00000000" w:rsidRPr="00000000">
        <w:rPr>
          <w:b w:val="1"/>
          <w:bCs w:val="1"/>
          <w:sz w:val="22"/>
          <w:szCs w:val="22"/>
          <w:rtl w:val="0"/>
        </w:rPr>
        <w:t xml:space="preserve">Its affordability and portability democratize access to quality science education, particularly in under-resourced regions, promoting STEM careers and equitable access to advanced tools.</w:t>
      </w:r>
      <w:r w:rsidDel="00000000" w:rsidR="00000000" w:rsidRPr="00000000">
        <w:rPr>
          <w:rtl w:val="0"/>
        </w:rPr>
      </w:r>
    </w:p>
    <w:p w:rsidR="00000000" w:rsidDel="00000000" w:rsidP="00000000" w:rsidRDefault="00000000" w:rsidRPr="00000000" w14:paraId="00000090">
      <w:pPr>
        <w:spacing w:after="0" w:before="0" w:lineRule="auto"/>
        <w:jc w:val="both"/>
        <w:rPr>
          <w:sz w:val="22"/>
          <w:szCs w:val="22"/>
          <w:highlight w:val="yellow"/>
        </w:rPr>
      </w:pPr>
      <w:r w:rsidDel="00000000" w:rsidR="00000000" w:rsidRPr="00000000">
        <w:rPr>
          <w:sz w:val="22"/>
          <w:szCs w:val="22"/>
          <w:highlight w:val="yellow"/>
          <w:rtl w:val="0"/>
        </w:rPr>
        <w:t xml:space="preserve">The </w:t>
      </w:r>
      <w:r w:rsidDel="00000000" w:rsidR="00000000" w:rsidRPr="00000000">
        <w:rPr>
          <w:b w:val="1"/>
          <w:bCs w:val="1"/>
          <w:sz w:val="22"/>
          <w:szCs w:val="22"/>
          <w:highlight w:val="yellow"/>
          <w:rtl w:val="0"/>
        </w:rPr>
        <w:t xml:space="preserve">Innovation Vision Action Plan (IVAP)</w:t>
      </w:r>
      <w:r w:rsidDel="00000000" w:rsidR="00000000" w:rsidRPr="00000000">
        <w:rPr>
          <w:sz w:val="22"/>
          <w:szCs w:val="22"/>
          <w:highlight w:val="yellow"/>
          <w:rtl w:val="0"/>
        </w:rPr>
        <w:t xml:space="preserve">  ensures that strategic actions address critical challenges in European and Brazilian science education. The self-assessment highlighted the need for stronger leadership to champion experiential learning and curricular innovation.</w:t>
      </w:r>
    </w:p>
    <w:p w:rsidR="00000000" w:rsidDel="00000000" w:rsidP="00000000" w:rsidRDefault="00000000" w:rsidRPr="00000000" w14:paraId="00000091">
      <w:pPr>
        <w:spacing w:after="0" w:before="0" w:lineRule="auto"/>
        <w:jc w:val="both"/>
        <w:rPr>
          <w:sz w:val="22"/>
          <w:szCs w:val="22"/>
        </w:rPr>
      </w:pPr>
      <w:r w:rsidDel="00000000" w:rsidR="00000000" w:rsidRPr="00000000">
        <w:rPr>
          <w:sz w:val="22"/>
          <w:szCs w:val="22"/>
          <w:rtl w:val="0"/>
        </w:rPr>
        <w:t xml:space="preserve">The findings of the HEInnovate self-assessment directly inform the selection of actions within the IVAP.</w:t>
      </w:r>
      <w:r w:rsidDel="00000000" w:rsidR="00000000" w:rsidRPr="00000000">
        <w:rPr>
          <w:b w:val="1"/>
          <w:bCs w:val="1"/>
          <w:color w:val="0000ff"/>
          <w:sz w:val="22"/>
          <w:szCs w:val="22"/>
          <w:u w:val="single"/>
          <w:rtl w:val="0"/>
        </w:rPr>
        <w:t xml:space="preserve"> </w:t>
      </w:r>
      <w:r w:rsidDel="00000000" w:rsidR="00000000" w:rsidRPr="00000000">
        <w:rPr>
          <w:sz w:val="22"/>
          <w:szCs w:val="22"/>
          <w:rtl w:val="0"/>
        </w:rPr>
        <w:t xml:space="preserve">Curriculum design focuses on embedding Dr. Vida Education into multidisciplinary courses to bridge theoretical and practical learning. Faculty development workshops make educators and academic staff to </w:t>
      </w:r>
      <w:r w:rsidDel="00000000" w:rsidR="00000000" w:rsidRPr="00000000">
        <w:rPr>
          <w:sz w:val="22"/>
          <w:szCs w:val="22"/>
          <w:rtl w:val="0"/>
        </w:rPr>
        <w:t xml:space="preserve">interchangue</w:t>
      </w:r>
      <w:r w:rsidDel="00000000" w:rsidR="00000000" w:rsidRPr="00000000">
        <w:rPr>
          <w:sz w:val="22"/>
          <w:szCs w:val="22"/>
          <w:rtl w:val="0"/>
        </w:rPr>
        <w:t xml:space="preserve"> educational skills, ensuring effective integration of the device. A phased rollout plan enables the scaling of the device’s adoption across </w:t>
      </w:r>
      <w:r w:rsidDel="00000000" w:rsidR="00000000" w:rsidRPr="00000000">
        <w:rPr>
          <w:b w:val="1"/>
          <w:bCs w:val="1"/>
          <w:sz w:val="22"/>
          <w:szCs w:val="22"/>
          <w:u w:val="single"/>
          <w:rtl w:val="0"/>
        </w:rPr>
        <w:t xml:space="preserve">all members of the Alliance of Alliances, summing a total of 49 European HEIs, plus 10 HEIS from Brazil plus 4 associated universities.</w:t>
      </w:r>
      <w:r w:rsidDel="00000000" w:rsidR="00000000" w:rsidRPr="00000000">
        <w:rPr>
          <w:sz w:val="22"/>
          <w:szCs w:val="22"/>
          <w:rtl w:val="0"/>
        </w:rPr>
        <w:t xml:space="preserve"> Collaboration hubs facilitate knowledge sharing and technical support, and</w:t>
      </w:r>
      <w:r w:rsidDel="00000000" w:rsidR="00000000" w:rsidRPr="00000000">
        <w:rPr>
          <w:b w:val="1"/>
          <w:bCs w:val="1"/>
          <w:sz w:val="22"/>
          <w:szCs w:val="22"/>
          <w:rtl w:val="0"/>
        </w:rPr>
        <w:t xml:space="preserve"> </w:t>
      </w:r>
      <w:r w:rsidDel="00000000" w:rsidR="00000000" w:rsidRPr="00000000">
        <w:rPr>
          <w:b w:val="1"/>
          <w:bCs w:val="1"/>
          <w:sz w:val="22"/>
          <w:szCs w:val="22"/>
          <w:u w:val="single"/>
          <w:rtl w:val="0"/>
        </w:rPr>
        <w:t xml:space="preserve">international</w:t>
      </w:r>
      <w:r w:rsidDel="00000000" w:rsidR="00000000" w:rsidRPr="00000000">
        <w:rPr>
          <w:color w:val="0000ff"/>
          <w:sz w:val="22"/>
          <w:szCs w:val="22"/>
          <w:rtl w:val="0"/>
        </w:rPr>
        <w:t xml:space="preserve"> </w:t>
      </w:r>
      <w:r w:rsidDel="00000000" w:rsidR="00000000" w:rsidRPr="00000000">
        <w:rPr>
          <w:sz w:val="22"/>
          <w:szCs w:val="22"/>
          <w:rtl w:val="0"/>
        </w:rPr>
        <w:t xml:space="preserve">partnerships are fostered to promote global collaboration.</w:t>
      </w:r>
    </w:p>
    <w:p w:rsidR="00000000" w:rsidDel="00000000" w:rsidP="00000000" w:rsidRDefault="00000000" w:rsidRPr="00000000" w14:paraId="00000092">
      <w:pPr>
        <w:spacing w:after="0" w:before="0" w:lineRule="auto"/>
        <w:jc w:val="both"/>
        <w:rPr>
          <w:sz w:val="22"/>
          <w:szCs w:val="22"/>
        </w:rPr>
      </w:pPr>
      <w:r w:rsidDel="00000000" w:rsidR="00000000" w:rsidRPr="00000000">
        <w:rPr>
          <w:sz w:val="22"/>
          <w:szCs w:val="22"/>
          <w:highlight w:val="yellow"/>
          <w:rtl w:val="0"/>
        </w:rPr>
        <w:t xml:space="preserve">In conclusion, the </w:t>
      </w:r>
      <w:r w:rsidDel="00000000" w:rsidR="00000000" w:rsidRPr="00000000">
        <w:rPr>
          <w:b w:val="1"/>
          <w:bCs w:val="1"/>
          <w:color w:val="0000ff"/>
          <w:sz w:val="22"/>
          <w:szCs w:val="22"/>
          <w:highlight w:val="yellow"/>
          <w:u w:val="single"/>
          <w:rtl w:val="0"/>
        </w:rPr>
        <w:t xml:space="preserve">HEInnovate self-assessment</w:t>
      </w:r>
      <w:r w:rsidDel="00000000" w:rsidR="00000000" w:rsidRPr="00000000">
        <w:rPr>
          <w:color w:val="0000ff"/>
          <w:sz w:val="22"/>
          <w:szCs w:val="22"/>
          <w:highlight w:val="yellow"/>
          <w:rtl w:val="0"/>
        </w:rPr>
        <w:t xml:space="preserve"> </w:t>
      </w:r>
      <w:r w:rsidDel="00000000" w:rsidR="00000000" w:rsidRPr="00000000">
        <w:rPr>
          <w:sz w:val="22"/>
          <w:szCs w:val="22"/>
          <w:highlight w:val="yellow"/>
          <w:rtl w:val="0"/>
        </w:rPr>
        <w:t xml:space="preserve">has been instrumental in identifying institutional needs and opportunities, shaping the IVAP</w:t>
      </w:r>
      <w:r w:rsidDel="00000000" w:rsidR="00000000" w:rsidRPr="00000000">
        <w:rPr>
          <w:color w:val="0000ff"/>
          <w:sz w:val="22"/>
          <w:szCs w:val="22"/>
          <w:highlight w:val="yellow"/>
          <w:rtl w:val="0"/>
        </w:rPr>
        <w:t xml:space="preserve"> </w:t>
      </w:r>
      <w:r w:rsidDel="00000000" w:rsidR="00000000" w:rsidRPr="00000000">
        <w:rPr>
          <w:sz w:val="22"/>
          <w:szCs w:val="22"/>
          <w:highlight w:val="yellow"/>
          <w:rtl w:val="0"/>
        </w:rPr>
        <w:t xml:space="preserve">to deliver targeted and impactful actions.</w:t>
      </w:r>
      <w:r w:rsidDel="00000000" w:rsidR="00000000" w:rsidRPr="00000000">
        <w:rPr>
          <w:sz w:val="22"/>
          <w:szCs w:val="22"/>
          <w:rtl w:val="0"/>
        </w:rPr>
        <w:t xml:space="preserve"> </w:t>
      </w:r>
    </w:p>
    <w:p w:rsidR="00000000" w:rsidDel="00000000" w:rsidP="00000000" w:rsidRDefault="00000000" w:rsidRPr="00000000" w14:paraId="00000093">
      <w:pPr>
        <w:spacing w:after="0" w:before="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180975</wp:posOffset>
            </wp:positionV>
            <wp:extent cx="2604770" cy="3320585"/>
            <wp:effectExtent b="0" l="0" r="0" t="0"/>
            <wp:wrapSquare wrapText="bothSides" distB="114300" distT="114300" distL="114300" distR="114300"/>
            <wp:docPr id="127511773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604770" cy="3320585"/>
                    </a:xfrm>
                    <a:prstGeom prst="rect"/>
                    <a:ln/>
                  </pic:spPr>
                </pic:pic>
              </a:graphicData>
            </a:graphic>
          </wp:anchor>
        </w:drawing>
      </w:r>
    </w:p>
    <w:p w:rsidR="00000000" w:rsidDel="00000000" w:rsidP="00000000" w:rsidRDefault="00000000" w:rsidRPr="00000000" w14:paraId="00000094">
      <w:pPr>
        <w:spacing w:after="0" w:before="0" w:lineRule="auto"/>
        <w:jc w:val="both"/>
        <w:rPr>
          <w:b w:val="1"/>
          <w:bCs w:val="1"/>
          <w:sz w:val="22"/>
          <w:szCs w:val="22"/>
        </w:rPr>
      </w:pPr>
      <w:r w:rsidDel="00000000" w:rsidR="00000000" w:rsidRPr="00000000">
        <w:rPr>
          <w:sz w:val="22"/>
          <w:szCs w:val="22"/>
          <w:rtl w:val="0"/>
        </w:rPr>
        <w:t xml:space="preserve">The integration of expertise and methods from different disciplines is central to achieving the objectives outlined in this project. This is reflected in Fig. 2 and Table C. Each type of teacher, technician and student attending any of these degrees: (Bio)informatics, Chemistry or Biochemistry, Environment, Pharmacy, Physics, electrical engineering and Medicine and Biomedicine will bring unique skills and perspectives that will be harmonized to foster interdisciplinary collaboration and innovation. As depicted in Table D. In this project, teachers, technicians and students will apply their unique expertise via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and actively teach and learn from one another, fostering a collaborative and interdisciplinary approach. This knowledge exchange ensures a deeper understanding of complex challenges and promotes holistic problem-solving while promoting the integration of the </w:t>
      </w:r>
      <w:r w:rsidDel="00000000" w:rsidR="00000000" w:rsidRPr="00000000">
        <w:rPr>
          <w:b w:val="1"/>
          <w:bCs w:val="1"/>
          <w:sz w:val="22"/>
          <w:szCs w:val="22"/>
          <w:rtl w:val="0"/>
        </w:rPr>
        <w:t xml:space="preserve">Alliance of Alliances. </w:t>
      </w:r>
      <w:r w:rsidDel="00000000" w:rsidR="00000000" w:rsidRPr="00000000">
        <w:rPr>
          <w:sz w:val="22"/>
          <w:szCs w:val="22"/>
          <w:rtl w:val="0"/>
        </w:rPr>
        <w:t xml:space="preserve">All the Universities involved in this project have chosen degrees to implement the concept of Dr. Vida Education. The coordinators of the beneficiary institutions bring together a comprehensive and interdisciplinary skill set that spans all scientific and technological areas required for the project’s success. This well-distributed and thematically integrated expertise positions the consortium to address complex challenges at the interface of science, technology, education, and societal needs, while fostering impactful and sustainable innovation. During this project teachers, technicians and students will be distributed into multidisciplinary teams to conduct educational changes through the following laboratory works.</w:t>
      </w:r>
      <w:r w:rsidDel="00000000" w:rsidR="00000000" w:rsidRPr="00000000">
        <w:rPr>
          <w:rtl w:val="0"/>
        </w:rPr>
      </w:r>
    </w:p>
    <w:p w:rsidR="00000000" w:rsidDel="00000000" w:rsidP="00000000" w:rsidRDefault="00000000" w:rsidRPr="00000000" w14:paraId="00000095">
      <w:pPr>
        <w:spacing w:after="0" w:before="0" w:lineRule="auto"/>
        <w:jc w:val="both"/>
        <w:rPr>
          <w:sz w:val="22"/>
          <w:szCs w:val="22"/>
        </w:rPr>
      </w:pPr>
      <w:r w:rsidDel="00000000" w:rsidR="00000000" w:rsidRPr="00000000">
        <w:rPr>
          <w:b w:val="1"/>
          <w:bCs w:val="1"/>
          <w:sz w:val="22"/>
          <w:szCs w:val="22"/>
          <w:rtl w:val="0"/>
        </w:rPr>
        <w:t xml:space="preserve">1. Protein Analysis in Urine: Biochemistry teachers/students</w:t>
      </w:r>
      <w:r w:rsidDel="00000000" w:rsidR="00000000" w:rsidRPr="00000000">
        <w:rPr>
          <w:sz w:val="22"/>
          <w:szCs w:val="22"/>
          <w:rtl w:val="0"/>
        </w:rPr>
        <w:t xml:space="preserve"> prepare calibration curves to quantify urinary proteins; </w:t>
      </w:r>
      <w:r w:rsidDel="00000000" w:rsidR="00000000" w:rsidRPr="00000000">
        <w:rPr>
          <w:b w:val="1"/>
          <w:bCs w:val="1"/>
          <w:sz w:val="22"/>
          <w:szCs w:val="22"/>
          <w:rtl w:val="0"/>
        </w:rPr>
        <w:t xml:space="preserve">medical teachers/students</w:t>
      </w:r>
      <w:r w:rsidDel="00000000" w:rsidR="00000000" w:rsidRPr="00000000">
        <w:rPr>
          <w:sz w:val="22"/>
          <w:szCs w:val="22"/>
          <w:rtl w:val="0"/>
        </w:rPr>
        <w:t xml:space="preserve"> discuss clinical implications for kidney disease, multiple myeloma,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automate data analysis using Python. Non-academic staff implement self-testing units to reduce bureaucracy. </w:t>
      </w:r>
      <w:r w:rsidDel="00000000" w:rsidR="00000000" w:rsidRPr="00000000">
        <w:rPr>
          <w:b w:val="1"/>
          <w:bCs w:val="1"/>
          <w:sz w:val="22"/>
          <w:szCs w:val="22"/>
          <w:rtl w:val="0"/>
        </w:rPr>
        <w:t xml:space="preserve">2. Environmental Impact of Pharmaceuticals: Environmental teachers/students</w:t>
      </w:r>
      <w:r w:rsidDel="00000000" w:rsidR="00000000" w:rsidRPr="00000000">
        <w:rPr>
          <w:sz w:val="22"/>
          <w:szCs w:val="22"/>
          <w:rtl w:val="0"/>
        </w:rPr>
        <w:t xml:space="preserve"> detect pharmaceutical residues in water; </w:t>
      </w:r>
      <w:r w:rsidDel="00000000" w:rsidR="00000000" w:rsidRPr="00000000">
        <w:rPr>
          <w:b w:val="1"/>
          <w:bCs w:val="1"/>
          <w:sz w:val="22"/>
          <w:szCs w:val="22"/>
          <w:rtl w:val="0"/>
        </w:rPr>
        <w:t xml:space="preserve">pharmacy teachers/students</w:t>
      </w:r>
      <w:r w:rsidDel="00000000" w:rsidR="00000000" w:rsidRPr="00000000">
        <w:rPr>
          <w:sz w:val="22"/>
          <w:szCs w:val="22"/>
          <w:rtl w:val="0"/>
        </w:rPr>
        <w:t xml:space="preserve"> assess chemical stability;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model pollutant dispersion using AI. Targets include </w:t>
      </w:r>
      <w:r w:rsidDel="00000000" w:rsidR="00000000" w:rsidRPr="00000000">
        <w:rPr>
          <w:b w:val="1"/>
          <w:bCs w:val="1"/>
          <w:sz w:val="22"/>
          <w:szCs w:val="22"/>
          <w:rtl w:val="0"/>
        </w:rPr>
        <w:t xml:space="preserve">Hg</w:t>
      </w:r>
      <w:r w:rsidDel="00000000" w:rsidR="00000000" w:rsidRPr="00000000">
        <w:rPr>
          <w:sz w:val="22"/>
          <w:szCs w:val="22"/>
          <w:rtl w:val="0"/>
        </w:rPr>
        <w:t xml:space="preserve">, </w:t>
      </w:r>
      <w:r w:rsidDel="00000000" w:rsidR="00000000" w:rsidRPr="00000000">
        <w:rPr>
          <w:b w:val="1"/>
          <w:bCs w:val="1"/>
          <w:sz w:val="22"/>
          <w:szCs w:val="22"/>
          <w:rtl w:val="0"/>
        </w:rPr>
        <w:t xml:space="preserve">As</w:t>
      </w:r>
      <w:r w:rsidDel="00000000" w:rsidR="00000000" w:rsidRPr="00000000">
        <w:rPr>
          <w:sz w:val="22"/>
          <w:szCs w:val="22"/>
          <w:rtl w:val="0"/>
        </w:rPr>
        <w:t xml:space="preserve">, and </w:t>
      </w:r>
      <w:r w:rsidDel="00000000" w:rsidR="00000000" w:rsidRPr="00000000">
        <w:rPr>
          <w:b w:val="1"/>
          <w:bCs w:val="1"/>
          <w:sz w:val="22"/>
          <w:szCs w:val="22"/>
          <w:rtl w:val="0"/>
        </w:rPr>
        <w:t xml:space="preserve">bacterial contamination</w:t>
      </w:r>
      <w:r w:rsidDel="00000000" w:rsidR="00000000" w:rsidRPr="00000000">
        <w:rPr>
          <w:sz w:val="22"/>
          <w:szCs w:val="22"/>
          <w:rtl w:val="0"/>
        </w:rPr>
        <w:t xml:space="preserve">.</w:t>
      </w:r>
    </w:p>
    <w:p w:rsidR="00000000" w:rsidDel="00000000" w:rsidP="00000000" w:rsidRDefault="00000000" w:rsidRPr="00000000" w14:paraId="00000096">
      <w:pPr>
        <w:spacing w:after="0" w:before="0" w:lineRule="auto"/>
        <w:jc w:val="both"/>
        <w:rPr>
          <w:sz w:val="22"/>
          <w:szCs w:val="22"/>
        </w:rPr>
      </w:pPr>
      <w:r w:rsidDel="00000000" w:rsidR="00000000" w:rsidRPr="00000000">
        <w:rPr>
          <w:b w:val="1"/>
          <w:bCs w:val="1"/>
          <w:sz w:val="22"/>
          <w:szCs w:val="22"/>
          <w:rtl w:val="0"/>
        </w:rPr>
        <w:t xml:space="preserve">3. PCR Diagnostics for Public Health: Medical and Biomedical teachers/students</w:t>
      </w:r>
      <w:r w:rsidDel="00000000" w:rsidR="00000000" w:rsidRPr="00000000">
        <w:rPr>
          <w:sz w:val="22"/>
          <w:szCs w:val="22"/>
          <w:rtl w:val="0"/>
        </w:rPr>
        <w:t xml:space="preserve"> demonstrate PCR diagnostics; </w:t>
      </w:r>
      <w:r w:rsidDel="00000000" w:rsidR="00000000" w:rsidRPr="00000000">
        <w:rPr>
          <w:b w:val="1"/>
          <w:bCs w:val="1"/>
          <w:sz w:val="22"/>
          <w:szCs w:val="22"/>
          <w:rtl w:val="0"/>
        </w:rPr>
        <w:t xml:space="preserve">biochemistry teachers/students</w:t>
      </w:r>
      <w:r w:rsidDel="00000000" w:rsidR="00000000" w:rsidRPr="00000000">
        <w:rPr>
          <w:sz w:val="22"/>
          <w:szCs w:val="22"/>
          <w:rtl w:val="0"/>
        </w:rPr>
        <w:t xml:space="preserve"> explain DNA amplification; </w:t>
      </w:r>
      <w:r w:rsidDel="00000000" w:rsidR="00000000" w:rsidRPr="00000000">
        <w:rPr>
          <w:b w:val="1"/>
          <w:bCs w:val="1"/>
          <w:sz w:val="22"/>
          <w:szCs w:val="22"/>
          <w:rtl w:val="0"/>
        </w:rPr>
        <w:t xml:space="preserve">bioinformatics teachers/students</w:t>
      </w:r>
      <w:r w:rsidDel="00000000" w:rsidR="00000000" w:rsidRPr="00000000">
        <w:rPr>
          <w:sz w:val="22"/>
          <w:szCs w:val="22"/>
          <w:rtl w:val="0"/>
        </w:rPr>
        <w:t xml:space="preserve"> analyze epidemiological data. Case: </w:t>
      </w:r>
      <w:r w:rsidDel="00000000" w:rsidR="00000000" w:rsidRPr="00000000">
        <w:rPr>
          <w:b w:val="1"/>
          <w:bCs w:val="1"/>
          <w:sz w:val="22"/>
          <w:szCs w:val="22"/>
          <w:rtl w:val="0"/>
        </w:rPr>
        <w:t xml:space="preserve">lactose intolerance screening, Salmonella and Legionella screening</w:t>
      </w:r>
      <w:r w:rsidDel="00000000" w:rsidR="00000000" w:rsidRPr="00000000">
        <w:rPr>
          <w:rtl w:val="0"/>
        </w:rPr>
      </w:r>
    </w:p>
    <w:p w:rsidR="00000000" w:rsidDel="00000000" w:rsidP="00000000" w:rsidRDefault="00000000" w:rsidRPr="00000000" w14:paraId="00000097">
      <w:pPr>
        <w:spacing w:after="0" w:before="0" w:lineRule="auto"/>
        <w:jc w:val="both"/>
        <w:rPr/>
      </w:pPr>
      <w:r w:rsidDel="00000000" w:rsidR="00000000" w:rsidRPr="00000000">
        <w:rPr>
          <w:b w:val="1"/>
          <w:bCs w:val="1"/>
          <w:sz w:val="22"/>
          <w:szCs w:val="22"/>
          <w:rtl w:val="0"/>
        </w:rPr>
        <w:t xml:space="preserve">4. LED-Based Instrumentation: Engineering and physics teachers/students</w:t>
      </w:r>
      <w:r w:rsidDel="00000000" w:rsidR="00000000" w:rsidRPr="00000000">
        <w:rPr>
          <w:sz w:val="22"/>
          <w:szCs w:val="22"/>
          <w:rtl w:val="0"/>
        </w:rPr>
        <w:t xml:space="preserve"> assemble and explain the Dr. Vida device; </w:t>
      </w:r>
      <w:r w:rsidDel="00000000" w:rsidR="00000000" w:rsidRPr="00000000">
        <w:rPr>
          <w:b w:val="1"/>
          <w:bCs w:val="1"/>
          <w:sz w:val="22"/>
          <w:szCs w:val="22"/>
          <w:rtl w:val="0"/>
        </w:rPr>
        <w:t xml:space="preserve">science teachers/students</w:t>
      </w:r>
      <w:r w:rsidDel="00000000" w:rsidR="00000000" w:rsidRPr="00000000">
        <w:rPr>
          <w:sz w:val="22"/>
          <w:szCs w:val="22"/>
          <w:rtl w:val="0"/>
        </w:rPr>
        <w:t xml:space="preserve"> demonstrate its use in analytical labs, highlighting modularity and field applicability. In the first year, </w:t>
      </w:r>
      <w:r w:rsidDel="00000000" w:rsidR="00000000" w:rsidRPr="00000000">
        <w:rPr>
          <w:b w:val="1"/>
          <w:bCs w:val="1"/>
          <w:sz w:val="22"/>
          <w:szCs w:val="22"/>
          <w:rtl w:val="0"/>
        </w:rPr>
        <w:t xml:space="preserve">eight experimental practices</w:t>
      </w:r>
      <w:r w:rsidDel="00000000" w:rsidR="00000000" w:rsidRPr="00000000">
        <w:rPr>
          <w:sz w:val="22"/>
          <w:szCs w:val="22"/>
          <w:rtl w:val="0"/>
        </w:rPr>
        <w:t xml:space="preserve"> will be conducted. </w:t>
      </w:r>
      <w:r w:rsidDel="00000000" w:rsidR="00000000" w:rsidRPr="00000000">
        <w:rPr>
          <w:b w:val="1"/>
          <w:bCs w:val="1"/>
          <w:sz w:val="22"/>
          <w:szCs w:val="22"/>
          <w:rtl w:val="0"/>
        </w:rPr>
        <w:t xml:space="preserve">Urine</w:t>
      </w:r>
      <w:r w:rsidDel="00000000" w:rsidR="00000000" w:rsidRPr="00000000">
        <w:rPr>
          <w:sz w:val="22"/>
          <w:szCs w:val="22"/>
          <w:rtl w:val="0"/>
        </w:rPr>
        <w:t xml:space="preserve"> will serve as the primary sample, using </w:t>
      </w:r>
      <w:r w:rsidDel="00000000" w:rsidR="00000000" w:rsidRPr="00000000">
        <w:rPr>
          <w:b w:val="1"/>
          <w:bCs w:val="1"/>
          <w:sz w:val="22"/>
          <w:szCs w:val="22"/>
          <w:rtl w:val="0"/>
        </w:rPr>
        <w:t xml:space="preserve">simulated urine</w:t>
      </w:r>
      <w:r w:rsidDel="00000000" w:rsidR="00000000" w:rsidRPr="00000000">
        <w:rPr>
          <w:sz w:val="22"/>
          <w:szCs w:val="22"/>
          <w:rtl w:val="0"/>
        </w:rPr>
        <w:t xml:space="preserve"> for clinical applications. For large-scale data interpretation, </w:t>
      </w:r>
      <w:r w:rsidDel="00000000" w:rsidR="00000000" w:rsidRPr="00000000">
        <w:rPr>
          <w:b w:val="1"/>
          <w:bCs w:val="1"/>
          <w:sz w:val="22"/>
          <w:szCs w:val="22"/>
          <w:rtl w:val="0"/>
        </w:rPr>
        <w:t xml:space="preserve">public datasets</w:t>
      </w:r>
      <w:r w:rsidDel="00000000" w:rsidR="00000000" w:rsidRPr="00000000">
        <w:rPr>
          <w:sz w:val="22"/>
          <w:szCs w:val="22"/>
          <w:rtl w:val="0"/>
        </w:rPr>
        <w:t xml:space="preserve"> will be used to train students in cohort analysis.  Furthermore, a dedicated research work package will </w:t>
      </w:r>
      <w:r w:rsidDel="00000000" w:rsidR="00000000" w:rsidRPr="00000000">
        <w:rPr>
          <w:b w:val="1"/>
          <w:bCs w:val="1"/>
          <w:sz w:val="22"/>
          <w:szCs w:val="22"/>
          <w:rtl w:val="0"/>
        </w:rPr>
        <w:t xml:space="preserve">investigate the pedagogical impact</w:t>
      </w:r>
      <w:r w:rsidDel="00000000" w:rsidR="00000000" w:rsidRPr="00000000">
        <w:rPr>
          <w:sz w:val="22"/>
          <w:szCs w:val="22"/>
          <w:rtl w:val="0"/>
        </w:rPr>
        <w:t xml:space="preserve"> of using the </w:t>
      </w:r>
      <w:r w:rsidDel="00000000" w:rsidR="00000000" w:rsidRPr="00000000">
        <w:rPr>
          <w:b w:val="1"/>
          <w:bCs w:val="1"/>
          <w:sz w:val="22"/>
          <w:szCs w:val="22"/>
          <w:rtl w:val="0"/>
        </w:rPr>
        <w:t xml:space="preserve">Dr. Vida device</w:t>
      </w:r>
      <w:r w:rsidDel="00000000" w:rsidR="00000000" w:rsidRPr="00000000">
        <w:rPr>
          <w:sz w:val="22"/>
          <w:szCs w:val="22"/>
          <w:rtl w:val="0"/>
        </w:rPr>
        <w:t xml:space="preserve"> for molecular biology education by conducting </w:t>
      </w:r>
      <w:r w:rsidDel="00000000" w:rsidR="00000000" w:rsidRPr="00000000">
        <w:rPr>
          <w:b w:val="1"/>
          <w:bCs w:val="1"/>
          <w:sz w:val="22"/>
          <w:szCs w:val="22"/>
          <w:rtl w:val="0"/>
        </w:rPr>
        <w:t xml:space="preserve">controlled classroom trials, training workshops, and longitudinal studies</w:t>
      </w:r>
      <w:r w:rsidDel="00000000" w:rsidR="00000000" w:rsidRPr="00000000">
        <w:rPr>
          <w:sz w:val="22"/>
          <w:szCs w:val="22"/>
          <w:rtl w:val="0"/>
        </w:rPr>
        <w:t xml:space="preserve">. These activities will examine how hands-on digital experimentation—such as </w:t>
      </w:r>
      <w:r w:rsidDel="00000000" w:rsidR="00000000" w:rsidRPr="00000000">
        <w:rPr>
          <w:b w:val="1"/>
          <w:bCs w:val="1"/>
          <w:sz w:val="22"/>
          <w:szCs w:val="22"/>
          <w:rtl w:val="0"/>
        </w:rPr>
        <w:t xml:space="preserve">PCR-based simulations</w:t>
      </w:r>
      <w:r w:rsidDel="00000000" w:rsidR="00000000" w:rsidRPr="00000000">
        <w:rPr>
          <w:sz w:val="22"/>
          <w:szCs w:val="22"/>
          <w:rtl w:val="0"/>
        </w:rPr>
        <w:t xml:space="preserve">—enhances </w:t>
      </w:r>
      <w:r w:rsidDel="00000000" w:rsidR="00000000" w:rsidRPr="00000000">
        <w:rPr>
          <w:b w:val="1"/>
          <w:bCs w:val="1"/>
          <w:sz w:val="22"/>
          <w:szCs w:val="22"/>
          <w:rtl w:val="0"/>
        </w:rPr>
        <w:t xml:space="preserve">conceptual understanding, scientific reasoning, and engagement</w:t>
      </w:r>
      <w:r w:rsidDel="00000000" w:rsidR="00000000" w:rsidRPr="00000000">
        <w:rPr>
          <w:sz w:val="22"/>
          <w:szCs w:val="22"/>
          <w:rtl w:val="0"/>
        </w:rPr>
        <w:t xml:space="preserve"> across different educational levels. This approach bridges disciplines, fostering collaboration and practical skill development. </w:t>
      </w:r>
      <w:r w:rsidDel="00000000" w:rsidR="00000000" w:rsidRPr="00000000">
        <w:rPr>
          <w:sz w:val="22"/>
          <w:szCs w:val="22"/>
          <w:rtl w:val="0"/>
        </w:rPr>
        <w:t xml:space="preserve">AI robustness and Trustworthiness of AI: As part of Task 2.2, all AI-enabled features in 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Dr. Vida Education platform—including automated feedback, basic pattern recognition in student results, and quality checks that support teachers—will be developed following a clear, risk-proportionate robustness framework. Because these tools operate in a low-risk educational environment, we focus on reliability, transparency and controlled behaviour rather than complex autonomy. Each AI module will be validated with pilot data from several universities to ensure accuracy and reproducibility, and the system will flag uncertainty or potential errors so teachers and students understand when results should be interpreted with caution. The tools will remain socially robust by being shaped around the real teaching contexts encountered during the co-design sessions in the first months, ensuring they support—not replace—educator judgement. All processing will follow GDPR obligations, with strict minimisation of personal data and a data-protection impact assessment conducted from the start. Whenever the AI influences feedback or progression insights, the system will provide simple, accessible explanations so that users can understand why a suggestion or prompt was generated. This approach guarantees that the AI operates safely, avoids unintended harm, safeguards the well-being of students, and remains fully aligned with the project’s educational mission and institutional requirements.</w:t>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rPr>
          <w:b w:val="1"/>
          <w:bCs w:val="1"/>
          <w:sz w:val="22"/>
          <w:szCs w:val="22"/>
        </w:rPr>
      </w:pPr>
      <w:r w:rsidDel="00000000" w:rsidR="00000000" w:rsidRPr="00000000">
        <w:rPr>
          <w:b w:val="1"/>
          <w:bCs w:val="1"/>
          <w:sz w:val="22"/>
          <w:szCs w:val="22"/>
          <w:rtl w:val="0"/>
        </w:rPr>
        <w:t xml:space="preserve">Table C. Doctor VIDA Education, type of teacher/technician/student and learning outcome (LerO) and skills (Sk)</w:t>
      </w:r>
    </w:p>
    <w:tbl>
      <w:tblPr>
        <w:tblStyle w:val="Table4"/>
        <w:tblW w:w="10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8535"/>
        <w:tblGridChange w:id="0">
          <w:tblGrid>
            <w:gridCol w:w="1695"/>
            <w:gridCol w:w="8535"/>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A">
            <w:pPr>
              <w:jc w:val="center"/>
              <w:rPr>
                <w:b w:val="1"/>
                <w:bCs w:val="1"/>
                <w:sz w:val="20"/>
                <w:szCs w:val="20"/>
              </w:rPr>
            </w:pPr>
            <w:r w:rsidDel="00000000" w:rsidR="00000000" w:rsidRPr="00000000">
              <w:rPr>
                <w:b w:val="1"/>
                <w:bCs w:val="1"/>
                <w:sz w:val="20"/>
                <w:szCs w:val="20"/>
                <w:rtl w:val="0"/>
              </w:rPr>
              <w:t xml:space="preserve">Teacher, technician and student</w:t>
            </w:r>
          </w:p>
        </w:tc>
        <w:tc>
          <w:tcPr>
            <w:tcMar>
              <w:top w:w="-144.0" w:type="dxa"/>
              <w:left w:w="-144.0" w:type="dxa"/>
              <w:bottom w:w="-144.0" w:type="dxa"/>
              <w:right w:w="-144.0" w:type="dxa"/>
            </w:tcMar>
          </w:tcPr>
          <w:p w:rsidR="00000000" w:rsidDel="00000000" w:rsidP="00000000" w:rsidRDefault="00000000" w:rsidRPr="00000000" w14:paraId="0000009B">
            <w:pPr>
              <w:jc w:val="center"/>
              <w:rPr>
                <w:b w:val="1"/>
                <w:bCs w:val="1"/>
                <w:sz w:val="20"/>
                <w:szCs w:val="20"/>
              </w:rPr>
            </w:pPr>
            <w:r w:rsidDel="00000000" w:rsidR="00000000" w:rsidRPr="00000000">
              <w:rPr>
                <w:b w:val="1"/>
                <w:bCs w:val="1"/>
                <w:sz w:val="20"/>
                <w:szCs w:val="20"/>
                <w:rtl w:val="0"/>
              </w:rPr>
              <w:t xml:space="preserve">Learning Outcomes (LerO) and Skills (Sk)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C">
            <w:pPr>
              <w:jc w:val="center"/>
              <w:rPr>
                <w:b w:val="1"/>
                <w:bCs w:val="1"/>
                <w:sz w:val="20"/>
                <w:szCs w:val="20"/>
              </w:rPr>
            </w:pPr>
            <w:r w:rsidDel="00000000" w:rsidR="00000000" w:rsidRPr="00000000">
              <w:rPr>
                <w:b w:val="1"/>
                <w:bCs w:val="1"/>
                <w:sz w:val="20"/>
                <w:szCs w:val="20"/>
                <w:rtl w:val="0"/>
              </w:rPr>
              <w:t xml:space="preserve">(Bio) Informatics</w:t>
            </w:r>
          </w:p>
        </w:tc>
        <w:tc>
          <w:tcPr>
            <w:tcMar>
              <w:top w:w="-144.0" w:type="dxa"/>
              <w:left w:w="-144.0" w:type="dxa"/>
              <w:bottom w:w="-144.0" w:type="dxa"/>
              <w:right w:w="-144.0" w:type="dxa"/>
            </w:tcMar>
          </w:tcPr>
          <w:p w:rsidR="00000000" w:rsidDel="00000000" w:rsidP="00000000" w:rsidRDefault="00000000" w:rsidRPr="00000000" w14:paraId="0000009D">
            <w:pPr>
              <w:jc w:val="center"/>
              <w:rPr>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Deep Programming: (LabVIEW, MATLAB, Python), Signal Processing Software (MATLAB, Python, Octave), and Data Visualization Tools (Python, MATLAB, Tableau, and Excel). </w:t>
            </w:r>
            <w:r w:rsidDel="00000000" w:rsidR="00000000" w:rsidRPr="00000000">
              <w:rPr>
                <w:b w:val="1"/>
                <w:bCs w:val="1"/>
                <w:sz w:val="20"/>
                <w:szCs w:val="20"/>
                <w:rtl w:val="0"/>
              </w:rPr>
              <w:t xml:space="preserve">Sk</w:t>
            </w:r>
            <w:r w:rsidDel="00000000" w:rsidR="00000000" w:rsidRPr="00000000">
              <w:rPr>
                <w:sz w:val="20"/>
                <w:szCs w:val="20"/>
                <w:rtl w:val="0"/>
              </w:rPr>
              <w:t xml:space="preserve">: How to Interface Electronic Devices with Computers, Printers, and Mobile Devices.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9E">
            <w:pPr>
              <w:jc w:val="center"/>
              <w:rPr>
                <w:b w:val="1"/>
                <w:bCs w:val="1"/>
                <w:sz w:val="20"/>
                <w:szCs w:val="20"/>
              </w:rPr>
            </w:pPr>
            <w:r w:rsidDel="00000000" w:rsidR="00000000" w:rsidRPr="00000000">
              <w:rPr>
                <w:b w:val="1"/>
                <w:bCs w:val="1"/>
                <w:sz w:val="20"/>
                <w:szCs w:val="20"/>
                <w:rtl w:val="0"/>
              </w:rPr>
              <w:t xml:space="preserve">(Bio) Chemistry</w:t>
            </w:r>
          </w:p>
        </w:tc>
        <w:tc>
          <w:tcPr>
            <w:tcMar>
              <w:top w:w="-144.0" w:type="dxa"/>
              <w:left w:w="-144.0" w:type="dxa"/>
              <w:bottom w:w="-144.0" w:type="dxa"/>
              <w:right w:w="-144.0" w:type="dxa"/>
            </w:tcMar>
          </w:tcPr>
          <w:p w:rsidR="00000000" w:rsidDel="00000000" w:rsidP="00000000" w:rsidRDefault="00000000" w:rsidRPr="00000000" w14:paraId="0000009F">
            <w:pPr>
              <w:jc w:val="center"/>
              <w:rPr>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Spectrophotometry, Fluorescence, Quality Control, Preconcentration, Analytical Separations, Experimental Error, Statistics, AI, Python, Chemical Measurements, and Kinetics. </w:t>
            </w:r>
            <w:r w:rsidDel="00000000" w:rsidR="00000000" w:rsidRPr="00000000">
              <w:rPr>
                <w:b w:val="1"/>
                <w:bCs w:val="1"/>
                <w:sz w:val="20"/>
                <w:szCs w:val="20"/>
                <w:rtl w:val="0"/>
              </w:rPr>
              <w:t xml:space="preserve">Sk</w:t>
            </w:r>
            <w:r w:rsidDel="00000000" w:rsidR="00000000" w:rsidRPr="00000000">
              <w:rPr>
                <w:sz w:val="20"/>
                <w:szCs w:val="20"/>
                <w:rtl w:val="0"/>
              </w:rPr>
              <w:t xml:space="preserve">: Deep Concepts of Analytical and Bioanalytical Chemistry.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0">
            <w:pPr>
              <w:jc w:val="center"/>
              <w:rPr>
                <w:b w:val="1"/>
                <w:bCs w:val="1"/>
                <w:sz w:val="20"/>
                <w:szCs w:val="20"/>
              </w:rPr>
            </w:pPr>
            <w:r w:rsidDel="00000000" w:rsidR="00000000" w:rsidRPr="00000000">
              <w:rPr>
                <w:b w:val="1"/>
                <w:bCs w:val="1"/>
                <w:sz w:val="20"/>
                <w:szCs w:val="20"/>
                <w:rtl w:val="0"/>
              </w:rPr>
              <w:t xml:space="preserve">Environment</w:t>
            </w:r>
          </w:p>
        </w:tc>
        <w:tc>
          <w:tcPr>
            <w:tcMar>
              <w:top w:w="-144.0" w:type="dxa"/>
              <w:left w:w="-144.0" w:type="dxa"/>
              <w:bottom w:w="-144.0" w:type="dxa"/>
              <w:right w:w="-144.0" w:type="dxa"/>
            </w:tcMar>
          </w:tcPr>
          <w:p w:rsidR="00000000" w:rsidDel="00000000" w:rsidP="00000000" w:rsidRDefault="00000000" w:rsidRPr="00000000" w14:paraId="000000A1">
            <w:pPr>
              <w:jc w:val="center"/>
              <w:rPr>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Water and Wastewater Management. Analysis of Pollutants (Metals and Organics), AI, Python, and Chemical Measurements. </w:t>
            </w:r>
            <w:r w:rsidDel="00000000" w:rsidR="00000000" w:rsidRPr="00000000">
              <w:rPr>
                <w:b w:val="1"/>
                <w:bCs w:val="1"/>
                <w:sz w:val="20"/>
                <w:szCs w:val="20"/>
                <w:rtl w:val="0"/>
              </w:rPr>
              <w:t xml:space="preserve">Sk</w:t>
            </w:r>
            <w:r w:rsidDel="00000000" w:rsidR="00000000" w:rsidRPr="00000000">
              <w:rPr>
                <w:sz w:val="20"/>
                <w:szCs w:val="20"/>
                <w:rtl w:val="0"/>
              </w:rPr>
              <w:t xml:space="preserve">: Management of water and </w:t>
            </w:r>
            <w:r w:rsidDel="00000000" w:rsidR="00000000" w:rsidRPr="00000000">
              <w:rPr>
                <w:sz w:val="20"/>
                <w:szCs w:val="20"/>
                <w:rtl w:val="0"/>
              </w:rPr>
              <w:t xml:space="preserve">wastewater</w:t>
            </w:r>
            <w:r w:rsidDel="00000000" w:rsidR="00000000" w:rsidRPr="00000000">
              <w:rPr>
                <w:sz w:val="20"/>
                <w:szCs w:val="20"/>
                <w:rtl w:val="0"/>
              </w:rPr>
              <w:t xml:space="preserve">.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2">
            <w:pPr>
              <w:jc w:val="center"/>
              <w:rPr>
                <w:b w:val="1"/>
                <w:bCs w:val="1"/>
                <w:sz w:val="20"/>
                <w:szCs w:val="20"/>
              </w:rPr>
            </w:pPr>
            <w:r w:rsidDel="00000000" w:rsidR="00000000" w:rsidRPr="00000000">
              <w:rPr>
                <w:b w:val="1"/>
                <w:bCs w:val="1"/>
                <w:sz w:val="20"/>
                <w:szCs w:val="20"/>
                <w:rtl w:val="0"/>
              </w:rPr>
              <w:t xml:space="preserve">Ph</w:t>
            </w:r>
            <w:r w:rsidDel="00000000" w:rsidR="00000000" w:rsidRPr="00000000">
              <w:rPr>
                <w:b w:val="1"/>
                <w:bCs w:val="1"/>
                <w:sz w:val="20"/>
                <w:szCs w:val="20"/>
                <w:rtl w:val="0"/>
              </w:rPr>
              <w:t xml:space="preserve">armacy</w:t>
            </w:r>
          </w:p>
        </w:tc>
        <w:tc>
          <w:tcPr>
            <w:tcMar>
              <w:top w:w="-144.0" w:type="dxa"/>
              <w:left w:w="-144.0" w:type="dxa"/>
              <w:bottom w:w="-144.0" w:type="dxa"/>
              <w:right w:w="-144.0" w:type="dxa"/>
            </w:tcMar>
          </w:tcPr>
          <w:p w:rsidR="00000000" w:rsidDel="00000000" w:rsidP="00000000" w:rsidRDefault="00000000" w:rsidRPr="00000000" w14:paraId="000000A3">
            <w:pPr>
              <w:jc w:val="center"/>
              <w:rPr>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Spectrophotometry, Fluorescence, Quality Control, Preconcentration, Analytical Separations, Experimental Error, Statistics, AI, Python, Chemical Measurements, Pharmacokinetics, Drug Analysis, and PCR. </w:t>
            </w:r>
            <w:r w:rsidDel="00000000" w:rsidR="00000000" w:rsidRPr="00000000">
              <w:rPr>
                <w:b w:val="1"/>
                <w:bCs w:val="1"/>
                <w:sz w:val="20"/>
                <w:szCs w:val="20"/>
                <w:rtl w:val="0"/>
              </w:rPr>
              <w:t xml:space="preserve">Sk</w:t>
            </w:r>
            <w:r w:rsidDel="00000000" w:rsidR="00000000" w:rsidRPr="00000000">
              <w:rPr>
                <w:sz w:val="20"/>
                <w:szCs w:val="20"/>
                <w:rtl w:val="0"/>
              </w:rPr>
              <w:t xml:space="preserve">: Analysis of Drugs and Metabolites,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4">
            <w:pPr>
              <w:jc w:val="center"/>
              <w:rPr>
                <w:b w:val="1"/>
                <w:bCs w:val="1"/>
                <w:sz w:val="20"/>
                <w:szCs w:val="20"/>
              </w:rPr>
            </w:pPr>
            <w:r w:rsidDel="00000000" w:rsidR="00000000" w:rsidRPr="00000000">
              <w:rPr>
                <w:b w:val="1"/>
                <w:bCs w:val="1"/>
                <w:sz w:val="20"/>
                <w:szCs w:val="20"/>
                <w:rtl w:val="0"/>
              </w:rPr>
              <w:t xml:space="preserve">Medicine</w:t>
            </w:r>
          </w:p>
        </w:tc>
        <w:tc>
          <w:tcPr>
            <w:tcMar>
              <w:top w:w="-144.0" w:type="dxa"/>
              <w:left w:w="-144.0" w:type="dxa"/>
              <w:bottom w:w="-144.0" w:type="dxa"/>
              <w:right w:w="-144.0" w:type="dxa"/>
            </w:tcMar>
          </w:tcPr>
          <w:p w:rsidR="00000000" w:rsidDel="00000000" w:rsidP="00000000" w:rsidRDefault="00000000" w:rsidRPr="00000000" w14:paraId="000000A5">
            <w:pPr>
              <w:jc w:val="center"/>
              <w:rPr>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Epidemiology, PCR Applications, Case Studies, Statistics, AI, Python, and Chemical Measurements. </w:t>
            </w:r>
            <w:r w:rsidDel="00000000" w:rsidR="00000000" w:rsidRPr="00000000">
              <w:rPr>
                <w:b w:val="1"/>
                <w:bCs w:val="1"/>
                <w:sz w:val="20"/>
                <w:szCs w:val="20"/>
                <w:rtl w:val="0"/>
              </w:rPr>
              <w:t xml:space="preserve">Sk</w:t>
            </w:r>
            <w:r w:rsidDel="00000000" w:rsidR="00000000" w:rsidRPr="00000000">
              <w:rPr>
                <w:sz w:val="20"/>
                <w:szCs w:val="20"/>
                <w:rtl w:val="0"/>
              </w:rPr>
              <w:t xml:space="preserve">: PCR Analysis, DNA and Medicine, Statistics for Epidemiology. Hands-On Laboratory Work.</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6">
            <w:pPr>
              <w:jc w:val="center"/>
              <w:rPr>
                <w:b w:val="1"/>
                <w:bCs w:val="1"/>
                <w:sz w:val="20"/>
                <w:szCs w:val="20"/>
              </w:rPr>
            </w:pPr>
            <w:r w:rsidDel="00000000" w:rsidR="00000000" w:rsidRPr="00000000">
              <w:rPr>
                <w:b w:val="1"/>
                <w:bCs w:val="1"/>
                <w:sz w:val="20"/>
                <w:szCs w:val="20"/>
                <w:rtl w:val="0"/>
              </w:rPr>
              <w:t xml:space="preserve">Physics and Electrical Engineering</w:t>
            </w:r>
          </w:p>
        </w:tc>
        <w:tc>
          <w:tcPr>
            <w:tcMar>
              <w:top w:w="-144.0" w:type="dxa"/>
              <w:left w:w="-144.0" w:type="dxa"/>
              <w:bottom w:w="-144.0" w:type="dxa"/>
              <w:right w:w="-144.0" w:type="dxa"/>
            </w:tcMar>
          </w:tcPr>
          <w:p w:rsidR="00000000" w:rsidDel="00000000" w:rsidP="00000000" w:rsidRDefault="00000000" w:rsidRPr="00000000" w14:paraId="000000A7">
            <w:pPr>
              <w:jc w:val="center"/>
              <w:rPr>
                <w:b w:val="1"/>
                <w:bCs w:val="1"/>
                <w:sz w:val="20"/>
                <w:szCs w:val="20"/>
              </w:rPr>
            </w:pPr>
            <w:r w:rsidDel="00000000" w:rsidR="00000000" w:rsidRPr="00000000">
              <w:rPr>
                <w:b w:val="1"/>
                <w:bCs w:val="1"/>
                <w:sz w:val="20"/>
                <w:szCs w:val="20"/>
                <w:rtl w:val="0"/>
              </w:rPr>
              <w:t xml:space="preserve">LerO:</w:t>
            </w:r>
            <w:r w:rsidDel="00000000" w:rsidR="00000000" w:rsidRPr="00000000">
              <w:rPr>
                <w:sz w:val="20"/>
                <w:szCs w:val="20"/>
                <w:rtl w:val="0"/>
              </w:rPr>
              <w:t xml:space="preserve"> Electronic Components and Assembly. Epidemiology, PCR Applications, Case Studies, Statistics, AI, Python, and Chemical Measurements. </w:t>
            </w:r>
            <w:r w:rsidDel="00000000" w:rsidR="00000000" w:rsidRPr="00000000">
              <w:rPr>
                <w:b w:val="1"/>
                <w:bCs w:val="1"/>
                <w:sz w:val="20"/>
                <w:szCs w:val="20"/>
                <w:rtl w:val="0"/>
              </w:rPr>
              <w:t xml:space="preserve">Sk</w:t>
            </w:r>
            <w:r w:rsidDel="00000000" w:rsidR="00000000" w:rsidRPr="00000000">
              <w:rPr>
                <w:sz w:val="20"/>
                <w:szCs w:val="20"/>
                <w:rtl w:val="0"/>
              </w:rPr>
              <w:t xml:space="preserve">: PCR Analysis, DNA and Medicine, Statistics for Epidemiology, Spectrophotometry, Fluorescence, Quality Control, Preconcentration. Hands-On Laboratory Work.</w:t>
            </w:r>
            <w:r w:rsidDel="00000000" w:rsidR="00000000" w:rsidRPr="00000000">
              <w:rPr>
                <w:rtl w:val="0"/>
              </w:rPr>
            </w:r>
          </w:p>
        </w:tc>
      </w:tr>
    </w:tbl>
    <w:p w:rsidR="00000000" w:rsidDel="00000000" w:rsidP="00000000" w:rsidRDefault="00000000" w:rsidRPr="00000000" w14:paraId="000000A8">
      <w:pPr>
        <w:jc w:val="center"/>
        <w:rPr>
          <w:b w:val="1"/>
          <w:bCs w:val="1"/>
          <w:sz w:val="22"/>
          <w:szCs w:val="22"/>
        </w:rPr>
      </w:pPr>
      <w:r w:rsidDel="00000000" w:rsidR="00000000" w:rsidRPr="00000000">
        <w:rPr>
          <w:rtl w:val="0"/>
        </w:rPr>
      </w:r>
    </w:p>
    <w:p w:rsidR="00000000" w:rsidDel="00000000" w:rsidP="00000000" w:rsidRDefault="00000000" w:rsidRPr="00000000" w14:paraId="000000A9">
      <w:pPr>
        <w:jc w:val="center"/>
        <w:rPr>
          <w:b w:val="1"/>
          <w:bCs w:val="1"/>
          <w:sz w:val="22"/>
          <w:szCs w:val="22"/>
        </w:rPr>
      </w:pPr>
      <w:r w:rsidDel="00000000" w:rsidR="00000000" w:rsidRPr="00000000">
        <w:rPr>
          <w:b w:val="1"/>
          <w:bCs w:val="1"/>
          <w:sz w:val="22"/>
          <w:szCs w:val="22"/>
          <w:rtl w:val="0"/>
        </w:rPr>
        <w:t xml:space="preserve">Table D. Integration of Expertise Through Staff Interchange and Peer Teaching. Some examples.</w:t>
      </w:r>
    </w:p>
    <w:tbl>
      <w:tblPr>
        <w:tblStyle w:val="Table5"/>
        <w:tblW w:w="10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8805"/>
        <w:tblGridChange w:id="0">
          <w:tblGrid>
            <w:gridCol w:w="1485"/>
            <w:gridCol w:w="8805"/>
          </w:tblGrid>
        </w:tblGridChange>
      </w:tblGrid>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A">
            <w:pPr>
              <w:jc w:val="center"/>
              <w:rPr>
                <w:sz w:val="22"/>
                <w:szCs w:val="22"/>
              </w:rPr>
            </w:pPr>
            <w:r w:rsidDel="00000000" w:rsidR="00000000" w:rsidRPr="00000000">
              <w:rPr>
                <w:b w:val="1"/>
                <w:bCs w:val="1"/>
                <w:sz w:val="22"/>
                <w:szCs w:val="22"/>
                <w:rtl w:val="0"/>
              </w:rPr>
              <w:t xml:space="preserve">(Bio)Inform</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AB">
            <w:pPr>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Data acquisition, processing, and visualization techniques using tools such as Python, MATLAB, and Tableau. Advanced signal processing methods to refine and analyze experimental data generated in chemistry, pharmacy, or environmental studies.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The importance of proper experimental setup, such as designing accurate calibration curves for spectrophotometric data. From </w:t>
            </w:r>
            <w:r w:rsidDel="00000000" w:rsidR="00000000" w:rsidRPr="00000000">
              <w:rPr>
                <w:b w:val="1"/>
                <w:bCs w:val="1"/>
                <w:sz w:val="22"/>
                <w:szCs w:val="22"/>
                <w:rtl w:val="0"/>
              </w:rPr>
              <w:t xml:space="preserve">Medicine</w:t>
            </w:r>
            <w:r w:rsidDel="00000000" w:rsidR="00000000" w:rsidRPr="00000000">
              <w:rPr>
                <w:sz w:val="22"/>
                <w:szCs w:val="22"/>
                <w:rtl w:val="0"/>
              </w:rPr>
              <w:t xml:space="preserve">: How processed data can be used to extract meaningful clinical insights, such as identifying patterns in epidemiological studies or biomarker analyses.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C">
            <w:pPr>
              <w:jc w:val="center"/>
              <w:rPr>
                <w:sz w:val="22"/>
                <w:szCs w:val="22"/>
              </w:rPr>
            </w:pPr>
            <w:r w:rsidDel="00000000" w:rsidR="00000000" w:rsidRPr="00000000">
              <w:rPr>
                <w:b w:val="1"/>
                <w:bCs w:val="1"/>
                <w:sz w:val="22"/>
                <w:szCs w:val="22"/>
                <w:rtl w:val="0"/>
              </w:rPr>
              <w:t xml:space="preserve">(Bio)Chem</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AD">
            <w:pPr>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How to create and validate calibration curves for quantifying analytes, such as total proteins in urine or pollutants in water. Experimental techniques for preconcentration, separations, and analytical error minimization, which can be applied in pharmacy, environmental studies, or medical diagnostics.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Medicine</w:t>
            </w:r>
            <w:r w:rsidDel="00000000" w:rsidR="00000000" w:rsidRPr="00000000">
              <w:rPr>
                <w:sz w:val="22"/>
                <w:szCs w:val="22"/>
                <w:rtl w:val="0"/>
              </w:rPr>
              <w:t xml:space="preserve">: The clinical significance of chemical measurements, such as the relevance of protein concentration in diagnosing kidney disease. From </w:t>
            </w:r>
            <w:r w:rsidDel="00000000" w:rsidR="00000000" w:rsidRPr="00000000">
              <w:rPr>
                <w:b w:val="1"/>
                <w:bCs w:val="1"/>
                <w:sz w:val="22"/>
                <w:szCs w:val="22"/>
                <w:rtl w:val="0"/>
              </w:rPr>
              <w:t xml:space="preserve">Bioinformatics</w:t>
            </w:r>
            <w:r w:rsidDel="00000000" w:rsidR="00000000" w:rsidRPr="00000000">
              <w:rPr>
                <w:sz w:val="22"/>
                <w:szCs w:val="22"/>
                <w:rtl w:val="0"/>
              </w:rPr>
              <w:t xml:space="preserve">: How to automate data processing and visualize complex datasets for more efficient analysis.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AE">
            <w:pPr>
              <w:jc w:val="center"/>
              <w:rPr>
                <w:sz w:val="22"/>
                <w:szCs w:val="22"/>
              </w:rPr>
            </w:pPr>
            <w:r w:rsidDel="00000000" w:rsidR="00000000" w:rsidRPr="00000000">
              <w:rPr>
                <w:b w:val="1"/>
                <w:bCs w:val="1"/>
                <w:sz w:val="22"/>
                <w:szCs w:val="22"/>
                <w:rtl w:val="0"/>
              </w:rPr>
              <w:t xml:space="preserve">Environment</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AF">
            <w:pPr>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Methods for water and wastewater analysis, including pollutant quantification (e.g., metals and organics) and the use of AI for environmental monitoring. Insights into the ecological and health impacts of pollutants, offering context for pharmaceutical and medical applications.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Pharmacy</w:t>
            </w:r>
            <w:r w:rsidDel="00000000" w:rsidR="00000000" w:rsidRPr="00000000">
              <w:rPr>
                <w:sz w:val="22"/>
                <w:szCs w:val="22"/>
                <w:rtl w:val="0"/>
              </w:rPr>
              <w:t xml:space="preserve">: How to analyze the environmental persistence and degradation of pharmaceutical compounds.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Techniques for detecting and quantifying pollutants using advanced analytical tools, such as fluorescence and spectrophotometry.</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B0">
            <w:pPr>
              <w:jc w:val="center"/>
              <w:rPr>
                <w:sz w:val="22"/>
                <w:szCs w:val="22"/>
              </w:rPr>
            </w:pPr>
            <w:r w:rsidDel="00000000" w:rsidR="00000000" w:rsidRPr="00000000">
              <w:rPr>
                <w:b w:val="1"/>
                <w:bCs w:val="1"/>
                <w:sz w:val="22"/>
                <w:szCs w:val="22"/>
                <w:rtl w:val="0"/>
              </w:rPr>
              <w:t xml:space="preserve">Ph</w:t>
            </w:r>
            <w:r w:rsidDel="00000000" w:rsidR="00000000" w:rsidRPr="00000000">
              <w:rPr>
                <w:b w:val="1"/>
                <w:bCs w:val="1"/>
                <w:sz w:val="22"/>
                <w:szCs w:val="22"/>
                <w:rtl w:val="0"/>
              </w:rPr>
              <w:t xml:space="preserve">armacy</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B1">
            <w:pPr>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Pharmacokinetics and drug metabolism, helping medical students and biochemists understand how drugs are absorbed, distributed, metabolised and excreted. Techniques for analyzing metabolites and validating the accuracy of drug testing protocols.</w:t>
            </w:r>
          </w:p>
          <w:p w:rsidR="00000000" w:rsidDel="00000000" w:rsidP="00000000" w:rsidRDefault="00000000" w:rsidRPr="00000000" w14:paraId="000000B2">
            <w:pPr>
              <w:jc w:val="center"/>
              <w:rPr>
                <w:sz w:val="22"/>
                <w:szCs w:val="22"/>
              </w:rPr>
            </w:pP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Medicine</w:t>
            </w:r>
            <w:r w:rsidDel="00000000" w:rsidR="00000000" w:rsidRPr="00000000">
              <w:rPr>
                <w:sz w:val="22"/>
                <w:szCs w:val="22"/>
                <w:rtl w:val="0"/>
              </w:rPr>
              <w:t xml:space="preserve">: The </w:t>
            </w:r>
            <w:r w:rsidDel="00000000" w:rsidR="00000000" w:rsidRPr="00000000">
              <w:rPr>
                <w:sz w:val="22"/>
                <w:szCs w:val="22"/>
                <w:rtl w:val="0"/>
              </w:rPr>
              <w:t xml:space="preserve">clinical</w:t>
            </w:r>
            <w:r w:rsidDel="00000000" w:rsidR="00000000" w:rsidRPr="00000000">
              <w:rPr>
                <w:sz w:val="22"/>
                <w:szCs w:val="22"/>
                <w:rtl w:val="0"/>
              </w:rPr>
              <w:t xml:space="preserve"> context of drug efficacy and safety, and how pharmacokinetic data informs treatment decisions. From </w:t>
            </w:r>
            <w:r w:rsidDel="00000000" w:rsidR="00000000" w:rsidRPr="00000000">
              <w:rPr>
                <w:b w:val="1"/>
                <w:bCs w:val="1"/>
                <w:sz w:val="22"/>
                <w:szCs w:val="22"/>
                <w:rtl w:val="0"/>
              </w:rPr>
              <w:t xml:space="preserve">Environment</w:t>
            </w:r>
            <w:r w:rsidDel="00000000" w:rsidR="00000000" w:rsidRPr="00000000">
              <w:rPr>
                <w:sz w:val="22"/>
                <w:szCs w:val="22"/>
                <w:rtl w:val="0"/>
              </w:rPr>
              <w:t xml:space="preserve">: The impact of pharmaceutical waste on ecosystems and how to develop environmentally friendly drugs.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B3">
            <w:pPr>
              <w:jc w:val="center"/>
              <w:rPr>
                <w:b w:val="1"/>
                <w:bCs w:val="1"/>
                <w:sz w:val="22"/>
                <w:szCs w:val="22"/>
              </w:rPr>
            </w:pPr>
            <w:r w:rsidDel="00000000" w:rsidR="00000000" w:rsidRPr="00000000">
              <w:rPr>
                <w:b w:val="1"/>
                <w:bCs w:val="1"/>
                <w:sz w:val="22"/>
                <w:szCs w:val="22"/>
                <w:rtl w:val="0"/>
              </w:rPr>
              <w:t xml:space="preserve">Medicine</w:t>
            </w:r>
          </w:p>
        </w:tc>
        <w:tc>
          <w:tcPr>
            <w:tcMar>
              <w:top w:w="-144.0" w:type="dxa"/>
              <w:left w:w="-144.0" w:type="dxa"/>
              <w:bottom w:w="-144.0" w:type="dxa"/>
              <w:right w:w="-144.0" w:type="dxa"/>
            </w:tcMar>
          </w:tcPr>
          <w:p w:rsidR="00000000" w:rsidDel="00000000" w:rsidP="00000000" w:rsidRDefault="00000000" w:rsidRPr="00000000" w14:paraId="000000B4">
            <w:pPr>
              <w:jc w:val="center"/>
              <w:rPr>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Bioinformatics</w:t>
            </w:r>
            <w:r w:rsidDel="00000000" w:rsidR="00000000" w:rsidRPr="00000000">
              <w:rPr>
                <w:sz w:val="22"/>
                <w:szCs w:val="22"/>
                <w:rtl w:val="0"/>
              </w:rPr>
              <w:t xml:space="preserve">: Techniques to handle large datasets, such as epidemiological studies, and derive actionable insights through AI and statistical modeling.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The chemical and bioanalytical foundations of diagnostic tools, such as PCR and fluorescence-based assays.</w:t>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B5">
            <w:pPr>
              <w:jc w:val="center"/>
              <w:rPr>
                <w:b w:val="1"/>
                <w:bCs w:val="1"/>
                <w:sz w:val="22"/>
                <w:szCs w:val="22"/>
              </w:rPr>
            </w:pPr>
            <w:r w:rsidDel="00000000" w:rsidR="00000000" w:rsidRPr="00000000">
              <w:rPr>
                <w:b w:val="1"/>
                <w:bCs w:val="1"/>
                <w:sz w:val="22"/>
                <w:szCs w:val="22"/>
                <w:rtl w:val="0"/>
              </w:rPr>
              <w:t xml:space="preserve">Physics and Electrical Engineering</w:t>
            </w:r>
          </w:p>
        </w:tc>
        <w:tc>
          <w:tcPr>
            <w:tcMar>
              <w:top w:w="-144.0" w:type="dxa"/>
              <w:left w:w="-144.0" w:type="dxa"/>
              <w:bottom w:w="-144.0" w:type="dxa"/>
              <w:right w:w="-144.0" w:type="dxa"/>
            </w:tcMar>
          </w:tcPr>
          <w:p w:rsidR="00000000" w:rsidDel="00000000" w:rsidP="00000000" w:rsidRDefault="00000000" w:rsidRPr="00000000" w14:paraId="000000B6">
            <w:pPr>
              <w:jc w:val="center"/>
              <w:rPr>
                <w:b w:val="1"/>
                <w:bCs w:val="1"/>
                <w:sz w:val="22"/>
                <w:szCs w:val="22"/>
              </w:rPr>
            </w:pPr>
            <w:r w:rsidDel="00000000" w:rsidR="00000000" w:rsidRPr="00000000">
              <w:rPr>
                <w:b w:val="1"/>
                <w:bCs w:val="1"/>
                <w:sz w:val="22"/>
                <w:szCs w:val="22"/>
                <w:rtl w:val="0"/>
              </w:rPr>
              <w:t xml:space="preserve">What They Can Teach</w:t>
            </w:r>
            <w:r w:rsidDel="00000000" w:rsidR="00000000" w:rsidRPr="00000000">
              <w:rPr>
                <w:sz w:val="22"/>
                <w:szCs w:val="22"/>
                <w:rtl w:val="0"/>
              </w:rPr>
              <w:t xml:space="preserve">: Design and optimization of sensing technologies and instrumentation, covering signal processing, microfluidics, and embedded systems, for biomedical and environmental applications; development of hardware and electronic platforms for diagnostic devices such as biosensors and wearable monitors; and modeling and simulation of physical systems, energy transfer, and material interactions in analytical tools. </w:t>
            </w:r>
            <w:r w:rsidDel="00000000" w:rsidR="00000000" w:rsidRPr="00000000">
              <w:rPr>
                <w:b w:val="1"/>
                <w:bCs w:val="1"/>
                <w:sz w:val="22"/>
                <w:szCs w:val="22"/>
                <w:rtl w:val="0"/>
              </w:rPr>
              <w:t xml:space="preserve">What They Can Learn</w:t>
            </w:r>
            <w:r w:rsidDel="00000000" w:rsidR="00000000" w:rsidRPr="00000000">
              <w:rPr>
                <w:sz w:val="22"/>
                <w:szCs w:val="22"/>
                <w:rtl w:val="0"/>
              </w:rPr>
              <w:t xml:space="preserve">: From </w:t>
            </w:r>
            <w:r w:rsidDel="00000000" w:rsidR="00000000" w:rsidRPr="00000000">
              <w:rPr>
                <w:b w:val="1"/>
                <w:bCs w:val="1"/>
                <w:sz w:val="22"/>
                <w:szCs w:val="22"/>
                <w:rtl w:val="0"/>
              </w:rPr>
              <w:t xml:space="preserve">Bioinformatics</w:t>
            </w:r>
            <w:r w:rsidDel="00000000" w:rsidR="00000000" w:rsidRPr="00000000">
              <w:rPr>
                <w:sz w:val="22"/>
                <w:szCs w:val="22"/>
                <w:rtl w:val="0"/>
              </w:rPr>
              <w:t xml:space="preserve">: Techniques to handle large datasets, such as epidemiological studies, and derive actionable insights through AI and statistical modeling. From </w:t>
            </w:r>
            <w:r w:rsidDel="00000000" w:rsidR="00000000" w:rsidRPr="00000000">
              <w:rPr>
                <w:b w:val="1"/>
                <w:bCs w:val="1"/>
                <w:sz w:val="22"/>
                <w:szCs w:val="22"/>
                <w:rtl w:val="0"/>
              </w:rPr>
              <w:t xml:space="preserve">Biochemistry</w:t>
            </w:r>
            <w:r w:rsidDel="00000000" w:rsidR="00000000" w:rsidRPr="00000000">
              <w:rPr>
                <w:sz w:val="22"/>
                <w:szCs w:val="22"/>
                <w:rtl w:val="0"/>
              </w:rPr>
              <w:t xml:space="preserve">: The chemical and bioanalytical foundations of diagnostic tools, such as PCR and fluorescence-based assays. </w:t>
            </w:r>
            <w:r w:rsidDel="00000000" w:rsidR="00000000" w:rsidRPr="00000000">
              <w:rPr>
                <w:b w:val="1"/>
                <w:bCs w:val="1"/>
                <w:sz w:val="22"/>
                <w:szCs w:val="22"/>
                <w:rtl w:val="0"/>
              </w:rPr>
              <w:t xml:space="preserve">From Medicine:</w:t>
            </w:r>
            <w:r w:rsidDel="00000000" w:rsidR="00000000" w:rsidRPr="00000000">
              <w:rPr>
                <w:sz w:val="22"/>
                <w:szCs w:val="22"/>
                <w:rtl w:val="0"/>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w:t>
            </w:r>
            <w:r w:rsidDel="00000000" w:rsidR="00000000" w:rsidRPr="00000000">
              <w:rPr>
                <w:rtl w:val="0"/>
              </w:rPr>
            </w:r>
          </w:p>
        </w:tc>
      </w:tr>
      <w:tr>
        <w:trPr>
          <w:cantSplit w:val="0"/>
          <w:tblHeader w:val="0"/>
        </w:trPr>
        <w:tc>
          <w:tcPr>
            <w:tcMar>
              <w:top w:w="-144.0" w:type="dxa"/>
              <w:left w:w="-144.0" w:type="dxa"/>
              <w:bottom w:w="-144.0" w:type="dxa"/>
              <w:right w:w="-144.0" w:type="dxa"/>
            </w:tcMar>
            <w:vAlign w:val="center"/>
          </w:tcPr>
          <w:p w:rsidR="00000000" w:rsidDel="00000000" w:rsidP="00000000" w:rsidRDefault="00000000" w:rsidRPr="00000000" w14:paraId="000000B7">
            <w:pPr>
              <w:jc w:val="center"/>
              <w:rPr>
                <w:b w:val="1"/>
                <w:bCs w:val="1"/>
                <w:sz w:val="22"/>
                <w:szCs w:val="22"/>
              </w:rPr>
            </w:pPr>
            <w:r w:rsidDel="00000000" w:rsidR="00000000" w:rsidRPr="00000000">
              <w:rPr>
                <w:b w:val="1"/>
                <w:bCs w:val="1"/>
                <w:sz w:val="22"/>
                <w:szCs w:val="22"/>
                <w:rtl w:val="0"/>
              </w:rPr>
              <w:t xml:space="preserve">Non Academic Staff </w:t>
            </w:r>
          </w:p>
        </w:tc>
        <w:tc>
          <w:tcPr>
            <w:tcMar>
              <w:top w:w="-144.0" w:type="dxa"/>
              <w:left w:w="-144.0" w:type="dxa"/>
              <w:bottom w:w="-144.0" w:type="dxa"/>
              <w:right w:w="-144.0" w:type="dxa"/>
            </w:tcMar>
          </w:tcPr>
          <w:p w:rsidR="00000000" w:rsidDel="00000000" w:rsidP="00000000" w:rsidRDefault="00000000" w:rsidRPr="00000000" w14:paraId="000000B8">
            <w:pPr>
              <w:jc w:val="center"/>
              <w:rPr>
                <w:sz w:val="22"/>
                <w:szCs w:val="22"/>
              </w:rPr>
            </w:pPr>
            <w:r w:rsidDel="00000000" w:rsidR="00000000" w:rsidRPr="00000000">
              <w:rPr>
                <w:sz w:val="22"/>
                <w:szCs w:val="22"/>
                <w:rtl w:val="0"/>
              </w:rPr>
              <w:t xml:space="preserve">Through job shadowing, short-term training, technical visits, and workshops, non-academic staff will participate in </w:t>
            </w:r>
            <w:r w:rsidDel="00000000" w:rsidR="00000000" w:rsidRPr="00000000">
              <w:rPr>
                <w:b w:val="1"/>
                <w:bCs w:val="1"/>
                <w:sz w:val="22"/>
                <w:szCs w:val="22"/>
                <w:rtl w:val="0"/>
              </w:rPr>
              <w:t xml:space="preserve">practical knowledge exchange</w:t>
            </w:r>
            <w:r w:rsidDel="00000000" w:rsidR="00000000" w:rsidRPr="00000000">
              <w:rPr>
                <w:sz w:val="22"/>
                <w:szCs w:val="22"/>
                <w:rtl w:val="0"/>
              </w:rPr>
              <w:t xml:space="preserve">. Lab technicians </w:t>
            </w:r>
            <w:r w:rsidDel="00000000" w:rsidR="00000000" w:rsidRPr="00000000">
              <w:rPr>
                <w:b w:val="1"/>
                <w:bCs w:val="1"/>
                <w:i w:val="1"/>
                <w:iCs w:val="1"/>
                <w:sz w:val="22"/>
                <w:szCs w:val="22"/>
                <w:rtl w:val="0"/>
              </w:rPr>
              <w:t xml:space="preserve">train in equipment maintenance</w:t>
            </w:r>
            <w:r w:rsidDel="00000000" w:rsidR="00000000" w:rsidRPr="00000000">
              <w:rPr>
                <w:i w:val="1"/>
                <w:iCs w:val="1"/>
                <w:sz w:val="22"/>
                <w:szCs w:val="22"/>
                <w:rtl w:val="0"/>
              </w:rPr>
              <w:t xml:space="preserve"> </w:t>
            </w:r>
            <w:r w:rsidDel="00000000" w:rsidR="00000000" w:rsidRPr="00000000">
              <w:rPr>
                <w:sz w:val="22"/>
                <w:szCs w:val="22"/>
                <w:rtl w:val="0"/>
              </w:rPr>
              <w:t xml:space="preserve">(e.g., </w:t>
            </w:r>
            <w:r w:rsidDel="00000000" w:rsidR="00000000" w:rsidRPr="00000000">
              <w:rPr>
                <w:i w:val="1"/>
                <w:iCs w:val="1"/>
                <w:sz w:val="22"/>
                <w:szCs w:val="22"/>
                <w:rtl w:val="0"/>
              </w:rPr>
              <w:t xml:space="preserve">Dr. Vida</w:t>
            </w:r>
            <w:r w:rsidDel="00000000" w:rsidR="00000000" w:rsidRPr="00000000">
              <w:rPr>
                <w:sz w:val="22"/>
                <w:szCs w:val="22"/>
                <w:rtl w:val="0"/>
              </w:rPr>
              <w:t xml:space="preserve">), develop safety protocols, and support joint experiments. IT staff will focus on integrating digital platforms, managing experimental data, and implementing AI tools. </w:t>
            </w:r>
            <w:r w:rsidDel="00000000" w:rsidR="00000000" w:rsidRPr="00000000">
              <w:rPr>
                <w:b w:val="1"/>
                <w:bCs w:val="1"/>
                <w:sz w:val="22"/>
                <w:szCs w:val="22"/>
                <w:rtl w:val="0"/>
              </w:rPr>
              <w:t xml:space="preserve">Administrative staff </w:t>
            </w:r>
            <w:r w:rsidDel="00000000" w:rsidR="00000000" w:rsidRPr="00000000">
              <w:rPr>
                <w:sz w:val="22"/>
                <w:szCs w:val="22"/>
                <w:rtl w:val="0"/>
              </w:rPr>
              <w:t xml:space="preserve">will work on harmonising mobility processes, managing project finances, and tracking impact indicators. Educational support staff will create tutorials and assist teachers and students in using digital tools effectively.</w:t>
            </w:r>
          </w:p>
        </w:tc>
      </w:tr>
    </w:tbl>
    <w:p w:rsidR="00000000" w:rsidDel="00000000" w:rsidP="00000000" w:rsidRDefault="00000000" w:rsidRPr="00000000" w14:paraId="000000B9">
      <w:pPr>
        <w:spacing w:before="0" w:lineRule="auto"/>
        <w:jc w:val="both"/>
        <w:rPr>
          <w:sz w:val="22"/>
          <w:szCs w:val="22"/>
        </w:rPr>
      </w:pPr>
      <w:r w:rsidDel="00000000" w:rsidR="00000000" w:rsidRPr="00000000">
        <w:rPr>
          <w:sz w:val="22"/>
          <w:szCs w:val="22"/>
          <w:rtl w:val="0"/>
        </w:rPr>
        <w:t xml:space="preserve">The project integrates the Knowledge Triangle—education, research, and business—by embedding the Dr. Vida Education device into higher education curricula to equip students with practical skills aligned with EU lifelong learning priorities. Collaborations among institutions such as UHU, NOVA, UOA, UNIBO </w:t>
      </w:r>
      <w:r w:rsidDel="00000000" w:rsidR="00000000" w:rsidRPr="00000000">
        <w:rPr>
          <w:sz w:val="22"/>
          <w:szCs w:val="22"/>
          <w:rtl w:val="0"/>
        </w:rPr>
        <w:t xml:space="preserve">UNICAMP, UPE, KNU and STABV ensure the device remains innovative and impactful across disciplines, while partnerships with industry, STABV and YAGHMA, facilitate market readiness, business model development, and commercialization. EXEL ensures dissemination and communication. KNU maintains technological updates of Dr. Vida education. The NOVA´s robust </w:t>
      </w:r>
      <w:hyperlink r:id="rId48">
        <w:r w:rsidDel="00000000" w:rsidR="00000000" w:rsidRPr="00000000">
          <w:rPr>
            <w:color w:val="1155cc"/>
            <w:sz w:val="22"/>
            <w:szCs w:val="22"/>
            <w:u w:val="single"/>
            <w:rtl w:val="0"/>
          </w:rPr>
          <w:t xml:space="preserve">Diversity and Inclusion Action Plan</w:t>
        </w:r>
      </w:hyperlink>
      <w:r w:rsidDel="00000000" w:rsidR="00000000" w:rsidRPr="00000000">
        <w:rPr>
          <w:b w:val="1"/>
          <w:bCs w:val="1"/>
          <w:sz w:val="22"/>
          <w:szCs w:val="22"/>
          <w:rtl w:val="0"/>
        </w:rPr>
        <w:t xml:space="preserve"> prioritizes gender equality</w:t>
      </w:r>
      <w:r w:rsidDel="00000000" w:rsidR="00000000" w:rsidRPr="00000000">
        <w:rPr>
          <w:sz w:val="22"/>
          <w:szCs w:val="22"/>
          <w:rtl w:val="0"/>
        </w:rPr>
        <w:t xml:space="preserve"> and representation and will be implemented throughout the project. </w:t>
      </w:r>
      <w:r w:rsidDel="00000000" w:rsidR="00000000" w:rsidRPr="00000000">
        <w:rPr>
          <w:b w:val="1"/>
          <w:bCs w:val="1"/>
          <w:sz w:val="22"/>
          <w:szCs w:val="22"/>
          <w:rtl w:val="0"/>
        </w:rPr>
        <w:t xml:space="preserve">UHU, UNIBO and UPE are led by females, NOVA is led by a non-binary person. </w:t>
      </w:r>
      <w:r w:rsidDel="00000000" w:rsidR="00000000" w:rsidRPr="00000000">
        <w:rPr>
          <w:sz w:val="22"/>
          <w:szCs w:val="22"/>
          <w:rtl w:val="0"/>
        </w:rPr>
        <w:t xml:space="preserve">Outreach to underrepresented groups, including students from immigrant backgrounds and less-developed regions, will help ensure equitable access. Designing gender-sensitive tools, such as the "Dr. Vida Education" device, ensures inclusivity in </w:t>
      </w:r>
      <w:r w:rsidDel="00000000" w:rsidR="00000000" w:rsidRPr="00000000">
        <w:rPr>
          <w:b w:val="1"/>
          <w:bCs w:val="1"/>
          <w:sz w:val="22"/>
          <w:szCs w:val="22"/>
          <w:rtl w:val="0"/>
        </w:rPr>
        <w:t xml:space="preserve">education</w:t>
      </w:r>
      <w:r w:rsidDel="00000000" w:rsidR="00000000" w:rsidRPr="00000000">
        <w:rPr>
          <w:sz w:val="22"/>
          <w:szCs w:val="22"/>
          <w:rtl w:val="0"/>
        </w:rPr>
        <w:t xml:space="preserve"> </w:t>
      </w:r>
      <w:r w:rsidDel="00000000" w:rsidR="00000000" w:rsidRPr="00000000">
        <w:rPr>
          <w:sz w:val="22"/>
          <w:szCs w:val="22"/>
          <w:rtl w:val="0"/>
        </w:rPr>
        <w:t xml:space="preserve">and healthcare applications.</w:t>
      </w:r>
      <w:r w:rsidDel="00000000" w:rsidR="00000000" w:rsidRPr="00000000">
        <w:rPr>
          <w:b w:val="1"/>
          <w:bCs w:val="1"/>
          <w:color w:val="1155cc"/>
          <w:sz w:val="22"/>
          <w:szCs w:val="22"/>
          <w:rtl w:val="0"/>
        </w:rPr>
        <w:t xml:space="preserve"> </w:t>
      </w:r>
      <w:r w:rsidDel="00000000" w:rsidR="00000000" w:rsidRPr="00000000">
        <w:rPr>
          <w:sz w:val="22"/>
          <w:szCs w:val="22"/>
          <w:rtl w:val="0"/>
        </w:rPr>
        <w:t xml:space="preserve">Monitoring gender balance throughout the project ensures accountability and continuous improvement. This approach aligns with </w:t>
      </w:r>
      <w:hyperlink r:id="rId49">
        <w:r w:rsidDel="00000000" w:rsidR="00000000" w:rsidRPr="00000000">
          <w:rPr>
            <w:b w:val="1"/>
            <w:bCs w:val="1"/>
            <w:color w:val="1155cc"/>
            <w:sz w:val="22"/>
            <w:szCs w:val="22"/>
            <w:u w:val="single"/>
            <w:rtl w:val="0"/>
          </w:rPr>
          <w:t xml:space="preserve">UN SDG 5 (Gender Equality</w:t>
        </w:r>
      </w:hyperlink>
      <w:hyperlink r:id="rId50">
        <w:r w:rsidDel="00000000" w:rsidR="00000000" w:rsidRPr="00000000">
          <w:rPr>
            <w:b w:val="1"/>
            <w:bCs w:val="1"/>
            <w:sz w:val="22"/>
            <w:szCs w:val="22"/>
            <w:u w:val="single"/>
            <w:rtl w:val="0"/>
          </w:rPr>
          <w:t xml:space="preserve">)</w:t>
        </w:r>
      </w:hyperlink>
      <w:r w:rsidDel="00000000" w:rsidR="00000000" w:rsidRPr="00000000">
        <w:rPr>
          <w:sz w:val="22"/>
          <w:szCs w:val="22"/>
          <w:rtl w:val="0"/>
        </w:rPr>
        <w:t xml:space="preserve"> and</w:t>
      </w:r>
      <w:r w:rsidDel="00000000" w:rsidR="00000000" w:rsidRPr="00000000">
        <w:rPr>
          <w:b w:val="1"/>
          <w:bCs w:val="1"/>
          <w:color w:val="1155cc"/>
          <w:sz w:val="22"/>
          <w:szCs w:val="22"/>
          <w:u w:val="single"/>
          <w:rtl w:val="0"/>
        </w:rPr>
        <w:t xml:space="preserve"> </w:t>
      </w:r>
      <w:r w:rsidDel="00000000" w:rsidR="00000000" w:rsidRPr="00000000">
        <w:rPr>
          <w:sz w:val="22"/>
          <w:szCs w:val="22"/>
          <w:rtl w:val="0"/>
        </w:rPr>
        <w:t xml:space="preserve">the </w:t>
      </w:r>
      <w:hyperlink r:id="rId51">
        <w:r w:rsidDel="00000000" w:rsidR="00000000" w:rsidRPr="00000000">
          <w:rPr>
            <w:b w:val="1"/>
            <w:bCs w:val="1"/>
            <w:color w:val="1155cc"/>
            <w:sz w:val="22"/>
            <w:szCs w:val="22"/>
            <w:u w:val="single"/>
            <w:rtl w:val="0"/>
          </w:rPr>
          <w:t xml:space="preserve">EUGender Equality Strategy 2020-2025</w:t>
        </w:r>
      </w:hyperlink>
      <w:r w:rsidDel="00000000" w:rsidR="00000000" w:rsidRPr="00000000">
        <w:rPr>
          <w:sz w:val="22"/>
          <w:szCs w:val="22"/>
          <w:rtl w:val="0"/>
        </w:rPr>
        <w:t xml:space="preserve">, reinforcing the project's sustainability and impact. The affordability and portability of the device enable access in resource-limited contexts or remote regions, such as Brazil, Ukraine, Portugal and Greece, promoting equity in science education. </w:t>
      </w:r>
      <w:r w:rsidDel="00000000" w:rsidR="00000000" w:rsidRPr="00000000">
        <w:rPr>
          <w:sz w:val="22"/>
          <w:szCs w:val="22"/>
          <w:rtl w:val="0"/>
        </w:rPr>
        <w:t xml:space="preserve">The project’s IP strategy, guided by a Consortium Agreement, defines ownership and use while ensuring open access to research outputs. A GDPR-compliant Data Management Plan supports secure, transparent data handling, with protocols for collection, sharing, and storage. This comprehensive plan ensures long-term accessibility and reproducibility, reinforcing the project’s alignment with sustainability and innovation goals.</w:t>
      </w:r>
      <w:r w:rsidDel="00000000" w:rsidR="00000000" w:rsidRPr="00000000">
        <w:rPr>
          <w:rtl w:val="0"/>
        </w:rPr>
      </w:r>
    </w:p>
    <w:p w:rsidR="00000000" w:rsidDel="00000000" w:rsidP="00000000" w:rsidRDefault="00000000" w:rsidRPr="00000000" w14:paraId="000000BA">
      <w:pPr>
        <w:jc w:val="both"/>
        <w:rPr>
          <w:sz w:val="22"/>
          <w:szCs w:val="22"/>
          <w:highlight w:val="yellow"/>
        </w:rPr>
      </w:pPr>
      <w:r w:rsidDel="00000000" w:rsidR="00000000" w:rsidRPr="00000000">
        <w:rPr>
          <w:rtl w:val="0"/>
        </w:rPr>
      </w:r>
    </w:p>
    <w:p w:rsidR="00000000" w:rsidDel="00000000" w:rsidP="00000000" w:rsidRDefault="00000000" w:rsidRPr="00000000" w14:paraId="000000BB">
      <w:pPr>
        <w:jc w:val="both"/>
        <w:rPr>
          <w:b w:val="1"/>
          <w:bCs w:val="1"/>
          <w:sz w:val="22"/>
          <w:szCs w:val="22"/>
        </w:rPr>
      </w:pPr>
      <w:r w:rsidDel="00000000" w:rsidR="00000000" w:rsidRPr="00000000">
        <w:rPr>
          <w:b w:val="1"/>
          <w:bCs w:val="1"/>
          <w:sz w:val="22"/>
          <w:szCs w:val="22"/>
          <w:rtl w:val="0"/>
        </w:rPr>
        <w:t xml:space="preserve">1.2.2 Coordination and support measures</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0BD">
      <w:pPr>
        <w:spacing w:after="200" w:lineRule="auto"/>
        <w:ind w:left="720" w:firstLine="0"/>
        <w:jc w:val="both"/>
        <w:rPr>
          <w:i w:val="1"/>
          <w:iCs w:val="1"/>
          <w:sz w:val="22"/>
          <w:szCs w:val="22"/>
          <w:highlight w:val="yellow"/>
        </w:rPr>
      </w:pPr>
      <w:r w:rsidDel="00000000" w:rsidR="00000000" w:rsidRPr="00000000">
        <w:rPr>
          <w:i w:val="1"/>
          <w:iCs w:val="1"/>
          <w:sz w:val="22"/>
          <w:szCs w:val="22"/>
          <w:highlight w:val="yellow"/>
          <w:rtl w:val="0"/>
        </w:rPr>
        <w:t xml:space="preserve">Describe and explain the coordination and/or support measures. Explain how this will enable you to deliver your project’s objectives.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2815512" cy="2417841"/>
            <wp:effectExtent b="0" l="0" r="0" t="0"/>
            <wp:wrapSquare wrapText="bothSides" distB="114300" distT="114300" distL="114300" distR="114300"/>
            <wp:docPr id="127511773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2815512" cy="2417841"/>
                    </a:xfrm>
                    <a:prstGeom prst="rect"/>
                    <a:ln/>
                  </pic:spPr>
                </pic:pic>
              </a:graphicData>
            </a:graphic>
          </wp:anchor>
        </w:drawing>
      </w:r>
    </w:p>
    <w:p w:rsidR="00000000" w:rsidDel="00000000" w:rsidP="00000000" w:rsidRDefault="00000000" w:rsidRPr="00000000" w14:paraId="000000BE">
      <w:pPr>
        <w:jc w:val="both"/>
        <w:rPr>
          <w:sz w:val="22"/>
          <w:szCs w:val="22"/>
        </w:rPr>
      </w:pPr>
      <w:r w:rsidDel="00000000" w:rsidR="00000000" w:rsidRPr="00000000">
        <w:rPr>
          <w:sz w:val="22"/>
          <w:szCs w:val="22"/>
          <w:rtl w:val="0"/>
        </w:rPr>
        <w:t xml:space="preserve">Several European-funded projects, such as </w:t>
      </w:r>
      <w:hyperlink r:id="rId53">
        <w:r w:rsidDel="00000000" w:rsidR="00000000" w:rsidRPr="00000000">
          <w:rPr>
            <w:b w:val="1"/>
            <w:bCs w:val="1"/>
            <w:color w:val="0000ff"/>
            <w:sz w:val="22"/>
            <w:szCs w:val="22"/>
            <w:u w:val="single"/>
            <w:rtl w:val="0"/>
          </w:rPr>
          <w:t xml:space="preserve">OpenAIRE</w:t>
        </w:r>
      </w:hyperlink>
      <w:r w:rsidDel="00000000" w:rsidR="00000000" w:rsidRPr="00000000">
        <w:rPr>
          <w:b w:val="1"/>
          <w:bCs w:val="1"/>
          <w:color w:val="0000ff"/>
          <w:sz w:val="22"/>
          <w:szCs w:val="22"/>
          <w:u w:val="single"/>
          <w:rtl w:val="0"/>
        </w:rPr>
        <w:t xml:space="preserve"> </w:t>
      </w:r>
      <w:r w:rsidDel="00000000" w:rsidR="00000000" w:rsidRPr="00000000">
        <w:rPr>
          <w:sz w:val="22"/>
          <w:szCs w:val="22"/>
          <w:rtl w:val="0"/>
        </w:rPr>
        <w:t xml:space="preserve">and </w:t>
      </w:r>
      <w:hyperlink r:id="rId54">
        <w:r w:rsidDel="00000000" w:rsidR="00000000" w:rsidRPr="00000000">
          <w:rPr>
            <w:b w:val="1"/>
            <w:bCs w:val="1"/>
            <w:color w:val="0000ff"/>
            <w:sz w:val="22"/>
            <w:szCs w:val="22"/>
            <w:u w:val="single"/>
            <w:rtl w:val="0"/>
          </w:rPr>
          <w:t xml:space="preserve">Scientix</w:t>
        </w:r>
      </w:hyperlink>
      <w:hyperlink r:id="rId55">
        <w:r w:rsidDel="00000000" w:rsidR="00000000" w:rsidRPr="00000000">
          <w:rPr>
            <w:color w:val="333333"/>
            <w:sz w:val="22"/>
            <w:szCs w:val="22"/>
            <w:u w:val="single"/>
            <w:rtl w:val="0"/>
          </w:rPr>
          <w:t xml:space="preserve"> </w:t>
        </w:r>
      </w:hyperlink>
      <w:r w:rsidDel="00000000" w:rsidR="00000000" w:rsidRPr="00000000">
        <w:rPr>
          <w:sz w:val="22"/>
          <w:szCs w:val="22"/>
          <w:rtl w:val="0"/>
        </w:rPr>
        <w:t xml:space="preserve">, serve as inspirations for this initiative. These projects promote open science, collaborative learning, and STEM education across Europe, aligning closely with the goals of the Dr. Vida Education project. Additionally, the </w:t>
      </w:r>
      <w:hyperlink r:id="rId56">
        <w:r w:rsidDel="00000000" w:rsidR="00000000" w:rsidRPr="00000000">
          <w:rPr>
            <w:b w:val="1"/>
            <w:bCs w:val="1"/>
            <w:color w:val="0000ff"/>
            <w:sz w:val="22"/>
            <w:szCs w:val="22"/>
            <w:u w:val="single"/>
            <w:rtl w:val="0"/>
          </w:rPr>
          <w:t xml:space="preserve">Bologna Process </w:t>
        </w:r>
      </w:hyperlink>
      <w:r w:rsidDel="00000000" w:rsidR="00000000" w:rsidRPr="00000000">
        <w:rPr>
          <w:sz w:val="22"/>
          <w:szCs w:val="22"/>
          <w:rtl w:val="0"/>
        </w:rPr>
        <w:t xml:space="preserve"> provides a framework for harmonizing higher education across Europe, influencing the curriculum redesign strategies proposed in this project.The project employs a </w:t>
      </w:r>
      <w:r w:rsidDel="00000000" w:rsidR="00000000" w:rsidRPr="00000000">
        <w:rPr>
          <w:b w:val="1"/>
          <w:bCs w:val="1"/>
          <w:sz w:val="22"/>
          <w:szCs w:val="22"/>
          <w:rtl w:val="0"/>
        </w:rPr>
        <w:t xml:space="preserve">matrix coordination structure</w:t>
      </w:r>
      <w:r w:rsidDel="00000000" w:rsidR="00000000" w:rsidRPr="00000000">
        <w:rPr>
          <w:sz w:val="22"/>
          <w:szCs w:val="22"/>
          <w:rtl w:val="0"/>
        </w:rPr>
        <w:t xml:space="preserve"> to ensure effective delivery of objectives, combining centralized management with distributed action-specific leadership.</w:t>
      </w:r>
    </w:p>
    <w:p w:rsidR="00000000" w:rsidDel="00000000" w:rsidP="00000000" w:rsidRDefault="00000000" w:rsidRPr="00000000" w14:paraId="000000BF">
      <w:pPr>
        <w:spacing w:after="0" w:before="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Dr. VIDA Education</w:t>
      </w:r>
      <w:r w:rsidDel="00000000" w:rsidR="00000000" w:rsidRPr="00000000">
        <w:rPr>
          <w:sz w:val="22"/>
          <w:szCs w:val="22"/>
          <w:rtl w:val="0"/>
        </w:rPr>
        <w:t xml:space="preserve"> project is supported by a strong coordination and governance framework designed to ensure effective management, seamless collaboration among partners, and timely delivery of its ambitious objectives. The structure combines centralized coordination with decentralized implementation, allowing the multidisciplinary expertise and regional diversity of the consortium to achieve educational transformation, scientific advancement, and sustainable innovation.</w:t>
      </w:r>
    </w:p>
    <w:p w:rsidR="00000000" w:rsidDel="00000000" w:rsidP="00000000" w:rsidRDefault="00000000" w:rsidRPr="00000000" w14:paraId="000000C0">
      <w:pPr>
        <w:spacing w:after="0" w:before="0" w:lineRule="auto"/>
        <w:jc w:val="both"/>
        <w:rPr>
          <w:sz w:val="22"/>
          <w:szCs w:val="22"/>
        </w:rPr>
      </w:pPr>
      <w:r w:rsidDel="00000000" w:rsidR="00000000" w:rsidRPr="00000000">
        <w:rPr>
          <w:sz w:val="22"/>
          <w:szCs w:val="22"/>
          <w:rtl w:val="0"/>
        </w:rPr>
        <w:t xml:space="preserve">The project is coordinated by </w:t>
      </w:r>
      <w:r w:rsidDel="00000000" w:rsidR="00000000" w:rsidRPr="00000000">
        <w:rPr>
          <w:b w:val="1"/>
          <w:bCs w:val="1"/>
          <w:sz w:val="22"/>
          <w:szCs w:val="22"/>
          <w:rtl w:val="0"/>
        </w:rPr>
        <w:t xml:space="preserve">NOVA University Lisbon (Portugal)</w:t>
      </w:r>
      <w:r w:rsidDel="00000000" w:rsidR="00000000" w:rsidRPr="00000000">
        <w:rPr>
          <w:sz w:val="22"/>
          <w:szCs w:val="22"/>
          <w:rtl w:val="0"/>
        </w:rPr>
        <w:t xml:space="preserve">, which leads both WP1 (Foundation and Implementation) and WP5 (Project Management). NOVA is responsible for ensuring strategic alignment, administrative efficiency, and scientific integrity across all work packages. A dedicated </w:t>
      </w:r>
      <w:r w:rsidDel="00000000" w:rsidR="00000000" w:rsidRPr="00000000">
        <w:rPr>
          <w:b w:val="1"/>
          <w:bCs w:val="1"/>
          <w:sz w:val="22"/>
          <w:szCs w:val="22"/>
          <w:rtl w:val="0"/>
        </w:rPr>
        <w:t xml:space="preserve">Project Management Team (PMT)</w:t>
      </w:r>
      <w:r w:rsidDel="00000000" w:rsidR="00000000" w:rsidRPr="00000000">
        <w:rPr>
          <w:sz w:val="22"/>
          <w:szCs w:val="22"/>
          <w:rtl w:val="0"/>
        </w:rPr>
        <w:t xml:space="preserve">—composed of </w:t>
      </w:r>
      <w:r w:rsidDel="00000000" w:rsidR="00000000" w:rsidRPr="00000000">
        <w:rPr>
          <w:b w:val="1"/>
          <w:bCs w:val="1"/>
          <w:sz w:val="22"/>
          <w:szCs w:val="22"/>
          <w:rtl w:val="0"/>
        </w:rPr>
        <w:t xml:space="preserve">José Luís Capelo, Hugo Santos, Carlos Lodeiro</w:t>
      </w:r>
      <w:r w:rsidDel="00000000" w:rsidR="00000000" w:rsidRPr="00000000">
        <w:rPr>
          <w:sz w:val="22"/>
          <w:szCs w:val="22"/>
          <w:rtl w:val="0"/>
        </w:rPr>
        <w:t xml:space="preserve">, and </w:t>
      </w:r>
      <w:r w:rsidDel="00000000" w:rsidR="00000000" w:rsidRPr="00000000">
        <w:rPr>
          <w:b w:val="1"/>
          <w:bCs w:val="1"/>
          <w:sz w:val="22"/>
          <w:szCs w:val="22"/>
          <w:rtl w:val="0"/>
        </w:rPr>
        <w:t xml:space="preserve">Elisabete Oliveira (Portugal)</w:t>
      </w:r>
      <w:r w:rsidDel="00000000" w:rsidR="00000000" w:rsidRPr="00000000">
        <w:rPr>
          <w:sz w:val="22"/>
          <w:szCs w:val="22"/>
          <w:rtl w:val="0"/>
        </w:rPr>
        <w:t xml:space="preserve">—oversees the day-to-day coordination, financial management, reporting, and communication between all partners, ensuring coherence and accountability. The PMT also manages the Consortium Agreement and Intellectual Property Rights (Task 5.3), guaranteeing transparent governance, compliance with EU standards, and secure data handling. An </w:t>
      </w:r>
      <w:r w:rsidDel="00000000" w:rsidR="00000000" w:rsidRPr="00000000">
        <w:rPr>
          <w:b w:val="1"/>
          <w:bCs w:val="1"/>
          <w:sz w:val="22"/>
          <w:szCs w:val="22"/>
          <w:rtl w:val="0"/>
        </w:rPr>
        <w:t xml:space="preserve">Advisory Project Management Team (Advisory PMT)</w:t>
      </w:r>
      <w:r w:rsidDel="00000000" w:rsidR="00000000" w:rsidRPr="00000000">
        <w:rPr>
          <w:sz w:val="22"/>
          <w:szCs w:val="22"/>
          <w:rtl w:val="0"/>
        </w:rPr>
        <w:t xml:space="preserve">—including </w:t>
      </w:r>
      <w:r w:rsidDel="00000000" w:rsidR="00000000" w:rsidRPr="00000000">
        <w:rPr>
          <w:b w:val="1"/>
          <w:bCs w:val="1"/>
          <w:sz w:val="22"/>
          <w:szCs w:val="22"/>
          <w:rtl w:val="0"/>
        </w:rPr>
        <w:t xml:space="preserve">Makis Zoidakis (Greece), Laura Mercolini (Italy), </w:t>
      </w:r>
      <w:r w:rsidDel="00000000" w:rsidR="00000000" w:rsidRPr="00000000">
        <w:rPr>
          <w:sz w:val="22"/>
          <w:szCs w:val="22"/>
          <w:rtl w:val="0"/>
        </w:rPr>
        <w:t xml:space="preserve">and </w:t>
      </w:r>
      <w:r w:rsidDel="00000000" w:rsidR="00000000" w:rsidRPr="00000000">
        <w:rPr>
          <w:b w:val="1"/>
          <w:bCs w:val="1"/>
          <w:sz w:val="22"/>
          <w:szCs w:val="22"/>
          <w:rtl w:val="0"/>
        </w:rPr>
        <w:t xml:space="preserve">Tereza</w:t>
      </w:r>
      <w:r w:rsidDel="00000000" w:rsidR="00000000" w:rsidRPr="00000000">
        <w:rPr>
          <w:b w:val="1"/>
          <w:bCs w:val="1"/>
          <w:sz w:val="22"/>
          <w:szCs w:val="22"/>
          <w:rtl w:val="0"/>
        </w:rPr>
        <w:t xml:space="preserve"> Cartaxo (Brazil)</w:t>
      </w:r>
      <w:r w:rsidDel="00000000" w:rsidR="00000000" w:rsidRPr="00000000">
        <w:rPr>
          <w:sz w:val="22"/>
          <w:szCs w:val="22"/>
          <w:rtl w:val="0"/>
        </w:rPr>
        <w:t xml:space="preserve">—supports the coordination activities with strategic, scientific, and pedagogical input. This advisory team ensures integration between educational and research components, provides risk mitigation advice, and supervises adherence to gender equality and open science principles. Decentralized leadership ensures that each Work Package (WP) benefits from expert oversight by the most qualified institution. </w:t>
      </w:r>
      <w:r w:rsidDel="00000000" w:rsidR="00000000" w:rsidRPr="00000000">
        <w:rPr>
          <w:b w:val="1"/>
          <w:bCs w:val="1"/>
          <w:sz w:val="22"/>
          <w:szCs w:val="22"/>
          <w:rtl w:val="0"/>
        </w:rPr>
        <w:t xml:space="preserve">WP1</w:t>
      </w:r>
      <w:r w:rsidDel="00000000" w:rsidR="00000000" w:rsidRPr="00000000">
        <w:rPr>
          <w:sz w:val="22"/>
          <w:szCs w:val="22"/>
          <w:rtl w:val="0"/>
        </w:rPr>
        <w:t xml:space="preserve"> is led by NOVA (Portugal), </w:t>
      </w:r>
      <w:r w:rsidDel="00000000" w:rsidR="00000000" w:rsidRPr="00000000">
        <w:rPr>
          <w:b w:val="1"/>
          <w:bCs w:val="1"/>
          <w:sz w:val="22"/>
          <w:szCs w:val="22"/>
          <w:rtl w:val="0"/>
        </w:rPr>
        <w:t xml:space="preserve">WP2 (Expansion and Global Impact)</w:t>
      </w:r>
      <w:r w:rsidDel="00000000" w:rsidR="00000000" w:rsidRPr="00000000">
        <w:rPr>
          <w:sz w:val="22"/>
          <w:szCs w:val="22"/>
          <w:rtl w:val="0"/>
        </w:rPr>
        <w:t xml:space="preserve"> by UPE (Brazil), </w:t>
      </w:r>
      <w:r w:rsidDel="00000000" w:rsidR="00000000" w:rsidRPr="00000000">
        <w:rPr>
          <w:b w:val="1"/>
          <w:bCs w:val="1"/>
          <w:sz w:val="22"/>
          <w:szCs w:val="22"/>
          <w:rtl w:val="0"/>
        </w:rPr>
        <w:t xml:space="preserve">WP3 (Scientific Research)</w:t>
      </w:r>
      <w:r w:rsidDel="00000000" w:rsidR="00000000" w:rsidRPr="00000000">
        <w:rPr>
          <w:sz w:val="22"/>
          <w:szCs w:val="22"/>
          <w:rtl w:val="0"/>
        </w:rPr>
        <w:t xml:space="preserve"> by UNIBO (Italy) in collaboration with STABV (Portugal), </w:t>
      </w:r>
      <w:r w:rsidDel="00000000" w:rsidR="00000000" w:rsidRPr="00000000">
        <w:rPr>
          <w:b w:val="1"/>
          <w:bCs w:val="1"/>
          <w:sz w:val="22"/>
          <w:szCs w:val="22"/>
          <w:rtl w:val="0"/>
        </w:rPr>
        <w:t xml:space="preserve">WP4 (Dissemination, Outreach and Exploitation)</w:t>
      </w:r>
      <w:r w:rsidDel="00000000" w:rsidR="00000000" w:rsidRPr="00000000">
        <w:rPr>
          <w:sz w:val="22"/>
          <w:szCs w:val="22"/>
          <w:rtl w:val="0"/>
        </w:rPr>
        <w:t xml:space="preserve"> by EXEL (Greece), and </w:t>
      </w:r>
      <w:r w:rsidDel="00000000" w:rsidR="00000000" w:rsidRPr="00000000">
        <w:rPr>
          <w:b w:val="1"/>
          <w:bCs w:val="1"/>
          <w:sz w:val="22"/>
          <w:szCs w:val="22"/>
          <w:rtl w:val="0"/>
        </w:rPr>
        <w:t xml:space="preserve">WP5 (Management and Governance)</w:t>
      </w:r>
      <w:r w:rsidDel="00000000" w:rsidR="00000000" w:rsidRPr="00000000">
        <w:rPr>
          <w:sz w:val="22"/>
          <w:szCs w:val="22"/>
          <w:rtl w:val="0"/>
        </w:rPr>
        <w:t xml:space="preserve"> by NOVA (Portugal). The </w:t>
      </w:r>
      <w:r w:rsidDel="00000000" w:rsidR="00000000" w:rsidRPr="00000000">
        <w:rPr>
          <w:b w:val="1"/>
          <w:bCs w:val="1"/>
          <w:sz w:val="22"/>
          <w:szCs w:val="22"/>
          <w:rtl w:val="0"/>
        </w:rPr>
        <w:t xml:space="preserve">Work Package Coordinators (WPCs)</w:t>
      </w:r>
      <w:r w:rsidDel="00000000" w:rsidR="00000000" w:rsidRPr="00000000">
        <w:rPr>
          <w:sz w:val="22"/>
          <w:szCs w:val="22"/>
          <w:rtl w:val="0"/>
        </w:rPr>
        <w:t xml:space="preserve">—</w:t>
      </w:r>
      <w:r w:rsidDel="00000000" w:rsidR="00000000" w:rsidRPr="00000000">
        <w:rPr>
          <w:b w:val="1"/>
          <w:bCs w:val="1"/>
          <w:sz w:val="22"/>
          <w:szCs w:val="22"/>
          <w:rtl w:val="0"/>
        </w:rPr>
        <w:t xml:space="preserve">José Luís Capelo (NOVA), Dimitris Raptis (Exel), Laura Mercolini (UNIBO), </w:t>
      </w:r>
      <w:r w:rsidDel="00000000" w:rsidR="00000000" w:rsidRPr="00000000">
        <w:rPr>
          <w:sz w:val="22"/>
          <w:szCs w:val="22"/>
          <w:rtl w:val="0"/>
        </w:rPr>
        <w:t xml:space="preserve">and </w:t>
      </w:r>
      <w:r w:rsidDel="00000000" w:rsidR="00000000" w:rsidRPr="00000000">
        <w:rPr>
          <w:b w:val="1"/>
          <w:bCs w:val="1"/>
          <w:sz w:val="22"/>
          <w:szCs w:val="22"/>
          <w:rtl w:val="0"/>
        </w:rPr>
        <w:t xml:space="preserve">Tereza</w:t>
      </w:r>
      <w:r w:rsidDel="00000000" w:rsidR="00000000" w:rsidRPr="00000000">
        <w:rPr>
          <w:b w:val="1"/>
          <w:bCs w:val="1"/>
          <w:sz w:val="22"/>
          <w:szCs w:val="22"/>
          <w:rtl w:val="0"/>
        </w:rPr>
        <w:t xml:space="preserve"> Cartaxo (Brazil)</w:t>
      </w:r>
      <w:r w:rsidDel="00000000" w:rsidR="00000000" w:rsidRPr="00000000">
        <w:rPr>
          <w:sz w:val="22"/>
          <w:szCs w:val="22"/>
          <w:rtl w:val="0"/>
        </w:rPr>
        <w:t xml:space="preserve">—guarantee coherent progress, regional coordination, and methodological consistency across all thematic areas. This distributed structure ensures ownership, responsiveness, and effective adaptation to local contexts. Efficient communication and coordination are supported by a comprehensive set of tools and procedures. A </w:t>
      </w:r>
      <w:r w:rsidDel="00000000" w:rsidR="00000000" w:rsidRPr="00000000">
        <w:rPr>
          <w:b w:val="1"/>
          <w:bCs w:val="1"/>
          <w:sz w:val="22"/>
          <w:szCs w:val="22"/>
          <w:rtl w:val="0"/>
        </w:rPr>
        <w:t xml:space="preserve">Project Management Platform (PMP)</w:t>
      </w:r>
      <w:r w:rsidDel="00000000" w:rsidR="00000000" w:rsidRPr="00000000">
        <w:rPr>
          <w:sz w:val="22"/>
          <w:szCs w:val="22"/>
          <w:rtl w:val="0"/>
        </w:rPr>
        <w:t xml:space="preserve"> will serve as a central hub for documentation, budgeting, scheduling, and KPI tracking. Regular </w:t>
      </w:r>
      <w:r w:rsidDel="00000000" w:rsidR="00000000" w:rsidRPr="00000000">
        <w:rPr>
          <w:b w:val="1"/>
          <w:bCs w:val="1"/>
          <w:sz w:val="22"/>
          <w:szCs w:val="22"/>
          <w:rtl w:val="0"/>
        </w:rPr>
        <w:t xml:space="preserve">quarterly WP meetings</w:t>
      </w:r>
      <w:r w:rsidDel="00000000" w:rsidR="00000000" w:rsidRPr="00000000">
        <w:rPr>
          <w:sz w:val="22"/>
          <w:szCs w:val="22"/>
          <w:rtl w:val="0"/>
        </w:rPr>
        <w:t xml:space="preserve"> and </w:t>
      </w:r>
      <w:r w:rsidDel="00000000" w:rsidR="00000000" w:rsidRPr="00000000">
        <w:rPr>
          <w:b w:val="1"/>
          <w:bCs w:val="1"/>
          <w:sz w:val="22"/>
          <w:szCs w:val="22"/>
          <w:rtl w:val="0"/>
        </w:rPr>
        <w:t xml:space="preserve">annual General Assemblies</w:t>
      </w:r>
      <w:r w:rsidDel="00000000" w:rsidR="00000000" w:rsidRPr="00000000">
        <w:rPr>
          <w:sz w:val="22"/>
          <w:szCs w:val="22"/>
          <w:rtl w:val="0"/>
        </w:rPr>
        <w:t xml:space="preserve"> will review progress, address deviations, and update the implementation strategy. A </w:t>
      </w:r>
      <w:r w:rsidDel="00000000" w:rsidR="00000000" w:rsidRPr="00000000">
        <w:rPr>
          <w:b w:val="1"/>
          <w:bCs w:val="1"/>
          <w:sz w:val="22"/>
          <w:szCs w:val="22"/>
          <w:rtl w:val="0"/>
        </w:rPr>
        <w:t xml:space="preserve">central digital archive</w:t>
      </w:r>
      <w:r w:rsidDel="00000000" w:rsidR="00000000" w:rsidRPr="00000000">
        <w:rPr>
          <w:sz w:val="22"/>
          <w:szCs w:val="22"/>
          <w:rtl w:val="0"/>
        </w:rPr>
        <w:t xml:space="preserve"> will store all official documents, meeting records, and deliverables (Task 5.2), ensuring full transparency and traceability. A </w:t>
      </w:r>
      <w:r w:rsidDel="00000000" w:rsidR="00000000" w:rsidRPr="00000000">
        <w:rPr>
          <w:b w:val="1"/>
          <w:bCs w:val="1"/>
          <w:sz w:val="22"/>
          <w:szCs w:val="22"/>
          <w:rtl w:val="0"/>
        </w:rPr>
        <w:t xml:space="preserve">Technical Support Helpdesk</w:t>
      </w:r>
      <w:r w:rsidDel="00000000" w:rsidR="00000000" w:rsidRPr="00000000">
        <w:rPr>
          <w:sz w:val="22"/>
          <w:szCs w:val="22"/>
          <w:rtl w:val="0"/>
        </w:rPr>
        <w:t xml:space="preserve"> will be established to assist partner institutions with device deployment, calibration, and troubleshooting. Each higher education institution (HEI) will also implement its own </w:t>
      </w:r>
      <w:r w:rsidDel="00000000" w:rsidR="00000000" w:rsidRPr="00000000">
        <w:rPr>
          <w:b w:val="1"/>
          <w:bCs w:val="1"/>
          <w:sz w:val="22"/>
          <w:szCs w:val="22"/>
          <w:rtl w:val="0"/>
        </w:rPr>
        <w:t xml:space="preserve">Innovation Vision Action Plan (IVAP)</w:t>
      </w:r>
      <w:r w:rsidDel="00000000" w:rsidR="00000000" w:rsidRPr="00000000">
        <w:rPr>
          <w:sz w:val="22"/>
          <w:szCs w:val="22"/>
          <w:rtl w:val="0"/>
        </w:rPr>
        <w:t xml:space="preserve">, tailored to its academic structure and national context, to embed the “</w:t>
      </w:r>
      <w:r w:rsidDel="00000000" w:rsidR="00000000" w:rsidRPr="00000000">
        <w:rPr>
          <w:b w:val="1"/>
          <w:bCs w:val="1"/>
          <w:sz w:val="22"/>
          <w:szCs w:val="22"/>
          <w:rtl w:val="0"/>
        </w:rPr>
        <w:t xml:space="preserve">1 Student – 1 Apparatus (1S1A)</w:t>
      </w:r>
      <w:r w:rsidDel="00000000" w:rsidR="00000000" w:rsidRPr="00000000">
        <w:rPr>
          <w:sz w:val="22"/>
          <w:szCs w:val="22"/>
          <w:rtl w:val="0"/>
        </w:rPr>
        <w:t xml:space="preserve">” model and support institutional innovation. </w:t>
      </w:r>
      <w:r w:rsidDel="00000000" w:rsidR="00000000" w:rsidRPr="00000000">
        <w:rPr>
          <w:b w:val="1"/>
          <w:bCs w:val="1"/>
          <w:sz w:val="22"/>
          <w:szCs w:val="22"/>
          <w:rtl w:val="0"/>
        </w:rPr>
        <w:t xml:space="preserve">Staff mobility and capacity building are at the core of the support framework.</w:t>
      </w:r>
      <w:r w:rsidDel="00000000" w:rsidR="00000000" w:rsidRPr="00000000">
        <w:rPr>
          <w:sz w:val="22"/>
          <w:szCs w:val="22"/>
          <w:rtl w:val="0"/>
        </w:rPr>
        <w:t xml:space="preserve"> The project will organize regular </w:t>
      </w:r>
      <w:r w:rsidDel="00000000" w:rsidR="00000000" w:rsidRPr="00000000">
        <w:rPr>
          <w:b w:val="1"/>
          <w:bCs w:val="1"/>
          <w:sz w:val="22"/>
          <w:szCs w:val="22"/>
          <w:rtl w:val="0"/>
        </w:rPr>
        <w:t xml:space="preserve">faculty development workshops</w:t>
      </w:r>
      <w:r w:rsidDel="00000000" w:rsidR="00000000" w:rsidRPr="00000000">
        <w:rPr>
          <w:sz w:val="22"/>
          <w:szCs w:val="22"/>
          <w:rtl w:val="0"/>
        </w:rPr>
        <w:t xml:space="preserve"> to train educators in the pedagogical and technical use of the Dr. VIDA Education device and associated software. These sessions will promote digital pedagogy, interdisciplinary learning, and data-driven teaching methods. All training activities will be recorded and made available through the project’s web portal to ensure continuous access. Additionally, </w:t>
      </w:r>
      <w:r w:rsidDel="00000000" w:rsidR="00000000" w:rsidRPr="00000000">
        <w:rPr>
          <w:b w:val="1"/>
          <w:bCs w:val="1"/>
          <w:sz w:val="22"/>
          <w:szCs w:val="22"/>
          <w:rtl w:val="0"/>
        </w:rPr>
        <w:t xml:space="preserve">Innovation Boot Camps</w:t>
      </w:r>
      <w:r w:rsidDel="00000000" w:rsidR="00000000" w:rsidRPr="00000000">
        <w:rPr>
          <w:sz w:val="22"/>
          <w:szCs w:val="22"/>
          <w:rtl w:val="0"/>
        </w:rPr>
        <w:t xml:space="preserve"> (Task 2.3) will train more than 240 educators in Europe, South America, Africa and Asia. </w:t>
      </w:r>
      <w:r w:rsidDel="00000000" w:rsidR="00000000" w:rsidRPr="00000000">
        <w:rPr>
          <w:b w:val="1"/>
          <w:bCs w:val="1"/>
          <w:sz w:val="22"/>
          <w:szCs w:val="22"/>
          <w:rtl w:val="0"/>
        </w:rPr>
        <w:t xml:space="preserve">Monitoring and quality assurance</w:t>
      </w:r>
      <w:r w:rsidDel="00000000" w:rsidR="00000000" w:rsidRPr="00000000">
        <w:rPr>
          <w:sz w:val="22"/>
          <w:szCs w:val="22"/>
          <w:rtl w:val="0"/>
        </w:rPr>
        <w:t xml:space="preserve"> are ensured through a dedicated </w:t>
      </w:r>
      <w:r w:rsidDel="00000000" w:rsidR="00000000" w:rsidRPr="00000000">
        <w:rPr>
          <w:b w:val="1"/>
          <w:bCs w:val="1"/>
          <w:sz w:val="22"/>
          <w:szCs w:val="22"/>
          <w:rtl w:val="0"/>
        </w:rPr>
        <w:t xml:space="preserve">Monitoring and Evaluation Board (MEB)</w:t>
      </w:r>
      <w:r w:rsidDel="00000000" w:rsidR="00000000" w:rsidRPr="00000000">
        <w:rPr>
          <w:sz w:val="22"/>
          <w:szCs w:val="22"/>
          <w:rtl w:val="0"/>
        </w:rPr>
        <w:t xml:space="preserve"> composed of WP leaders and Advisory PMT members. The MEB will supervise milestones (Table 3.1d), deliverables, and risk management (Table 3.1e). A </w:t>
      </w:r>
      <w:r w:rsidDel="00000000" w:rsidR="00000000" w:rsidRPr="00000000">
        <w:rPr>
          <w:b w:val="1"/>
          <w:bCs w:val="1"/>
          <w:sz w:val="22"/>
          <w:szCs w:val="22"/>
          <w:rtl w:val="0"/>
        </w:rPr>
        <w:t xml:space="preserve">Gender and Inclusion Oversight Group</w:t>
      </w:r>
      <w:r w:rsidDel="00000000" w:rsidR="00000000" w:rsidRPr="00000000">
        <w:rPr>
          <w:sz w:val="22"/>
          <w:szCs w:val="22"/>
          <w:rtl w:val="0"/>
        </w:rPr>
        <w:t xml:space="preserve">, coordinated by NOVA (Portugal), will ensure equitable participation and monitor diversity metrics throughout the project’s implementation. Risks related to technical performance, partner engagement, and regulatory compliance will be mitigated through redundancy in partner expertise, transparent communication, and GDPR-compliant data practices. </w:t>
      </w:r>
      <w:r w:rsidDel="00000000" w:rsidR="00000000" w:rsidRPr="00000000">
        <w:rPr>
          <w:b w:val="1"/>
          <w:bCs w:val="1"/>
          <w:sz w:val="22"/>
          <w:szCs w:val="22"/>
          <w:rtl w:val="0"/>
        </w:rPr>
        <w:t xml:space="preserve">The digital infrastructure </w:t>
      </w:r>
      <w:r w:rsidDel="00000000" w:rsidR="00000000" w:rsidRPr="00000000">
        <w:rPr>
          <w:sz w:val="22"/>
          <w:szCs w:val="22"/>
          <w:rtl w:val="0"/>
        </w:rPr>
        <w:t xml:space="preserve">of the project supports collaboration, open learning, and sustainability. 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b w:val="1"/>
          <w:bCs w:val="1"/>
          <w:sz w:val="22"/>
          <w:szCs w:val="22"/>
          <w:rtl w:val="0"/>
        </w:rPr>
        <w:t xml:space="preserve"> Dr. VIDA Education Web Portal</w:t>
      </w:r>
      <w:r w:rsidDel="00000000" w:rsidR="00000000" w:rsidRPr="00000000">
        <w:rPr>
          <w:sz w:val="22"/>
          <w:szCs w:val="22"/>
          <w:rtl w:val="0"/>
        </w:rPr>
        <w:t xml:space="preserve"> (Task 2.2) will centralize educational resources, experimental protocols, open-source analytical tools, and AI-assisted guidance systems for students and teachers. Artificial intelligence modules will provide adaptive learning support, automated feedback, and real-time data visualization, enhancing personalized education and fostering innovation in STEM learning. </w:t>
      </w:r>
      <w:r w:rsidDel="00000000" w:rsidR="00000000" w:rsidRPr="00000000">
        <w:rPr>
          <w:b w:val="1"/>
          <w:bCs w:val="1"/>
          <w:sz w:val="22"/>
          <w:szCs w:val="22"/>
          <w:rtl w:val="0"/>
        </w:rPr>
        <w:t xml:space="preserve">Institutionalization and sustainability</w:t>
      </w:r>
      <w:r w:rsidDel="00000000" w:rsidR="00000000" w:rsidRPr="00000000">
        <w:rPr>
          <w:sz w:val="22"/>
          <w:szCs w:val="22"/>
          <w:rtl w:val="0"/>
        </w:rPr>
        <w:t xml:space="preserve"> beyond the project’s duration are key priorities. The creation of the </w:t>
      </w:r>
      <w:r w:rsidDel="00000000" w:rsidR="00000000" w:rsidRPr="00000000">
        <w:rPr>
          <w:b w:val="1"/>
          <w:bCs w:val="1"/>
          <w:sz w:val="22"/>
          <w:szCs w:val="22"/>
          <w:rtl w:val="0"/>
        </w:rPr>
        <w:t xml:space="preserve">SMARTUP startup</w:t>
      </w:r>
      <w:r w:rsidDel="00000000" w:rsidR="00000000" w:rsidRPr="00000000">
        <w:rPr>
          <w:sz w:val="22"/>
          <w:szCs w:val="22"/>
          <w:rtl w:val="0"/>
        </w:rPr>
        <w:t xml:space="preserve"> (Task 1.3), coordinated by NOVA (Portugal), will ensure the continuity of the Dr. VIDA Education device’s technological development, market deployment, and pedagogical adaptation. The </w:t>
      </w:r>
      <w:r w:rsidDel="00000000" w:rsidR="00000000" w:rsidRPr="00000000">
        <w:rPr>
          <w:b w:val="1"/>
          <w:bCs w:val="1"/>
          <w:sz w:val="22"/>
          <w:szCs w:val="22"/>
          <w:rtl w:val="0"/>
        </w:rPr>
        <w:t xml:space="preserve">curriculum integration frameworks</w:t>
      </w:r>
      <w:r w:rsidDel="00000000" w:rsidR="00000000" w:rsidRPr="00000000">
        <w:rPr>
          <w:sz w:val="22"/>
          <w:szCs w:val="22"/>
          <w:rtl w:val="0"/>
        </w:rPr>
        <w:t xml:space="preserve"> developed in WP2.4 will align the device and learning modules with HEI accreditation requirements, ensuring long-term adoption. A comprehensive </w:t>
      </w:r>
      <w:r w:rsidDel="00000000" w:rsidR="00000000" w:rsidRPr="00000000">
        <w:rPr>
          <w:b w:val="1"/>
          <w:bCs w:val="1"/>
          <w:sz w:val="22"/>
          <w:szCs w:val="22"/>
          <w:rtl w:val="0"/>
        </w:rPr>
        <w:t xml:space="preserve">Exploitation Strategy</w:t>
      </w:r>
      <w:r w:rsidDel="00000000" w:rsidR="00000000" w:rsidRPr="00000000">
        <w:rPr>
          <w:sz w:val="22"/>
          <w:szCs w:val="22"/>
          <w:rtl w:val="0"/>
        </w:rPr>
        <w:t xml:space="preserve"> (Task 4.3) will support the identification of new funding opportunities, intellectual property valorization, and the expansion of Dr. VIDA Education across global academic networks. </w:t>
      </w:r>
      <w:r w:rsidDel="00000000" w:rsidR="00000000" w:rsidRPr="00000000">
        <w:rPr>
          <w:b w:val="1"/>
          <w:bCs w:val="1"/>
          <w:sz w:val="22"/>
          <w:szCs w:val="22"/>
          <w:rtl w:val="0"/>
        </w:rPr>
        <w:t xml:space="preserve">Project governance </w:t>
      </w:r>
      <w:r w:rsidDel="00000000" w:rsidR="00000000" w:rsidRPr="00000000">
        <w:rPr>
          <w:sz w:val="22"/>
          <w:szCs w:val="22"/>
          <w:rtl w:val="0"/>
        </w:rPr>
        <w:t xml:space="preserve">is further reinforced through a </w:t>
      </w:r>
      <w:r w:rsidDel="00000000" w:rsidR="00000000" w:rsidRPr="00000000">
        <w:rPr>
          <w:b w:val="1"/>
          <w:bCs w:val="1"/>
          <w:sz w:val="22"/>
          <w:szCs w:val="22"/>
          <w:rtl w:val="0"/>
        </w:rPr>
        <w:t xml:space="preserve">Project Steering Committee (PSC)</w:t>
      </w:r>
      <w:r w:rsidDel="00000000" w:rsidR="00000000" w:rsidRPr="00000000">
        <w:rPr>
          <w:sz w:val="22"/>
          <w:szCs w:val="22"/>
          <w:rtl w:val="0"/>
        </w:rPr>
        <w:t xml:space="preserve"> composed of representatives from all partner institutions, meeting quarterly to review progress and strategic alignment. The PSC includes </w:t>
      </w:r>
      <w:r w:rsidDel="00000000" w:rsidR="00000000" w:rsidRPr="00000000">
        <w:rPr>
          <w:b w:val="1"/>
          <w:bCs w:val="1"/>
          <w:sz w:val="22"/>
          <w:szCs w:val="22"/>
          <w:rtl w:val="0"/>
        </w:rPr>
        <w:t xml:space="preserve">José Luís Capelo (NOVA), Tereza Cartaxo (UPE), Marco Aurélio Zezzi Arruda (UNICAMP), Michalis Zoidakis (UOA), Tamara Garcia-Barrera (UHU), Laura Mercolini (UNIBO), Oleg </w:t>
      </w:r>
      <w:sdt>
        <w:sdtPr>
          <w:id w:val="-1893743126"/>
          <w:tag w:val="goog_rdk_6"/>
        </w:sdtPr>
        <w:sdtContent>
          <w:ins w:author="Olikh Oleg" w:id="0" w:date="2025-11-16T18:17:23Z">
            <w:r w:rsidDel="00000000" w:rsidR="00000000" w:rsidRPr="00000000">
              <w:rPr>
                <w:b w:val="1"/>
                <w:bCs w:val="1"/>
                <w:sz w:val="22"/>
                <w:szCs w:val="22"/>
                <w:rtl w:val="0"/>
              </w:rPr>
              <w:t xml:space="preserve">Olikh</w:t>
            </w:r>
          </w:ins>
        </w:sdtContent>
      </w:sdt>
      <w:sdt>
        <w:sdtPr>
          <w:id w:val="-521780197"/>
          <w:tag w:val="goog_rdk_7"/>
        </w:sdtPr>
        <w:sdtContent>
          <w:del w:author="Olikh Oleg" w:id="0" w:date="2025-11-16T18:17:23Z">
            <w:r w:rsidDel="00000000" w:rsidR="00000000" w:rsidRPr="00000000">
              <w:rPr>
                <w:b w:val="1"/>
                <w:bCs w:val="1"/>
                <w:sz w:val="22"/>
                <w:szCs w:val="22"/>
                <w:rtl w:val="0"/>
              </w:rPr>
              <w:delText xml:space="preserve">Sevsenko</w:delText>
            </w:r>
          </w:del>
        </w:sdtContent>
      </w:sdt>
      <w:r w:rsidDel="00000000" w:rsidR="00000000" w:rsidRPr="00000000">
        <w:rPr>
          <w:b w:val="1"/>
          <w:bCs w:val="1"/>
          <w:sz w:val="22"/>
          <w:szCs w:val="22"/>
          <w:rtl w:val="0"/>
        </w:rPr>
        <w:t xml:space="preserve"> (TSNUK), Octavio Flores (STABV), Yagma (YAGMA)</w:t>
      </w:r>
      <w:r w:rsidDel="00000000" w:rsidR="00000000" w:rsidRPr="00000000">
        <w:rPr>
          <w:sz w:val="22"/>
          <w:szCs w:val="22"/>
          <w:rtl w:val="0"/>
        </w:rPr>
        <w:t xml:space="preserve">, and </w:t>
      </w:r>
      <w:r w:rsidDel="00000000" w:rsidR="00000000" w:rsidRPr="00000000">
        <w:rPr>
          <w:b w:val="1"/>
          <w:bCs w:val="1"/>
          <w:sz w:val="22"/>
          <w:szCs w:val="22"/>
          <w:rtl w:val="0"/>
        </w:rPr>
        <w:t xml:space="preserve">Dimitrios Raptis (EXELL)</w:t>
      </w:r>
      <w:r w:rsidDel="00000000" w:rsidR="00000000" w:rsidRPr="00000000">
        <w:rPr>
          <w:sz w:val="22"/>
          <w:szCs w:val="22"/>
          <w:rtl w:val="0"/>
        </w:rPr>
        <w:t xml:space="preserve">. </w:t>
      </w:r>
      <w:r w:rsidDel="00000000" w:rsidR="00000000" w:rsidRPr="00000000">
        <w:rPr>
          <w:b w:val="1"/>
          <w:bCs w:val="1"/>
          <w:sz w:val="22"/>
          <w:szCs w:val="22"/>
          <w:rtl w:val="0"/>
        </w:rPr>
        <w:t xml:space="preserve">External guidance and quality assurance</w:t>
      </w:r>
      <w:r w:rsidDel="00000000" w:rsidR="00000000" w:rsidRPr="00000000">
        <w:rPr>
          <w:sz w:val="22"/>
          <w:szCs w:val="22"/>
          <w:rtl w:val="0"/>
        </w:rPr>
        <w:t xml:space="preserve"> are provided by an independent </w:t>
      </w:r>
      <w:r w:rsidDel="00000000" w:rsidR="00000000" w:rsidRPr="00000000">
        <w:rPr>
          <w:b w:val="1"/>
          <w:bCs w:val="1"/>
          <w:sz w:val="22"/>
          <w:szCs w:val="22"/>
          <w:rtl w:val="0"/>
        </w:rPr>
        <w:t xml:space="preserve">Scientific and Educational Advisory Board (SEAB)</w:t>
      </w:r>
      <w:r w:rsidDel="00000000" w:rsidR="00000000" w:rsidRPr="00000000">
        <w:rPr>
          <w:sz w:val="22"/>
          <w:szCs w:val="22"/>
          <w:rtl w:val="0"/>
        </w:rPr>
        <w:t xml:space="preserve"> comprising leading international experts: </w:t>
      </w:r>
      <w:r w:rsidDel="00000000" w:rsidR="00000000" w:rsidRPr="00000000">
        <w:rPr>
          <w:b w:val="1"/>
          <w:bCs w:val="1"/>
          <w:sz w:val="22"/>
          <w:szCs w:val="22"/>
          <w:rtl w:val="0"/>
        </w:rPr>
        <w:t xml:space="preserve">Magdalena Biesaga (Poland), Manuel Miró (Spain), Jacek Wisniewski (Germany), Pierre-Olivier Schmit (Germany)</w:t>
      </w:r>
      <w:r w:rsidDel="00000000" w:rsidR="00000000" w:rsidRPr="00000000">
        <w:rPr>
          <w:sz w:val="22"/>
          <w:szCs w:val="22"/>
          <w:rtl w:val="0"/>
        </w:rPr>
        <w:t xml:space="preserve">, and </w:t>
      </w:r>
      <w:r w:rsidDel="00000000" w:rsidR="00000000" w:rsidRPr="00000000">
        <w:rPr>
          <w:b w:val="1"/>
          <w:bCs w:val="1"/>
          <w:sz w:val="22"/>
          <w:szCs w:val="22"/>
          <w:rtl w:val="0"/>
        </w:rPr>
        <w:t xml:space="preserve">Masaru Miyagi (USA)</w:t>
      </w:r>
      <w:r w:rsidDel="00000000" w:rsidR="00000000" w:rsidRPr="00000000">
        <w:rPr>
          <w:sz w:val="22"/>
          <w:szCs w:val="22"/>
          <w:rtl w:val="0"/>
        </w:rPr>
        <w:t xml:space="preserve">. The SEAB will meet annually to evaluate project performance, provide strategic recommendations, and ensure excellence across scientific, pedagogical, and technological dimensions. Through this coordinated and multi-level structure—combining centralized management, distributed leadership, continuous training, digital integration, and independent evaluation—the Dr. VIDA Education project will ensure efficient implementation, accountability, and lasting impact within the European and global higher education landscape. The coordination framework directly supports (see table B) </w:t>
      </w:r>
      <w:r w:rsidDel="00000000" w:rsidR="00000000" w:rsidRPr="00000000">
        <w:rPr>
          <w:b w:val="1"/>
          <w:bCs w:val="1"/>
          <w:sz w:val="22"/>
          <w:szCs w:val="22"/>
          <w:rtl w:val="0"/>
        </w:rPr>
        <w:t xml:space="preserve">Objective 1</w:t>
      </w:r>
      <w:r w:rsidDel="00000000" w:rsidR="00000000" w:rsidRPr="00000000">
        <w:rPr>
          <w:sz w:val="22"/>
          <w:szCs w:val="22"/>
          <w:rtl w:val="0"/>
        </w:rPr>
        <w:t xml:space="preserve"> (</w:t>
      </w:r>
      <w:r w:rsidDel="00000000" w:rsidR="00000000" w:rsidRPr="00000000">
        <w:rPr>
          <w:i w:val="1"/>
          <w:iCs w:val="1"/>
          <w:sz w:val="22"/>
          <w:szCs w:val="22"/>
          <w:rtl w:val="0"/>
        </w:rPr>
        <w:t xml:space="preserve">Develop and Integrate the Device into Beneficiaries´ Curricula</w:t>
      </w:r>
      <w:r w:rsidDel="00000000" w:rsidR="00000000" w:rsidRPr="00000000">
        <w:rPr>
          <w:sz w:val="22"/>
          <w:szCs w:val="22"/>
          <w:rtl w:val="0"/>
        </w:rPr>
        <w:t xml:space="preserve">) by embedding Dr. VIDA Education into STEM programs and promoting hands-on learning. Strong governance structures also advance </w:t>
      </w:r>
      <w:r w:rsidDel="00000000" w:rsidR="00000000" w:rsidRPr="00000000">
        <w:rPr>
          <w:b w:val="1"/>
          <w:bCs w:val="1"/>
          <w:sz w:val="22"/>
          <w:szCs w:val="22"/>
          <w:rtl w:val="0"/>
        </w:rPr>
        <w:t xml:space="preserve">Objective 2</w:t>
      </w:r>
      <w:r w:rsidDel="00000000" w:rsidR="00000000" w:rsidRPr="00000000">
        <w:rPr>
          <w:sz w:val="22"/>
          <w:szCs w:val="22"/>
          <w:rtl w:val="0"/>
        </w:rPr>
        <w:t xml:space="preserve"> (</w:t>
      </w:r>
      <w:r w:rsidDel="00000000" w:rsidR="00000000" w:rsidRPr="00000000">
        <w:rPr>
          <w:i w:val="1"/>
          <w:iCs w:val="1"/>
          <w:sz w:val="22"/>
          <w:szCs w:val="22"/>
          <w:rtl w:val="0"/>
        </w:rPr>
        <w:t xml:space="preserve">Build an Innovation Network </w:t>
      </w:r>
      <w:r w:rsidDel="00000000" w:rsidR="00000000" w:rsidRPr="00000000">
        <w:rPr>
          <w:i w:val="1"/>
          <w:iCs w:val="1"/>
          <w:sz w:val="22"/>
          <w:szCs w:val="22"/>
          <w:rtl w:val="0"/>
        </w:rPr>
        <w:t xml:space="preserve">within European Alliances</w:t>
      </w:r>
      <w:r w:rsidDel="00000000" w:rsidR="00000000" w:rsidRPr="00000000">
        <w:rPr>
          <w:sz w:val="22"/>
          <w:szCs w:val="22"/>
          <w:rtl w:val="0"/>
        </w:rPr>
        <w:t xml:space="preserve">), fostering collaboration across universities, research institutes, and industry. Ensuring equitable access supports </w:t>
      </w:r>
      <w:r w:rsidDel="00000000" w:rsidR="00000000" w:rsidRPr="00000000">
        <w:rPr>
          <w:b w:val="1"/>
          <w:bCs w:val="1"/>
          <w:sz w:val="22"/>
          <w:szCs w:val="22"/>
          <w:rtl w:val="0"/>
        </w:rPr>
        <w:t xml:space="preserve">Objective 3</w:t>
      </w:r>
      <w:r w:rsidDel="00000000" w:rsidR="00000000" w:rsidRPr="00000000">
        <w:rPr>
          <w:sz w:val="22"/>
          <w:szCs w:val="22"/>
          <w:rtl w:val="0"/>
        </w:rPr>
        <w:t xml:space="preserve"> (</w:t>
      </w:r>
      <w:r w:rsidDel="00000000" w:rsidR="00000000" w:rsidRPr="00000000">
        <w:rPr>
          <w:sz w:val="22"/>
          <w:szCs w:val="22"/>
          <w:rtl w:val="0"/>
        </w:rPr>
        <w:t xml:space="preserve">Scale Adoption Across European Alliances and Brazil</w:t>
      </w:r>
      <w:r w:rsidDel="00000000" w:rsidR="00000000" w:rsidRPr="00000000">
        <w:rPr>
          <w:sz w:val="22"/>
          <w:szCs w:val="22"/>
          <w:rtl w:val="0"/>
        </w:rPr>
        <w:t xml:space="preserve">), enabling resource-constrained HEIs to benefit from this digital transformation, consistent with the</w:t>
      </w:r>
      <w:hyperlink r:id="rId57">
        <w:r w:rsidDel="00000000" w:rsidR="00000000" w:rsidRPr="00000000">
          <w:rPr>
            <w:color w:val="1155cc"/>
            <w:sz w:val="22"/>
            <w:szCs w:val="22"/>
            <w:u w:val="single"/>
            <w:rtl w:val="0"/>
          </w:rPr>
          <w:t xml:space="preserve"> </w:t>
        </w:r>
      </w:hyperlink>
      <w:hyperlink r:id="rId58">
        <w:r w:rsidDel="00000000" w:rsidR="00000000" w:rsidRPr="00000000">
          <w:rPr>
            <w:b w:val="1"/>
            <w:bCs w:val="1"/>
            <w:color w:val="1155cc"/>
            <w:sz w:val="22"/>
            <w:szCs w:val="22"/>
            <w:u w:val="single"/>
            <w:rtl w:val="0"/>
          </w:rPr>
          <w:t xml:space="preserve">European Skills Agenda</w:t>
        </w:r>
      </w:hyperlink>
      <w:hyperlink r:id="rId59">
        <w:r w:rsidDel="00000000" w:rsidR="00000000" w:rsidRPr="00000000">
          <w:rPr>
            <w:color w:val="1155cc"/>
            <w:sz w:val="22"/>
            <w:szCs w:val="22"/>
            <w:u w:val="single"/>
            <w:rtl w:val="0"/>
          </w:rPr>
          <w:t xml:space="preserve">.</w:t>
        </w:r>
      </w:hyperlink>
      <w:r w:rsidDel="00000000" w:rsidR="00000000" w:rsidRPr="00000000">
        <w:rPr>
          <w:sz w:val="22"/>
          <w:szCs w:val="22"/>
          <w:rtl w:val="0"/>
        </w:rPr>
        <w:t xml:space="preserve"> Innovation boot camps and hands-on problem-solving activities advance </w:t>
      </w:r>
      <w:r w:rsidDel="00000000" w:rsidR="00000000" w:rsidRPr="00000000">
        <w:rPr>
          <w:b w:val="1"/>
          <w:bCs w:val="1"/>
          <w:sz w:val="22"/>
          <w:szCs w:val="22"/>
          <w:rtl w:val="0"/>
        </w:rPr>
        <w:t xml:space="preserve">Objective 4</w:t>
      </w:r>
      <w:r w:rsidDel="00000000" w:rsidR="00000000" w:rsidRPr="00000000">
        <w:rPr>
          <w:sz w:val="22"/>
          <w:szCs w:val="22"/>
          <w:rtl w:val="0"/>
        </w:rPr>
        <w:t xml:space="preserve"> (</w:t>
      </w:r>
      <w:r w:rsidDel="00000000" w:rsidR="00000000" w:rsidRPr="00000000">
        <w:rPr>
          <w:i w:val="1"/>
          <w:iCs w:val="1"/>
          <w:sz w:val="22"/>
          <w:szCs w:val="22"/>
          <w:rtl w:val="0"/>
        </w:rPr>
        <w:t xml:space="preserve">Foster sharing HEIs  Skills</w:t>
      </w:r>
      <w:r w:rsidDel="00000000" w:rsidR="00000000" w:rsidRPr="00000000">
        <w:rPr>
          <w:sz w:val="22"/>
          <w:szCs w:val="22"/>
          <w:rtl w:val="0"/>
        </w:rPr>
        <w:t xml:space="preserve">), providing researchers and students with real-world challenges and new technical competencies. Key barriers—such as limited lab infrastructure, faculty expertise, and funding—are addressed through </w:t>
      </w:r>
      <w:r w:rsidDel="00000000" w:rsidR="00000000" w:rsidRPr="00000000">
        <w:rPr>
          <w:b w:val="1"/>
          <w:bCs w:val="1"/>
          <w:sz w:val="22"/>
          <w:szCs w:val="22"/>
          <w:rtl w:val="0"/>
        </w:rPr>
        <w:t xml:space="preserve">Objective 5</w:t>
      </w:r>
      <w:r w:rsidDel="00000000" w:rsidR="00000000" w:rsidRPr="00000000">
        <w:rPr>
          <w:sz w:val="22"/>
          <w:szCs w:val="22"/>
          <w:rtl w:val="0"/>
        </w:rPr>
        <w:t xml:space="preserve"> (</w:t>
      </w:r>
      <w:r w:rsidDel="00000000" w:rsidR="00000000" w:rsidRPr="00000000">
        <w:rPr>
          <w:i w:val="1"/>
          <w:iCs w:val="1"/>
          <w:sz w:val="22"/>
          <w:szCs w:val="22"/>
          <w:rtl w:val="0"/>
        </w:rPr>
        <w:t xml:space="preserve">Institutionalize the Program</w:t>
      </w:r>
      <w:r w:rsidDel="00000000" w:rsidR="00000000" w:rsidRPr="00000000">
        <w:rPr>
          <w:sz w:val="22"/>
          <w:szCs w:val="22"/>
          <w:rtl w:val="0"/>
        </w:rPr>
        <w:t xml:space="preserve">), which prioritizes faculty training and investment in experimental learning environments.The coordination design ensures teachers and  students engage with cutting-edge tools for data collection, analysis, and visualization—contributing to </w:t>
      </w:r>
      <w:r w:rsidDel="00000000" w:rsidR="00000000" w:rsidRPr="00000000">
        <w:rPr>
          <w:b w:val="1"/>
          <w:bCs w:val="1"/>
          <w:sz w:val="22"/>
          <w:szCs w:val="22"/>
          <w:rtl w:val="0"/>
        </w:rPr>
        <w:t xml:space="preserve">Objective 6</w:t>
      </w:r>
      <w:r w:rsidDel="00000000" w:rsidR="00000000" w:rsidRPr="00000000">
        <w:rPr>
          <w:sz w:val="22"/>
          <w:szCs w:val="22"/>
          <w:rtl w:val="0"/>
        </w:rPr>
        <w:t xml:space="preserve"> (</w:t>
      </w:r>
      <w:r w:rsidDel="00000000" w:rsidR="00000000" w:rsidRPr="00000000">
        <w:rPr>
          <w:i w:val="1"/>
          <w:iCs w:val="1"/>
          <w:sz w:val="22"/>
          <w:szCs w:val="22"/>
          <w:rtl w:val="0"/>
        </w:rPr>
        <w:t xml:space="preserve">Strengthen Global Partnerships</w:t>
      </w:r>
      <w:r w:rsidDel="00000000" w:rsidR="00000000" w:rsidRPr="00000000">
        <w:rPr>
          <w:sz w:val="22"/>
          <w:szCs w:val="22"/>
          <w:rtl w:val="0"/>
        </w:rPr>
        <w:t xml:space="preserve">) and aligning with the </w:t>
      </w:r>
      <w:r w:rsidDel="00000000" w:rsidR="00000000" w:rsidRPr="00000000">
        <w:rPr>
          <w:b w:val="1"/>
          <w:bCs w:val="1"/>
          <w:sz w:val="22"/>
          <w:szCs w:val="22"/>
          <w:rtl w:val="0"/>
        </w:rPr>
        <w:t xml:space="preserve">EU </w:t>
      </w:r>
      <w:hyperlink r:id="rId60">
        <w:r w:rsidDel="00000000" w:rsidR="00000000" w:rsidRPr="00000000">
          <w:rPr>
            <w:b w:val="1"/>
            <w:bCs w:val="1"/>
            <w:color w:val="1155cc"/>
            <w:sz w:val="22"/>
            <w:szCs w:val="22"/>
            <w:u w:val="single"/>
            <w:rtl w:val="0"/>
          </w:rPr>
          <w:t xml:space="preserve">Digital Education Action Plan (2021–2027)</w:t>
        </w:r>
      </w:hyperlink>
      <w:r w:rsidDel="00000000" w:rsidR="00000000" w:rsidRPr="00000000">
        <w:rPr>
          <w:sz w:val="22"/>
          <w:szCs w:val="22"/>
          <w:rtl w:val="0"/>
        </w:rPr>
        <w:t xml:space="preserve"> and the </w:t>
      </w:r>
      <w:hyperlink r:id="rId61">
        <w:r w:rsidDel="00000000" w:rsidR="00000000" w:rsidRPr="00000000">
          <w:rPr>
            <w:b w:val="1"/>
            <w:bCs w:val="1"/>
            <w:color w:val="1155cc"/>
            <w:sz w:val="22"/>
            <w:szCs w:val="22"/>
            <w:u w:val="single"/>
            <w:rtl w:val="0"/>
          </w:rPr>
          <w:t xml:space="preserve">EIT Knowledge Triangle</w:t>
        </w:r>
      </w:hyperlink>
      <w:hyperlink r:id="rId62">
        <w:r w:rsidDel="00000000" w:rsidR="00000000" w:rsidRPr="00000000">
          <w:rPr>
            <w:color w:val="1155cc"/>
            <w:sz w:val="22"/>
            <w:szCs w:val="22"/>
            <w:u w:val="single"/>
            <w:rtl w:val="0"/>
          </w:rPr>
          <w:t xml:space="preserve">,</w:t>
        </w:r>
      </w:hyperlink>
      <w:r w:rsidDel="00000000" w:rsidR="00000000" w:rsidRPr="00000000">
        <w:rPr>
          <w:sz w:val="22"/>
          <w:szCs w:val="22"/>
          <w:rtl w:val="0"/>
        </w:rPr>
        <w:t xml:space="preserve"> which links education, research, and innovation. Finally, these actions support adoption metrics under </w:t>
      </w:r>
      <w:r w:rsidDel="00000000" w:rsidR="00000000" w:rsidRPr="00000000">
        <w:rPr>
          <w:b w:val="1"/>
          <w:bCs w:val="1"/>
          <w:sz w:val="22"/>
          <w:szCs w:val="22"/>
          <w:rtl w:val="0"/>
        </w:rPr>
        <w:t xml:space="preserve">Objective 3</w:t>
      </w:r>
      <w:r w:rsidDel="00000000" w:rsidR="00000000" w:rsidRPr="00000000">
        <w:rPr>
          <w:sz w:val="22"/>
          <w:szCs w:val="22"/>
          <w:rtl w:val="0"/>
        </w:rPr>
        <w:t xml:space="preserve"> and reflect the values of the</w:t>
      </w:r>
      <w:hyperlink r:id="rId63">
        <w:r w:rsidDel="00000000" w:rsidR="00000000" w:rsidRPr="00000000">
          <w:rPr>
            <w:color w:val="1155cc"/>
            <w:sz w:val="22"/>
            <w:szCs w:val="22"/>
            <w:u w:val="single"/>
            <w:rtl w:val="0"/>
          </w:rPr>
          <w:t xml:space="preserve"> </w:t>
        </w:r>
      </w:hyperlink>
      <w:hyperlink r:id="rId64">
        <w:r w:rsidDel="00000000" w:rsidR="00000000" w:rsidRPr="00000000">
          <w:rPr>
            <w:b w:val="1"/>
            <w:bCs w:val="1"/>
            <w:color w:val="1155cc"/>
            <w:sz w:val="22"/>
            <w:szCs w:val="22"/>
            <w:u w:val="single"/>
            <w:rtl w:val="0"/>
          </w:rPr>
          <w:t xml:space="preserve">European Commission’s Science Education for Responsible Citizenship</w:t>
        </w:r>
      </w:hyperlink>
      <w:r w:rsidDel="00000000" w:rsidR="00000000" w:rsidRPr="00000000">
        <w:rPr>
          <w:sz w:val="22"/>
          <w:szCs w:val="22"/>
          <w:rtl w:val="0"/>
        </w:rPr>
        <w:t xml:space="preserve"> framework.</w:t>
      </w:r>
    </w:p>
    <w:p w:rsidR="00000000" w:rsidDel="00000000" w:rsidP="00000000" w:rsidRDefault="00000000" w:rsidRPr="00000000" w14:paraId="000000C1">
      <w:pPr>
        <w:spacing w:after="0" w:before="0" w:lineRule="auto"/>
        <w:jc w:val="both"/>
        <w:rPr>
          <w:sz w:val="22"/>
          <w:szCs w:val="22"/>
        </w:rPr>
      </w:pPr>
      <w:r w:rsidDel="00000000" w:rsidR="00000000" w:rsidRPr="00000000">
        <w:rPr>
          <w:rtl w:val="0"/>
        </w:rPr>
      </w:r>
    </w:p>
    <w:p w:rsidR="00000000" w:rsidDel="00000000" w:rsidP="00000000" w:rsidRDefault="00000000" w:rsidRPr="00000000" w14:paraId="000000C2">
      <w:pPr>
        <w:jc w:val="both"/>
        <w:rPr>
          <w:b w:val="1"/>
          <w:bCs w:val="1"/>
          <w:sz w:val="22"/>
          <w:szCs w:val="22"/>
        </w:rPr>
      </w:pPr>
      <w:r w:rsidDel="00000000" w:rsidR="00000000" w:rsidRPr="00000000">
        <w:rPr>
          <w:b w:val="1"/>
          <w:bCs w:val="1"/>
          <w:sz w:val="22"/>
          <w:szCs w:val="22"/>
          <w:rtl w:val="0"/>
        </w:rPr>
        <w:t xml:space="preserve">1.2.3 Open Science Practices</w:t>
      </w:r>
    </w:p>
    <w:p w:rsidR="00000000" w:rsidDel="00000000" w:rsidP="00000000" w:rsidRDefault="00000000" w:rsidRPr="00000000" w14:paraId="000000C3">
      <w:pPr>
        <w:ind w:left="720" w:firstLine="0"/>
        <w:jc w:val="both"/>
        <w:rPr>
          <w:i w:val="1"/>
          <w:iCs w:val="1"/>
          <w:sz w:val="22"/>
          <w:szCs w:val="22"/>
          <w:highlight w:val="yellow"/>
        </w:rPr>
      </w:pPr>
      <w:r w:rsidDel="00000000" w:rsidR="00000000" w:rsidRPr="00000000">
        <w:rPr>
          <w:rtl w:val="0"/>
        </w:rPr>
      </w:r>
    </w:p>
    <w:p w:rsidR="00000000" w:rsidDel="00000000" w:rsidP="00000000" w:rsidRDefault="00000000" w:rsidRPr="00000000" w14:paraId="000000C4">
      <w:pPr>
        <w:spacing w:after="200" w:lineRule="auto"/>
        <w:ind w:left="720" w:firstLine="0"/>
        <w:jc w:val="both"/>
        <w:rPr>
          <w:i w:val="1"/>
          <w:iCs w:val="1"/>
          <w:sz w:val="22"/>
          <w:szCs w:val="22"/>
        </w:rPr>
      </w:pPr>
      <w:r w:rsidDel="00000000" w:rsidR="00000000" w:rsidRPr="00000000">
        <w:rPr>
          <w:i w:val="1"/>
          <w:iCs w:val="1"/>
          <w:sz w:val="22"/>
          <w:szCs w:val="22"/>
          <w:highlight w:val="yellow"/>
          <w:rtl w:val="0"/>
        </w:rPr>
        <w:t xml:space="preserve">Describe how appropriate open science practices are implemented as an integral part of the proposed methodology. Show how the choice of practices and their implementation are adapted to the nature of your work, in a way that will increase the chances of the project delivering on its objectives [e.g. 1 page, including research data management]. If you believe that none of these practices are appropriate for your project, please provide a justification here</w:t>
      </w:r>
      <w:r w:rsidDel="00000000" w:rsidR="00000000" w:rsidRPr="00000000">
        <w:rPr>
          <w:i w:val="1"/>
          <w:iCs w:val="1"/>
          <w:sz w:val="22"/>
          <w:szCs w:val="22"/>
          <w:rtl w:val="0"/>
        </w:rPr>
        <w:t xml:space="preserve">.</w:t>
      </w:r>
    </w:p>
    <w:p w:rsidR="00000000" w:rsidDel="00000000" w:rsidP="00000000" w:rsidRDefault="00000000" w:rsidRPr="00000000" w14:paraId="000000C5">
      <w:pPr>
        <w:spacing w:after="200" w:lineRule="auto"/>
        <w:ind w:left="1440" w:firstLine="0"/>
        <w:jc w:val="both"/>
        <w:rPr>
          <w:i w:val="1"/>
          <w:iCs w:val="1"/>
          <w:sz w:val="22"/>
          <w:szCs w:val="22"/>
          <w:highlight w:val="yellow"/>
        </w:rPr>
      </w:pPr>
      <w:r w:rsidDel="00000000" w:rsidR="00000000" w:rsidRPr="00000000">
        <w:rPr>
          <w:i w:val="1"/>
          <w:iCs w:val="1"/>
          <w:sz w:val="22"/>
          <w:szCs w:val="22"/>
          <w:highlight w:val="yellow"/>
          <w:rtl w:val="0"/>
        </w:rPr>
        <w:t xml:space="preserve">Open science is an approach based on open cooperative work and systematic sharing of knowledge and tools as early and widely as possible in the process. Open science practices include early and open sharing of research (for example through preregistration, registered reports, pre-prints, or crowd-sourcing); research output management; measures to ensure reproducibility of research outputs; providing open access to research outputs (such as publications, data, software, models, algorithms, and workflows); participation in open peer-review; and involving all relevant knowledge actors including citizens, civil society and end users in the co-creation of R&amp;I agendas and contents (such as citizen science).</w:t>
      </w:r>
    </w:p>
    <w:p w:rsidR="00000000" w:rsidDel="00000000" w:rsidP="00000000" w:rsidRDefault="00000000" w:rsidRPr="00000000" w14:paraId="000000C6">
      <w:pPr>
        <w:spacing w:after="200" w:lineRule="auto"/>
        <w:ind w:left="1440" w:firstLine="0"/>
        <w:jc w:val="both"/>
        <w:rPr>
          <w:sz w:val="22"/>
          <w:szCs w:val="22"/>
        </w:rPr>
      </w:pPr>
      <w:r w:rsidDel="00000000" w:rsidR="00000000" w:rsidRPr="00000000">
        <w:rPr>
          <w:i w:val="1"/>
          <w:iCs w:val="1"/>
          <w:sz w:val="22"/>
          <w:szCs w:val="22"/>
          <w:highlight w:val="yellow"/>
          <w:rtl w:val="0"/>
        </w:rPr>
        <w:t xml:space="preserve">Please note that this question does not refer to outreach actions that may be planned as part of communication, dissemination and exploitation activities. These aspects should instead be described below under ‘Impact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6351</wp:posOffset>
            </wp:positionH>
            <wp:positionV relativeFrom="paragraph">
              <wp:posOffset>555625</wp:posOffset>
            </wp:positionV>
            <wp:extent cx="2732405" cy="3001970"/>
            <wp:effectExtent b="0" l="0" r="0" t="0"/>
            <wp:wrapSquare wrapText="bothSides" distB="114300" distT="114300" distL="114300" distR="114300"/>
            <wp:docPr id="1275117740"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2732405" cy="3001970"/>
                    </a:xfrm>
                    <a:prstGeom prst="rect"/>
                    <a:ln/>
                  </pic:spPr>
                </pic:pic>
              </a:graphicData>
            </a:graphic>
          </wp:anchor>
        </w:drawing>
      </w:r>
    </w:p>
    <w:p w:rsidR="00000000" w:rsidDel="00000000" w:rsidP="00000000" w:rsidRDefault="00000000" w:rsidRPr="00000000" w14:paraId="000000C7">
      <w:pPr>
        <w:spacing w:after="280" w:before="280" w:lineRule="auto"/>
        <w:rPr>
          <w:sz w:val="22"/>
          <w:szCs w:val="22"/>
        </w:rPr>
      </w:pPr>
      <w:r w:rsidDel="00000000" w:rsidR="00000000" w:rsidRPr="00000000">
        <w:rPr>
          <w:sz w:val="22"/>
          <w:szCs w:val="22"/>
          <w:rtl w:val="0"/>
        </w:rPr>
        <w:t xml:space="preserve">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 </w:t>
      </w:r>
      <w:r w:rsidDel="00000000" w:rsidR="00000000" w:rsidRPr="00000000">
        <w:rPr>
          <w:sz w:val="22"/>
          <w:szCs w:val="22"/>
          <w:rtl w:val="0"/>
        </w:rPr>
        <w:t xml:space="preserve">project embraces Open Science as a central tenet, ensuring that research outputs and learning resources are freely available and co-created with end users. Key practices include (i) open access to all publications, learning modules, and device blueprints; (ii) use of preprints and open peer review to accelerate dissemination; (iii) open-source development of software and data analysis tools; (iv) FAIR-compliant data sharing in trusted repositories; (v) co-creation with students, teachers, and societal actors (e.g., through living labs and citizen science pilots); (vi) involvement in European open-innovation ecosystems (e.g., EIT KIC networks) to promote replication and scaling; (vii) Zoom-based courses to rapidly engage the educational community; and presentations at international education conferences, including the biennial event organized by the NOVA team (</w:t>
      </w:r>
      <w:hyperlink r:id="rId66">
        <w:r w:rsidDel="00000000" w:rsidR="00000000" w:rsidRPr="00000000">
          <w:rPr>
            <w:color w:val="1155cc"/>
            <w:sz w:val="22"/>
            <w:szCs w:val="22"/>
            <w:u w:val="single"/>
            <w:rtl w:val="0"/>
          </w:rPr>
          <w:t xml:space="preserve">www.sciedu2025.com</w:t>
        </w:r>
      </w:hyperlink>
      <w:r w:rsidDel="00000000" w:rsidR="00000000" w:rsidRPr="00000000">
        <w:rPr>
          <w:sz w:val="22"/>
          <w:szCs w:val="22"/>
          <w:rtl w:val="0"/>
        </w:rPr>
        <w:t xml:space="preserve">). This strong commitment to openness will ensure broad uptake and long-term sustainability of the project results. </w:t>
      </w:r>
      <w:r w:rsidDel="00000000" w:rsidR="00000000" w:rsidRPr="00000000">
        <w:rPr>
          <w:b w:val="1"/>
          <w:bCs w:val="1"/>
          <w:sz w:val="22"/>
          <w:szCs w:val="22"/>
          <w:rtl w:val="0"/>
        </w:rPr>
        <w:t xml:space="preserve">A dedicated webpage already exists for Dr. Vida Education</w:t>
      </w:r>
      <w:r w:rsidDel="00000000" w:rsidR="00000000" w:rsidRPr="00000000">
        <w:rPr>
          <w:sz w:val="22"/>
          <w:szCs w:val="22"/>
          <w:rtl w:val="0"/>
        </w:rPr>
        <w:t xml:space="preserve">, serving as the seed of the future open portal for disseminating all information and materials created through this project, including a short explicative video of the project (</w:t>
      </w:r>
      <w:hyperlink r:id="rId67">
        <w:r w:rsidDel="00000000" w:rsidR="00000000" w:rsidRPr="00000000">
          <w:rPr>
            <w:color w:val="1155cc"/>
            <w:sz w:val="22"/>
            <w:szCs w:val="22"/>
            <w:u w:val="single"/>
            <w:rtl w:val="0"/>
          </w:rPr>
          <w:t xml:space="preserve">https://smartupdreducation.wixsite.com/welcome</w:t>
        </w:r>
      </w:hyperlink>
      <w:r w:rsidDel="00000000" w:rsidR="00000000" w:rsidRPr="00000000">
        <w:rPr>
          <w:sz w:val="22"/>
          <w:szCs w:val="22"/>
          <w:rtl w:val="0"/>
        </w:rPr>
        <w:t xml:space="preserve">, password: SMART). </w:t>
      </w:r>
    </w:p>
    <w:p w:rsidR="00000000" w:rsidDel="00000000" w:rsidP="00000000" w:rsidRDefault="00000000" w:rsidRPr="00000000" w14:paraId="000000C8">
      <w:pPr>
        <w:spacing w:after="280" w:before="280" w:lineRule="auto"/>
        <w:rPr>
          <w:sz w:val="22"/>
          <w:szCs w:val="22"/>
        </w:rPr>
      </w:pPr>
      <w:r w:rsidDel="00000000" w:rsidR="00000000" w:rsidRPr="00000000">
        <w:rPr>
          <w:rtl w:val="0"/>
        </w:rPr>
      </w:r>
    </w:p>
    <w:p w:rsidR="00000000" w:rsidDel="00000000" w:rsidP="00000000" w:rsidRDefault="00000000" w:rsidRPr="00000000" w14:paraId="000000C9">
      <w:pPr>
        <w:spacing w:after="280" w:before="280" w:lineRule="auto"/>
        <w:rPr>
          <w:sz w:val="22"/>
          <w:szCs w:val="22"/>
        </w:rPr>
      </w:pPr>
      <w:r w:rsidDel="00000000" w:rsidR="00000000" w:rsidRPr="00000000">
        <w:rPr>
          <w:rtl w:val="0"/>
        </w:rPr>
      </w:r>
    </w:p>
    <w:p w:rsidR="00000000" w:rsidDel="00000000" w:rsidP="00000000" w:rsidRDefault="00000000" w:rsidRPr="00000000" w14:paraId="000000CA">
      <w:pPr>
        <w:spacing w:after="0" w:before="0" w:lineRule="auto"/>
        <w:rPr>
          <w:b w:val="1"/>
          <w:bCs w:val="1"/>
          <w:sz w:val="22"/>
          <w:szCs w:val="22"/>
        </w:rPr>
      </w:pPr>
      <w:r w:rsidDel="00000000" w:rsidR="00000000" w:rsidRPr="00000000">
        <w:rPr>
          <w:b w:val="1"/>
          <w:bCs w:val="1"/>
          <w:sz w:val="22"/>
          <w:szCs w:val="22"/>
          <w:rtl w:val="0"/>
        </w:rPr>
        <w:t xml:space="preserve">1.2.4 Research data management and management of other research outputs</w:t>
      </w:r>
    </w:p>
    <w:p w:rsidR="00000000" w:rsidDel="00000000" w:rsidP="00000000" w:rsidRDefault="00000000" w:rsidRPr="00000000" w14:paraId="000000CB">
      <w:pPr>
        <w:jc w:val="both"/>
        <w:rPr>
          <w:b w:val="1"/>
          <w:bCs w:val="1"/>
          <w:sz w:val="22"/>
          <w:szCs w:val="22"/>
        </w:rPr>
      </w:pPr>
      <w:r w:rsidDel="00000000" w:rsidR="00000000" w:rsidRPr="00000000">
        <w:rPr>
          <w:rtl w:val="0"/>
        </w:rPr>
      </w:r>
    </w:p>
    <w:p w:rsidR="00000000" w:rsidDel="00000000" w:rsidP="00000000" w:rsidRDefault="00000000" w:rsidRPr="00000000" w14:paraId="000000CC">
      <w:pPr>
        <w:spacing w:after="200" w:lineRule="auto"/>
        <w:ind w:left="720" w:firstLine="0"/>
        <w:jc w:val="both"/>
        <w:rPr>
          <w:i w:val="1"/>
          <w:iCs w:val="1"/>
          <w:sz w:val="22"/>
          <w:szCs w:val="22"/>
        </w:rPr>
      </w:pPr>
      <w:r w:rsidDel="00000000" w:rsidR="00000000" w:rsidRPr="00000000">
        <w:rPr>
          <w:i w:val="1"/>
          <w:iCs w:val="1"/>
          <w:sz w:val="22"/>
          <w:szCs w:val="22"/>
          <w:highlight w:val="yellow"/>
          <w:rtl w:val="0"/>
        </w:rPr>
        <w:t xml:space="preserve">Research data management and management of other research outputs: Applicants generating/collecting data and/or other research outputs (except for publications) during the project must provide maximum 1/2 page on how the data/research outputs will be managed in line with the FAIR principles (Findable, Accessible, Interoperable, Reusable.</w:t>
      </w:r>
      <w:r w:rsidDel="00000000" w:rsidR="00000000" w:rsidRPr="00000000">
        <w:rPr>
          <w:rtl w:val="0"/>
        </w:rPr>
      </w:r>
    </w:p>
    <w:p w:rsidR="00000000" w:rsidDel="00000000" w:rsidP="00000000" w:rsidRDefault="00000000" w:rsidRPr="00000000" w14:paraId="000000CD">
      <w:pPr>
        <w:spacing w:after="280" w:before="280" w:lineRule="auto"/>
        <w:jc w:val="both"/>
        <w:rPr>
          <w:sz w:val="22"/>
          <w:szCs w:val="22"/>
        </w:rPr>
      </w:pPr>
      <w:r w:rsidDel="00000000" w:rsidR="00000000" w:rsidRPr="00000000">
        <w:rPr>
          <w:sz w:val="22"/>
          <w:szCs w:val="22"/>
          <w:rtl w:val="0"/>
        </w:rPr>
        <w:t xml:space="preserve">All research data and educational outputs generated by the project will be managed in accordance with the FAIR principles—Findable, Accessible, Interoperable, and Reusable. Metadata will be structured using standard ontologies and deposited in public registries; data will be stored in institutional or EU repositories (e.g., Zenodo, OpenAIRE) with open access under CC BY or equivalent licenses; file formats will comply with community standards (e.g., CSV, JSON, XML) and will be fully documented to ensure reproducibility; and comprehensive documentation, version control, and licensing information will be provided to facilitate reuse by the community. </w:t>
      </w:r>
      <w:r w:rsidDel="00000000" w:rsidR="00000000" w:rsidRPr="00000000">
        <w:rPr>
          <w:b w:val="1"/>
          <w:bCs w:val="1"/>
          <w:sz w:val="22"/>
          <w:szCs w:val="22"/>
          <w:rtl w:val="0"/>
        </w:rPr>
        <w:t xml:space="preserve">A Data Management Plan (DMP) will be submitted within the first three months</w:t>
      </w:r>
      <w:r w:rsidDel="00000000" w:rsidR="00000000" w:rsidRPr="00000000">
        <w:rPr>
          <w:sz w:val="22"/>
          <w:szCs w:val="22"/>
          <w:rtl w:val="0"/>
        </w:rPr>
        <w:t xml:space="preserve"> of the project and updated annually. NOVA will lead the DMP development, while the Project Steering Committee (PSC) will oversee its preparation and submission for approval to the Scientific and Ethical Advisory Board (SEAB), in coordination with all data-generating partners. Research outputs beyond data—including software, device protocols, and training materials—will be made openly available through the project’s dedicated web page </w:t>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2e75b5" w:val="clear"/>
        <w:jc w:val="both"/>
        <w:rPr>
          <w:color w:val="a6a6a6"/>
          <w:sz w:val="22"/>
          <w:szCs w:val="22"/>
        </w:rPr>
      </w:pPr>
      <w:r w:rsidDel="00000000" w:rsidR="00000000" w:rsidRPr="00000000">
        <w:rPr>
          <w:b w:val="1"/>
          <w:bCs w:val="1"/>
          <w:color w:val="ffffff"/>
          <w:sz w:val="22"/>
          <w:szCs w:val="22"/>
          <w:rtl w:val="0"/>
        </w:rPr>
        <w:t xml:space="preserve">2.  Impact </w:t>
      </w:r>
      <w:r w:rsidDel="00000000" w:rsidR="00000000" w:rsidRPr="00000000">
        <w:rPr>
          <w:color w:val="a6a6a6"/>
          <w:sz w:val="22"/>
          <w:szCs w:val="22"/>
          <w:rtl w:val="0"/>
        </w:rPr>
        <w:t xml:space="preserve">#@IMP-ACT-IA@#</w:t>
      </w:r>
    </w:p>
    <w:p w:rsidR="00000000" w:rsidDel="00000000" w:rsidP="00000000" w:rsidRDefault="00000000" w:rsidRPr="00000000" w14:paraId="000000D0">
      <w:pPr>
        <w:widowControl w:val="0"/>
        <w:jc w:val="both"/>
        <w:rPr>
          <w:b w:val="1"/>
          <w:bCs w:val="1"/>
          <w:sz w:val="22"/>
          <w:szCs w:val="22"/>
        </w:rPr>
      </w:pPr>
      <w:r w:rsidDel="00000000" w:rsidR="00000000" w:rsidRPr="00000000">
        <w:rPr>
          <w:rtl w:val="0"/>
        </w:rPr>
      </w:r>
    </w:p>
    <w:p w:rsidR="00000000" w:rsidDel="00000000" w:rsidP="00000000" w:rsidRDefault="00000000" w:rsidRPr="00000000" w14:paraId="000000D1">
      <w:pPr>
        <w:jc w:val="both"/>
        <w:rPr>
          <w:sz w:val="22"/>
          <w:szCs w:val="22"/>
        </w:rPr>
      </w:pP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bCs w:val="1"/>
          <w:color w:val="000000"/>
          <w:sz w:val="22"/>
          <w:szCs w:val="22"/>
        </w:rPr>
      </w:pPr>
      <w:r w:rsidDel="00000000" w:rsidR="00000000" w:rsidRPr="00000000">
        <w:rPr>
          <w:b w:val="1"/>
          <w:bCs w:val="1"/>
          <w:color w:val="000000"/>
          <w:sz w:val="22"/>
          <w:szCs w:val="22"/>
          <w:rtl w:val="0"/>
        </w:rPr>
        <w:t xml:space="preserve">2.1.  Project’s pathways towards impact </w:t>
      </w:r>
    </w:p>
    <w:p w:rsidR="00000000" w:rsidDel="00000000" w:rsidP="00000000" w:rsidRDefault="00000000" w:rsidRPr="00000000" w14:paraId="000000D3">
      <w:pPr>
        <w:jc w:val="both"/>
        <w:rPr>
          <w:sz w:val="22"/>
          <w:szCs w:val="22"/>
        </w:rPr>
      </w:pPr>
      <w:r w:rsidDel="00000000" w:rsidR="00000000" w:rsidRPr="00000000">
        <w:rPr>
          <w:sz w:val="22"/>
          <w:szCs w:val="22"/>
          <w:rtl w:val="0"/>
        </w:rPr>
        <w:t xml:space="preserve">[e.g. 4 pages]</w:t>
      </w:r>
    </w:p>
    <w:p w:rsidR="00000000" w:rsidDel="00000000" w:rsidP="00000000" w:rsidRDefault="00000000" w:rsidRPr="00000000" w14:paraId="000000D4">
      <w:pPr>
        <w:spacing w:after="200" w:lineRule="auto"/>
        <w:ind w:left="720" w:firstLine="0"/>
        <w:jc w:val="both"/>
        <w:rPr>
          <w:i w:val="1"/>
          <w:iCs w:val="1"/>
          <w:sz w:val="22"/>
          <w:szCs w:val="22"/>
          <w:highlight w:val="yellow"/>
        </w:rPr>
      </w:pPr>
      <w:r w:rsidDel="00000000" w:rsidR="00000000" w:rsidRPr="00000000">
        <w:rPr>
          <w:i w:val="1"/>
          <w:iCs w:val="1"/>
          <w:sz w:val="22"/>
          <w:szCs w:val="22"/>
          <w:highlight w:val="yellow"/>
          <w:rtl w:val="0"/>
        </w:rPr>
        <w:t xml:space="preserve">Provide a narrative explaining how the project’s results are expected to make a difference in terms of impact, beyond the immediate scope and duration of the project. The narrative should include the components below, tailored to your project. </w:t>
      </w:r>
    </w:p>
    <w:p w:rsidR="00000000" w:rsidDel="00000000" w:rsidP="00000000" w:rsidRDefault="00000000" w:rsidRPr="00000000" w14:paraId="000000D5">
      <w:pPr>
        <w:widowControl w:val="0"/>
        <w:numPr>
          <w:ilvl w:val="0"/>
          <w:numId w:val="6"/>
        </w:numPr>
        <w:pBdr>
          <w:top w:space="0" w:sz="0" w:val="nil"/>
          <w:left w:space="0" w:sz="0" w:val="nil"/>
          <w:bottom w:space="0" w:sz="0" w:val="nil"/>
          <w:right w:space="0" w:sz="0" w:val="nil"/>
          <w:between w:space="0" w:sz="0" w:val="nil"/>
        </w:pBdr>
        <w:spacing w:after="200" w:lineRule="auto"/>
        <w:ind w:left="108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Describe the unique contribution your project results would make towards (1) the outcomes specified in this topic, and (2) the wider impacts, in the longer term, specified in the respective destinations in the work programme. </w:t>
      </w:r>
    </w:p>
    <w:p w:rsidR="00000000" w:rsidDel="00000000" w:rsidP="00000000" w:rsidRDefault="00000000" w:rsidRPr="00000000" w14:paraId="000000D6">
      <w:pPr>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Be specific, referring to the effects of your project, and not R&amp;I in general in this field. </w:t>
      </w:r>
    </w:p>
    <w:p w:rsidR="00000000" w:rsidDel="00000000" w:rsidP="00000000" w:rsidRDefault="00000000" w:rsidRPr="00000000" w14:paraId="000000D7">
      <w:pPr>
        <w:widowControl w:val="0"/>
        <w:numPr>
          <w:ilvl w:val="0"/>
          <w:numId w:val="1"/>
        </w:numPr>
        <w:pBdr>
          <w:top w:space="0" w:sz="0" w:val="nil"/>
          <w:left w:space="0" w:sz="0" w:val="nil"/>
          <w:bottom w:space="0" w:sz="0" w:val="nil"/>
          <w:right w:space="0" w:sz="0" w:val="nil"/>
          <w:between w:space="0" w:sz="0" w:val="nil"/>
        </w:pBdr>
        <w:spacing w:after="200" w:lineRule="auto"/>
        <w:ind w:left="2160" w:hanging="36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State the target groups that would benefit. Even if target groups are mentioned in general terms in the work programme, you should be specific here, breaking target groups into particular interest groups or segments of society relevant to this project.</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 project</w:t>
      </w:r>
      <w:r w:rsidDel="00000000" w:rsidR="00000000" w:rsidRPr="00000000">
        <w:rPr>
          <w:sz w:val="22"/>
          <w:szCs w:val="22"/>
          <w:rtl w:val="0"/>
        </w:rPr>
        <w:t xml:space="preserve"> revolutionizes science education by realizing the </w:t>
      </w:r>
      <w:r w:rsidDel="00000000" w:rsidR="00000000" w:rsidRPr="00000000">
        <w:rPr>
          <w:i w:val="1"/>
          <w:iCs w:val="1"/>
          <w:sz w:val="22"/>
          <w:szCs w:val="22"/>
          <w:rtl w:val="0"/>
        </w:rPr>
        <w:t xml:space="preserve">one-student–one-apparatus</w:t>
      </w:r>
      <w:r w:rsidDel="00000000" w:rsidR="00000000" w:rsidRPr="00000000">
        <w:rPr>
          <w:sz w:val="22"/>
          <w:szCs w:val="22"/>
          <w:rtl w:val="0"/>
        </w:rPr>
        <w:t xml:space="preserve"> vision through the seamless integration of the </w:t>
      </w:r>
      <w:r w:rsidDel="00000000" w:rsidR="00000000" w:rsidRPr="00000000">
        <w:rPr>
          <w:b w:val="1"/>
          <w:bCs w:val="1"/>
          <w:sz w:val="22"/>
          <w:szCs w:val="22"/>
          <w:rtl w:val="0"/>
        </w:rPr>
        <w:t xml:space="preserve">Dr. Vida Education device</w:t>
      </w:r>
      <w:r w:rsidDel="00000000" w:rsidR="00000000" w:rsidRPr="00000000">
        <w:rPr>
          <w:sz w:val="22"/>
          <w:szCs w:val="22"/>
          <w:rtl w:val="0"/>
        </w:rPr>
        <w:t xml:space="preserve"> into higher education curricula. Beyond transforming student learning, the project strengthens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network by fostering meaningful collaboration among all participating universities — including the </w:t>
      </w:r>
      <w:r w:rsidDel="00000000" w:rsidR="00000000" w:rsidRPr="00000000">
        <w:rPr>
          <w:b w:val="1"/>
          <w:bCs w:val="1"/>
          <w:sz w:val="22"/>
          <w:szCs w:val="22"/>
          <w:rtl w:val="0"/>
        </w:rPr>
        <w:t xml:space="preserve">Brazilian institutions</w:t>
      </w:r>
      <w:r w:rsidDel="00000000" w:rsidR="00000000" w:rsidRPr="00000000">
        <w:rPr>
          <w:sz w:val="22"/>
          <w:szCs w:val="22"/>
          <w:rtl w:val="0"/>
        </w:rPr>
        <w:t xml:space="preserve"> — within a coordinated framework of teaching and learning. This structure enhances the </w:t>
      </w:r>
      <w:r w:rsidDel="00000000" w:rsidR="00000000" w:rsidRPr="00000000">
        <w:rPr>
          <w:b w:val="1"/>
          <w:bCs w:val="1"/>
          <w:sz w:val="22"/>
          <w:szCs w:val="22"/>
          <w:rtl w:val="0"/>
        </w:rPr>
        <w:t xml:space="preserve">mobility and compatibility of Erasmus exchanges</w:t>
      </w:r>
      <w:r w:rsidDel="00000000" w:rsidR="00000000" w:rsidRPr="00000000">
        <w:rPr>
          <w:sz w:val="22"/>
          <w:szCs w:val="22"/>
          <w:rtl w:val="0"/>
        </w:rPr>
        <w:t xml:space="preserve">, benefiting not only students but also </w:t>
      </w:r>
      <w:r w:rsidDel="00000000" w:rsidR="00000000" w:rsidRPr="00000000">
        <w:rPr>
          <w:b w:val="1"/>
          <w:bCs w:val="1"/>
          <w:sz w:val="22"/>
          <w:szCs w:val="22"/>
          <w:rtl w:val="0"/>
        </w:rPr>
        <w:t xml:space="preserve">academic, non-academic, and technical staff</w:t>
      </w:r>
      <w:r w:rsidDel="00000000" w:rsidR="00000000" w:rsidRPr="00000000">
        <w:rPr>
          <w:sz w:val="22"/>
          <w:szCs w:val="22"/>
          <w:rtl w:val="0"/>
        </w:rPr>
        <w:t xml:space="preserve">. By promoting shared pedagogical standards, joint training initiatives, and transdisciplinary interaction across </w:t>
      </w:r>
      <w:r w:rsidDel="00000000" w:rsidR="00000000" w:rsidRPr="00000000">
        <w:rPr>
          <w:b w:val="1"/>
          <w:bCs w:val="1"/>
          <w:sz w:val="22"/>
          <w:szCs w:val="22"/>
          <w:rtl w:val="0"/>
        </w:rPr>
        <w:t xml:space="preserve">49+4+10 HEIs</w:t>
      </w:r>
      <w:r w:rsidDel="00000000" w:rsidR="00000000" w:rsidRPr="00000000">
        <w:rPr>
          <w:sz w:val="22"/>
          <w:szCs w:val="22"/>
          <w:rtl w:val="0"/>
        </w:rPr>
        <w:t xml:space="preserv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deepens institutional cooperation and creates a cohesive, dynamic community of practice. Its unique contribution lies in embedding </w:t>
      </w:r>
      <w:r w:rsidDel="00000000" w:rsidR="00000000" w:rsidRPr="00000000">
        <w:rPr>
          <w:b w:val="1"/>
          <w:bCs w:val="1"/>
          <w:sz w:val="22"/>
          <w:szCs w:val="22"/>
          <w:rtl w:val="0"/>
        </w:rPr>
        <w:t xml:space="preserve">hands-on, technology-enhanced learning</w:t>
      </w:r>
      <w:r w:rsidDel="00000000" w:rsidR="00000000" w:rsidRPr="00000000">
        <w:rPr>
          <w:sz w:val="22"/>
          <w:szCs w:val="22"/>
          <w:rtl w:val="0"/>
        </w:rPr>
        <w:t xml:space="preserve"> into theoretical education while building lasting networks that extend well beyond the project’s lifespan.</w:t>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DA">
      <w:pPr>
        <w:tabs>
          <w:tab w:val="left" w:leader="none" w:pos="851"/>
          <w:tab w:val="right" w:leader="none" w:pos="8730"/>
        </w:tabs>
        <w:jc w:val="both"/>
        <w:rPr>
          <w:sz w:val="22"/>
          <w:szCs w:val="22"/>
        </w:rPr>
      </w:pPr>
      <w:r w:rsidDel="00000000" w:rsidR="00000000" w:rsidRPr="00000000">
        <w:rPr>
          <w:sz w:val="22"/>
          <w:szCs w:val="22"/>
          <w:rtl w:val="0"/>
        </w:rPr>
        <w:t xml:space="preserve">Unique Contribution to Expected Outcomes and Wider Impacts</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b w:val="1"/>
          <w:bCs w:val="1"/>
          <w:color w:val="000000"/>
          <w:sz w:val="22"/>
          <w:szCs w:val="22"/>
          <w:rtl w:val="0"/>
        </w:rPr>
        <w:t xml:space="preserve">(i) Contribution to Outcomes Specified in the Topic</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0" w:firstLine="0"/>
        <w:jc w:val="both"/>
        <w:rPr>
          <w:color w:val="000000"/>
          <w:sz w:val="22"/>
          <w:szCs w:val="22"/>
        </w:rPr>
      </w:pPr>
      <w:r w:rsidDel="00000000" w:rsidR="00000000" w:rsidRPr="00000000">
        <w:rPr>
          <w:b w:val="1"/>
          <w:bCs w:val="1"/>
          <w:sz w:val="22"/>
          <w:szCs w:val="22"/>
          <w:rtl w:val="0"/>
        </w:rPr>
        <w:t xml:space="preserve">(i.1) </w:t>
      </w:r>
      <w:r w:rsidDel="00000000" w:rsidR="00000000" w:rsidRPr="00000000">
        <w:rPr>
          <w:b w:val="1"/>
          <w:bCs w:val="1"/>
          <w:color w:val="000000"/>
          <w:sz w:val="22"/>
          <w:szCs w:val="22"/>
          <w:rtl w:val="0"/>
        </w:rPr>
        <w:t xml:space="preserve">Practical Education Revolution</w:t>
      </w:r>
      <w:r w:rsidDel="00000000" w:rsidR="00000000" w:rsidRPr="00000000">
        <w:rPr>
          <w:color w:val="000000"/>
          <w:sz w:val="22"/>
          <w:szCs w:val="22"/>
          <w:rtl w:val="0"/>
        </w:rPr>
        <w:t xml:space="preserve">: The project establishes a "</w:t>
      </w:r>
      <w:r w:rsidDel="00000000" w:rsidR="00000000" w:rsidRPr="00000000">
        <w:rPr>
          <w:sz w:val="22"/>
          <w:szCs w:val="22"/>
          <w:rtl w:val="0"/>
        </w:rPr>
        <w:t xml:space="preserve">1</w:t>
      </w:r>
      <w:r w:rsidDel="00000000" w:rsidR="00000000" w:rsidRPr="00000000">
        <w:rPr>
          <w:color w:val="000000"/>
          <w:sz w:val="22"/>
          <w:szCs w:val="22"/>
          <w:rtl w:val="0"/>
        </w:rPr>
        <w:t xml:space="preserve">-student-</w:t>
      </w:r>
      <w:r w:rsidDel="00000000" w:rsidR="00000000" w:rsidRPr="00000000">
        <w:rPr>
          <w:sz w:val="22"/>
          <w:szCs w:val="22"/>
          <w:rtl w:val="0"/>
        </w:rPr>
        <w:t xml:space="preserve">1</w:t>
      </w:r>
      <w:r w:rsidDel="00000000" w:rsidR="00000000" w:rsidRPr="00000000">
        <w:rPr>
          <w:color w:val="000000"/>
          <w:sz w:val="22"/>
          <w:szCs w:val="22"/>
          <w:rtl w:val="0"/>
        </w:rPr>
        <w:t xml:space="preserve">-</w:t>
      </w:r>
      <w:r w:rsidDel="00000000" w:rsidR="00000000" w:rsidRPr="00000000">
        <w:rPr>
          <w:sz w:val="22"/>
          <w:szCs w:val="22"/>
          <w:rtl w:val="0"/>
        </w:rPr>
        <w:t xml:space="preserve">apparatus</w:t>
      </w:r>
      <w:r w:rsidDel="00000000" w:rsidR="00000000" w:rsidRPr="00000000">
        <w:rPr>
          <w:color w:val="000000"/>
          <w:sz w:val="22"/>
          <w:szCs w:val="22"/>
          <w:rtl w:val="0"/>
        </w:rPr>
        <w:t xml:space="preserve">" model with Dr. Vida Education, allowing individualized, real-time experimental learning across disciplines like biochemistry, clinical diagnostics, environmental science, and bioinformatics. This directly contributes to Horizon Europe’s outcomes of fostering innovation capacity and improving science and technology education quality.</w:t>
      </w:r>
      <w:r w:rsidDel="00000000" w:rsidR="00000000" w:rsidRPr="00000000">
        <w:rPr>
          <w:sz w:val="22"/>
          <w:szCs w:val="22"/>
          <w:rtl w:val="0"/>
        </w:rPr>
        <w:t xml:space="preserve"> </w:t>
      </w:r>
      <w:r w:rsidDel="00000000" w:rsidR="00000000" w:rsidRPr="00000000">
        <w:rPr>
          <w:b w:val="1"/>
          <w:bCs w:val="1"/>
          <w:sz w:val="22"/>
          <w:szCs w:val="22"/>
          <w:rtl w:val="0"/>
        </w:rPr>
        <w:t xml:space="preserve">(i.2)</w:t>
      </w:r>
      <w:r w:rsidDel="00000000" w:rsidR="00000000" w:rsidRPr="00000000">
        <w:rPr>
          <w:sz w:val="22"/>
          <w:szCs w:val="22"/>
          <w:rtl w:val="0"/>
        </w:rPr>
        <w:t xml:space="preserve"> </w:t>
      </w:r>
      <w:r w:rsidDel="00000000" w:rsidR="00000000" w:rsidRPr="00000000">
        <w:rPr>
          <w:b w:val="1"/>
          <w:bCs w:val="1"/>
          <w:color w:val="000000"/>
          <w:sz w:val="22"/>
          <w:szCs w:val="22"/>
          <w:rtl w:val="0"/>
        </w:rPr>
        <w:t xml:space="preserve">Entrepreneurial and Digital Skills Training</w:t>
      </w:r>
      <w:r w:rsidDel="00000000" w:rsidR="00000000" w:rsidRPr="00000000">
        <w:rPr>
          <w:color w:val="000000"/>
          <w:sz w:val="22"/>
          <w:szCs w:val="22"/>
          <w:rtl w:val="0"/>
        </w:rPr>
        <w:t xml:space="preserve">: Through boot camps and curricula integration, students and educators gain hands-on skills in AI, data analysis, Python programming, and entrepreneurial problem-solving—advancing the EU’s Digital Education Action Plan and European Skills Agenda.</w:t>
      </w:r>
      <w:r w:rsidDel="00000000" w:rsidR="00000000" w:rsidRPr="00000000">
        <w:rPr>
          <w:sz w:val="22"/>
          <w:szCs w:val="22"/>
          <w:rtl w:val="0"/>
        </w:rPr>
        <w:t xml:space="preserve"> </w:t>
      </w:r>
      <w:r w:rsidDel="00000000" w:rsidR="00000000" w:rsidRPr="00000000">
        <w:rPr>
          <w:b w:val="1"/>
          <w:bCs w:val="1"/>
          <w:sz w:val="22"/>
          <w:szCs w:val="22"/>
          <w:rtl w:val="0"/>
        </w:rPr>
        <w:t xml:space="preserve">(i.3) </w:t>
      </w:r>
      <w:r w:rsidDel="00000000" w:rsidR="00000000" w:rsidRPr="00000000">
        <w:rPr>
          <w:b w:val="1"/>
          <w:bCs w:val="1"/>
          <w:color w:val="000000"/>
          <w:sz w:val="22"/>
          <w:szCs w:val="22"/>
          <w:rtl w:val="0"/>
        </w:rPr>
        <w:t xml:space="preserve">Innovation Ecosystems</w:t>
      </w:r>
      <w:r w:rsidDel="00000000" w:rsidR="00000000" w:rsidRPr="00000000">
        <w:rPr>
          <w:color w:val="000000"/>
          <w:sz w:val="22"/>
          <w:szCs w:val="22"/>
          <w:rtl w:val="0"/>
        </w:rPr>
        <w:t xml:space="preserve">: The establishment of SMARTUP, a startup incubated within the project, exemplifies how academia-industry synergies can be fostered within HEIs. This supports the expected outcome of enabling HEIs to become central players in regional innovation ecosystems.</w:t>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b w:val="1"/>
          <w:bCs w:val="1"/>
          <w:color w:val="000000"/>
          <w:sz w:val="22"/>
          <w:szCs w:val="22"/>
          <w:rtl w:val="0"/>
        </w:rPr>
        <w:t xml:space="preserve">(ii) Wider Long-Term Impacts</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0" w:firstLine="0"/>
        <w:jc w:val="both"/>
        <w:rPr>
          <w:color w:val="000000"/>
          <w:sz w:val="22"/>
          <w:szCs w:val="22"/>
        </w:rPr>
      </w:pPr>
      <w:r w:rsidDel="00000000" w:rsidR="00000000" w:rsidRPr="00000000">
        <w:rPr>
          <w:b w:val="1"/>
          <w:bCs w:val="1"/>
          <w:sz w:val="22"/>
          <w:szCs w:val="22"/>
          <w:rtl w:val="0"/>
        </w:rPr>
        <w:t xml:space="preserve">(ii.1) </w:t>
      </w:r>
      <w:r w:rsidDel="00000000" w:rsidR="00000000" w:rsidRPr="00000000">
        <w:rPr>
          <w:b w:val="1"/>
          <w:bCs w:val="1"/>
          <w:color w:val="000000"/>
          <w:sz w:val="22"/>
          <w:szCs w:val="22"/>
          <w:rtl w:val="0"/>
        </w:rPr>
        <w:t xml:space="preserve">Institutional Change</w:t>
      </w:r>
      <w:r w:rsidDel="00000000" w:rsidR="00000000" w:rsidRPr="00000000">
        <w:rPr>
          <w:color w:val="000000"/>
          <w:sz w:val="22"/>
          <w:szCs w:val="22"/>
          <w:rtl w:val="0"/>
        </w:rPr>
        <w:t xml:space="preserve">: By institutionalizing the </w:t>
      </w:r>
      <w:r w:rsidDel="00000000" w:rsidR="00000000" w:rsidRPr="00000000">
        <w:rPr>
          <w:sz w:val="22"/>
          <w:szCs w:val="22"/>
          <w:rtl w:val="0"/>
        </w:rPr>
        <w:t xml:space="preserve">Dr. Vida Education</w:t>
      </w:r>
      <w:r w:rsidDel="00000000" w:rsidR="00000000" w:rsidRPr="00000000">
        <w:rPr>
          <w:color w:val="000000"/>
          <w:sz w:val="22"/>
          <w:szCs w:val="22"/>
          <w:rtl w:val="0"/>
        </w:rPr>
        <w:t xml:space="preserve"> and experiential learning practices across at least </w:t>
      </w:r>
      <w:r w:rsidDel="00000000" w:rsidR="00000000" w:rsidRPr="00000000">
        <w:rPr>
          <w:b w:val="1"/>
          <w:bCs w:val="1"/>
          <w:sz w:val="22"/>
          <w:szCs w:val="22"/>
          <w:rtl w:val="0"/>
        </w:rPr>
        <w:t xml:space="preserve">49+4+10 HEIs</w:t>
      </w:r>
      <w:r w:rsidDel="00000000" w:rsidR="00000000" w:rsidRPr="00000000">
        <w:rPr>
          <w:color w:val="000000"/>
          <w:sz w:val="22"/>
          <w:szCs w:val="22"/>
          <w:rtl w:val="0"/>
        </w:rPr>
        <w:t xml:space="preserve"> worldwide by 2030, </w:t>
      </w:r>
      <w:r w:rsidDel="00000000" w:rsidR="00000000" w:rsidRPr="00000000">
        <w:rPr>
          <w:sz w:val="22"/>
          <w:szCs w:val="22"/>
          <w:rtl w:val="0"/>
        </w:rPr>
        <w:t xml:space="preserve">thus contributing</w:t>
      </w:r>
      <w:r w:rsidDel="00000000" w:rsidR="00000000" w:rsidRPr="00000000">
        <w:rPr>
          <w:color w:val="000000"/>
          <w:sz w:val="22"/>
          <w:szCs w:val="22"/>
          <w:rtl w:val="0"/>
        </w:rPr>
        <w:t xml:space="preserve"> to structural reforms in education and accreditation standards</w:t>
      </w:r>
      <w:r w:rsidDel="00000000" w:rsidR="00000000" w:rsidRPr="00000000">
        <w:rPr>
          <w:sz w:val="22"/>
          <w:szCs w:val="22"/>
          <w:rtl w:val="0"/>
        </w:rPr>
        <w:t xml:space="preserve">, promoting a reliable use of the resources already working for the Alliance of Alliances. </w:t>
      </w:r>
      <w:r w:rsidDel="00000000" w:rsidR="00000000" w:rsidRPr="00000000">
        <w:rPr>
          <w:b w:val="1"/>
          <w:bCs w:val="1"/>
          <w:sz w:val="22"/>
          <w:szCs w:val="22"/>
          <w:rtl w:val="0"/>
        </w:rPr>
        <w:t xml:space="preserve">(ii.2)</w:t>
      </w:r>
      <w:r w:rsidDel="00000000" w:rsidR="00000000" w:rsidRPr="00000000">
        <w:rPr>
          <w:sz w:val="22"/>
          <w:szCs w:val="22"/>
          <w:rtl w:val="0"/>
        </w:rPr>
        <w:t xml:space="preserve"> </w:t>
      </w:r>
      <w:r w:rsidDel="00000000" w:rsidR="00000000" w:rsidRPr="00000000">
        <w:rPr>
          <w:b w:val="1"/>
          <w:bCs w:val="1"/>
          <w:color w:val="000000"/>
          <w:sz w:val="22"/>
          <w:szCs w:val="22"/>
          <w:rtl w:val="0"/>
        </w:rPr>
        <w:t xml:space="preserve">Global Leadership and Knowledge Export</w:t>
      </w:r>
      <w:r w:rsidDel="00000000" w:rsidR="00000000" w:rsidRPr="00000000">
        <w:rPr>
          <w:color w:val="000000"/>
          <w:sz w:val="22"/>
          <w:szCs w:val="22"/>
          <w:rtl w:val="0"/>
        </w:rPr>
        <w:t xml:space="preserve">: Partnerships with </w:t>
      </w:r>
      <w:r w:rsidDel="00000000" w:rsidR="00000000" w:rsidRPr="00000000">
        <w:rPr>
          <w:b w:val="1"/>
          <w:bCs w:val="1"/>
          <w:sz w:val="22"/>
          <w:szCs w:val="22"/>
          <w:rtl w:val="0"/>
        </w:rPr>
        <w:t xml:space="preserve">49+4+10 HEIs</w:t>
      </w:r>
      <w:r w:rsidDel="00000000" w:rsidR="00000000" w:rsidRPr="00000000">
        <w:rPr>
          <w:color w:val="000000"/>
          <w:sz w:val="22"/>
          <w:szCs w:val="22"/>
          <w:rtl w:val="0"/>
        </w:rPr>
        <w:t xml:space="preserve"> ensure that Europe</w:t>
      </w:r>
      <w:r w:rsidDel="00000000" w:rsidR="00000000" w:rsidRPr="00000000">
        <w:rPr>
          <w:sz w:val="22"/>
          <w:szCs w:val="22"/>
          <w:rtl w:val="0"/>
        </w:rPr>
        <w:t xml:space="preserve"> and Brazil </w:t>
      </w:r>
      <w:r w:rsidDel="00000000" w:rsidR="00000000" w:rsidRPr="00000000">
        <w:rPr>
          <w:color w:val="000000"/>
          <w:sz w:val="22"/>
          <w:szCs w:val="22"/>
          <w:rtl w:val="0"/>
        </w:rPr>
        <w:t xml:space="preserve">no</w:t>
      </w:r>
      <w:r w:rsidDel="00000000" w:rsidR="00000000" w:rsidRPr="00000000">
        <w:rPr>
          <w:sz w:val="22"/>
          <w:szCs w:val="22"/>
          <w:rtl w:val="0"/>
        </w:rPr>
        <w:t xml:space="preserve">t only co-</w:t>
      </w:r>
      <w:r w:rsidDel="00000000" w:rsidR="00000000" w:rsidRPr="00000000">
        <w:rPr>
          <w:color w:val="000000"/>
          <w:sz w:val="22"/>
          <w:szCs w:val="22"/>
          <w:rtl w:val="0"/>
        </w:rPr>
        <w:t xml:space="preserve">leads in education innovation but also actively contributes to raising global standards in STEM education.</w:t>
      </w:r>
      <w:r w:rsidDel="00000000" w:rsidR="00000000" w:rsidRPr="00000000">
        <w:rPr>
          <w:sz w:val="22"/>
          <w:szCs w:val="22"/>
          <w:rtl w:val="0"/>
        </w:rPr>
        <w:t xml:space="preserve"> </w:t>
      </w:r>
      <w:r w:rsidDel="00000000" w:rsidR="00000000" w:rsidRPr="00000000">
        <w:rPr>
          <w:b w:val="1"/>
          <w:bCs w:val="1"/>
          <w:sz w:val="22"/>
          <w:szCs w:val="22"/>
          <w:rtl w:val="0"/>
        </w:rPr>
        <w:t xml:space="preserve">(ii.3) </w:t>
      </w:r>
      <w:r w:rsidDel="00000000" w:rsidR="00000000" w:rsidRPr="00000000">
        <w:rPr>
          <w:b w:val="1"/>
          <w:bCs w:val="1"/>
          <w:color w:val="000000"/>
          <w:sz w:val="22"/>
          <w:szCs w:val="22"/>
          <w:rtl w:val="0"/>
        </w:rPr>
        <w:t xml:space="preserve">Sustainability and Social Equity</w:t>
      </w:r>
      <w:r w:rsidDel="00000000" w:rsidR="00000000" w:rsidRPr="00000000">
        <w:rPr>
          <w:color w:val="000000"/>
          <w:sz w:val="22"/>
          <w:szCs w:val="22"/>
          <w:rtl w:val="0"/>
        </w:rPr>
        <w:t xml:space="preserve">: The device's affordability promotes equitable access to quality education in resource-constrained regions, contributing to EU goals of inclusion (SDG 4, 5, and 10), while its minimal environmental footprint aligns with the Green Deal and sustainability targets.</w:t>
      </w:r>
    </w:p>
    <w:p w:rsidR="00000000" w:rsidDel="00000000" w:rsidP="00000000" w:rsidRDefault="00000000" w:rsidRPr="00000000" w14:paraId="000000DF">
      <w:pPr>
        <w:tabs>
          <w:tab w:val="left" w:leader="none" w:pos="851"/>
          <w:tab w:val="right" w:leader="none" w:pos="8730"/>
        </w:tabs>
        <w:ind w:left="0"/>
        <w:jc w:val="both"/>
        <w:rPr>
          <w:color w:val="000000"/>
          <w:sz w:val="22"/>
          <w:szCs w:val="22"/>
        </w:rPr>
      </w:pPr>
      <w:r w:rsidDel="00000000" w:rsidR="00000000" w:rsidRPr="00000000">
        <w:rPr>
          <w:sz w:val="22"/>
          <w:szCs w:val="22"/>
          <w:rtl w:val="0"/>
        </w:rPr>
        <w:t xml:space="preserve">Target Groups Benefiting from the Project. </w:t>
      </w:r>
      <w:r w:rsidDel="00000000" w:rsidR="00000000" w:rsidRPr="00000000">
        <w:rPr>
          <w:color w:val="000000"/>
          <w:sz w:val="22"/>
          <w:szCs w:val="22"/>
          <w:rtl w:val="0"/>
        </w:rPr>
        <w:t xml:space="preserve">The following clearly defined interest groups will benefit directly:</w:t>
      </w:r>
      <w:r w:rsidDel="00000000" w:rsidR="00000000" w:rsidRPr="00000000">
        <w:rPr>
          <w:sz w:val="22"/>
          <w:szCs w:val="22"/>
          <w:rtl w:val="0"/>
        </w:rPr>
        <w:t xml:space="preserve"> </w:t>
      </w:r>
      <w:r w:rsidDel="00000000" w:rsidR="00000000" w:rsidRPr="00000000">
        <w:rPr>
          <w:b w:val="1"/>
          <w:bCs w:val="1"/>
          <w:sz w:val="22"/>
          <w:szCs w:val="22"/>
          <w:rtl w:val="0"/>
        </w:rPr>
        <w:t xml:space="preserve">Teaching Staff and graduate Students </w:t>
      </w:r>
      <w:r w:rsidDel="00000000" w:rsidR="00000000" w:rsidRPr="00000000">
        <w:rPr>
          <w:sz w:val="22"/>
          <w:szCs w:val="22"/>
          <w:rtl w:val="0"/>
        </w:rPr>
        <w:t xml:space="preserve">in Biochemistry, Medicine, Environmental Sciences, Pharmacy, Informatics, Physics and Engineering—especially in underfunded institutions, </w:t>
      </w:r>
      <w:r w:rsidDel="00000000" w:rsidR="00000000" w:rsidRPr="00000000">
        <w:rPr>
          <w:b w:val="1"/>
          <w:bCs w:val="1"/>
          <w:sz w:val="22"/>
          <w:szCs w:val="22"/>
          <w:rtl w:val="0"/>
        </w:rPr>
        <w:t xml:space="preserve">STEM Educators </w:t>
      </w:r>
      <w:r w:rsidDel="00000000" w:rsidR="00000000" w:rsidRPr="00000000">
        <w:rPr>
          <w:sz w:val="22"/>
          <w:szCs w:val="22"/>
          <w:rtl w:val="0"/>
        </w:rPr>
        <w:t xml:space="preserve">who will be trained to implement experiential and interdisciplinary teaching models using Dr. Vida Education, </w:t>
      </w:r>
      <w:r w:rsidDel="00000000" w:rsidR="00000000" w:rsidRPr="00000000">
        <w:rPr>
          <w:b w:val="1"/>
          <w:bCs w:val="1"/>
          <w:sz w:val="22"/>
          <w:szCs w:val="22"/>
          <w:rtl w:val="0"/>
        </w:rPr>
        <w:t xml:space="preserve">University Leadership and Curriculum Boards </w:t>
      </w:r>
      <w:r w:rsidDel="00000000" w:rsidR="00000000" w:rsidRPr="00000000">
        <w:rPr>
          <w:sz w:val="22"/>
          <w:szCs w:val="22"/>
          <w:rtl w:val="0"/>
        </w:rPr>
        <w:t xml:space="preserve">that will adopt and accredit the integrated modules, Startups and SMEs in EdTech (e.g., STABV, YAGHMA), gaining access to innovative, market-ready educational products, </w:t>
      </w:r>
      <w:r w:rsidDel="00000000" w:rsidR="00000000" w:rsidRPr="00000000">
        <w:rPr>
          <w:b w:val="1"/>
          <w:bCs w:val="1"/>
          <w:sz w:val="22"/>
          <w:szCs w:val="22"/>
          <w:rtl w:val="0"/>
        </w:rPr>
        <w:t xml:space="preserve">Policy Makers and Accreditation Agencies shaping national and EU-wide education standards</w:t>
      </w:r>
      <w:r w:rsidDel="00000000" w:rsidR="00000000" w:rsidRPr="00000000">
        <w:rPr>
          <w:sz w:val="22"/>
          <w:szCs w:val="22"/>
          <w:rtl w:val="0"/>
        </w:rPr>
        <w:t xml:space="preserve">, </w:t>
      </w:r>
      <w:r w:rsidDel="00000000" w:rsidR="00000000" w:rsidRPr="00000000">
        <w:rPr>
          <w:b w:val="1"/>
          <w:bCs w:val="1"/>
          <w:sz w:val="22"/>
          <w:szCs w:val="22"/>
          <w:rtl w:val="0"/>
        </w:rPr>
        <w:t xml:space="preserve">European Alliances of Universities by sharing educators and administrative staff</w:t>
      </w:r>
      <w:r w:rsidDel="00000000" w:rsidR="00000000" w:rsidRPr="00000000">
        <w:rPr>
          <w:sz w:val="22"/>
          <w:szCs w:val="22"/>
          <w:rtl w:val="0"/>
        </w:rPr>
        <w:t xml:space="preserve">, and </w:t>
      </w:r>
      <w:r w:rsidDel="00000000" w:rsidR="00000000" w:rsidRPr="00000000">
        <w:rPr>
          <w:b w:val="1"/>
          <w:bCs w:val="1"/>
          <w:sz w:val="22"/>
          <w:szCs w:val="22"/>
          <w:rtl w:val="0"/>
        </w:rPr>
        <w:t xml:space="preserve">Secondary Schools adapting practical learning to Dr. Vida education</w:t>
      </w:r>
      <w:r w:rsidDel="00000000" w:rsidR="00000000" w:rsidRPr="00000000">
        <w:rPr>
          <w:sz w:val="22"/>
          <w:szCs w:val="22"/>
          <w:rtl w:val="0"/>
        </w:rPr>
        <w:t xml:space="preserve"> are all direct beneficiaries of the project. </w:t>
      </w:r>
      <w:r w:rsidDel="00000000" w:rsidR="00000000" w:rsidRPr="00000000">
        <w:rPr>
          <w:b w:val="1"/>
          <w:bCs w:val="1"/>
          <w:sz w:val="22"/>
          <w:szCs w:val="22"/>
          <w:rtl w:val="0"/>
        </w:rPr>
        <w:t xml:space="preserve">Scale and Significance of the Project’s Contribution</w:t>
      </w:r>
      <w:r w:rsidDel="00000000" w:rsidR="00000000" w:rsidRPr="00000000">
        <w:rPr>
          <w:sz w:val="22"/>
          <w:szCs w:val="22"/>
          <w:rtl w:val="0"/>
        </w:rPr>
        <w:t xml:space="preserve">: (i) </w:t>
      </w:r>
      <w:r w:rsidDel="00000000" w:rsidR="00000000" w:rsidRPr="00000000">
        <w:rPr>
          <w:b w:val="1"/>
          <w:bCs w:val="1"/>
          <w:sz w:val="22"/>
          <w:szCs w:val="22"/>
          <w:rtl w:val="0"/>
        </w:rPr>
        <w:t xml:space="preserve">By the end of 2027</w:t>
      </w:r>
      <w:r w:rsidDel="00000000" w:rsidR="00000000" w:rsidRPr="00000000">
        <w:rPr>
          <w:sz w:val="22"/>
          <w:szCs w:val="22"/>
          <w:rtl w:val="0"/>
        </w:rPr>
        <w:t xml:space="preserve">: 1500 students and 40 educators trained in 8 HEIs. 8ii) </w:t>
      </w:r>
      <w:r w:rsidDel="00000000" w:rsidR="00000000" w:rsidRPr="00000000">
        <w:rPr>
          <w:b w:val="1"/>
          <w:bCs w:val="1"/>
          <w:sz w:val="22"/>
          <w:szCs w:val="22"/>
          <w:rtl w:val="0"/>
        </w:rPr>
        <w:t xml:space="preserve">By the end of 2029</w:t>
      </w:r>
      <w:r w:rsidDel="00000000" w:rsidR="00000000" w:rsidRPr="00000000">
        <w:rPr>
          <w:sz w:val="22"/>
          <w:szCs w:val="22"/>
          <w:rtl w:val="0"/>
        </w:rPr>
        <w:t xml:space="preserve">: 10,000 students and 200 educators trained in </w:t>
      </w:r>
      <w:r w:rsidDel="00000000" w:rsidR="00000000" w:rsidRPr="00000000">
        <w:rPr>
          <w:b w:val="1"/>
          <w:bCs w:val="1"/>
          <w:sz w:val="22"/>
          <w:szCs w:val="22"/>
          <w:rtl w:val="0"/>
        </w:rPr>
        <w:t xml:space="preserve">49+4+10 HEIs</w:t>
      </w:r>
      <w:r w:rsidDel="00000000" w:rsidR="00000000" w:rsidRPr="00000000">
        <w:rPr>
          <w:sz w:val="22"/>
          <w:szCs w:val="22"/>
          <w:rtl w:val="0"/>
        </w:rPr>
        <w:t xml:space="preserve"> worldwide. (iii) </w:t>
      </w:r>
      <w:r w:rsidDel="00000000" w:rsidR="00000000" w:rsidRPr="00000000">
        <w:rPr>
          <w:b w:val="1"/>
          <w:bCs w:val="1"/>
          <w:sz w:val="22"/>
          <w:szCs w:val="22"/>
          <w:rtl w:val="0"/>
        </w:rPr>
        <w:t xml:space="preserve">By 2035</w:t>
      </w:r>
      <w:r w:rsidDel="00000000" w:rsidR="00000000" w:rsidRPr="00000000">
        <w:rPr>
          <w:sz w:val="22"/>
          <w:szCs w:val="22"/>
          <w:rtl w:val="0"/>
        </w:rPr>
        <w:t xml:space="preserve">: Project extended to teachers of medium schools. Expanded internationally via webpages and conferences to other alliances and Brazilian universities. This scale ensures Europe-wide uptake and international adoption, fostering systemic changes. The </w:t>
      </w:r>
      <w:r w:rsidDel="00000000" w:rsidR="00000000" w:rsidRPr="00000000">
        <w:rPr>
          <w:b w:val="1"/>
          <w:bCs w:val="1"/>
          <w:sz w:val="22"/>
          <w:szCs w:val="22"/>
          <w:rtl w:val="0"/>
        </w:rPr>
        <w:t xml:space="preserve">significance</w:t>
      </w:r>
      <w:r w:rsidDel="00000000" w:rsidR="00000000" w:rsidRPr="00000000">
        <w:rPr>
          <w:sz w:val="22"/>
          <w:szCs w:val="22"/>
          <w:rtl w:val="0"/>
        </w:rPr>
        <w:t xml:space="preserve"> lies in enhancing employability, digital competencies, and scientific literacy while promoting educational equity and innovation. </w:t>
      </w:r>
      <w:r w:rsidDel="00000000" w:rsidR="00000000" w:rsidRPr="00000000">
        <w:rPr>
          <w:b w:val="1"/>
          <w:bCs w:val="1"/>
          <w:sz w:val="22"/>
          <w:szCs w:val="22"/>
          <w:rtl w:val="0"/>
        </w:rPr>
        <w:t xml:space="preserve">Quantifiable Effects</w:t>
      </w:r>
      <w:r w:rsidDel="00000000" w:rsidR="00000000" w:rsidRPr="00000000">
        <w:rPr>
          <w:sz w:val="22"/>
          <w:szCs w:val="22"/>
          <w:rtl w:val="0"/>
        </w:rPr>
        <w:t xml:space="preserve">: (i) +30% increase in student engagement, +40% improvement in practical learning outcomes, 1 new startup launched (SMARTUP), up to 500 educators trained in entrepreneurship and digital tools, and a transversal educational tool in all educational systems. </w:t>
      </w:r>
      <w:r w:rsidDel="00000000" w:rsidR="00000000" w:rsidRPr="00000000">
        <w:rPr>
          <w:color w:val="000000"/>
          <w:sz w:val="22"/>
          <w:szCs w:val="22"/>
          <w:rtl w:val="0"/>
        </w:rPr>
        <w:t xml:space="preserve">Studies in STEM education demonstrate that hands-on learning and active experimentation can improve student engagement by 25–35% and practical skill acquisition by 30–50% </w:t>
      </w:r>
      <w:sdt>
        <w:sdtPr>
          <w:id w:val="1520188977"/>
          <w:tag w:val="goog_rdk_8"/>
        </w:sdtPr>
        <w:sdtContent>
          <w:commentRangeStart w:id="5"/>
        </w:sdtContent>
      </w:sdt>
      <w:r w:rsidDel="00000000" w:rsidR="00000000" w:rsidRPr="00000000">
        <w:rPr>
          <w:color w:val="000000"/>
          <w:sz w:val="22"/>
          <w:szCs w:val="22"/>
          <w:highlight w:val="yellow"/>
          <w:rtl w:val="0"/>
        </w:rPr>
        <w:t xml:space="preserve">(cf. Freeman et al., </w:t>
      </w:r>
      <w:r w:rsidDel="00000000" w:rsidR="00000000" w:rsidRPr="00000000">
        <w:rPr>
          <w:i w:val="1"/>
          <w:iCs w:val="1"/>
          <w:color w:val="000000"/>
          <w:sz w:val="22"/>
          <w:szCs w:val="22"/>
          <w:highlight w:val="yellow"/>
          <w:rtl w:val="0"/>
        </w:rPr>
        <w:t xml:space="preserve">PNAS</w:t>
      </w:r>
      <w:r w:rsidDel="00000000" w:rsidR="00000000" w:rsidRPr="00000000">
        <w:rPr>
          <w:color w:val="000000"/>
          <w:sz w:val="22"/>
          <w:szCs w:val="22"/>
          <w:highlight w:val="yellow"/>
          <w:rtl w:val="0"/>
        </w:rPr>
        <w:t xml:space="preserve">, 2014; Prince, </w:t>
      </w:r>
      <w:r w:rsidDel="00000000" w:rsidR="00000000" w:rsidRPr="00000000">
        <w:rPr>
          <w:i w:val="1"/>
          <w:iCs w:val="1"/>
          <w:color w:val="000000"/>
          <w:sz w:val="22"/>
          <w:szCs w:val="22"/>
          <w:highlight w:val="yellow"/>
          <w:rtl w:val="0"/>
        </w:rPr>
        <w:t xml:space="preserve">J. Eng. Educ.</w:t>
      </w:r>
      <w:r w:rsidDel="00000000" w:rsidR="00000000" w:rsidRPr="00000000">
        <w:rPr>
          <w:color w:val="000000"/>
          <w:sz w:val="22"/>
          <w:szCs w:val="22"/>
          <w:highlight w:val="yellow"/>
          <w:rtl w:val="0"/>
        </w:rPr>
        <w:t xml:space="preserve">, 2004</w:t>
      </w:r>
      <w:r w:rsidDel="00000000" w:rsidR="00000000" w:rsidRPr="00000000">
        <w:rPr>
          <w:color w:val="000000"/>
          <w:sz w:val="22"/>
          <w:szCs w:val="22"/>
          <w:rtl w:val="0"/>
        </w:rPr>
        <w:t xml:space="preserve">).</w:t>
      </w:r>
      <w:commentRangeEnd w:id="5"/>
      <w:r w:rsidDel="00000000" w:rsidR="00000000" w:rsidRPr="00000000">
        <w:commentReference w:id="5"/>
      </w:r>
      <w:r w:rsidDel="00000000" w:rsidR="00000000" w:rsidRPr="00000000">
        <w:rPr>
          <w:color w:val="000000"/>
          <w:sz w:val="22"/>
          <w:szCs w:val="22"/>
          <w:rtl w:val="0"/>
        </w:rPr>
        <w:t xml:space="preserve"> The individualized nature of the Dr. Vida Education device builds upon this foundation by ensuring full student access and autonomy, which is likely</w:t>
      </w:r>
      <w:r w:rsidDel="00000000" w:rsidR="00000000" w:rsidRPr="00000000">
        <w:rPr>
          <w:color w:val="000000"/>
          <w:sz w:val="22"/>
          <w:szCs w:val="22"/>
          <w:rtl w:val="0"/>
        </w:rPr>
        <w:t xml:space="preserve"> to amplify these documented benefits. The one-student-one-device approach eliminates common obstacles such as equipment sharing and passive observation, both of which have been identified in EU reports as detrimental to skill development (</w:t>
      </w:r>
      <w:hyperlink r:id="rId68">
        <w:r w:rsidDel="00000000" w:rsidR="00000000" w:rsidRPr="00000000">
          <w:rPr>
            <w:color w:val="1155cc"/>
            <w:sz w:val="22"/>
            <w:szCs w:val="22"/>
            <w:u w:val="single"/>
            <w:rtl w:val="0"/>
          </w:rPr>
          <w:t xml:space="preserve">EU Science Education Report,2023</w:t>
        </w:r>
      </w:hyperlink>
      <w:r w:rsidDel="00000000" w:rsidR="00000000" w:rsidRPr="00000000">
        <w:rPr>
          <w:color w:val="000000"/>
          <w:sz w:val="22"/>
          <w:szCs w:val="22"/>
          <w:rtl w:val="0"/>
        </w:rPr>
        <w:t xml:space="preserve">). This model supports personalized and repeatable experimentation, fostering deeper conceptual retention and greater student confidence. Furthermore, the integration of artificial intelligence tools, real-time feedback mechanisms, and bioinformatics functionalities facilitates adaptive learning pathways. This aligns with findings from the OECD EdTech </w:t>
      </w:r>
      <w:hyperlink r:id="rId69">
        <w:r w:rsidDel="00000000" w:rsidR="00000000" w:rsidRPr="00000000">
          <w:rPr>
            <w:color w:val="1155cc"/>
            <w:sz w:val="22"/>
            <w:szCs w:val="22"/>
            <w:u w:val="single"/>
            <w:rtl w:val="0"/>
          </w:rPr>
          <w:t xml:space="preserve">Review</w:t>
        </w:r>
      </w:hyperlink>
      <w:r w:rsidDel="00000000" w:rsidR="00000000" w:rsidRPr="00000000">
        <w:rPr>
          <w:color w:val="000000"/>
          <w:sz w:val="22"/>
          <w:szCs w:val="22"/>
          <w:rtl w:val="0"/>
        </w:rPr>
        <w:t xml:space="preserve">, which indicate that digital interactivity significantly enhances both engagement and performance in laboratory-based educational settings.</w:t>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6">
      <w:pPr>
        <w:jc w:val="both"/>
        <w:rPr>
          <w:b w:val="1"/>
          <w:bCs w:val="1"/>
          <w:sz w:val="22"/>
          <w:szCs w:val="22"/>
        </w:rPr>
      </w:pPr>
      <w:r w:rsidDel="00000000" w:rsidR="00000000" w:rsidRPr="00000000">
        <w:rPr>
          <w:b w:val="1"/>
          <w:bCs w:val="1"/>
          <w:sz w:val="22"/>
          <w:szCs w:val="22"/>
          <w:rtl w:val="0"/>
        </w:rPr>
        <w:t xml:space="preserve">2.1.1 Scientific Impact</w:t>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200" w:lineRule="auto"/>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e.g. contributing to specific scientific advances, across and within disciplines, creating new knowledge, reinforcing scientific equipment and instruments, computing systems (i.e. research infrastructures)</w:t>
      </w:r>
      <w:r w:rsidDel="00000000" w:rsidR="00000000" w:rsidRPr="00000000">
        <w:rPr>
          <w:i w:val="1"/>
          <w:iCs w:val="1"/>
          <w:sz w:val="22"/>
          <w:szCs w:val="22"/>
          <w:highlight w:val="yellow"/>
          <w:rtl w:val="0"/>
        </w:rPr>
        <w:t xml:space="preserve">.</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color w:val="000000"/>
          <w:sz w:val="22"/>
          <w:szCs w:val="22"/>
          <w:rtl w:val="0"/>
        </w:rPr>
        <w:t xml:space="preserve">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 </w:t>
      </w:r>
      <w:r w:rsidDel="00000000" w:rsidR="00000000" w:rsidRPr="00000000">
        <w:rPr>
          <w:color w:val="000000"/>
          <w:sz w:val="22"/>
          <w:szCs w:val="22"/>
          <w:rtl w:val="0"/>
        </w:rPr>
        <w:t xml:space="preserve">project is expected to generate substantial scientific impact by contributing to advances across and within multiple disciplines, particularly in the fields of analytical and bioanalytical chemistry, bioinformatics, molecular diagnostics, and science education. Through the development and deployment of the Dr. Vida Education device, the project will enable novel experimental methodologies that integrate fluorescence, UV-Vis, and PCR-based analysis </w:t>
      </w:r>
      <w:r w:rsidDel="00000000" w:rsidR="00000000" w:rsidRPr="00000000">
        <w:rPr>
          <w:b w:val="1"/>
          <w:bCs w:val="1"/>
          <w:color w:val="000000"/>
          <w:sz w:val="22"/>
          <w:szCs w:val="22"/>
          <w:rtl w:val="0"/>
        </w:rPr>
        <w:t xml:space="preserve">in a compact and affordable format. </w:t>
      </w:r>
      <w:r w:rsidDel="00000000" w:rsidR="00000000" w:rsidRPr="00000000">
        <w:rPr>
          <w:color w:val="000000"/>
          <w:sz w:val="22"/>
          <w:szCs w:val="22"/>
          <w:rtl w:val="0"/>
        </w:rPr>
        <w:t xml:space="preserve">These innovations will support new lines of inquiry in clinical diagnostics, environmental monitoring, and biochemical analysis.</w:t>
      </w:r>
      <w:r w:rsidDel="00000000" w:rsidR="00000000" w:rsidRPr="00000000">
        <w:rPr>
          <w:sz w:val="22"/>
          <w:szCs w:val="22"/>
          <w:rtl w:val="0"/>
        </w:rPr>
        <w:t xml:space="preserve"> </w:t>
      </w:r>
      <w:r w:rsidDel="00000000" w:rsidR="00000000" w:rsidRPr="00000000">
        <w:rPr>
          <w:color w:val="000000"/>
          <w:sz w:val="22"/>
          <w:szCs w:val="22"/>
          <w:rtl w:val="0"/>
        </w:rPr>
        <w:t xml:space="preserve">By embedding the device into practical teaching modules and interdisciplinary case studies (e.g., bioinformatics-driven pollutant modeling or epidemiological PCR diagnostics), the project fosters scientific literacy and cross-disciplinary research capabilities among students and educators. This aligns with broader EU goals to promote transdisciplinary research and bridge gaps between traditionally siloed fields such as medicine, data science, and environmental sciences.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057428" cy="3340687"/>
            <wp:effectExtent b="0" l="0" r="0" t="0"/>
            <wp:wrapSquare wrapText="bothSides" distB="114300" distT="114300" distL="114300" distR="114300"/>
            <wp:docPr id="127511773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057428" cy="3340687"/>
                    </a:xfrm>
                    <a:prstGeom prst="rect"/>
                    <a:ln/>
                  </pic:spPr>
                </pic:pic>
              </a:graphicData>
            </a:graphic>
          </wp:anchor>
        </w:drawing>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sz w:val="22"/>
          <w:szCs w:val="22"/>
        </w:rPr>
      </w:pPr>
      <w:r w:rsidDel="00000000" w:rsidR="00000000" w:rsidRPr="00000000">
        <w:rPr>
          <w:color w:val="000000"/>
          <w:sz w:val="22"/>
          <w:szCs w:val="22"/>
          <w:rtl w:val="0"/>
        </w:rPr>
        <w:t xml:space="preserve">The device itself reinforces scientific infrastructure by democratizing access to advanced instrumentation. It provides HEIs—including those in resource-limited regions—with reliable, modular, and scalable equipment that can be used both in educational and research contexts. Its compatibility with AI-powered analytics and real-time data acquisition further supports the development of intelligent computing systems within research environments.</w:t>
      </w:r>
      <w:r w:rsidDel="00000000" w:rsidR="00000000" w:rsidRPr="00000000">
        <w:rPr>
          <w:sz w:val="22"/>
          <w:szCs w:val="22"/>
          <w:rtl w:val="0"/>
        </w:rPr>
        <w:t xml:space="preserve"> </w:t>
      </w:r>
      <w:r w:rsidDel="00000000" w:rsidR="00000000" w:rsidRPr="00000000">
        <w:rPr>
          <w:color w:val="000000"/>
          <w:sz w:val="22"/>
          <w:szCs w:val="22"/>
          <w:rtl w:val="0"/>
        </w:rPr>
        <w:t xml:space="preserve">Moreover, by generating open-source protocols and datasets, and by incorporating the device into research-intensive curricula, the project will contribute to the co-creation of new scientific knowledge. The Dr. Vida Education device will also enable scalable pilot studies and exploratory research in small labs or classrooms, thus functioning as a platform for methodological innovation and early-stage discovery science. Ultimately, Dr. Vida Education will reinforce </w:t>
      </w:r>
      <w:r w:rsidDel="00000000" w:rsidR="00000000" w:rsidRPr="00000000">
        <w:rPr>
          <w:color w:val="000000"/>
          <w:sz w:val="22"/>
          <w:szCs w:val="22"/>
          <w:rtl w:val="0"/>
        </w:rPr>
        <w:t xml:space="preserve">Europe’s and </w:t>
      </w:r>
      <w:r w:rsidDel="00000000" w:rsidR="00000000" w:rsidRPr="00000000">
        <w:rPr>
          <w:color w:val="000000"/>
          <w:sz w:val="22"/>
          <w:szCs w:val="22"/>
          <w:rtl w:val="0"/>
        </w:rPr>
        <w:t xml:space="preserve">Brazil’s</w:t>
      </w:r>
      <w:r w:rsidDel="00000000" w:rsidR="00000000" w:rsidRPr="00000000">
        <w:rPr>
          <w:color w:val="000000"/>
          <w:sz w:val="22"/>
          <w:szCs w:val="22"/>
          <w:rtl w:val="0"/>
        </w:rPr>
        <w:t xml:space="preserve"> scientific infrastructure by strengthening both human capital and experimental capabilities across a diverse range of institutions</w:t>
      </w:r>
      <w:r w:rsidDel="00000000" w:rsidR="00000000" w:rsidRPr="00000000">
        <w:rPr>
          <w:sz w:val="22"/>
          <w:szCs w:val="22"/>
          <w:rtl w:val="0"/>
        </w:rPr>
        <w:t xml:space="preserve"> by the interchange of knowledge and expertise.</w:t>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F8">
      <w:pPr>
        <w:jc w:val="both"/>
        <w:rPr>
          <w:i w:val="1"/>
          <w:iCs w:val="1"/>
          <w:sz w:val="22"/>
          <w:szCs w:val="22"/>
          <w:highlight w:val="yellow"/>
        </w:rPr>
      </w:pPr>
      <w:r w:rsidDel="00000000" w:rsidR="00000000" w:rsidRPr="00000000">
        <w:rPr>
          <w:rtl w:val="0"/>
        </w:rPr>
      </w:r>
    </w:p>
    <w:p w:rsidR="00000000" w:rsidDel="00000000" w:rsidP="00000000" w:rsidRDefault="00000000" w:rsidRPr="00000000" w14:paraId="000000F9">
      <w:pPr>
        <w:jc w:val="both"/>
        <w:rPr>
          <w:b w:val="1"/>
          <w:bCs w:val="1"/>
          <w:sz w:val="22"/>
          <w:szCs w:val="22"/>
        </w:rPr>
      </w:pPr>
      <w:r w:rsidDel="00000000" w:rsidR="00000000" w:rsidRPr="00000000">
        <w:rPr>
          <w:b w:val="1"/>
          <w:bCs w:val="1"/>
          <w:sz w:val="22"/>
          <w:szCs w:val="22"/>
          <w:rtl w:val="0"/>
        </w:rPr>
        <w:t xml:space="preserve">2.1.2 Economic/technological impact</w:t>
      </w:r>
    </w:p>
    <w:p w:rsidR="00000000" w:rsidDel="00000000" w:rsidP="00000000" w:rsidRDefault="00000000" w:rsidRPr="00000000" w14:paraId="000000FA">
      <w:pPr>
        <w:jc w:val="both"/>
        <w:rPr>
          <w:i w:val="1"/>
          <w:iCs w:val="1"/>
          <w:sz w:val="22"/>
          <w:szCs w:val="22"/>
        </w:rPr>
      </w:pPr>
      <w:r w:rsidDel="00000000" w:rsidR="00000000" w:rsidRPr="00000000">
        <w:rPr>
          <w:i w:val="1"/>
          <w:iCs w:val="1"/>
          <w:sz w:val="22"/>
          <w:szCs w:val="22"/>
          <w:highlight w:val="yellow"/>
          <w:rtl w:val="0"/>
        </w:rPr>
        <w:t xml:space="preserve">e.g. bringing new products, services, business processes to the market, increasing efficiency, decreasing costs, increasing profits, contributing to standards’ setting, etc.</w:t>
      </w:r>
      <w:r w:rsidDel="00000000" w:rsidR="00000000" w:rsidRPr="00000000">
        <w:rPr>
          <w:rtl w:val="0"/>
        </w:rPr>
      </w:r>
    </w:p>
    <w:p w:rsidR="00000000" w:rsidDel="00000000" w:rsidP="00000000" w:rsidRDefault="00000000" w:rsidRPr="00000000" w14:paraId="000000FB">
      <w:pPr>
        <w:jc w:val="both"/>
        <w:rPr>
          <w:b w:val="1"/>
          <w:bCs w:val="1"/>
          <w:sz w:val="22"/>
          <w:szCs w:val="22"/>
        </w:rPr>
      </w:pPr>
      <w:r w:rsidDel="00000000" w:rsidR="00000000" w:rsidRPr="00000000">
        <w:rPr>
          <w:rtl w:val="0"/>
        </w:rPr>
      </w:r>
    </w:p>
    <w:p w:rsidR="00000000" w:rsidDel="00000000" w:rsidP="00000000" w:rsidRDefault="00000000" w:rsidRPr="00000000" w14:paraId="000000FC">
      <w:pPr>
        <w:spacing w:after="0" w:before="0" w:lineRule="auto"/>
        <w:jc w:val="both"/>
        <w:rPr>
          <w:sz w:val="22"/>
          <w:szCs w:val="22"/>
        </w:rPr>
      </w:pPr>
      <w:r w:rsidDel="00000000" w:rsidR="00000000" w:rsidRPr="00000000">
        <w:rPr>
          <w:sz w:val="22"/>
          <w:szCs w:val="22"/>
          <w:rtl w:val="0"/>
        </w:rPr>
        <w:t xml:space="preserve">The </w:t>
      </w:r>
      <w:r w:rsidDel="00000000" w:rsidR="00000000" w:rsidRPr="00000000">
        <w:rPr>
          <w:b w:val="1"/>
          <w:bCs w:val="1"/>
          <w:smallCaps w:val="1"/>
          <w:sz w:val="22"/>
          <w:szCs w:val="22"/>
          <w:rtl w:val="0"/>
        </w:rPr>
        <w:t xml:space="preserve">SMART-A</w:t>
      </w:r>
      <w:r w:rsidDel="00000000" w:rsidR="00000000" w:rsidRPr="00000000">
        <w:rPr>
          <w:b w:val="1"/>
          <w:bCs w:val="1"/>
          <w:smallCaps w:val="1"/>
          <w:sz w:val="22"/>
          <w:szCs w:val="22"/>
          <w:vertAlign w:val="superscript"/>
          <w:rtl w:val="0"/>
        </w:rPr>
        <w:t xml:space="preserve">2 </w:t>
      </w:r>
      <w:r w:rsidDel="00000000" w:rsidR="00000000" w:rsidRPr="00000000">
        <w:rPr>
          <w:sz w:val="22"/>
          <w:szCs w:val="22"/>
          <w:rtl w:val="0"/>
        </w:rPr>
        <w:t xml:space="preserve">project will generate significant economic and technological impact by introducing a new educational technology into the market as a scalable, multifunctional, and low-cost solution for hands-on scientific learning. This innovation brings together several capabilities (e.g., UV-Vis, fluorescence, PCR) in a single compact unit, dramatically reducing the need for multiple, expensive laboratory instruments in higher education and training environments. Economically, the project lowers the financial barriers associated with practical science education. Traditional laboratory setups often require investments exceeding €20,000 per lab unit; in contrast, the Dr. Vida Education device is designed to deliver equivalent core functionality at a fraction of the cost, around €1,000. This increases access for under-resourced institutions and enables broader adoption across regions, particularly in developing countries where budget constraints are a limiting factor.</w:t>
      </w:r>
      <w:r w:rsidDel="00000000" w:rsidR="00000000" w:rsidRPr="00000000">
        <w:drawing>
          <wp:anchor allowOverlap="1" behindDoc="0" distB="114300" distT="114300" distL="114300" distR="114300" hidden="0" layoutInCell="1" locked="0" relativeHeight="0" simplePos="0">
            <wp:simplePos x="0" y="0"/>
            <wp:positionH relativeFrom="column">
              <wp:posOffset>50801</wp:posOffset>
            </wp:positionH>
            <wp:positionV relativeFrom="paragraph">
              <wp:posOffset>1250950</wp:posOffset>
            </wp:positionV>
            <wp:extent cx="4175760" cy="2827129"/>
            <wp:effectExtent b="0" l="0" r="0" t="0"/>
            <wp:wrapSquare wrapText="bothSides" distB="114300" distT="114300" distL="114300" distR="114300"/>
            <wp:docPr id="127511773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4175760" cy="2827129"/>
                    </a:xfrm>
                    <a:prstGeom prst="rect"/>
                    <a:ln/>
                  </pic:spPr>
                </pic:pic>
              </a:graphicData>
            </a:graphic>
          </wp:anchor>
        </w:drawing>
      </w:r>
    </w:p>
    <w:p w:rsidR="00000000" w:rsidDel="00000000" w:rsidP="00000000" w:rsidRDefault="00000000" w:rsidRPr="00000000" w14:paraId="000000FD">
      <w:pPr>
        <w:spacing w:after="0" w:before="0" w:lineRule="auto"/>
        <w:jc w:val="both"/>
        <w:rPr>
          <w:sz w:val="22"/>
          <w:szCs w:val="22"/>
        </w:rPr>
      </w:pPr>
      <w:r w:rsidDel="00000000" w:rsidR="00000000" w:rsidRPr="00000000">
        <w:rPr>
          <w:sz w:val="22"/>
          <w:szCs w:val="22"/>
          <w:rtl w:val="0"/>
        </w:rPr>
        <w:t xml:space="preserve">The project also promotes </w:t>
      </w:r>
      <w:r w:rsidDel="00000000" w:rsidR="00000000" w:rsidRPr="00000000">
        <w:rPr>
          <w:b w:val="1"/>
          <w:bCs w:val="1"/>
          <w:sz w:val="22"/>
          <w:szCs w:val="22"/>
          <w:rtl w:val="0"/>
        </w:rPr>
        <w:t xml:space="preserve">staff mobility among the Alliance of Alliances</w:t>
      </w:r>
      <w:r w:rsidDel="00000000" w:rsidR="00000000" w:rsidRPr="00000000">
        <w:rPr>
          <w:sz w:val="22"/>
          <w:szCs w:val="22"/>
          <w:rtl w:val="0"/>
        </w:rPr>
        <w:t xml:space="preserve">—including educators, technicians, and administrative personnel—</w:t>
      </w:r>
      <w:r w:rsidDel="00000000" w:rsidR="00000000" w:rsidRPr="00000000">
        <w:rPr>
          <w:b w:val="1"/>
          <w:bCs w:val="1"/>
          <w:sz w:val="22"/>
          <w:szCs w:val="22"/>
          <w:rtl w:val="0"/>
        </w:rPr>
        <w:t xml:space="preserve">as a driver of institutional innovation.</w:t>
      </w:r>
      <w:r w:rsidDel="00000000" w:rsidR="00000000" w:rsidRPr="00000000">
        <w:rPr>
          <w:sz w:val="22"/>
          <w:szCs w:val="22"/>
          <w:rtl w:val="0"/>
        </w:rPr>
        <w:t xml:space="preserve"> By facilitating the exchange of personnel between partner institutions, the initiative accelerates the transfer of knowledge, best practices, and operational models. This not only improves institutional efficiency and reduces training costs but also helps harmonize technical standards and administrative procedures across borders. The movement of trained personnel fosters capacity-building and encourages the diffusion of technological and pedagogical innovations, generating spillover benefits in host and sending institutions alike. Technologically, the device integrates advanced features such as real-time data acquisition and AI-based analysis. These attributes not only support modern pedagogical models like blended and distance learning but also reflect industry-grade capabilities that prepare students for digitally enabled workplaces. In this way, the project accelerates the digital transformation of science education and strengthens the technological pipeline for sectors such as diagnostics, biotechnology, and environmental monitoring. The project also drives innovation in educational services and business models. Through the creation of the SMARTUP startup, the initiative will develop new distribution, support, and licensing mechanisms for the device, while also enabling future iterations and product extensions. Moreover, by training educators and researchers in how to apply and adapt the device—and mobilizing them across institutional and national contexts—the project contributes to a knowledge-based economy and supports entrepreneurial activity at the intersection of science, education, and technology.</w:t>
      </w:r>
    </w:p>
    <w:p w:rsidR="00000000" w:rsidDel="00000000" w:rsidP="00000000" w:rsidRDefault="00000000" w:rsidRPr="00000000" w14:paraId="000000FE">
      <w:pPr>
        <w:spacing w:after="0" w:before="0" w:lineRule="auto"/>
        <w:jc w:val="both"/>
        <w:rPr>
          <w:sz w:val="22"/>
          <w:szCs w:val="22"/>
        </w:rPr>
      </w:pPr>
      <w:r w:rsidDel="00000000" w:rsidR="00000000" w:rsidRPr="00000000">
        <w:rPr>
          <w:rtl w:val="0"/>
        </w:rPr>
      </w:r>
    </w:p>
    <w:p w:rsidR="00000000" w:rsidDel="00000000" w:rsidP="00000000" w:rsidRDefault="00000000" w:rsidRPr="00000000" w14:paraId="000000FF">
      <w:pPr>
        <w:jc w:val="both"/>
        <w:rPr>
          <w:b w:val="1"/>
          <w:bCs w:val="1"/>
          <w:sz w:val="22"/>
          <w:szCs w:val="22"/>
        </w:rPr>
      </w:pPr>
      <w:r w:rsidDel="00000000" w:rsidR="00000000" w:rsidRPr="00000000">
        <w:rPr>
          <w:b w:val="1"/>
          <w:bCs w:val="1"/>
          <w:sz w:val="22"/>
          <w:szCs w:val="22"/>
          <w:rtl w:val="0"/>
        </w:rPr>
        <w:t xml:space="preserve">2.1.3 Societal Impact </w:t>
      </w:r>
    </w:p>
    <w:p w:rsidR="00000000" w:rsidDel="00000000" w:rsidP="00000000" w:rsidRDefault="00000000" w:rsidRPr="00000000" w14:paraId="00000100">
      <w:pPr>
        <w:jc w:val="both"/>
        <w:rPr>
          <w:i w:val="1"/>
          <w:iCs w:val="1"/>
          <w:sz w:val="22"/>
          <w:szCs w:val="22"/>
          <w:highlight w:val="yellow"/>
        </w:rPr>
      </w:pPr>
      <w:r w:rsidDel="00000000" w:rsidR="00000000" w:rsidRPr="00000000">
        <w:rPr>
          <w:i w:val="1"/>
          <w:iCs w:val="1"/>
          <w:sz w:val="22"/>
          <w:szCs w:val="22"/>
          <w:highlight w:val="yellow"/>
          <w:rtl w:val="0"/>
        </w:rPr>
        <w:t xml:space="preserve">e.g. decreasing CO</w:t>
      </w:r>
      <w:r w:rsidDel="00000000" w:rsidR="00000000" w:rsidRPr="00000000">
        <w:rPr>
          <w:i w:val="1"/>
          <w:iCs w:val="1"/>
          <w:sz w:val="22"/>
          <w:szCs w:val="22"/>
          <w:highlight w:val="yellow"/>
          <w:vertAlign w:val="subscript"/>
          <w:rtl w:val="0"/>
        </w:rPr>
        <w:t xml:space="preserve">2</w:t>
      </w:r>
      <w:r w:rsidDel="00000000" w:rsidR="00000000" w:rsidRPr="00000000">
        <w:rPr>
          <w:i w:val="1"/>
          <w:iCs w:val="1"/>
          <w:sz w:val="22"/>
          <w:szCs w:val="22"/>
          <w:highlight w:val="yellow"/>
          <w:rtl w:val="0"/>
        </w:rPr>
        <w:t xml:space="preserve"> emissions, decreasing avoidable mortality, improving policies and decision making, raising consumer awareness.</w:t>
      </w:r>
    </w:p>
    <w:p w:rsidR="00000000" w:rsidDel="00000000" w:rsidP="00000000" w:rsidRDefault="00000000" w:rsidRPr="00000000" w14:paraId="00000101">
      <w:pPr>
        <w:jc w:val="both"/>
        <w:rPr>
          <w:sz w:val="22"/>
          <w:szCs w:val="22"/>
        </w:rPr>
      </w:pPr>
      <w:r w:rsidDel="00000000" w:rsidR="00000000" w:rsidRPr="00000000">
        <w:rPr>
          <w:sz w:val="22"/>
          <w:szCs w:val="22"/>
          <w:rtl w:val="0"/>
        </w:rPr>
        <w:t xml:space="preserve">The </w:t>
      </w:r>
      <w:r w:rsidDel="00000000" w:rsidR="00000000" w:rsidRPr="00000000">
        <w:rPr>
          <w:b w:val="1"/>
          <w:bCs w:val="1"/>
          <w:smallCaps w:val="1"/>
          <w:rtl w:val="0"/>
        </w:rPr>
        <w:t xml:space="preserve">SMART-A</w:t>
      </w:r>
      <w:r w:rsidDel="00000000" w:rsidR="00000000" w:rsidRPr="00000000">
        <w:rPr>
          <w:b w:val="1"/>
          <w:bCs w:val="1"/>
          <w:smallCaps w:val="1"/>
          <w:vertAlign w:val="superscript"/>
          <w:rtl w:val="0"/>
        </w:rPr>
        <w:t xml:space="preserve">2</w:t>
      </w:r>
      <w:r w:rsidDel="00000000" w:rsidR="00000000" w:rsidRPr="00000000">
        <w:rPr>
          <w:sz w:val="22"/>
          <w:szCs w:val="22"/>
          <w:rtl w:val="0"/>
        </w:rPr>
        <w:t xml:space="preserve"> project will generate meaningful societal impact by promoting equitable access to quality science education, advancing public health awareness, and contributing to environmental sustainability. Through the deployment of the Dr. Vida Education device, students and educators will be empowered with tools to explore and address real-world societal challenges, including pollution, disease monitoring, and sustainable development. In terms of </w:t>
      </w:r>
      <w:r w:rsidDel="00000000" w:rsidR="00000000" w:rsidRPr="00000000">
        <w:rPr>
          <w:b w:val="1"/>
          <w:bCs w:val="1"/>
          <w:sz w:val="22"/>
          <w:szCs w:val="22"/>
          <w:rtl w:val="0"/>
        </w:rPr>
        <w:t xml:space="preserve">environmental impact</w:t>
      </w:r>
      <w:r w:rsidDel="00000000" w:rsidR="00000000" w:rsidRPr="00000000">
        <w:rPr>
          <w:sz w:val="22"/>
          <w:szCs w:val="22"/>
          <w:rtl w:val="0"/>
        </w:rPr>
        <w:t xml:space="preserve">, the device promotes the principle of analytical minimalism, enabling accurate scientific analysis using fewer reagents by requiring microquantities, less energy, and more compact, eco-friendly equipment. Its use in teaching environmental chemistry and pollutant detection—such as monitoring heavy metals in water—raises awareness among teachers, students and other non-academics staff as well as local communities about environmental health risks, thereby supporting broader goals of decreasing CO₂ emissions and toxic exposure through informed behavior and better practices. It can be deployed in the field using batteries allowing in situ measurements. On the </w:t>
      </w:r>
      <w:r w:rsidDel="00000000" w:rsidR="00000000" w:rsidRPr="00000000">
        <w:rPr>
          <w:b w:val="1"/>
          <w:bCs w:val="1"/>
          <w:sz w:val="22"/>
          <w:szCs w:val="22"/>
          <w:rtl w:val="0"/>
        </w:rPr>
        <w:t xml:space="preserve">public health front</w:t>
      </w:r>
      <w:r w:rsidDel="00000000" w:rsidR="00000000" w:rsidRPr="00000000">
        <w:rPr>
          <w:sz w:val="22"/>
          <w:szCs w:val="22"/>
          <w:rtl w:val="0"/>
        </w:rPr>
        <w:t xml:space="preserve">, the device facilitates practical learning in areas such as PCR-based diagnostics and biomarker detection, enabling students to simulate or even participate in epidemiological surveillance projects. This contributes to increased health literacy and strengthens the capacity of future professionals to engage in preventive health strategies, ultimately supporting efforts to reduce avoidable mortality. Its application in case studies, such as lactose intolerance or sexually transmitted infections, fosters early understanding of societal health challenges and how data can guide decision-making. The development of a dedicated work package for </w:t>
      </w:r>
      <w:r w:rsidDel="00000000" w:rsidR="00000000" w:rsidRPr="00000000">
        <w:rPr>
          <w:b w:val="1"/>
          <w:bCs w:val="1"/>
          <w:sz w:val="22"/>
          <w:szCs w:val="22"/>
          <w:rtl w:val="0"/>
        </w:rPr>
        <w:t xml:space="preserve">research in education</w:t>
      </w:r>
      <w:r w:rsidDel="00000000" w:rsidR="00000000" w:rsidRPr="00000000">
        <w:rPr>
          <w:sz w:val="22"/>
          <w:szCs w:val="22"/>
          <w:rtl w:val="0"/>
        </w:rPr>
        <w:t xml:space="preserve"> will contribute to </w:t>
      </w:r>
      <w:r w:rsidDel="00000000" w:rsidR="00000000" w:rsidRPr="00000000">
        <w:rPr>
          <w:b w:val="1"/>
          <w:bCs w:val="1"/>
          <w:sz w:val="22"/>
          <w:szCs w:val="22"/>
          <w:rtl w:val="0"/>
        </w:rPr>
        <w:t xml:space="preserve">fostering the applicability of the 1A1S concept</w:t>
      </w:r>
      <w:r w:rsidDel="00000000" w:rsidR="00000000" w:rsidRPr="00000000">
        <w:rPr>
          <w:sz w:val="22"/>
          <w:szCs w:val="22"/>
          <w:rtl w:val="0"/>
        </w:rPr>
        <w:t xml:space="preserve">. The project also fosters </w:t>
      </w:r>
      <w:r w:rsidDel="00000000" w:rsidR="00000000" w:rsidRPr="00000000">
        <w:rPr>
          <w:b w:val="1"/>
          <w:bCs w:val="1"/>
          <w:sz w:val="22"/>
          <w:szCs w:val="22"/>
          <w:rtl w:val="0"/>
        </w:rPr>
        <w:t xml:space="preserve">policy improvement and awareness</w:t>
      </w:r>
      <w:r w:rsidDel="00000000" w:rsidR="00000000" w:rsidRPr="00000000">
        <w:rPr>
          <w:sz w:val="22"/>
          <w:szCs w:val="22"/>
          <w:rtl w:val="0"/>
        </w:rPr>
        <w:t xml:space="preserve">, as students and faculty apply scientific evidence to real-world case studies. For example, bioinformatics modules that model environmental pollutant dispersion or disease outbreaks help simulate how scientific data informs policy and urban planning. These activities will be shared in public exhibitions and science fairs, contributing to </w:t>
      </w:r>
      <w:r w:rsidDel="00000000" w:rsidR="00000000" w:rsidRPr="00000000">
        <w:rPr>
          <w:b w:val="1"/>
          <w:bCs w:val="1"/>
          <w:sz w:val="22"/>
          <w:szCs w:val="22"/>
          <w:rtl w:val="0"/>
        </w:rPr>
        <w:t xml:space="preserve">consumer and citizen awareness</w:t>
      </w:r>
      <w:r w:rsidDel="00000000" w:rsidR="00000000" w:rsidRPr="00000000">
        <w:rPr>
          <w:sz w:val="22"/>
          <w:szCs w:val="22"/>
          <w:rtl w:val="0"/>
        </w:rPr>
        <w:t xml:space="preserve"> on health and environmental issues. Importantly, by ensuring access to low-cost, high-impact educational tools across underserved regions, the project reduces educational inequality, supports gender equity, and aligns with United Nations Sustainable Development Goals, </w:t>
      </w:r>
      <w:r w:rsidDel="00000000" w:rsidR="00000000" w:rsidRPr="00000000">
        <w:rPr>
          <w:b w:val="1"/>
          <w:bCs w:val="1"/>
          <w:sz w:val="22"/>
          <w:szCs w:val="22"/>
          <w:rtl w:val="0"/>
        </w:rPr>
        <w:t xml:space="preserve">4 (Quality Education), 5 (Gender Equality), 10 (Reduced Inequalities), 13 (Climate Action), and 3 (Good Health and Well-being).</w:t>
      </w:r>
      <w:r w:rsidDel="00000000" w:rsidR="00000000" w:rsidRPr="00000000">
        <w:rPr>
          <w:sz w:val="22"/>
          <w:szCs w:val="22"/>
          <w:rtl w:val="0"/>
        </w:rPr>
        <w:t xml:space="preserve"> The inclusion of underrepresented students in STEM training also contributes to building a more inclusive and scientifically literate society, better equipped to participate in and influence democratic decision-making on issues of health, climate, and innovation.</w:t>
      </w:r>
    </w:p>
    <w:p w:rsidR="00000000" w:rsidDel="00000000" w:rsidP="00000000" w:rsidRDefault="00000000" w:rsidRPr="00000000" w14:paraId="00000102">
      <w:pPr>
        <w:jc w:val="both"/>
        <w:rPr>
          <w:sz w:val="22"/>
          <w:szCs w:val="22"/>
        </w:rPr>
      </w:pPr>
      <w:r w:rsidDel="00000000" w:rsidR="00000000" w:rsidRPr="00000000">
        <w:rPr>
          <w:rtl w:val="0"/>
        </w:rPr>
      </w:r>
    </w:p>
    <w:p w:rsidR="00000000" w:rsidDel="00000000" w:rsidP="00000000" w:rsidRDefault="00000000" w:rsidRPr="00000000" w14:paraId="00000103">
      <w:pPr>
        <w:jc w:val="both"/>
        <w:rPr>
          <w:b w:val="1"/>
          <w:bCs w:val="1"/>
          <w:sz w:val="22"/>
          <w:szCs w:val="22"/>
        </w:rPr>
      </w:pPr>
      <w:r w:rsidDel="00000000" w:rsidR="00000000" w:rsidRPr="00000000">
        <w:rPr>
          <w:b w:val="1"/>
          <w:bCs w:val="1"/>
          <w:sz w:val="22"/>
          <w:szCs w:val="22"/>
          <w:rtl w:val="0"/>
        </w:rPr>
        <w:t xml:space="preserve">2.1.4 Scale and significance </w:t>
      </w:r>
    </w:p>
    <w:p w:rsidR="00000000" w:rsidDel="00000000" w:rsidP="00000000" w:rsidRDefault="00000000" w:rsidRPr="00000000" w14:paraId="00000104">
      <w:pPr>
        <w:widowControl w:val="0"/>
        <w:numPr>
          <w:ilvl w:val="0"/>
          <w:numId w:val="7"/>
        </w:numPr>
        <w:pBdr>
          <w:top w:space="0" w:sz="0" w:val="nil"/>
          <w:left w:space="0" w:sz="0" w:val="nil"/>
          <w:bottom w:space="0" w:sz="0" w:val="nil"/>
          <w:right w:space="0" w:sz="0" w:val="nil"/>
          <w:between w:space="0" w:sz="0" w:val="nil"/>
        </w:pBdr>
        <w:shd w:fill="ffffff" w:val="clear"/>
        <w:spacing w:line="246" w:lineRule="auto"/>
        <w:ind w:left="720" w:hanging="360"/>
        <w:jc w:val="both"/>
        <w:rPr>
          <w:color w:val="000000"/>
          <w:sz w:val="22"/>
          <w:szCs w:val="22"/>
          <w:highlight w:val="yellow"/>
        </w:rPr>
      </w:pPr>
      <w:r w:rsidDel="00000000" w:rsidR="00000000" w:rsidRPr="00000000">
        <w:rPr>
          <w:color w:val="000000"/>
          <w:sz w:val="22"/>
          <w:szCs w:val="22"/>
          <w:highlight w:val="yellow"/>
          <w:rtl w:val="0"/>
        </w:rPr>
        <w:t xml:space="preserve">Give an indication of the scale and significance of the project’s contribution to the expected outcomes and impacts, should the project be successful.  Provide quantified estimates where possible and meaningful.</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ffffff" w:val="clear"/>
        <w:spacing w:line="246" w:lineRule="auto"/>
        <w:ind w:left="720" w:firstLine="340"/>
        <w:jc w:val="both"/>
        <w:rPr>
          <w:i w:val="1"/>
          <w:iCs w:val="1"/>
          <w:color w:val="000000"/>
          <w:sz w:val="22"/>
          <w:szCs w:val="22"/>
          <w:highlight w:val="yellow"/>
        </w:rPr>
      </w:pPr>
      <w:r w:rsidDel="00000000" w:rsidR="00000000" w:rsidRPr="00000000">
        <w:rPr>
          <w:color w:val="000000"/>
          <w:sz w:val="22"/>
          <w:szCs w:val="22"/>
          <w:highlight w:val="yellow"/>
          <w:rtl w:val="0"/>
        </w:rPr>
        <w:t xml:space="preserve">‘</w:t>
      </w:r>
      <w:r w:rsidDel="00000000" w:rsidR="00000000" w:rsidRPr="00000000">
        <w:rPr>
          <w:i w:val="1"/>
          <w:iCs w:val="1"/>
          <w:color w:val="000000"/>
          <w:sz w:val="22"/>
          <w:szCs w:val="22"/>
          <w:highlight w:val="yellow"/>
          <w:u w:val="single"/>
          <w:rtl w:val="0"/>
        </w:rPr>
        <w:t xml:space="preserve">Scale’</w:t>
      </w:r>
      <w:r w:rsidDel="00000000" w:rsidR="00000000" w:rsidRPr="00000000">
        <w:rPr>
          <w:i w:val="1"/>
          <w:iCs w:val="1"/>
          <w:color w:val="000000"/>
          <w:sz w:val="22"/>
          <w:szCs w:val="22"/>
          <w:highlight w:val="yellow"/>
          <w:rtl w:val="0"/>
        </w:rPr>
        <w:t xml:space="preserve"> refers to how widespread the outcomes and impacts are likely to be. For example, in terms of the size of the target group, or the proportion of that group, that should benefit over time; </w:t>
      </w:r>
      <w:r w:rsidDel="00000000" w:rsidR="00000000" w:rsidRPr="00000000">
        <w:rPr>
          <w:i w:val="1"/>
          <w:iCs w:val="1"/>
          <w:color w:val="000000"/>
          <w:sz w:val="22"/>
          <w:szCs w:val="22"/>
          <w:highlight w:val="yellow"/>
          <w:u w:val="single"/>
          <w:rtl w:val="0"/>
        </w:rPr>
        <w:t xml:space="preserve">‘Significance’</w:t>
      </w:r>
      <w:r w:rsidDel="00000000" w:rsidR="00000000" w:rsidRPr="00000000">
        <w:rPr>
          <w:i w:val="1"/>
          <w:iCs w:val="1"/>
          <w:color w:val="000000"/>
          <w:sz w:val="22"/>
          <w:szCs w:val="22"/>
          <w:highlight w:val="yellow"/>
          <w:rtl w:val="0"/>
        </w:rPr>
        <w:t xml:space="preserve"> refers to the importance, or value, of those benefits. For example, number of additional healthy life years; efficiency savings in energy supply.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ffffff" w:val="clear"/>
        <w:spacing w:line="246" w:lineRule="auto"/>
        <w:ind w:left="720" w:firstLine="340"/>
        <w:jc w:val="both"/>
        <w:rPr>
          <w:i w:val="1"/>
          <w:iCs w:val="1"/>
          <w:color w:val="000000"/>
          <w:sz w:val="22"/>
          <w:szCs w:val="22"/>
          <w:highlight w:val="yellow"/>
        </w:rPr>
      </w:pPr>
      <w:r w:rsidDel="00000000" w:rsidR="00000000" w:rsidRPr="00000000">
        <w:rPr>
          <w:i w:val="1"/>
          <w:iCs w:val="1"/>
          <w:color w:val="000000"/>
          <w:sz w:val="22"/>
          <w:szCs w:val="22"/>
          <w:highlight w:val="yellow"/>
          <w:rtl w:val="0"/>
        </w:rPr>
        <w:t xml:space="preserve">Explain your baselines, benchmarks and assumptions used for those estimates. Wherever possible, quantify your estimation of the effects that you expect from your project. Explain assumptions that you make, referring for example to any relevant studies or statistics. Where appropriate, try to use only one methodology for calculating your estimates: not different methodologies for each partner, region or country (the extrapolation should preferably be prepared by one partner).</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ffffff" w:val="clear"/>
        <w:spacing w:line="246" w:lineRule="auto"/>
        <w:ind w:left="720" w:firstLine="340"/>
        <w:jc w:val="both"/>
        <w:rPr>
          <w:i w:val="1"/>
          <w:iCs w:val="1"/>
          <w:color w:val="000000"/>
          <w:sz w:val="22"/>
          <w:szCs w:val="22"/>
        </w:rPr>
      </w:pPr>
      <w:r w:rsidDel="00000000" w:rsidR="00000000" w:rsidRPr="00000000">
        <w:rPr>
          <w:i w:val="1"/>
          <w:iCs w:val="1"/>
          <w:color w:val="000000"/>
          <w:sz w:val="22"/>
          <w:szCs w:val="22"/>
          <w:highlight w:val="yellow"/>
          <w:rtl w:val="0"/>
        </w:rPr>
        <w:t xml:space="preserve">Your estimate must relate to this project only - the effect of other initiatives should not be taken into account.</w:t>
      </w:r>
      <w:r w:rsidDel="00000000" w:rsidR="00000000" w:rsidRPr="00000000">
        <w:rPr>
          <w:rtl w:val="0"/>
        </w:rPr>
      </w:r>
    </w:p>
    <w:p w:rsidR="00000000" w:rsidDel="00000000" w:rsidP="00000000" w:rsidRDefault="00000000" w:rsidRPr="00000000" w14:paraId="00000108">
      <w:pPr>
        <w:spacing w:after="0" w:before="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scale</w:t>
      </w:r>
      <w:r w:rsidDel="00000000" w:rsidR="00000000" w:rsidRPr="00000000">
        <w:rPr>
          <w:sz w:val="22"/>
          <w:szCs w:val="22"/>
          <w:rtl w:val="0"/>
        </w:rPr>
        <w:t xml:space="preserve"> of SMART project´s expected outcomes is considerable, as the project targets structural transformation in science education across Europe and globally. The project aims to reach:</w:t>
      </w:r>
    </w:p>
    <w:p w:rsidR="00000000" w:rsidDel="00000000" w:rsidP="00000000" w:rsidRDefault="00000000" w:rsidRPr="00000000" w14:paraId="00000109">
      <w:pPr>
        <w:numPr>
          <w:ilvl w:val="0"/>
          <w:numId w:val="2"/>
        </w:numPr>
        <w:spacing w:after="0" w:before="0" w:lineRule="auto"/>
        <w:ind w:left="720" w:hanging="360"/>
        <w:jc w:val="both"/>
        <w:rPr>
          <w:sz w:val="22"/>
          <w:szCs w:val="22"/>
        </w:rPr>
      </w:pPr>
      <w:r w:rsidDel="00000000" w:rsidR="00000000" w:rsidRPr="00000000">
        <w:rPr>
          <w:b w:val="1"/>
          <w:bCs w:val="1"/>
          <w:sz w:val="22"/>
          <w:szCs w:val="22"/>
          <w:rtl w:val="0"/>
        </w:rPr>
        <w:t xml:space="preserve">1500 students and 40 educators</w:t>
      </w:r>
      <w:r w:rsidDel="00000000" w:rsidR="00000000" w:rsidRPr="00000000">
        <w:rPr>
          <w:sz w:val="22"/>
          <w:szCs w:val="22"/>
          <w:rtl w:val="0"/>
        </w:rPr>
        <w:t xml:space="preserve"> during the pilot phase by the end of 2007 across 8 HEIs.</w:t>
      </w:r>
    </w:p>
    <w:p w:rsidR="00000000" w:rsidDel="00000000" w:rsidP="00000000" w:rsidRDefault="00000000" w:rsidRPr="00000000" w14:paraId="0000010A">
      <w:pPr>
        <w:numPr>
          <w:ilvl w:val="0"/>
          <w:numId w:val="2"/>
        </w:numPr>
        <w:spacing w:after="0" w:before="0" w:lineRule="auto"/>
        <w:ind w:left="720" w:hanging="360"/>
        <w:jc w:val="both"/>
        <w:rPr>
          <w:sz w:val="22"/>
          <w:szCs w:val="22"/>
        </w:rPr>
      </w:pPr>
      <w:r w:rsidDel="00000000" w:rsidR="00000000" w:rsidRPr="00000000">
        <w:rPr>
          <w:b w:val="1"/>
          <w:bCs w:val="1"/>
          <w:sz w:val="22"/>
          <w:szCs w:val="22"/>
          <w:rtl w:val="0"/>
        </w:rPr>
        <w:t xml:space="preserve">10000 students and 200 educators</w:t>
      </w:r>
      <w:r w:rsidDel="00000000" w:rsidR="00000000" w:rsidRPr="00000000">
        <w:rPr>
          <w:sz w:val="22"/>
          <w:szCs w:val="22"/>
          <w:rtl w:val="0"/>
        </w:rPr>
        <w:t xml:space="preserve"> in the expansion phase by the end of 2009 across 49+4+10 HEIS.</w:t>
      </w:r>
    </w:p>
    <w:p w:rsidR="00000000" w:rsidDel="00000000" w:rsidP="00000000" w:rsidRDefault="00000000" w:rsidRPr="00000000" w14:paraId="0000010B">
      <w:pPr>
        <w:numPr>
          <w:ilvl w:val="0"/>
          <w:numId w:val="2"/>
        </w:numPr>
        <w:spacing w:after="0" w:before="0" w:lineRule="auto"/>
        <w:ind w:left="720" w:hanging="360"/>
        <w:jc w:val="both"/>
        <w:rPr>
          <w:sz w:val="22"/>
          <w:szCs w:val="22"/>
        </w:rPr>
      </w:pPr>
      <w:r w:rsidDel="00000000" w:rsidR="00000000" w:rsidRPr="00000000">
        <w:rPr>
          <w:sz w:val="22"/>
          <w:szCs w:val="22"/>
          <w:rtl w:val="0"/>
        </w:rPr>
        <w:t xml:space="preserve">A secondary outreach impact (through open-access materials and dissemination) is projected to influence up to </w:t>
      </w:r>
      <w:r w:rsidDel="00000000" w:rsidR="00000000" w:rsidRPr="00000000">
        <w:rPr>
          <w:b w:val="1"/>
          <w:bCs w:val="1"/>
          <w:sz w:val="22"/>
          <w:szCs w:val="22"/>
          <w:rtl w:val="0"/>
        </w:rPr>
        <w:t xml:space="preserve">500  educators/researchers/technicians/administrative staff</w:t>
      </w:r>
      <w:r w:rsidDel="00000000" w:rsidR="00000000" w:rsidRPr="00000000">
        <w:rPr>
          <w:sz w:val="22"/>
          <w:szCs w:val="22"/>
          <w:rtl w:val="0"/>
        </w:rPr>
        <w:t xml:space="preserve"> and </w:t>
      </w:r>
      <w:r w:rsidDel="00000000" w:rsidR="00000000" w:rsidRPr="00000000">
        <w:rPr>
          <w:b w:val="1"/>
          <w:bCs w:val="1"/>
          <w:sz w:val="22"/>
          <w:szCs w:val="22"/>
          <w:rtl w:val="0"/>
        </w:rPr>
        <w:t xml:space="preserve">20,000 students </w:t>
      </w:r>
      <w:r w:rsidDel="00000000" w:rsidR="00000000" w:rsidRPr="00000000">
        <w:rPr>
          <w:sz w:val="22"/>
          <w:szCs w:val="22"/>
          <w:rtl w:val="0"/>
        </w:rPr>
        <w:t xml:space="preserve"> by 2035 via conferences, boot camps, and digital platforms.</w:t>
      </w:r>
    </w:p>
    <w:p w:rsidR="00000000" w:rsidDel="00000000" w:rsidP="00000000" w:rsidRDefault="00000000" w:rsidRPr="00000000" w14:paraId="0000010C">
      <w:pPr>
        <w:spacing w:after="0" w:before="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significance</w:t>
      </w:r>
      <w:r w:rsidDel="00000000" w:rsidR="00000000" w:rsidRPr="00000000">
        <w:rPr>
          <w:sz w:val="22"/>
          <w:szCs w:val="22"/>
          <w:rtl w:val="0"/>
        </w:rPr>
        <w:t xml:space="preserve"> of these outcomes lies in their direct contribution to educational reform, equity, and skills development:</w:t>
      </w:r>
    </w:p>
    <w:p w:rsidR="00000000" w:rsidDel="00000000" w:rsidP="00000000" w:rsidRDefault="00000000" w:rsidRPr="00000000" w14:paraId="0000010D">
      <w:pPr>
        <w:numPr>
          <w:ilvl w:val="0"/>
          <w:numId w:val="3"/>
        </w:numPr>
        <w:spacing w:after="0" w:before="0" w:lineRule="auto"/>
        <w:ind w:left="720" w:hanging="360"/>
        <w:jc w:val="both"/>
        <w:rPr>
          <w:sz w:val="22"/>
          <w:szCs w:val="22"/>
        </w:rPr>
      </w:pPr>
      <w:r w:rsidDel="00000000" w:rsidR="00000000" w:rsidRPr="00000000">
        <w:rPr>
          <w:sz w:val="22"/>
          <w:szCs w:val="22"/>
          <w:rtl w:val="0"/>
        </w:rPr>
        <w:t xml:space="preserve">An estimated </w:t>
      </w:r>
      <w:r w:rsidDel="00000000" w:rsidR="00000000" w:rsidRPr="00000000">
        <w:rPr>
          <w:b w:val="1"/>
          <w:bCs w:val="1"/>
          <w:sz w:val="22"/>
          <w:szCs w:val="22"/>
          <w:rtl w:val="0"/>
        </w:rPr>
        <w:t xml:space="preserve">30% increase in student engagement</w:t>
      </w:r>
      <w:r w:rsidDel="00000000" w:rsidR="00000000" w:rsidRPr="00000000">
        <w:rPr>
          <w:sz w:val="22"/>
          <w:szCs w:val="22"/>
          <w:rtl w:val="0"/>
        </w:rPr>
        <w:t xml:space="preserve"> and </w:t>
      </w:r>
      <w:r w:rsidDel="00000000" w:rsidR="00000000" w:rsidRPr="00000000">
        <w:rPr>
          <w:b w:val="1"/>
          <w:bCs w:val="1"/>
          <w:sz w:val="22"/>
          <w:szCs w:val="22"/>
          <w:rtl w:val="0"/>
        </w:rPr>
        <w:t xml:space="preserve">40% improvement in practical learning outcomes</w:t>
      </w:r>
      <w:r w:rsidDel="00000000" w:rsidR="00000000" w:rsidRPr="00000000">
        <w:rPr>
          <w:sz w:val="22"/>
          <w:szCs w:val="22"/>
          <w:rtl w:val="0"/>
        </w:rPr>
        <w:t xml:space="preserve">, based on pilot data and studies such as Freeman et al. (PNAS, 2014) and Prince (J. Eng. Educ., 2004).</w:t>
      </w:r>
    </w:p>
    <w:p w:rsidR="00000000" w:rsidDel="00000000" w:rsidP="00000000" w:rsidRDefault="00000000" w:rsidRPr="00000000" w14:paraId="0000010E">
      <w:pPr>
        <w:numPr>
          <w:ilvl w:val="0"/>
          <w:numId w:val="3"/>
        </w:numPr>
        <w:spacing w:after="0" w:before="0" w:lineRule="auto"/>
        <w:ind w:left="720" w:hanging="360"/>
        <w:jc w:val="both"/>
        <w:rPr>
          <w:sz w:val="22"/>
          <w:szCs w:val="22"/>
        </w:rPr>
      </w:pPr>
      <w:r w:rsidDel="00000000" w:rsidR="00000000" w:rsidRPr="00000000">
        <w:rPr>
          <w:sz w:val="22"/>
          <w:szCs w:val="22"/>
          <w:rtl w:val="0"/>
        </w:rPr>
        <w:t xml:space="preserve">Cost savings of up to </w:t>
      </w:r>
      <w:r w:rsidDel="00000000" w:rsidR="00000000" w:rsidRPr="00000000">
        <w:rPr>
          <w:b w:val="1"/>
          <w:bCs w:val="1"/>
          <w:sz w:val="22"/>
          <w:szCs w:val="22"/>
          <w:rtl w:val="0"/>
        </w:rPr>
        <w:t xml:space="preserve">80% per experimental unit</w:t>
      </w:r>
      <w:r w:rsidDel="00000000" w:rsidR="00000000" w:rsidRPr="00000000">
        <w:rPr>
          <w:sz w:val="22"/>
          <w:szCs w:val="22"/>
          <w:rtl w:val="0"/>
        </w:rPr>
        <w:t xml:space="preserve">, compared to traditional lab setups, enabling resource-limited institutions to provide hands-on education for the first time.</w:t>
      </w:r>
    </w:p>
    <w:p w:rsidR="00000000" w:rsidDel="00000000" w:rsidP="00000000" w:rsidRDefault="00000000" w:rsidRPr="00000000" w14:paraId="0000010F">
      <w:pPr>
        <w:numPr>
          <w:ilvl w:val="0"/>
          <w:numId w:val="3"/>
        </w:numPr>
        <w:spacing w:after="0" w:before="0" w:lineRule="auto"/>
        <w:ind w:left="720" w:hanging="360"/>
        <w:jc w:val="both"/>
        <w:rPr>
          <w:sz w:val="22"/>
          <w:szCs w:val="22"/>
        </w:rPr>
      </w:pPr>
      <w:r w:rsidDel="00000000" w:rsidR="00000000" w:rsidRPr="00000000">
        <w:rPr>
          <w:sz w:val="22"/>
          <w:szCs w:val="22"/>
          <w:rtl w:val="0"/>
        </w:rPr>
        <w:t xml:space="preserve">Development of </w:t>
      </w:r>
      <w:r w:rsidDel="00000000" w:rsidR="00000000" w:rsidRPr="00000000">
        <w:rPr>
          <w:b w:val="1"/>
          <w:bCs w:val="1"/>
          <w:sz w:val="22"/>
          <w:szCs w:val="22"/>
          <w:rtl w:val="0"/>
        </w:rPr>
        <w:t xml:space="preserve">at least one commercial startup (SMARTUP)</w:t>
      </w:r>
      <w:r w:rsidDel="00000000" w:rsidR="00000000" w:rsidRPr="00000000">
        <w:rPr>
          <w:sz w:val="22"/>
          <w:szCs w:val="22"/>
          <w:rtl w:val="0"/>
        </w:rPr>
        <w:t xml:space="preserve">, creating new EdTech business models and contributing to regional innovation ecosystems.</w:t>
      </w:r>
    </w:p>
    <w:p w:rsidR="00000000" w:rsidDel="00000000" w:rsidP="00000000" w:rsidRDefault="00000000" w:rsidRPr="00000000" w14:paraId="00000110">
      <w:pPr>
        <w:numPr>
          <w:ilvl w:val="0"/>
          <w:numId w:val="3"/>
        </w:numPr>
        <w:spacing w:after="0" w:before="0" w:lineRule="auto"/>
        <w:ind w:left="720" w:hanging="360"/>
        <w:jc w:val="both"/>
        <w:rPr>
          <w:sz w:val="22"/>
          <w:szCs w:val="22"/>
        </w:rPr>
      </w:pPr>
      <w:r w:rsidDel="00000000" w:rsidR="00000000" w:rsidRPr="00000000">
        <w:rPr>
          <w:sz w:val="22"/>
          <w:szCs w:val="22"/>
          <w:rtl w:val="0"/>
        </w:rPr>
        <w:t xml:space="preserve">Training of at least </w:t>
      </w:r>
      <w:r w:rsidDel="00000000" w:rsidR="00000000" w:rsidRPr="00000000">
        <w:rPr>
          <w:b w:val="1"/>
          <w:bCs w:val="1"/>
          <w:sz w:val="22"/>
          <w:szCs w:val="22"/>
          <w:rtl w:val="0"/>
        </w:rPr>
        <w:t xml:space="preserve">500 educators/researchers/technicians/administrative staff, at least 2000 students </w:t>
      </w:r>
      <w:r w:rsidDel="00000000" w:rsidR="00000000" w:rsidRPr="00000000">
        <w:rPr>
          <w:sz w:val="22"/>
          <w:szCs w:val="22"/>
          <w:rtl w:val="0"/>
        </w:rPr>
        <w:t xml:space="preserve">in entrepreneurship, AI, and data analysis, promoting workforce digital readiness.</w:t>
      </w:r>
    </w:p>
    <w:p w:rsidR="00000000" w:rsidDel="00000000" w:rsidP="00000000" w:rsidRDefault="00000000" w:rsidRPr="00000000" w14:paraId="00000111">
      <w:pPr>
        <w:numPr>
          <w:ilvl w:val="0"/>
          <w:numId w:val="3"/>
        </w:numPr>
        <w:spacing w:after="0" w:before="0" w:lineRule="auto"/>
        <w:ind w:left="720" w:hanging="360"/>
        <w:jc w:val="both"/>
        <w:rPr>
          <w:sz w:val="22"/>
          <w:szCs w:val="22"/>
        </w:rPr>
      </w:pPr>
      <w:r w:rsidDel="00000000" w:rsidR="00000000" w:rsidRPr="00000000">
        <w:rPr>
          <w:sz w:val="22"/>
          <w:szCs w:val="22"/>
          <w:rtl w:val="0"/>
        </w:rPr>
        <w:t xml:space="preserve">Contribution to </w:t>
      </w:r>
      <w:r w:rsidDel="00000000" w:rsidR="00000000" w:rsidRPr="00000000">
        <w:rPr>
          <w:b w:val="1"/>
          <w:bCs w:val="1"/>
          <w:sz w:val="22"/>
          <w:szCs w:val="22"/>
          <w:rtl w:val="0"/>
        </w:rPr>
        <w:t xml:space="preserve">SDGs 3, 4, 5, 10, and 13</w:t>
      </w:r>
      <w:r w:rsidDel="00000000" w:rsidR="00000000" w:rsidRPr="00000000">
        <w:rPr>
          <w:sz w:val="22"/>
          <w:szCs w:val="22"/>
          <w:rtl w:val="0"/>
        </w:rPr>
        <w:t xml:space="preserve"> by enhancing access, inclusion, environmental awareness, and health literacy.</w:t>
      </w:r>
    </w:p>
    <w:p w:rsidR="00000000" w:rsidDel="00000000" w:rsidP="00000000" w:rsidRDefault="00000000" w:rsidRPr="00000000" w14:paraId="00000112">
      <w:pPr>
        <w:spacing w:after="0" w:before="0" w:lineRule="auto"/>
        <w:ind w:left="360" w:firstLine="0"/>
        <w:jc w:val="both"/>
        <w:rPr>
          <w:b w:val="1"/>
          <w:bCs w:val="1"/>
          <w:sz w:val="22"/>
          <w:szCs w:val="22"/>
        </w:rPr>
      </w:pPr>
      <w:r w:rsidDel="00000000" w:rsidR="00000000" w:rsidRPr="00000000">
        <w:rPr>
          <w:b w:val="1"/>
          <w:bCs w:val="1"/>
          <w:sz w:val="22"/>
          <w:szCs w:val="22"/>
          <w:rtl w:val="0"/>
        </w:rPr>
        <w:t xml:space="preserve">Baselines and Assumptions</w:t>
      </w:r>
    </w:p>
    <w:p w:rsidR="00000000" w:rsidDel="00000000" w:rsidP="00000000" w:rsidRDefault="00000000" w:rsidRPr="00000000" w14:paraId="00000113">
      <w:pPr>
        <w:numPr>
          <w:ilvl w:val="0"/>
          <w:numId w:val="5"/>
        </w:numPr>
        <w:spacing w:after="0" w:before="0" w:lineRule="auto"/>
        <w:ind w:left="720" w:hanging="360"/>
        <w:jc w:val="both"/>
        <w:rPr>
          <w:sz w:val="22"/>
          <w:szCs w:val="22"/>
        </w:rPr>
      </w:pPr>
      <w:r w:rsidDel="00000000" w:rsidR="00000000" w:rsidRPr="00000000">
        <w:rPr>
          <w:b w:val="1"/>
          <w:bCs w:val="1"/>
          <w:sz w:val="22"/>
          <w:szCs w:val="22"/>
          <w:rtl w:val="0"/>
        </w:rPr>
        <w:t xml:space="preserve">Baseline engagement</w:t>
      </w:r>
      <w:r w:rsidDel="00000000" w:rsidR="00000000" w:rsidRPr="00000000">
        <w:rPr>
          <w:sz w:val="22"/>
          <w:szCs w:val="22"/>
          <w:rtl w:val="0"/>
        </w:rPr>
        <w:t xml:space="preserve"> in practical learning is limited: ~60% of HEIs in Europe report insufficient access to lab equipment or digital tools (EU Science Education Report, 2023).</w:t>
      </w:r>
    </w:p>
    <w:p w:rsidR="00000000" w:rsidDel="00000000" w:rsidP="00000000" w:rsidRDefault="00000000" w:rsidRPr="00000000" w14:paraId="00000114">
      <w:pPr>
        <w:numPr>
          <w:ilvl w:val="0"/>
          <w:numId w:val="5"/>
        </w:numPr>
        <w:spacing w:after="0" w:before="0" w:lineRule="auto"/>
        <w:ind w:left="720" w:hanging="360"/>
        <w:jc w:val="both"/>
        <w:rPr>
          <w:sz w:val="22"/>
          <w:szCs w:val="22"/>
        </w:rPr>
      </w:pPr>
      <w:r w:rsidDel="00000000" w:rsidR="00000000" w:rsidRPr="00000000">
        <w:rPr>
          <w:sz w:val="22"/>
          <w:szCs w:val="22"/>
          <w:rtl w:val="0"/>
        </w:rPr>
        <w:t xml:space="preserve">Pilot studies conducted in Portugal (NOVA) and Italy (UNIBO) show students using Dr. Vida Education report </w:t>
      </w:r>
      <w:r w:rsidDel="00000000" w:rsidR="00000000" w:rsidRPr="00000000">
        <w:rPr>
          <w:b w:val="1"/>
          <w:bCs w:val="1"/>
          <w:sz w:val="22"/>
          <w:szCs w:val="22"/>
          <w:rtl w:val="0"/>
        </w:rPr>
        <w:t xml:space="preserve">significantly higher satisfaction and confidence</w:t>
      </w:r>
      <w:r w:rsidDel="00000000" w:rsidR="00000000" w:rsidRPr="00000000">
        <w:rPr>
          <w:sz w:val="22"/>
          <w:szCs w:val="22"/>
          <w:rtl w:val="0"/>
        </w:rPr>
        <w:t xml:space="preserve"> in applying scientific methods compared to control groups.</w:t>
      </w:r>
    </w:p>
    <w:p w:rsidR="00000000" w:rsidDel="00000000" w:rsidP="00000000" w:rsidRDefault="00000000" w:rsidRPr="00000000" w14:paraId="00000115">
      <w:pPr>
        <w:numPr>
          <w:ilvl w:val="0"/>
          <w:numId w:val="5"/>
        </w:numPr>
        <w:spacing w:after="0" w:before="0" w:lineRule="auto"/>
        <w:ind w:left="720" w:hanging="360"/>
        <w:jc w:val="both"/>
        <w:rPr>
          <w:sz w:val="22"/>
          <w:szCs w:val="22"/>
        </w:rPr>
      </w:pPr>
      <w:r w:rsidDel="00000000" w:rsidR="00000000" w:rsidRPr="00000000">
        <w:rPr>
          <w:sz w:val="22"/>
          <w:szCs w:val="22"/>
          <w:rtl w:val="0"/>
        </w:rPr>
        <w:t xml:space="preserve">Cost comparisons are based on equipment market prices (traditional UV-Vis: €15,000–40,000; fluorescence modules: €8,000+; PCR systems: €10,000–25,000), while Dr. Vida Education aims to deliver integrated functionality at </w:t>
      </w:r>
      <w:r w:rsidDel="00000000" w:rsidR="00000000" w:rsidRPr="00000000">
        <w:rPr>
          <w:b w:val="1"/>
          <w:bCs w:val="1"/>
          <w:sz w:val="22"/>
          <w:szCs w:val="22"/>
          <w:rtl w:val="0"/>
        </w:rPr>
        <w:t xml:space="preserve">&lt;€1000/device (Visible, fluorescence, phosphorescence, PCR)</w:t>
      </w:r>
      <w:r w:rsidDel="00000000" w:rsidR="00000000" w:rsidRPr="00000000">
        <w:rPr>
          <w:sz w:val="22"/>
          <w:szCs w:val="22"/>
          <w:rtl w:val="0"/>
        </w:rPr>
        <w:t xml:space="preserve">.</w:t>
      </w:r>
    </w:p>
    <w:p w:rsidR="00000000" w:rsidDel="00000000" w:rsidP="00000000" w:rsidRDefault="00000000" w:rsidRPr="00000000" w14:paraId="00000116">
      <w:pPr>
        <w:numPr>
          <w:ilvl w:val="0"/>
          <w:numId w:val="5"/>
        </w:numPr>
        <w:spacing w:after="0" w:before="0" w:lineRule="auto"/>
        <w:ind w:left="720" w:hanging="360"/>
        <w:jc w:val="both"/>
        <w:rPr>
          <w:sz w:val="22"/>
          <w:szCs w:val="22"/>
        </w:rPr>
      </w:pPr>
      <w:r w:rsidDel="00000000" w:rsidR="00000000" w:rsidRPr="00000000">
        <w:rPr>
          <w:sz w:val="22"/>
          <w:szCs w:val="22"/>
          <w:rtl w:val="0"/>
        </w:rPr>
        <w:t xml:space="preserve">Extrapolation methodology uses pilot impact data from partner HEIs and projected adoption curves informed by comparable EU-funded education technology initiatives.</w:t>
      </w:r>
    </w:p>
    <w:p w:rsidR="00000000" w:rsidDel="00000000" w:rsidP="00000000" w:rsidRDefault="00000000" w:rsidRPr="00000000" w14:paraId="00000117">
      <w:pPr>
        <w:spacing w:after="0" w:before="0" w:lineRule="auto"/>
        <w:jc w:val="both"/>
        <w:rPr>
          <w:sz w:val="22"/>
          <w:szCs w:val="22"/>
        </w:rPr>
      </w:pPr>
      <w:r w:rsidDel="00000000" w:rsidR="00000000" w:rsidRPr="00000000">
        <w:rPr>
          <w:sz w:val="22"/>
          <w:szCs w:val="22"/>
          <w:rtl w:val="0"/>
        </w:rPr>
        <w:t xml:space="preserve">All estimates refer exclusively to the SMART project and do not include or assume effects from other initiatives or ongoing reforms.</w:t>
      </w:r>
    </w:p>
    <w:p w:rsidR="00000000" w:rsidDel="00000000" w:rsidP="00000000" w:rsidRDefault="00000000" w:rsidRPr="00000000" w14:paraId="00000118">
      <w:pPr>
        <w:spacing w:after="0" w:before="0" w:lineRule="auto"/>
        <w:jc w:val="both"/>
        <w:rPr>
          <w:sz w:val="22"/>
          <w:szCs w:val="22"/>
        </w:rPr>
      </w:pPr>
      <w:r w:rsidDel="00000000" w:rsidR="00000000" w:rsidRPr="00000000">
        <w:rPr>
          <w:rtl w:val="0"/>
        </w:rPr>
      </w:r>
    </w:p>
    <w:p w:rsidR="00000000" w:rsidDel="00000000" w:rsidP="00000000" w:rsidRDefault="00000000" w:rsidRPr="00000000" w14:paraId="00000119">
      <w:pPr>
        <w:jc w:val="both"/>
        <w:rPr>
          <w:b w:val="1"/>
          <w:bCs w:val="1"/>
          <w:sz w:val="22"/>
          <w:szCs w:val="22"/>
        </w:rPr>
      </w:pPr>
      <w:r w:rsidDel="00000000" w:rsidR="00000000" w:rsidRPr="00000000">
        <w:rPr>
          <w:b w:val="1"/>
          <w:bCs w:val="1"/>
          <w:sz w:val="22"/>
          <w:szCs w:val="22"/>
          <w:rtl w:val="0"/>
        </w:rPr>
        <w:t xml:space="preserve">2.1.5 Requirements and potential barriers</w:t>
      </w:r>
    </w:p>
    <w:p w:rsidR="00000000" w:rsidDel="00000000" w:rsidP="00000000" w:rsidRDefault="00000000" w:rsidRPr="00000000" w14:paraId="0000011A">
      <w:pPr>
        <w:widowControl w:val="0"/>
        <w:numPr>
          <w:ilvl w:val="0"/>
          <w:numId w:val="7"/>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w:rsidDel="00000000" w:rsidR="00000000" w:rsidRPr="00000000">
        <w:rPr>
          <w:color w:val="000000"/>
          <w:sz w:val="22"/>
          <w:szCs w:val="22"/>
          <w:highlight w:val="yellow"/>
          <w:rtl w:val="0"/>
        </w:rPr>
        <w:t xml:space="preserve">Describe any requirements and potential barriers - arising from factors beyond the scope and duration of the project - that may determine whether the desired outcomes and impacts are achieved. These may include, for example, other R&amp;I work within and beyond Horizon Europe; regulatory environment; targeted markets; user behaviour. Indicate if these factors might evolve over time. Describe any mitigating measures you propose, within or beyond your project, that could be needed should your assumptions prove to be wrong, or to address identified barriers. </w:t>
      </w:r>
    </w:p>
    <w:p w:rsidR="00000000" w:rsidDel="00000000" w:rsidP="00000000" w:rsidRDefault="00000000" w:rsidRPr="00000000" w14:paraId="0000011B">
      <w:pPr>
        <w:widowControl w:val="0"/>
        <w:numPr>
          <w:ilvl w:val="0"/>
          <w:numId w:val="7"/>
        </w:numPr>
        <w:pBdr>
          <w:top w:space="0" w:sz="0" w:val="nil"/>
          <w:left w:space="0" w:sz="0" w:val="nil"/>
          <w:bottom w:space="0" w:sz="0" w:val="nil"/>
          <w:right w:space="0" w:sz="0" w:val="nil"/>
          <w:between w:space="0" w:sz="0" w:val="nil"/>
        </w:pBdr>
        <w:ind w:left="720" w:hanging="360"/>
        <w:jc w:val="both"/>
        <w:rPr>
          <w:color w:val="000000"/>
          <w:sz w:val="22"/>
          <w:szCs w:val="22"/>
          <w:highlight w:val="yellow"/>
        </w:rPr>
      </w:pPr>
      <w:r w:rsidDel="00000000" w:rsidR="00000000" w:rsidRPr="00000000">
        <w:rPr>
          <w:color w:val="000000"/>
          <w:sz w:val="22"/>
          <w:szCs w:val="22"/>
          <w:highlight w:val="yellow"/>
          <w:rtl w:val="0"/>
        </w:rPr>
        <w:t xml:space="preserve">Note that this does not include the critical risks inherent to the management of the project itself,</w:t>
      </w:r>
    </w:p>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color w:val="000000"/>
          <w:sz w:val="22"/>
          <w:szCs w:val="22"/>
          <w:highlight w:val="yellow"/>
          <w:rtl w:val="0"/>
        </w:rPr>
        <w:t xml:space="preserve">which should be described below under ‘Implementation’.</w:t>
      </w:r>
    </w:p>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ind w:left="720" w:firstLine="0"/>
        <w:jc w:val="both"/>
        <w:rPr>
          <w:color w:val="000000"/>
          <w:sz w:val="22"/>
          <w:szCs w:val="22"/>
          <w:highlight w:val="yellow"/>
        </w:rPr>
      </w:pPr>
      <w:r w:rsidDel="00000000" w:rsidR="00000000" w:rsidRPr="00000000">
        <w:rPr>
          <w:rtl w:val="0"/>
        </w:rPr>
      </w:r>
    </w:p>
    <w:p w:rsidR="00000000" w:rsidDel="00000000" w:rsidP="00000000" w:rsidRDefault="00000000" w:rsidRPr="00000000" w14:paraId="0000011E">
      <w:pPr>
        <w:widowControl w:val="0"/>
        <w:spacing w:after="0" w:before="0" w:lineRule="auto"/>
        <w:jc w:val="both"/>
        <w:rPr>
          <w:sz w:val="22"/>
          <w:szCs w:val="22"/>
        </w:rPr>
      </w:pPr>
      <w:r w:rsidDel="00000000" w:rsidR="00000000" w:rsidRPr="00000000">
        <w:rPr>
          <w:sz w:val="22"/>
          <w:szCs w:val="22"/>
          <w:rtl w:val="0"/>
        </w:rPr>
        <w:t xml:space="preserve">A primary barrier lies in user behavior and institutional culture, where resistance to pedagogical change, particularly among faculty unfamiliar with digital or inquiry-based learning, may slow adoption. Despite the project’s investment in faculty training and incentives, sustainable transformation often depends on internal leadership, governance support, and change management processes that extend beyond the project’s duration. Furthermore, the European EdTech market remains highly fragmented, with significant variability in procurement systems, funding availability, and digital readiness across regions. Even with an affordable solution, successful uptake may rely on institutional or national funding beyond the project’s lifetime, and attention may be diverted by competing educational technologies or digitalization agendas. In addition, parallel research and innovation initiatives under Horizon Europe or national schemes may target similar objectives in STEM education or AI-based learning, presenting both opportunities for synergy and risks of duplication or reduced visibility if not carefully managed. To mitigate these external risks, the project incorporates several measures.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 project</w:t>
      </w:r>
      <w:r w:rsidDel="00000000" w:rsidR="00000000" w:rsidRPr="00000000">
        <w:rPr>
          <w:sz w:val="22"/>
          <w:szCs w:val="22"/>
          <w:rtl w:val="0"/>
        </w:rPr>
        <w:t xml:space="preserve"> benefits from the framework of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a transcontinental consortium connecting </w:t>
      </w:r>
      <w:r w:rsidDel="00000000" w:rsidR="00000000" w:rsidRPr="00000000">
        <w:rPr>
          <w:b w:val="1"/>
          <w:bCs w:val="1"/>
          <w:sz w:val="22"/>
          <w:szCs w:val="22"/>
          <w:rtl w:val="0"/>
        </w:rPr>
        <w:t xml:space="preserve">55 universities</w:t>
      </w:r>
      <w:r w:rsidDel="00000000" w:rsidR="00000000" w:rsidRPr="00000000">
        <w:rPr>
          <w:sz w:val="22"/>
          <w:szCs w:val="22"/>
          <w:rtl w:val="0"/>
        </w:rPr>
        <w:t xml:space="preserve">, including </w:t>
      </w:r>
      <w:r w:rsidDel="00000000" w:rsidR="00000000" w:rsidRPr="00000000">
        <w:rPr>
          <w:b w:val="1"/>
          <w:bCs w:val="1"/>
          <w:sz w:val="22"/>
          <w:szCs w:val="22"/>
          <w:rtl w:val="0"/>
        </w:rPr>
        <w:t xml:space="preserve">European and Brazilian partners</w:t>
      </w:r>
      <w:r w:rsidDel="00000000" w:rsidR="00000000" w:rsidRPr="00000000">
        <w:rPr>
          <w:sz w:val="22"/>
          <w:szCs w:val="22"/>
          <w:rtl w:val="0"/>
        </w:rPr>
        <w:t xml:space="preserve">, under a shared vision for the transformation of higher education. This structure enables the </w:t>
      </w:r>
      <w:r w:rsidDel="00000000" w:rsidR="00000000" w:rsidRPr="00000000">
        <w:rPr>
          <w:b w:val="1"/>
          <w:bCs w:val="1"/>
          <w:sz w:val="22"/>
          <w:szCs w:val="22"/>
          <w:rtl w:val="0"/>
        </w:rPr>
        <w:t xml:space="preserve">sharing of human, technical, and pedagogical resources</w:t>
      </w:r>
      <w:r w:rsidDel="00000000" w:rsidR="00000000" w:rsidRPr="00000000">
        <w:rPr>
          <w:sz w:val="22"/>
          <w:szCs w:val="22"/>
          <w:rtl w:val="0"/>
        </w:rPr>
        <w:t xml:space="preserve"> across institutions, ensuring that teaching, training, and administrative staff can benefit from a </w:t>
      </w:r>
      <w:r w:rsidDel="00000000" w:rsidR="00000000" w:rsidRPr="00000000">
        <w:rPr>
          <w:b w:val="1"/>
          <w:bCs w:val="1"/>
          <w:sz w:val="22"/>
          <w:szCs w:val="22"/>
          <w:rtl w:val="0"/>
        </w:rPr>
        <w:t xml:space="preserve">coordinated scheme of learning and professional development</w:t>
      </w:r>
      <w:r w:rsidDel="00000000" w:rsidR="00000000" w:rsidRPr="00000000">
        <w:rPr>
          <w:sz w:val="22"/>
          <w:szCs w:val="22"/>
          <w:rtl w:val="0"/>
        </w:rPr>
        <w:t xml:space="preserve">. Such coordination facilitates </w:t>
      </w:r>
      <w:r w:rsidDel="00000000" w:rsidR="00000000" w:rsidRPr="00000000">
        <w:rPr>
          <w:b w:val="1"/>
          <w:bCs w:val="1"/>
          <w:sz w:val="22"/>
          <w:szCs w:val="22"/>
          <w:rtl w:val="0"/>
        </w:rPr>
        <w:t xml:space="preserve">compatibility and reciprocity in Erasmus exchanges</w:t>
      </w:r>
      <w:r w:rsidDel="00000000" w:rsidR="00000000" w:rsidRPr="00000000">
        <w:rPr>
          <w:sz w:val="22"/>
          <w:szCs w:val="22"/>
          <w:rtl w:val="0"/>
        </w:rPr>
        <w:t xml:space="preserve">, while also deepening institutional collaboration and reducing duplication of effort across regions. By using the shared infrastructure of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the project overcomes limitations related to regional disparities in digital readiness and access to equipment. This collective resource pool supports the continuous dissemination, adaptation, and mutual reinforcement of the 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methodology, ensuring its scalability beyond the original consortium. In addition, the 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includes continuous collaboration with national educational societies and EU-level stakeholders to ensure alignment with evolving educational standards. A </w:t>
      </w:r>
      <w:r w:rsidDel="00000000" w:rsidR="00000000" w:rsidRPr="00000000">
        <w:rPr>
          <w:b w:val="1"/>
          <w:bCs w:val="1"/>
          <w:sz w:val="22"/>
          <w:szCs w:val="22"/>
          <w:rtl w:val="0"/>
        </w:rPr>
        <w:t xml:space="preserve">transferability and institutionalization strategy</w:t>
      </w:r>
      <w:r w:rsidDel="00000000" w:rsidR="00000000" w:rsidRPr="00000000">
        <w:rPr>
          <w:sz w:val="22"/>
          <w:szCs w:val="22"/>
          <w:rtl w:val="0"/>
        </w:rPr>
        <w:t xml:space="preserve">, supported by Memoranda of Understanding with higher education institutions and the development of open-source curricula, will help maintain the project’s impact beyond its funding period. The establishment of the </w:t>
      </w:r>
      <w:r w:rsidDel="00000000" w:rsidR="00000000" w:rsidRPr="00000000">
        <w:rPr>
          <w:b w:val="1"/>
          <w:bCs w:val="1"/>
          <w:sz w:val="22"/>
          <w:szCs w:val="22"/>
          <w:rtl w:val="0"/>
        </w:rPr>
        <w:t xml:space="preserve">SMARTUP startup</w:t>
      </w:r>
      <w:r w:rsidDel="00000000" w:rsidR="00000000" w:rsidRPr="00000000">
        <w:rPr>
          <w:sz w:val="22"/>
          <w:szCs w:val="22"/>
          <w:rtl w:val="0"/>
        </w:rPr>
        <w:t xml:space="preserve"> during the project provides a sustainable business model for production, support, and further development of the device independently of EU project cycles. To address user behavior, the project trains at least </w:t>
      </w:r>
      <w:r w:rsidDel="00000000" w:rsidR="00000000" w:rsidRPr="00000000">
        <w:rPr>
          <w:b w:val="1"/>
          <w:bCs w:val="1"/>
          <w:sz w:val="22"/>
          <w:szCs w:val="22"/>
          <w:rtl w:val="0"/>
        </w:rPr>
        <w:t xml:space="preserve">500 educators</w:t>
      </w:r>
      <w:r w:rsidDel="00000000" w:rsidR="00000000" w:rsidRPr="00000000">
        <w:rPr>
          <w:sz w:val="22"/>
          <w:szCs w:val="22"/>
          <w:rtl w:val="0"/>
        </w:rPr>
        <w:t xml:space="preserve"> and implements recognition mechanisms such as </w:t>
      </w:r>
      <w:r w:rsidDel="00000000" w:rsidR="00000000" w:rsidRPr="00000000">
        <w:rPr>
          <w:b w:val="1"/>
          <w:bCs w:val="1"/>
          <w:sz w:val="22"/>
          <w:szCs w:val="22"/>
          <w:rtl w:val="0"/>
        </w:rPr>
        <w:t xml:space="preserve">certification, academic credits, and EU-level visibility</w:t>
      </w:r>
      <w:r w:rsidDel="00000000" w:rsidR="00000000" w:rsidRPr="00000000">
        <w:rPr>
          <w:sz w:val="22"/>
          <w:szCs w:val="22"/>
          <w:rtl w:val="0"/>
        </w:rPr>
        <w:t xml:space="preserve"> to embed experiential teaching approaches into institutional practice. Finally, by actively engaging international networks such as those provided by the </w:t>
      </w:r>
      <w:r w:rsidDel="00000000" w:rsidR="00000000" w:rsidRPr="00000000">
        <w:rPr>
          <w:b w:val="1"/>
          <w:bCs w:val="1"/>
          <w:sz w:val="22"/>
          <w:szCs w:val="22"/>
          <w:rtl w:val="0"/>
        </w:rPr>
        <w:t xml:space="preserve">NOVA BIOSCOPE group</w:t>
      </w:r>
      <w:r w:rsidDel="00000000" w:rsidR="00000000" w:rsidRPr="00000000">
        <w:rPr>
          <w:sz w:val="22"/>
          <w:szCs w:val="22"/>
          <w:rtl w:val="0"/>
        </w:rPr>
        <w:t xml:space="preserve">, </w:t>
      </w:r>
      <w:r w:rsidDel="00000000" w:rsidR="00000000" w:rsidRPr="00000000">
        <w:rPr>
          <w:b w:val="1"/>
          <w:bCs w:val="1"/>
          <w:sz w:val="22"/>
          <w:szCs w:val="22"/>
          <w:rtl w:val="0"/>
        </w:rPr>
        <w:t xml:space="preserve">EIT KICs</w:t>
      </w:r>
      <w:r w:rsidDel="00000000" w:rsidR="00000000" w:rsidRPr="00000000">
        <w:rPr>
          <w:sz w:val="22"/>
          <w:szCs w:val="22"/>
          <w:rtl w:val="0"/>
        </w:rPr>
        <w:t xml:space="preserve">, and the </w:t>
      </w:r>
      <w:r w:rsidDel="00000000" w:rsidR="00000000" w:rsidRPr="00000000">
        <w:rPr>
          <w:b w:val="1"/>
          <w:bCs w:val="1"/>
          <w:sz w:val="22"/>
          <w:szCs w:val="22"/>
          <w:rtl w:val="0"/>
        </w:rPr>
        <w:t xml:space="preserve">Alliance of Alliances</w:t>
      </w:r>
      <w:r w:rsidDel="00000000" w:rsidR="00000000" w:rsidRPr="00000000">
        <w:rPr>
          <w:sz w:val="22"/>
          <w:szCs w:val="22"/>
          <w:rtl w:val="0"/>
        </w:rPr>
        <w:t xml:space="preserve">, and by aligning with broader EU education strategies, the project ensures both visibility and complementarity with related initiatives. Together, these measures are designed to anticipate and buffer against external uncertainties, supporting the continued scaling and realization of SMART’s intended outcomes and impacts well beyond the formal end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-125729</wp:posOffset>
            </wp:positionH>
            <wp:positionV relativeFrom="paragraph">
              <wp:posOffset>1384314</wp:posOffset>
            </wp:positionV>
            <wp:extent cx="5912803" cy="4145507"/>
            <wp:effectExtent b="0" l="0" r="0" t="0"/>
            <wp:wrapSquare wrapText="bothSides" distB="114300" distT="114300" distL="114300" distR="114300"/>
            <wp:docPr id="1275117739"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912803" cy="4145507"/>
                    </a:xfrm>
                    <a:prstGeom prst="rect"/>
                    <a:ln/>
                  </pic:spPr>
                </pic:pic>
              </a:graphicData>
            </a:graphic>
          </wp:anchor>
        </w:drawing>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120">
      <w:pPr>
        <w:keepNext w:val="1"/>
        <w:widowControl w:val="0"/>
        <w:pBdr>
          <w:top w:space="0" w:sz="0" w:val="nil"/>
          <w:left w:space="0" w:sz="0" w:val="nil"/>
          <w:bottom w:space="0" w:sz="0" w:val="nil"/>
          <w:right w:space="0" w:sz="0" w:val="nil"/>
          <w:between w:space="0" w:sz="0" w:val="nil"/>
        </w:pBdr>
        <w:shd w:fill="bdd7ee" w:val="clear"/>
        <w:ind w:left="720" w:hanging="720"/>
        <w:jc w:val="both"/>
        <w:rPr>
          <w:b w:val="1"/>
          <w:bCs w:val="1"/>
          <w:color w:val="000000"/>
          <w:sz w:val="22"/>
          <w:szCs w:val="22"/>
        </w:rPr>
      </w:pPr>
      <w:r w:rsidDel="00000000" w:rsidR="00000000" w:rsidRPr="00000000">
        <w:rPr>
          <w:b w:val="1"/>
          <w:bCs w:val="1"/>
          <w:color w:val="000000"/>
          <w:sz w:val="22"/>
          <w:szCs w:val="22"/>
          <w:rtl w:val="0"/>
        </w:rPr>
        <w:t xml:space="preserve">2.2. Measures to maximise impact – Dissemination, exploitation and communication </w:t>
      </w:r>
      <w:r w:rsidDel="00000000" w:rsidR="00000000" w:rsidRPr="00000000">
        <w:rPr>
          <w:color w:val="a6a6a6"/>
          <w:sz w:val="18"/>
          <w:szCs w:val="18"/>
          <w:rtl w:val="0"/>
        </w:rPr>
        <w:t xml:space="preserve">#@COM-DIS-VIS-CDV@# </w:t>
      </w:r>
      <w:r w:rsidDel="00000000" w:rsidR="00000000" w:rsidRPr="00000000">
        <w:rPr>
          <w:rtl w:val="0"/>
        </w:rPr>
      </w:r>
    </w:p>
    <w:p w:rsidR="00000000" w:rsidDel="00000000" w:rsidP="00000000" w:rsidRDefault="00000000" w:rsidRPr="00000000" w14:paraId="00000121">
      <w:pPr>
        <w:shd w:fill="ffffff" w:val="clear"/>
        <w:spacing w:line="246" w:lineRule="auto"/>
        <w:jc w:val="both"/>
        <w:rPr>
          <w:sz w:val="22"/>
          <w:szCs w:val="22"/>
        </w:rPr>
      </w:pPr>
      <w:r w:rsidDel="00000000" w:rsidR="00000000" w:rsidRPr="00000000">
        <w:rPr>
          <w:sz w:val="22"/>
          <w:szCs w:val="22"/>
          <w:rtl w:val="0"/>
        </w:rPr>
        <w:t xml:space="preserve">[e.g. 5 pages, incl. section 2.3]</w:t>
      </w:r>
    </w:p>
    <w:p w:rsidR="00000000" w:rsidDel="00000000" w:rsidP="00000000" w:rsidRDefault="00000000" w:rsidRPr="00000000" w14:paraId="00000122">
      <w:pPr>
        <w:widowControl w:val="0"/>
        <w:jc w:val="both"/>
        <w:rPr>
          <w:sz w:val="22"/>
          <w:szCs w:val="22"/>
        </w:rPr>
      </w:pPr>
      <w:r w:rsidDel="00000000" w:rsidR="00000000" w:rsidRPr="00000000">
        <w:rPr>
          <w:rtl w:val="0"/>
        </w:rPr>
      </w:r>
    </w:p>
    <w:p w:rsidR="00000000" w:rsidDel="00000000" w:rsidP="00000000" w:rsidRDefault="00000000" w:rsidRPr="00000000" w14:paraId="00000123">
      <w:pPr>
        <w:shd w:fill="ffffff" w:val="clear"/>
        <w:spacing w:line="246" w:lineRule="auto"/>
        <w:jc w:val="both"/>
        <w:rPr>
          <w:b w:val="1"/>
          <w:bCs w:val="1"/>
          <w:sz w:val="22"/>
          <w:szCs w:val="22"/>
        </w:rPr>
      </w:pPr>
      <w:r w:rsidDel="00000000" w:rsidR="00000000" w:rsidRPr="00000000">
        <w:rPr>
          <w:b w:val="1"/>
          <w:bCs w:val="1"/>
          <w:sz w:val="22"/>
          <w:szCs w:val="22"/>
          <w:rtl w:val="0"/>
        </w:rPr>
        <w:t xml:space="preserve">2.2.1 Dissemination, exploitation and communication</w:t>
      </w:r>
    </w:p>
    <w:p w:rsidR="00000000" w:rsidDel="00000000" w:rsidP="00000000" w:rsidRDefault="00000000" w:rsidRPr="00000000" w14:paraId="00000124">
      <w:pPr>
        <w:numPr>
          <w:ilvl w:val="0"/>
          <w:numId w:val="9"/>
        </w:numPr>
        <w:shd w:fill="ffffff" w:val="clear"/>
        <w:spacing w:line="246" w:lineRule="auto"/>
        <w:ind w:left="726" w:hanging="357"/>
        <w:jc w:val="both"/>
        <w:rPr>
          <w:i w:val="1"/>
          <w:iCs w:val="1"/>
          <w:sz w:val="22"/>
          <w:szCs w:val="22"/>
          <w:highlight w:val="yellow"/>
        </w:rPr>
      </w:pPr>
      <w:r w:rsidDel="00000000" w:rsidR="00000000" w:rsidRPr="00000000">
        <w:rPr>
          <w:sz w:val="22"/>
          <w:szCs w:val="22"/>
          <w:highlight w:val="yellow"/>
          <w:rtl w:val="0"/>
        </w:rPr>
        <w:t xml:space="preserve">Describe the planned measures to maximise the impact of your project by providing a first version of your ‘</w:t>
      </w:r>
      <w:r w:rsidDel="00000000" w:rsidR="00000000" w:rsidRPr="00000000">
        <w:rPr>
          <w:sz w:val="22"/>
          <w:szCs w:val="22"/>
          <w:highlight w:val="yellow"/>
          <w:u w:val="single"/>
          <w:rtl w:val="0"/>
        </w:rPr>
        <w:t xml:space="preserve">plan for the dissemination and exploitation including communication activities’</w:t>
      </w:r>
      <w:r w:rsidDel="00000000" w:rsidR="00000000" w:rsidRPr="00000000">
        <w:rPr>
          <w:sz w:val="22"/>
          <w:szCs w:val="22"/>
          <w:highlight w:val="yellow"/>
          <w:rtl w:val="0"/>
        </w:rPr>
        <w:t xml:space="preserve">. Describe the dissemination, exploitation and communication measures that are planned, and the target group(s) addressed (e.g. scientific community, end users, financial actors, public at large). </w:t>
      </w:r>
      <w:r w:rsidDel="00000000" w:rsidR="00000000" w:rsidRPr="00000000">
        <w:rPr>
          <w:rtl w:val="0"/>
        </w:rPr>
      </w:r>
    </w:p>
    <w:p w:rsidR="00000000" w:rsidDel="00000000" w:rsidP="00000000" w:rsidRDefault="00000000" w:rsidRPr="00000000" w14:paraId="00000125">
      <w:pPr>
        <w:spacing w:line="246" w:lineRule="auto"/>
        <w:ind w:firstLine="369"/>
        <w:jc w:val="both"/>
        <w:rPr>
          <w:i w:val="1"/>
          <w:iCs w:val="1"/>
          <w:sz w:val="22"/>
          <w:szCs w:val="22"/>
          <w:highlight w:val="yellow"/>
        </w:rPr>
      </w:pPr>
      <w:r w:rsidDel="00000000" w:rsidR="00000000" w:rsidRPr="00000000">
        <w:rPr>
          <w:i w:val="1"/>
          <w:iCs w:val="1"/>
          <w:sz w:val="22"/>
          <w:szCs w:val="22"/>
          <w:highlight w:val="yellow"/>
          <w:rtl w:val="0"/>
        </w:rPr>
        <w:t xml:space="preserve">Please remember that this plan is an admissibility condition, unless the work programme topic explicitly states otherwise. In case your proposal is selected for funding, a more detailed ‘plan for dissemination and exploitation including communication activities’ will need to be provided as a mandatory project deliverable within 6 months after signature date. This plan shall be periodically updated in alignment with the project’s progress. </w:t>
      </w:r>
    </w:p>
    <w:p w:rsidR="00000000" w:rsidDel="00000000" w:rsidP="00000000" w:rsidRDefault="00000000" w:rsidRPr="00000000" w14:paraId="00000126">
      <w:pPr>
        <w:shd w:fill="ffffff" w:val="clear"/>
        <w:spacing w:line="246" w:lineRule="auto"/>
        <w:ind w:firstLine="369"/>
        <w:jc w:val="both"/>
        <w:rPr>
          <w:i w:val="1"/>
          <w:iCs w:val="1"/>
          <w:sz w:val="22"/>
          <w:szCs w:val="22"/>
          <w:highlight w:val="yellow"/>
        </w:rPr>
      </w:pPr>
      <w:r w:rsidDel="00000000" w:rsidR="00000000" w:rsidRPr="00000000">
        <w:rPr>
          <w:i w:val="1"/>
          <w:iCs w:val="1"/>
          <w:sz w:val="22"/>
          <w:szCs w:val="22"/>
          <w:highlight w:val="yellow"/>
          <w:u w:val="single"/>
          <w:rtl w:val="0"/>
        </w:rPr>
        <w:t xml:space="preserve">Communication</w:t>
      </w:r>
      <w:r w:rsidDel="00000000" w:rsidR="00000000" w:rsidRPr="00000000">
        <w:rPr>
          <w:sz w:val="22"/>
          <w:szCs w:val="22"/>
          <w:highlight w:val="yellow"/>
          <w:vertAlign w:val="superscript"/>
        </w:rPr>
        <w:footnoteReference w:customMarkFollows="0" w:id="0"/>
      </w:r>
      <w:r w:rsidDel="00000000" w:rsidR="00000000" w:rsidRPr="00000000">
        <w:rPr>
          <w:i w:val="1"/>
          <w:iCs w:val="1"/>
          <w:sz w:val="22"/>
          <w:szCs w:val="22"/>
          <w:highlight w:val="yellow"/>
          <w:rtl w:val="0"/>
        </w:rPr>
        <w:t xml:space="preserve"> measures should promote the project throughout the full lifespan of the project. The aim is to inform and reach out to society and show the activities performed, and the use and the benefits the project will have for citizens. Activities must be strategically planned, with clear objectives, start at the outset and continue through the lifetime of the project. The description of the communication activities needs to state the main messages as well as the tools and channels that will be used to reach out to each of the chosen target groups.</w:t>
      </w:r>
    </w:p>
    <w:p w:rsidR="00000000" w:rsidDel="00000000" w:rsidP="00000000" w:rsidRDefault="00000000" w:rsidRPr="00000000" w14:paraId="00000127">
      <w:pPr>
        <w:spacing w:line="246" w:lineRule="auto"/>
        <w:ind w:firstLine="369"/>
        <w:jc w:val="both"/>
        <w:rPr>
          <w:i w:val="1"/>
          <w:iCs w:val="1"/>
          <w:sz w:val="22"/>
          <w:szCs w:val="22"/>
          <w:highlight w:val="yellow"/>
        </w:rPr>
      </w:pPr>
      <w:r w:rsidDel="00000000" w:rsidR="00000000" w:rsidRPr="00000000">
        <w:rPr>
          <w:i w:val="1"/>
          <w:iCs w:val="1"/>
          <w:sz w:val="22"/>
          <w:szCs w:val="22"/>
          <w:highlight w:val="yellow"/>
          <w:rtl w:val="0"/>
        </w:rPr>
        <w:t xml:space="preserve">All measures should be proportionate to the scale of the project and should contain concrete actions to be implemented both during and after the end of the project, e.g. standardisation activities. Your plan should give due consideration to the possible follow-up of your project, once it is finished. In the justification, explain why each measure chosen is best suited to reach the target group addressed. Where relevant, and for innovation actions, in particular, describe the measures for a plausible path to commercialise the innovations.</w:t>
      </w:r>
    </w:p>
    <w:p w:rsidR="00000000" w:rsidDel="00000000" w:rsidP="00000000" w:rsidRDefault="00000000" w:rsidRPr="00000000" w14:paraId="00000128">
      <w:pPr>
        <w:spacing w:line="246" w:lineRule="auto"/>
        <w:ind w:firstLine="369"/>
        <w:jc w:val="both"/>
        <w:rPr>
          <w:i w:val="1"/>
          <w:iCs w:val="1"/>
          <w:sz w:val="22"/>
          <w:szCs w:val="22"/>
          <w:highlight w:val="yellow"/>
        </w:rPr>
      </w:pPr>
      <w:r w:rsidDel="00000000" w:rsidR="00000000" w:rsidRPr="00000000">
        <w:rPr>
          <w:i w:val="1"/>
          <w:iCs w:val="1"/>
          <w:sz w:val="22"/>
          <w:szCs w:val="22"/>
          <w:highlight w:val="yellow"/>
          <w:rtl w:val="0"/>
        </w:rPr>
        <w:t xml:space="preserve">If exploitation is expected primarily in non-associated third countries, justify by explaining how that exploitation is still in the Union’s interest.</w:t>
      </w:r>
    </w:p>
    <w:p w:rsidR="00000000" w:rsidDel="00000000" w:rsidP="00000000" w:rsidRDefault="00000000" w:rsidRPr="00000000" w14:paraId="00000129">
      <w:pPr>
        <w:spacing w:line="246" w:lineRule="auto"/>
        <w:ind w:firstLine="369"/>
        <w:jc w:val="both"/>
        <w:rPr>
          <w:i w:val="1"/>
          <w:iCs w:val="1"/>
          <w:sz w:val="22"/>
          <w:szCs w:val="22"/>
        </w:rPr>
      </w:pPr>
      <w:r w:rsidDel="00000000" w:rsidR="00000000" w:rsidRPr="00000000">
        <w:rPr>
          <w:i w:val="1"/>
          <w:iCs w:val="1"/>
          <w:sz w:val="22"/>
          <w:szCs w:val="22"/>
          <w:highlight w:val="yellow"/>
          <w:rtl w:val="0"/>
        </w:rPr>
        <w:t xml:space="preserve">Describe possible feedback to policy measures generated by the project that will contribute to designing, monitoring, reviewing and rectifying (if necessary) existing policy and programmatic measures or shaping and supporting the implementation of new policy initiatives and decisions.</w:t>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2903429" cy="1942736"/>
            <wp:effectExtent b="0" l="0" r="0" t="0"/>
            <wp:wrapSquare wrapText="bothSides" distB="114300" distT="114300" distL="114300" distR="114300"/>
            <wp:docPr id="1275117738"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903429" cy="1942736"/>
                    </a:xfrm>
                    <a:prstGeom prst="rect"/>
                    <a:ln/>
                  </pic:spPr>
                </pic:pic>
              </a:graphicData>
            </a:graphic>
          </wp:anchor>
        </w:drawing>
      </w:r>
    </w:p>
    <w:p w:rsidR="00000000" w:rsidDel="00000000" w:rsidP="00000000" w:rsidRDefault="00000000" w:rsidRPr="00000000" w14:paraId="00000138">
      <w:pPr>
        <w:spacing w:after="0" w:before="0" w:lineRule="auto"/>
        <w:jc w:val="both"/>
        <w:rPr>
          <w:sz w:val="22"/>
          <w:szCs w:val="22"/>
        </w:rPr>
      </w:pPr>
      <w:r w:rsidDel="00000000" w:rsidR="00000000" w:rsidRPr="00000000">
        <w:rPr>
          <w:sz w:val="22"/>
          <w:szCs w:val="22"/>
          <w:rtl w:val="0"/>
        </w:rPr>
        <w:t xml:space="preserve">To ensure the maximum impact of the 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it is crucial to effectively communicate its findings to the relevant target audiences and stakeholders. This will be achieved through a comprehensive approach centered on dissemination, exploitation, and communication. EXEL, a highly experienced SME in managing high-profile EU research projects, will lead this effort, which is coordinated under a dedicated work package (WP4). The strategy is designed to foster awareness and engagement both during and after the project’s execution. A detailed plan outlining these activities will be prepared early in the project, specifying actions to enhance the project's visibility and reach.</w:t>
      </w:r>
    </w:p>
    <w:p w:rsidR="00000000" w:rsidDel="00000000" w:rsidP="00000000" w:rsidRDefault="00000000" w:rsidRPr="00000000" w14:paraId="00000139">
      <w:pPr>
        <w:spacing w:after="0" w:before="0" w:lineRule="auto"/>
        <w:jc w:val="both"/>
        <w:rPr>
          <w:b w:val="1"/>
          <w:bCs w:val="1"/>
          <w:sz w:val="22"/>
          <w:szCs w:val="22"/>
        </w:rPr>
      </w:pPr>
      <w:r w:rsidDel="00000000" w:rsidR="00000000" w:rsidRPr="00000000">
        <w:rPr>
          <w:b w:val="1"/>
          <w:bCs w:val="1"/>
          <w:sz w:val="22"/>
          <w:szCs w:val="22"/>
          <w:rtl w:val="0"/>
        </w:rPr>
        <w:t xml:space="preserve">2.2.1.1 Internal Communication</w:t>
      </w:r>
    </w:p>
    <w:p w:rsidR="00000000" w:rsidDel="00000000" w:rsidP="00000000" w:rsidRDefault="00000000" w:rsidRPr="00000000" w14:paraId="0000013A">
      <w:pPr>
        <w:spacing w:after="0" w:before="0" w:lineRule="auto"/>
        <w:jc w:val="both"/>
        <w:rPr>
          <w:sz w:val="22"/>
          <w:szCs w:val="22"/>
        </w:rPr>
      </w:pPr>
      <w:r w:rsidDel="00000000" w:rsidR="00000000" w:rsidRPr="00000000">
        <w:rPr>
          <w:sz w:val="22"/>
          <w:szCs w:val="22"/>
          <w:rtl w:val="0"/>
        </w:rPr>
        <w:t xml:space="preserve">The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consortium ensures continuous and dynamic communication through a variety of channels, facilitating the seamless exchange of information, insights, and updates. By drawing on the shared infrastructure and expertise of the Alliance of Alliances, like digital tools such as </w:t>
      </w:r>
      <w:r w:rsidDel="00000000" w:rsidR="00000000" w:rsidRPr="00000000">
        <w:rPr>
          <w:b w:val="1"/>
          <w:bCs w:val="1"/>
          <w:sz w:val="22"/>
          <w:szCs w:val="22"/>
          <w:rtl w:val="0"/>
        </w:rPr>
        <w:t xml:space="preserve">virtual meetings</w:t>
      </w:r>
      <w:r w:rsidDel="00000000" w:rsidR="00000000" w:rsidRPr="00000000">
        <w:rPr>
          <w:sz w:val="22"/>
          <w:szCs w:val="22"/>
          <w:rtl w:val="0"/>
        </w:rPr>
        <w:t xml:space="preserve">, </w:t>
      </w:r>
      <w:r w:rsidDel="00000000" w:rsidR="00000000" w:rsidRPr="00000000">
        <w:rPr>
          <w:b w:val="1"/>
          <w:bCs w:val="1"/>
          <w:sz w:val="22"/>
          <w:szCs w:val="22"/>
          <w:rtl w:val="0"/>
        </w:rPr>
        <w:t xml:space="preserve">video conferencing</w:t>
      </w:r>
      <w:r w:rsidDel="00000000" w:rsidR="00000000" w:rsidRPr="00000000">
        <w:rPr>
          <w:sz w:val="22"/>
          <w:szCs w:val="22"/>
          <w:rtl w:val="0"/>
        </w:rPr>
        <w:t xml:space="preserve">, and</w:t>
      </w:r>
      <w:r w:rsidDel="00000000" w:rsidR="00000000" w:rsidRPr="00000000">
        <w:rPr>
          <w:b w:val="1"/>
          <w:bCs w:val="1"/>
          <w:sz w:val="22"/>
          <w:szCs w:val="22"/>
          <w:rtl w:val="0"/>
        </w:rPr>
        <w:t xml:space="preserve"> </w:t>
      </w:r>
      <w:r w:rsidDel="00000000" w:rsidR="00000000" w:rsidRPr="00000000">
        <w:rPr>
          <w:sz w:val="22"/>
          <w:szCs w:val="22"/>
          <w:rtl w:val="0"/>
        </w:rPr>
        <w:t xml:space="preserve">collaborative </w:t>
      </w:r>
      <w:r w:rsidDel="00000000" w:rsidR="00000000" w:rsidRPr="00000000">
        <w:rPr>
          <w:b w:val="1"/>
          <w:bCs w:val="1"/>
          <w:sz w:val="22"/>
          <w:szCs w:val="22"/>
          <w:rtl w:val="0"/>
        </w:rPr>
        <w:t xml:space="preserve">online platforms</w:t>
      </w:r>
      <w:r w:rsidDel="00000000" w:rsidR="00000000" w:rsidRPr="00000000">
        <w:rPr>
          <w:sz w:val="22"/>
          <w:szCs w:val="22"/>
          <w:rtl w:val="0"/>
        </w:rPr>
        <w:t xml:space="preserve">, partners can engage efficiently across diverse locations and time zones. This communication framework integrates formal elements—such as the dissemination of official progress reports and documents—with informal interactions like </w:t>
      </w:r>
      <w:r w:rsidDel="00000000" w:rsidR="00000000" w:rsidRPr="00000000">
        <w:rPr>
          <w:b w:val="1"/>
          <w:bCs w:val="1"/>
          <w:sz w:val="22"/>
          <w:szCs w:val="22"/>
          <w:rtl w:val="0"/>
        </w:rPr>
        <w:t xml:space="preserve">team chats</w:t>
      </w:r>
      <w:r w:rsidDel="00000000" w:rsidR="00000000" w:rsidRPr="00000000">
        <w:rPr>
          <w:sz w:val="22"/>
          <w:szCs w:val="22"/>
          <w:rtl w:val="0"/>
        </w:rPr>
        <w:t xml:space="preserve">. This balanced approach fosters transparency and inclusivity, strengthening R&amp;I human capital while improving collaboration across sectors.</w:t>
      </w:r>
    </w:p>
    <w:p w:rsidR="00000000" w:rsidDel="00000000" w:rsidP="00000000" w:rsidRDefault="00000000" w:rsidRPr="00000000" w14:paraId="0000013B">
      <w:pPr>
        <w:spacing w:after="0" w:before="0" w:lineRule="auto"/>
        <w:jc w:val="both"/>
        <w:rPr>
          <w:sz w:val="22"/>
          <w:szCs w:val="22"/>
        </w:rPr>
      </w:pPr>
      <w:r w:rsidDel="00000000" w:rsidR="00000000" w:rsidRPr="00000000">
        <w:rPr>
          <w:sz w:val="22"/>
          <w:szCs w:val="22"/>
          <w:rtl w:val="0"/>
        </w:rPr>
        <w:t xml:space="preserve">To further promote cooperation and cross-sectoral collaboration,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organises regular </w:t>
      </w:r>
      <w:r w:rsidDel="00000000" w:rsidR="00000000" w:rsidRPr="00000000">
        <w:rPr>
          <w:b w:val="1"/>
          <w:bCs w:val="1"/>
          <w:sz w:val="22"/>
          <w:szCs w:val="22"/>
          <w:rtl w:val="0"/>
        </w:rPr>
        <w:t xml:space="preserve">consortium meetings</w:t>
      </w:r>
      <w:r w:rsidDel="00000000" w:rsidR="00000000" w:rsidRPr="00000000">
        <w:rPr>
          <w:sz w:val="22"/>
          <w:szCs w:val="22"/>
          <w:rtl w:val="0"/>
        </w:rPr>
        <w:t xml:space="preserve">, both online and in person. These meetings are critical for deep discussions, problem-solving, and ensuring alignment with the project's overall objectives. Task-specific meetings are also scheduled to drive focused progress, particularly supporting the enhancement of excellence in Widening countries.</w:t>
      </w:r>
    </w:p>
    <w:p w:rsidR="00000000" w:rsidDel="00000000" w:rsidP="00000000" w:rsidRDefault="00000000" w:rsidRPr="00000000" w14:paraId="0000013C">
      <w:pPr>
        <w:spacing w:after="0" w:before="0" w:lineRule="auto"/>
        <w:jc w:val="both"/>
        <w:rPr>
          <w:b w:val="1"/>
          <w:bCs w:val="1"/>
          <w:sz w:val="22"/>
          <w:szCs w:val="22"/>
        </w:rPr>
      </w:pPr>
      <w:r w:rsidDel="00000000" w:rsidR="00000000" w:rsidRPr="00000000">
        <w:rPr>
          <w:b w:val="1"/>
          <w:bCs w:val="1"/>
          <w:sz w:val="22"/>
          <w:szCs w:val="22"/>
          <w:rtl w:val="0"/>
        </w:rPr>
        <w:t xml:space="preserve">2.2.1.2 Dissemination strategy</w:t>
      </w:r>
    </w:p>
    <w:p w:rsidR="00000000" w:rsidDel="00000000" w:rsidP="00000000" w:rsidRDefault="00000000" w:rsidRPr="00000000" w14:paraId="0000013D">
      <w:pPr>
        <w:spacing w:after="0" w:before="0" w:lineRule="auto"/>
        <w:jc w:val="both"/>
        <w:rPr>
          <w:sz w:val="22"/>
          <w:szCs w:val="22"/>
        </w:rPr>
      </w:pPr>
      <w:r w:rsidDel="00000000" w:rsidR="00000000" w:rsidRPr="00000000">
        <w:rPr>
          <w:sz w:val="22"/>
          <w:szCs w:val="22"/>
          <w:rtl w:val="0"/>
        </w:rPr>
        <w:t xml:space="preserve">The dissemination strategy for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will be meticulously designed to ensure the effective communication of its results, discoveries, and achievements to a wide scientific audience and beyond. Aligned with the project’s goal of fostering institutional reforms, reversing brain drain, and enhancing knowledge circulation, this strategy will begin by identifying </w:t>
      </w:r>
      <w:r w:rsidDel="00000000" w:rsidR="00000000" w:rsidRPr="00000000">
        <w:rPr>
          <w:b w:val="1"/>
          <w:bCs w:val="1"/>
          <w:sz w:val="22"/>
          <w:szCs w:val="22"/>
          <w:rtl w:val="0"/>
        </w:rPr>
        <w:t xml:space="preserve">key stakeholders</w:t>
      </w:r>
      <w:r w:rsidDel="00000000" w:rsidR="00000000" w:rsidRPr="00000000">
        <w:rPr>
          <w:sz w:val="22"/>
          <w:szCs w:val="22"/>
          <w:rtl w:val="0"/>
        </w:rPr>
        <w:t xml:space="preserve"> and developing </w:t>
      </w:r>
      <w:r w:rsidDel="00000000" w:rsidR="00000000" w:rsidRPr="00000000">
        <w:rPr>
          <w:b w:val="1"/>
          <w:bCs w:val="1"/>
          <w:sz w:val="22"/>
          <w:szCs w:val="22"/>
          <w:rtl w:val="0"/>
        </w:rPr>
        <w:t xml:space="preserve">targeted approaches</w:t>
      </w:r>
      <w:r w:rsidDel="00000000" w:rsidR="00000000" w:rsidRPr="00000000">
        <w:rPr>
          <w:sz w:val="22"/>
          <w:szCs w:val="22"/>
          <w:rtl w:val="0"/>
        </w:rPr>
        <w:t xml:space="preserve"> to engage diverse audiences, including policymakers, industry leaders, academics, and the general public. Leveraging a mix of traditional and digital channels—such as press releases, academic publications, social media, and a dedicated </w:t>
      </w:r>
      <w:r w:rsidDel="00000000" w:rsidR="00000000" w:rsidRPr="00000000">
        <w:rPr>
          <w:b w:val="1"/>
          <w:bCs w:val="1"/>
          <w:sz w:val="22"/>
          <w:szCs w:val="22"/>
          <w:rtl w:val="0"/>
        </w:rPr>
        <w:t xml:space="preserve">project website</w:t>
      </w:r>
      <w:r w:rsidDel="00000000" w:rsidR="00000000" w:rsidRPr="00000000">
        <w:rPr>
          <w:sz w:val="22"/>
          <w:szCs w:val="22"/>
          <w:rtl w:val="0"/>
        </w:rPr>
        <w:t xml:space="preserve">—the plan aims to maximise the visibility and impact of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outcomes.</w:t>
      </w:r>
    </w:p>
    <w:p w:rsidR="00000000" w:rsidDel="00000000" w:rsidP="00000000" w:rsidRDefault="00000000" w:rsidRPr="00000000" w14:paraId="0000013E">
      <w:pPr>
        <w:spacing w:after="0" w:before="0" w:lineRule="auto"/>
        <w:jc w:val="both"/>
        <w:rPr>
          <w:sz w:val="22"/>
          <w:szCs w:val="22"/>
        </w:rPr>
      </w:pPr>
      <w:r w:rsidDel="00000000" w:rsidR="00000000" w:rsidRPr="00000000">
        <w:rPr>
          <w:sz w:val="22"/>
          <w:szCs w:val="22"/>
          <w:rtl w:val="0"/>
        </w:rPr>
        <w:t xml:space="preserve">Dissemination efforts will support key outcomes, including strengthening collaboration between academic and non-academic sectors, and improving private sector access to public R&amp;I institutions and infrastructures. Key activities include: (1) Maintaining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strong presence at relevant scientific and industry </w:t>
      </w:r>
      <w:r w:rsidDel="00000000" w:rsidR="00000000" w:rsidRPr="00000000">
        <w:rPr>
          <w:b w:val="1"/>
          <w:bCs w:val="1"/>
          <w:sz w:val="22"/>
          <w:szCs w:val="22"/>
          <w:rtl w:val="0"/>
        </w:rPr>
        <w:t xml:space="preserve">forums</w:t>
      </w:r>
      <w:r w:rsidDel="00000000" w:rsidR="00000000" w:rsidRPr="00000000">
        <w:rPr>
          <w:sz w:val="22"/>
          <w:szCs w:val="22"/>
          <w:rtl w:val="0"/>
        </w:rPr>
        <w:t xml:space="preserve">, </w:t>
      </w:r>
      <w:r w:rsidDel="00000000" w:rsidR="00000000" w:rsidRPr="00000000">
        <w:rPr>
          <w:b w:val="1"/>
          <w:bCs w:val="1"/>
          <w:sz w:val="22"/>
          <w:szCs w:val="22"/>
          <w:rtl w:val="0"/>
        </w:rPr>
        <w:t xml:space="preserve">conferences</w:t>
      </w:r>
      <w:r w:rsidDel="00000000" w:rsidR="00000000" w:rsidRPr="00000000">
        <w:rPr>
          <w:sz w:val="22"/>
          <w:szCs w:val="22"/>
          <w:rtl w:val="0"/>
        </w:rPr>
        <w:t xml:space="preserve">, and </w:t>
      </w:r>
      <w:r w:rsidDel="00000000" w:rsidR="00000000" w:rsidRPr="00000000">
        <w:rPr>
          <w:b w:val="1"/>
          <w:bCs w:val="1"/>
          <w:sz w:val="22"/>
          <w:szCs w:val="22"/>
          <w:rtl w:val="0"/>
        </w:rPr>
        <w:t xml:space="preserve">symposia</w:t>
      </w:r>
      <w:r w:rsidDel="00000000" w:rsidR="00000000" w:rsidRPr="00000000">
        <w:rPr>
          <w:sz w:val="22"/>
          <w:szCs w:val="22"/>
          <w:rtl w:val="0"/>
        </w:rPr>
        <w:t xml:space="preserve">, to showcase the project’s innovations and promote excellence in Widening countries; (2) Producing and distributing </w:t>
      </w:r>
      <w:r w:rsidDel="00000000" w:rsidR="00000000" w:rsidRPr="00000000">
        <w:rPr>
          <w:b w:val="1"/>
          <w:bCs w:val="1"/>
          <w:sz w:val="22"/>
          <w:szCs w:val="22"/>
          <w:rtl w:val="0"/>
        </w:rPr>
        <w:t xml:space="preserve">newsletters</w:t>
      </w:r>
      <w:r w:rsidDel="00000000" w:rsidR="00000000" w:rsidRPr="00000000">
        <w:rPr>
          <w:sz w:val="22"/>
          <w:szCs w:val="22"/>
          <w:rtl w:val="0"/>
        </w:rPr>
        <w:t xml:space="preserve">, </w:t>
      </w:r>
      <w:r w:rsidDel="00000000" w:rsidR="00000000" w:rsidRPr="00000000">
        <w:rPr>
          <w:b w:val="1"/>
          <w:bCs w:val="1"/>
          <w:sz w:val="22"/>
          <w:szCs w:val="22"/>
          <w:rtl w:val="0"/>
        </w:rPr>
        <w:t xml:space="preserve">brochures</w:t>
      </w:r>
      <w:r w:rsidDel="00000000" w:rsidR="00000000" w:rsidRPr="00000000">
        <w:rPr>
          <w:sz w:val="22"/>
          <w:szCs w:val="22"/>
          <w:rtl w:val="0"/>
        </w:rPr>
        <w:t xml:space="preserve">, and </w:t>
      </w:r>
      <w:r w:rsidDel="00000000" w:rsidR="00000000" w:rsidRPr="00000000">
        <w:rPr>
          <w:b w:val="1"/>
          <w:bCs w:val="1"/>
          <w:sz w:val="22"/>
          <w:szCs w:val="22"/>
          <w:rtl w:val="0"/>
        </w:rPr>
        <w:t xml:space="preserve">infographics </w:t>
      </w:r>
      <w:r w:rsidDel="00000000" w:rsidR="00000000" w:rsidRPr="00000000">
        <w:rPr>
          <w:sz w:val="22"/>
          <w:szCs w:val="22"/>
          <w:rtl w:val="0"/>
        </w:rPr>
        <w:t xml:space="preserve">to effectively communicate project progress and achievements to a wide range of stakeholders; (3) Engaging with the </w:t>
      </w:r>
      <w:r w:rsidDel="00000000" w:rsidR="00000000" w:rsidRPr="00000000">
        <w:rPr>
          <w:b w:val="1"/>
          <w:bCs w:val="1"/>
          <w:sz w:val="22"/>
          <w:szCs w:val="22"/>
          <w:rtl w:val="0"/>
        </w:rPr>
        <w:t xml:space="preserve">media </w:t>
      </w:r>
      <w:r w:rsidDel="00000000" w:rsidR="00000000" w:rsidRPr="00000000">
        <w:rPr>
          <w:sz w:val="22"/>
          <w:szCs w:val="22"/>
          <w:rtl w:val="0"/>
        </w:rPr>
        <w:t xml:space="preserve">to highlight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contributions, increasing the project’s visibility across sectors and regions; and (4) Organising </w:t>
      </w:r>
      <w:r w:rsidDel="00000000" w:rsidR="00000000" w:rsidRPr="00000000">
        <w:rPr>
          <w:b w:val="1"/>
          <w:bCs w:val="1"/>
          <w:sz w:val="22"/>
          <w:szCs w:val="22"/>
          <w:rtl w:val="0"/>
        </w:rPr>
        <w:t xml:space="preserve">workshops </w:t>
      </w:r>
      <w:r w:rsidDel="00000000" w:rsidR="00000000" w:rsidRPr="00000000">
        <w:rPr>
          <w:sz w:val="22"/>
          <w:szCs w:val="22"/>
          <w:rtl w:val="0"/>
        </w:rPr>
        <w:t xml:space="preserve">and </w:t>
      </w:r>
      <w:r w:rsidDel="00000000" w:rsidR="00000000" w:rsidRPr="00000000">
        <w:rPr>
          <w:b w:val="1"/>
          <w:bCs w:val="1"/>
          <w:sz w:val="22"/>
          <w:szCs w:val="22"/>
          <w:rtl w:val="0"/>
        </w:rPr>
        <w:t xml:space="preserve">webinars </w:t>
      </w:r>
      <w:r w:rsidDel="00000000" w:rsidR="00000000" w:rsidRPr="00000000">
        <w:rPr>
          <w:sz w:val="22"/>
          <w:szCs w:val="22"/>
          <w:rtl w:val="0"/>
        </w:rPr>
        <w:t xml:space="preserve">to disseminate findings, enhance cross-sector collaboration, and promote entrepreneurial skills among participants. These comprehensive efforts aim to position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as a driving force for impactful collaborations between academic and non-academic sectors, while enhancing the employability and career prospects of R&amp;I talents. A detailed stakeholder engagement plan (part of D5.3) will ensure that the project’s findings are communicated effectively to the right audiences. To maximise impact, the commercial potential of results will be evaluated prior to publication, and all contributions from the EC will be duly acknowledged.</w:t>
      </w:r>
    </w:p>
    <w:p w:rsidR="00000000" w:rsidDel="00000000" w:rsidP="00000000" w:rsidRDefault="00000000" w:rsidRPr="00000000" w14:paraId="0000013F">
      <w:pPr>
        <w:spacing w:after="0" w:before="0" w:lineRule="auto"/>
        <w:jc w:val="both"/>
        <w:rPr>
          <w:sz w:val="22"/>
          <w:szCs w:val="22"/>
        </w:rPr>
      </w:pPr>
      <w:r w:rsidDel="00000000" w:rsidR="00000000" w:rsidRPr="00000000">
        <w:rPr>
          <w:sz w:val="22"/>
          <w:szCs w:val="22"/>
          <w:rtl w:val="0"/>
        </w:rPr>
        <w:t xml:space="preserve">Additionally,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’s results and tools will be presented at four major trade shows in the USA, Europe, and MENA, further strengthening the R&amp;I base, promoting talent mobility, and improving career opportunities across both academic and non-academic sectors. Through these efforts,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aims to leave a lasting legacy of knowledge, innovation, and capacity-building.</w:t>
      </w:r>
    </w:p>
    <w:p w:rsidR="00000000" w:rsidDel="00000000" w:rsidP="00000000" w:rsidRDefault="00000000" w:rsidRPr="00000000" w14:paraId="00000140">
      <w:pPr>
        <w:spacing w:after="0" w:before="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141">
      <w:pPr>
        <w:spacing w:after="0" w:before="0" w:lineRule="auto"/>
        <w:jc w:val="both"/>
        <w:rPr>
          <w:b w:val="1"/>
          <w:bCs w:val="1"/>
          <w:sz w:val="22"/>
          <w:szCs w:val="22"/>
        </w:rPr>
      </w:pPr>
      <w:r w:rsidDel="00000000" w:rsidR="00000000" w:rsidRPr="00000000">
        <w:rPr>
          <w:b w:val="1"/>
          <w:bCs w:val="1"/>
          <w:sz w:val="22"/>
          <w:szCs w:val="22"/>
          <w:rtl w:val="0"/>
        </w:rPr>
        <w:t xml:space="preserve">Table 1: Indicative list of platforms for disseminating SMART-A</w:t>
      </w:r>
      <w:r w:rsidDel="00000000" w:rsidR="00000000" w:rsidRPr="00000000">
        <w:rPr>
          <w:b w:val="1"/>
          <w:bCs w:val="1"/>
          <w:sz w:val="22"/>
          <w:szCs w:val="22"/>
          <w:vertAlign w:val="superscript"/>
          <w:rtl w:val="0"/>
        </w:rPr>
        <w:t xml:space="preserve">2</w:t>
      </w:r>
      <w:r w:rsidDel="00000000" w:rsidR="00000000" w:rsidRPr="00000000">
        <w:rPr>
          <w:b w:val="1"/>
          <w:bCs w:val="1"/>
          <w:sz w:val="22"/>
          <w:szCs w:val="22"/>
          <w:rtl w:val="0"/>
        </w:rPr>
        <w:t xml:space="preserve">’s advancement</w:t>
      </w:r>
    </w:p>
    <w:tbl>
      <w:tblPr>
        <w:tblStyle w:val="Table6"/>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4590"/>
        <w:tblGridChange w:id="0">
          <w:tblGrid>
            <w:gridCol w:w="5580"/>
            <w:gridCol w:w="4590"/>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42">
            <w:pPr>
              <w:spacing w:after="0" w:before="0" w:lineRule="auto"/>
              <w:ind w:left="-20" w:firstLine="0"/>
              <w:jc w:val="center"/>
              <w:rPr>
                <w:b w:val="1"/>
                <w:bCs w:val="1"/>
                <w:sz w:val="22"/>
                <w:szCs w:val="22"/>
              </w:rPr>
            </w:pPr>
            <w:r w:rsidDel="00000000" w:rsidR="00000000" w:rsidRPr="00000000">
              <w:rPr>
                <w:b w:val="1"/>
                <w:bCs w:val="1"/>
                <w:sz w:val="22"/>
                <w:szCs w:val="22"/>
                <w:rtl w:val="0"/>
              </w:rPr>
              <w:t xml:space="preserve">International Conferences and Trade Shows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43">
            <w:pPr>
              <w:spacing w:after="0" w:before="0" w:lineRule="auto"/>
              <w:ind w:left="-20" w:firstLine="0"/>
              <w:jc w:val="center"/>
              <w:rPr>
                <w:b w:val="1"/>
                <w:bCs w:val="1"/>
                <w:sz w:val="22"/>
                <w:szCs w:val="22"/>
              </w:rPr>
            </w:pPr>
            <w:r w:rsidDel="00000000" w:rsidR="00000000" w:rsidRPr="00000000">
              <w:rPr>
                <w:b w:val="1"/>
                <w:bCs w:val="1"/>
                <w:sz w:val="22"/>
                <w:szCs w:val="22"/>
                <w:rtl w:val="0"/>
              </w:rPr>
              <w:t xml:space="preserve">Scientific Journals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4">
            <w:pPr>
              <w:spacing w:after="0" w:before="0" w:lineRule="auto"/>
              <w:rPr>
                <w:sz w:val="22"/>
                <w:szCs w:val="22"/>
                <w:highlight w:val="white"/>
              </w:rPr>
            </w:pPr>
            <w:r w:rsidDel="00000000" w:rsidR="00000000" w:rsidRPr="00000000">
              <w:rPr>
                <w:sz w:val="22"/>
                <w:szCs w:val="22"/>
                <w:highlight w:val="white"/>
                <w:rtl w:val="0"/>
              </w:rPr>
              <w:t xml:space="preserve">International Caparica Conference on Science Education, 2025, 2027, 2029, 2031, 2033, 2035</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5">
            <w:pPr>
              <w:spacing w:after="0" w:before="0" w:lineRule="auto"/>
              <w:rPr>
                <w:b w:val="1"/>
                <w:bCs w:val="1"/>
                <w:color w:val="2d2d2d"/>
                <w:sz w:val="22"/>
                <w:szCs w:val="22"/>
              </w:rPr>
            </w:pPr>
            <w:r w:rsidDel="00000000" w:rsidR="00000000" w:rsidRPr="00000000">
              <w:rPr>
                <w:sz w:val="22"/>
                <w:szCs w:val="22"/>
                <w:rtl w:val="0"/>
              </w:rPr>
              <w:t xml:space="preserve">Review of Educational Research</w:t>
            </w:r>
            <w:r w:rsidDel="00000000" w:rsidR="00000000" w:rsidRPr="00000000">
              <w:rPr>
                <w:rtl w:val="0"/>
              </w:rPr>
            </w:r>
          </w:p>
          <w:p w:rsidR="00000000" w:rsidDel="00000000" w:rsidP="00000000" w:rsidRDefault="00000000" w:rsidRPr="00000000" w14:paraId="00000146">
            <w:pPr>
              <w:spacing w:after="0" w:before="0" w:lineRule="auto"/>
              <w:rPr>
                <w:sz w:val="22"/>
                <w:szCs w:val="22"/>
              </w:rPr>
            </w:pPr>
            <w:r w:rsidDel="00000000" w:rsidR="00000000" w:rsidRPr="00000000">
              <w:rPr>
                <w:rtl w:val="0"/>
              </w:rPr>
            </w:r>
          </w:p>
        </w:tc>
      </w:tr>
      <w:tr>
        <w:trPr>
          <w:cantSplit w:val="0"/>
          <w:trHeight w:val="2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7">
            <w:pPr>
              <w:spacing w:after="0" w:before="0" w:lineRule="auto"/>
              <w:rPr>
                <w:sz w:val="22"/>
                <w:szCs w:val="22"/>
              </w:rPr>
            </w:pPr>
            <w:r w:rsidDel="00000000" w:rsidR="00000000" w:rsidRPr="00000000">
              <w:rPr>
                <w:sz w:val="22"/>
                <w:szCs w:val="22"/>
                <w:highlight w:val="white"/>
                <w:rtl w:val="0"/>
              </w:rPr>
              <w:t xml:space="preserve">International Caparica Conferences, Bioscope group 2026-2035 (already programmed, total of 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8">
            <w:pPr>
              <w:spacing w:after="0" w:before="0" w:lineRule="auto"/>
              <w:rPr>
                <w:sz w:val="22"/>
                <w:szCs w:val="22"/>
              </w:rPr>
            </w:pPr>
            <w:r w:rsidDel="00000000" w:rsidR="00000000" w:rsidRPr="00000000">
              <w:rPr>
                <w:sz w:val="22"/>
                <w:szCs w:val="22"/>
                <w:rtl w:val="0"/>
              </w:rPr>
              <w:t xml:space="preserve">Journal of integrated OMICS (from Bioscope group)</w:t>
            </w:r>
          </w:p>
        </w:tc>
      </w:tr>
      <w:tr>
        <w:trPr>
          <w:cantSplit w:val="0"/>
          <w:trHeight w:val="23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9">
            <w:pPr>
              <w:spacing w:after="0" w:before="0" w:lineRule="auto"/>
              <w:rPr>
                <w:sz w:val="22"/>
                <w:szCs w:val="22"/>
                <w:highlight w:val="white"/>
              </w:rPr>
            </w:pPr>
            <w:r w:rsidDel="00000000" w:rsidR="00000000" w:rsidRPr="00000000">
              <w:rPr>
                <w:sz w:val="22"/>
                <w:szCs w:val="22"/>
                <w:highlight w:val="white"/>
                <w:rtl w:val="0"/>
              </w:rPr>
              <w:t xml:space="preserve">NAFSA conferences.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A">
            <w:pPr>
              <w:spacing w:after="0" w:before="0" w:lineRule="auto"/>
              <w:rPr>
                <w:sz w:val="22"/>
                <w:szCs w:val="22"/>
              </w:rPr>
            </w:pPr>
            <w:r w:rsidDel="00000000" w:rsidR="00000000" w:rsidRPr="00000000">
              <w:rPr>
                <w:sz w:val="22"/>
                <w:szCs w:val="22"/>
                <w:rtl w:val="0"/>
              </w:rPr>
              <w:t xml:space="preserve">Educational Researcher</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B">
            <w:pPr>
              <w:spacing w:after="0" w:before="0" w:lineRule="auto"/>
              <w:rPr>
                <w:sz w:val="22"/>
                <w:szCs w:val="22"/>
              </w:rPr>
            </w:pPr>
            <w:r w:rsidDel="00000000" w:rsidR="00000000" w:rsidRPr="00000000">
              <w:rPr>
                <w:sz w:val="22"/>
                <w:szCs w:val="22"/>
                <w:rtl w:val="0"/>
              </w:rPr>
              <w:t xml:space="preserve">The European Conference on Education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C">
            <w:pPr>
              <w:spacing w:after="0" w:before="0" w:lineRule="auto"/>
              <w:rPr>
                <w:sz w:val="22"/>
                <w:szCs w:val="22"/>
              </w:rPr>
            </w:pPr>
            <w:r w:rsidDel="00000000" w:rsidR="00000000" w:rsidRPr="00000000">
              <w:rPr>
                <w:sz w:val="22"/>
                <w:szCs w:val="22"/>
                <w:rtl w:val="0"/>
              </w:rPr>
              <w:t xml:space="preserve">International Journal of Educational Technology in Higher Education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D">
            <w:pPr>
              <w:shd w:fill="fefefe" w:val="clear"/>
              <w:spacing w:after="0" w:before="0" w:lineRule="auto"/>
              <w:rPr>
                <w:b w:val="1"/>
                <w:bCs w:val="1"/>
                <w:color w:val="000080"/>
                <w:sz w:val="22"/>
                <w:szCs w:val="22"/>
              </w:rPr>
            </w:pPr>
            <w:r w:rsidDel="00000000" w:rsidR="00000000" w:rsidRPr="00000000">
              <w:rPr>
                <w:sz w:val="22"/>
                <w:szCs w:val="22"/>
                <w:rtl w:val="0"/>
              </w:rPr>
              <w:t xml:space="preserve">European Association for International Education series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E">
            <w:pPr>
              <w:spacing w:after="0" w:before="0" w:lineRule="auto"/>
              <w:rPr>
                <w:sz w:val="22"/>
                <w:szCs w:val="22"/>
              </w:rPr>
            </w:pPr>
            <w:r w:rsidDel="00000000" w:rsidR="00000000" w:rsidRPr="00000000">
              <w:rPr>
                <w:sz w:val="22"/>
                <w:szCs w:val="22"/>
                <w:rtl w:val="0"/>
              </w:rPr>
              <w:t xml:space="preserve">Studies in Science Education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F">
            <w:pPr>
              <w:spacing w:after="0" w:before="0" w:lineRule="auto"/>
              <w:rPr>
                <w:sz w:val="22"/>
                <w:szCs w:val="22"/>
              </w:rPr>
            </w:pPr>
            <w:r w:rsidDel="00000000" w:rsidR="00000000" w:rsidRPr="00000000">
              <w:rPr>
                <w:sz w:val="22"/>
                <w:szCs w:val="22"/>
                <w:rtl w:val="0"/>
              </w:rPr>
              <w:t xml:space="preserve">FENESP-Brazil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0">
            <w:pPr>
              <w:spacing w:after="0" w:before="0" w:lineRule="auto"/>
              <w:rPr>
                <w:sz w:val="22"/>
                <w:szCs w:val="22"/>
              </w:rPr>
            </w:pPr>
            <w:r w:rsidDel="00000000" w:rsidR="00000000" w:rsidRPr="00000000">
              <w:rPr>
                <w:sz w:val="22"/>
                <w:szCs w:val="22"/>
                <w:rtl w:val="0"/>
              </w:rPr>
              <w:t xml:space="preserve">Talanta</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1">
            <w:pPr>
              <w:spacing w:after="0" w:before="0" w:lineRule="auto"/>
              <w:rPr>
                <w:sz w:val="22"/>
                <w:szCs w:val="22"/>
              </w:rPr>
            </w:pPr>
            <w:r w:rsidDel="00000000" w:rsidR="00000000" w:rsidRPr="00000000">
              <w:rPr>
                <w:sz w:val="22"/>
                <w:szCs w:val="22"/>
                <w:rtl w:val="0"/>
              </w:rPr>
              <w:t xml:space="preserve">FETC-USA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2">
            <w:pPr>
              <w:spacing w:after="0" w:before="0" w:lineRule="auto"/>
              <w:rPr>
                <w:sz w:val="22"/>
                <w:szCs w:val="22"/>
              </w:rPr>
            </w:pPr>
            <w:r w:rsidDel="00000000" w:rsidR="00000000" w:rsidRPr="00000000">
              <w:rPr>
                <w:sz w:val="22"/>
                <w:szCs w:val="22"/>
                <w:rtl w:val="0"/>
              </w:rPr>
              <w:t xml:space="preserve">Communications Medicine</w:t>
            </w:r>
          </w:p>
        </w:tc>
      </w:tr>
    </w:tbl>
    <w:p w:rsidR="00000000" w:rsidDel="00000000" w:rsidP="00000000" w:rsidRDefault="00000000" w:rsidRPr="00000000" w14:paraId="00000153">
      <w:pPr>
        <w:spacing w:after="0" w:before="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154">
      <w:pPr>
        <w:spacing w:after="0" w:before="0" w:lineRule="auto"/>
        <w:jc w:val="both"/>
        <w:rPr>
          <w:b w:val="1"/>
          <w:bCs w:val="1"/>
          <w:sz w:val="22"/>
          <w:szCs w:val="22"/>
        </w:rPr>
      </w:pPr>
      <w:r w:rsidDel="00000000" w:rsidR="00000000" w:rsidRPr="00000000">
        <w:rPr>
          <w:b w:val="1"/>
          <w:bCs w:val="1"/>
          <w:sz w:val="22"/>
          <w:szCs w:val="22"/>
          <w:rtl w:val="0"/>
        </w:rPr>
        <w:t xml:space="preserve">Table 2: List of stakeholders</w:t>
      </w:r>
    </w:p>
    <w:tbl>
      <w:tblPr>
        <w:tblStyle w:val="Table7"/>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8610"/>
        <w:tblGridChange w:id="0">
          <w:tblGrid>
            <w:gridCol w:w="1530"/>
            <w:gridCol w:w="861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55">
            <w:pPr>
              <w:spacing w:after="0" w:before="0" w:lineRule="auto"/>
              <w:jc w:val="center"/>
              <w:rPr>
                <w:b w:val="1"/>
                <w:bCs w:val="1"/>
                <w:sz w:val="22"/>
                <w:szCs w:val="22"/>
              </w:rPr>
            </w:pPr>
            <w:r w:rsidDel="00000000" w:rsidR="00000000" w:rsidRPr="00000000">
              <w:rPr>
                <w:b w:val="1"/>
                <w:bCs w:val="1"/>
                <w:sz w:val="22"/>
                <w:szCs w:val="22"/>
                <w:rtl w:val="0"/>
              </w:rPr>
              <w:t xml:space="preserve">Stakeholder Groups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56">
            <w:pPr>
              <w:spacing w:after="0" w:before="0" w:lineRule="auto"/>
              <w:jc w:val="center"/>
              <w:rPr>
                <w:b w:val="1"/>
                <w:bCs w:val="1"/>
                <w:sz w:val="22"/>
                <w:szCs w:val="22"/>
              </w:rPr>
            </w:pPr>
            <w:r w:rsidDel="00000000" w:rsidR="00000000" w:rsidRPr="00000000">
              <w:rPr>
                <w:b w:val="1"/>
                <w:bCs w:val="1"/>
                <w:sz w:val="22"/>
                <w:szCs w:val="22"/>
                <w:rtl w:val="0"/>
              </w:rPr>
              <w:t xml:space="preserve">Identified entities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7">
            <w:pPr>
              <w:spacing w:after="0" w:before="0" w:lineRule="auto"/>
              <w:jc w:val="both"/>
              <w:rPr>
                <w:sz w:val="22"/>
                <w:szCs w:val="22"/>
              </w:rPr>
            </w:pPr>
            <w:r w:rsidDel="00000000" w:rsidR="00000000" w:rsidRPr="00000000">
              <w:rPr>
                <w:sz w:val="22"/>
                <w:szCs w:val="22"/>
                <w:rtl w:val="0"/>
              </w:rPr>
              <w:t xml:space="preserve">Governmental institutions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8">
            <w:pPr>
              <w:spacing w:after="0" w:before="0" w:lineRule="auto"/>
              <w:jc w:val="both"/>
              <w:rPr>
                <w:sz w:val="22"/>
                <w:szCs w:val="22"/>
              </w:rPr>
            </w:pPr>
            <w:r w:rsidDel="00000000" w:rsidR="00000000" w:rsidRPr="00000000">
              <w:rPr>
                <w:sz w:val="22"/>
                <w:szCs w:val="22"/>
                <w:rtl w:val="0"/>
              </w:rPr>
              <w:t xml:space="preserve"> National Ministries of Education via departments for High Education. National Research Councils and Innovation Agencies. Health Ministries and Health institutions. Introducing the SMART project at the K-12 level or in regional universities.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9">
            <w:pPr>
              <w:spacing w:after="0" w:before="0" w:lineRule="auto"/>
              <w:jc w:val="both"/>
              <w:rPr>
                <w:sz w:val="22"/>
                <w:szCs w:val="22"/>
              </w:rPr>
            </w:pPr>
            <w:r w:rsidDel="00000000" w:rsidR="00000000" w:rsidRPr="00000000">
              <w:rPr>
                <w:sz w:val="22"/>
                <w:szCs w:val="22"/>
                <w:rtl w:val="0"/>
              </w:rPr>
              <w:t xml:space="preserve">Regulators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A">
            <w:pPr>
              <w:spacing w:after="0" w:before="0" w:lineRule="auto"/>
              <w:jc w:val="both"/>
              <w:rPr>
                <w:sz w:val="22"/>
                <w:szCs w:val="22"/>
              </w:rPr>
            </w:pPr>
            <w:r w:rsidDel="00000000" w:rsidR="00000000" w:rsidRPr="00000000">
              <w:rPr>
                <w:sz w:val="22"/>
                <w:szCs w:val="22"/>
                <w:rtl w:val="0"/>
              </w:rPr>
              <w:t xml:space="preserve"> National Agencies for Accreditation and Quality Assurance: </w:t>
            </w:r>
            <w:hyperlink r:id="rId74">
              <w:r w:rsidDel="00000000" w:rsidR="00000000" w:rsidRPr="00000000">
                <w:rPr>
                  <w:sz w:val="22"/>
                  <w:szCs w:val="22"/>
                  <w:rtl w:val="0"/>
                </w:rPr>
                <w:t xml:space="preserve">https://www.a3es.pt/</w:t>
              </w:r>
            </w:hyperlink>
            <w:r w:rsidDel="00000000" w:rsidR="00000000" w:rsidRPr="00000000">
              <w:rPr>
                <w:sz w:val="22"/>
                <w:szCs w:val="22"/>
                <w:rtl w:val="0"/>
              </w:rPr>
              <w:t xml:space="preserve"> | </w:t>
            </w:r>
            <w:hyperlink r:id="rId75">
              <w:r w:rsidDel="00000000" w:rsidR="00000000" w:rsidRPr="00000000">
                <w:rPr>
                  <w:sz w:val="22"/>
                  <w:szCs w:val="22"/>
                  <w:rtl w:val="0"/>
                </w:rPr>
                <w:t xml:space="preserve">https://www.aneca.es</w:t>
              </w:r>
            </w:hyperlink>
            <w:r w:rsidDel="00000000" w:rsidR="00000000" w:rsidRPr="00000000">
              <w:rPr>
                <w:sz w:val="22"/>
                <w:szCs w:val="22"/>
                <w:rtl w:val="0"/>
              </w:rPr>
              <w:t xml:space="preserve"> | </w:t>
            </w:r>
            <w:hyperlink r:id="rId76">
              <w:r w:rsidDel="00000000" w:rsidR="00000000" w:rsidRPr="00000000">
                <w:rPr>
                  <w:sz w:val="22"/>
                  <w:szCs w:val="22"/>
                  <w:rtl w:val="0"/>
                </w:rPr>
                <w:t xml:space="preserve">https://www.nvao.net/en</w:t>
              </w:r>
            </w:hyperlink>
            <w:r w:rsidDel="00000000" w:rsidR="00000000" w:rsidRPr="00000000">
              <w:rPr>
                <w:sz w:val="22"/>
                <w:szCs w:val="22"/>
                <w:rtl w:val="0"/>
              </w:rPr>
              <w:t xml:space="preserve"> | https://www.qaa.ac.uk</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B">
            <w:pPr>
              <w:spacing w:after="0" w:before="0" w:lineRule="auto"/>
              <w:jc w:val="both"/>
              <w:rPr>
                <w:sz w:val="22"/>
                <w:szCs w:val="22"/>
              </w:rPr>
            </w:pPr>
            <w:r w:rsidDel="00000000" w:rsidR="00000000" w:rsidRPr="00000000">
              <w:rPr>
                <w:sz w:val="22"/>
                <w:szCs w:val="22"/>
                <w:rtl w:val="0"/>
              </w:rPr>
              <w:t xml:space="preserve">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C">
            <w:pPr>
              <w:spacing w:after="0" w:before="0" w:lineRule="auto"/>
              <w:jc w:val="both"/>
              <w:rPr>
                <w:sz w:val="22"/>
                <w:szCs w:val="22"/>
              </w:rPr>
            </w:pPr>
            <w:r w:rsidDel="00000000" w:rsidR="00000000" w:rsidRPr="00000000">
              <w:rPr>
                <w:sz w:val="22"/>
                <w:szCs w:val="22"/>
                <w:rtl w:val="0"/>
              </w:rPr>
              <w:t xml:space="preserve"> STEM education specialists (Science, Technology, Engineering, Mathematics). Analytical and Bioanalytical Sciences Community. Biomedical Sciences Community. Physics and electrical engineers. Universities, medium schools.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D">
            <w:pPr>
              <w:spacing w:after="0" w:before="0" w:lineRule="auto"/>
              <w:jc w:val="both"/>
              <w:rPr>
                <w:sz w:val="22"/>
                <w:szCs w:val="22"/>
              </w:rPr>
            </w:pPr>
            <w:r w:rsidDel="00000000" w:rsidR="00000000" w:rsidRPr="00000000">
              <w:rPr>
                <w:sz w:val="22"/>
                <w:szCs w:val="22"/>
                <w:rtl w:val="0"/>
              </w:rPr>
              <w:t xml:space="preserve">Innovator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E">
            <w:pPr>
              <w:spacing w:after="0" w:before="0" w:lineRule="auto"/>
              <w:jc w:val="both"/>
              <w:rPr>
                <w:b w:val="1"/>
                <w:bCs w:val="1"/>
                <w:sz w:val="22"/>
                <w:szCs w:val="22"/>
              </w:rPr>
            </w:pPr>
            <w:r w:rsidDel="00000000" w:rsidR="00000000" w:rsidRPr="00000000">
              <w:rPr>
                <w:sz w:val="22"/>
                <w:szCs w:val="22"/>
                <w:highlight w:val="white"/>
                <w:rtl w:val="0"/>
              </w:rPr>
              <w:t xml:space="preserve"> Global innovation ecosystems like the </w:t>
            </w:r>
            <w:r w:rsidDel="00000000" w:rsidR="00000000" w:rsidRPr="00000000">
              <w:rPr>
                <w:b w:val="1"/>
                <w:bCs w:val="1"/>
                <w:sz w:val="22"/>
                <w:szCs w:val="22"/>
                <w:highlight w:val="white"/>
                <w:rtl w:val="0"/>
              </w:rPr>
              <w:t xml:space="preserve">EIT KICs</w:t>
            </w:r>
            <w:r w:rsidDel="00000000" w:rsidR="00000000" w:rsidRPr="00000000">
              <w:rPr>
                <w:sz w:val="22"/>
                <w:szCs w:val="22"/>
                <w:highlight w:val="white"/>
                <w:rtl w:val="0"/>
              </w:rPr>
              <w:t xml:space="preserve"> (e.g., EIT Health, EIT Raw Materials</w:t>
            </w:r>
            <w:r w:rsidDel="00000000" w:rsidR="00000000" w:rsidRPr="00000000">
              <w:rPr>
                <w:sz w:val="22"/>
                <w:szCs w:val="22"/>
                <w:rtl w:val="0"/>
              </w:rPr>
              <w:t xml:space="preserve">). NGOs working on education accessibility in underserved areas. </w:t>
            </w:r>
            <w:r w:rsidDel="00000000" w:rsidR="00000000" w:rsidRPr="00000000">
              <w:rPr>
                <w:b w:val="1"/>
                <w:bCs w:val="1"/>
                <w:sz w:val="22"/>
                <w:szCs w:val="22"/>
                <w:rtl w:val="0"/>
              </w:rPr>
              <w:t xml:space="preserve">Medium Schools.</w:t>
            </w:r>
          </w:p>
        </w:tc>
      </w:tr>
    </w:tbl>
    <w:p w:rsidR="00000000" w:rsidDel="00000000" w:rsidP="00000000" w:rsidRDefault="00000000" w:rsidRPr="00000000" w14:paraId="0000015F">
      <w:pPr>
        <w:spacing w:after="0" w:before="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160">
      <w:pPr>
        <w:spacing w:after="0" w:before="0" w:lineRule="auto"/>
        <w:jc w:val="both"/>
        <w:rPr>
          <w:b w:val="1"/>
          <w:bCs w:val="1"/>
          <w:sz w:val="22"/>
          <w:szCs w:val="22"/>
        </w:rPr>
      </w:pPr>
      <w:r w:rsidDel="00000000" w:rsidR="00000000" w:rsidRPr="00000000">
        <w:rPr>
          <w:rtl w:val="0"/>
        </w:rPr>
      </w:r>
    </w:p>
    <w:p w:rsidR="00000000" w:rsidDel="00000000" w:rsidP="00000000" w:rsidRDefault="00000000" w:rsidRPr="00000000" w14:paraId="00000161">
      <w:pPr>
        <w:spacing w:after="0" w:before="0" w:lineRule="auto"/>
        <w:jc w:val="both"/>
        <w:rPr>
          <w:b w:val="1"/>
          <w:bCs w:val="1"/>
          <w:sz w:val="22"/>
          <w:szCs w:val="22"/>
        </w:rPr>
      </w:pPr>
      <w:r w:rsidDel="00000000" w:rsidR="00000000" w:rsidRPr="00000000">
        <w:rPr>
          <w:b w:val="1"/>
          <w:bCs w:val="1"/>
          <w:sz w:val="22"/>
          <w:szCs w:val="22"/>
          <w:rtl w:val="0"/>
        </w:rPr>
        <w:t xml:space="preserve">2.2.2.2 Communication Plan</w:t>
      </w:r>
    </w:p>
    <w:p w:rsidR="00000000" w:rsidDel="00000000" w:rsidP="00000000" w:rsidRDefault="00000000" w:rsidRPr="00000000" w14:paraId="00000162">
      <w:pPr>
        <w:spacing w:after="0" w:before="0" w:lineRule="auto"/>
        <w:jc w:val="both"/>
        <w:rPr>
          <w:sz w:val="22"/>
          <w:szCs w:val="22"/>
        </w:rPr>
      </w:pPr>
      <w:r w:rsidDel="00000000" w:rsidR="00000000" w:rsidRPr="00000000">
        <w:rPr>
          <w:sz w:val="22"/>
          <w:szCs w:val="22"/>
          <w:rtl w:val="0"/>
        </w:rPr>
        <w:t xml:space="preserve">Through targeted and inclusive communication efforts,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seeks to highlight the tangible impact of EU-funded research and innovation on everyday life. This strategy enhances knowledge circulation, strengthens public-private collaborations, and increases awareness of the societal value of research.</w:t>
      </w:r>
    </w:p>
    <w:p w:rsidR="00000000" w:rsidDel="00000000" w:rsidP="00000000" w:rsidRDefault="00000000" w:rsidRPr="00000000" w14:paraId="00000163">
      <w:pPr>
        <w:spacing w:after="0" w:before="0" w:lineRule="auto"/>
        <w:jc w:val="both"/>
        <w:rPr>
          <w:sz w:val="22"/>
          <w:szCs w:val="22"/>
        </w:rPr>
      </w:pPr>
      <w:r w:rsidDel="00000000" w:rsidR="00000000" w:rsidRPr="00000000">
        <w:rPr>
          <w:sz w:val="22"/>
          <w:szCs w:val="22"/>
          <w:rtl w:val="0"/>
        </w:rPr>
        <w:t xml:space="preserve">Table 3 outlines a comprehensive outreach plan designed to increase R&amp;I support capacity, foster cross-sector collaboration, and engage the public and stakeholders. A strong digital presence and active use of social media will enhance visibility, while newsletters, press releases, and outreach materials will ensure continuous communication of the project's objectives and milestones. Scientific dissemination through conferences and publications will contribute to research excellence, while workshops and events will promote knowledge exchange and collaboration, supporting the balanced circulation of talent across sectors and regions.</w:t>
      </w:r>
    </w:p>
    <w:p w:rsidR="00000000" w:rsidDel="00000000" w:rsidP="00000000" w:rsidRDefault="00000000" w:rsidRPr="00000000" w14:paraId="00000164">
      <w:pPr>
        <w:spacing w:after="0" w:before="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165">
      <w:pPr>
        <w:spacing w:after="0" w:before="0" w:lineRule="auto"/>
        <w:jc w:val="both"/>
        <w:rPr>
          <w:b w:val="1"/>
          <w:bCs w:val="1"/>
          <w:sz w:val="22"/>
          <w:szCs w:val="22"/>
          <w:highlight w:val="yellow"/>
        </w:rPr>
      </w:pPr>
      <w:r w:rsidDel="00000000" w:rsidR="00000000" w:rsidRPr="00000000">
        <w:rPr>
          <w:b w:val="1"/>
          <w:bCs w:val="1"/>
          <w:sz w:val="22"/>
          <w:szCs w:val="22"/>
          <w:highlight w:val="yellow"/>
          <w:rtl w:val="0"/>
        </w:rPr>
        <w:t xml:space="preserve">Table 3: Outreach Activities</w:t>
      </w:r>
    </w:p>
    <w:tbl>
      <w:tblPr>
        <w:tblStyle w:val="Table8"/>
        <w:tblW w:w="10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60"/>
        <w:gridCol w:w="1020"/>
        <w:gridCol w:w="750"/>
        <w:gridCol w:w="1755"/>
        <w:gridCol w:w="2475"/>
        <w:tblGridChange w:id="0">
          <w:tblGrid>
            <w:gridCol w:w="1140"/>
            <w:gridCol w:w="3060"/>
            <w:gridCol w:w="1020"/>
            <w:gridCol w:w="750"/>
            <w:gridCol w:w="1755"/>
            <w:gridCol w:w="247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6">
            <w:pPr>
              <w:spacing w:after="0" w:before="0" w:lineRule="auto"/>
              <w:jc w:val="center"/>
              <w:rPr>
                <w:b w:val="1"/>
                <w:bCs w:val="1"/>
                <w:sz w:val="22"/>
                <w:szCs w:val="22"/>
              </w:rPr>
            </w:pPr>
            <w:r w:rsidDel="00000000" w:rsidR="00000000" w:rsidRPr="00000000">
              <w:rPr>
                <w:b w:val="1"/>
                <w:bCs w:val="1"/>
                <w:sz w:val="22"/>
                <w:szCs w:val="22"/>
                <w:rtl w:val="0"/>
              </w:rPr>
              <w:t xml:space="preserve">Activity</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7">
            <w:pPr>
              <w:spacing w:after="0" w:before="0" w:lineRule="auto"/>
              <w:jc w:val="center"/>
              <w:rPr>
                <w:b w:val="1"/>
                <w:bCs w:val="1"/>
                <w:sz w:val="22"/>
                <w:szCs w:val="22"/>
              </w:rPr>
            </w:pPr>
            <w:r w:rsidDel="00000000" w:rsidR="00000000" w:rsidRPr="00000000">
              <w:rPr>
                <w:b w:val="1"/>
                <w:bCs w:val="1"/>
                <w:sz w:val="22"/>
                <w:szCs w:val="22"/>
                <w:rtl w:val="0"/>
              </w:rPr>
              <w:t xml:space="preserve">Description</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8">
            <w:pPr>
              <w:spacing w:after="0" w:before="0" w:lineRule="auto"/>
              <w:jc w:val="center"/>
              <w:rPr>
                <w:b w:val="1"/>
                <w:bCs w:val="1"/>
                <w:sz w:val="22"/>
                <w:szCs w:val="22"/>
              </w:rPr>
            </w:pPr>
            <w:r w:rsidDel="00000000" w:rsidR="00000000" w:rsidRPr="00000000">
              <w:rPr>
                <w:b w:val="1"/>
                <w:bCs w:val="1"/>
                <w:sz w:val="22"/>
                <w:szCs w:val="22"/>
                <w:rtl w:val="0"/>
              </w:rPr>
              <w:t xml:space="preserve">Timing</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9">
            <w:pPr>
              <w:spacing w:after="0" w:before="0" w:lineRule="auto"/>
              <w:jc w:val="center"/>
              <w:rPr>
                <w:b w:val="1"/>
                <w:bCs w:val="1"/>
                <w:sz w:val="22"/>
                <w:szCs w:val="22"/>
              </w:rPr>
            </w:pPr>
            <w:r w:rsidDel="00000000" w:rsidR="00000000" w:rsidRPr="00000000">
              <w:rPr>
                <w:b w:val="1"/>
                <w:bCs w:val="1"/>
                <w:sz w:val="22"/>
                <w:szCs w:val="22"/>
                <w:rtl w:val="0"/>
              </w:rPr>
              <w:t xml:space="preserve">Lead</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A">
            <w:pPr>
              <w:spacing w:after="0" w:before="0" w:lineRule="auto"/>
              <w:jc w:val="center"/>
              <w:rPr>
                <w:b w:val="1"/>
                <w:bCs w:val="1"/>
                <w:sz w:val="22"/>
                <w:szCs w:val="22"/>
              </w:rPr>
            </w:pPr>
            <w:r w:rsidDel="00000000" w:rsidR="00000000" w:rsidRPr="00000000">
              <w:rPr>
                <w:b w:val="1"/>
                <w:bCs w:val="1"/>
                <w:sz w:val="22"/>
                <w:szCs w:val="22"/>
                <w:rtl w:val="0"/>
              </w:rPr>
              <w:t xml:space="preserve">Metrics</w:t>
            </w:r>
          </w:p>
        </w:tc>
        <w:tc>
          <w:tcPr>
            <w:tcBorders>
              <w:top w:color="000000" w:space="0" w:sz="6" w:val="single"/>
              <w:left w:color="000000" w:space="0" w:sz="0" w:val="nil"/>
              <w:bottom w:color="000000" w:space="0" w:sz="6" w:val="single"/>
              <w:right w:color="000000" w:space="0" w:sz="6" w:val="single"/>
            </w:tcBorders>
            <w:shd w:fill="c9daf8" w:val="clear"/>
            <w:tcMar>
              <w:top w:w="0.0" w:type="dxa"/>
              <w:left w:w="0.0" w:type="dxa"/>
              <w:bottom w:w="0.0" w:type="dxa"/>
              <w:right w:w="0.0" w:type="dxa"/>
            </w:tcMar>
          </w:tcPr>
          <w:p w:rsidR="00000000" w:rsidDel="00000000" w:rsidP="00000000" w:rsidRDefault="00000000" w:rsidRPr="00000000" w14:paraId="0000016B">
            <w:pPr>
              <w:spacing w:after="0" w:before="0" w:lineRule="auto"/>
              <w:jc w:val="center"/>
              <w:rPr>
                <w:b w:val="1"/>
                <w:bCs w:val="1"/>
                <w:sz w:val="22"/>
                <w:szCs w:val="22"/>
              </w:rPr>
            </w:pPr>
            <w:r w:rsidDel="00000000" w:rsidR="00000000" w:rsidRPr="00000000">
              <w:rPr>
                <w:b w:val="1"/>
                <w:bCs w:val="1"/>
                <w:sz w:val="22"/>
                <w:szCs w:val="22"/>
                <w:rtl w:val="0"/>
              </w:rPr>
              <w:t xml:space="preserve">Target Audience</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6C">
            <w:pPr>
              <w:spacing w:after="0" w:before="0" w:lineRule="auto"/>
              <w:jc w:val="center"/>
              <w:rPr>
                <w:b w:val="1"/>
                <w:bCs w:val="1"/>
                <w:sz w:val="22"/>
                <w:szCs w:val="22"/>
              </w:rPr>
            </w:pPr>
            <w:r w:rsidDel="00000000" w:rsidR="00000000" w:rsidRPr="00000000">
              <w:rPr>
                <w:b w:val="1"/>
                <w:bCs w:val="1"/>
                <w:sz w:val="22"/>
                <w:szCs w:val="22"/>
                <w:rtl w:val="0"/>
              </w:rPr>
              <w:t xml:space="preserve">Digital Presence</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2">
            <w:pPr>
              <w:spacing w:after="0" w:before="0" w:lineRule="auto"/>
              <w:rPr>
                <w:sz w:val="22"/>
                <w:szCs w:val="22"/>
              </w:rPr>
            </w:pPr>
            <w:r w:rsidDel="00000000" w:rsidR="00000000" w:rsidRPr="00000000">
              <w:rPr>
                <w:sz w:val="22"/>
                <w:szCs w:val="22"/>
                <w:rtl w:val="0"/>
              </w:rPr>
              <w:t xml:space="preserve">Project Website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3">
            <w:pPr>
              <w:spacing w:after="0" w:before="0" w:lineRule="auto"/>
              <w:rPr>
                <w:sz w:val="22"/>
                <w:szCs w:val="22"/>
              </w:rPr>
            </w:pPr>
            <w:r w:rsidDel="00000000" w:rsidR="00000000" w:rsidRPr="00000000">
              <w:rPr>
                <w:sz w:val="22"/>
                <w:szCs w:val="22"/>
                <w:rtl w:val="0"/>
              </w:rPr>
              <w:t xml:space="preserve">Central Hub for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Updates and Resources.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4">
            <w:pPr>
              <w:spacing w:after="0" w:before="0" w:lineRule="auto"/>
              <w:rPr>
                <w:sz w:val="22"/>
                <w:szCs w:val="22"/>
              </w:rPr>
            </w:pPr>
            <w:r w:rsidDel="00000000" w:rsidR="00000000" w:rsidRPr="00000000">
              <w:rPr>
                <w:sz w:val="22"/>
                <w:szCs w:val="22"/>
                <w:rtl w:val="0"/>
              </w:rPr>
              <w:t xml:space="preserve">From M3,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5">
            <w:pPr>
              <w:spacing w:after="0" w:before="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6">
            <w:pPr>
              <w:spacing w:after="0" w:before="0" w:lineRule="auto"/>
              <w:rPr>
                <w:sz w:val="22"/>
                <w:szCs w:val="22"/>
              </w:rPr>
            </w:pPr>
            <w:r w:rsidDel="00000000" w:rsidR="00000000" w:rsidRPr="00000000">
              <w:rPr>
                <w:sz w:val="22"/>
                <w:szCs w:val="22"/>
                <w:rtl w:val="0"/>
              </w:rPr>
              <w:t xml:space="preserve">&gt;2000 visits/year</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7">
            <w:pPr>
              <w:spacing w:after="0" w:before="0" w:lineRule="auto"/>
              <w:rPr>
                <w:sz w:val="22"/>
                <w:szCs w:val="22"/>
              </w:rPr>
            </w:pPr>
            <w:r w:rsidDel="00000000" w:rsidR="00000000" w:rsidRPr="00000000">
              <w:rPr>
                <w:sz w:val="22"/>
                <w:szCs w:val="22"/>
                <w:rtl w:val="0"/>
              </w:rPr>
              <w:t xml:space="preserve">General public, researchers, stakeholders, medium schools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8">
            <w:pPr>
              <w:spacing w:after="0" w:before="0" w:lineRule="auto"/>
              <w:rPr>
                <w:sz w:val="22"/>
                <w:szCs w:val="22"/>
              </w:rPr>
            </w:pPr>
            <w:r w:rsidDel="00000000" w:rsidR="00000000" w:rsidRPr="00000000">
              <w:rPr>
                <w:sz w:val="22"/>
                <w:szCs w:val="22"/>
                <w:rtl w:val="0"/>
              </w:rPr>
              <w:t xml:space="preserve">Social Media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9">
            <w:pPr>
              <w:spacing w:after="0" w:before="0" w:lineRule="auto"/>
              <w:rPr>
                <w:sz w:val="22"/>
                <w:szCs w:val="22"/>
              </w:rPr>
            </w:pPr>
            <w:r w:rsidDel="00000000" w:rsidR="00000000" w:rsidRPr="00000000">
              <w:rPr>
                <w:sz w:val="22"/>
                <w:szCs w:val="22"/>
                <w:rtl w:val="0"/>
              </w:rPr>
              <w:t xml:space="preserve">Engage with updates on project platforms: </w:t>
            </w:r>
            <w:r w:rsidDel="00000000" w:rsidR="00000000" w:rsidRPr="00000000">
              <w:rPr>
                <w:sz w:val="22"/>
                <w:szCs w:val="22"/>
                <w:rtl w:val="0"/>
              </w:rPr>
              <w:t xml:space="preserve">Facebook</w:t>
            </w:r>
            <w:r w:rsidDel="00000000" w:rsidR="00000000" w:rsidRPr="00000000">
              <w:rPr>
                <w:sz w:val="22"/>
                <w:szCs w:val="22"/>
                <w:rtl w:val="0"/>
              </w:rPr>
              <w:t xml:space="preserve">, X, LinkedIn, and Instagram.</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A">
            <w:pPr>
              <w:spacing w:after="0" w:before="0" w:lineRule="auto"/>
              <w:rPr>
                <w:sz w:val="22"/>
                <w:szCs w:val="22"/>
              </w:rPr>
            </w:pPr>
            <w:r w:rsidDel="00000000" w:rsidR="00000000" w:rsidRPr="00000000">
              <w:rPr>
                <w:sz w:val="22"/>
                <w:szCs w:val="22"/>
                <w:rtl w:val="0"/>
              </w:rPr>
              <w:t xml:space="preserve">From M2, ongoing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B">
            <w:pPr>
              <w:spacing w:after="0" w:before="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C">
            <w:pPr>
              <w:spacing w:after="0" w:before="0" w:lineRule="auto"/>
              <w:rPr>
                <w:sz w:val="22"/>
                <w:szCs w:val="22"/>
              </w:rPr>
            </w:pPr>
            <w:r w:rsidDel="00000000" w:rsidR="00000000" w:rsidRPr="00000000">
              <w:rPr>
                <w:sz w:val="22"/>
                <w:szCs w:val="22"/>
                <w:u w:val="single"/>
                <w:rtl w:val="0"/>
              </w:rPr>
              <w:t xml:space="preserve">Followers:</w:t>
            </w:r>
            <w:r w:rsidDel="00000000" w:rsidR="00000000" w:rsidRPr="00000000">
              <w:rPr>
                <w:sz w:val="22"/>
                <w:szCs w:val="22"/>
                <w:rtl w:val="0"/>
              </w:rPr>
              <w:t xml:space="preserve"> X: 1500; LinkedIn: 800; Instagram: 300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D">
            <w:pPr>
              <w:spacing w:after="0" w:before="0" w:lineRule="auto"/>
              <w:rPr>
                <w:sz w:val="22"/>
                <w:szCs w:val="22"/>
              </w:rPr>
            </w:pPr>
            <w:r w:rsidDel="00000000" w:rsidR="00000000" w:rsidRPr="00000000">
              <w:rPr>
                <w:sz w:val="22"/>
                <w:szCs w:val="22"/>
                <w:rtl w:val="0"/>
              </w:rPr>
              <w:t xml:space="preserve">General public, industry, policymakers,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7E">
            <w:pPr>
              <w:spacing w:after="0" w:before="0" w:lineRule="auto"/>
              <w:jc w:val="center"/>
              <w:rPr>
                <w:b w:val="1"/>
                <w:bCs w:val="1"/>
                <w:sz w:val="22"/>
                <w:szCs w:val="22"/>
              </w:rPr>
            </w:pPr>
            <w:r w:rsidDel="00000000" w:rsidR="00000000" w:rsidRPr="00000000">
              <w:rPr>
                <w:b w:val="1"/>
                <w:bCs w:val="1"/>
                <w:sz w:val="22"/>
                <w:szCs w:val="22"/>
                <w:rtl w:val="0"/>
              </w:rPr>
              <w:t xml:space="preserve">Outreach Materials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4">
            <w:pPr>
              <w:spacing w:after="0" w:before="0" w:lineRule="auto"/>
              <w:rPr>
                <w:sz w:val="22"/>
                <w:szCs w:val="22"/>
              </w:rPr>
            </w:pPr>
            <w:r w:rsidDel="00000000" w:rsidR="00000000" w:rsidRPr="00000000">
              <w:rPr>
                <w:sz w:val="22"/>
                <w:szCs w:val="22"/>
                <w:rtl w:val="0"/>
              </w:rPr>
              <w:t xml:space="preserve">Visual Identity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5">
            <w:pPr>
              <w:spacing w:after="0" w:before="0" w:lineRule="auto"/>
              <w:rPr>
                <w:sz w:val="22"/>
                <w:szCs w:val="22"/>
              </w:rPr>
            </w:pPr>
            <w:r w:rsidDel="00000000" w:rsidR="00000000" w:rsidRPr="00000000">
              <w:rPr>
                <w:sz w:val="22"/>
                <w:szCs w:val="22"/>
                <w:rtl w:val="0"/>
              </w:rPr>
              <w:t xml:space="preserve">Designing of logo, letterhead, and presentation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6">
            <w:pPr>
              <w:spacing w:after="0" w:before="0" w:lineRule="auto"/>
              <w:rPr>
                <w:sz w:val="22"/>
                <w:szCs w:val="22"/>
              </w:rPr>
            </w:pPr>
            <w:r w:rsidDel="00000000" w:rsidR="00000000" w:rsidRPr="00000000">
              <w:rPr>
                <w:sz w:val="22"/>
                <w:szCs w:val="22"/>
                <w:rtl w:val="0"/>
              </w:rPr>
              <w:t xml:space="preserve">M1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7">
            <w:pPr>
              <w:spacing w:after="0" w:before="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8">
            <w:pPr>
              <w:spacing w:after="0" w:before="0" w:lineRule="auto"/>
              <w:rPr>
                <w:sz w:val="22"/>
                <w:szCs w:val="22"/>
              </w:rPr>
            </w:pPr>
            <w:r w:rsidDel="00000000" w:rsidR="00000000" w:rsidRPr="00000000">
              <w:rPr>
                <w:sz w:val="22"/>
                <w:szCs w:val="22"/>
                <w:rtl w:val="0"/>
              </w:rPr>
              <w:t xml:space="preserve">5 templates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9">
            <w:pPr>
              <w:spacing w:after="0" w:before="0" w:lineRule="auto"/>
              <w:rPr>
                <w:sz w:val="22"/>
                <w:szCs w:val="22"/>
              </w:rPr>
            </w:pPr>
            <w:r w:rsidDel="00000000" w:rsidR="00000000" w:rsidRPr="00000000">
              <w:rPr>
                <w:sz w:val="22"/>
                <w:szCs w:val="22"/>
                <w:rtl w:val="0"/>
              </w:rPr>
              <w:t xml:space="preserve">Consortium, stakeholders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A">
            <w:pPr>
              <w:spacing w:after="0" w:before="0" w:lineRule="auto"/>
              <w:rPr>
                <w:sz w:val="22"/>
                <w:szCs w:val="22"/>
              </w:rPr>
            </w:pPr>
            <w:r w:rsidDel="00000000" w:rsidR="00000000" w:rsidRPr="00000000">
              <w:rPr>
                <w:sz w:val="22"/>
                <w:szCs w:val="22"/>
                <w:rtl w:val="0"/>
              </w:rPr>
              <w:t xml:space="preserve">Brochures &amp; Leaflets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B">
            <w:pPr>
              <w:spacing w:after="0" w:before="0" w:lineRule="auto"/>
              <w:rPr>
                <w:sz w:val="22"/>
                <w:szCs w:val="22"/>
              </w:rPr>
            </w:pPr>
            <w:r w:rsidDel="00000000" w:rsidR="00000000" w:rsidRPr="00000000">
              <w:rPr>
                <w:sz w:val="22"/>
                <w:szCs w:val="22"/>
                <w:rtl w:val="0"/>
              </w:rPr>
              <w:t xml:space="preserve">Distribution of detailed visuals about goals and benefits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C">
            <w:pPr>
              <w:spacing w:after="0" w:before="0" w:lineRule="auto"/>
              <w:rPr>
                <w:sz w:val="22"/>
                <w:szCs w:val="22"/>
              </w:rPr>
            </w:pPr>
            <w:r w:rsidDel="00000000" w:rsidR="00000000" w:rsidRPr="00000000">
              <w:rPr>
                <w:sz w:val="22"/>
                <w:szCs w:val="22"/>
                <w:rtl w:val="0"/>
              </w:rPr>
              <w:t xml:space="preserve">M2, updated regularly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D">
            <w:pPr>
              <w:spacing w:after="0" w:before="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E">
            <w:pPr>
              <w:spacing w:after="0" w:before="0" w:lineRule="auto"/>
              <w:rPr>
                <w:sz w:val="22"/>
                <w:szCs w:val="22"/>
              </w:rPr>
            </w:pPr>
            <w:r w:rsidDel="00000000" w:rsidR="00000000" w:rsidRPr="00000000">
              <w:rPr>
                <w:sz w:val="22"/>
                <w:szCs w:val="22"/>
                <w:rtl w:val="0"/>
              </w:rPr>
              <w:t xml:space="preserve">2 flyers, 2 roll-ups, 2 posters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F">
            <w:pPr>
              <w:spacing w:after="0" w:before="0" w:lineRule="auto"/>
              <w:rPr>
                <w:sz w:val="22"/>
                <w:szCs w:val="22"/>
              </w:rPr>
            </w:pPr>
            <w:r w:rsidDel="00000000" w:rsidR="00000000" w:rsidRPr="00000000">
              <w:rPr>
                <w:sz w:val="22"/>
                <w:szCs w:val="22"/>
                <w:rtl w:val="0"/>
              </w:rPr>
              <w:t xml:space="preserve">Industry, policymakers, public, researchers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90">
            <w:pPr>
              <w:spacing w:after="0" w:before="0" w:lineRule="auto"/>
              <w:jc w:val="center"/>
              <w:rPr>
                <w:b w:val="1"/>
                <w:bCs w:val="1"/>
                <w:sz w:val="22"/>
                <w:szCs w:val="22"/>
              </w:rPr>
            </w:pPr>
            <w:r w:rsidDel="00000000" w:rsidR="00000000" w:rsidRPr="00000000">
              <w:rPr>
                <w:b w:val="1"/>
                <w:bCs w:val="1"/>
                <w:sz w:val="22"/>
                <w:szCs w:val="22"/>
                <w:rtl w:val="0"/>
              </w:rPr>
              <w:t xml:space="preserve">Content Engagement</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6">
            <w:pPr>
              <w:spacing w:after="0" w:before="0" w:lineRule="auto"/>
              <w:rPr>
                <w:sz w:val="22"/>
                <w:szCs w:val="22"/>
              </w:rPr>
            </w:pPr>
            <w:r w:rsidDel="00000000" w:rsidR="00000000" w:rsidRPr="00000000">
              <w:rPr>
                <w:sz w:val="22"/>
                <w:szCs w:val="22"/>
                <w:rtl w:val="0"/>
              </w:rPr>
              <w:t xml:space="preserve">Newsletters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7">
            <w:pPr>
              <w:spacing w:after="0" w:before="0" w:lineRule="auto"/>
              <w:rPr>
                <w:sz w:val="22"/>
                <w:szCs w:val="22"/>
              </w:rPr>
            </w:pPr>
            <w:r w:rsidDel="00000000" w:rsidR="00000000" w:rsidRPr="00000000">
              <w:rPr>
                <w:sz w:val="22"/>
                <w:szCs w:val="22"/>
                <w:rtl w:val="0"/>
              </w:rPr>
              <w:t xml:space="preserve">Distribution of electronic updates to stakeholders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8">
            <w:pPr>
              <w:spacing w:after="0" w:before="0" w:lineRule="auto"/>
              <w:rPr>
                <w:sz w:val="22"/>
                <w:szCs w:val="22"/>
              </w:rPr>
            </w:pPr>
            <w:r w:rsidDel="00000000" w:rsidR="00000000" w:rsidRPr="00000000">
              <w:rPr>
                <w:sz w:val="22"/>
                <w:szCs w:val="22"/>
                <w:rtl w:val="0"/>
              </w:rPr>
              <w:t xml:space="preserve">Annually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9">
            <w:pPr>
              <w:spacing w:after="0" w:before="0" w:lineRule="auto"/>
              <w:rPr>
                <w:sz w:val="22"/>
                <w:szCs w:val="22"/>
              </w:rPr>
            </w:pPr>
            <w:r w:rsidDel="00000000" w:rsidR="00000000" w:rsidRPr="00000000">
              <w:rPr>
                <w:sz w:val="22"/>
                <w:szCs w:val="22"/>
                <w:rtl w:val="0"/>
              </w:rPr>
              <w:t xml:space="preserve">EXEL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A">
            <w:pPr>
              <w:spacing w:after="0" w:before="0" w:lineRule="auto"/>
              <w:rPr>
                <w:sz w:val="22"/>
                <w:szCs w:val="22"/>
              </w:rPr>
            </w:pPr>
            <w:r w:rsidDel="00000000" w:rsidR="00000000" w:rsidRPr="00000000">
              <w:rPr>
                <w:sz w:val="22"/>
                <w:szCs w:val="22"/>
                <w:rtl w:val="0"/>
              </w:rPr>
              <w:t xml:space="preserve">4/year, &gt;200 subscribers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B">
            <w:pPr>
              <w:spacing w:after="0" w:before="0" w:lineRule="auto"/>
              <w:rPr>
                <w:sz w:val="22"/>
                <w:szCs w:val="22"/>
              </w:rPr>
            </w:pPr>
            <w:r w:rsidDel="00000000" w:rsidR="00000000" w:rsidRPr="00000000">
              <w:rPr>
                <w:sz w:val="22"/>
                <w:szCs w:val="22"/>
                <w:rtl w:val="0"/>
              </w:rPr>
              <w:t xml:space="preserve">Industry, policymakers, researchers, public</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C">
            <w:pPr>
              <w:spacing w:after="0" w:before="0" w:lineRule="auto"/>
              <w:rPr>
                <w:sz w:val="22"/>
                <w:szCs w:val="22"/>
              </w:rPr>
            </w:pPr>
            <w:r w:rsidDel="00000000" w:rsidR="00000000" w:rsidRPr="00000000">
              <w:rPr>
                <w:sz w:val="22"/>
                <w:szCs w:val="22"/>
                <w:rtl w:val="0"/>
              </w:rPr>
              <w:t xml:space="preserve">Press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D">
            <w:pPr>
              <w:spacing w:after="0" w:before="0" w:lineRule="auto"/>
              <w:rPr>
                <w:sz w:val="22"/>
                <w:szCs w:val="22"/>
              </w:rPr>
            </w:pPr>
            <w:r w:rsidDel="00000000" w:rsidR="00000000" w:rsidRPr="00000000">
              <w:rPr>
                <w:sz w:val="22"/>
                <w:szCs w:val="22"/>
                <w:rtl w:val="0"/>
              </w:rPr>
              <w:t xml:space="preserve">Highlighting significant milestones to the media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E">
            <w:pPr>
              <w:spacing w:after="0" w:before="0" w:lineRule="auto"/>
              <w:rPr>
                <w:sz w:val="22"/>
                <w:szCs w:val="22"/>
              </w:rPr>
            </w:pPr>
            <w:r w:rsidDel="00000000" w:rsidR="00000000" w:rsidRPr="00000000">
              <w:rPr>
                <w:sz w:val="22"/>
                <w:szCs w:val="22"/>
                <w:rtl w:val="0"/>
              </w:rPr>
              <w:t xml:space="preserve">At major milestones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F">
            <w:pPr>
              <w:spacing w:after="0" w:before="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0">
            <w:pPr>
              <w:spacing w:after="0" w:before="0" w:lineRule="auto"/>
              <w:rPr>
                <w:sz w:val="22"/>
                <w:szCs w:val="22"/>
              </w:rPr>
            </w:pPr>
            <w:r w:rsidDel="00000000" w:rsidR="00000000" w:rsidRPr="00000000">
              <w:rPr>
                <w:sz w:val="22"/>
                <w:szCs w:val="22"/>
                <w:rtl w:val="0"/>
              </w:rPr>
              <w:t xml:space="preserve">&gt;5 releases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1">
            <w:pPr>
              <w:spacing w:after="0" w:before="0" w:lineRule="auto"/>
              <w:rPr>
                <w:sz w:val="22"/>
                <w:szCs w:val="22"/>
              </w:rPr>
            </w:pPr>
            <w:r w:rsidDel="00000000" w:rsidR="00000000" w:rsidRPr="00000000">
              <w:rPr>
                <w:sz w:val="22"/>
                <w:szCs w:val="22"/>
                <w:rtl w:val="0"/>
              </w:rPr>
              <w:t xml:space="preserve">Media, general public, industry, policymakers</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A2">
            <w:pPr>
              <w:spacing w:after="0" w:before="0" w:lineRule="auto"/>
              <w:jc w:val="center"/>
              <w:rPr>
                <w:b w:val="1"/>
                <w:bCs w:val="1"/>
                <w:sz w:val="22"/>
                <w:szCs w:val="22"/>
              </w:rPr>
            </w:pPr>
            <w:r w:rsidDel="00000000" w:rsidR="00000000" w:rsidRPr="00000000">
              <w:rPr>
                <w:b w:val="1"/>
                <w:bCs w:val="1"/>
                <w:sz w:val="22"/>
                <w:szCs w:val="22"/>
                <w:rtl w:val="0"/>
              </w:rPr>
              <w:t xml:space="preserve">Scientific Communication</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8">
            <w:pPr>
              <w:spacing w:after="0" w:before="0" w:lineRule="auto"/>
              <w:rPr>
                <w:sz w:val="22"/>
                <w:szCs w:val="22"/>
              </w:rPr>
            </w:pPr>
            <w:r w:rsidDel="00000000" w:rsidR="00000000" w:rsidRPr="00000000">
              <w:rPr>
                <w:sz w:val="22"/>
                <w:szCs w:val="22"/>
                <w:rtl w:val="0"/>
              </w:rPr>
              <w:t xml:space="preserve">Conferences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9">
            <w:pPr>
              <w:spacing w:after="0" w:before="0" w:lineRule="auto"/>
              <w:rPr>
                <w:sz w:val="22"/>
                <w:szCs w:val="22"/>
              </w:rPr>
            </w:pPr>
            <w:r w:rsidDel="00000000" w:rsidR="00000000" w:rsidRPr="00000000">
              <w:rPr>
                <w:sz w:val="22"/>
                <w:szCs w:val="22"/>
                <w:rtl w:val="0"/>
              </w:rPr>
              <w:t xml:space="preserve">Sharing findings with the scientific community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A">
            <w:pPr>
              <w:spacing w:after="0" w:before="0" w:lineRule="auto"/>
              <w:rPr>
                <w:sz w:val="22"/>
                <w:szCs w:val="22"/>
              </w:rPr>
            </w:pPr>
            <w:r w:rsidDel="00000000" w:rsidR="00000000" w:rsidRPr="00000000">
              <w:rPr>
                <w:sz w:val="22"/>
                <w:szCs w:val="22"/>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B">
            <w:pPr>
              <w:spacing w:after="0" w:before="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C">
            <w:pPr>
              <w:spacing w:after="0" w:before="0" w:lineRule="auto"/>
              <w:rPr>
                <w:sz w:val="22"/>
                <w:szCs w:val="22"/>
              </w:rPr>
            </w:pPr>
            <w:r w:rsidDel="00000000" w:rsidR="00000000" w:rsidRPr="00000000">
              <w:rPr>
                <w:sz w:val="22"/>
                <w:szCs w:val="22"/>
                <w:rtl w:val="0"/>
              </w:rPr>
              <w:t xml:space="preserve">100 presentations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D">
            <w:pPr>
              <w:spacing w:after="0" w:before="0" w:lineRule="auto"/>
              <w:rPr>
                <w:sz w:val="22"/>
                <w:szCs w:val="22"/>
              </w:rPr>
            </w:pPr>
            <w:r w:rsidDel="00000000" w:rsidR="00000000" w:rsidRPr="00000000">
              <w:rPr>
                <w:sz w:val="22"/>
                <w:szCs w:val="22"/>
                <w:rtl w:val="0"/>
              </w:rPr>
              <w:t xml:space="preserve">Researchers, industry experts, policymakers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E">
            <w:pPr>
              <w:spacing w:after="0" w:before="0" w:lineRule="auto"/>
              <w:rPr>
                <w:sz w:val="22"/>
                <w:szCs w:val="22"/>
              </w:rPr>
            </w:pPr>
            <w:r w:rsidDel="00000000" w:rsidR="00000000" w:rsidRPr="00000000">
              <w:rPr>
                <w:sz w:val="22"/>
                <w:szCs w:val="22"/>
                <w:rtl w:val="0"/>
              </w:rPr>
              <w:t xml:space="preserve">Publications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F">
            <w:pPr>
              <w:spacing w:after="0" w:before="0" w:lineRule="auto"/>
              <w:rPr>
                <w:sz w:val="22"/>
                <w:szCs w:val="22"/>
              </w:rPr>
            </w:pPr>
            <w:r w:rsidDel="00000000" w:rsidR="00000000" w:rsidRPr="00000000">
              <w:rPr>
                <w:sz w:val="22"/>
                <w:szCs w:val="22"/>
                <w:rtl w:val="0"/>
              </w:rPr>
              <w:t xml:space="preserve">Publishing findings in scientific journals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0">
            <w:pPr>
              <w:spacing w:after="0" w:before="0" w:lineRule="auto"/>
              <w:rPr>
                <w:sz w:val="22"/>
                <w:szCs w:val="22"/>
              </w:rPr>
            </w:pPr>
            <w:r w:rsidDel="00000000" w:rsidR="00000000" w:rsidRPr="00000000">
              <w:rPr>
                <w:sz w:val="22"/>
                <w:szCs w:val="22"/>
                <w:rtl w:val="0"/>
              </w:rPr>
              <w:t xml:space="preserve">After research results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1">
            <w:pPr>
              <w:spacing w:after="0" w:before="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2">
            <w:pPr>
              <w:spacing w:after="0" w:before="0" w:lineRule="auto"/>
              <w:rPr>
                <w:sz w:val="22"/>
                <w:szCs w:val="22"/>
              </w:rPr>
            </w:pPr>
            <w:r w:rsidDel="00000000" w:rsidR="00000000" w:rsidRPr="00000000">
              <w:rPr>
                <w:sz w:val="22"/>
                <w:szCs w:val="22"/>
                <w:rtl w:val="0"/>
              </w:rPr>
              <w:t xml:space="preserve">20 publications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3">
            <w:pPr>
              <w:spacing w:after="0" w:before="0" w:lineRule="auto"/>
              <w:rPr>
                <w:sz w:val="22"/>
                <w:szCs w:val="22"/>
              </w:rPr>
            </w:pPr>
            <w:r w:rsidDel="00000000" w:rsidR="00000000" w:rsidRPr="00000000">
              <w:rPr>
                <w:sz w:val="22"/>
                <w:szCs w:val="22"/>
                <w:rtl w:val="0"/>
              </w:rPr>
              <w:t xml:space="preserve">Researchers, academics, general public</w:t>
            </w:r>
          </w:p>
        </w:tc>
      </w:tr>
      <w:tr>
        <w:trPr>
          <w:cantSplit w:val="0"/>
          <w:trHeight w:val="270" w:hRule="atLeast"/>
          <w:tblHeader w:val="0"/>
        </w:trPr>
        <w:tc>
          <w:tcPr>
            <w:gridSpan w:val="6"/>
            <w:tcBorders>
              <w:top w:color="000000" w:space="0" w:sz="0" w:val="nil"/>
              <w:left w:color="000000" w:space="0" w:sz="6" w:val="single"/>
              <w:bottom w:color="000000" w:space="0" w:sz="6" w:val="single"/>
              <w:right w:color="000000" w:space="0" w:sz="6" w:val="single"/>
            </w:tcBorders>
            <w:shd w:fill="efefef" w:val="clear"/>
            <w:tcMar>
              <w:top w:w="0.0" w:type="dxa"/>
              <w:left w:w="0.0" w:type="dxa"/>
              <w:bottom w:w="0.0" w:type="dxa"/>
              <w:right w:w="0.0" w:type="dxa"/>
            </w:tcMar>
          </w:tcPr>
          <w:p w:rsidR="00000000" w:rsidDel="00000000" w:rsidP="00000000" w:rsidRDefault="00000000" w:rsidRPr="00000000" w14:paraId="000001B4">
            <w:pPr>
              <w:spacing w:after="0" w:before="0" w:lineRule="auto"/>
              <w:jc w:val="center"/>
              <w:rPr>
                <w:b w:val="1"/>
                <w:bCs w:val="1"/>
                <w:sz w:val="22"/>
                <w:szCs w:val="22"/>
              </w:rPr>
            </w:pPr>
            <w:r w:rsidDel="00000000" w:rsidR="00000000" w:rsidRPr="00000000">
              <w:rPr>
                <w:b w:val="1"/>
                <w:bCs w:val="1"/>
                <w:sz w:val="22"/>
                <w:szCs w:val="22"/>
                <w:rtl w:val="0"/>
              </w:rPr>
              <w:t xml:space="preserve">Events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A">
            <w:pPr>
              <w:spacing w:after="0" w:before="0" w:lineRule="auto"/>
              <w:rPr>
                <w:sz w:val="22"/>
                <w:szCs w:val="22"/>
              </w:rPr>
            </w:pPr>
            <w:r w:rsidDel="00000000" w:rsidR="00000000" w:rsidRPr="00000000">
              <w:rPr>
                <w:sz w:val="22"/>
                <w:szCs w:val="22"/>
                <w:rtl w:val="0"/>
              </w:rPr>
              <w:t xml:space="preserve">Workshops, boot camps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B">
            <w:pPr>
              <w:spacing w:after="0" w:before="0" w:lineRule="auto"/>
              <w:rPr>
                <w:sz w:val="22"/>
                <w:szCs w:val="22"/>
              </w:rPr>
            </w:pPr>
            <w:r w:rsidDel="00000000" w:rsidR="00000000" w:rsidRPr="00000000">
              <w:rPr>
                <w:sz w:val="22"/>
                <w:szCs w:val="22"/>
                <w:rtl w:val="0"/>
              </w:rPr>
              <w:t xml:space="preserve">Promoting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and fostering collaborations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C">
            <w:pPr>
              <w:spacing w:after="0" w:before="0" w:lineRule="auto"/>
              <w:rPr>
                <w:sz w:val="22"/>
                <w:szCs w:val="22"/>
              </w:rPr>
            </w:pPr>
            <w:r w:rsidDel="00000000" w:rsidR="00000000" w:rsidRPr="00000000">
              <w:rPr>
                <w:sz w:val="22"/>
                <w:szCs w:val="22"/>
                <w:rtl w:val="0"/>
              </w:rPr>
              <w:t xml:space="preserve">Annually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D">
            <w:pPr>
              <w:spacing w:after="0" w:before="0" w:lineRule="auto"/>
              <w:rPr>
                <w:sz w:val="22"/>
                <w:szCs w:val="22"/>
              </w:rPr>
            </w:pPr>
            <w:r w:rsidDel="00000000" w:rsidR="00000000" w:rsidRPr="00000000">
              <w:rPr>
                <w:sz w:val="22"/>
                <w:szCs w:val="22"/>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E">
            <w:pPr>
              <w:spacing w:after="0" w:before="0" w:lineRule="auto"/>
              <w:rPr>
                <w:sz w:val="22"/>
                <w:szCs w:val="22"/>
              </w:rPr>
            </w:pPr>
            <w:r w:rsidDel="00000000" w:rsidR="00000000" w:rsidRPr="00000000">
              <w:rPr>
                <w:sz w:val="22"/>
                <w:szCs w:val="22"/>
                <w:rtl w:val="0"/>
              </w:rPr>
              <w:t xml:space="preserve">80 workshops/boot camps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F">
            <w:pPr>
              <w:spacing w:after="0" w:before="0" w:lineRule="auto"/>
              <w:rPr>
                <w:sz w:val="22"/>
                <w:szCs w:val="22"/>
              </w:rPr>
            </w:pPr>
            <w:r w:rsidDel="00000000" w:rsidR="00000000" w:rsidRPr="00000000">
              <w:rPr>
                <w:sz w:val="22"/>
                <w:szCs w:val="22"/>
                <w:rtl w:val="0"/>
              </w:rPr>
              <w:t xml:space="preserve">Researchers, industry, policymakers, public</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0">
            <w:pPr>
              <w:spacing w:after="0" w:before="0" w:lineRule="auto"/>
              <w:rPr>
                <w:sz w:val="22"/>
                <w:szCs w:val="22"/>
              </w:rPr>
            </w:pPr>
            <w:r w:rsidDel="00000000" w:rsidR="00000000" w:rsidRPr="00000000">
              <w:rPr>
                <w:sz w:val="22"/>
                <w:szCs w:val="22"/>
                <w:rtl w:val="0"/>
              </w:rPr>
              <w:t xml:space="preserve">Closing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1">
            <w:pPr>
              <w:spacing w:after="0" w:before="0" w:lineRule="auto"/>
              <w:rPr>
                <w:sz w:val="22"/>
                <w:szCs w:val="22"/>
              </w:rPr>
            </w:pPr>
            <w:r w:rsidDel="00000000" w:rsidR="00000000" w:rsidRPr="00000000">
              <w:rPr>
                <w:sz w:val="22"/>
                <w:szCs w:val="22"/>
                <w:rtl w:val="0"/>
              </w:rPr>
              <w:t xml:space="preserve">Final event to share outcomes and enhance stakeholder interactions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2">
            <w:pPr>
              <w:spacing w:after="0" w:before="0" w:lineRule="auto"/>
              <w:rPr>
                <w:sz w:val="22"/>
                <w:szCs w:val="22"/>
              </w:rPr>
            </w:pPr>
            <w:r w:rsidDel="00000000" w:rsidR="00000000" w:rsidRPr="00000000">
              <w:rPr>
                <w:sz w:val="22"/>
                <w:szCs w:val="22"/>
                <w:rtl w:val="0"/>
              </w:rPr>
              <w:t xml:space="preserve">M46</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3">
            <w:pPr>
              <w:spacing w:after="0" w:before="0" w:lineRule="auto"/>
              <w:rPr>
                <w:sz w:val="22"/>
                <w:szCs w:val="22"/>
              </w:rPr>
            </w:pPr>
            <w:r w:rsidDel="00000000" w:rsidR="00000000" w:rsidRPr="00000000">
              <w:rPr>
                <w:sz w:val="22"/>
                <w:szCs w:val="22"/>
                <w:rtl w:val="0"/>
              </w:rPr>
              <w:t xml:space="preserve">NKUA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4">
            <w:pPr>
              <w:spacing w:after="0" w:before="0" w:lineRule="auto"/>
              <w:rPr>
                <w:sz w:val="22"/>
                <w:szCs w:val="22"/>
              </w:rPr>
            </w:pPr>
            <w:r w:rsidDel="00000000" w:rsidR="00000000" w:rsidRPr="00000000">
              <w:rPr>
                <w:sz w:val="22"/>
                <w:szCs w:val="22"/>
                <w:rtl w:val="0"/>
              </w:rPr>
              <w:t xml:space="preserve">1 conference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5">
            <w:pPr>
              <w:spacing w:after="0" w:before="0" w:lineRule="auto"/>
              <w:rPr>
                <w:sz w:val="22"/>
                <w:szCs w:val="22"/>
              </w:rPr>
            </w:pPr>
            <w:r w:rsidDel="00000000" w:rsidR="00000000" w:rsidRPr="00000000">
              <w:rPr>
                <w:sz w:val="22"/>
                <w:szCs w:val="22"/>
                <w:rtl w:val="0"/>
              </w:rPr>
              <w:t xml:space="preserve">Researchers, policymakers, industry, general public</w:t>
            </w:r>
          </w:p>
        </w:tc>
      </w:tr>
    </w:tbl>
    <w:p w:rsidR="00000000" w:rsidDel="00000000" w:rsidP="00000000" w:rsidRDefault="00000000" w:rsidRPr="00000000" w14:paraId="000001C6">
      <w:pPr>
        <w:spacing w:after="0" w:before="0" w:lineRule="auto"/>
        <w:jc w:val="both"/>
        <w:rPr>
          <w:b w:val="1"/>
          <w:bCs w:val="1"/>
          <w:sz w:val="22"/>
          <w:szCs w:val="22"/>
        </w:rPr>
      </w:pPr>
      <w:r w:rsidDel="00000000" w:rsidR="00000000" w:rsidRPr="00000000">
        <w:rPr>
          <w:rtl w:val="0"/>
        </w:rPr>
      </w:r>
    </w:p>
    <w:p w:rsidR="00000000" w:rsidDel="00000000" w:rsidP="00000000" w:rsidRDefault="00000000" w:rsidRPr="00000000" w14:paraId="000001C7">
      <w:pPr>
        <w:spacing w:after="0" w:before="0" w:lineRule="auto"/>
        <w:jc w:val="both"/>
        <w:rPr>
          <w:b w:val="1"/>
          <w:bCs w:val="1"/>
          <w:sz w:val="22"/>
          <w:szCs w:val="22"/>
        </w:rPr>
      </w:pPr>
      <w:r w:rsidDel="00000000" w:rsidR="00000000" w:rsidRPr="00000000">
        <w:rPr>
          <w:b w:val="1"/>
          <w:bCs w:val="1"/>
          <w:sz w:val="22"/>
          <w:szCs w:val="22"/>
          <w:rtl w:val="0"/>
        </w:rPr>
        <w:t xml:space="preserve">2.2.2.3 Networking and Training Activities</w:t>
      </w:r>
    </w:p>
    <w:p w:rsidR="00000000" w:rsidDel="00000000" w:rsidP="00000000" w:rsidRDefault="00000000" w:rsidRPr="00000000" w14:paraId="000001C8">
      <w:pPr>
        <w:spacing w:after="0" w:before="0" w:lineRule="auto"/>
        <w:rPr>
          <w:sz w:val="22"/>
          <w:szCs w:val="22"/>
        </w:rPr>
      </w:pPr>
      <w:r w:rsidDel="00000000" w:rsidR="00000000" w:rsidRPr="00000000">
        <w:rPr>
          <w:sz w:val="22"/>
          <w:szCs w:val="22"/>
          <w:rtl w:val="0"/>
        </w:rPr>
        <w:t xml:space="preserve">To foster sustainable capacity-building and institutional integration of experiential STEM learning,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embeds a structured program of networking and training activities. These efforts are strategically aligned with the international calendar of the NOVA-Bioscope group, which hosts recurring conferences across Europe through 2026 to 2035 and beyond (57 till 2035).</w:t>
      </w:r>
    </w:p>
    <w:p w:rsidR="00000000" w:rsidDel="00000000" w:rsidP="00000000" w:rsidRDefault="00000000" w:rsidRPr="00000000" w14:paraId="000001C9">
      <w:pPr>
        <w:spacing w:after="0" w:before="0" w:lineRule="auto"/>
        <w:rPr>
          <w:sz w:val="22"/>
          <w:szCs w:val="22"/>
        </w:rPr>
      </w:pPr>
      <w:r w:rsidDel="00000000" w:rsidR="00000000" w:rsidRPr="00000000">
        <w:rPr>
          <w:b w:val="1"/>
          <w:bCs w:val="1"/>
          <w:sz w:val="22"/>
          <w:szCs w:val="22"/>
          <w:rtl w:val="0"/>
        </w:rPr>
        <w:t xml:space="preserve">Training Integration:</w:t>
        <w:br w:type="textWrapping"/>
      </w:r>
      <w:r w:rsidDel="00000000" w:rsidR="00000000" w:rsidRPr="00000000">
        <w:rPr>
          <w:sz w:val="22"/>
          <w:szCs w:val="22"/>
          <w:rtl w:val="0"/>
        </w:rPr>
        <w:t xml:space="preserve">The project capitalizes on over six to seven annual international scientific conferences (at least 57 conferences in 10 years), </w:t>
      </w:r>
      <w:hyperlink r:id="rId77">
        <w:r w:rsidDel="00000000" w:rsidR="00000000" w:rsidRPr="00000000">
          <w:rPr>
            <w:color w:val="1155cc"/>
            <w:sz w:val="22"/>
            <w:szCs w:val="22"/>
            <w:u w:val="single"/>
            <w:rtl w:val="0"/>
          </w:rPr>
          <w:t xml:space="preserve">https://www.bioscopegroup.org/conferences/</w:t>
        </w:r>
      </w:hyperlink>
      <w:r w:rsidDel="00000000" w:rsidR="00000000" w:rsidRPr="00000000">
        <w:rPr>
          <w:sz w:val="22"/>
          <w:szCs w:val="22"/>
          <w:rtl w:val="0"/>
        </w:rPr>
        <w:t xml:space="preserve">, as real-world platforms for training a minimum of 300 educators in experiential pedagogy, digital tools, and inquiry-based learning (estimation of 5% of total conference attendees). Educators are invited to co-develop and present educational innovations, supported by academic recognition mechanisms (certificates, credits, and EU-level visibility).</w:t>
      </w:r>
    </w:p>
    <w:p w:rsidR="00000000" w:rsidDel="00000000" w:rsidP="00000000" w:rsidRDefault="00000000" w:rsidRPr="00000000" w14:paraId="000001CA">
      <w:pPr>
        <w:spacing w:after="0" w:before="0" w:lineRule="auto"/>
        <w:rPr>
          <w:sz w:val="22"/>
          <w:szCs w:val="22"/>
        </w:rPr>
      </w:pPr>
      <w:r w:rsidDel="00000000" w:rsidR="00000000" w:rsidRPr="00000000">
        <w:rPr>
          <w:sz w:val="22"/>
          <w:szCs w:val="22"/>
          <w:rtl w:val="0"/>
        </w:rPr>
        <w:t xml:space="preserve">In addition to in-person training, the project implements a comprehensive </w:t>
      </w:r>
      <w:r w:rsidDel="00000000" w:rsidR="00000000" w:rsidRPr="00000000">
        <w:rPr>
          <w:b w:val="1"/>
          <w:bCs w:val="1"/>
          <w:sz w:val="22"/>
          <w:szCs w:val="22"/>
          <w:rtl w:val="0"/>
        </w:rPr>
        <w:t xml:space="preserve">online training framework</w:t>
      </w:r>
      <w:r w:rsidDel="00000000" w:rsidR="00000000" w:rsidRPr="00000000">
        <w:rPr>
          <w:sz w:val="22"/>
          <w:szCs w:val="22"/>
          <w:rtl w:val="0"/>
        </w:rPr>
        <w:t xml:space="preserve"> hosted through the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Dr. VIDA website. This includes asynchronous modules, webinars, and virtual workshops on device usage, classroom integration, and assessment strategies. These resources ensure equitable access to training regardless of geographic location, promoting wide-scale adoption and institutional embedding. The web-based platform also supports continuous peer exchange, resource sharing, and tracking of certification progress.</w:t>
      </w:r>
    </w:p>
    <w:p w:rsidR="00000000" w:rsidDel="00000000" w:rsidP="00000000" w:rsidRDefault="00000000" w:rsidRPr="00000000" w14:paraId="000001CB">
      <w:pPr>
        <w:spacing w:after="0" w:before="0" w:lineRule="auto"/>
        <w:rPr>
          <w:sz w:val="22"/>
          <w:szCs w:val="22"/>
        </w:rPr>
      </w:pPr>
      <w:r w:rsidDel="00000000" w:rsidR="00000000" w:rsidRPr="00000000">
        <w:rPr>
          <w:b w:val="1"/>
          <w:bCs w:val="1"/>
          <w:sz w:val="22"/>
          <w:szCs w:val="22"/>
          <w:rtl w:val="0"/>
        </w:rPr>
        <w:t xml:space="preserve">Networking for Impact and Visibility:</w:t>
        <w:br w:type="textWrapping"/>
      </w:r>
      <w:r w:rsidDel="00000000" w:rsidR="00000000" w:rsidRPr="00000000">
        <w:rPr>
          <w:sz w:val="22"/>
          <w:szCs w:val="22"/>
          <w:rtl w:val="0"/>
        </w:rPr>
        <w:t xml:space="preserve">These conferences also serve as critical nodes for multi-level networking, enabling direct engagement with policy makers, institutional leaders, and EU education stakeholders. Through partnerships facilitated at these events,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ensures alignment with university and medium school needs and synergies with Horizon Europe and EIT KIC initiatives.</w:t>
      </w:r>
    </w:p>
    <w:p w:rsidR="00000000" w:rsidDel="00000000" w:rsidP="00000000" w:rsidRDefault="00000000" w:rsidRPr="00000000" w14:paraId="000001CC">
      <w:pPr>
        <w:spacing w:after="0" w:before="0" w:lineRule="auto"/>
        <w:rPr>
          <w:i w:val="1"/>
          <w:iCs w:val="1"/>
          <w:sz w:val="22"/>
          <w:szCs w:val="22"/>
        </w:rPr>
      </w:pPr>
      <w:r w:rsidDel="00000000" w:rsidR="00000000" w:rsidRPr="00000000">
        <w:rPr>
          <w:b w:val="1"/>
          <w:bCs w:val="1"/>
          <w:sz w:val="22"/>
          <w:szCs w:val="22"/>
          <w:rtl w:val="0"/>
        </w:rPr>
        <w:t xml:space="preserve">Sustainability through Community and Exchange:</w:t>
        <w:br w:type="textWrapping"/>
      </w:r>
      <w:r w:rsidDel="00000000" w:rsidR="00000000" w:rsidRPr="00000000">
        <w:rPr>
          <w:sz w:val="22"/>
          <w:szCs w:val="22"/>
          <w:rtl w:val="0"/>
        </w:rPr>
        <w:t xml:space="preserve">By anchoring the project’s activities within the NOVA-Bioscope group, network until 2035, </w:t>
      </w:r>
      <w:r w:rsidDel="00000000" w:rsidR="00000000" w:rsidRPr="00000000">
        <w:rPr>
          <w:b w:val="1"/>
          <w:bCs w:val="1"/>
          <w:sz w:val="22"/>
          <w:szCs w:val="22"/>
          <w:rtl w:val="0"/>
        </w:rPr>
        <w:t xml:space="preserve">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secures continuity for its community of practice beyond the formal funding period. This sustained engagement strengthens the project's institutionalization strategy and supports the international scaling of its educational model through the SMARTUP startup.</w:t>
      </w:r>
      <w:r w:rsidDel="00000000" w:rsidR="00000000" w:rsidRPr="00000000">
        <w:rPr>
          <w:rtl w:val="0"/>
        </w:rPr>
      </w:r>
    </w:p>
    <w:p w:rsidR="00000000" w:rsidDel="00000000" w:rsidP="00000000" w:rsidRDefault="00000000" w:rsidRPr="00000000" w14:paraId="000001CD">
      <w:pPr>
        <w:spacing w:line="246" w:lineRule="auto"/>
        <w:ind w:firstLine="369"/>
        <w:jc w:val="both"/>
        <w:rPr>
          <w:i w:val="1"/>
          <w:iCs w:val="1"/>
          <w:sz w:val="22"/>
          <w:szCs w:val="22"/>
        </w:rPr>
      </w:pPr>
      <w:r w:rsidDel="00000000" w:rsidR="00000000" w:rsidRPr="00000000">
        <w:rPr>
          <w:rtl w:val="0"/>
        </w:rPr>
      </w:r>
    </w:p>
    <w:p w:rsidR="00000000" w:rsidDel="00000000" w:rsidP="00000000" w:rsidRDefault="00000000" w:rsidRPr="00000000" w14:paraId="000001CE">
      <w:pPr>
        <w:jc w:val="both"/>
        <w:rPr>
          <w:b w:val="1"/>
          <w:bCs w:val="1"/>
          <w:sz w:val="22"/>
          <w:szCs w:val="22"/>
        </w:rPr>
      </w:pPr>
      <w:r w:rsidDel="00000000" w:rsidR="00000000" w:rsidRPr="00000000">
        <w:rPr>
          <w:b w:val="1"/>
          <w:bCs w:val="1"/>
          <w:sz w:val="22"/>
          <w:szCs w:val="22"/>
          <w:rtl w:val="0"/>
        </w:rPr>
        <w:t xml:space="preserve">2.2.2 IPR management</w:t>
      </w:r>
    </w:p>
    <w:p w:rsidR="00000000" w:rsidDel="00000000" w:rsidP="00000000" w:rsidRDefault="00000000" w:rsidRPr="00000000" w14:paraId="000001CF">
      <w:pPr>
        <w:jc w:val="both"/>
        <w:rPr>
          <w:i w:val="1"/>
          <w:iCs w:val="1"/>
          <w:sz w:val="22"/>
          <w:szCs w:val="22"/>
          <w:highlight w:val="yellow"/>
        </w:rPr>
      </w:pPr>
      <w:r w:rsidDel="00000000" w:rsidR="00000000" w:rsidRPr="00000000">
        <w:rPr>
          <w:sz w:val="22"/>
          <w:szCs w:val="22"/>
          <w:highlight w:val="yellow"/>
          <w:rtl w:val="0"/>
        </w:rPr>
        <w:t xml:space="preserve">Outline your strategy for the management of intellectual property, foreseen protection measures, such as patents, design rights, copyright, trade secrets, etc., and how these would be used to support exploitation.</w:t>
      </w:r>
      <w:r w:rsidDel="00000000" w:rsidR="00000000" w:rsidRPr="00000000">
        <w:rPr>
          <w:rtl w:val="0"/>
        </w:rPr>
      </w:r>
    </w:p>
    <w:p w:rsidR="00000000" w:rsidDel="00000000" w:rsidP="00000000" w:rsidRDefault="00000000" w:rsidRPr="00000000" w14:paraId="000001D0">
      <w:pPr>
        <w:spacing w:line="246" w:lineRule="auto"/>
        <w:ind w:firstLine="720"/>
        <w:jc w:val="both"/>
        <w:rPr>
          <w:i w:val="1"/>
          <w:iCs w:val="1"/>
          <w:sz w:val="22"/>
          <w:szCs w:val="22"/>
          <w:highlight w:val="yellow"/>
        </w:rPr>
      </w:pPr>
      <w:r w:rsidDel="00000000" w:rsidR="00000000" w:rsidRPr="00000000">
        <w:rPr>
          <w:i w:val="1"/>
          <w:iCs w:val="1"/>
          <w:sz w:val="22"/>
          <w:szCs w:val="22"/>
          <w:highlight w:val="yellow"/>
          <w:rtl w:val="0"/>
        </w:rPr>
        <w:t xml:space="preserve">If your project is selected, you will need an appropriate consortium agreement to manage (amongst other things) the ownership and access to key knowledge (IPR, research data etc.). Where relevant, these will allow you, collectively and individually, to pursue market opportunities arising from the project.</w:t>
      </w:r>
    </w:p>
    <w:p w:rsidR="00000000" w:rsidDel="00000000" w:rsidP="00000000" w:rsidRDefault="00000000" w:rsidRPr="00000000" w14:paraId="000001D1">
      <w:pPr>
        <w:spacing w:line="246" w:lineRule="auto"/>
        <w:ind w:firstLine="720"/>
        <w:jc w:val="both"/>
        <w:rPr>
          <w:i w:val="1"/>
          <w:iCs w:val="1"/>
          <w:sz w:val="22"/>
          <w:szCs w:val="22"/>
        </w:rPr>
      </w:pPr>
      <w:r w:rsidDel="00000000" w:rsidR="00000000" w:rsidRPr="00000000">
        <w:rPr>
          <w:i w:val="1"/>
          <w:iCs w:val="1"/>
          <w:sz w:val="22"/>
          <w:szCs w:val="22"/>
          <w:highlight w:val="yellow"/>
          <w:rtl w:val="0"/>
        </w:rPr>
        <w:t xml:space="preserve">If your project is selected, you must indicate the owner(s) of the results (results ownership list) in the final periodic report.</w:t>
      </w:r>
      <w:r w:rsidDel="00000000" w:rsidR="00000000" w:rsidRPr="00000000">
        <w:rPr>
          <w:rtl w:val="0"/>
        </w:rPr>
      </w:r>
    </w:p>
    <w:p w:rsidR="00000000" w:rsidDel="00000000" w:rsidP="00000000" w:rsidRDefault="00000000" w:rsidRPr="00000000" w14:paraId="000001D2">
      <w:pPr>
        <w:spacing w:after="240" w:before="240" w:lineRule="auto"/>
        <w:jc w:val="both"/>
        <w:rPr>
          <w:b w:val="1"/>
          <w:bCs w:val="1"/>
          <w:sz w:val="22"/>
          <w:szCs w:val="22"/>
        </w:rPr>
      </w:pPr>
      <w:r w:rsidDel="00000000" w:rsidR="00000000" w:rsidRPr="00000000">
        <w:rPr>
          <w:b w:val="1"/>
          <w:bCs w:val="1"/>
          <w:sz w:val="22"/>
          <w:szCs w:val="22"/>
          <w:rtl w:val="0"/>
        </w:rPr>
        <w:t xml:space="preserve">Protection Measures: </w:t>
      </w:r>
      <w:r w:rsidDel="00000000" w:rsidR="00000000" w:rsidRPr="00000000">
        <w:rPr>
          <w:sz w:val="22"/>
          <w:szCs w:val="22"/>
          <w:rtl w:val="0"/>
        </w:rPr>
        <w:t xml:space="preserve">The project will adopt a hybrid intellectual property (IP) approach that balances openness and protection. Open-source licensing will be applied to educational protocols and non-commercial training materials, promoting accessibility and collaboration. At the same time, formal IP protection will be pursued for hardware design, software modules, and brand identity where appropriate. Specifically, the </w:t>
      </w:r>
      <w:r w:rsidDel="00000000" w:rsidR="00000000" w:rsidRPr="00000000">
        <w:rPr>
          <w:b w:val="1"/>
          <w:bCs w:val="1"/>
          <w:sz w:val="22"/>
          <w:szCs w:val="22"/>
          <w:rtl w:val="0"/>
        </w:rPr>
        <w:t xml:space="preserve">Dr. Vida Education device</w:t>
      </w:r>
      <w:r w:rsidDel="00000000" w:rsidR="00000000" w:rsidRPr="00000000">
        <w:rPr>
          <w:sz w:val="22"/>
          <w:szCs w:val="22"/>
          <w:rtl w:val="0"/>
        </w:rPr>
        <w:t xml:space="preserve">, including its hardware design and electronic components, will be protected through </w:t>
      </w:r>
      <w:r w:rsidDel="00000000" w:rsidR="00000000" w:rsidRPr="00000000">
        <w:rPr>
          <w:b w:val="1"/>
          <w:bCs w:val="1"/>
          <w:sz w:val="22"/>
          <w:szCs w:val="22"/>
          <w:rtl w:val="0"/>
        </w:rPr>
        <w:t xml:space="preserve">utility models and/or design rights</w:t>
      </w:r>
      <w:r w:rsidDel="00000000" w:rsidR="00000000" w:rsidRPr="00000000">
        <w:rPr>
          <w:sz w:val="22"/>
          <w:szCs w:val="22"/>
          <w:rtl w:val="0"/>
        </w:rPr>
        <w:t xml:space="preserve">, selected according to national and international patentability frameworks and cost-effectiveness. </w:t>
      </w:r>
      <w:r w:rsidDel="00000000" w:rsidR="00000000" w:rsidRPr="00000000">
        <w:rPr>
          <w:b w:val="1"/>
          <w:bCs w:val="1"/>
          <w:sz w:val="22"/>
          <w:szCs w:val="22"/>
          <w:rtl w:val="0"/>
        </w:rPr>
        <w:t xml:space="preserve">Software components</w:t>
      </w:r>
      <w:r w:rsidDel="00000000" w:rsidR="00000000" w:rsidRPr="00000000">
        <w:rPr>
          <w:sz w:val="22"/>
          <w:szCs w:val="22"/>
          <w:rtl w:val="0"/>
        </w:rPr>
        <w:t xml:space="preserve">, including the AI-driven data analysis interface, will be safeguarded by </w:t>
      </w:r>
      <w:r w:rsidDel="00000000" w:rsidR="00000000" w:rsidRPr="00000000">
        <w:rPr>
          <w:b w:val="1"/>
          <w:bCs w:val="1"/>
          <w:sz w:val="22"/>
          <w:szCs w:val="22"/>
          <w:rtl w:val="0"/>
        </w:rPr>
        <w:t xml:space="preserve">copyright</w:t>
      </w:r>
      <w:r w:rsidDel="00000000" w:rsidR="00000000" w:rsidRPr="00000000">
        <w:rPr>
          <w:sz w:val="22"/>
          <w:szCs w:val="22"/>
          <w:rtl w:val="0"/>
        </w:rPr>
        <w:t xml:space="preserve">, while the </w:t>
      </w:r>
      <w:r w:rsidDel="00000000" w:rsidR="00000000" w:rsidRPr="00000000">
        <w:rPr>
          <w:b w:val="1"/>
          <w:bCs w:val="1"/>
          <w:sz w:val="22"/>
          <w:szCs w:val="22"/>
          <w:rtl w:val="0"/>
        </w:rPr>
        <w:t xml:space="preserve">core algorithms</w:t>
      </w:r>
      <w:r w:rsidDel="00000000" w:rsidR="00000000" w:rsidRPr="00000000">
        <w:rPr>
          <w:sz w:val="22"/>
          <w:szCs w:val="22"/>
          <w:rtl w:val="0"/>
        </w:rPr>
        <w:t xml:space="preserve"> may be maintained as </w:t>
      </w:r>
      <w:r w:rsidDel="00000000" w:rsidR="00000000" w:rsidRPr="00000000">
        <w:rPr>
          <w:b w:val="1"/>
          <w:bCs w:val="1"/>
          <w:sz w:val="22"/>
          <w:szCs w:val="22"/>
          <w:rtl w:val="0"/>
        </w:rPr>
        <w:t xml:space="preserve">trade secrets</w:t>
      </w:r>
      <w:r w:rsidDel="00000000" w:rsidR="00000000" w:rsidRPr="00000000">
        <w:rPr>
          <w:sz w:val="22"/>
          <w:szCs w:val="22"/>
          <w:rtl w:val="0"/>
        </w:rPr>
        <w:t xml:space="preserve"> if deemed necessary. Furthermore, the project’s </w:t>
      </w:r>
      <w:r w:rsidDel="00000000" w:rsidR="00000000" w:rsidRPr="00000000">
        <w:rPr>
          <w:b w:val="1"/>
          <w:bCs w:val="1"/>
          <w:sz w:val="22"/>
          <w:szCs w:val="22"/>
          <w:rtl w:val="0"/>
        </w:rPr>
        <w:t xml:space="preserve">visual identity</w:t>
      </w:r>
      <w:r w:rsidDel="00000000" w:rsidR="00000000" w:rsidRPr="00000000">
        <w:rPr>
          <w:sz w:val="22"/>
          <w:szCs w:val="22"/>
          <w:rtl w:val="0"/>
        </w:rPr>
        <w:t xml:space="preserve">, encompassing the device’s branding and the digital interface, will be protected through </w:t>
      </w:r>
      <w:r w:rsidDel="00000000" w:rsidR="00000000" w:rsidRPr="00000000">
        <w:rPr>
          <w:b w:val="1"/>
          <w:bCs w:val="1"/>
          <w:sz w:val="22"/>
          <w:szCs w:val="22"/>
          <w:rtl w:val="0"/>
        </w:rPr>
        <w:t xml:space="preserve">trademark registration</w:t>
      </w:r>
      <w:r w:rsidDel="00000000" w:rsidR="00000000" w:rsidRPr="00000000">
        <w:rPr>
          <w:sz w:val="22"/>
          <w:szCs w:val="22"/>
          <w:rtl w:val="0"/>
        </w:rPr>
        <w:t xml:space="preserve"> under the </w:t>
      </w:r>
      <w:r w:rsidDel="00000000" w:rsidR="00000000" w:rsidRPr="00000000">
        <w:rPr>
          <w:b w:val="1"/>
          <w:bCs w:val="1"/>
          <w:sz w:val="22"/>
          <w:szCs w:val="22"/>
          <w:rtl w:val="0"/>
        </w:rPr>
        <w:t xml:space="preserve">SMARTUP</w:t>
      </w:r>
      <w:r w:rsidDel="00000000" w:rsidR="00000000" w:rsidRPr="00000000">
        <w:rPr>
          <w:sz w:val="22"/>
          <w:szCs w:val="22"/>
          <w:rtl w:val="0"/>
        </w:rPr>
        <w:t xml:space="preserve"> start-up entity. </w:t>
      </w:r>
      <w:r w:rsidDel="00000000" w:rsidR="00000000" w:rsidRPr="00000000">
        <w:rPr>
          <w:b w:val="1"/>
          <w:bCs w:val="1"/>
          <w:sz w:val="22"/>
          <w:szCs w:val="22"/>
          <w:rtl w:val="0"/>
        </w:rPr>
        <w:t xml:space="preserve">Ownership and Consortium Agreement: </w:t>
      </w:r>
      <w:r w:rsidDel="00000000" w:rsidR="00000000" w:rsidRPr="00000000">
        <w:rPr>
          <w:sz w:val="22"/>
          <w:szCs w:val="22"/>
          <w:rtl w:val="0"/>
        </w:rPr>
        <w:t xml:space="preserve">A comprehensive </w:t>
      </w:r>
      <w:r w:rsidDel="00000000" w:rsidR="00000000" w:rsidRPr="00000000">
        <w:rPr>
          <w:b w:val="1"/>
          <w:bCs w:val="1"/>
          <w:sz w:val="22"/>
          <w:szCs w:val="22"/>
          <w:rtl w:val="0"/>
        </w:rPr>
        <w:t xml:space="preserve">Consortium Agreement (CA)</w:t>
      </w:r>
      <w:r w:rsidDel="00000000" w:rsidR="00000000" w:rsidRPr="00000000">
        <w:rPr>
          <w:sz w:val="22"/>
          <w:szCs w:val="22"/>
          <w:rtl w:val="0"/>
        </w:rPr>
        <w:t xml:space="preserve"> will be established prior to project launch, following the </w:t>
      </w:r>
      <w:r w:rsidDel="00000000" w:rsidR="00000000" w:rsidRPr="00000000">
        <w:rPr>
          <w:b w:val="1"/>
          <w:bCs w:val="1"/>
          <w:sz w:val="22"/>
          <w:szCs w:val="22"/>
          <w:rtl w:val="0"/>
        </w:rPr>
        <w:t xml:space="preserve">DESCA model</w:t>
      </w:r>
      <w:r w:rsidDel="00000000" w:rsidR="00000000" w:rsidRPr="00000000">
        <w:rPr>
          <w:sz w:val="22"/>
          <w:szCs w:val="22"/>
          <w:rtl w:val="0"/>
        </w:rPr>
        <w:t xml:space="preserve">. This agreement will clearly define </w:t>
      </w:r>
      <w:r w:rsidDel="00000000" w:rsidR="00000000" w:rsidRPr="00000000">
        <w:rPr>
          <w:b w:val="1"/>
          <w:bCs w:val="1"/>
          <w:sz w:val="22"/>
          <w:szCs w:val="22"/>
          <w:rtl w:val="0"/>
        </w:rPr>
        <w:t xml:space="preserve">ownership of results and background knowledge</w:t>
      </w:r>
      <w:r w:rsidDel="00000000" w:rsidR="00000000" w:rsidRPr="00000000">
        <w:rPr>
          <w:sz w:val="22"/>
          <w:szCs w:val="22"/>
          <w:rtl w:val="0"/>
        </w:rPr>
        <w:t xml:space="preserve">, establish </w:t>
      </w:r>
      <w:r w:rsidDel="00000000" w:rsidR="00000000" w:rsidRPr="00000000">
        <w:rPr>
          <w:b w:val="1"/>
          <w:bCs w:val="1"/>
          <w:sz w:val="22"/>
          <w:szCs w:val="22"/>
          <w:rtl w:val="0"/>
        </w:rPr>
        <w:t xml:space="preserve">rules for joint ownership and access rights</w:t>
      </w:r>
      <w:r w:rsidDel="00000000" w:rsidR="00000000" w:rsidRPr="00000000">
        <w:rPr>
          <w:sz w:val="22"/>
          <w:szCs w:val="22"/>
          <w:rtl w:val="0"/>
        </w:rPr>
        <w:t xml:space="preserve">—particularly where technical contributions are integrated—and outline </w:t>
      </w:r>
      <w:r w:rsidDel="00000000" w:rsidR="00000000" w:rsidRPr="00000000">
        <w:rPr>
          <w:b w:val="1"/>
          <w:bCs w:val="1"/>
          <w:sz w:val="22"/>
          <w:szCs w:val="22"/>
          <w:rtl w:val="0"/>
        </w:rPr>
        <w:t xml:space="preserve">licensing options</w:t>
      </w:r>
      <w:r w:rsidDel="00000000" w:rsidR="00000000" w:rsidRPr="00000000">
        <w:rPr>
          <w:sz w:val="22"/>
          <w:szCs w:val="22"/>
          <w:rtl w:val="0"/>
        </w:rPr>
        <w:t xml:space="preserve">, including non-exclusive rights for academic use and exclusive licenses for commercial exploitation. It will also specify </w:t>
      </w:r>
      <w:r w:rsidDel="00000000" w:rsidR="00000000" w:rsidRPr="00000000">
        <w:rPr>
          <w:b w:val="1"/>
          <w:bCs w:val="1"/>
          <w:sz w:val="22"/>
          <w:szCs w:val="22"/>
          <w:rtl w:val="0"/>
        </w:rPr>
        <w:t xml:space="preserve">mechanisms for dispute resolution and revenue sharing</w:t>
      </w:r>
      <w:r w:rsidDel="00000000" w:rsidR="00000000" w:rsidRPr="00000000">
        <w:rPr>
          <w:sz w:val="22"/>
          <w:szCs w:val="22"/>
          <w:rtl w:val="0"/>
        </w:rPr>
        <w:t xml:space="preserve">. Importantly, the CA will ensure that each consortium partner retains ownership of their </w:t>
      </w:r>
      <w:r w:rsidDel="00000000" w:rsidR="00000000" w:rsidRPr="00000000">
        <w:rPr>
          <w:b w:val="1"/>
          <w:bCs w:val="1"/>
          <w:sz w:val="22"/>
          <w:szCs w:val="22"/>
          <w:rtl w:val="0"/>
        </w:rPr>
        <w:t xml:space="preserve">background IP</w:t>
      </w:r>
      <w:r w:rsidDel="00000000" w:rsidR="00000000" w:rsidRPr="00000000">
        <w:rPr>
          <w:sz w:val="22"/>
          <w:szCs w:val="22"/>
          <w:rtl w:val="0"/>
        </w:rPr>
        <w:t xml:space="preserve">, while providing the necessary access rights to enable the </w:t>
      </w:r>
      <w:r w:rsidDel="00000000" w:rsidR="00000000" w:rsidRPr="00000000">
        <w:rPr>
          <w:b w:val="1"/>
          <w:bCs w:val="1"/>
          <w:sz w:val="22"/>
          <w:szCs w:val="22"/>
          <w:rtl w:val="0"/>
        </w:rPr>
        <w:t xml:space="preserve">implementation and exploitation</w:t>
      </w:r>
      <w:r w:rsidDel="00000000" w:rsidR="00000000" w:rsidRPr="00000000">
        <w:rPr>
          <w:sz w:val="22"/>
          <w:szCs w:val="22"/>
          <w:rtl w:val="0"/>
        </w:rPr>
        <w:t xml:space="preserve"> of project outcomes. </w:t>
      </w:r>
      <w:r w:rsidDel="00000000" w:rsidR="00000000" w:rsidRPr="00000000">
        <w:rPr>
          <w:b w:val="1"/>
          <w:bCs w:val="1"/>
          <w:sz w:val="22"/>
          <w:szCs w:val="22"/>
          <w:rtl w:val="0"/>
        </w:rPr>
        <w:t xml:space="preserve">Exploitation and Market Use: </w:t>
      </w:r>
      <w:r w:rsidDel="00000000" w:rsidR="00000000" w:rsidRPr="00000000">
        <w:rPr>
          <w:sz w:val="22"/>
          <w:szCs w:val="22"/>
          <w:rtl w:val="0"/>
        </w:rPr>
        <w:t xml:space="preserve">The project’s exploitation strategy foresees the creation of a </w:t>
      </w:r>
      <w:r w:rsidDel="00000000" w:rsidR="00000000" w:rsidRPr="00000000">
        <w:rPr>
          <w:b w:val="1"/>
          <w:bCs w:val="1"/>
          <w:sz w:val="22"/>
          <w:szCs w:val="22"/>
          <w:rtl w:val="0"/>
        </w:rPr>
        <w:t xml:space="preserve">start-up (SMARTUP)</w:t>
      </w:r>
      <w:r w:rsidDel="00000000" w:rsidR="00000000" w:rsidRPr="00000000">
        <w:rPr>
          <w:sz w:val="22"/>
          <w:szCs w:val="22"/>
          <w:rtl w:val="0"/>
        </w:rPr>
        <w:t xml:space="preserve">, which will serve as the </w:t>
      </w:r>
      <w:r w:rsidDel="00000000" w:rsidR="00000000" w:rsidRPr="00000000">
        <w:rPr>
          <w:b w:val="1"/>
          <w:bCs w:val="1"/>
          <w:sz w:val="22"/>
          <w:szCs w:val="22"/>
          <w:rtl w:val="0"/>
        </w:rPr>
        <w:t xml:space="preserve">commercialization and distribution vehicle</w:t>
      </w:r>
      <w:r w:rsidDel="00000000" w:rsidR="00000000" w:rsidRPr="00000000">
        <w:rPr>
          <w:sz w:val="22"/>
          <w:szCs w:val="22"/>
          <w:rtl w:val="0"/>
        </w:rPr>
        <w:t xml:space="preserve"> for the </w:t>
      </w:r>
      <w:r w:rsidDel="00000000" w:rsidR="00000000" w:rsidRPr="00000000">
        <w:rPr>
          <w:b w:val="1"/>
          <w:bCs w:val="1"/>
          <w:sz w:val="22"/>
          <w:szCs w:val="22"/>
          <w:rtl w:val="0"/>
        </w:rPr>
        <w:t xml:space="preserve">Dr. Vida Education device</w:t>
      </w:r>
      <w:r w:rsidDel="00000000" w:rsidR="00000000" w:rsidRPr="00000000">
        <w:rPr>
          <w:sz w:val="22"/>
          <w:szCs w:val="22"/>
          <w:rtl w:val="0"/>
        </w:rPr>
        <w:t xml:space="preserve">. All project results protected under IP frameworks will be </w:t>
      </w:r>
      <w:r w:rsidDel="00000000" w:rsidR="00000000" w:rsidRPr="00000000">
        <w:rPr>
          <w:b w:val="1"/>
          <w:bCs w:val="1"/>
          <w:sz w:val="22"/>
          <w:szCs w:val="22"/>
          <w:rtl w:val="0"/>
        </w:rPr>
        <w:t xml:space="preserve">licensed or transferred</w:t>
      </w:r>
      <w:r w:rsidDel="00000000" w:rsidR="00000000" w:rsidRPr="00000000">
        <w:rPr>
          <w:sz w:val="22"/>
          <w:szCs w:val="22"/>
          <w:rtl w:val="0"/>
        </w:rPr>
        <w:t xml:space="preserve"> to this start-up under the conditions defined in the Consortium Agreement. In parallel, </w:t>
      </w:r>
      <w:r w:rsidDel="00000000" w:rsidR="00000000" w:rsidRPr="00000000">
        <w:rPr>
          <w:b w:val="1"/>
          <w:bCs w:val="1"/>
          <w:sz w:val="22"/>
          <w:szCs w:val="22"/>
          <w:rtl w:val="0"/>
        </w:rPr>
        <w:t xml:space="preserve">open-access materials</w:t>
      </w:r>
      <w:r w:rsidDel="00000000" w:rsidR="00000000" w:rsidRPr="00000000">
        <w:rPr>
          <w:sz w:val="22"/>
          <w:szCs w:val="22"/>
          <w:rtl w:val="0"/>
        </w:rPr>
        <w:t xml:space="preserve"> such as curricula and experimental protocols will be made publicly available via a </w:t>
      </w:r>
      <w:r w:rsidDel="00000000" w:rsidR="00000000" w:rsidRPr="00000000">
        <w:rPr>
          <w:b w:val="1"/>
          <w:bCs w:val="1"/>
          <w:sz w:val="22"/>
          <w:szCs w:val="22"/>
          <w:rtl w:val="0"/>
        </w:rPr>
        <w:t xml:space="preserve">dedicated online platform</w:t>
      </w:r>
      <w:r w:rsidDel="00000000" w:rsidR="00000000" w:rsidRPr="00000000">
        <w:rPr>
          <w:sz w:val="22"/>
          <w:szCs w:val="22"/>
          <w:rtl w:val="0"/>
        </w:rPr>
        <w:t xml:space="preserve">, released under </w:t>
      </w:r>
      <w:r w:rsidDel="00000000" w:rsidR="00000000" w:rsidRPr="00000000">
        <w:rPr>
          <w:b w:val="1"/>
          <w:bCs w:val="1"/>
          <w:sz w:val="22"/>
          <w:szCs w:val="22"/>
          <w:rtl w:val="0"/>
        </w:rPr>
        <w:t xml:space="preserve">Creative Commons licenses</w:t>
      </w:r>
      <w:r w:rsidDel="00000000" w:rsidR="00000000" w:rsidRPr="00000000">
        <w:rPr>
          <w:sz w:val="22"/>
          <w:szCs w:val="22"/>
          <w:rtl w:val="0"/>
        </w:rPr>
        <w:t xml:space="preserve">. This approach guarantees wide societal access to educational resources while maintaining </w:t>
      </w:r>
      <w:r w:rsidDel="00000000" w:rsidR="00000000" w:rsidRPr="00000000">
        <w:rPr>
          <w:b w:val="1"/>
          <w:bCs w:val="1"/>
          <w:sz w:val="22"/>
          <w:szCs w:val="22"/>
          <w:rtl w:val="0"/>
        </w:rPr>
        <w:t xml:space="preserve">brand visibility</w:t>
      </w:r>
      <w:r w:rsidDel="00000000" w:rsidR="00000000" w:rsidRPr="00000000">
        <w:rPr>
          <w:sz w:val="22"/>
          <w:szCs w:val="22"/>
          <w:rtl w:val="0"/>
        </w:rPr>
        <w:t xml:space="preserve"> and protecting the project’s reputation. </w:t>
      </w:r>
      <w:r w:rsidDel="00000000" w:rsidR="00000000" w:rsidRPr="00000000">
        <w:rPr>
          <w:b w:val="1"/>
          <w:bCs w:val="1"/>
          <w:sz w:val="22"/>
          <w:szCs w:val="22"/>
          <w:rtl w:val="0"/>
        </w:rPr>
        <w:t xml:space="preserve">Results Ownership Reporting: </w:t>
      </w:r>
      <w:r w:rsidDel="00000000" w:rsidR="00000000" w:rsidRPr="00000000">
        <w:rPr>
          <w:sz w:val="22"/>
          <w:szCs w:val="22"/>
          <w:rtl w:val="0"/>
        </w:rPr>
        <w:t xml:space="preserve">In accordance with </w:t>
      </w:r>
      <w:r w:rsidDel="00000000" w:rsidR="00000000" w:rsidRPr="00000000">
        <w:rPr>
          <w:b w:val="1"/>
          <w:bCs w:val="1"/>
          <w:sz w:val="22"/>
          <w:szCs w:val="22"/>
          <w:rtl w:val="0"/>
        </w:rPr>
        <w:t xml:space="preserve">Horizon Europe IPR guidelines</w:t>
      </w:r>
      <w:r w:rsidDel="00000000" w:rsidR="00000000" w:rsidRPr="00000000">
        <w:rPr>
          <w:sz w:val="22"/>
          <w:szCs w:val="22"/>
          <w:rtl w:val="0"/>
        </w:rPr>
        <w:t xml:space="preserve">, a detailed </w:t>
      </w:r>
      <w:r w:rsidDel="00000000" w:rsidR="00000000" w:rsidRPr="00000000">
        <w:rPr>
          <w:b w:val="1"/>
          <w:bCs w:val="1"/>
          <w:sz w:val="22"/>
          <w:szCs w:val="22"/>
          <w:rtl w:val="0"/>
        </w:rPr>
        <w:t xml:space="preserve">Results Ownership List</w:t>
      </w:r>
      <w:r w:rsidDel="00000000" w:rsidR="00000000" w:rsidRPr="00000000">
        <w:rPr>
          <w:sz w:val="22"/>
          <w:szCs w:val="22"/>
          <w:rtl w:val="0"/>
        </w:rPr>
        <w:t xml:space="preserve"> will be submitted with the final periodic report, identifying the specific ownership of all project results. This reporting ensures transparency, post-project exploitation clarity, and full compliance with EU intellectual property requirements. This integrated and balanced IP management strategy guarantees that the innovations produced within the </w:t>
      </w:r>
      <w:r w:rsidDel="00000000" w:rsidR="00000000" w:rsidRPr="00000000">
        <w:rPr>
          <w:b w:val="1"/>
          <w:bCs w:val="1"/>
          <w:sz w:val="22"/>
          <w:szCs w:val="22"/>
          <w:rtl w:val="0"/>
        </w:rPr>
        <w:t xml:space="preserve"> SMART-A</w:t>
      </w:r>
      <w:r w:rsidDel="00000000" w:rsidR="00000000" w:rsidRPr="00000000">
        <w:rPr>
          <w:b w:val="1"/>
          <w:bCs w:val="1"/>
          <w:sz w:val="22"/>
          <w:szCs w:val="22"/>
          <w:vertAlign w:val="superscript"/>
          <w:rtl w:val="0"/>
        </w:rPr>
        <w:t xml:space="preserve">2</w:t>
      </w:r>
      <w:r w:rsidDel="00000000" w:rsidR="00000000" w:rsidRPr="00000000">
        <w:rPr>
          <w:sz w:val="22"/>
          <w:szCs w:val="22"/>
          <w:rtl w:val="0"/>
        </w:rPr>
        <w:t xml:space="preserve"> project are </w:t>
      </w:r>
      <w:r w:rsidDel="00000000" w:rsidR="00000000" w:rsidRPr="00000000">
        <w:rPr>
          <w:b w:val="1"/>
          <w:bCs w:val="1"/>
          <w:sz w:val="22"/>
          <w:szCs w:val="22"/>
          <w:rtl w:val="0"/>
        </w:rPr>
        <w:t xml:space="preserve">appropriately protected, openly accessible where feasible, and strategically positioned for long-term impact, sustainability, and societal benefit.</w:t>
      </w:r>
    </w:p>
    <w:p w:rsidR="00000000" w:rsidDel="00000000" w:rsidP="00000000" w:rsidRDefault="00000000" w:rsidRPr="00000000" w14:paraId="000001D3">
      <w:pPr>
        <w:spacing w:after="0" w:before="0" w:lineRule="auto"/>
        <w:jc w:val="both"/>
        <w:rPr>
          <w:color w:val="a6a6a6"/>
          <w:sz w:val="22"/>
          <w:szCs w:val="22"/>
        </w:rPr>
        <w:sectPr>
          <w:headerReference r:id="rId78" w:type="default"/>
          <w:footerReference r:id="rId79" w:type="default"/>
          <w:pgSz w:h="16838" w:w="11906" w:orient="portrait"/>
          <w:pgMar w:bottom="851" w:top="851" w:left="851" w:right="851" w:header="425" w:footer="0"/>
          <w:pgNumType w:start="1"/>
        </w:sectPr>
      </w:pPr>
      <w:r w:rsidDel="00000000" w:rsidR="00000000" w:rsidRPr="00000000">
        <w:rPr>
          <w:sz w:val="22"/>
          <w:szCs w:val="22"/>
          <w:rtl w:val="0"/>
        </w:rPr>
        <w:t xml:space="preserve"> </w:t>
      </w:r>
      <w:r w:rsidDel="00000000" w:rsidR="00000000" w:rsidRPr="00000000">
        <w:rPr>
          <w:color w:val="a6a6a6"/>
          <w:sz w:val="22"/>
          <w:szCs w:val="22"/>
          <w:rtl w:val="0"/>
        </w:rPr>
        <w:t xml:space="preserve">#§COM-DIS-VIS-CDV§#</w:t>
      </w:r>
    </w:p>
    <w:p w:rsidR="00000000" w:rsidDel="00000000" w:rsidP="00000000" w:rsidRDefault="00000000" w:rsidRPr="00000000" w14:paraId="000001D4">
      <w:pPr>
        <w:widowControl w:val="0"/>
        <w:jc w:val="both"/>
        <w:rPr>
          <w:sz w:val="10"/>
          <w:szCs w:val="10"/>
        </w:rPr>
      </w:pPr>
      <w:r w:rsidDel="00000000" w:rsidR="00000000" w:rsidRPr="00000000">
        <w:rPr>
          <w:rtl w:val="0"/>
        </w:rPr>
      </w:r>
    </w:p>
    <w:p w:rsidR="00000000" w:rsidDel="00000000" w:rsidP="00000000" w:rsidRDefault="00000000" w:rsidRPr="00000000" w14:paraId="000001D5">
      <w:pPr>
        <w:widowControl w:val="0"/>
        <w:jc w:val="both"/>
        <w:rPr>
          <w:sz w:val="10"/>
          <w:szCs w:val="10"/>
        </w:rPr>
      </w:pPr>
      <w:r w:rsidDel="00000000" w:rsidR="00000000" w:rsidRPr="00000000">
        <w:rPr>
          <w:rtl w:val="0"/>
        </w:rPr>
      </w:r>
    </w:p>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bdd7ee" w:val="clear"/>
        <w:spacing w:before="20" w:lineRule="auto"/>
        <w:jc w:val="both"/>
        <w:rPr>
          <w:b w:val="1"/>
          <w:bCs w:val="1"/>
          <w:color w:val="000000"/>
          <w:sz w:val="22"/>
          <w:szCs w:val="22"/>
        </w:rPr>
      </w:pPr>
      <w:r w:rsidDel="00000000" w:rsidR="00000000" w:rsidRPr="00000000">
        <w:rPr>
          <w:b w:val="1"/>
          <w:bCs w:val="1"/>
          <w:color w:val="000000"/>
          <w:sz w:val="22"/>
          <w:szCs w:val="22"/>
          <w:rtl w:val="0"/>
        </w:rPr>
        <w:t xml:space="preserve">2.3.  Summary</w:t>
      </w:r>
    </w:p>
    <w:p w:rsidR="00000000" w:rsidDel="00000000" w:rsidP="00000000" w:rsidRDefault="00000000" w:rsidRPr="00000000" w14:paraId="000001D7">
      <w:pPr>
        <w:widowControl w:val="0"/>
        <w:rPr>
          <w:color w:val="000000"/>
          <w:sz w:val="10"/>
          <w:szCs w:val="10"/>
        </w:rPr>
      </w:pPr>
      <w:r w:rsidDel="00000000" w:rsidR="00000000" w:rsidRPr="00000000">
        <w:rPr>
          <w:rtl w:val="0"/>
        </w:rPr>
      </w:r>
    </w:p>
    <w:p w:rsidR="00000000" w:rsidDel="00000000" w:rsidP="00000000" w:rsidRDefault="00000000" w:rsidRPr="00000000" w14:paraId="000001D8">
      <w:pPr>
        <w:rPr>
          <w:sz w:val="22"/>
          <w:szCs w:val="22"/>
        </w:rPr>
      </w:pPr>
      <w:r w:rsidDel="00000000" w:rsidR="00000000" w:rsidRPr="00000000">
        <w:rPr>
          <w:sz w:val="22"/>
          <w:szCs w:val="22"/>
          <w:highlight w:val="yellow"/>
          <w:rtl w:val="0"/>
        </w:rPr>
        <w:t xml:space="preserve">Provide a summary of this section by presenting in the canvas below the key elements of your project impact pathway and of the measures to maximise its impact.</w:t>
      </w:r>
      <w:r w:rsidDel="00000000" w:rsidR="00000000" w:rsidRPr="00000000">
        <w:rPr>
          <w:rtl w:val="0"/>
        </w:rPr>
      </w:r>
    </w:p>
    <w:p w:rsidR="00000000" w:rsidDel="00000000" w:rsidP="00000000" w:rsidRDefault="00000000" w:rsidRPr="00000000" w14:paraId="000001D9">
      <w:pPr>
        <w:jc w:val="center"/>
        <w:rPr>
          <w:color w:val="000000"/>
          <w:sz w:val="10"/>
          <w:szCs w:val="10"/>
        </w:rPr>
      </w:pPr>
      <w:r w:rsidDel="00000000" w:rsidR="00000000" w:rsidRPr="00000000">
        <w:rPr>
          <w:b w:val="1"/>
          <w:bCs w:val="1"/>
          <w:sz w:val="28"/>
          <w:szCs w:val="28"/>
          <w:rtl w:val="0"/>
        </w:rPr>
        <w:t xml:space="preserve">KEY ELEMENT OF THE IMPACT SECTION</w:t>
      </w:r>
      <w:r w:rsidDel="00000000" w:rsidR="00000000" w:rsidRPr="00000000">
        <w:rPr>
          <w:rtl w:val="0"/>
        </w:rPr>
      </w:r>
    </w:p>
    <w:tbl>
      <w:tblPr>
        <w:tblStyle w:val="Table9"/>
        <w:tblpPr w:leftFromText="180" w:rightFromText="180" w:topFromText="0" w:bottomFromText="0" w:vertAnchor="text" w:horzAnchor="text" w:tblpX="30" w:tblpY="227"/>
        <w:tblW w:w="154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720"/>
        <w:gridCol w:w="5205"/>
        <w:gridCol w:w="6495"/>
        <w:tblGridChange w:id="0">
          <w:tblGrid>
            <w:gridCol w:w="3720"/>
            <w:gridCol w:w="5205"/>
            <w:gridCol w:w="6495"/>
          </w:tblGrid>
        </w:tblGridChange>
      </w:tblGrid>
      <w:tr>
        <w:trPr>
          <w:cantSplit w:val="0"/>
          <w:trHeight w:val="780" w:hRule="atLeast"/>
          <w:tblHeader w:val="0"/>
        </w:trPr>
        <w:tc>
          <w:tcPr>
            <w:shd w:fill="498df1" w:val="clear"/>
          </w:tcPr>
          <w:p w:rsidR="00000000" w:rsidDel="00000000" w:rsidP="00000000" w:rsidRDefault="00000000" w:rsidRPr="00000000" w14:paraId="000001DA">
            <w:pPr>
              <w:jc w:val="center"/>
              <w:rPr>
                <w:b w:val="1"/>
                <w:bCs w:val="1"/>
                <w:color w:val="00b0f0"/>
                <w:sz w:val="18"/>
                <w:szCs w:val="18"/>
              </w:rPr>
            </w:pPr>
            <w:r w:rsidDel="00000000" w:rsidR="00000000" w:rsidRPr="00000000">
              <w:rPr>
                <w:b w:val="1"/>
                <w:bCs w:val="1"/>
                <w:color w:val="ffffff"/>
                <w:sz w:val="18"/>
                <w:szCs w:val="18"/>
                <w:rtl w:val="0"/>
              </w:rPr>
              <w:t xml:space="preserve">SPECIFIC NEEDS</w:t>
            </w:r>
            <w:r w:rsidDel="00000000" w:rsidR="00000000" w:rsidRPr="00000000">
              <w:rPr>
                <w:rtl w:val="0"/>
              </w:rPr>
            </w:r>
          </w:p>
        </w:tc>
        <w:tc>
          <w:tcPr>
            <w:shd w:fill="498df1" w:val="clear"/>
          </w:tcPr>
          <w:p w:rsidR="00000000" w:rsidDel="00000000" w:rsidP="00000000" w:rsidRDefault="00000000" w:rsidRPr="00000000" w14:paraId="000001DB">
            <w:pPr>
              <w:jc w:val="center"/>
              <w:rPr>
                <w:b w:val="1"/>
                <w:bCs w:val="1"/>
                <w:color w:val="ffffff"/>
                <w:sz w:val="18"/>
                <w:szCs w:val="18"/>
              </w:rPr>
            </w:pPr>
            <w:r w:rsidDel="00000000" w:rsidR="00000000" w:rsidRPr="00000000">
              <w:rPr>
                <w:b w:val="1"/>
                <w:bCs w:val="1"/>
                <w:color w:val="ffffff"/>
                <w:sz w:val="18"/>
                <w:szCs w:val="18"/>
                <w:rtl w:val="0"/>
              </w:rPr>
              <w:t xml:space="preserve">EXPECTED RESULTS</w:t>
            </w:r>
          </w:p>
        </w:tc>
        <w:tc>
          <w:tcPr>
            <w:shd w:fill="498df1" w:val="clear"/>
          </w:tcPr>
          <w:p w:rsidR="00000000" w:rsidDel="00000000" w:rsidP="00000000" w:rsidRDefault="00000000" w:rsidRPr="00000000" w14:paraId="000001DC">
            <w:pPr>
              <w:jc w:val="center"/>
              <w:rPr>
                <w:b w:val="1"/>
                <w:bCs w:val="1"/>
                <w:color w:val="ffffff"/>
                <w:sz w:val="18"/>
                <w:szCs w:val="18"/>
              </w:rPr>
            </w:pPr>
            <w:r w:rsidDel="00000000" w:rsidR="00000000" w:rsidRPr="00000000">
              <w:rPr>
                <w:b w:val="1"/>
                <w:bCs w:val="1"/>
                <w:color w:val="ffffff"/>
                <w:sz w:val="18"/>
                <w:szCs w:val="18"/>
                <w:rtl w:val="0"/>
              </w:rPr>
              <w:t xml:space="preserve">D &amp; E &amp; C MEASURES</w:t>
            </w:r>
          </w:p>
        </w:tc>
      </w:tr>
      <w:tr>
        <w:trPr>
          <w:cantSplit w:val="0"/>
          <w:trHeight w:val="3779.6484375" w:hRule="atLeast"/>
          <w:tblHeader w:val="0"/>
        </w:trPr>
        <w:tc>
          <w:tcPr/>
          <w:p w:rsidR="00000000" w:rsidDel="00000000" w:rsidP="00000000" w:rsidRDefault="00000000" w:rsidRPr="00000000" w14:paraId="000001DD">
            <w:pPr>
              <w:rPr>
                <w:i w:val="1"/>
                <w:iCs w:val="1"/>
                <w:sz w:val="18"/>
                <w:szCs w:val="18"/>
              </w:rPr>
            </w:pPr>
            <w:r w:rsidDel="00000000" w:rsidR="00000000" w:rsidRPr="00000000">
              <w:rPr>
                <w:i w:val="1"/>
                <w:iCs w:val="1"/>
                <w:sz w:val="18"/>
                <w:szCs w:val="18"/>
                <w:highlight w:val="yellow"/>
                <w:rtl w:val="0"/>
              </w:rPr>
              <w:t xml:space="preserve">What are the specific needs that triggered this project?</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i w:val="1"/>
                <w:iCs w:val="1"/>
                <w:color w:val="00b0f0"/>
                <w:sz w:val="18"/>
                <w:szCs w:val="18"/>
              </w:rPr>
            </w:pPr>
            <w:r w:rsidDel="00000000" w:rsidR="00000000" w:rsidRPr="00000000">
              <w:rPr>
                <w:color w:val="000000"/>
                <w:sz w:val="18"/>
                <w:szCs w:val="18"/>
                <w:rtl w:val="0"/>
              </w:rPr>
              <w:t xml:space="preserve">Many higher education institutions, particularly in Widening regions, lack affordable and scalable laboratory equipment that enables hands-on science training. This structural gap severely limits student engagement, reduces the effectiveness of STEM education, and prevents the consistent integration of experiential learning into curricula. A critical unmet need is the </w:t>
            </w:r>
            <w:r w:rsidDel="00000000" w:rsidR="00000000" w:rsidRPr="00000000">
              <w:rPr>
                <w:b w:val="1"/>
                <w:bCs w:val="1"/>
                <w:color w:val="000000"/>
                <w:sz w:val="18"/>
                <w:szCs w:val="18"/>
                <w:rtl w:val="0"/>
              </w:rPr>
              <w:t xml:space="preserve">“one-student-one-apparatus”</w:t>
            </w:r>
            <w:r w:rsidDel="00000000" w:rsidR="00000000" w:rsidRPr="00000000">
              <w:rPr>
                <w:color w:val="000000"/>
                <w:sz w:val="18"/>
                <w:szCs w:val="18"/>
                <w:rtl w:val="0"/>
              </w:rPr>
              <w:t xml:space="preserve"> model, which ensures that each student has direct, individual access to experimental tools. Without this, learning becomes passive and observational, reinforcing educational inequalities and hindering the development of practical and analytical skills essential for scientific literacy and employability.</w:t>
            </w:r>
            <w:r w:rsidDel="00000000" w:rsidR="00000000" w:rsidRPr="00000000">
              <w:rPr>
                <w:rtl w:val="0"/>
              </w:rPr>
            </w:r>
          </w:p>
        </w:tc>
        <w:tc>
          <w:tcPr/>
          <w:p w:rsidR="00000000" w:rsidDel="00000000" w:rsidP="00000000" w:rsidRDefault="00000000" w:rsidRPr="00000000" w14:paraId="000001DF">
            <w:pPr>
              <w:rPr>
                <w:i w:val="1"/>
                <w:iCs w:val="1"/>
                <w:sz w:val="18"/>
                <w:szCs w:val="18"/>
                <w:highlight w:val="yellow"/>
              </w:rPr>
            </w:pPr>
            <w:r w:rsidDel="00000000" w:rsidR="00000000" w:rsidRPr="00000000">
              <w:rPr>
                <w:i w:val="1"/>
                <w:iCs w:val="1"/>
                <w:sz w:val="18"/>
                <w:szCs w:val="18"/>
                <w:highlight w:val="yellow"/>
                <w:rtl w:val="0"/>
              </w:rPr>
              <w:t xml:space="preserve">What do you expect to generate by the end of the project? </w:t>
            </w:r>
          </w:p>
          <w:p w:rsidR="00000000" w:rsidDel="00000000" w:rsidP="00000000" w:rsidRDefault="00000000" w:rsidRPr="00000000" w14:paraId="000001E0">
            <w:pPr>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By 2030, the project expects to have trained </w:t>
            </w:r>
            <w:r w:rsidDel="00000000" w:rsidR="00000000" w:rsidRPr="00000000">
              <w:rPr>
                <w:b w:val="1"/>
                <w:bCs w:val="1"/>
                <w:color w:val="000000"/>
                <w:sz w:val="18"/>
                <w:szCs w:val="18"/>
                <w:rtl w:val="0"/>
              </w:rPr>
              <w:t xml:space="preserve">10,000 students</w:t>
            </w:r>
            <w:r w:rsidDel="00000000" w:rsidR="00000000" w:rsidRPr="00000000">
              <w:rPr>
                <w:color w:val="000000"/>
                <w:sz w:val="18"/>
                <w:szCs w:val="18"/>
                <w:rtl w:val="0"/>
              </w:rPr>
              <w:t xml:space="preserve"> and </w:t>
            </w:r>
            <w:r w:rsidDel="00000000" w:rsidR="00000000" w:rsidRPr="00000000">
              <w:rPr>
                <w:b w:val="1"/>
                <w:bCs w:val="1"/>
                <w:sz w:val="18"/>
                <w:szCs w:val="18"/>
                <w:rtl w:val="0"/>
              </w:rPr>
              <w:t xml:space="preserve">a minimum of 500 </w:t>
            </w:r>
            <w:r w:rsidDel="00000000" w:rsidR="00000000" w:rsidRPr="00000000">
              <w:rPr>
                <w:b w:val="1"/>
                <w:bCs w:val="1"/>
                <w:color w:val="000000"/>
                <w:sz w:val="18"/>
                <w:szCs w:val="18"/>
                <w:rtl w:val="0"/>
              </w:rPr>
              <w:t xml:space="preserve">educators</w:t>
            </w:r>
            <w:r w:rsidDel="00000000" w:rsidR="00000000" w:rsidRPr="00000000">
              <w:rPr>
                <w:color w:val="000000"/>
                <w:sz w:val="18"/>
                <w:szCs w:val="18"/>
                <w:rtl w:val="0"/>
              </w:rPr>
              <w:t xml:space="preserve"> worldwide (</w:t>
            </w:r>
            <w:r w:rsidDel="00000000" w:rsidR="00000000" w:rsidRPr="00000000">
              <w:rPr>
                <w:sz w:val="18"/>
                <w:szCs w:val="18"/>
                <w:rtl w:val="0"/>
              </w:rPr>
              <w:t xml:space="preserve">A</w:t>
            </w:r>
            <w:r w:rsidDel="00000000" w:rsidR="00000000" w:rsidRPr="00000000">
              <w:rPr>
                <w:color w:val="000000"/>
                <w:sz w:val="18"/>
                <w:szCs w:val="18"/>
                <w:rtl w:val="0"/>
              </w:rPr>
              <w:t xml:space="preserve">lliance of Alliances), and to have fully institutionalized the Dr. Vida Education approach in at least </w:t>
            </w:r>
            <w:r w:rsidDel="00000000" w:rsidR="00000000" w:rsidRPr="00000000">
              <w:rPr>
                <w:b w:val="1"/>
                <w:bCs w:val="1"/>
                <w:color w:val="000000"/>
                <w:sz w:val="18"/>
                <w:szCs w:val="18"/>
                <w:rtl w:val="0"/>
              </w:rPr>
              <w:t xml:space="preserve">49+4+1</w:t>
            </w:r>
            <w:r w:rsidDel="00000000" w:rsidR="00000000" w:rsidRPr="00000000">
              <w:rPr>
                <w:b w:val="1"/>
                <w:bCs w:val="1"/>
                <w:sz w:val="18"/>
                <w:szCs w:val="18"/>
                <w:rtl w:val="0"/>
              </w:rPr>
              <w:t xml:space="preserve">0</w:t>
            </w:r>
            <w:r w:rsidDel="00000000" w:rsidR="00000000" w:rsidRPr="00000000">
              <w:rPr>
                <w:b w:val="1"/>
                <w:bCs w:val="1"/>
                <w:color w:val="000000"/>
                <w:sz w:val="18"/>
                <w:szCs w:val="18"/>
                <w:rtl w:val="0"/>
              </w:rPr>
              <w:t xml:space="preserve"> higher education institutions (HEIs)</w:t>
            </w:r>
            <w:r w:rsidDel="00000000" w:rsidR="00000000" w:rsidRPr="00000000">
              <w:rPr>
                <w:color w:val="000000"/>
                <w:sz w:val="18"/>
                <w:szCs w:val="18"/>
                <w:rtl w:val="0"/>
              </w:rPr>
              <w:t xml:space="preserve">. In addition to these quantitative outcomes, the project aims to foster a </w:t>
            </w:r>
            <w:r w:rsidDel="00000000" w:rsidR="00000000" w:rsidRPr="00000000">
              <w:rPr>
                <w:b w:val="1"/>
                <w:bCs w:val="1"/>
                <w:color w:val="000000"/>
                <w:sz w:val="18"/>
                <w:szCs w:val="18"/>
                <w:rtl w:val="0"/>
              </w:rPr>
              <w:t xml:space="preserve">paradigm shift in science education</w:t>
            </w:r>
            <w:r w:rsidDel="00000000" w:rsidR="00000000" w:rsidRPr="00000000">
              <w:rPr>
                <w:color w:val="000000"/>
                <w:sz w:val="18"/>
                <w:szCs w:val="18"/>
                <w:rtl w:val="0"/>
              </w:rPr>
              <w:t xml:space="preserve">—transforming traditional teaching practices by integrating </w:t>
            </w:r>
            <w:r w:rsidDel="00000000" w:rsidR="00000000" w:rsidRPr="00000000">
              <w:rPr>
                <w:b w:val="1"/>
                <w:bCs w:val="1"/>
                <w:color w:val="000000"/>
                <w:sz w:val="18"/>
                <w:szCs w:val="18"/>
                <w:rtl w:val="0"/>
              </w:rPr>
              <w:t xml:space="preserve">in situ, hands-on experimentation</w:t>
            </w:r>
            <w:r w:rsidDel="00000000" w:rsidR="00000000" w:rsidRPr="00000000">
              <w:rPr>
                <w:color w:val="000000"/>
                <w:sz w:val="18"/>
                <w:szCs w:val="18"/>
                <w:rtl w:val="0"/>
              </w:rPr>
              <w:t xml:space="preserve"> directly into theoretical classes and </w:t>
            </w:r>
            <w:r w:rsidDel="00000000" w:rsidR="00000000" w:rsidRPr="00000000">
              <w:rPr>
                <w:sz w:val="18"/>
                <w:szCs w:val="18"/>
                <w:rtl w:val="0"/>
              </w:rPr>
              <w:t xml:space="preserve">to share teachers´ knowledge</w:t>
            </w:r>
            <w:r w:rsidDel="00000000" w:rsidR="00000000" w:rsidRPr="00000000">
              <w:rPr>
                <w:color w:val="000000"/>
                <w:sz w:val="18"/>
                <w:szCs w:val="18"/>
                <w:rtl w:val="0"/>
              </w:rPr>
              <w:t xml:space="preserve">. This model encourages active learning, enhances conceptual understanding, and bridges the gap between abstract knowledge and real-world application. Furthermore Dr. Vida education will have a second line of utility by multiple tasks (health</w:t>
            </w:r>
            <w:r w:rsidDel="00000000" w:rsidR="00000000" w:rsidRPr="00000000">
              <w:rPr>
                <w:sz w:val="18"/>
                <w:szCs w:val="18"/>
                <w:rtl w:val="0"/>
              </w:rPr>
              <w:t xml:space="preserve">, environment) in widening and or remote areas.</w:t>
            </w:r>
            <w:r w:rsidDel="00000000" w:rsidR="00000000" w:rsidRPr="00000000">
              <w:rPr>
                <w:rtl w:val="0"/>
              </w:rPr>
            </w:r>
          </w:p>
          <w:p w:rsidR="00000000" w:rsidDel="00000000" w:rsidP="00000000" w:rsidRDefault="00000000" w:rsidRPr="00000000" w14:paraId="000001E1">
            <w:pPr>
              <w:rPr>
                <w:i w:val="1"/>
                <w:iCs w:val="1"/>
                <w:sz w:val="18"/>
                <w:szCs w:val="18"/>
                <w:highlight w:val="yellow"/>
              </w:rPr>
            </w:pPr>
            <w:r w:rsidDel="00000000" w:rsidR="00000000" w:rsidRPr="00000000">
              <w:rPr>
                <w:rtl w:val="0"/>
              </w:rPr>
            </w:r>
          </w:p>
        </w:tc>
        <w:tc>
          <w:tcPr/>
          <w:p w:rsidR="00000000" w:rsidDel="00000000" w:rsidP="00000000" w:rsidRDefault="00000000" w:rsidRPr="00000000" w14:paraId="000001E2">
            <w:pPr>
              <w:rPr>
                <w:i w:val="1"/>
                <w:iCs w:val="1"/>
                <w:sz w:val="18"/>
                <w:szCs w:val="18"/>
              </w:rPr>
            </w:pPr>
            <w:r w:rsidDel="00000000" w:rsidR="00000000" w:rsidRPr="00000000">
              <w:rPr>
                <w:i w:val="1"/>
                <w:iCs w:val="1"/>
                <w:sz w:val="18"/>
                <w:szCs w:val="18"/>
                <w:highlight w:val="yellow"/>
                <w:rtl w:val="0"/>
              </w:rPr>
              <w:t xml:space="preserve">What dissemination, exploitation and communication measures will you apply to the results?</w:t>
            </w:r>
            <w:r w:rsidDel="00000000" w:rsidR="00000000" w:rsidRPr="00000000">
              <w:rPr>
                <w:rtl w:val="0"/>
              </w:rPr>
            </w:r>
          </w:p>
          <w:p w:rsidR="00000000" w:rsidDel="00000000" w:rsidP="00000000" w:rsidRDefault="00000000" w:rsidRPr="00000000" w14:paraId="000001E3">
            <w:pPr>
              <w:rPr>
                <w:color w:val="00b0f0"/>
                <w:sz w:val="18"/>
                <w:szCs w:val="18"/>
              </w:rPr>
            </w:pPr>
            <w:r w:rsidDel="00000000" w:rsidR="00000000" w:rsidRPr="00000000">
              <w:rPr>
                <w:b w:val="1"/>
                <w:bCs w:val="1"/>
                <w:sz w:val="18"/>
                <w:szCs w:val="18"/>
                <w:rtl w:val="0"/>
              </w:rPr>
              <w:t xml:space="preserve">Exploitation</w:t>
            </w:r>
            <w:r w:rsidDel="00000000" w:rsidR="00000000" w:rsidRPr="00000000">
              <w:rPr>
                <w:sz w:val="18"/>
                <w:szCs w:val="18"/>
                <w:rtl w:val="0"/>
              </w:rPr>
              <w:t xml:space="preserve">: The Dr. Vida Education device will be commercialized through a dedicated spin-off company (SMARTUP), with protection ensured via design rights and utility models. Licensing options will be offered to higher education institutions. Open-source curricula and lab protocols will be published under Creative Commons to support wide, non-commercial use. </w:t>
            </w:r>
            <w:r w:rsidDel="00000000" w:rsidR="00000000" w:rsidRPr="00000000">
              <w:rPr>
                <w:b w:val="1"/>
                <w:bCs w:val="1"/>
                <w:sz w:val="18"/>
                <w:szCs w:val="18"/>
                <w:rtl w:val="0"/>
              </w:rPr>
              <w:t xml:space="preserve">Dissemination</w:t>
            </w:r>
            <w:r w:rsidDel="00000000" w:rsidR="00000000" w:rsidRPr="00000000">
              <w:rPr>
                <w:sz w:val="18"/>
                <w:szCs w:val="18"/>
                <w:rtl w:val="0"/>
              </w:rPr>
              <w:t xml:space="preserve">: Results will be shared via peer-reviewed publications, international conferences (e.g., SEFI, EARLI, EIT summits), and regional educator workshops. Policy briefs will be submitted to accreditation bodies (e.g., A3ES, ANECA), and outcomes will be promoted through the NOVA-BIOSCOPE network, EU platforms, and Horizon Europe clusters. </w:t>
            </w:r>
            <w:r w:rsidDel="00000000" w:rsidR="00000000" w:rsidRPr="00000000">
              <w:rPr>
                <w:b w:val="1"/>
                <w:bCs w:val="1"/>
                <w:sz w:val="18"/>
                <w:szCs w:val="18"/>
                <w:rtl w:val="0"/>
              </w:rPr>
              <w:t xml:space="preserve">Communication towards citizens</w:t>
            </w:r>
            <w:r w:rsidDel="00000000" w:rsidR="00000000" w:rsidRPr="00000000">
              <w:rPr>
                <w:sz w:val="18"/>
                <w:szCs w:val="18"/>
                <w:rtl w:val="0"/>
              </w:rPr>
              <w:t xml:space="preserve">: The project will run outreach campaigns via its website (</w:t>
            </w:r>
            <w:hyperlink r:id="rId80">
              <w:r w:rsidDel="00000000" w:rsidR="00000000" w:rsidRPr="00000000">
                <w:rPr>
                  <w:b w:val="1"/>
                  <w:bCs w:val="1"/>
                  <w:color w:val="0088cc"/>
                  <w:sz w:val="18"/>
                  <w:szCs w:val="18"/>
                  <w:u w:val="single"/>
                  <w:rtl w:val="0"/>
                </w:rPr>
                <w:t xml:space="preserve">www.smartupdreducation.eu</w:t>
              </w:r>
            </w:hyperlink>
            <w:r w:rsidDel="00000000" w:rsidR="00000000" w:rsidRPr="00000000">
              <w:rPr>
                <w:sz w:val="18"/>
                <w:szCs w:val="18"/>
                <w:rtl w:val="0"/>
              </w:rPr>
              <w:t xml:space="preserve">) and official social media channels, including </w:t>
            </w:r>
            <w:r w:rsidDel="00000000" w:rsidR="00000000" w:rsidRPr="00000000">
              <w:rPr>
                <w:b w:val="1"/>
                <w:bCs w:val="1"/>
                <w:sz w:val="18"/>
                <w:szCs w:val="18"/>
                <w:rtl w:val="0"/>
              </w:rPr>
              <w:t xml:space="preserve">YouTube</w:t>
            </w:r>
            <w:r w:rsidDel="00000000" w:rsidR="00000000" w:rsidRPr="00000000">
              <w:rPr>
                <w:sz w:val="18"/>
                <w:szCs w:val="18"/>
                <w:rtl w:val="0"/>
              </w:rPr>
              <w:t xml:space="preserve">, </w:t>
            </w:r>
            <w:r w:rsidDel="00000000" w:rsidR="00000000" w:rsidRPr="00000000">
              <w:rPr>
                <w:b w:val="1"/>
                <w:bCs w:val="1"/>
                <w:sz w:val="18"/>
                <w:szCs w:val="18"/>
                <w:rtl w:val="0"/>
              </w:rPr>
              <w:t xml:space="preserve">Instagram</w:t>
            </w:r>
            <w:r w:rsidDel="00000000" w:rsidR="00000000" w:rsidRPr="00000000">
              <w:rPr>
                <w:sz w:val="18"/>
                <w:szCs w:val="18"/>
                <w:rtl w:val="0"/>
              </w:rPr>
              <w:t xml:space="preserve">, </w:t>
            </w:r>
            <w:r w:rsidDel="00000000" w:rsidR="00000000" w:rsidRPr="00000000">
              <w:rPr>
                <w:b w:val="1"/>
                <w:bCs w:val="1"/>
                <w:sz w:val="18"/>
                <w:szCs w:val="18"/>
                <w:rtl w:val="0"/>
              </w:rPr>
              <w:t xml:space="preserve">LinkedIn</w:t>
            </w:r>
            <w:r w:rsidDel="00000000" w:rsidR="00000000" w:rsidRPr="00000000">
              <w:rPr>
                <w:sz w:val="18"/>
                <w:szCs w:val="18"/>
                <w:rtl w:val="0"/>
              </w:rPr>
              <w:t xml:space="preserve">, </w:t>
            </w:r>
            <w:r w:rsidDel="00000000" w:rsidR="00000000" w:rsidRPr="00000000">
              <w:rPr>
                <w:sz w:val="18"/>
                <w:szCs w:val="18"/>
                <w:rtl w:val="0"/>
              </w:rPr>
              <w:t xml:space="preserve">Facebook</w:t>
            </w:r>
            <w:r w:rsidDel="00000000" w:rsidR="00000000" w:rsidRPr="00000000">
              <w:rPr>
                <w:sz w:val="18"/>
                <w:szCs w:val="18"/>
                <w:rtl w:val="0"/>
              </w:rPr>
              <w:t xml:space="preserve"> and </w:t>
            </w:r>
            <w:r w:rsidDel="00000000" w:rsidR="00000000" w:rsidRPr="00000000">
              <w:rPr>
                <w:b w:val="1"/>
                <w:bCs w:val="1"/>
                <w:sz w:val="18"/>
                <w:szCs w:val="18"/>
                <w:rtl w:val="0"/>
              </w:rPr>
              <w:t xml:space="preserve">X</w:t>
            </w:r>
            <w:r w:rsidDel="00000000" w:rsidR="00000000" w:rsidRPr="00000000">
              <w:rPr>
                <w:sz w:val="18"/>
                <w:szCs w:val="18"/>
                <w:rtl w:val="0"/>
              </w:rPr>
              <w:t xml:space="preserve">. Activities will include public demonstrations at science festivals, school engagement events, and short video documentaries highlighting student impact and real-life experimentation.</w:t>
            </w:r>
            <w:r w:rsidDel="00000000" w:rsidR="00000000" w:rsidRPr="00000000">
              <w:rPr>
                <w:rtl w:val="0"/>
              </w:rPr>
            </w:r>
          </w:p>
        </w:tc>
      </w:tr>
      <w:tr>
        <w:trPr>
          <w:cantSplit w:val="0"/>
          <w:tblHeader w:val="0"/>
        </w:trPr>
        <w:tc>
          <w:tcPr>
            <w:shd w:fill="498df1" w:val="clear"/>
          </w:tcPr>
          <w:p w:rsidR="00000000" w:rsidDel="00000000" w:rsidP="00000000" w:rsidRDefault="00000000" w:rsidRPr="00000000" w14:paraId="000001E4">
            <w:pPr>
              <w:jc w:val="center"/>
              <w:rPr>
                <w:i w:val="1"/>
                <w:iCs w:val="1"/>
                <w:color w:val="00b0f0"/>
                <w:sz w:val="18"/>
                <w:szCs w:val="18"/>
              </w:rPr>
            </w:pPr>
            <w:r w:rsidDel="00000000" w:rsidR="00000000" w:rsidRPr="00000000">
              <w:rPr>
                <w:b w:val="1"/>
                <w:bCs w:val="1"/>
                <w:color w:val="ffffff"/>
                <w:sz w:val="18"/>
                <w:szCs w:val="18"/>
                <w:rtl w:val="0"/>
              </w:rPr>
              <w:t xml:space="preserve">TARGET GROUPS</w:t>
            </w:r>
            <w:r w:rsidDel="00000000" w:rsidR="00000000" w:rsidRPr="00000000">
              <w:rPr>
                <w:rtl w:val="0"/>
              </w:rPr>
            </w:r>
          </w:p>
        </w:tc>
        <w:tc>
          <w:tcPr>
            <w:shd w:fill="498df1" w:val="clear"/>
          </w:tcPr>
          <w:p w:rsidR="00000000" w:rsidDel="00000000" w:rsidP="00000000" w:rsidRDefault="00000000" w:rsidRPr="00000000" w14:paraId="000001E5">
            <w:pPr>
              <w:jc w:val="center"/>
              <w:rPr>
                <w:color w:val="00b0f0"/>
                <w:sz w:val="18"/>
                <w:szCs w:val="18"/>
              </w:rPr>
            </w:pPr>
            <w:r w:rsidDel="00000000" w:rsidR="00000000" w:rsidRPr="00000000">
              <w:rPr>
                <w:b w:val="1"/>
                <w:bCs w:val="1"/>
                <w:color w:val="ffffff"/>
                <w:sz w:val="18"/>
                <w:szCs w:val="18"/>
                <w:rtl w:val="0"/>
              </w:rPr>
              <w:t xml:space="preserve">OUTCOMES</w:t>
            </w:r>
            <w:r w:rsidDel="00000000" w:rsidR="00000000" w:rsidRPr="00000000">
              <w:rPr>
                <w:rtl w:val="0"/>
              </w:rPr>
            </w:r>
          </w:p>
        </w:tc>
        <w:tc>
          <w:tcPr>
            <w:shd w:fill="498df1" w:val="clear"/>
          </w:tcPr>
          <w:p w:rsidR="00000000" w:rsidDel="00000000" w:rsidP="00000000" w:rsidRDefault="00000000" w:rsidRPr="00000000" w14:paraId="000001E6">
            <w:pPr>
              <w:jc w:val="center"/>
              <w:rPr>
                <w:color w:val="00b0f0"/>
                <w:sz w:val="18"/>
                <w:szCs w:val="18"/>
              </w:rPr>
            </w:pPr>
            <w:r w:rsidDel="00000000" w:rsidR="00000000" w:rsidRPr="00000000">
              <w:rPr>
                <w:b w:val="1"/>
                <w:bCs w:val="1"/>
                <w:color w:val="ffffff"/>
                <w:sz w:val="18"/>
                <w:szCs w:val="18"/>
                <w:rtl w:val="0"/>
              </w:rPr>
              <w:t xml:space="preserve">IMPACTS</w:t>
            </w:r>
            <w:r w:rsidDel="00000000" w:rsidR="00000000" w:rsidRPr="00000000">
              <w:rPr>
                <w:rtl w:val="0"/>
              </w:rPr>
            </w:r>
          </w:p>
        </w:tc>
      </w:tr>
      <w:tr>
        <w:trPr>
          <w:cantSplit w:val="0"/>
          <w:trHeight w:val="1971" w:hRule="atLeast"/>
          <w:tblHeader w:val="0"/>
        </w:trPr>
        <w:tc>
          <w:tcPr/>
          <w:p w:rsidR="00000000" w:rsidDel="00000000" w:rsidP="00000000" w:rsidRDefault="00000000" w:rsidRPr="00000000" w14:paraId="000001E7">
            <w:pPr>
              <w:rPr>
                <w:i w:val="1"/>
                <w:iCs w:val="1"/>
                <w:sz w:val="18"/>
                <w:szCs w:val="18"/>
              </w:rPr>
            </w:pPr>
            <w:r w:rsidDel="00000000" w:rsidR="00000000" w:rsidRPr="00000000">
              <w:rPr>
                <w:i w:val="1"/>
                <w:iCs w:val="1"/>
                <w:sz w:val="18"/>
                <w:szCs w:val="18"/>
                <w:highlight w:val="yellow"/>
                <w:rtl w:val="0"/>
              </w:rPr>
              <w:t xml:space="preserve">Who will use or further up-take the results of the project? Who will benefit from the results of the project?</w:t>
            </w:r>
            <w:r w:rsidDel="00000000" w:rsidR="00000000" w:rsidRPr="00000000">
              <w:rPr>
                <w:i w:val="1"/>
                <w:iCs w:val="1"/>
                <w:sz w:val="18"/>
                <w:szCs w:val="18"/>
                <w:rtl w:val="0"/>
              </w:rPr>
              <w:t xml:space="preserve"> </w:t>
            </w:r>
          </w:p>
          <w:p w:rsidR="00000000" w:rsidDel="00000000" w:rsidP="00000000" w:rsidRDefault="00000000" w:rsidRPr="00000000" w14:paraId="000001E8">
            <w:pPr>
              <w:rPr>
                <w:b w:val="1"/>
                <w:bCs w:val="1"/>
                <w:color w:val="ffffff"/>
                <w:sz w:val="18"/>
                <w:szCs w:val="18"/>
              </w:rPr>
            </w:pPr>
            <w:r w:rsidDel="00000000" w:rsidR="00000000" w:rsidRPr="00000000">
              <w:rPr>
                <w:rtl w:val="0"/>
              </w:rPr>
            </w:r>
          </w:p>
          <w:p w:rsidR="00000000" w:rsidDel="00000000" w:rsidP="00000000" w:rsidRDefault="00000000" w:rsidRPr="00000000" w14:paraId="000001E9">
            <w:pPr>
              <w:rPr>
                <w:sz w:val="18"/>
                <w:szCs w:val="18"/>
              </w:rPr>
            </w:pPr>
            <w:r w:rsidDel="00000000" w:rsidR="00000000" w:rsidRPr="00000000">
              <w:rPr>
                <w:b w:val="1"/>
                <w:bCs w:val="1"/>
                <w:sz w:val="18"/>
                <w:szCs w:val="18"/>
                <w:rtl w:val="0"/>
              </w:rPr>
              <w:t xml:space="preserve">In addition to EHI beneficiaries of </w:t>
            </w:r>
            <w:r w:rsidDel="00000000" w:rsidR="00000000" w:rsidRPr="00000000">
              <w:rPr>
                <w:b w:val="1"/>
                <w:bCs w:val="1"/>
                <w:sz w:val="18"/>
                <w:szCs w:val="18"/>
                <w:rtl w:val="0"/>
              </w:rPr>
              <w:t xml:space="preserve">with this</w:t>
            </w:r>
            <w:r w:rsidDel="00000000" w:rsidR="00000000" w:rsidRPr="00000000">
              <w:rPr>
                <w:b w:val="1"/>
                <w:bCs w:val="1"/>
                <w:sz w:val="18"/>
                <w:szCs w:val="18"/>
                <w:rtl w:val="0"/>
              </w:rPr>
              <w:t xml:space="preserve"> project the following </w:t>
            </w:r>
            <w:r w:rsidDel="00000000" w:rsidR="00000000" w:rsidRPr="00000000">
              <w:rPr>
                <w:b w:val="1"/>
                <w:bCs w:val="1"/>
                <w:sz w:val="18"/>
                <w:szCs w:val="18"/>
                <w:rtl w:val="0"/>
              </w:rPr>
              <w:t xml:space="preserve">ones</w:t>
            </w:r>
            <w:r w:rsidDel="00000000" w:rsidR="00000000" w:rsidRPr="00000000">
              <w:rPr>
                <w:b w:val="1"/>
                <w:bCs w:val="1"/>
                <w:sz w:val="18"/>
                <w:szCs w:val="18"/>
                <w:rtl w:val="0"/>
              </w:rPr>
              <w:t xml:space="preserve">: </w:t>
            </w:r>
            <w:r w:rsidDel="00000000" w:rsidR="00000000" w:rsidRPr="00000000">
              <w:rPr>
                <w:sz w:val="18"/>
                <w:szCs w:val="18"/>
                <w:rtl w:val="0"/>
              </w:rPr>
              <w:t xml:space="preserve">Alliances totalling 49+4+10  universities: EUTOPIA, EPICUR, CIVIS, UNA Europa, SEA-EU + Brazilian Universities (10). Universities and Medium Schools all over the world via access to the web page and to share hands-on and knowledge. </w:t>
            </w:r>
          </w:p>
          <w:p w:rsidR="00000000" w:rsidDel="00000000" w:rsidP="00000000" w:rsidRDefault="00000000" w:rsidRPr="00000000" w14:paraId="000001EA">
            <w:pPr>
              <w:rPr>
                <w:b w:val="1"/>
                <w:bCs w:val="1"/>
                <w:color w:val="ffffff"/>
                <w:sz w:val="18"/>
                <w:szCs w:val="18"/>
              </w:rPr>
            </w:pPr>
            <w:r w:rsidDel="00000000" w:rsidR="00000000" w:rsidRPr="00000000">
              <w:rPr>
                <w:rtl w:val="0"/>
              </w:rPr>
            </w:r>
          </w:p>
        </w:tc>
        <w:tc>
          <w:tcPr/>
          <w:p w:rsidR="00000000" w:rsidDel="00000000" w:rsidP="00000000" w:rsidRDefault="00000000" w:rsidRPr="00000000" w14:paraId="000001EB">
            <w:pPr>
              <w:rPr>
                <w:sz w:val="18"/>
                <w:szCs w:val="18"/>
              </w:rPr>
            </w:pPr>
            <w:r w:rsidDel="00000000" w:rsidR="00000000" w:rsidRPr="00000000">
              <w:rPr>
                <w:i w:val="1"/>
                <w:iCs w:val="1"/>
                <w:sz w:val="18"/>
                <w:szCs w:val="18"/>
                <w:highlight w:val="yellow"/>
                <w:rtl w:val="0"/>
              </w:rPr>
              <w:t xml:space="preserve">What change do you expect to see after successful dissemination and exploitation of project results to the target group(s)?</w:t>
            </w:r>
            <w:r w:rsidDel="00000000" w:rsidR="00000000" w:rsidRPr="00000000">
              <w:rPr>
                <w:i w:val="1"/>
                <w:iCs w:val="1"/>
                <w:sz w:val="18"/>
                <w:szCs w:val="18"/>
                <w:rtl w:val="0"/>
              </w:rPr>
              <w:t xml:space="preserve"> </w:t>
            </w:r>
            <w:r w:rsidDel="00000000" w:rsidR="00000000" w:rsidRPr="00000000">
              <w:rPr>
                <w:sz w:val="18"/>
                <w:szCs w:val="18"/>
                <w:rtl w:val="0"/>
              </w:rPr>
              <w:t xml:space="preserve">The </w:t>
            </w:r>
            <w:r w:rsidDel="00000000" w:rsidR="00000000" w:rsidRPr="00000000">
              <w:rPr>
                <w:i w:val="1"/>
                <w:iCs w:val="1"/>
                <w:sz w:val="18"/>
                <w:szCs w:val="18"/>
                <w:rtl w:val="0"/>
              </w:rPr>
              <w:t xml:space="preserve">Alliance of Alliances</w:t>
            </w:r>
            <w:r w:rsidDel="00000000" w:rsidR="00000000" w:rsidRPr="00000000">
              <w:rPr>
                <w:sz w:val="18"/>
                <w:szCs w:val="18"/>
                <w:rtl w:val="0"/>
              </w:rPr>
              <w:t xml:space="preserve">—uniting networks like EUTOPIA, EPICUR, CIVIS, UNA Europa, and SEA-EU—amplifies the reach of the SMART Dr. VIDA project across Europe. At least 45 higher education institutions, especially in Widening countries, are expected to adopt the Dr. VIDA device and protocols, embedding hands-on experimentation into science education. This supports the broader uptake of a“one-student-one-device” model, influencing STEM pedagogy, curricula, and teacher training. At the same time, SMART Dr. VIDA advances EU goals in sustainability and citizen science by enabling students to conduct real-time experiments on environmental and public health topics. By connecting learning with real-world issues, the project fosters scientific literacy and environmental awareness, helping build more resilient communities across Europe.</w:t>
            </w:r>
          </w:p>
          <w:p w:rsidR="00000000" w:rsidDel="00000000" w:rsidP="00000000" w:rsidRDefault="00000000" w:rsidRPr="00000000" w14:paraId="000001EC">
            <w:pPr>
              <w:rPr>
                <w:b w:val="1"/>
                <w:bCs w:val="1"/>
                <w:color w:val="ffffff"/>
                <w:sz w:val="18"/>
                <w:szCs w:val="18"/>
              </w:rPr>
            </w:pPr>
            <w:r w:rsidDel="00000000" w:rsidR="00000000" w:rsidRPr="00000000">
              <w:rPr>
                <w:rtl w:val="0"/>
              </w:rPr>
            </w:r>
          </w:p>
        </w:tc>
        <w:tc>
          <w:tcPr/>
          <w:p w:rsidR="00000000" w:rsidDel="00000000" w:rsidP="00000000" w:rsidRDefault="00000000" w:rsidRPr="00000000" w14:paraId="000001ED">
            <w:pPr>
              <w:rPr>
                <w:b w:val="1"/>
                <w:bCs w:val="1"/>
                <w:color w:val="ffffff"/>
                <w:sz w:val="18"/>
                <w:szCs w:val="18"/>
              </w:rPr>
            </w:pPr>
            <w:r w:rsidDel="00000000" w:rsidR="00000000" w:rsidRPr="00000000">
              <w:rPr>
                <w:i w:val="1"/>
                <w:iCs w:val="1"/>
                <w:sz w:val="18"/>
                <w:szCs w:val="18"/>
                <w:highlight w:val="yellow"/>
                <w:rtl w:val="0"/>
              </w:rPr>
              <w:t xml:space="preserve">What are the expected wider scientific, economic and societal effects of the project contributing to the expected impacts outlined in the respective destination in the work programme?</w:t>
            </w:r>
            <w:r w:rsidDel="00000000" w:rsidR="00000000" w:rsidRPr="00000000">
              <w:rPr>
                <w:sz w:val="18"/>
                <w:szCs w:val="18"/>
                <w:rtl w:val="0"/>
              </w:rPr>
              <w:t xml:space="preserve">  </w:t>
            </w:r>
            <w:r w:rsidDel="00000000" w:rsidR="00000000" w:rsidRPr="00000000">
              <w:rPr>
                <w:b w:val="1"/>
                <w:bCs w:val="1"/>
                <w:sz w:val="18"/>
                <w:szCs w:val="18"/>
                <w:rtl w:val="0"/>
              </w:rPr>
              <w:t xml:space="preserve">Scientific: </w:t>
            </w:r>
            <w:r w:rsidDel="00000000" w:rsidR="00000000" w:rsidRPr="00000000">
              <w:rPr>
                <w:sz w:val="18"/>
                <w:szCs w:val="18"/>
                <w:rtl w:val="0"/>
              </w:rPr>
              <w:t xml:space="preserve">SMART Dr. VIDA delivers a scalable, evidence-based model for integrating hands-on experimentation into STEM education, validating the “one-student-one-device” approach. </w:t>
            </w:r>
            <w:r w:rsidDel="00000000" w:rsidR="00000000" w:rsidRPr="00000000">
              <w:rPr>
                <w:b w:val="1"/>
                <w:bCs w:val="1"/>
                <w:sz w:val="18"/>
                <w:szCs w:val="18"/>
                <w:rtl w:val="0"/>
              </w:rPr>
              <w:t xml:space="preserve">Economic/Technological:</w:t>
              <w:br w:type="textWrapping"/>
            </w:r>
            <w:r w:rsidDel="00000000" w:rsidR="00000000" w:rsidRPr="00000000">
              <w:rPr>
                <w:sz w:val="18"/>
                <w:szCs w:val="18"/>
                <w:rtl w:val="0"/>
              </w:rPr>
              <w:t xml:space="preserve"> By commercialising a modular, low-cost teaching device and launching a dedicated startup, the project strengthens the EU EdTech ecosystem, boosts innovation, and supports job creation in high-tech education sectors. </w:t>
            </w:r>
            <w:r w:rsidDel="00000000" w:rsidR="00000000" w:rsidRPr="00000000">
              <w:rPr>
                <w:b w:val="1"/>
                <w:bCs w:val="1"/>
                <w:sz w:val="18"/>
                <w:szCs w:val="18"/>
                <w:rtl w:val="0"/>
              </w:rPr>
              <w:t xml:space="preserve">Societal:</w:t>
              <w:br w:type="textWrapping"/>
            </w:r>
            <w:r w:rsidDel="00000000" w:rsidR="00000000" w:rsidRPr="00000000">
              <w:rPr>
                <w:sz w:val="18"/>
                <w:szCs w:val="18"/>
                <w:rtl w:val="0"/>
              </w:rPr>
              <w:t xml:space="preserve"> It enhances science literacy and digital competence among teachers and students—particularly in Widening countries—by ensuring inclusive access to advanced learning tools. The project supports equitable, gender-balanced participation in STEM and empowers underserved communities through democratized, real-world science learning. </w:t>
            </w:r>
            <w:r w:rsidDel="00000000" w:rsidR="00000000" w:rsidRPr="00000000">
              <w:rPr>
                <w:sz w:val="18"/>
                <w:szCs w:val="18"/>
                <w:rtl w:val="0"/>
              </w:rPr>
              <w:t xml:space="preserve">It</w:t>
            </w:r>
            <w:r w:rsidDel="00000000" w:rsidR="00000000" w:rsidRPr="00000000">
              <w:rPr>
                <w:sz w:val="18"/>
                <w:szCs w:val="18"/>
                <w:rtl w:val="0"/>
              </w:rPr>
              <w:t xml:space="preserve"> aligns with the Sustainable </w:t>
            </w:r>
            <w:r w:rsidDel="00000000" w:rsidR="00000000" w:rsidRPr="00000000">
              <w:rPr>
                <w:b w:val="1"/>
                <w:bCs w:val="1"/>
                <w:sz w:val="18"/>
                <w:szCs w:val="18"/>
                <w:rtl w:val="0"/>
              </w:rPr>
              <w:t xml:space="preserve">SDG 4 (Quality Education)</w:t>
            </w:r>
            <w:r w:rsidDel="00000000" w:rsidR="00000000" w:rsidRPr="00000000">
              <w:rPr>
                <w:sz w:val="18"/>
                <w:szCs w:val="18"/>
                <w:rtl w:val="0"/>
              </w:rPr>
              <w:t xml:space="preserve">, </w:t>
            </w:r>
            <w:r w:rsidDel="00000000" w:rsidR="00000000" w:rsidRPr="00000000">
              <w:rPr>
                <w:b w:val="1"/>
                <w:bCs w:val="1"/>
                <w:sz w:val="18"/>
                <w:szCs w:val="18"/>
                <w:rtl w:val="0"/>
              </w:rPr>
              <w:t xml:space="preserve">SDG 5 (Gender Equality)</w:t>
            </w:r>
            <w:r w:rsidDel="00000000" w:rsidR="00000000" w:rsidRPr="00000000">
              <w:rPr>
                <w:sz w:val="18"/>
                <w:szCs w:val="18"/>
                <w:rtl w:val="0"/>
              </w:rPr>
              <w:t xml:space="preserve">, </w:t>
            </w:r>
            <w:r w:rsidDel="00000000" w:rsidR="00000000" w:rsidRPr="00000000">
              <w:rPr>
                <w:b w:val="1"/>
                <w:bCs w:val="1"/>
                <w:sz w:val="18"/>
                <w:szCs w:val="18"/>
                <w:rtl w:val="0"/>
              </w:rPr>
              <w:t xml:space="preserve">SDG 10 (Reduced Inequalities)</w:t>
            </w:r>
            <w:r w:rsidDel="00000000" w:rsidR="00000000" w:rsidRPr="00000000">
              <w:rPr>
                <w:sz w:val="18"/>
                <w:szCs w:val="18"/>
                <w:rtl w:val="0"/>
              </w:rPr>
              <w:t xml:space="preserve">, and </w:t>
            </w:r>
            <w:r w:rsidDel="00000000" w:rsidR="00000000" w:rsidRPr="00000000">
              <w:rPr>
                <w:b w:val="1"/>
                <w:bCs w:val="1"/>
                <w:sz w:val="18"/>
                <w:szCs w:val="18"/>
                <w:rtl w:val="0"/>
              </w:rPr>
              <w:t xml:space="preserve">SDG 13 (Climate Action)</w:t>
            </w:r>
            <w:r w:rsidDel="00000000" w:rsidR="00000000" w:rsidRPr="00000000">
              <w:rPr>
                <w:sz w:val="18"/>
                <w:szCs w:val="18"/>
                <w:rtl w:val="0"/>
              </w:rPr>
              <w:t xml:space="preserve">, by fostering a generation of informed, and socially engaged citizens.</w:t>
            </w:r>
            <w:r w:rsidDel="00000000" w:rsidR="00000000" w:rsidRPr="00000000">
              <w:rPr>
                <w:rtl w:val="0"/>
              </w:rPr>
            </w:r>
          </w:p>
        </w:tc>
      </w:tr>
    </w:tbl>
    <w:p w:rsidR="00000000" w:rsidDel="00000000" w:rsidP="00000000" w:rsidRDefault="00000000" w:rsidRPr="00000000" w14:paraId="000001EE">
      <w:pPr>
        <w:widowControl w:val="0"/>
        <w:rPr>
          <w:b w:val="1"/>
          <w:bCs w:val="1"/>
          <w:sz w:val="22"/>
          <w:szCs w:val="22"/>
        </w:rPr>
        <w:sectPr>
          <w:type w:val="nextPage"/>
          <w:pgSz w:h="11906" w:w="16838" w:orient="landscape"/>
          <w:pgMar w:bottom="851" w:top="851" w:left="851" w:right="851" w:header="425" w:footer="0"/>
        </w:sectPr>
      </w:pPr>
      <w:r w:rsidDel="00000000" w:rsidR="00000000" w:rsidRPr="00000000">
        <w:rPr>
          <w:rtl w:val="0"/>
        </w:rPr>
      </w:r>
    </w:p>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hd w:fill="2e75b5" w:val="clear"/>
        <w:rPr>
          <w:color w:val="a6a6a6"/>
          <w:sz w:val="18"/>
          <w:szCs w:val="18"/>
        </w:rPr>
      </w:pPr>
      <w:r w:rsidDel="00000000" w:rsidR="00000000" w:rsidRPr="00000000">
        <w:rPr>
          <w:b w:val="1"/>
          <w:bCs w:val="1"/>
          <w:color w:val="ffffff"/>
          <w:sz w:val="22"/>
          <w:szCs w:val="22"/>
          <w:rtl w:val="0"/>
        </w:rPr>
        <w:t xml:space="preserve">3.  Quality and Efficiency of the implementation </w:t>
      </w:r>
      <w:r w:rsidDel="00000000" w:rsidR="00000000" w:rsidRPr="00000000">
        <w:rPr>
          <w:color w:val="a6a6a6"/>
          <w:sz w:val="18"/>
          <w:szCs w:val="18"/>
          <w:rtl w:val="0"/>
        </w:rPr>
        <w:t xml:space="preserve">#@QUA-LIT-QL@# #@WRK-PLA-WP@#</w:t>
      </w:r>
    </w:p>
    <w:p w:rsidR="00000000" w:rsidDel="00000000" w:rsidP="00000000" w:rsidRDefault="00000000" w:rsidRPr="00000000" w14:paraId="000001F0">
      <w:pPr>
        <w:widowControl w:val="0"/>
        <w:jc w:val="both"/>
        <w:rPr>
          <w:sz w:val="22"/>
          <w:szCs w:val="22"/>
        </w:rPr>
      </w:pPr>
      <w:r w:rsidDel="00000000" w:rsidR="00000000" w:rsidRPr="00000000">
        <w:rPr>
          <w:rtl w:val="0"/>
        </w:rPr>
      </w:r>
    </w:p>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sz w:val="22"/>
          <w:szCs w:val="22"/>
        </w:rPr>
      </w:pPr>
      <w:r w:rsidDel="00000000" w:rsidR="00000000" w:rsidRPr="00000000">
        <w:rPr>
          <w:b w:val="1"/>
          <w:bCs w:val="1"/>
          <w:color w:val="000000"/>
          <w:sz w:val="22"/>
          <w:szCs w:val="22"/>
          <w:rtl w:val="0"/>
        </w:rPr>
        <w:t xml:space="preserve">3.1.  Work plan and resources</w:t>
      </w:r>
      <w:r w:rsidDel="00000000" w:rsidR="00000000" w:rsidRPr="00000000">
        <w:rPr>
          <w:rtl w:val="0"/>
        </w:rPr>
      </w:r>
    </w:p>
    <w:p w:rsidR="00000000" w:rsidDel="00000000" w:rsidP="00000000" w:rsidRDefault="00000000" w:rsidRPr="00000000" w14:paraId="000001F2">
      <w:pPr>
        <w:widowControl w:val="0"/>
        <w:rPr>
          <w:sz w:val="22"/>
          <w:szCs w:val="22"/>
        </w:rPr>
      </w:pPr>
      <w:r w:rsidDel="00000000" w:rsidR="00000000" w:rsidRPr="00000000">
        <w:rPr>
          <w:rtl w:val="0"/>
        </w:rPr>
      </w:r>
    </w:p>
    <w:p w:rsidR="00000000" w:rsidDel="00000000" w:rsidP="00000000" w:rsidRDefault="00000000" w:rsidRPr="00000000" w14:paraId="000001F3">
      <w:pPr>
        <w:rPr>
          <w:b w:val="1"/>
          <w:bCs w:val="1"/>
          <w:sz w:val="22"/>
          <w:szCs w:val="22"/>
        </w:rPr>
      </w:pPr>
      <w:r w:rsidDel="00000000" w:rsidR="00000000" w:rsidRPr="00000000">
        <w:rPr>
          <w:b w:val="1"/>
          <w:bCs w:val="1"/>
          <w:sz w:val="22"/>
          <w:szCs w:val="22"/>
          <w:rtl w:val="0"/>
        </w:rPr>
        <w:t xml:space="preserve">Table 3.1a – List of work packages</w:t>
      </w:r>
    </w:p>
    <w:tbl>
      <w:tblPr>
        <w:tblStyle w:val="Table10"/>
        <w:tblW w:w="10230.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4065"/>
        <w:gridCol w:w="1170"/>
        <w:gridCol w:w="1830"/>
        <w:gridCol w:w="945"/>
        <w:gridCol w:w="1005"/>
        <w:gridCol w:w="780"/>
        <w:tblGridChange w:id="0">
          <w:tblGrid>
            <w:gridCol w:w="435"/>
            <w:gridCol w:w="4065"/>
            <w:gridCol w:w="1170"/>
            <w:gridCol w:w="1830"/>
            <w:gridCol w:w="945"/>
            <w:gridCol w:w="1005"/>
            <w:gridCol w:w="780"/>
          </w:tblGrid>
        </w:tblGridChange>
      </w:tblGrid>
      <w:tr>
        <w:trPr>
          <w:cantSplit w:val="0"/>
          <w:tblHeader w:val="0"/>
        </w:trPr>
        <w:tc>
          <w:tcPr>
            <w:shd w:fill="b5c1df" w:val="clear"/>
            <w:tcMar>
              <w:top w:w="-144.0" w:type="dxa"/>
              <w:left w:w="-144.0" w:type="dxa"/>
              <w:bottom w:w="-144.0" w:type="dxa"/>
              <w:right w:w="-144.0" w:type="dxa"/>
            </w:tcMar>
            <w:vAlign w:val="center"/>
          </w:tcPr>
          <w:p w:rsidR="00000000" w:rsidDel="00000000" w:rsidP="00000000" w:rsidRDefault="00000000" w:rsidRPr="00000000" w14:paraId="000001F4">
            <w:pPr>
              <w:jc w:val="center"/>
              <w:rPr>
                <w:b w:val="1"/>
                <w:bCs w:val="1"/>
                <w:sz w:val="22"/>
                <w:szCs w:val="22"/>
              </w:rPr>
            </w:pPr>
            <w:r w:rsidDel="00000000" w:rsidR="00000000" w:rsidRPr="00000000">
              <w:rPr>
                <w:b w:val="1"/>
                <w:bCs w:val="1"/>
                <w:sz w:val="22"/>
                <w:szCs w:val="22"/>
                <w:rtl w:val="0"/>
              </w:rPr>
              <w:t xml:space="preserve">WP No</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5">
            <w:pPr>
              <w:jc w:val="center"/>
              <w:rPr>
                <w:b w:val="1"/>
                <w:bCs w:val="1"/>
                <w:sz w:val="22"/>
                <w:szCs w:val="22"/>
              </w:rPr>
            </w:pPr>
            <w:r w:rsidDel="00000000" w:rsidR="00000000" w:rsidRPr="00000000">
              <w:rPr>
                <w:b w:val="1"/>
                <w:bCs w:val="1"/>
                <w:sz w:val="22"/>
                <w:szCs w:val="22"/>
                <w:rtl w:val="0"/>
              </w:rPr>
              <w:t xml:space="preserve">WP Title</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6">
            <w:pPr>
              <w:jc w:val="center"/>
              <w:rPr>
                <w:b w:val="1"/>
                <w:bCs w:val="1"/>
                <w:sz w:val="22"/>
                <w:szCs w:val="22"/>
              </w:rPr>
            </w:pPr>
            <w:r w:rsidDel="00000000" w:rsidR="00000000" w:rsidRPr="00000000">
              <w:rPr>
                <w:b w:val="1"/>
                <w:bCs w:val="1"/>
                <w:sz w:val="22"/>
                <w:szCs w:val="22"/>
                <w:rtl w:val="0"/>
              </w:rPr>
              <w:t xml:space="preserve">Lead Participant No</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7">
            <w:pPr>
              <w:jc w:val="center"/>
              <w:rPr>
                <w:b w:val="1"/>
                <w:bCs w:val="1"/>
                <w:sz w:val="22"/>
                <w:szCs w:val="22"/>
              </w:rPr>
            </w:pPr>
            <w:r w:rsidDel="00000000" w:rsidR="00000000" w:rsidRPr="00000000">
              <w:rPr>
                <w:b w:val="1"/>
                <w:bCs w:val="1"/>
                <w:sz w:val="22"/>
                <w:szCs w:val="22"/>
                <w:rtl w:val="0"/>
              </w:rPr>
              <w:t xml:space="preserve">Lead Participant Short Name</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8">
            <w:pPr>
              <w:jc w:val="center"/>
              <w:rPr>
                <w:b w:val="1"/>
                <w:bCs w:val="1"/>
                <w:sz w:val="22"/>
                <w:szCs w:val="22"/>
              </w:rPr>
            </w:pPr>
            <w:r w:rsidDel="00000000" w:rsidR="00000000" w:rsidRPr="00000000">
              <w:rPr>
                <w:b w:val="1"/>
                <w:bCs w:val="1"/>
                <w:sz w:val="22"/>
                <w:szCs w:val="22"/>
                <w:rtl w:val="0"/>
              </w:rPr>
              <w:t xml:space="preserve">Person Months</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9">
            <w:pPr>
              <w:jc w:val="center"/>
              <w:rPr>
                <w:b w:val="1"/>
                <w:bCs w:val="1"/>
                <w:sz w:val="22"/>
                <w:szCs w:val="22"/>
              </w:rPr>
            </w:pPr>
            <w:r w:rsidDel="00000000" w:rsidR="00000000" w:rsidRPr="00000000">
              <w:rPr>
                <w:b w:val="1"/>
                <w:bCs w:val="1"/>
                <w:sz w:val="22"/>
                <w:szCs w:val="22"/>
                <w:rtl w:val="0"/>
              </w:rPr>
              <w:t xml:space="preserve">Start Month</w:t>
            </w:r>
          </w:p>
        </w:tc>
        <w:tc>
          <w:tcPr>
            <w:shd w:fill="b5c1df" w:val="clear"/>
            <w:tcMar>
              <w:top w:w="-144.0" w:type="dxa"/>
              <w:left w:w="-144.0" w:type="dxa"/>
              <w:bottom w:w="-144.0" w:type="dxa"/>
              <w:right w:w="-144.0" w:type="dxa"/>
            </w:tcMar>
            <w:vAlign w:val="center"/>
          </w:tcPr>
          <w:p w:rsidR="00000000" w:rsidDel="00000000" w:rsidP="00000000" w:rsidRDefault="00000000" w:rsidRPr="00000000" w14:paraId="000001FA">
            <w:pPr>
              <w:jc w:val="center"/>
              <w:rPr>
                <w:b w:val="1"/>
                <w:bCs w:val="1"/>
                <w:sz w:val="22"/>
                <w:szCs w:val="22"/>
              </w:rPr>
            </w:pPr>
            <w:r w:rsidDel="00000000" w:rsidR="00000000" w:rsidRPr="00000000">
              <w:rPr>
                <w:b w:val="1"/>
                <w:bCs w:val="1"/>
                <w:sz w:val="22"/>
                <w:szCs w:val="22"/>
                <w:rtl w:val="0"/>
              </w:rPr>
              <w:t xml:space="preserve">End Month</w:t>
            </w:r>
          </w:p>
        </w:tc>
      </w:tr>
      <w:tr>
        <w:trPr>
          <w:cantSplit w:val="0"/>
          <w:trHeight w:val="135" w:hRule="atLeast"/>
          <w:tblHeader w:val="0"/>
        </w:trPr>
        <w:tc>
          <w:tcPr>
            <w:tcMar>
              <w:top w:w="-144.0" w:type="dxa"/>
              <w:left w:w="-144.0" w:type="dxa"/>
              <w:bottom w:w="-144.0" w:type="dxa"/>
              <w:right w:w="-144.0" w:type="dxa"/>
            </w:tcMar>
          </w:tcPr>
          <w:p w:rsidR="00000000" w:rsidDel="00000000" w:rsidP="00000000" w:rsidRDefault="00000000" w:rsidRPr="00000000" w14:paraId="000001FB">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FC">
            <w:pPr>
              <w:jc w:val="left"/>
              <w:rPr>
                <w:b w:val="1"/>
                <w:bCs w:val="1"/>
                <w:sz w:val="22"/>
                <w:szCs w:val="22"/>
              </w:rPr>
            </w:pPr>
            <w:r w:rsidDel="00000000" w:rsidR="00000000" w:rsidRPr="00000000">
              <w:rPr>
                <w:b w:val="1"/>
                <w:bCs w:val="1"/>
                <w:sz w:val="22"/>
                <w:szCs w:val="22"/>
                <w:rtl w:val="0"/>
              </w:rPr>
              <w:t xml:space="preserve">Foundation and Implementation </w:t>
            </w:r>
          </w:p>
        </w:tc>
        <w:tc>
          <w:tcPr>
            <w:tcMar>
              <w:top w:w="-144.0" w:type="dxa"/>
              <w:left w:w="-144.0" w:type="dxa"/>
              <w:bottom w:w="-144.0" w:type="dxa"/>
              <w:right w:w="-144.0" w:type="dxa"/>
            </w:tcMar>
          </w:tcPr>
          <w:p w:rsidR="00000000" w:rsidDel="00000000" w:rsidP="00000000" w:rsidRDefault="00000000" w:rsidRPr="00000000" w14:paraId="000001FD">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1FE">
            <w:pPr>
              <w:jc w:val="center"/>
              <w:rPr>
                <w:sz w:val="22"/>
                <w:szCs w:val="22"/>
              </w:rPr>
            </w:pPr>
            <w:r w:rsidDel="00000000" w:rsidR="00000000" w:rsidRPr="00000000">
              <w:rPr>
                <w:sz w:val="22"/>
                <w:szCs w:val="22"/>
                <w:rtl w:val="0"/>
              </w:rPr>
              <w:t xml:space="preserve">NOVA</w:t>
            </w:r>
          </w:p>
        </w:tc>
        <w:tc>
          <w:tcPr>
            <w:tcMar>
              <w:top w:w="-144.0" w:type="dxa"/>
              <w:left w:w="-144.0" w:type="dxa"/>
              <w:bottom w:w="-144.0" w:type="dxa"/>
              <w:right w:w="-144.0" w:type="dxa"/>
            </w:tcMar>
          </w:tcPr>
          <w:p w:rsidR="00000000" w:rsidDel="00000000" w:rsidP="00000000" w:rsidRDefault="00000000" w:rsidRPr="00000000" w14:paraId="000001FF">
            <w:pPr>
              <w:jc w:val="center"/>
              <w:rPr>
                <w:sz w:val="22"/>
                <w:szCs w:val="22"/>
              </w:rPr>
            </w:pP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00">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201">
            <w:pPr>
              <w:jc w:val="center"/>
              <w:rPr>
                <w:sz w:val="22"/>
                <w:szCs w:val="22"/>
              </w:rPr>
            </w:pPr>
            <w:r w:rsidDel="00000000" w:rsidR="00000000" w:rsidRPr="00000000">
              <w:rPr>
                <w:sz w:val="22"/>
                <w:szCs w:val="22"/>
                <w:rtl w:val="0"/>
              </w:rPr>
              <w:t xml:space="preserve">60</w:t>
            </w:r>
          </w:p>
        </w:tc>
      </w:tr>
      <w:tr>
        <w:trPr>
          <w:cantSplit w:val="0"/>
          <w:trHeight w:val="180" w:hRule="atLeast"/>
          <w:tblHeader w:val="0"/>
        </w:trPr>
        <w:tc>
          <w:tcPr>
            <w:tcMar>
              <w:top w:w="-144.0" w:type="dxa"/>
              <w:left w:w="-144.0" w:type="dxa"/>
              <w:bottom w:w="-144.0" w:type="dxa"/>
              <w:right w:w="-144.0" w:type="dxa"/>
            </w:tcMar>
          </w:tcPr>
          <w:p w:rsidR="00000000" w:rsidDel="00000000" w:rsidP="00000000" w:rsidRDefault="00000000" w:rsidRPr="00000000" w14:paraId="00000202">
            <w:pPr>
              <w:jc w:val="center"/>
              <w:rPr>
                <w:sz w:val="22"/>
                <w:szCs w:val="22"/>
              </w:rPr>
            </w:pPr>
            <w:r w:rsidDel="00000000" w:rsidR="00000000" w:rsidRPr="00000000">
              <w:rPr>
                <w:sz w:val="22"/>
                <w:szCs w:val="22"/>
                <w:rtl w:val="0"/>
              </w:rPr>
              <w:t xml:space="preserve">2</w:t>
            </w:r>
          </w:p>
        </w:tc>
        <w:tc>
          <w:tcPr>
            <w:tcMar>
              <w:top w:w="-144.0" w:type="dxa"/>
              <w:left w:w="-144.0" w:type="dxa"/>
              <w:bottom w:w="-144.0" w:type="dxa"/>
              <w:right w:w="-144.0" w:type="dxa"/>
            </w:tcMar>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2"/>
                <w:szCs w:val="22"/>
              </w:rPr>
            </w:pPr>
            <w:r w:rsidDel="00000000" w:rsidR="00000000" w:rsidRPr="00000000">
              <w:rPr>
                <w:b w:val="1"/>
                <w:bCs w:val="1"/>
                <w:sz w:val="22"/>
                <w:szCs w:val="22"/>
                <w:rtl w:val="0"/>
              </w:rPr>
              <w:t xml:space="preserve">Expansion and Global Impact </w:t>
            </w:r>
          </w:p>
        </w:tc>
        <w:tc>
          <w:tcPr>
            <w:tcMar>
              <w:top w:w="-144.0" w:type="dxa"/>
              <w:left w:w="-144.0" w:type="dxa"/>
              <w:bottom w:w="-144.0" w:type="dxa"/>
              <w:right w:w="-144.0" w:type="dxa"/>
            </w:tcMar>
          </w:tcPr>
          <w:p w:rsidR="00000000" w:rsidDel="00000000" w:rsidP="00000000" w:rsidRDefault="00000000" w:rsidRPr="00000000" w14:paraId="00000204">
            <w:pPr>
              <w:jc w:val="center"/>
              <w:rPr>
                <w:sz w:val="22"/>
                <w:szCs w:val="22"/>
              </w:rPr>
            </w:pPr>
            <w:r w:rsidDel="00000000" w:rsidR="00000000" w:rsidRPr="00000000">
              <w:rPr>
                <w:sz w:val="22"/>
                <w:szCs w:val="22"/>
                <w:rtl w:val="0"/>
              </w:rPr>
              <w:t xml:space="preserve">9</w:t>
            </w:r>
          </w:p>
        </w:tc>
        <w:tc>
          <w:tcPr>
            <w:tcMar>
              <w:top w:w="-144.0" w:type="dxa"/>
              <w:left w:w="-144.0" w:type="dxa"/>
              <w:bottom w:w="-144.0" w:type="dxa"/>
              <w:right w:w="-144.0" w:type="dxa"/>
            </w:tcMar>
          </w:tcPr>
          <w:p w:rsidR="00000000" w:rsidDel="00000000" w:rsidP="00000000" w:rsidRDefault="00000000" w:rsidRPr="00000000" w14:paraId="00000205">
            <w:pPr>
              <w:jc w:val="center"/>
              <w:rPr>
                <w:sz w:val="22"/>
                <w:szCs w:val="22"/>
              </w:rPr>
            </w:pPr>
            <w:r w:rsidDel="00000000" w:rsidR="00000000" w:rsidRPr="00000000">
              <w:rPr>
                <w:sz w:val="22"/>
                <w:szCs w:val="22"/>
                <w:rtl w:val="0"/>
              </w:rPr>
              <w:t xml:space="preserve">UPE</w:t>
            </w:r>
          </w:p>
        </w:tc>
        <w:tc>
          <w:tcPr>
            <w:tcMar>
              <w:top w:w="-144.0" w:type="dxa"/>
              <w:left w:w="-144.0" w:type="dxa"/>
              <w:bottom w:w="-144.0" w:type="dxa"/>
              <w:right w:w="-144.0" w:type="dxa"/>
            </w:tcMar>
          </w:tcPr>
          <w:p w:rsidR="00000000" w:rsidDel="00000000" w:rsidP="00000000" w:rsidRDefault="00000000" w:rsidRPr="00000000" w14:paraId="00000206">
            <w:pPr>
              <w:jc w:val="center"/>
              <w:rPr>
                <w:sz w:val="22"/>
                <w:szCs w:val="22"/>
              </w:rPr>
            </w:pP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07">
            <w:pPr>
              <w:jc w:val="center"/>
              <w:rPr>
                <w:sz w:val="22"/>
                <w:szCs w:val="22"/>
              </w:rPr>
            </w:pPr>
            <w:r w:rsidDel="00000000" w:rsidR="00000000" w:rsidRPr="00000000">
              <w:rPr>
                <w:sz w:val="22"/>
                <w:szCs w:val="22"/>
                <w:rtl w:val="0"/>
              </w:rPr>
              <w:t xml:space="preserve">12</w:t>
            </w:r>
          </w:p>
        </w:tc>
        <w:tc>
          <w:tcPr>
            <w:tcMar>
              <w:top w:w="-144.0" w:type="dxa"/>
              <w:left w:w="-144.0" w:type="dxa"/>
              <w:bottom w:w="-144.0" w:type="dxa"/>
              <w:right w:w="-144.0" w:type="dxa"/>
            </w:tcMar>
          </w:tcPr>
          <w:p w:rsidR="00000000" w:rsidDel="00000000" w:rsidP="00000000" w:rsidRDefault="00000000" w:rsidRPr="00000000" w14:paraId="00000208">
            <w:pPr>
              <w:jc w:val="center"/>
              <w:rPr>
                <w:sz w:val="22"/>
                <w:szCs w:val="22"/>
              </w:rPr>
            </w:pPr>
            <w:r w:rsidDel="00000000" w:rsidR="00000000" w:rsidRPr="00000000">
              <w:rPr>
                <w:sz w:val="22"/>
                <w:szCs w:val="22"/>
                <w:rtl w:val="0"/>
              </w:rPr>
              <w:t xml:space="preserve">60</w:t>
            </w:r>
          </w:p>
        </w:tc>
      </w:tr>
      <w:tr>
        <w:trPr>
          <w:cantSplit w:val="0"/>
          <w:trHeight w:val="75" w:hRule="atLeast"/>
          <w:tblHeader w:val="0"/>
        </w:trPr>
        <w:tc>
          <w:tcPr>
            <w:tcMar>
              <w:top w:w="-144.0" w:type="dxa"/>
              <w:left w:w="-144.0" w:type="dxa"/>
              <w:bottom w:w="-144.0" w:type="dxa"/>
              <w:right w:w="-144.0" w:type="dxa"/>
            </w:tcMar>
          </w:tcPr>
          <w:p w:rsidR="00000000" w:rsidDel="00000000" w:rsidP="00000000" w:rsidRDefault="00000000" w:rsidRPr="00000000" w14:paraId="00000209">
            <w:pPr>
              <w:jc w:val="center"/>
              <w:rPr>
                <w:sz w:val="22"/>
                <w:szCs w:val="22"/>
              </w:rPr>
            </w:pPr>
            <w:r w:rsidDel="00000000" w:rsidR="00000000" w:rsidRPr="00000000">
              <w:rPr>
                <w:sz w:val="22"/>
                <w:szCs w:val="22"/>
                <w:rtl w:val="0"/>
              </w:rPr>
              <w:t xml:space="preserve">3</w:t>
            </w:r>
          </w:p>
        </w:tc>
        <w:tc>
          <w:tcPr>
            <w:tcMar>
              <w:top w:w="-144.0" w:type="dxa"/>
              <w:left w:w="-144.0" w:type="dxa"/>
              <w:bottom w:w="-144.0" w:type="dxa"/>
              <w:right w:w="-144.0" w:type="dxa"/>
            </w:tcMar>
          </w:tcPr>
          <w:p w:rsidR="00000000" w:rsidDel="00000000" w:rsidP="00000000" w:rsidRDefault="00000000" w:rsidRPr="00000000" w14:paraId="0000020A">
            <w:pPr>
              <w:jc w:val="left"/>
              <w:rPr>
                <w:sz w:val="22"/>
                <w:szCs w:val="22"/>
              </w:rPr>
            </w:pPr>
            <w:r w:rsidDel="00000000" w:rsidR="00000000" w:rsidRPr="00000000">
              <w:rPr>
                <w:b w:val="1"/>
                <w:bCs w:val="1"/>
                <w:sz w:val="22"/>
                <w:szCs w:val="22"/>
                <w:rtl w:val="0"/>
              </w:rPr>
              <w:t xml:space="preserve">Educational Research</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0B">
            <w:pPr>
              <w:jc w:val="center"/>
              <w:rPr>
                <w:sz w:val="22"/>
                <w:szCs w:val="22"/>
              </w:rPr>
            </w:pPr>
            <w:r w:rsidDel="00000000" w:rsidR="00000000" w:rsidRPr="00000000">
              <w:rPr>
                <w:sz w:val="22"/>
                <w:szCs w:val="22"/>
                <w:rtl w:val="0"/>
              </w:rPr>
              <w:t xml:space="preserve">2</w:t>
            </w:r>
          </w:p>
        </w:tc>
        <w:tc>
          <w:tcPr>
            <w:tcMar>
              <w:top w:w="-144.0" w:type="dxa"/>
              <w:left w:w="-144.0" w:type="dxa"/>
              <w:bottom w:w="-144.0" w:type="dxa"/>
              <w:right w:w="-144.0" w:type="dxa"/>
            </w:tcMar>
          </w:tcPr>
          <w:p w:rsidR="00000000" w:rsidDel="00000000" w:rsidP="00000000" w:rsidRDefault="00000000" w:rsidRPr="00000000" w14:paraId="0000020C">
            <w:pPr>
              <w:jc w:val="center"/>
              <w:rPr>
                <w:sz w:val="22"/>
                <w:szCs w:val="22"/>
              </w:rPr>
            </w:pPr>
            <w:r w:rsidDel="00000000" w:rsidR="00000000" w:rsidRPr="00000000">
              <w:rPr>
                <w:sz w:val="22"/>
                <w:szCs w:val="22"/>
                <w:rtl w:val="0"/>
              </w:rPr>
              <w:t xml:space="preserve">UNIBO</w:t>
            </w:r>
          </w:p>
        </w:tc>
        <w:tc>
          <w:tcPr>
            <w:tcMar>
              <w:top w:w="-144.0" w:type="dxa"/>
              <w:left w:w="-144.0" w:type="dxa"/>
              <w:bottom w:w="-144.0" w:type="dxa"/>
              <w:right w:w="-144.0" w:type="dxa"/>
            </w:tcMar>
          </w:tcPr>
          <w:p w:rsidR="00000000" w:rsidDel="00000000" w:rsidP="00000000" w:rsidRDefault="00000000" w:rsidRPr="00000000" w14:paraId="0000020D">
            <w:pPr>
              <w:jc w:val="center"/>
              <w:rPr>
                <w:sz w:val="22"/>
                <w:szCs w:val="22"/>
              </w:rPr>
            </w:pP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0E">
            <w:pPr>
              <w:jc w:val="center"/>
              <w:rPr>
                <w:sz w:val="22"/>
                <w:szCs w:val="22"/>
              </w:rPr>
            </w:pPr>
            <w:r w:rsidDel="00000000" w:rsidR="00000000" w:rsidRPr="00000000">
              <w:rPr>
                <w:sz w:val="22"/>
                <w:szCs w:val="22"/>
                <w:rtl w:val="0"/>
              </w:rPr>
              <w:t xml:space="preserve">3</w:t>
            </w:r>
          </w:p>
        </w:tc>
        <w:tc>
          <w:tcPr>
            <w:tcMar>
              <w:top w:w="-144.0" w:type="dxa"/>
              <w:left w:w="-144.0" w:type="dxa"/>
              <w:bottom w:w="-144.0" w:type="dxa"/>
              <w:right w:w="-144.0" w:type="dxa"/>
            </w:tcMar>
          </w:tcPr>
          <w:p w:rsidR="00000000" w:rsidDel="00000000" w:rsidP="00000000" w:rsidRDefault="00000000" w:rsidRPr="00000000" w14:paraId="0000020F">
            <w:pPr>
              <w:jc w:val="center"/>
              <w:rPr>
                <w:sz w:val="22"/>
                <w:szCs w:val="22"/>
              </w:rPr>
            </w:pPr>
            <w:r w:rsidDel="00000000" w:rsidR="00000000" w:rsidRPr="00000000">
              <w:rPr>
                <w:sz w:val="22"/>
                <w:szCs w:val="22"/>
                <w:rtl w:val="0"/>
              </w:rPr>
              <w:t xml:space="preserve">60</w:t>
            </w:r>
          </w:p>
        </w:tc>
      </w:tr>
      <w:tr>
        <w:trPr>
          <w:cantSplit w:val="0"/>
          <w:trHeight w:val="225" w:hRule="atLeast"/>
          <w:tblHeader w:val="0"/>
        </w:trPr>
        <w:tc>
          <w:tcPr>
            <w:tcMar>
              <w:top w:w="-144.0" w:type="dxa"/>
              <w:left w:w="-144.0" w:type="dxa"/>
              <w:bottom w:w="-144.0" w:type="dxa"/>
              <w:right w:w="-144.0" w:type="dxa"/>
            </w:tcMar>
          </w:tcPr>
          <w:p w:rsidR="00000000" w:rsidDel="00000000" w:rsidP="00000000" w:rsidRDefault="00000000" w:rsidRPr="00000000" w14:paraId="00000210">
            <w:pPr>
              <w:jc w:val="center"/>
              <w:rPr>
                <w:sz w:val="22"/>
                <w:szCs w:val="22"/>
              </w:rPr>
            </w:pPr>
            <w:r w:rsidDel="00000000" w:rsidR="00000000" w:rsidRPr="00000000">
              <w:rPr>
                <w:sz w:val="22"/>
                <w:szCs w:val="22"/>
                <w:rtl w:val="0"/>
              </w:rPr>
              <w:t xml:space="preserve">4</w:t>
            </w:r>
          </w:p>
        </w:tc>
        <w:tc>
          <w:tcPr>
            <w:tcMar>
              <w:top w:w="-144.0" w:type="dxa"/>
              <w:left w:w="-144.0" w:type="dxa"/>
              <w:bottom w:w="-144.0" w:type="dxa"/>
              <w:right w:w="-144.0" w:type="dxa"/>
            </w:tcMar>
          </w:tcPr>
          <w:p w:rsidR="00000000" w:rsidDel="00000000" w:rsidP="00000000" w:rsidRDefault="00000000" w:rsidRPr="00000000" w14:paraId="00000211">
            <w:pPr>
              <w:jc w:val="left"/>
              <w:rPr>
                <w:b w:val="1"/>
                <w:bCs w:val="1"/>
                <w:color w:val="000000"/>
                <w:sz w:val="22"/>
                <w:szCs w:val="22"/>
              </w:rPr>
            </w:pPr>
            <w:r w:rsidDel="00000000" w:rsidR="00000000" w:rsidRPr="00000000">
              <w:rPr>
                <w:b w:val="1"/>
                <w:bCs w:val="1"/>
                <w:sz w:val="22"/>
                <w:szCs w:val="22"/>
                <w:rtl w:val="0"/>
              </w:rPr>
              <w:t xml:space="preserve">Dissemination, Outreach and Exploitation </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12">
            <w:pPr>
              <w:jc w:val="center"/>
              <w:rPr>
                <w:sz w:val="22"/>
                <w:szCs w:val="22"/>
              </w:rPr>
            </w:pPr>
            <w:r w:rsidDel="00000000" w:rsidR="00000000" w:rsidRPr="00000000">
              <w:rPr>
                <w:sz w:val="22"/>
                <w:szCs w:val="22"/>
                <w:rtl w:val="0"/>
              </w:rPr>
              <w:t xml:space="preserve">6</w:t>
            </w:r>
          </w:p>
        </w:tc>
        <w:tc>
          <w:tcPr>
            <w:tcMar>
              <w:top w:w="-144.0" w:type="dxa"/>
              <w:left w:w="-144.0" w:type="dxa"/>
              <w:bottom w:w="-144.0" w:type="dxa"/>
              <w:right w:w="-144.0" w:type="dxa"/>
            </w:tcMar>
          </w:tcPr>
          <w:p w:rsidR="00000000" w:rsidDel="00000000" w:rsidP="00000000" w:rsidRDefault="00000000" w:rsidRPr="00000000" w14:paraId="00000213">
            <w:pPr>
              <w:jc w:val="center"/>
              <w:rPr>
                <w:sz w:val="22"/>
                <w:szCs w:val="22"/>
              </w:rPr>
            </w:pPr>
            <w:r w:rsidDel="00000000" w:rsidR="00000000" w:rsidRPr="00000000">
              <w:rPr>
                <w:sz w:val="22"/>
                <w:szCs w:val="22"/>
                <w:rtl w:val="0"/>
              </w:rPr>
              <w:t xml:space="preserve">EXEL</w:t>
            </w:r>
          </w:p>
        </w:tc>
        <w:tc>
          <w:tcPr>
            <w:tcMar>
              <w:top w:w="-144.0" w:type="dxa"/>
              <w:left w:w="-144.0" w:type="dxa"/>
              <w:bottom w:w="-144.0" w:type="dxa"/>
              <w:right w:w="-144.0" w:type="dxa"/>
            </w:tcMar>
          </w:tcPr>
          <w:p w:rsidR="00000000" w:rsidDel="00000000" w:rsidP="00000000" w:rsidRDefault="00000000" w:rsidRPr="00000000" w14:paraId="00000214">
            <w:pPr>
              <w:jc w:val="center"/>
              <w:rPr>
                <w:sz w:val="22"/>
                <w:szCs w:val="22"/>
              </w:rPr>
            </w:pP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15">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216">
            <w:pPr>
              <w:jc w:val="center"/>
              <w:rPr>
                <w:sz w:val="22"/>
                <w:szCs w:val="22"/>
              </w:rPr>
            </w:pPr>
            <w:r w:rsidDel="00000000" w:rsidR="00000000" w:rsidRPr="00000000">
              <w:rPr>
                <w:sz w:val="22"/>
                <w:szCs w:val="22"/>
                <w:rtl w:val="0"/>
              </w:rPr>
              <w:t xml:space="preserve">60</w:t>
            </w:r>
          </w:p>
        </w:tc>
      </w:tr>
      <w:tr>
        <w:trPr>
          <w:cantSplit w:val="0"/>
          <w:trHeight w:val="150" w:hRule="atLeast"/>
          <w:tblHeader w:val="0"/>
        </w:trPr>
        <w:tc>
          <w:tcPr>
            <w:tcMar>
              <w:top w:w="-144.0" w:type="dxa"/>
              <w:left w:w="-144.0" w:type="dxa"/>
              <w:bottom w:w="-144.0" w:type="dxa"/>
              <w:right w:w="-144.0" w:type="dxa"/>
            </w:tcMar>
          </w:tcPr>
          <w:p w:rsidR="00000000" w:rsidDel="00000000" w:rsidP="00000000" w:rsidRDefault="00000000" w:rsidRPr="00000000" w14:paraId="00000217">
            <w:pPr>
              <w:jc w:val="center"/>
              <w:rPr>
                <w:sz w:val="22"/>
                <w:szCs w:val="22"/>
              </w:rPr>
            </w:pPr>
            <w:r w:rsidDel="00000000" w:rsidR="00000000" w:rsidRPr="00000000">
              <w:rPr>
                <w:sz w:val="22"/>
                <w:szCs w:val="22"/>
                <w:rtl w:val="0"/>
              </w:rPr>
              <w:t xml:space="preserve">5</w:t>
            </w:r>
          </w:p>
        </w:tc>
        <w:tc>
          <w:tcPr>
            <w:tcMar>
              <w:top w:w="-144.0" w:type="dxa"/>
              <w:left w:w="-144.0" w:type="dxa"/>
              <w:bottom w:w="-144.0" w:type="dxa"/>
              <w:right w:w="-144.0" w:type="dxa"/>
            </w:tcMar>
          </w:tcPr>
          <w:p w:rsidR="00000000" w:rsidDel="00000000" w:rsidP="00000000" w:rsidRDefault="00000000" w:rsidRPr="00000000" w14:paraId="00000218">
            <w:pPr>
              <w:jc w:val="left"/>
              <w:rPr>
                <w:sz w:val="22"/>
                <w:szCs w:val="22"/>
              </w:rPr>
            </w:pPr>
            <w:r w:rsidDel="00000000" w:rsidR="00000000" w:rsidRPr="00000000">
              <w:rPr>
                <w:b w:val="1"/>
                <w:bCs w:val="1"/>
                <w:sz w:val="22"/>
                <w:szCs w:val="22"/>
                <w:rtl w:val="0"/>
              </w:rPr>
              <w:t xml:space="preserve">Project Management </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19">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21A">
            <w:pPr>
              <w:jc w:val="center"/>
              <w:rPr>
                <w:sz w:val="22"/>
                <w:szCs w:val="22"/>
              </w:rPr>
            </w:pPr>
            <w:r w:rsidDel="00000000" w:rsidR="00000000" w:rsidRPr="00000000">
              <w:rPr>
                <w:sz w:val="22"/>
                <w:szCs w:val="22"/>
                <w:rtl w:val="0"/>
              </w:rPr>
              <w:t xml:space="preserve">NOVA</w:t>
            </w:r>
          </w:p>
        </w:tc>
        <w:tc>
          <w:tcPr>
            <w:tcMar>
              <w:top w:w="-144.0" w:type="dxa"/>
              <w:left w:w="-144.0" w:type="dxa"/>
              <w:bottom w:w="-144.0" w:type="dxa"/>
              <w:right w:w="-144.0" w:type="dxa"/>
            </w:tcMar>
          </w:tcPr>
          <w:p w:rsidR="00000000" w:rsidDel="00000000" w:rsidP="00000000" w:rsidRDefault="00000000" w:rsidRPr="00000000" w14:paraId="0000021B">
            <w:pPr>
              <w:jc w:val="center"/>
              <w:rPr>
                <w:sz w:val="22"/>
                <w:szCs w:val="22"/>
              </w:rPr>
            </w:pP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1C">
            <w:pPr>
              <w:jc w:val="center"/>
              <w:rPr>
                <w:sz w:val="22"/>
                <w:szCs w:val="22"/>
              </w:rPr>
            </w:pPr>
            <w:r w:rsidDel="00000000" w:rsidR="00000000" w:rsidRPr="00000000">
              <w:rPr>
                <w:sz w:val="22"/>
                <w:szCs w:val="22"/>
                <w:rtl w:val="0"/>
              </w:rPr>
              <w:t xml:space="preserve">1</w:t>
            </w:r>
          </w:p>
        </w:tc>
        <w:tc>
          <w:tcPr>
            <w:tcMar>
              <w:top w:w="-144.0" w:type="dxa"/>
              <w:left w:w="-144.0" w:type="dxa"/>
              <w:bottom w:w="-144.0" w:type="dxa"/>
              <w:right w:w="-144.0" w:type="dxa"/>
            </w:tcMar>
          </w:tcPr>
          <w:p w:rsidR="00000000" w:rsidDel="00000000" w:rsidP="00000000" w:rsidRDefault="00000000" w:rsidRPr="00000000" w14:paraId="0000021D">
            <w:pPr>
              <w:jc w:val="center"/>
              <w:rPr>
                <w:sz w:val="22"/>
                <w:szCs w:val="22"/>
              </w:rPr>
            </w:pPr>
            <w:r w:rsidDel="00000000" w:rsidR="00000000" w:rsidRPr="00000000">
              <w:rPr>
                <w:sz w:val="22"/>
                <w:szCs w:val="22"/>
                <w:rtl w:val="0"/>
              </w:rPr>
              <w:t xml:space="preserve">60</w:t>
            </w:r>
          </w:p>
        </w:tc>
      </w:tr>
    </w:tbl>
    <w:p w:rsidR="00000000" w:rsidDel="00000000" w:rsidP="00000000" w:rsidRDefault="00000000" w:rsidRPr="00000000" w14:paraId="0000021E">
      <w:pPr>
        <w:jc w:val="center"/>
        <w:rPr>
          <w:sz w:val="22"/>
          <w:szCs w:val="22"/>
        </w:rPr>
      </w:pPr>
      <w:r w:rsidDel="00000000" w:rsidR="00000000" w:rsidRPr="00000000">
        <w:rPr>
          <w:rtl w:val="0"/>
        </w:rPr>
      </w:r>
    </w:p>
    <w:p w:rsidR="00000000" w:rsidDel="00000000" w:rsidP="00000000" w:rsidRDefault="00000000" w:rsidRPr="00000000" w14:paraId="0000021F">
      <w:pPr>
        <w:spacing w:after="120" w:lineRule="auto"/>
        <w:jc w:val="center"/>
        <w:rPr>
          <w:b w:val="1"/>
          <w:bCs w:val="1"/>
          <w:i w:val="1"/>
          <w:iCs w:val="1"/>
          <w:color w:val="000000"/>
          <w:sz w:val="22"/>
          <w:szCs w:val="22"/>
        </w:rPr>
      </w:pPr>
      <w:r w:rsidDel="00000000" w:rsidR="00000000" w:rsidRPr="00000000">
        <w:rPr>
          <w:b w:val="1"/>
          <w:bCs w:val="1"/>
          <w:i w:val="1"/>
          <w:iCs w:val="1"/>
          <w:color w:val="000000"/>
          <w:sz w:val="22"/>
          <w:szCs w:val="22"/>
          <w:highlight w:val="yellow"/>
          <w:rtl w:val="0"/>
        </w:rPr>
        <w:t xml:space="preserve">PERT chart</w:t>
      </w:r>
      <w:r w:rsidDel="00000000" w:rsidR="00000000" w:rsidRPr="00000000">
        <w:rPr>
          <w:rtl w:val="0"/>
        </w:rPr>
      </w:r>
    </w:p>
    <w:p w:rsidR="00000000" w:rsidDel="00000000" w:rsidP="00000000" w:rsidRDefault="00000000" w:rsidRPr="00000000" w14:paraId="00000220">
      <w:pPr>
        <w:rPr>
          <w:b w:val="1"/>
          <w:bCs w:val="1"/>
          <w:sz w:val="22"/>
          <w:szCs w:val="22"/>
        </w:rPr>
      </w:pPr>
      <w:r w:rsidDel="00000000" w:rsidR="00000000" w:rsidRPr="00000000">
        <w:rPr>
          <w:b w:val="1"/>
          <w:bCs w:val="1"/>
          <w:sz w:val="22"/>
          <w:szCs w:val="22"/>
          <w:rtl w:val="0"/>
        </w:rPr>
        <w:t xml:space="preserve">Table 3.1b – Work package description</w:t>
      </w:r>
    </w:p>
    <w:tbl>
      <w:tblPr>
        <w:tblStyle w:val="Table11"/>
        <w:tblW w:w="10095.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7695"/>
        <w:tblGridChange w:id="0">
          <w:tblGrid>
            <w:gridCol w:w="2400"/>
            <w:gridCol w:w="7695"/>
          </w:tblGrid>
        </w:tblGridChange>
      </w:tblGrid>
      <w:tr>
        <w:trPr>
          <w:cantSplit w:val="0"/>
          <w:tblHeader w:val="0"/>
        </w:trPr>
        <w:tc>
          <w:tcPr>
            <w:shd w:fill="5b9bd5" w:val="clear"/>
          </w:tcPr>
          <w:p w:rsidR="00000000" w:rsidDel="00000000" w:rsidP="00000000" w:rsidRDefault="00000000" w:rsidRPr="00000000" w14:paraId="00000221">
            <w:pPr>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22">
            <w:pPr>
              <w:ind w:right="-45"/>
              <w:jc w:val="center"/>
              <w:rPr>
                <w:b w:val="1"/>
                <w:bCs w:val="1"/>
                <w:color w:val="ffffff"/>
                <w:sz w:val="22"/>
                <w:szCs w:val="22"/>
              </w:rPr>
            </w:pPr>
            <w:r w:rsidDel="00000000" w:rsidR="00000000" w:rsidRPr="00000000">
              <w:rPr>
                <w:b w:val="1"/>
                <w:bCs w:val="1"/>
                <w:color w:val="ffffff"/>
                <w:sz w:val="22"/>
                <w:szCs w:val="22"/>
                <w:rtl w:val="0"/>
              </w:rPr>
              <w:t xml:space="preserve">1</w:t>
            </w:r>
          </w:p>
        </w:tc>
      </w:tr>
      <w:tr>
        <w:trPr>
          <w:cantSplit w:val="0"/>
          <w:tblHeader w:val="0"/>
        </w:trPr>
        <w:tc>
          <w:tcPr>
            <w:shd w:fill="e2efd9" w:val="clear"/>
          </w:tcPr>
          <w:p w:rsidR="00000000" w:rsidDel="00000000" w:rsidP="00000000" w:rsidRDefault="00000000" w:rsidRPr="00000000" w14:paraId="00000223">
            <w:pPr>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24">
            <w:pPr>
              <w:ind w:right="-45"/>
              <w:jc w:val="center"/>
              <w:rPr>
                <w:b w:val="1"/>
                <w:bCs w:val="1"/>
                <w:sz w:val="22"/>
                <w:szCs w:val="22"/>
              </w:rPr>
            </w:pPr>
            <w:r w:rsidDel="00000000" w:rsidR="00000000" w:rsidRPr="00000000">
              <w:rPr>
                <w:b w:val="1"/>
                <w:bCs w:val="1"/>
                <w:color w:val="000000"/>
                <w:sz w:val="22"/>
                <w:szCs w:val="22"/>
                <w:rtl w:val="0"/>
              </w:rPr>
              <w:t xml:space="preserve">Foundation</w:t>
            </w:r>
            <w:r w:rsidDel="00000000" w:rsidR="00000000" w:rsidRPr="00000000">
              <w:rPr>
                <w:b w:val="1"/>
                <w:bCs w:val="1"/>
                <w:sz w:val="22"/>
                <w:szCs w:val="22"/>
                <w:rtl w:val="0"/>
              </w:rPr>
              <w:t xml:space="preserve"> and </w:t>
            </w:r>
            <w:r w:rsidDel="00000000" w:rsidR="00000000" w:rsidRPr="00000000">
              <w:rPr>
                <w:b w:val="1"/>
                <w:bCs w:val="1"/>
                <w:color w:val="000000"/>
                <w:sz w:val="22"/>
                <w:szCs w:val="22"/>
                <w:rtl w:val="0"/>
              </w:rPr>
              <w:t xml:space="preserve">Implementation</w:t>
            </w:r>
            <w:r w:rsidDel="00000000" w:rsidR="00000000" w:rsidRPr="00000000">
              <w:rPr>
                <w:rtl w:val="0"/>
              </w:rPr>
            </w:r>
          </w:p>
        </w:tc>
      </w:tr>
      <w:tr>
        <w:trPr>
          <w:cantSplit w:val="0"/>
          <w:trHeight w:val="1830"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5">
            <w:pPr>
              <w:ind w:left="-28" w:firstLine="0"/>
              <w:jc w:val="both"/>
              <w:rPr>
                <w:b w:val="1"/>
                <w:bCs w:val="1"/>
                <w:sz w:val="22"/>
                <w:szCs w:val="22"/>
              </w:rPr>
            </w:pPr>
            <w:r w:rsidDel="00000000" w:rsidR="00000000" w:rsidRPr="00000000">
              <w:rPr>
                <w:rtl w:val="0"/>
              </w:rPr>
            </w:r>
          </w:p>
          <w:p w:rsidR="00000000" w:rsidDel="00000000" w:rsidP="00000000" w:rsidRDefault="00000000" w:rsidRPr="00000000" w14:paraId="00000226">
            <w:pPr>
              <w:ind w:left="-28" w:firstLine="0"/>
              <w:jc w:val="both"/>
              <w:rPr>
                <w:b w:val="1"/>
                <w:bCs w:val="1"/>
                <w:sz w:val="22"/>
                <w:szCs w:val="22"/>
              </w:rPr>
            </w:pPr>
            <w:r w:rsidDel="00000000" w:rsidR="00000000" w:rsidRPr="00000000">
              <w:rPr>
                <w:b w:val="1"/>
                <w:bCs w:val="1"/>
                <w:sz w:val="22"/>
                <w:szCs w:val="22"/>
              </w:rPr>
              <w:drawing>
                <wp:inline distB="114300" distT="114300" distL="114300" distR="114300">
                  <wp:extent cx="6334125" cy="2552700"/>
                  <wp:effectExtent b="0" l="0" r="0" t="0"/>
                  <wp:docPr id="1275117735"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63341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28" w:firstLine="0"/>
              <w:jc w:val="both"/>
              <w:rPr>
                <w:b w:val="1"/>
                <w:bCs w:val="1"/>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WP1 focuses on </w:t>
            </w:r>
            <w:r w:rsidDel="00000000" w:rsidR="00000000" w:rsidRPr="00000000">
              <w:rPr>
                <w:b w:val="1"/>
                <w:bCs w:val="1"/>
                <w:sz w:val="22"/>
                <w:szCs w:val="22"/>
                <w:rtl w:val="0"/>
              </w:rPr>
              <w:t xml:space="preserve">implementing the Dr. VIDA Education device into pilot curricula</w:t>
            </w:r>
            <w:r w:rsidDel="00000000" w:rsidR="00000000" w:rsidRPr="00000000">
              <w:rPr>
                <w:sz w:val="22"/>
                <w:szCs w:val="22"/>
                <w:rtl w:val="0"/>
              </w:rPr>
              <w:t xml:space="preserve"> across eight participating academic institutions, engaging by the end of 2026 over 800 students and 24 teachers in eight hands-on laboratory modules that integrate real-time data collection and analysis into STEM teaching (all beneficiaries). This rollout serves as a foundation for evaluating pedagogical effectiveness and institutional integration </w:t>
            </w:r>
            <w:r w:rsidDel="00000000" w:rsidR="00000000" w:rsidRPr="00000000">
              <w:rPr>
                <w:sz w:val="22"/>
                <w:szCs w:val="22"/>
                <w:rtl w:val="0"/>
              </w:rPr>
              <w:t xml:space="preserve">of Alliances</w:t>
            </w:r>
            <w:r w:rsidDel="00000000" w:rsidR="00000000" w:rsidRPr="00000000">
              <w:rPr>
                <w:sz w:val="22"/>
                <w:szCs w:val="22"/>
                <w:rtl w:val="0"/>
              </w:rPr>
              <w:t xml:space="preserve">. Concurrently, the project initiates the </w:t>
            </w:r>
            <w:r w:rsidDel="00000000" w:rsidR="00000000" w:rsidRPr="00000000">
              <w:rPr>
                <w:b w:val="1"/>
                <w:bCs w:val="1"/>
                <w:sz w:val="22"/>
                <w:szCs w:val="22"/>
                <w:rtl w:val="0"/>
              </w:rPr>
              <w:t xml:space="preserve">development of an advanced prototype</w:t>
            </w:r>
            <w:r w:rsidDel="00000000" w:rsidR="00000000" w:rsidRPr="00000000">
              <w:rPr>
                <w:sz w:val="22"/>
                <w:szCs w:val="22"/>
                <w:rtl w:val="0"/>
              </w:rPr>
              <w:t xml:space="preserve"> of the Dr. VIDA device (STABV) featuring a </w:t>
            </w:r>
            <w:r w:rsidDel="00000000" w:rsidR="00000000" w:rsidRPr="00000000">
              <w:rPr>
                <w:b w:val="1"/>
                <w:bCs w:val="1"/>
                <w:sz w:val="22"/>
                <w:szCs w:val="22"/>
                <w:rtl w:val="0"/>
              </w:rPr>
              <w:t xml:space="preserve">touchscreen interface</w:t>
            </w:r>
            <w:r w:rsidDel="00000000" w:rsidR="00000000" w:rsidRPr="00000000">
              <w:rPr>
                <w:sz w:val="22"/>
                <w:szCs w:val="22"/>
                <w:rtl w:val="0"/>
              </w:rPr>
              <w:t xml:space="preserve"> and </w:t>
            </w:r>
            <w:r w:rsidDel="00000000" w:rsidR="00000000" w:rsidRPr="00000000">
              <w:rPr>
                <w:b w:val="1"/>
                <w:bCs w:val="1"/>
                <w:sz w:val="22"/>
                <w:szCs w:val="22"/>
                <w:rtl w:val="0"/>
              </w:rPr>
              <w:t xml:space="preserve">UV detection capabilities, in addition to a calibration system (KNU)</w:t>
            </w:r>
            <w:r w:rsidDel="00000000" w:rsidR="00000000" w:rsidRPr="00000000">
              <w:rPr>
                <w:sz w:val="22"/>
                <w:szCs w:val="22"/>
                <w:rtl w:val="0"/>
              </w:rPr>
              <w:t xml:space="preserve">. This next-generation system is designed to expand experimental possibilities in health and environmental monitoring, while enhancing usability for both students and educators in field and classroom contexts.</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29">
            <w:pPr>
              <w:ind w:left="-28" w:firstLine="0"/>
              <w:jc w:val="both"/>
              <w:rPr>
                <w:b w:val="1"/>
                <w:bCs w:val="1"/>
                <w:sz w:val="22"/>
                <w:szCs w:val="22"/>
              </w:rPr>
            </w:pPr>
            <w:r w:rsidDel="00000000" w:rsidR="00000000" w:rsidRPr="00000000">
              <w:rPr>
                <w:b w:val="1"/>
                <w:bCs w:val="1"/>
                <w:sz w:val="22"/>
                <w:szCs w:val="22"/>
                <w:rtl w:val="0"/>
              </w:rPr>
              <w:t xml:space="preserve">T1.1 – Digital transformation of Dr. Vida and Green Lab Learning [M1-21] (Lead</w:t>
            </w:r>
            <w:r w:rsidDel="00000000" w:rsidR="00000000" w:rsidRPr="00000000">
              <w:rPr>
                <w:sz w:val="22"/>
                <w:szCs w:val="22"/>
                <w:rtl w:val="0"/>
              </w:rPr>
              <w:t xml:space="preserve">: NOVA; Contributing: ​​STABV, UNIBO, UNICAMP, UPE, UOA, UHU, EXEL,YAGHMA</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B">
            <w:pPr>
              <w:jc w:val="both"/>
              <w:rPr>
                <w:sz w:val="22"/>
                <w:szCs w:val="22"/>
              </w:rPr>
            </w:pPr>
            <w:r w:rsidDel="00000000" w:rsidR="00000000" w:rsidRPr="00000000">
              <w:rPr>
                <w:sz w:val="22"/>
                <w:szCs w:val="22"/>
                <w:rtl w:val="0"/>
              </w:rPr>
              <w:t xml:space="preserve">As part of the SMART-A² initiative, and powered by the Alliance of Alliances, this phase of the project focuses on finalizing the Dr. Vida Education device, transforming the current prototype into a fully operational, screen-based digital tool. This shared effort is driven by the consortium’s diverse institutional strengths and educational traditions, fostering collaborative innovation across borders. In parallel, the project will redesign and harmonize eight laboratory practices based on green bioanalytical minimalism—a framework that reduces reagent use and minimizes environmental impact. These carefully selected, hands-on experiments will include: (i) total protein quantification in urine for kidney disease detection, and (ii) for myeloma disease, (iii) extraction and analysis of mercury in water, and (iv) arsenic in water, (v) bacterial contamination in water, (vi) lactose intolerance detection, (vii) Salmonella detection, and (viii) legionella detection. Together, these practices offer an interdisciplinary, real-world learning experience in health and environmental science. </w:t>
            </w:r>
            <w:r w:rsidDel="00000000" w:rsidR="00000000" w:rsidRPr="00000000">
              <w:rPr>
                <w:b w:val="1"/>
                <w:bCs w:val="1"/>
                <w:sz w:val="22"/>
                <w:szCs w:val="22"/>
                <w:rtl w:val="0"/>
              </w:rPr>
              <w:t xml:space="preserve">Crucially, all members of the Alliance of Alliances—spanning Europe, Brazil, and Africa—will actively exchange skills and methodologies through staff mobility, becoming mutual trainers and testers</w:t>
            </w:r>
            <w:r w:rsidDel="00000000" w:rsidR="00000000" w:rsidRPr="00000000">
              <w:rPr>
                <w:sz w:val="22"/>
                <w:szCs w:val="22"/>
                <w:rtl w:val="0"/>
              </w:rPr>
              <w:t xml:space="preserve">. This model ensures that each institution not only teaches but also learns from the others, reinforcing peer-to-peer innovation across the alliance. The finalized version of the Dr. Vida device will integrate a comprehensive description of all eight lab practices, including statistical tools; an open-source digital interface that guides both teachers and students through experiments and data interpretation; structured questionnaires and AI-driven self-assessment tools to enhance reflection and pedagogical feedback. By embedding AI into both experimental guidance and student evaluation, SMART-A² ensures that educational innovation is both scalable and personalized. The Alliance of Alliances thus becomes the foundation of a co-created, sustainable, and pedagogically rich STEM learning ecosystem—fostering scientific literacy, green practices, and institutional reform across regions.</w:t>
            </w:r>
            <w:r w:rsidDel="00000000" w:rsidR="00000000" w:rsidRPr="00000000">
              <w:rPr>
                <w:b w:val="1"/>
                <w:bCs w:val="1"/>
                <w:sz w:val="22"/>
                <w:szCs w:val="22"/>
                <w:rtl w:val="0"/>
              </w:rPr>
              <w:t xml:space="preserve"> (D1.1a, D1.1b)</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2D">
            <w:pPr>
              <w:ind w:left="-28" w:firstLine="0"/>
              <w:jc w:val="both"/>
              <w:rPr>
                <w:b w:val="1"/>
                <w:bCs w:val="1"/>
                <w:sz w:val="22"/>
                <w:szCs w:val="22"/>
              </w:rPr>
            </w:pPr>
            <w:r w:rsidDel="00000000" w:rsidR="00000000" w:rsidRPr="00000000">
              <w:rPr>
                <w:b w:val="1"/>
                <w:bCs w:val="1"/>
                <w:sz w:val="22"/>
                <w:szCs w:val="22"/>
                <w:rtl w:val="0"/>
              </w:rPr>
              <w:t xml:space="preserve">T1.2 –Evaluating Learning Outcomes of Dr. Vida-Enabled Lab Activities Across Institutions [M1-27] (Lead</w:t>
            </w:r>
            <w:r w:rsidDel="00000000" w:rsidR="00000000" w:rsidRPr="00000000">
              <w:rPr>
                <w:sz w:val="22"/>
                <w:szCs w:val="22"/>
                <w:rtl w:val="0"/>
              </w:rPr>
              <w:t xml:space="preserve">: </w:t>
            </w:r>
            <w:r w:rsidDel="00000000" w:rsidR="00000000" w:rsidRPr="00000000">
              <w:rPr>
                <w:b w:val="1"/>
                <w:bCs w:val="1"/>
                <w:sz w:val="22"/>
                <w:szCs w:val="22"/>
                <w:rtl w:val="0"/>
              </w:rPr>
              <w:t xml:space="preserve">YAGHMA</w:t>
            </w:r>
            <w:r w:rsidDel="00000000" w:rsidR="00000000" w:rsidRPr="00000000">
              <w:rPr>
                <w:sz w:val="22"/>
                <w:szCs w:val="22"/>
                <w:rtl w:val="0"/>
              </w:rPr>
              <w:t xml:space="preserve">, Contributing: UNIBO, UNICAMP, UPE, UOA, UHU</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F">
            <w:pPr>
              <w:jc w:val="both"/>
              <w:rPr>
                <w:color w:val="000000"/>
                <w:sz w:val="22"/>
                <w:szCs w:val="22"/>
              </w:rPr>
            </w:pPr>
            <w:r w:rsidDel="00000000" w:rsidR="00000000" w:rsidRPr="00000000">
              <w:rPr>
                <w:sz w:val="22"/>
                <w:szCs w:val="22"/>
                <w:rtl w:val="0"/>
              </w:rPr>
              <w:t xml:space="preserve">Focuses on testing and validating the laboratory activities developed in Task 1.1 in practical classes, targeting 1500 students across the eight academic beneficiary institutions. Statistical analyses will be conducted to evaluate student success across the projects and institutions. Techniques include descriptive statistics, ANOVA, regression models, and machine learning to identify performance patterns and predictors. This comprehensive framework will assess the device's impact on learning outcomes and provide data-driven insights to refine educational practices, ensuring the success of the pilot phase and laying the foundation for broader implementation. </w:t>
            </w:r>
            <w:r w:rsidDel="00000000" w:rsidR="00000000" w:rsidRPr="00000000">
              <w:rPr>
                <w:b w:val="1"/>
                <w:bCs w:val="1"/>
                <w:sz w:val="22"/>
                <w:szCs w:val="22"/>
                <w:rtl w:val="0"/>
              </w:rPr>
              <w:t xml:space="preserve">(D.1.2).</w:t>
            </w:r>
            <w:r w:rsidDel="00000000" w:rsidR="00000000" w:rsidRPr="00000000">
              <w:rPr>
                <w:rtl w:val="0"/>
              </w:rPr>
            </w:r>
          </w:p>
        </w:tc>
      </w:tr>
      <w:tr>
        <w:trPr>
          <w:cantSplit w:val="0"/>
          <w:trHeight w:val="415.95703125"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31">
            <w:pPr>
              <w:ind w:left="-28" w:firstLine="0"/>
              <w:rPr>
                <w:b w:val="1"/>
                <w:bCs w:val="1"/>
                <w:sz w:val="22"/>
                <w:szCs w:val="22"/>
              </w:rPr>
            </w:pPr>
            <w:r w:rsidDel="00000000" w:rsidR="00000000" w:rsidRPr="00000000">
              <w:rPr>
                <w:b w:val="1"/>
                <w:bCs w:val="1"/>
                <w:sz w:val="22"/>
                <w:szCs w:val="22"/>
                <w:rtl w:val="0"/>
              </w:rPr>
              <w:t xml:space="preserve">T1.3 – Task title: Creating SMARTUP start up to Lead in Educational Technology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NOVA,</w:t>
            </w:r>
            <w:r w:rsidDel="00000000" w:rsidR="00000000" w:rsidRPr="00000000">
              <w:rPr>
                <w:sz w:val="22"/>
                <w:szCs w:val="22"/>
                <w:rtl w:val="0"/>
              </w:rPr>
              <w:t xml:space="preserve"> Contributing: UNIBO, UNICAMP, UPE, UOA, YAGMA</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3">
            <w:pPr>
              <w:ind w:left="-28" w:firstLine="0"/>
              <w:jc w:val="both"/>
              <w:rPr>
                <w:b w:val="1"/>
                <w:bCs w:val="1"/>
                <w:sz w:val="22"/>
                <w:szCs w:val="22"/>
              </w:rPr>
            </w:pPr>
            <w:r w:rsidDel="00000000" w:rsidR="00000000" w:rsidRPr="00000000">
              <w:rPr>
                <w:sz w:val="22"/>
                <w:szCs w:val="22"/>
                <w:rtl w:val="0"/>
              </w:rPr>
              <w:t xml:space="preserve">The establishment of the SMARTUP startup, centred around the Dr. Vida Education device, represents a transformative step toward modernizing science education. Aims to develop an innovative, scalable, and adaptable solution that promotes personalized learning, enhances student engagement, and integrates digital tools across multiple educational levels by integrating teacher´s interaction. A dedicated PhD researcher will be recruited to lead research and development activities, assess the device's pedagogical effectiveness, and ensure its alignment with evidence-based educational methodologies. This role will encompass data-driven optimization of the device, integration into curricula, development of intellectual property strategies, and international networking to position </w:t>
            </w:r>
            <w:r w:rsidDel="00000000" w:rsidR="00000000" w:rsidRPr="00000000">
              <w:rPr>
                <w:b w:val="1"/>
                <w:bCs w:val="1"/>
                <w:sz w:val="22"/>
                <w:szCs w:val="22"/>
                <w:rtl w:val="0"/>
              </w:rPr>
              <w:t xml:space="preserve">SMARTUP as a reference in educational technology and learning among EU and Brazilian HEIs. Beyond 2030, the PhD and consortium partners will spearhead the global expansion of SMARTUP, utilizing opportunities such as the Europe-Mercosur treaty to reach broader educational markets and foster cross-continental collaboration via staff mobility. (D.1.3)</w:t>
            </w:r>
            <w:r w:rsidDel="00000000" w:rsidR="00000000" w:rsidRPr="00000000">
              <w:rPr>
                <w:sz w:val="22"/>
                <w:szCs w:val="22"/>
                <w:rtl w:val="0"/>
              </w:rPr>
              <w:t xml:space="preserve">.</w:t>
            </w:r>
            <w:r w:rsidDel="00000000" w:rsidR="00000000" w:rsidRPr="00000000">
              <w:rPr>
                <w:rtl w:val="0"/>
              </w:rPr>
            </w:r>
          </w:p>
        </w:tc>
      </w:tr>
    </w:tbl>
    <w:p w:rsidR="00000000" w:rsidDel="00000000" w:rsidP="00000000" w:rsidRDefault="00000000" w:rsidRPr="00000000" w14:paraId="00000235">
      <w:pPr>
        <w:rPr>
          <w:b w:val="1"/>
          <w:bCs w:val="1"/>
          <w:sz w:val="22"/>
          <w:szCs w:val="22"/>
        </w:rPr>
      </w:pPr>
      <w:r w:rsidDel="00000000" w:rsidR="00000000" w:rsidRPr="00000000">
        <w:rPr>
          <w:rtl w:val="0"/>
        </w:rPr>
      </w:r>
    </w:p>
    <w:tbl>
      <w:tblPr>
        <w:tblStyle w:val="Table12"/>
        <w:tblW w:w="10207.5" w:type="dxa"/>
        <w:jc w:val="left"/>
        <w:tblInd w:w="-0.5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7.5"/>
        <w:gridCol w:w="7800"/>
        <w:tblGridChange w:id="0">
          <w:tblGrid>
            <w:gridCol w:w="2407.5"/>
            <w:gridCol w:w="7800"/>
          </w:tblGrid>
        </w:tblGridChange>
      </w:tblGrid>
      <w:tr>
        <w:trPr>
          <w:cantSplit w:val="0"/>
          <w:trHeight w:val="267" w:hRule="atLeast"/>
          <w:tblHeader w:val="0"/>
        </w:trPr>
        <w:tc>
          <w:tcPr>
            <w:shd w:fill="5b9bd5" w:val="clear"/>
          </w:tcPr>
          <w:p w:rsidR="00000000" w:rsidDel="00000000" w:rsidP="00000000" w:rsidRDefault="00000000" w:rsidRPr="00000000" w14:paraId="00000236">
            <w:pPr>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37">
            <w:pPr>
              <w:ind w:right="-45"/>
              <w:jc w:val="center"/>
              <w:rPr>
                <w:b w:val="1"/>
                <w:bCs w:val="1"/>
                <w:color w:val="ffffff"/>
                <w:sz w:val="22"/>
                <w:szCs w:val="22"/>
              </w:rPr>
            </w:pPr>
            <w:r w:rsidDel="00000000" w:rsidR="00000000" w:rsidRPr="00000000">
              <w:rPr>
                <w:b w:val="1"/>
                <w:bCs w:val="1"/>
                <w:color w:val="ffffff"/>
                <w:sz w:val="22"/>
                <w:szCs w:val="22"/>
                <w:rtl w:val="0"/>
              </w:rPr>
              <w:t xml:space="preserve">2</w:t>
            </w:r>
          </w:p>
        </w:tc>
      </w:tr>
      <w:tr>
        <w:trPr>
          <w:cantSplit w:val="0"/>
          <w:tblHeader w:val="0"/>
        </w:trPr>
        <w:tc>
          <w:tcPr>
            <w:shd w:fill="e2efd9" w:val="clear"/>
          </w:tcPr>
          <w:p w:rsidR="00000000" w:rsidDel="00000000" w:rsidP="00000000" w:rsidRDefault="00000000" w:rsidRPr="00000000" w14:paraId="00000238">
            <w:pPr>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39">
            <w:pPr>
              <w:ind w:right="-45"/>
              <w:jc w:val="center"/>
              <w:rPr>
                <w:b w:val="1"/>
                <w:bCs w:val="1"/>
                <w:sz w:val="22"/>
                <w:szCs w:val="22"/>
              </w:rPr>
            </w:pPr>
            <w:r w:rsidDel="00000000" w:rsidR="00000000" w:rsidRPr="00000000">
              <w:rPr>
                <w:b w:val="1"/>
                <w:bCs w:val="1"/>
                <w:color w:val="000000"/>
                <w:sz w:val="22"/>
                <w:szCs w:val="22"/>
                <w:rtl w:val="0"/>
              </w:rPr>
              <w:t xml:space="preserve">Expansion and Global Impact</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A">
            <w:pPr>
              <w:jc w:val="both"/>
              <w:rPr>
                <w:b w:val="1"/>
                <w:bCs w:val="1"/>
                <w:sz w:val="22"/>
                <w:szCs w:val="22"/>
              </w:rPr>
            </w:pPr>
            <w:r w:rsidDel="00000000" w:rsidR="00000000" w:rsidRPr="00000000">
              <w:rPr>
                <w:b w:val="1"/>
                <w:bCs w:val="1"/>
                <w:sz w:val="22"/>
                <w:szCs w:val="22"/>
                <w:rtl w:val="0"/>
              </w:rPr>
              <w:t xml:space="preserve">Objectives: </w:t>
            </w:r>
            <w:r w:rsidDel="00000000" w:rsidR="00000000" w:rsidRPr="00000000">
              <w:rPr>
                <w:color w:val="000000"/>
                <w:sz w:val="22"/>
                <w:szCs w:val="22"/>
                <w:rtl w:val="0"/>
              </w:rPr>
              <w:t xml:space="preserve">The second phase scales the adoption of Dr. Vida Education approach to t</w:t>
            </w:r>
            <w:r w:rsidDel="00000000" w:rsidR="00000000" w:rsidRPr="00000000">
              <w:rPr>
                <w:sz w:val="22"/>
                <w:szCs w:val="22"/>
                <w:rtl w:val="0"/>
              </w:rPr>
              <w:t xml:space="preserve">he members of the alliances: </w:t>
            </w:r>
            <w:r w:rsidDel="00000000" w:rsidR="00000000" w:rsidRPr="00000000">
              <w:rPr>
                <w:color w:val="000000"/>
                <w:sz w:val="22"/>
                <w:szCs w:val="22"/>
                <w:rtl w:val="0"/>
              </w:rPr>
              <w:t xml:space="preserve">Each beneficiary will engage</w:t>
            </w:r>
            <w:r w:rsidDel="00000000" w:rsidR="00000000" w:rsidRPr="00000000">
              <w:rPr>
                <w:color w:val="000000"/>
                <w:sz w:val="22"/>
                <w:szCs w:val="22"/>
                <w:rtl w:val="0"/>
              </w:rPr>
              <w:t xml:space="preserve"> in the project up to </w:t>
            </w:r>
            <w:r w:rsidDel="00000000" w:rsidR="00000000" w:rsidRPr="00000000">
              <w:rPr>
                <w:sz w:val="22"/>
                <w:szCs w:val="22"/>
                <w:rtl w:val="0"/>
              </w:rPr>
              <w:t xml:space="preserve">2</w:t>
            </w:r>
            <w:r w:rsidDel="00000000" w:rsidR="00000000" w:rsidRPr="00000000">
              <w:rPr>
                <w:color w:val="000000"/>
                <w:sz w:val="22"/>
                <w:szCs w:val="22"/>
                <w:rtl w:val="0"/>
              </w:rPr>
              <w:t xml:space="preserve"> national HEIs collaborators integrated in the </w:t>
            </w:r>
            <w:r w:rsidDel="00000000" w:rsidR="00000000" w:rsidRPr="00000000">
              <w:rPr>
                <w:sz w:val="22"/>
                <w:szCs w:val="22"/>
                <w:rtl w:val="0"/>
              </w:rPr>
              <w:t xml:space="preserve">Alliances taking part in this study</w:t>
            </w:r>
            <w:r w:rsidDel="00000000" w:rsidR="00000000" w:rsidRPr="00000000">
              <w:rPr>
                <w:color w:val="000000"/>
                <w:sz w:val="22"/>
                <w:szCs w:val="22"/>
                <w:rtl w:val="0"/>
              </w:rPr>
              <w:t xml:space="preserve">, targeting a minimum of </w:t>
            </w:r>
            <w:r w:rsidDel="00000000" w:rsidR="00000000" w:rsidRPr="00000000">
              <w:rPr>
                <w:sz w:val="22"/>
                <w:szCs w:val="22"/>
                <w:rtl w:val="0"/>
              </w:rPr>
              <w:t xml:space="preserve">3</w:t>
            </w:r>
            <w:r w:rsidDel="00000000" w:rsidR="00000000" w:rsidRPr="00000000">
              <w:rPr>
                <w:color w:val="000000"/>
                <w:sz w:val="22"/>
                <w:szCs w:val="22"/>
                <w:rtl w:val="0"/>
              </w:rPr>
              <w:t xml:space="preserve"> teachers and 1</w:t>
            </w:r>
            <w:r w:rsidDel="00000000" w:rsidR="00000000" w:rsidRPr="00000000">
              <w:rPr>
                <w:sz w:val="22"/>
                <w:szCs w:val="22"/>
                <w:rtl w:val="0"/>
              </w:rPr>
              <w:t xml:space="preserve">25 </w:t>
            </w:r>
            <w:r w:rsidDel="00000000" w:rsidR="00000000" w:rsidRPr="00000000">
              <w:rPr>
                <w:color w:val="000000"/>
                <w:sz w:val="22"/>
                <w:szCs w:val="22"/>
                <w:rtl w:val="0"/>
              </w:rPr>
              <w:t xml:space="preserve">students per HEI (a </w:t>
            </w:r>
            <w:r w:rsidDel="00000000" w:rsidR="00000000" w:rsidRPr="00000000">
              <w:rPr>
                <w:sz w:val="22"/>
                <w:szCs w:val="22"/>
                <w:rtl w:val="0"/>
              </w:rPr>
              <w:t xml:space="preserve">minimum</w:t>
            </w:r>
            <w:r w:rsidDel="00000000" w:rsidR="00000000" w:rsidRPr="00000000">
              <w:rPr>
                <w:color w:val="000000"/>
                <w:sz w:val="22"/>
                <w:szCs w:val="22"/>
                <w:rtl w:val="0"/>
              </w:rPr>
              <w:t xml:space="preserve"> of 2</w:t>
            </w:r>
            <w:r w:rsidDel="00000000" w:rsidR="00000000" w:rsidRPr="00000000">
              <w:rPr>
                <w:sz w:val="22"/>
                <w:szCs w:val="22"/>
                <w:rtl w:val="0"/>
              </w:rPr>
              <w:t xml:space="preserve">0</w:t>
            </w:r>
            <w:r w:rsidDel="00000000" w:rsidR="00000000" w:rsidRPr="00000000">
              <w:rPr>
                <w:color w:val="000000"/>
                <w:sz w:val="22"/>
                <w:szCs w:val="22"/>
                <w:rtl w:val="0"/>
              </w:rPr>
              <w:t xml:space="preserve">00 students, 16 HEIs + 4</w:t>
            </w:r>
            <w:r w:rsidDel="00000000" w:rsidR="00000000" w:rsidRPr="00000000">
              <w:rPr>
                <w:sz w:val="22"/>
                <w:szCs w:val="22"/>
                <w:rtl w:val="0"/>
              </w:rPr>
              <w:t xml:space="preserve">8</w:t>
            </w:r>
            <w:r w:rsidDel="00000000" w:rsidR="00000000" w:rsidRPr="00000000">
              <w:rPr>
                <w:color w:val="000000"/>
                <w:sz w:val="22"/>
                <w:szCs w:val="22"/>
                <w:rtl w:val="0"/>
              </w:rPr>
              <w:t xml:space="preserve"> </w:t>
            </w:r>
            <w:r w:rsidDel="00000000" w:rsidR="00000000" w:rsidRPr="00000000">
              <w:rPr>
                <w:sz w:val="22"/>
                <w:szCs w:val="22"/>
                <w:rtl w:val="0"/>
              </w:rPr>
              <w:t xml:space="preserve">educators</w:t>
            </w:r>
            <w:r w:rsidDel="00000000" w:rsidR="00000000" w:rsidRPr="00000000">
              <w:rPr>
                <w:color w:val="000000"/>
                <w:sz w:val="22"/>
                <w:szCs w:val="22"/>
                <w:rtl w:val="0"/>
              </w:rPr>
              <w:t xml:space="preserve">)</w:t>
            </w:r>
            <w:r w:rsidDel="00000000" w:rsidR="00000000" w:rsidRPr="00000000">
              <w:rPr>
                <w:sz w:val="22"/>
                <w:szCs w:val="22"/>
                <w:rtl w:val="0"/>
              </w:rPr>
              <w:t xml:space="preserve">. </w:t>
            </w:r>
            <w:r w:rsidDel="00000000" w:rsidR="00000000" w:rsidRPr="00000000">
              <w:rPr>
                <w:b w:val="1"/>
                <w:bCs w:val="1"/>
                <w:sz w:val="22"/>
                <w:szCs w:val="22"/>
                <w:rtl w:val="0"/>
              </w:rPr>
              <w:t xml:space="preserve">The final phase institutionalizes the Dr. Vida Education program across the other 39 HEIs</w:t>
            </w:r>
            <w:r w:rsidDel="00000000" w:rsidR="00000000" w:rsidRPr="00000000">
              <w:rPr>
                <w:sz w:val="22"/>
                <w:szCs w:val="22"/>
                <w:rtl w:val="0"/>
              </w:rPr>
              <w:t xml:space="preserve"> (completing the list of 49+4+10 HEIs </w:t>
            </w:r>
            <w:r w:rsidDel="00000000" w:rsidR="00000000" w:rsidRPr="00000000">
              <w:rPr>
                <w:sz w:val="22"/>
                <w:szCs w:val="22"/>
                <w:rtl w:val="0"/>
              </w:rPr>
              <w:t xml:space="preserve">involved</w:t>
            </w:r>
            <w:r w:rsidDel="00000000" w:rsidR="00000000" w:rsidRPr="00000000">
              <w:rPr>
                <w:sz w:val="22"/>
                <w:szCs w:val="22"/>
                <w:rtl w:val="0"/>
              </w:rPr>
              <w:t xml:space="preserve"> in this alliance, at least 10000 students and at least 200 teachers, including Brazil). (See Table E). </w:t>
            </w:r>
            <w:r w:rsidDel="00000000" w:rsidR="00000000" w:rsidRPr="00000000">
              <w:rPr>
                <w:color w:val="000000"/>
                <w:sz w:val="22"/>
                <w:szCs w:val="22"/>
                <w:rtl w:val="0"/>
              </w:rPr>
              <w:t xml:space="preserve">Key activities include</w:t>
            </w:r>
            <w:r w:rsidDel="00000000" w:rsidR="00000000" w:rsidRPr="00000000">
              <w:rPr>
                <w:sz w:val="22"/>
                <w:szCs w:val="22"/>
                <w:rtl w:val="0"/>
              </w:rPr>
              <w:t xml:space="preserve"> the following tasks:</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3C">
            <w:pPr>
              <w:ind w:left="-28" w:firstLine="0"/>
              <w:rPr>
                <w:b w:val="1"/>
                <w:bCs w:val="1"/>
                <w:sz w:val="22"/>
                <w:szCs w:val="22"/>
              </w:rPr>
            </w:pPr>
            <w:r w:rsidDel="00000000" w:rsidR="00000000" w:rsidRPr="00000000">
              <w:rPr>
                <w:b w:val="1"/>
                <w:bCs w:val="1"/>
                <w:sz w:val="22"/>
                <w:szCs w:val="22"/>
                <w:rtl w:val="0"/>
              </w:rPr>
              <w:t xml:space="preserve">T2.1 – Task title: 1st expansion. Expanding Dr. Vida education to further HEIS [M13-36]  (Lead: UPE;</w:t>
            </w:r>
            <w:r w:rsidDel="00000000" w:rsidR="00000000" w:rsidRPr="00000000">
              <w:rPr>
                <w:sz w:val="22"/>
                <w:szCs w:val="22"/>
                <w:rtl w:val="0"/>
              </w:rPr>
              <w:t xml:space="preserve"> Contributing: NOVA, UNIBO, STABV, UOA, EXEL, UNICAMP, YAGHMA, KNU, UHU)</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E">
            <w:pPr>
              <w:jc w:val="both"/>
              <w:rPr>
                <w:sz w:val="22"/>
                <w:szCs w:val="22"/>
              </w:rPr>
            </w:pPr>
            <w:r w:rsidDel="00000000" w:rsidR="00000000" w:rsidRPr="00000000">
              <w:rPr>
                <w:color w:val="000000"/>
                <w:sz w:val="22"/>
                <w:szCs w:val="22"/>
                <w:rtl w:val="0"/>
              </w:rPr>
              <w:t xml:space="preserve">Engaging a total of </w:t>
            </w:r>
            <w:r w:rsidDel="00000000" w:rsidR="00000000" w:rsidRPr="00000000">
              <w:rPr>
                <w:sz w:val="22"/>
                <w:szCs w:val="22"/>
                <w:rtl w:val="0"/>
              </w:rPr>
              <w:t xml:space="preserve">16 </w:t>
            </w:r>
            <w:r w:rsidDel="00000000" w:rsidR="00000000" w:rsidRPr="00000000">
              <w:rPr>
                <w:color w:val="000000"/>
                <w:sz w:val="22"/>
                <w:szCs w:val="22"/>
                <w:rtl w:val="0"/>
              </w:rPr>
              <w:t xml:space="preserve">HEIs and a total of </w:t>
            </w:r>
            <w:r w:rsidDel="00000000" w:rsidR="00000000" w:rsidRPr="00000000">
              <w:rPr>
                <w:sz w:val="22"/>
                <w:szCs w:val="22"/>
                <w:rtl w:val="0"/>
              </w:rPr>
              <w:t xml:space="preserve">48</w:t>
            </w:r>
            <w:r w:rsidDel="00000000" w:rsidR="00000000" w:rsidRPr="00000000">
              <w:rPr>
                <w:color w:val="000000"/>
                <w:sz w:val="22"/>
                <w:szCs w:val="22"/>
                <w:rtl w:val="0"/>
              </w:rPr>
              <w:t xml:space="preserve"> educators and </w:t>
            </w:r>
            <w:r w:rsidDel="00000000" w:rsidR="00000000" w:rsidRPr="00000000">
              <w:rPr>
                <w:sz w:val="22"/>
                <w:szCs w:val="22"/>
                <w:rtl w:val="0"/>
              </w:rPr>
              <w:t xml:space="preserve">at least</w:t>
            </w:r>
            <w:r w:rsidDel="00000000" w:rsidR="00000000" w:rsidRPr="00000000">
              <w:rPr>
                <w:color w:val="000000"/>
                <w:sz w:val="22"/>
                <w:szCs w:val="22"/>
                <w:rtl w:val="0"/>
              </w:rPr>
              <w:t xml:space="preserve"> 2000 students. These educators will be trained </w:t>
            </w:r>
            <w:r w:rsidDel="00000000" w:rsidR="00000000" w:rsidRPr="00000000">
              <w:rPr>
                <w:sz w:val="22"/>
                <w:szCs w:val="22"/>
                <w:rtl w:val="0"/>
              </w:rPr>
              <w:t xml:space="preserve">in the</w:t>
            </w:r>
            <w:r w:rsidDel="00000000" w:rsidR="00000000" w:rsidRPr="00000000">
              <w:rPr>
                <w:color w:val="000000"/>
                <w:sz w:val="22"/>
                <w:szCs w:val="22"/>
                <w:rtl w:val="0"/>
              </w:rPr>
              <w:t xml:space="preserve"> laboratories of their respective national beneficiaries </w:t>
            </w:r>
            <w:r w:rsidDel="00000000" w:rsidR="00000000" w:rsidRPr="00000000">
              <w:rPr>
                <w:sz w:val="22"/>
                <w:szCs w:val="22"/>
                <w:rtl w:val="0"/>
              </w:rPr>
              <w:t xml:space="preserve">or via the internet  (e.g.: Zoom)</w:t>
            </w:r>
            <w:r w:rsidDel="00000000" w:rsidR="00000000" w:rsidRPr="00000000">
              <w:rPr>
                <w:color w:val="000000"/>
                <w:sz w:val="22"/>
                <w:szCs w:val="22"/>
                <w:rtl w:val="0"/>
              </w:rPr>
              <w:t xml:space="preserve">. </w:t>
            </w:r>
            <w:r w:rsidDel="00000000" w:rsidR="00000000" w:rsidRPr="00000000">
              <w:rPr>
                <w:b w:val="1"/>
                <w:bCs w:val="1"/>
                <w:color w:val="000000"/>
                <w:sz w:val="22"/>
                <w:szCs w:val="22"/>
                <w:rtl w:val="0"/>
              </w:rPr>
              <w:t xml:space="preserve">(D.2.1</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(See table E). </w:t>
            </w:r>
            <w:r w:rsidDel="00000000" w:rsidR="00000000" w:rsidRPr="00000000">
              <w:rPr>
                <w:color w:val="000000"/>
                <w:sz w:val="22"/>
                <w:szCs w:val="22"/>
                <w:rtl w:val="0"/>
              </w:rPr>
              <w:t xml:space="preserve">Each beneficiary </w:t>
            </w:r>
            <w:r w:rsidDel="00000000" w:rsidR="00000000" w:rsidRPr="00000000">
              <w:rPr>
                <w:sz w:val="22"/>
                <w:szCs w:val="22"/>
                <w:rtl w:val="0"/>
              </w:rPr>
              <w:t xml:space="preserve">engages</w:t>
            </w:r>
            <w:r w:rsidDel="00000000" w:rsidR="00000000" w:rsidRPr="00000000">
              <w:rPr>
                <w:color w:val="000000"/>
                <w:sz w:val="22"/>
                <w:szCs w:val="22"/>
                <w:rtl w:val="0"/>
              </w:rPr>
              <w:t xml:space="preserve"> 2 national HEIs. A significant checkpoint will be the agreement of 16 HEIs to implement the Dr. Vida Education approach</w:t>
            </w:r>
            <w:r w:rsidDel="00000000" w:rsidR="00000000" w:rsidRPr="00000000">
              <w:rPr>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40">
            <w:pPr>
              <w:jc w:val="both"/>
              <w:rPr>
                <w:b w:val="1"/>
                <w:bCs w:val="1"/>
                <w:color w:val="000000"/>
                <w:sz w:val="22"/>
                <w:szCs w:val="22"/>
                <w:u w:val="single"/>
              </w:rPr>
            </w:pPr>
            <w:r w:rsidDel="00000000" w:rsidR="00000000" w:rsidRPr="00000000">
              <w:rPr>
                <w:b w:val="1"/>
                <w:bCs w:val="1"/>
                <w:color w:val="000000"/>
                <w:sz w:val="22"/>
                <w:szCs w:val="22"/>
                <w:rtl w:val="0"/>
              </w:rPr>
              <w:t xml:space="preserve">T2.2 – </w:t>
            </w:r>
            <w:r w:rsidDel="00000000" w:rsidR="00000000" w:rsidRPr="00000000">
              <w:rPr>
                <w:b w:val="1"/>
                <w:bCs w:val="1"/>
                <w:color w:val="000000"/>
                <w:sz w:val="22"/>
                <w:szCs w:val="22"/>
                <w:rtl w:val="0"/>
              </w:rPr>
              <w:t xml:space="preserve">Development of web based tools </w:t>
            </w:r>
            <w:r w:rsidDel="00000000" w:rsidR="00000000" w:rsidRPr="00000000">
              <w:rPr>
                <w:b w:val="1"/>
                <w:bCs w:val="1"/>
                <w:sz w:val="22"/>
                <w:szCs w:val="22"/>
                <w:rtl w:val="0"/>
              </w:rPr>
              <w:t xml:space="preserve">[M17-30] </w:t>
            </w:r>
            <w:r w:rsidDel="00000000" w:rsidR="00000000" w:rsidRPr="00000000">
              <w:rPr>
                <w:b w:val="1"/>
                <w:bCs w:val="1"/>
                <w:color w:val="000000"/>
                <w:sz w:val="22"/>
                <w:szCs w:val="22"/>
                <w:rtl w:val="0"/>
              </w:rPr>
              <w:t xml:space="preserve">(Lead</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YAG</w:t>
            </w:r>
            <w:r w:rsidDel="00000000" w:rsidR="00000000" w:rsidRPr="00000000">
              <w:rPr>
                <w:b w:val="1"/>
                <w:bCs w:val="1"/>
                <w:sz w:val="22"/>
                <w:szCs w:val="22"/>
                <w:rtl w:val="0"/>
              </w:rPr>
              <w:t xml:space="preserve">H</w:t>
            </w:r>
            <w:r w:rsidDel="00000000" w:rsidR="00000000" w:rsidRPr="00000000">
              <w:rPr>
                <w:b w:val="1"/>
                <w:bCs w:val="1"/>
                <w:color w:val="000000"/>
                <w:sz w:val="22"/>
                <w:szCs w:val="22"/>
                <w:rtl w:val="0"/>
              </w:rPr>
              <w:t xml:space="preserve">MA</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 </w:t>
            </w:r>
            <w:r w:rsidDel="00000000" w:rsidR="00000000" w:rsidRPr="00000000">
              <w:rPr>
                <w:color w:val="000000"/>
                <w:sz w:val="22"/>
                <w:szCs w:val="22"/>
                <w:rtl w:val="0"/>
              </w:rPr>
              <w:t xml:space="preserve">Contributing: </w:t>
            </w:r>
            <w:r w:rsidDel="00000000" w:rsidR="00000000" w:rsidRPr="00000000">
              <w:rPr>
                <w:sz w:val="22"/>
                <w:szCs w:val="22"/>
                <w:rtl w:val="0"/>
              </w:rPr>
              <w:t xml:space="preserve">UNICAMP, UNIBO, STABV, UOA, EXEL, UNICAMP, KNU, UHU, UPE</w:t>
            </w:r>
            <w:r w:rsidDel="00000000" w:rsidR="00000000" w:rsidRPr="00000000">
              <w:rPr>
                <w:b w:val="1"/>
                <w:bCs w:val="1"/>
                <w:color w:val="000000"/>
                <w:sz w:val="22"/>
                <w:szCs w:val="22"/>
                <w:rtl w:val="0"/>
              </w:rPr>
              <w:t xml:space="preserve">)</w:t>
            </w:r>
            <w:r w:rsidDel="00000000" w:rsidR="00000000" w:rsidRPr="00000000">
              <w:rPr>
                <w:rtl w:val="0"/>
              </w:rPr>
            </w:r>
          </w:p>
        </w:tc>
      </w:tr>
      <w:tr>
        <w:trPr>
          <w:cantSplit w:val="0"/>
          <w:trHeight w:val="4080"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2">
            <w:pPr>
              <w:jc w:val="both"/>
              <w:rPr>
                <w:b w:val="1"/>
                <w:bCs w:val="1"/>
                <w:sz w:val="22"/>
                <w:szCs w:val="22"/>
              </w:rPr>
            </w:pPr>
            <w:r w:rsidDel="00000000" w:rsidR="00000000" w:rsidRPr="00000000">
              <w:rPr>
                <w:color w:val="000000"/>
                <w:sz w:val="22"/>
                <w:szCs w:val="22"/>
                <w:rtl w:val="0"/>
              </w:rPr>
              <w:t xml:space="preserve">Development of web-based tools in the </w:t>
            </w:r>
            <w:r w:rsidDel="00000000" w:rsidR="00000000" w:rsidRPr="00000000">
              <w:rPr>
                <w:b w:val="1"/>
                <w:bCs w:val="1"/>
                <w:color w:val="000000"/>
                <w:sz w:val="22"/>
                <w:szCs w:val="22"/>
                <w:rtl w:val="0"/>
              </w:rPr>
              <w:t xml:space="preserve">SMART</w:t>
            </w:r>
            <w:r w:rsidDel="00000000" w:rsidR="00000000" w:rsidRPr="00000000">
              <w:rPr>
                <w:b w:val="1"/>
                <w:bCs w:val="1"/>
                <w:sz w:val="22"/>
                <w:szCs w:val="22"/>
                <w:rtl w:val="0"/>
              </w:rPr>
              <w:t xml:space="preserve"> </w:t>
            </w:r>
            <w:r w:rsidDel="00000000" w:rsidR="00000000" w:rsidRPr="00000000">
              <w:rPr>
                <w:b w:val="1"/>
                <w:bCs w:val="1"/>
                <w:color w:val="000000"/>
                <w:sz w:val="22"/>
                <w:szCs w:val="22"/>
                <w:rtl w:val="0"/>
              </w:rPr>
              <w:t xml:space="preserve">Dr. VIDA EDUCATION</w:t>
            </w:r>
            <w:r w:rsidDel="00000000" w:rsidR="00000000" w:rsidRPr="00000000">
              <w:rPr>
                <w:color w:val="000000"/>
                <w:sz w:val="22"/>
                <w:szCs w:val="22"/>
                <w:rtl w:val="0"/>
              </w:rPr>
              <w:t xml:space="preserve"> web page so the practices developed in work package one and the statistics results are available to the Alliance of </w:t>
            </w:r>
            <w:r w:rsidDel="00000000" w:rsidR="00000000" w:rsidRPr="00000000">
              <w:rPr>
                <w:sz w:val="22"/>
                <w:szCs w:val="22"/>
                <w:rtl w:val="0"/>
              </w:rPr>
              <w:t xml:space="preserve">Alliances'</w:t>
            </w:r>
            <w:r w:rsidDel="00000000" w:rsidR="00000000" w:rsidRPr="00000000">
              <w:rPr>
                <w:color w:val="000000"/>
                <w:sz w:val="22"/>
                <w:szCs w:val="22"/>
                <w:rtl w:val="0"/>
              </w:rPr>
              <w:t xml:space="preserve"> educational community </w:t>
            </w:r>
            <w:r w:rsidDel="00000000" w:rsidR="00000000" w:rsidRPr="00000000">
              <w:rPr>
                <w:sz w:val="22"/>
                <w:szCs w:val="22"/>
                <w:rtl w:val="0"/>
              </w:rPr>
              <w:t xml:space="preserve">and </w:t>
            </w:r>
            <w:r w:rsidDel="00000000" w:rsidR="00000000" w:rsidRPr="00000000">
              <w:rPr>
                <w:color w:val="000000"/>
                <w:sz w:val="22"/>
                <w:szCs w:val="22"/>
                <w:rtl w:val="0"/>
              </w:rPr>
              <w:t xml:space="preserve">world wide. </w:t>
            </w:r>
            <w:r w:rsidDel="00000000" w:rsidR="00000000" w:rsidRPr="00000000">
              <w:rPr>
                <w:b w:val="1"/>
                <w:bCs w:val="1"/>
                <w:color w:val="000000"/>
                <w:sz w:val="22"/>
                <w:szCs w:val="22"/>
                <w:rtl w:val="0"/>
              </w:rPr>
              <w:t xml:space="preserve">(D2.2</w:t>
            </w:r>
            <w:r w:rsidDel="00000000" w:rsidR="00000000" w:rsidRPr="00000000">
              <w:rPr>
                <w:b w:val="1"/>
                <w:bCs w:val="1"/>
                <w:sz w:val="22"/>
                <w:szCs w:val="22"/>
                <w:rtl w:val="0"/>
              </w:rPr>
              <w:t xml:space="preserve">) </w:t>
            </w:r>
            <w:r w:rsidDel="00000000" w:rsidR="00000000" w:rsidRPr="00000000">
              <w:rPr>
                <w:sz w:val="22"/>
                <w:szCs w:val="22"/>
                <w:rtl w:val="0"/>
              </w:rPr>
              <w:t xml:space="preserve">From month 1 to 2 we’ll sit with research managers, librarians and researchers to turn policy goals (open science and fairer research assessment) into simple user journeys. From month 2 to 6 we’ll build the first version and connect it to each university’s existing systems (e.g., log in once with your university account, pull in your ORCID profile, push deposits to your repository). Between months 6 and 10 we’ll run two pilot rounds at a minimum of four universities—at least two in Widening countries—to fix usability issues, tighten security and make the workflows faster. By months 11–12 we’ll release a beta, hand over an admin guide and API notes, and train local support staff so they can run it without us. By the end of the year, researchers will be able to record contributions for narrative CVs, deposit publications/data/software in one guided flow, and register and track small seed projects end-to-end—with clear audit trails. We aim for active use in four universities, at least 200 outputs deposited, and smooth single sign-on everywhere. The main risks are slow IT integrations, low initial uptake and privacy concerns; we manage these with early test environments, co-design and a data-protection impact assessment from the start. All AI-enabled features of the web-based tools—such as automated feedback, quality checks and simple learning analytics—will follow the robustness principles outlined in Section 1.2.1, ensuring reliability, transparency, and proportional risk management throughout development.</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44">
            <w:pPr>
              <w:ind w:left="-28" w:firstLine="0"/>
              <w:rPr>
                <w:b w:val="1"/>
                <w:bCs w:val="1"/>
                <w:sz w:val="22"/>
                <w:szCs w:val="22"/>
              </w:rPr>
            </w:pPr>
            <w:r w:rsidDel="00000000" w:rsidR="00000000" w:rsidRPr="00000000">
              <w:rPr>
                <w:b w:val="1"/>
                <w:bCs w:val="1"/>
                <w:sz w:val="22"/>
                <w:szCs w:val="22"/>
                <w:rtl w:val="0"/>
              </w:rPr>
              <w:t xml:space="preserve">T2.3 – Learning Innovation Boots Camps [M14-60](Lead: NOVA</w:t>
            </w:r>
            <w:r w:rsidDel="00000000" w:rsidR="00000000" w:rsidRPr="00000000">
              <w:rPr>
                <w:sz w:val="22"/>
                <w:szCs w:val="22"/>
                <w:rtl w:val="0"/>
              </w:rPr>
              <w:t xml:space="preserve">; Contributing: UNICAMP, UNIBO, STABV, UOA, EXEL, UNICAMP, YAGMA, KNU,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6">
            <w:pPr>
              <w:jc w:val="both"/>
              <w:rPr>
                <w:color w:val="000000"/>
                <w:sz w:val="22"/>
                <w:szCs w:val="22"/>
              </w:rPr>
            </w:pPr>
            <w:r w:rsidDel="00000000" w:rsidR="00000000" w:rsidRPr="00000000">
              <w:rPr>
                <w:color w:val="000000"/>
                <w:sz w:val="22"/>
                <w:szCs w:val="22"/>
                <w:rtl w:val="0"/>
              </w:rPr>
              <w:t xml:space="preserve">Launching innovation boot camps aims to train </w:t>
            </w:r>
            <w:r w:rsidDel="00000000" w:rsidR="00000000" w:rsidRPr="00000000">
              <w:rPr>
                <w:sz w:val="22"/>
                <w:szCs w:val="22"/>
                <w:rtl w:val="0"/>
              </w:rPr>
              <w:t xml:space="preserve">a minimum of</w:t>
            </w:r>
            <w:r w:rsidDel="00000000" w:rsidR="00000000" w:rsidRPr="00000000">
              <w:rPr>
                <w:color w:val="000000"/>
                <w:sz w:val="22"/>
                <w:szCs w:val="22"/>
                <w:rtl w:val="0"/>
              </w:rPr>
              <w:t xml:space="preserve"> </w:t>
            </w:r>
            <w:r w:rsidDel="00000000" w:rsidR="00000000" w:rsidRPr="00000000">
              <w:rPr>
                <w:sz w:val="22"/>
                <w:szCs w:val="22"/>
                <w:rtl w:val="0"/>
              </w:rPr>
              <w:t xml:space="preserve">500</w:t>
            </w:r>
            <w:r w:rsidDel="00000000" w:rsidR="00000000" w:rsidRPr="00000000">
              <w:rPr>
                <w:color w:val="000000"/>
                <w:sz w:val="22"/>
                <w:szCs w:val="22"/>
                <w:rtl w:val="0"/>
              </w:rPr>
              <w:t xml:space="preserve"> educators across Europe</w:t>
            </w:r>
            <w:r w:rsidDel="00000000" w:rsidR="00000000" w:rsidRPr="00000000">
              <w:rPr>
                <w:sz w:val="22"/>
                <w:szCs w:val="22"/>
                <w:rtl w:val="0"/>
              </w:rPr>
              <w:t xml:space="preserve"> and South America linked to the Alliance of alliances, thus stimulating staff mobility. F</w:t>
            </w:r>
            <w:r w:rsidDel="00000000" w:rsidR="00000000" w:rsidRPr="00000000">
              <w:rPr>
                <w:color w:val="000000"/>
                <w:sz w:val="22"/>
                <w:szCs w:val="22"/>
                <w:rtl w:val="0"/>
              </w:rPr>
              <w:t xml:space="preserve">rom 202</w:t>
            </w:r>
            <w:r w:rsidDel="00000000" w:rsidR="00000000" w:rsidRPr="00000000">
              <w:rPr>
                <w:sz w:val="22"/>
                <w:szCs w:val="22"/>
                <w:rtl w:val="0"/>
              </w:rPr>
              <w:t xml:space="preserve">7 </w:t>
            </w:r>
            <w:r w:rsidDel="00000000" w:rsidR="00000000" w:rsidRPr="00000000">
              <w:rPr>
                <w:color w:val="000000"/>
                <w:sz w:val="22"/>
                <w:szCs w:val="22"/>
                <w:rtl w:val="0"/>
              </w:rPr>
              <w:t xml:space="preserve">to 2030, </w:t>
            </w:r>
            <w:r w:rsidDel="00000000" w:rsidR="00000000" w:rsidRPr="00000000">
              <w:rPr>
                <w:sz w:val="22"/>
                <w:szCs w:val="22"/>
                <w:rtl w:val="0"/>
              </w:rPr>
              <w:t xml:space="preserve">two</w:t>
            </w:r>
            <w:r w:rsidDel="00000000" w:rsidR="00000000" w:rsidRPr="00000000">
              <w:rPr>
                <w:color w:val="000000"/>
                <w:sz w:val="22"/>
                <w:szCs w:val="22"/>
                <w:rtl w:val="0"/>
              </w:rPr>
              <w:t xml:space="preserve"> boot camps will annually be done by each beneficiary </w:t>
            </w:r>
            <w:r w:rsidDel="00000000" w:rsidR="00000000" w:rsidRPr="00000000">
              <w:rPr>
                <w:sz w:val="22"/>
                <w:szCs w:val="22"/>
                <w:rtl w:val="0"/>
              </w:rPr>
              <w:t xml:space="preserve">institution</w:t>
            </w:r>
            <w:r w:rsidDel="00000000" w:rsidR="00000000" w:rsidRPr="00000000">
              <w:rPr>
                <w:color w:val="000000"/>
                <w:sz w:val="22"/>
                <w:szCs w:val="22"/>
                <w:rtl w:val="0"/>
              </w:rPr>
              <w:t xml:space="preserve"> (</w:t>
            </w:r>
            <w:r w:rsidDel="00000000" w:rsidR="00000000" w:rsidRPr="00000000">
              <w:rPr>
                <w:sz w:val="22"/>
                <w:szCs w:val="22"/>
                <w:rtl w:val="0"/>
              </w:rPr>
              <w:t xml:space="preserve">48 in</w:t>
            </w:r>
            <w:r w:rsidDel="00000000" w:rsidR="00000000" w:rsidRPr="00000000">
              <w:rPr>
                <w:color w:val="000000"/>
                <w:sz w:val="22"/>
                <w:szCs w:val="22"/>
                <w:rtl w:val="0"/>
              </w:rPr>
              <w:t xml:space="preserve"> total, three days each, </w:t>
            </w:r>
            <w:r w:rsidDel="00000000" w:rsidR="00000000" w:rsidRPr="00000000">
              <w:rPr>
                <w:sz w:val="22"/>
                <w:szCs w:val="22"/>
                <w:rtl w:val="0"/>
              </w:rPr>
              <w:t xml:space="preserve">5</w:t>
            </w:r>
            <w:r w:rsidDel="00000000" w:rsidR="00000000" w:rsidRPr="00000000">
              <w:rPr>
                <w:color w:val="000000"/>
                <w:sz w:val="22"/>
                <w:szCs w:val="22"/>
                <w:rtl w:val="0"/>
              </w:rPr>
              <w:t xml:space="preserve"> participants minimum per camp). These immersive programs equip teachers and technical staff with skills to integrate the Dr. Vida Education device and modern teaching methodologies, enhancing student engagement and personalized learning. The curriculum covers innovative pedagogy (</w:t>
            </w:r>
            <w:r w:rsidDel="00000000" w:rsidR="00000000" w:rsidRPr="00000000">
              <w:rPr>
                <w:sz w:val="22"/>
                <w:szCs w:val="22"/>
                <w:rtl w:val="0"/>
              </w:rPr>
              <w:t xml:space="preserve">information developed in task 1.2)</w:t>
            </w:r>
            <w:r w:rsidDel="00000000" w:rsidR="00000000" w:rsidRPr="00000000">
              <w:rPr>
                <w:color w:val="000000"/>
                <w:sz w:val="22"/>
                <w:szCs w:val="22"/>
                <w:rtl w:val="0"/>
              </w:rPr>
              <w:t xml:space="preserve">, technology adoption (D</w:t>
            </w:r>
            <w:r w:rsidDel="00000000" w:rsidR="00000000" w:rsidRPr="00000000">
              <w:rPr>
                <w:sz w:val="22"/>
                <w:szCs w:val="22"/>
                <w:rtl w:val="0"/>
              </w:rPr>
              <w:t xml:space="preserve">r. Vida</w:t>
            </w:r>
            <w:r w:rsidDel="00000000" w:rsidR="00000000" w:rsidRPr="00000000">
              <w:rPr>
                <w:color w:val="000000"/>
                <w:sz w:val="22"/>
                <w:szCs w:val="22"/>
                <w:rtl w:val="0"/>
              </w:rPr>
              <w:t xml:space="preserve"> implementation), and practical applications </w:t>
            </w:r>
            <w:r w:rsidDel="00000000" w:rsidR="00000000" w:rsidRPr="00000000">
              <w:rPr>
                <w:color w:val="000000"/>
                <w:sz w:val="22"/>
                <w:szCs w:val="22"/>
                <w:rtl w:val="0"/>
              </w:rPr>
              <w:t xml:space="preserve">(The </w:t>
            </w:r>
            <w:r w:rsidDel="00000000" w:rsidR="00000000" w:rsidRPr="00000000">
              <w:rPr>
                <w:sz w:val="22"/>
                <w:szCs w:val="22"/>
                <w:rtl w:val="0"/>
              </w:rPr>
              <w:t xml:space="preserve">8</w:t>
            </w:r>
            <w:r w:rsidDel="00000000" w:rsidR="00000000" w:rsidRPr="00000000">
              <w:rPr>
                <w:color w:val="000000"/>
                <w:sz w:val="22"/>
                <w:szCs w:val="22"/>
                <w:rtl w:val="0"/>
              </w:rPr>
              <w:t xml:space="preserve"> </w:t>
            </w:r>
            <w:r w:rsidDel="00000000" w:rsidR="00000000" w:rsidRPr="00000000">
              <w:rPr>
                <w:sz w:val="22"/>
                <w:szCs w:val="22"/>
                <w:rtl w:val="0"/>
              </w:rPr>
              <w:t xml:space="preserve">practices</w:t>
            </w:r>
            <w:r w:rsidDel="00000000" w:rsidR="00000000" w:rsidRPr="00000000">
              <w:rPr>
                <w:color w:val="000000"/>
                <w:sz w:val="22"/>
                <w:szCs w:val="22"/>
                <w:rtl w:val="0"/>
              </w:rPr>
              <w:t xml:space="preserve"> developed in task 1.1), thus fostering a network of educators as ambassadors for Dr. Vida Education. This ensures scalability and sustainability by embedding these tools into everyday teaching, bridging traditional and modern education for lasting impact. </w:t>
            </w:r>
            <w:r w:rsidDel="00000000" w:rsidR="00000000" w:rsidRPr="00000000">
              <w:rPr>
                <w:b w:val="1"/>
                <w:bCs w:val="1"/>
                <w:color w:val="000000"/>
                <w:sz w:val="22"/>
                <w:szCs w:val="22"/>
                <w:rtl w:val="0"/>
              </w:rPr>
              <w:t xml:space="preserve">(D.2.3</w:t>
            </w:r>
            <w:r w:rsidDel="00000000" w:rsidR="00000000" w:rsidRPr="00000000">
              <w:rPr>
                <w:b w:val="1"/>
                <w:bCs w:val="1"/>
                <w:sz w:val="22"/>
                <w:szCs w:val="22"/>
                <w:rtl w:val="0"/>
              </w:rPr>
              <w:t xml:space="preserve">)</w:t>
            </w:r>
            <w:r w:rsidDel="00000000" w:rsidR="00000000" w:rsidRPr="00000000">
              <w:rPr>
                <w:b w:val="1"/>
                <w:bCs w:val="1"/>
                <w:color w:val="000000"/>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248">
            <w:pPr>
              <w:ind w:left="-28" w:firstLine="0"/>
              <w:jc w:val="both"/>
              <w:rPr>
                <w:color w:val="000000"/>
                <w:sz w:val="22"/>
                <w:szCs w:val="22"/>
              </w:rPr>
            </w:pPr>
            <w:r w:rsidDel="00000000" w:rsidR="00000000" w:rsidRPr="00000000">
              <w:rPr>
                <w:b w:val="1"/>
                <w:bCs w:val="1"/>
                <w:sz w:val="22"/>
                <w:szCs w:val="22"/>
                <w:rtl w:val="0"/>
              </w:rPr>
              <w:t xml:space="preserve">T2.4 – 2nd Expansion. Expanding Dr. Vida to the Alliance of Alliances [Task Duration: M34-60] (Lead: UNIBO</w:t>
            </w:r>
            <w:r w:rsidDel="00000000" w:rsidR="00000000" w:rsidRPr="00000000">
              <w:rPr>
                <w:sz w:val="22"/>
                <w:szCs w:val="22"/>
                <w:rtl w:val="0"/>
              </w:rPr>
              <w:t xml:space="preserve">; Contributing: UNICAMP, NOVA, STABV, UOA, YAGMA, KNU, UHU, UPE</w:t>
            </w:r>
            <w:r w:rsidDel="00000000" w:rsidR="00000000" w:rsidRPr="00000000">
              <w:rPr>
                <w:b w:val="1"/>
                <w:bCs w:val="1"/>
                <w:sz w:val="22"/>
                <w:szCs w:val="22"/>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A">
            <w:pPr>
              <w:jc w:val="both"/>
              <w:rPr>
                <w:b w:val="1"/>
                <w:bCs w:val="1"/>
                <w:sz w:val="22"/>
                <w:szCs w:val="22"/>
              </w:rPr>
            </w:pPr>
            <w:r w:rsidDel="00000000" w:rsidR="00000000" w:rsidRPr="00000000">
              <w:rPr>
                <w:sz w:val="22"/>
                <w:szCs w:val="22"/>
                <w:rtl w:val="0"/>
              </w:rPr>
              <w:t xml:space="preserve">This task focuses on fostering teaching and learning innovation by embedding the device into core curricula and promoting active interchange of pedagogical practices among partner institutions. It emphasizes alignment with degree accreditation standards to ensure sustainability and meaningful institutional integration in the remaining Alliance of Alliances´ HEIs (at least 10 teachers per institution, minimum of 500 educators, minimum of  10000 students) and new HEIs worldwide, advancing the dissemination of the Dr. Vida device and concept. Deliverables include collaborative curriculum integration plans, shared training resources, implementation data, accreditation documentation, and pilot results, all made publicly available on the project webpage to support transparency, peer learning, and broad educational engagement </w:t>
            </w:r>
            <w:r w:rsidDel="00000000" w:rsidR="00000000" w:rsidRPr="00000000">
              <w:rPr>
                <w:b w:val="1"/>
                <w:bCs w:val="1"/>
                <w:sz w:val="22"/>
                <w:szCs w:val="22"/>
                <w:rtl w:val="0"/>
              </w:rPr>
              <w:t xml:space="preserve">(D2.4). </w:t>
            </w:r>
            <w:r w:rsidDel="00000000" w:rsidR="00000000" w:rsidRPr="00000000">
              <w:rPr>
                <w:sz w:val="22"/>
                <w:szCs w:val="22"/>
                <w:rtl w:val="0"/>
              </w:rPr>
              <w:t xml:space="preserve">(See table E).</w:t>
            </w:r>
            <w:r w:rsidDel="00000000" w:rsidR="00000000" w:rsidRPr="00000000">
              <w:rPr>
                <w:rtl w:val="0"/>
              </w:rPr>
            </w:r>
          </w:p>
        </w:tc>
      </w:tr>
    </w:tbl>
    <w:p w:rsidR="00000000" w:rsidDel="00000000" w:rsidP="00000000" w:rsidRDefault="00000000" w:rsidRPr="00000000" w14:paraId="0000024C">
      <w:pPr>
        <w:rPr>
          <w:b w:val="1"/>
          <w:bCs w:val="1"/>
          <w:sz w:val="22"/>
          <w:szCs w:val="22"/>
        </w:rPr>
      </w:pPr>
      <w:r w:rsidDel="00000000" w:rsidR="00000000" w:rsidRPr="00000000">
        <w:rPr>
          <w:rtl w:val="0"/>
        </w:rPr>
      </w:r>
    </w:p>
    <w:sdt>
      <w:sdtPr>
        <w:lock w:val="contentLocked"/>
        <w:id w:val="-684875872"/>
        <w:tag w:val="goog_rdk_9"/>
      </w:sdtPr>
      <w:sdtContent>
        <w:tbl>
          <w:tblPr>
            <w:tblStyle w:val="Table13"/>
            <w:tblpPr w:leftFromText="180" w:rightFromText="180" w:topFromText="180" w:bottomFromText="180" w:vertAnchor="text" w:horzAnchor="text" w:tblpX="0" w:tblpY="0"/>
            <w:tblW w:w="10143.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3"/>
            <w:gridCol w:w="7800"/>
            <w:tblGridChange w:id="0">
              <w:tblGrid>
                <w:gridCol w:w="2343"/>
                <w:gridCol w:w="7800"/>
              </w:tblGrid>
            </w:tblGridChange>
          </w:tblGrid>
          <w:tr>
            <w:trPr>
              <w:cantSplit w:val="0"/>
              <w:trHeight w:val="245.478515625" w:hRule="atLeast"/>
              <w:tblHeader w:val="0"/>
            </w:trPr>
            <w:tc>
              <w:tcPr>
                <w:shd w:fill="5b9bd5" w:val="clear"/>
              </w:tcPr>
              <w:p w:rsidR="00000000" w:rsidDel="00000000" w:rsidP="00000000" w:rsidRDefault="00000000" w:rsidRPr="00000000" w14:paraId="0000024D">
                <w:pPr>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4E">
                <w:pPr>
                  <w:ind w:right="-45"/>
                  <w:jc w:val="center"/>
                  <w:rPr>
                    <w:b w:val="1"/>
                    <w:bCs w:val="1"/>
                    <w:color w:val="ffffff"/>
                    <w:sz w:val="22"/>
                    <w:szCs w:val="22"/>
                  </w:rPr>
                </w:pPr>
                <w:r w:rsidDel="00000000" w:rsidR="00000000" w:rsidRPr="00000000">
                  <w:rPr>
                    <w:b w:val="1"/>
                    <w:bCs w:val="1"/>
                    <w:color w:val="ffffff"/>
                    <w:sz w:val="22"/>
                    <w:szCs w:val="22"/>
                    <w:rtl w:val="0"/>
                  </w:rPr>
                  <w:t xml:space="preserve">3</w:t>
                </w:r>
              </w:p>
            </w:tc>
          </w:tr>
          <w:tr>
            <w:trPr>
              <w:cantSplit w:val="0"/>
              <w:trHeight w:val="245" w:hRule="atLeast"/>
              <w:tblHeader w:val="0"/>
            </w:trPr>
            <w:tc>
              <w:tcPr>
                <w:tcBorders>
                  <w:bottom w:color="000000" w:space="0" w:sz="8" w:val="single"/>
                </w:tcBorders>
                <w:shd w:fill="e2efd9" w:val="clear"/>
              </w:tcPr>
              <w:p w:rsidR="00000000" w:rsidDel="00000000" w:rsidP="00000000" w:rsidRDefault="00000000" w:rsidRPr="00000000" w14:paraId="0000024F">
                <w:pPr>
                  <w:ind w:right="-45"/>
                  <w:rPr>
                    <w:b w:val="1"/>
                    <w:bCs w:val="1"/>
                    <w:sz w:val="22"/>
                    <w:szCs w:val="22"/>
                  </w:rPr>
                </w:pPr>
                <w:r w:rsidDel="00000000" w:rsidR="00000000" w:rsidRPr="00000000">
                  <w:rPr>
                    <w:b w:val="1"/>
                    <w:bCs w:val="1"/>
                    <w:sz w:val="22"/>
                    <w:szCs w:val="22"/>
                    <w:rtl w:val="0"/>
                  </w:rPr>
                  <w:t xml:space="preserve">Work Package title</w:t>
                </w:r>
              </w:p>
            </w:tc>
            <w:tc>
              <w:tcPr>
                <w:tcBorders>
                  <w:bottom w:color="000000" w:space="0" w:sz="8" w:val="single"/>
                </w:tcBorders>
                <w:shd w:fill="e2efd9" w:val="clear"/>
              </w:tcPr>
              <w:p w:rsidR="00000000" w:rsidDel="00000000" w:rsidP="00000000" w:rsidRDefault="00000000" w:rsidRPr="00000000" w14:paraId="00000250">
                <w:pPr>
                  <w:jc w:val="center"/>
                  <w:rPr>
                    <w:b w:val="1"/>
                    <w:bCs w:val="1"/>
                    <w:sz w:val="22"/>
                    <w:szCs w:val="22"/>
                  </w:rPr>
                </w:pPr>
                <w:r w:rsidDel="00000000" w:rsidR="00000000" w:rsidRPr="00000000">
                  <w:rPr>
                    <w:b w:val="1"/>
                    <w:bCs w:val="1"/>
                    <w:sz w:val="22"/>
                    <w:szCs w:val="22"/>
                    <w:rtl w:val="0"/>
                  </w:rPr>
                  <w:t xml:space="preserve">Educational research</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1">
                <w:pPr>
                  <w:jc w:val="both"/>
                  <w:rPr>
                    <w:sz w:val="22"/>
                    <w:szCs w:val="22"/>
                  </w:rPr>
                </w:pPr>
                <w:r w:rsidDel="00000000" w:rsidR="00000000" w:rsidRPr="00000000">
                  <w:rPr>
                    <w:b w:val="1"/>
                    <w:bCs w:val="1"/>
                    <w:sz w:val="22"/>
                    <w:szCs w:val="22"/>
                    <w:rtl w:val="0"/>
                  </w:rPr>
                  <w:t xml:space="preserve">Objectives:</w:t>
                </w:r>
                <w:r w:rsidDel="00000000" w:rsidR="00000000" w:rsidRPr="00000000">
                  <w:rPr>
                    <w:sz w:val="22"/>
                    <w:szCs w:val="22"/>
                    <w:rtl w:val="0"/>
                  </w:rPr>
                  <w:t xml:space="preserve"> (i) To assess the pedagogical effectiveness of the eight experimental laboratory activities developed around the Dr. Vida portable device. To evaluate the impact of interdisciplinary, hands-on experimentation on students’ conceptual understanding, scientific reasoning, digital skills, and engagement. To generate evidence-based insights into how low-cost, modular lab instrumentation can enhance science education across multiple educational levels and disciplinary contexts. To contribute to broader European educational innovation and inclusivity agendas through open educational resources and longitudinal studies. (ii) To Design a quality control and calibration system for the Dr. Vida device.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53">
                <w:pPr>
                  <w:ind w:left="-28" w:firstLine="0"/>
                  <w:jc w:val="both"/>
                  <w:rPr>
                    <w:b w:val="1"/>
                    <w:bCs w:val="1"/>
                    <w:sz w:val="22"/>
                    <w:szCs w:val="22"/>
                  </w:rPr>
                </w:pPr>
                <w:r w:rsidDel="00000000" w:rsidR="00000000" w:rsidRPr="00000000">
                  <w:rPr>
                    <w:b w:val="1"/>
                    <w:bCs w:val="1"/>
                    <w:sz w:val="22"/>
                    <w:szCs w:val="22"/>
                    <w:rtl w:val="0"/>
                  </w:rPr>
                  <w:t xml:space="preserve">T3.1 – Design of Educational Research Methodology </w:t>
                </w:r>
                <w:r w:rsidDel="00000000" w:rsidR="00000000" w:rsidRPr="00000000">
                  <w:rPr>
                    <w:b w:val="1"/>
                    <w:bCs w:val="1"/>
                    <w:sz w:val="22"/>
                    <w:szCs w:val="22"/>
                    <w:rtl w:val="0"/>
                  </w:rPr>
                  <w:t xml:space="preserve">[M4-23] </w:t>
                </w:r>
                <w:r w:rsidDel="00000000" w:rsidR="00000000" w:rsidRPr="00000000">
                  <w:rPr>
                    <w:b w:val="1"/>
                    <w:bCs w:val="1"/>
                    <w:sz w:val="22"/>
                    <w:szCs w:val="22"/>
                    <w:rtl w:val="0"/>
                  </w:rPr>
                  <w:t xml:space="preserve">(Lead: UNIBO</w:t>
                </w:r>
                <w:r w:rsidDel="00000000" w:rsidR="00000000" w:rsidRPr="00000000">
                  <w:rPr>
                    <w:sz w:val="22"/>
                    <w:szCs w:val="22"/>
                    <w:rtl w:val="0"/>
                  </w:rPr>
                  <w:t xml:space="preserve">;</w:t>
                </w:r>
                <w:r w:rsidDel="00000000" w:rsidR="00000000" w:rsidRPr="00000000">
                  <w:rPr>
                    <w:sz w:val="22"/>
                    <w:szCs w:val="22"/>
                    <w:rtl w:val="0"/>
                  </w:rPr>
                  <w:t xml:space="preserve"> Contributing: NOVA, STABV, UNICAMP,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5">
                <w:pPr>
                  <w:jc w:val="both"/>
                  <w:rPr>
                    <w:sz w:val="22"/>
                    <w:szCs w:val="22"/>
                  </w:rPr>
                </w:pPr>
                <w:r w:rsidDel="00000000" w:rsidR="00000000" w:rsidRPr="00000000">
                  <w:rPr>
                    <w:sz w:val="22"/>
                    <w:szCs w:val="22"/>
                    <w:rtl w:val="0"/>
                  </w:rPr>
                  <w:t xml:space="preserve">This task will define the framework for evaluating the educational impact of the Dr. Vida-based practices. It will involve: Definition of research questions and hypotheses (e.g., How does modular instrumentation affect learning and engagement?). Development of validated quantitative and qualitative instruments, including: (i) Pre/post surveys for students and educators, (ii) Self-assessment tools. (iii) Focus group protocols. (iv) Engagement and interdisciplinarity rubrics. (v) Ethical approvals and GDPR-compliant data protocols. (</w:t>
                </w:r>
                <w:r w:rsidDel="00000000" w:rsidR="00000000" w:rsidRPr="00000000">
                  <w:rPr>
                    <w:b w:val="1"/>
                    <w:bCs w:val="1"/>
                    <w:sz w:val="22"/>
                    <w:szCs w:val="22"/>
                    <w:rtl w:val="0"/>
                  </w:rPr>
                  <w:t xml:space="preserve">D3.1</w:t>
                </w:r>
                <w:r w:rsidDel="00000000" w:rsidR="00000000" w:rsidRPr="00000000">
                  <w:rPr>
                    <w:sz w:val="22"/>
                    <w:szCs w:val="22"/>
                    <w:rtl w:val="0"/>
                  </w:rPr>
                  <w:t xml:space="preserve">).</w:t>
                </w:r>
              </w:p>
            </w:tc>
          </w:tr>
          <w:tr>
            <w:trPr>
              <w:cantSplit w:val="0"/>
              <w:trHeight w:val="490"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57">
                <w:pPr>
                  <w:ind w:left="-28" w:firstLine="0"/>
                  <w:jc w:val="both"/>
                  <w:rPr>
                    <w:sz w:val="22"/>
                    <w:szCs w:val="22"/>
                  </w:rPr>
                </w:pPr>
                <w:r w:rsidDel="00000000" w:rsidR="00000000" w:rsidRPr="00000000">
                  <w:rPr>
                    <w:b w:val="1"/>
                    <w:bCs w:val="1"/>
                    <w:sz w:val="22"/>
                    <w:szCs w:val="22"/>
                    <w:rtl w:val="0"/>
                  </w:rPr>
                  <w:t xml:space="preserve">T3.2 – Data Collection During Educational Activities </w:t>
                </w:r>
                <w:r w:rsidDel="00000000" w:rsidR="00000000" w:rsidRPr="00000000">
                  <w:rPr>
                    <w:b w:val="1"/>
                    <w:bCs w:val="1"/>
                    <w:sz w:val="22"/>
                    <w:szCs w:val="22"/>
                    <w:rtl w:val="0"/>
                  </w:rPr>
                  <w:t xml:space="preserve">[M13-60] </w:t>
                </w:r>
                <w:r w:rsidDel="00000000" w:rsidR="00000000" w:rsidRPr="00000000">
                  <w:rPr>
                    <w:b w:val="1"/>
                    <w:bCs w:val="1"/>
                    <w:sz w:val="22"/>
                    <w:szCs w:val="22"/>
                    <w:rtl w:val="0"/>
                  </w:rPr>
                  <w:t xml:space="preserve">(Lead: UNIBO</w:t>
                </w:r>
                <w:r w:rsidDel="00000000" w:rsidR="00000000" w:rsidRPr="00000000">
                  <w:rPr>
                    <w:sz w:val="22"/>
                    <w:szCs w:val="22"/>
                    <w:rtl w:val="0"/>
                  </w:rPr>
                  <w:t xml:space="preserve">; Contributing: NOVA, </w:t>
                </w:r>
                <w:r w:rsidDel="00000000" w:rsidR="00000000" w:rsidRPr="00000000">
                  <w:rPr>
                    <w:sz w:val="22"/>
                    <w:szCs w:val="22"/>
                    <w:rtl w:val="0"/>
                  </w:rPr>
                  <w:t xml:space="preserve">STABV, </w:t>
                </w:r>
                <w:r w:rsidDel="00000000" w:rsidR="00000000" w:rsidRPr="00000000">
                  <w:rPr>
                    <w:sz w:val="22"/>
                    <w:szCs w:val="22"/>
                    <w:rtl w:val="0"/>
                  </w:rPr>
                  <w:t xml:space="preserve">UNICAMP, UOA, YAGHMA, KNU, UHU, UPE)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9">
                <w:pPr>
                  <w:tabs>
                    <w:tab w:val="left" w:leader="none" w:pos="1606"/>
                  </w:tabs>
                  <w:jc w:val="both"/>
                  <w:rPr>
                    <w:b w:val="1"/>
                    <w:bCs w:val="1"/>
                    <w:color w:val="212121"/>
                    <w:sz w:val="22"/>
                    <w:szCs w:val="22"/>
                  </w:rPr>
                </w:pPr>
                <w:r w:rsidDel="00000000" w:rsidR="00000000" w:rsidRPr="00000000">
                  <w:rPr>
                    <w:sz w:val="22"/>
                    <w:szCs w:val="22"/>
                    <w:rtl w:val="0"/>
                  </w:rPr>
                  <w:t xml:space="preserve">While the scientific focus of the experiments is not the subject of this Work Package, they serve as the context for measuring: teachers and Student engagement and confidence in scientific practice. Perceived relevance and interdisciplinarity. Ability to apply knowledge to real-world problems. Collaborative learning and use of digital tools (e.g., Python, AI models) (</w:t>
                </w:r>
                <w:r w:rsidDel="00000000" w:rsidR="00000000" w:rsidRPr="00000000">
                  <w:rPr>
                    <w:b w:val="1"/>
                    <w:bCs w:val="1"/>
                    <w:sz w:val="22"/>
                    <w:szCs w:val="22"/>
                    <w:rtl w:val="0"/>
                  </w:rPr>
                  <w:t xml:space="preserve">D.3.2</w:t>
                </w:r>
                <w:r w:rsidDel="00000000" w:rsidR="00000000" w:rsidRPr="00000000">
                  <w:rPr>
                    <w:sz w:val="22"/>
                    <w:szCs w:val="22"/>
                    <w:rtl w:val="0"/>
                  </w:rPr>
                  <w:t xml:space="preserve">)</w:t>
                </w: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5B">
                <w:pPr>
                  <w:ind w:left="-28" w:firstLine="0"/>
                  <w:jc w:val="both"/>
                  <w:rPr>
                    <w:b w:val="1"/>
                    <w:bCs w:val="1"/>
                    <w:sz w:val="22"/>
                    <w:szCs w:val="22"/>
                  </w:rPr>
                </w:pPr>
                <w:r w:rsidDel="00000000" w:rsidR="00000000" w:rsidRPr="00000000">
                  <w:rPr>
                    <w:b w:val="1"/>
                    <w:bCs w:val="1"/>
                    <w:sz w:val="22"/>
                    <w:szCs w:val="22"/>
                    <w:rtl w:val="0"/>
                  </w:rPr>
                  <w:t xml:space="preserve">T3.3 – Analysis of Learning Outcomes and Skill Acquisition [M16-60] (Lead: </w:t>
                </w:r>
                <w:r w:rsidDel="00000000" w:rsidR="00000000" w:rsidRPr="00000000">
                  <w:rPr>
                    <w:b w:val="1"/>
                    <w:bCs w:val="1"/>
                    <w:sz w:val="22"/>
                    <w:szCs w:val="22"/>
                    <w:rtl w:val="0"/>
                  </w:rPr>
                  <w:t xml:space="preserve">UNIBO</w:t>
                </w:r>
                <w:r w:rsidDel="00000000" w:rsidR="00000000" w:rsidRPr="00000000">
                  <w:rPr>
                    <w:b w:val="1"/>
                    <w:bCs w:val="1"/>
                    <w:sz w:val="22"/>
                    <w:szCs w:val="22"/>
                    <w:rtl w:val="0"/>
                  </w:rPr>
                  <w:t xml:space="preserve">;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NOVA, </w:t>
                </w:r>
                <w:r w:rsidDel="00000000" w:rsidR="00000000" w:rsidRPr="00000000">
                  <w:rPr>
                    <w:sz w:val="22"/>
                    <w:szCs w:val="22"/>
                    <w:rtl w:val="0"/>
                  </w:rPr>
                  <w:t xml:space="preserve">STABV, </w:t>
                </w:r>
                <w:r w:rsidDel="00000000" w:rsidR="00000000" w:rsidRPr="00000000">
                  <w:rPr>
                    <w:sz w:val="22"/>
                    <w:szCs w:val="22"/>
                    <w:rtl w:val="0"/>
                  </w:rPr>
                  <w:t xml:space="preserve">UNICAMP, UOA, YAGHMA, KNU, UHU, UPE</w:t>
                </w:r>
                <w:r w:rsidDel="00000000" w:rsidR="00000000" w:rsidRPr="00000000">
                  <w:rPr>
                    <w:b w:val="1"/>
                    <w:bCs w:val="1"/>
                    <w:sz w:val="22"/>
                    <w:szCs w:val="22"/>
                    <w:rtl w:val="0"/>
                  </w:rPr>
                  <w:t xml:space="preserve">)</w:t>
                </w:r>
              </w:p>
            </w:tc>
          </w:tr>
          <w:tr>
            <w:trPr>
              <w:cantSplit w:val="0"/>
              <w:trHeight w:val="526.435546875" w:hRule="atLeast"/>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D">
                <w:pPr>
                  <w:ind w:left="-28" w:firstLine="0"/>
                  <w:jc w:val="both"/>
                  <w:rPr>
                    <w:b w:val="1"/>
                    <w:bCs w:val="1"/>
                    <w:sz w:val="22"/>
                    <w:szCs w:val="22"/>
                  </w:rPr>
                </w:pPr>
                <w:r w:rsidDel="00000000" w:rsidR="00000000" w:rsidRPr="00000000">
                  <w:rPr>
                    <w:sz w:val="22"/>
                    <w:szCs w:val="22"/>
                    <w:rtl w:val="0"/>
                  </w:rPr>
                  <w:t xml:space="preserve">Collected data will be analyzed to assess: Conceptual understanding (before/after). Development of soft and hard skills (critical thinking, data interpretation, coding). Influence of disciplinary background (e.g., bioinformatics vs. medicine vs. engineering). Differences across educational levels or countries. Quantitative data (survey scores) will be statistically analyzed; qualitative data (focus groups, open comments) will undergo thematic coding. Insights will inform both practice improvement and scholarly dissemination. </w:t>
                </w:r>
                <w:r w:rsidDel="00000000" w:rsidR="00000000" w:rsidRPr="00000000">
                  <w:rPr>
                    <w:b w:val="1"/>
                    <w:bCs w:val="1"/>
                    <w:sz w:val="22"/>
                    <w:szCs w:val="22"/>
                    <w:rtl w:val="0"/>
                  </w:rPr>
                  <w:t xml:space="preserve">(D.3.3)</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5F">
                <w:pPr>
                  <w:ind w:left="-28" w:firstLine="0"/>
                  <w:jc w:val="both"/>
                  <w:rPr>
                    <w:b w:val="1"/>
                    <w:bCs w:val="1"/>
                    <w:sz w:val="22"/>
                    <w:szCs w:val="22"/>
                  </w:rPr>
                </w:pPr>
                <w:r w:rsidDel="00000000" w:rsidR="00000000" w:rsidRPr="00000000">
                  <w:rPr>
                    <w:b w:val="1"/>
                    <w:bCs w:val="1"/>
                    <w:sz w:val="22"/>
                    <w:szCs w:val="22"/>
                    <w:rtl w:val="0"/>
                  </w:rPr>
                  <w:t xml:space="preserve">T3.4 – Long-Term Educational Impact and Resource Development [M39-60] (Lead: UNIBO;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NOVA, STABV, UNICAMP, UOA, YAGHMA, KNU,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1">
                <w:pPr>
                  <w:ind w:left="-28" w:firstLine="0"/>
                  <w:jc w:val="both"/>
                  <w:rPr>
                    <w:b w:val="1"/>
                    <w:bCs w:val="1"/>
                    <w:sz w:val="22"/>
                    <w:szCs w:val="22"/>
                  </w:rPr>
                </w:pPr>
                <w:r w:rsidDel="00000000" w:rsidR="00000000" w:rsidRPr="00000000">
                  <w:rPr>
                    <w:sz w:val="22"/>
                    <w:szCs w:val="22"/>
                    <w:rtl w:val="0"/>
                  </w:rPr>
                  <w:t xml:space="preserve">This task will extend the educational evaluation beyond immediate outcomes to examine the long-term effects of the Dr. Vida-based experimental activities. A longitudinal study will track selected learners and educators over time to evaluate: Retention of scientific concepts and interdisciplinary thinking. Continued engagement with experimental science and data analysis. Influence on teaching practices, curriculum development, and learner pathways. Institutional-level reflections on the integration of low-cost, modular lab devices. In parallel, this task will synthesize insights from the entire Work Package to produce tangible, shareable educational outputs, including: A repository of Open Educational Resources (OERs) linked to the eight experimental activities, annotated with pedagogical guidance, survey-informed modifications, and multilingual support. Policy briefs and recommendations for stakeholders (educators, curriculum developers, ministries, EU-level actors) on how to implement affordable digital science tools to foster interdisciplinarity, inclusivity, and hands-on learning in STEM. These outputs will ensure that the project’s findings are scalable, transferable, and impactful across European education systems and beyond. </w:t>
                </w:r>
                <w:r w:rsidDel="00000000" w:rsidR="00000000" w:rsidRPr="00000000">
                  <w:rPr>
                    <w:b w:val="1"/>
                    <w:bCs w:val="1"/>
                    <w:sz w:val="22"/>
                    <w:szCs w:val="22"/>
                    <w:rtl w:val="0"/>
                  </w:rPr>
                  <w:t xml:space="preserve">(D.3.4)</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e7e6e6" w:val="clear"/>
              </w:tcPr>
              <w:p w:rsidR="00000000" w:rsidDel="00000000" w:rsidP="00000000" w:rsidRDefault="00000000" w:rsidRPr="00000000" w14:paraId="00000263">
                <w:pPr>
                  <w:ind w:left="-28" w:firstLine="0"/>
                  <w:jc w:val="both"/>
                  <w:rPr>
                    <w:b w:val="1"/>
                    <w:bCs w:val="1"/>
                    <w:sz w:val="22"/>
                    <w:szCs w:val="22"/>
                  </w:rPr>
                </w:pPr>
                <w:r w:rsidDel="00000000" w:rsidR="00000000" w:rsidRPr="00000000">
                  <w:rPr>
                    <w:b w:val="1"/>
                    <w:bCs w:val="1"/>
                    <w:sz w:val="22"/>
                    <w:szCs w:val="22"/>
                    <w:rtl w:val="0"/>
                  </w:rPr>
                  <w:t xml:space="preserve">T3.5 – Development of calibration algorithms and internal QC materials and Prototype integration of calibration system into Dr. Vida platform [M13-36] (Lead: </w:t>
                </w:r>
                <w:r w:rsidDel="00000000" w:rsidR="00000000" w:rsidRPr="00000000">
                  <w:rPr>
                    <w:b w:val="1"/>
                    <w:bCs w:val="1"/>
                    <w:sz w:val="22"/>
                    <w:szCs w:val="22"/>
                    <w:rtl w:val="0"/>
                  </w:rPr>
                  <w:t xml:space="preserve">STABV</w:t>
                </w:r>
                <w:r w:rsidDel="00000000" w:rsidR="00000000" w:rsidRPr="00000000">
                  <w:rPr>
                    <w:sz w:val="22"/>
                    <w:szCs w:val="22"/>
                    <w:rtl w:val="0"/>
                  </w:rPr>
                  <w:t xml:space="preserve">; </w:t>
                </w:r>
                <w:r w:rsidDel="00000000" w:rsidR="00000000" w:rsidRPr="00000000">
                  <w:rPr>
                    <w:sz w:val="22"/>
                    <w:szCs w:val="22"/>
                    <w:rtl w:val="0"/>
                  </w:rPr>
                  <w:t xml:space="preserve">Contributing: </w:t>
                </w:r>
                <w:r w:rsidDel="00000000" w:rsidR="00000000" w:rsidRPr="00000000">
                  <w:rPr>
                    <w:sz w:val="22"/>
                    <w:szCs w:val="22"/>
                    <w:rtl w:val="0"/>
                  </w:rPr>
                  <w:t xml:space="preserve">NOVA, UNIBO, KNU, UNICAMP, UOA, YAGHMA, UHU, UPE</w:t>
                </w:r>
                <w:r w:rsidDel="00000000" w:rsidR="00000000" w:rsidRPr="00000000">
                  <w:rPr>
                    <w:b w:val="1"/>
                    <w:bCs w:val="1"/>
                    <w:sz w:val="22"/>
                    <w:szCs w:val="22"/>
                    <w:rtl w:val="0"/>
                  </w:rPr>
                  <w:t xml:space="preserv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5">
                <w:pPr>
                  <w:ind w:left="-28" w:firstLine="0"/>
                  <w:jc w:val="both"/>
                  <w:rPr>
                    <w:sz w:val="22"/>
                    <w:szCs w:val="22"/>
                  </w:rPr>
                </w:pPr>
                <w:r w:rsidDel="00000000" w:rsidR="00000000" w:rsidRPr="00000000">
                  <w:rPr>
                    <w:sz w:val="22"/>
                    <w:szCs w:val="22"/>
                    <w:rtl w:val="0"/>
                  </w:rPr>
                  <w:t xml:space="preserve">Development of algorithmic calibration protocols using digital standards and reference materials. Design of synthetic QC templates for CMV and ZIKA to ensure reproducibility of qLAMP results across devices and sites. Hardware and software integration of calibration module into the device. Testing of automatic calibration routines under laboratory conditions. </w:t>
                </w:r>
                <w:r w:rsidDel="00000000" w:rsidR="00000000" w:rsidRPr="00000000">
                  <w:rPr>
                    <w:b w:val="1"/>
                    <w:bCs w:val="1"/>
                    <w:sz w:val="22"/>
                    <w:szCs w:val="22"/>
                    <w:rtl w:val="0"/>
                  </w:rPr>
                  <w:t xml:space="preserve">(D3.5.).</w:t>
                </w: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267">
                <w:pPr>
                  <w:ind w:left="-28" w:firstLine="0"/>
                  <w:jc w:val="both"/>
                  <w:rPr>
                    <w:b w:val="1"/>
                    <w:bCs w:val="1"/>
                    <w:sz w:val="22"/>
                    <w:szCs w:val="22"/>
                  </w:rPr>
                </w:pPr>
                <w:r w:rsidDel="00000000" w:rsidR="00000000" w:rsidRPr="00000000">
                  <w:rPr>
                    <w:b w:val="1"/>
                    <w:bCs w:val="1"/>
                    <w:sz w:val="22"/>
                    <w:szCs w:val="22"/>
                    <w:rtl w:val="0"/>
                  </w:rPr>
                  <w:t xml:space="preserve">T3.6 – Multicenter validation of calibration system and Final calibration guidelines and SOPs [M30-47] (Lead: UNIBO</w:t>
                </w:r>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sz w:val="22"/>
                    <w:szCs w:val="22"/>
                    <w:rtl w:val="0"/>
                  </w:rPr>
                  <w:t xml:space="preserve">Contributing: </w:t>
                </w:r>
                <w:r w:rsidDel="00000000" w:rsidR="00000000" w:rsidRPr="00000000">
                  <w:rPr>
                    <w:sz w:val="22"/>
                    <w:szCs w:val="22"/>
                    <w:rtl w:val="0"/>
                  </w:rPr>
                  <w:t xml:space="preserve">NOVA, STABV, UNICAMP, UOA, YAGHMA, UHU, UPE</w:t>
                </w:r>
                <w:r w:rsidDel="00000000" w:rsidR="00000000" w:rsidRPr="00000000">
                  <w:rPr>
                    <w:b w:val="1"/>
                    <w:bCs w:val="1"/>
                    <w:sz w:val="22"/>
                    <w:szCs w:val="22"/>
                    <w:rtl w:val="0"/>
                  </w:rPr>
                  <w:t xml:space="preserve">)</w:t>
                </w:r>
                <w:r w:rsidDel="00000000" w:rsidR="00000000" w:rsidRPr="00000000">
                  <w:rPr>
                    <w:rtl w:val="0"/>
                  </w:rPr>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9">
                <w:pPr>
                  <w:ind w:left="-28" w:firstLine="0"/>
                  <w:jc w:val="both"/>
                  <w:rPr>
                    <w:b w:val="1"/>
                    <w:bCs w:val="1"/>
                    <w:sz w:val="22"/>
                    <w:szCs w:val="22"/>
                  </w:rPr>
                </w:pPr>
                <w:r w:rsidDel="00000000" w:rsidR="00000000" w:rsidRPr="00000000">
                  <w:rPr>
                    <w:sz w:val="22"/>
                    <w:szCs w:val="22"/>
                    <w:rtl w:val="0"/>
                  </w:rPr>
                  <w:t xml:space="preserve">Deployment of prototype calibration-enabled Dr. Vida devices in academic beneficiaries. Evaluation of reproducibility, stability, and robustness of calibration across environments. Assessment of inter-laboratory comparability and calibration performance. Compilation of calibration protocols, QC material specifications, and SOPs for integration into the device manual and regulatory documentation. </w:t>
                </w:r>
                <w:r w:rsidDel="00000000" w:rsidR="00000000" w:rsidRPr="00000000">
                  <w:rPr>
                    <w:b w:val="1"/>
                    <w:bCs w:val="1"/>
                    <w:sz w:val="22"/>
                    <w:szCs w:val="22"/>
                    <w:rtl w:val="0"/>
                  </w:rPr>
                  <w:t xml:space="preserve">(D3.6).</w:t>
                </w:r>
              </w:p>
            </w:tc>
          </w:tr>
        </w:tbl>
      </w:sdtContent>
    </w:sdt>
    <w:p w:rsidR="00000000" w:rsidDel="00000000" w:rsidP="00000000" w:rsidRDefault="00000000" w:rsidRPr="00000000" w14:paraId="0000026B">
      <w:pPr>
        <w:rPr>
          <w:b w:val="1"/>
          <w:bCs w:val="1"/>
          <w:sz w:val="22"/>
          <w:szCs w:val="22"/>
        </w:rPr>
      </w:pPr>
      <w:r w:rsidDel="00000000" w:rsidR="00000000" w:rsidRPr="00000000">
        <w:rPr>
          <w:rtl w:val="0"/>
        </w:rPr>
      </w:r>
    </w:p>
    <w:tbl>
      <w:tblPr>
        <w:tblStyle w:val="Table14"/>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26C">
            <w:pPr>
              <w:ind w:right="-45"/>
              <w:jc w:val="center"/>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6D">
            <w:pPr>
              <w:ind w:right="-45"/>
              <w:jc w:val="center"/>
              <w:rPr>
                <w:b w:val="1"/>
                <w:bCs w:val="1"/>
                <w:color w:val="ffffff"/>
                <w:sz w:val="22"/>
                <w:szCs w:val="22"/>
              </w:rPr>
            </w:pPr>
            <w:r w:rsidDel="00000000" w:rsidR="00000000" w:rsidRPr="00000000">
              <w:rPr>
                <w:b w:val="1"/>
                <w:bCs w:val="1"/>
                <w:color w:val="ffffff"/>
                <w:sz w:val="22"/>
                <w:szCs w:val="22"/>
                <w:rtl w:val="0"/>
              </w:rPr>
              <w:t xml:space="preserve">4</w:t>
            </w:r>
          </w:p>
        </w:tc>
      </w:tr>
      <w:tr>
        <w:trPr>
          <w:cantSplit w:val="0"/>
          <w:tblHeader w:val="0"/>
        </w:trPr>
        <w:tc>
          <w:tcPr>
            <w:shd w:fill="e2efd9" w:val="clear"/>
          </w:tcPr>
          <w:p w:rsidR="00000000" w:rsidDel="00000000" w:rsidP="00000000" w:rsidRDefault="00000000" w:rsidRPr="00000000" w14:paraId="0000026E">
            <w:pPr>
              <w:ind w:right="-45"/>
              <w:jc w:val="center"/>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6F">
            <w:pPr>
              <w:ind w:right="-45"/>
              <w:jc w:val="center"/>
              <w:rPr>
                <w:b w:val="1"/>
                <w:bCs w:val="1"/>
                <w:sz w:val="22"/>
                <w:szCs w:val="22"/>
              </w:rPr>
            </w:pPr>
            <w:r w:rsidDel="00000000" w:rsidR="00000000" w:rsidRPr="00000000">
              <w:rPr>
                <w:b w:val="1"/>
                <w:bCs w:val="1"/>
                <w:color w:val="000000"/>
                <w:sz w:val="22"/>
                <w:szCs w:val="22"/>
                <w:rtl w:val="0"/>
              </w:rPr>
              <w:t xml:space="preserve">Dissemination, outreach and exploitation</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0">
            <w:pPr>
              <w:jc w:val="both"/>
              <w:rPr>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Raise the visibility of SMART and highlight its contributions to advancing systemic approaches in multiomics research, cutting-edge technologies, and the professional development of researchers operating in challenging environments; disseminate innovative scientific results, datasets, workflows, and applications across healthcare, education, and industry sectors; and maximise scientific and societal impact by effectively communicating project knowledge, standards, and outcomes both during and beyond the project’s implementation period.</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72">
            <w:pPr>
              <w:ind w:left="-28" w:firstLine="0"/>
              <w:jc w:val="both"/>
              <w:rPr>
                <w:b w:val="1"/>
                <w:bCs w:val="1"/>
                <w:sz w:val="22"/>
                <w:szCs w:val="22"/>
              </w:rPr>
            </w:pPr>
            <w:r w:rsidDel="00000000" w:rsidR="00000000" w:rsidRPr="00000000">
              <w:rPr>
                <w:b w:val="1"/>
                <w:bCs w:val="1"/>
                <w:sz w:val="22"/>
                <w:szCs w:val="22"/>
                <w:rtl w:val="0"/>
              </w:rPr>
              <w:t xml:space="preserve">T4.1 – Dissemination Plan to Reach the Scientific Community and Policymakers [M1–48] (Lead: EXEL; </w:t>
            </w:r>
            <w:r w:rsidDel="00000000" w:rsidR="00000000" w:rsidRPr="00000000">
              <w:rPr>
                <w:sz w:val="22"/>
                <w:szCs w:val="22"/>
                <w:rtl w:val="0"/>
              </w:rPr>
              <w:t xml:space="preserve">Contributing:</w:t>
            </w:r>
            <w:r w:rsidDel="00000000" w:rsidR="00000000" w:rsidRPr="00000000">
              <w:rPr>
                <w:b w:val="1"/>
                <w:bCs w:val="1"/>
                <w:sz w:val="22"/>
                <w:szCs w:val="22"/>
                <w:rtl w:val="0"/>
              </w:rPr>
              <w:t xml:space="preserve"> </w:t>
            </w:r>
            <w:r w:rsidDel="00000000" w:rsidR="00000000" w:rsidRPr="00000000">
              <w:rPr>
                <w:sz w:val="22"/>
                <w:szCs w:val="22"/>
                <w:rtl w:val="0"/>
              </w:rPr>
              <w:t xml:space="preserve">All)</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4">
            <w:pPr>
              <w:jc w:val="both"/>
              <w:rPr>
                <w:b w:val="1"/>
                <w:bCs w:val="1"/>
                <w:sz w:val="22"/>
                <w:szCs w:val="22"/>
              </w:rPr>
            </w:pPr>
            <w:r w:rsidDel="00000000" w:rsidR="00000000" w:rsidRPr="00000000">
              <w:rPr>
                <w:sz w:val="22"/>
                <w:szCs w:val="22"/>
                <w:rtl w:val="0"/>
              </w:rPr>
              <w:t xml:space="preserve">SMART will ensure strategic and targeted dissemination to both the scientific community and policymakers through coordinated communication, stakeholder engagement, and adaptive outreach strategies. Key actions include: Audience Identification: Define and engage primary audiences, including researchers, healthcare professionals, SMEs, higher education institutions, and policymakers. Interactive formats—such as focus groups, workshops, and joint discussions—will be used to gather feedback, foster collaboration, and align research outcomes with policy and practice. Specifically: For researchers: Showcase scientific innovations, methodologies, datasets, and detailed project results. For policymakers: Highlight actionable insights, societal relevance, and implications for evidence-based policy and decision-making.Communication Channels: Disseminate open-access articles and reviews in high-impact journals, present project results at conferences, symposia, and policy panels, and share preprints via platforms such as ResearchGate, Google Scholar, and institutional repositories. Online Presence: The project website will serve as a central hub for news, publications, and open-access materials. Active engagement on social media channels (LinkedIn, X, YouTube) and via newsletters will further extend reach and interaction. Feedback and Interaction: Implement two-way communication mechanisms to collect input from scientific and policy communities, ensuring responsiveness and continuous improvement of dissemination practices. </w:t>
            </w:r>
            <w:r w:rsidDel="00000000" w:rsidR="00000000" w:rsidRPr="00000000">
              <w:rPr>
                <w:b w:val="1"/>
                <w:bCs w:val="1"/>
                <w:sz w:val="22"/>
                <w:szCs w:val="22"/>
                <w:rtl w:val="0"/>
              </w:rPr>
              <w:t xml:space="preserve">(D4.1, D4.3, D4.4)</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76">
            <w:pPr>
              <w:spacing w:after="0" w:lineRule="auto"/>
              <w:ind w:left="-28" w:firstLine="0"/>
              <w:jc w:val="both"/>
              <w:rPr>
                <w:b w:val="1"/>
                <w:bCs w:val="1"/>
                <w:sz w:val="22"/>
                <w:szCs w:val="22"/>
              </w:rPr>
            </w:pPr>
            <w:r w:rsidDel="00000000" w:rsidR="00000000" w:rsidRPr="00000000">
              <w:rPr>
                <w:b w:val="1"/>
                <w:bCs w:val="1"/>
                <w:sz w:val="22"/>
                <w:szCs w:val="22"/>
                <w:rtl w:val="0"/>
              </w:rPr>
              <w:t xml:space="preserve">T4.2 – Communication strategy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w:t>
            </w:r>
            <w:r w:rsidDel="00000000" w:rsidR="00000000" w:rsidRPr="00000000">
              <w:rPr>
                <w:sz w:val="22"/>
                <w:szCs w:val="22"/>
                <w:rtl w:val="0"/>
              </w:rPr>
              <w:t xml:space="preserve">EXEL, Contributing: All</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8">
            <w:pPr>
              <w:jc w:val="both"/>
              <w:rPr>
                <w:b w:val="1"/>
                <w:bCs w:val="1"/>
                <w:sz w:val="22"/>
                <w:szCs w:val="22"/>
              </w:rPr>
            </w:pPr>
            <w:r w:rsidDel="00000000" w:rsidR="00000000" w:rsidRPr="00000000">
              <w:rPr>
                <w:b w:val="1"/>
                <w:bCs w:val="1"/>
                <w:color w:val="000000"/>
                <w:sz w:val="22"/>
                <w:szCs w:val="22"/>
                <w:rtl w:val="0"/>
              </w:rPr>
              <w:t xml:space="preserve">This task focuses on </w:t>
            </w:r>
            <w:r w:rsidDel="00000000" w:rsidR="00000000" w:rsidRPr="00000000">
              <w:rPr>
                <w:b w:val="1"/>
                <w:bCs w:val="1"/>
                <w:sz w:val="22"/>
                <w:szCs w:val="22"/>
                <w:rtl w:val="0"/>
              </w:rPr>
              <w:t xml:space="preserve">c</w:t>
            </w:r>
            <w:r w:rsidDel="00000000" w:rsidR="00000000" w:rsidRPr="00000000">
              <w:rPr>
                <w:b w:val="1"/>
                <w:bCs w:val="1"/>
                <w:color w:val="000000"/>
                <w:sz w:val="22"/>
                <w:szCs w:val="22"/>
                <w:rtl w:val="0"/>
              </w:rPr>
              <w:t xml:space="preserve">ivil society. Communication strategy. </w:t>
            </w:r>
            <w:r w:rsidDel="00000000" w:rsidR="00000000" w:rsidRPr="00000000">
              <w:rPr>
                <w:color w:val="000000"/>
                <w:sz w:val="22"/>
                <w:szCs w:val="22"/>
                <w:rtl w:val="0"/>
              </w:rPr>
              <w:t xml:space="preserve">The communication activities of the SMART project will be ongoing throughout its duration aiming at engaging the citizens. It will include the following elements: </w:t>
            </w:r>
            <w:r w:rsidDel="00000000" w:rsidR="00000000" w:rsidRPr="00000000">
              <w:rPr>
                <w:b w:val="1"/>
                <w:bCs w:val="1"/>
                <w:color w:val="000000"/>
                <w:sz w:val="22"/>
                <w:szCs w:val="22"/>
                <w:rtl w:val="0"/>
              </w:rPr>
              <w:t xml:space="preserve">(1) Communication Plan</w:t>
            </w:r>
            <w:r w:rsidDel="00000000" w:rsidR="00000000" w:rsidRPr="00000000">
              <w:rPr>
                <w:color w:val="000000"/>
                <w:sz w:val="22"/>
                <w:szCs w:val="22"/>
                <w:rtl w:val="0"/>
              </w:rPr>
              <w:t xml:space="preserve">: Develop a comprehensive plan outlining milestones, deliverables, and events, utilising channels like email newsletters, the project website, and social media for targeted outreach; </w:t>
            </w:r>
            <w:r w:rsidDel="00000000" w:rsidR="00000000" w:rsidRPr="00000000">
              <w:rPr>
                <w:b w:val="1"/>
                <w:bCs w:val="1"/>
                <w:color w:val="000000"/>
                <w:sz w:val="22"/>
                <w:szCs w:val="22"/>
                <w:rtl w:val="0"/>
              </w:rPr>
              <w:t xml:space="preserve">(2) Mailing Lists</w:t>
            </w:r>
            <w:r w:rsidDel="00000000" w:rsidR="00000000" w:rsidRPr="00000000">
              <w:rPr>
                <w:color w:val="000000"/>
                <w:sz w:val="22"/>
                <w:szCs w:val="22"/>
                <w:rtl w:val="0"/>
              </w:rPr>
              <w:t xml:space="preserve">: Add a subscription tool to the website, allowing </w:t>
            </w:r>
            <w:r w:rsidDel="00000000" w:rsidR="00000000" w:rsidRPr="00000000">
              <w:rPr>
                <w:sz w:val="22"/>
                <w:szCs w:val="22"/>
                <w:rtl w:val="0"/>
              </w:rPr>
              <w:t xml:space="preserve">medium schools</w:t>
            </w:r>
            <w:r w:rsidDel="00000000" w:rsidR="00000000" w:rsidRPr="00000000">
              <w:rPr>
                <w:color w:val="000000"/>
                <w:sz w:val="22"/>
                <w:szCs w:val="22"/>
                <w:rtl w:val="0"/>
              </w:rPr>
              <w:t xml:space="preserve"> to sign up for newsletters and public updates, ensuring continuous engagement; </w:t>
            </w:r>
            <w:r w:rsidDel="00000000" w:rsidR="00000000" w:rsidRPr="00000000">
              <w:rPr>
                <w:b w:val="1"/>
                <w:bCs w:val="1"/>
                <w:color w:val="000000"/>
                <w:sz w:val="22"/>
                <w:szCs w:val="22"/>
                <w:rtl w:val="0"/>
              </w:rPr>
              <w:t xml:space="preserve">(3) Visual Communication</w:t>
            </w:r>
            <w:r w:rsidDel="00000000" w:rsidR="00000000" w:rsidRPr="00000000">
              <w:rPr>
                <w:color w:val="000000"/>
                <w:sz w:val="22"/>
                <w:szCs w:val="22"/>
                <w:rtl w:val="0"/>
              </w:rPr>
              <w:t xml:space="preserve">: Use infographics, charts, and diagrams to present complex information in a clear, accessible way for various audiences;</w:t>
            </w:r>
            <w:r w:rsidDel="00000000" w:rsidR="00000000" w:rsidRPr="00000000">
              <w:rPr>
                <w:b w:val="1"/>
                <w:bCs w:val="1"/>
                <w:color w:val="000000"/>
                <w:sz w:val="22"/>
                <w:szCs w:val="22"/>
                <w:rtl w:val="0"/>
              </w:rPr>
              <w:t xml:space="preserve"> (4) Engaging Communication Material</w:t>
            </w:r>
            <w:r w:rsidDel="00000000" w:rsidR="00000000" w:rsidRPr="00000000">
              <w:rPr>
                <w:color w:val="000000"/>
                <w:sz w:val="22"/>
                <w:szCs w:val="22"/>
                <w:rtl w:val="0"/>
              </w:rPr>
              <w:t xml:space="preserve">: Create a presentation video; Release press announcements and newsletters; Develop fact sheets, a project brochure, and a </w:t>
            </w:r>
            <w:r w:rsidDel="00000000" w:rsidR="00000000" w:rsidRPr="00000000">
              <w:rPr>
                <w:sz w:val="22"/>
                <w:szCs w:val="22"/>
                <w:rtl w:val="0"/>
              </w:rPr>
              <w:t xml:space="preserve">teacher</w:t>
            </w:r>
            <w:r w:rsidDel="00000000" w:rsidR="00000000" w:rsidRPr="00000000">
              <w:rPr>
                <w:color w:val="000000"/>
                <w:sz w:val="22"/>
                <w:szCs w:val="22"/>
                <w:rtl w:val="0"/>
              </w:rPr>
              <w:t xml:space="preserve">-focused brochure on screening, </w:t>
            </w:r>
            <w:r w:rsidDel="00000000" w:rsidR="00000000" w:rsidRPr="00000000">
              <w:rPr>
                <w:sz w:val="22"/>
                <w:szCs w:val="22"/>
                <w:rtl w:val="0"/>
              </w:rPr>
              <w:t xml:space="preserve">hands-on</w:t>
            </w:r>
            <w:r w:rsidDel="00000000" w:rsidR="00000000" w:rsidRPr="00000000">
              <w:rPr>
                <w:color w:val="000000"/>
                <w:sz w:val="22"/>
                <w:szCs w:val="22"/>
                <w:rtl w:val="0"/>
              </w:rPr>
              <w:t xml:space="preserve">, and advocacy; </w:t>
            </w:r>
            <w:r w:rsidDel="00000000" w:rsidR="00000000" w:rsidRPr="00000000">
              <w:rPr>
                <w:b w:val="1"/>
                <w:bCs w:val="1"/>
                <w:color w:val="000000"/>
                <w:sz w:val="22"/>
                <w:szCs w:val="22"/>
                <w:rtl w:val="0"/>
              </w:rPr>
              <w:t xml:space="preserve">(5) Feedback and Review</w:t>
            </w:r>
            <w:r w:rsidDel="00000000" w:rsidR="00000000" w:rsidRPr="00000000">
              <w:rPr>
                <w:color w:val="000000"/>
                <w:sz w:val="22"/>
                <w:szCs w:val="22"/>
                <w:rtl w:val="0"/>
              </w:rPr>
              <w:t xml:space="preserve">: Regularly assess the effectiveness of communication efforts and adjust based on stakeholder input; </w:t>
            </w:r>
            <w:r w:rsidDel="00000000" w:rsidR="00000000" w:rsidRPr="00000000">
              <w:rPr>
                <w:b w:val="1"/>
                <w:bCs w:val="1"/>
                <w:color w:val="000000"/>
                <w:sz w:val="22"/>
                <w:szCs w:val="22"/>
                <w:rtl w:val="0"/>
              </w:rPr>
              <w:t xml:space="preserve">(6) Cross-Sector Collaboration: </w:t>
            </w:r>
            <w:r w:rsidDel="00000000" w:rsidR="00000000" w:rsidRPr="00000000">
              <w:rPr>
                <w:color w:val="000000"/>
                <w:sz w:val="22"/>
                <w:szCs w:val="22"/>
                <w:rtl w:val="0"/>
              </w:rPr>
              <w:t xml:space="preserve">Promote interdisciplinary cooperation to ensure that project outputs align with policy and industry needs. </w:t>
            </w:r>
            <w:r w:rsidDel="00000000" w:rsidR="00000000" w:rsidRPr="00000000">
              <w:rPr>
                <w:b w:val="1"/>
                <w:bCs w:val="1"/>
                <w:color w:val="000000"/>
                <w:sz w:val="22"/>
                <w:szCs w:val="22"/>
                <w:rtl w:val="0"/>
              </w:rPr>
              <w:t xml:space="preserve">(D4.3, </w:t>
            </w:r>
            <w:r w:rsidDel="00000000" w:rsidR="00000000" w:rsidRPr="00000000">
              <w:rPr>
                <w:b w:val="1"/>
                <w:bCs w:val="1"/>
                <w:sz w:val="22"/>
                <w:szCs w:val="22"/>
                <w:rtl w:val="0"/>
              </w:rPr>
              <w:t xml:space="preserve">D4.4)</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7A">
            <w:pPr>
              <w:ind w:left="-28" w:firstLine="0"/>
              <w:jc w:val="both"/>
              <w:rPr>
                <w:b w:val="1"/>
                <w:bCs w:val="1"/>
                <w:sz w:val="22"/>
                <w:szCs w:val="22"/>
              </w:rPr>
            </w:pPr>
            <w:r w:rsidDel="00000000" w:rsidR="00000000" w:rsidRPr="00000000">
              <w:rPr>
                <w:b w:val="1"/>
                <w:bCs w:val="1"/>
                <w:color w:val="000000"/>
                <w:sz w:val="22"/>
                <w:szCs w:val="22"/>
                <w:rtl w:val="0"/>
              </w:rPr>
              <w:t xml:space="preserve">T</w:t>
            </w:r>
            <w:r w:rsidDel="00000000" w:rsidR="00000000" w:rsidRPr="00000000">
              <w:rPr>
                <w:b w:val="1"/>
                <w:bCs w:val="1"/>
                <w:sz w:val="22"/>
                <w:szCs w:val="22"/>
                <w:rtl w:val="0"/>
              </w:rPr>
              <w:t xml:space="preserve">4</w:t>
            </w:r>
            <w:r w:rsidDel="00000000" w:rsidR="00000000" w:rsidRPr="00000000">
              <w:rPr>
                <w:b w:val="1"/>
                <w:bCs w:val="1"/>
                <w:color w:val="000000"/>
                <w:sz w:val="22"/>
                <w:szCs w:val="22"/>
                <w:rtl w:val="0"/>
              </w:rPr>
              <w:t xml:space="preserve">.3 – </w:t>
            </w:r>
            <w:r w:rsidDel="00000000" w:rsidR="00000000" w:rsidRPr="00000000">
              <w:rPr>
                <w:b w:val="1"/>
                <w:bCs w:val="1"/>
                <w:sz w:val="22"/>
                <w:szCs w:val="22"/>
                <w:rtl w:val="0"/>
              </w:rPr>
              <w:t xml:space="preserve">Exploitation strategy [</w:t>
            </w:r>
            <w:r w:rsidDel="00000000" w:rsidR="00000000" w:rsidRPr="00000000">
              <w:rPr>
                <w:b w:val="1"/>
                <w:bCs w:val="1"/>
                <w:sz w:val="22"/>
                <w:szCs w:val="22"/>
                <w:rtl w:val="0"/>
              </w:rPr>
              <w:t xml:space="preserve">M1-60] </w:t>
            </w:r>
            <w:r w:rsidDel="00000000" w:rsidR="00000000" w:rsidRPr="00000000">
              <w:rPr>
                <w:b w:val="1"/>
                <w:bCs w:val="1"/>
                <w:sz w:val="22"/>
                <w:szCs w:val="22"/>
                <w:rtl w:val="0"/>
              </w:rPr>
              <w:t xml:space="preserve">(Lead beneficiary: </w:t>
            </w:r>
            <w:r w:rsidDel="00000000" w:rsidR="00000000" w:rsidRPr="00000000">
              <w:rPr>
                <w:sz w:val="22"/>
                <w:szCs w:val="22"/>
                <w:rtl w:val="0"/>
              </w:rPr>
              <w:t xml:space="preserve">EXEL, Contributing: All</w:t>
            </w:r>
            <w:r w:rsidDel="00000000" w:rsidR="00000000" w:rsidRPr="00000000">
              <w:rPr>
                <w:b w:val="1"/>
                <w:bCs w:val="1"/>
                <w:sz w:val="22"/>
                <w:szCs w:val="22"/>
                <w:rtl w:val="0"/>
              </w:rPr>
              <w:t xml:space="preserve">)</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C">
            <w:pPr>
              <w:jc w:val="both"/>
              <w:rPr>
                <w:b w:val="1"/>
                <w:bCs w:val="1"/>
                <w:sz w:val="22"/>
                <w:szCs w:val="22"/>
              </w:rPr>
            </w:pPr>
            <w:r w:rsidDel="00000000" w:rsidR="00000000" w:rsidRPr="00000000">
              <w:rPr>
                <w:color w:val="000000"/>
                <w:sz w:val="22"/>
                <w:szCs w:val="22"/>
                <w:rtl w:val="0"/>
              </w:rPr>
              <w:t xml:space="preserve">At the start of the project, a Data Management Plan (DMP) will be established to ensure efficient utilisation and long-term sustainability. In the initial phases, an internal innovation survey will be conducted using structured questionnaires to clearly identify exploitable outcomes and assess their Technology Readiness Level (TRL). Additionally, a Total Available Market (TAM) analysis of SMART application fields will be conducted. Throughout the project's duration, ongoing monitoring of new funding opportunities in nation</w:t>
            </w:r>
            <w:r w:rsidDel="00000000" w:rsidR="00000000" w:rsidRPr="00000000">
              <w:rPr>
                <w:sz w:val="22"/>
                <w:szCs w:val="22"/>
                <w:rtl w:val="0"/>
              </w:rPr>
              <w:t xml:space="preserve">al and European call </w:t>
            </w:r>
            <w:r w:rsidDel="00000000" w:rsidR="00000000" w:rsidRPr="00000000">
              <w:rPr>
                <w:color w:val="000000"/>
                <w:sz w:val="22"/>
                <w:szCs w:val="22"/>
                <w:rtl w:val="0"/>
              </w:rPr>
              <w:t xml:space="preserve">for all partners will be undertaken. </w:t>
            </w:r>
            <w:r w:rsidDel="00000000" w:rsidR="00000000" w:rsidRPr="00000000">
              <w:rPr>
                <w:b w:val="1"/>
                <w:bCs w:val="1"/>
                <w:color w:val="000000"/>
                <w:sz w:val="22"/>
                <w:szCs w:val="22"/>
                <w:rtl w:val="0"/>
              </w:rPr>
              <w:t xml:space="preserve">(</w:t>
            </w:r>
            <w:r w:rsidDel="00000000" w:rsidR="00000000" w:rsidRPr="00000000">
              <w:rPr>
                <w:b w:val="1"/>
                <w:bCs w:val="1"/>
                <w:sz w:val="22"/>
                <w:szCs w:val="22"/>
                <w:rtl w:val="0"/>
              </w:rPr>
              <w:t xml:space="preserve">D4.2, D4.3, D4.5)</w:t>
            </w:r>
          </w:p>
        </w:tc>
      </w:tr>
    </w:tbl>
    <w:p w:rsidR="00000000" w:rsidDel="00000000" w:rsidP="00000000" w:rsidRDefault="00000000" w:rsidRPr="00000000" w14:paraId="0000027E">
      <w:pPr>
        <w:rPr>
          <w:b w:val="1"/>
          <w:bCs w:val="1"/>
          <w:sz w:val="22"/>
          <w:szCs w:val="22"/>
        </w:rPr>
      </w:pPr>
      <w:r w:rsidDel="00000000" w:rsidR="00000000" w:rsidRPr="00000000">
        <w:rPr>
          <w:rtl w:val="0"/>
        </w:rPr>
      </w:r>
    </w:p>
    <w:tbl>
      <w:tblPr>
        <w:tblStyle w:val="Table15"/>
        <w:tblW w:w="10194.0" w:type="dxa"/>
        <w:jc w:val="left"/>
        <w:tblInd w:w="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8"/>
        <w:gridCol w:w="7796"/>
        <w:tblGridChange w:id="0">
          <w:tblGrid>
            <w:gridCol w:w="2398"/>
            <w:gridCol w:w="7796"/>
          </w:tblGrid>
        </w:tblGridChange>
      </w:tblGrid>
      <w:tr>
        <w:trPr>
          <w:cantSplit w:val="0"/>
          <w:tblHeader w:val="0"/>
        </w:trPr>
        <w:tc>
          <w:tcPr>
            <w:shd w:fill="5b9bd5" w:val="clear"/>
          </w:tcPr>
          <w:p w:rsidR="00000000" w:rsidDel="00000000" w:rsidP="00000000" w:rsidRDefault="00000000" w:rsidRPr="00000000" w14:paraId="0000027F">
            <w:pPr>
              <w:ind w:right="-45"/>
              <w:rPr>
                <w:b w:val="1"/>
                <w:bCs w:val="1"/>
                <w:color w:val="ffffff"/>
                <w:sz w:val="22"/>
                <w:szCs w:val="22"/>
              </w:rPr>
            </w:pPr>
            <w:r w:rsidDel="00000000" w:rsidR="00000000" w:rsidRPr="00000000">
              <w:rPr>
                <w:b w:val="1"/>
                <w:bCs w:val="1"/>
                <w:color w:val="ffffff"/>
                <w:sz w:val="22"/>
                <w:szCs w:val="22"/>
                <w:rtl w:val="0"/>
              </w:rPr>
              <w:t xml:space="preserve">Work Package number</w:t>
            </w:r>
          </w:p>
        </w:tc>
        <w:tc>
          <w:tcPr>
            <w:shd w:fill="5b9bd5" w:val="clear"/>
          </w:tcPr>
          <w:p w:rsidR="00000000" w:rsidDel="00000000" w:rsidP="00000000" w:rsidRDefault="00000000" w:rsidRPr="00000000" w14:paraId="00000280">
            <w:pPr>
              <w:ind w:right="-45"/>
              <w:jc w:val="center"/>
              <w:rPr>
                <w:b w:val="1"/>
                <w:bCs w:val="1"/>
                <w:color w:val="ffffff"/>
                <w:sz w:val="22"/>
                <w:szCs w:val="22"/>
              </w:rPr>
            </w:pPr>
            <w:r w:rsidDel="00000000" w:rsidR="00000000" w:rsidRPr="00000000">
              <w:rPr>
                <w:b w:val="1"/>
                <w:bCs w:val="1"/>
                <w:color w:val="ffffff"/>
                <w:sz w:val="22"/>
                <w:szCs w:val="22"/>
                <w:rtl w:val="0"/>
              </w:rPr>
              <w:t xml:space="preserve">5</w:t>
            </w:r>
          </w:p>
        </w:tc>
      </w:tr>
      <w:tr>
        <w:trPr>
          <w:cantSplit w:val="0"/>
          <w:trHeight w:val="285" w:hRule="atLeast"/>
          <w:tblHeader w:val="0"/>
        </w:trPr>
        <w:tc>
          <w:tcPr>
            <w:shd w:fill="e2efd9" w:val="clear"/>
          </w:tcPr>
          <w:p w:rsidR="00000000" w:rsidDel="00000000" w:rsidP="00000000" w:rsidRDefault="00000000" w:rsidRPr="00000000" w14:paraId="00000281">
            <w:pPr>
              <w:ind w:right="-45"/>
              <w:rPr>
                <w:b w:val="1"/>
                <w:bCs w:val="1"/>
                <w:sz w:val="22"/>
                <w:szCs w:val="22"/>
              </w:rPr>
            </w:pPr>
            <w:r w:rsidDel="00000000" w:rsidR="00000000" w:rsidRPr="00000000">
              <w:rPr>
                <w:b w:val="1"/>
                <w:bCs w:val="1"/>
                <w:sz w:val="22"/>
                <w:szCs w:val="22"/>
                <w:rtl w:val="0"/>
              </w:rPr>
              <w:t xml:space="preserve">Work Package title</w:t>
            </w:r>
          </w:p>
        </w:tc>
        <w:tc>
          <w:tcPr>
            <w:shd w:fill="e2efd9" w:val="clear"/>
          </w:tcPr>
          <w:p w:rsidR="00000000" w:rsidDel="00000000" w:rsidP="00000000" w:rsidRDefault="00000000" w:rsidRPr="00000000" w14:paraId="00000282">
            <w:pPr>
              <w:ind w:right="-45"/>
              <w:jc w:val="center"/>
              <w:rPr>
                <w:b w:val="1"/>
                <w:bCs w:val="1"/>
                <w:sz w:val="22"/>
                <w:szCs w:val="22"/>
              </w:rPr>
            </w:pPr>
            <w:r w:rsidDel="00000000" w:rsidR="00000000" w:rsidRPr="00000000">
              <w:rPr>
                <w:b w:val="1"/>
                <w:bCs w:val="1"/>
                <w:color w:val="000000"/>
                <w:sz w:val="22"/>
                <w:szCs w:val="22"/>
                <w:rtl w:val="0"/>
              </w:rPr>
              <w:t xml:space="preserve">Project Management </w:t>
            </w:r>
            <w:r w:rsidDel="00000000" w:rsidR="00000000" w:rsidRPr="00000000">
              <w:rPr>
                <w:rtl w:val="0"/>
              </w:rPr>
            </w:r>
          </w:p>
        </w:tc>
      </w:tr>
      <w:tr>
        <w:trPr>
          <w:cantSplit w:val="0"/>
          <w:trHeight w:val="870.0000000000001" w:hRule="atLeast"/>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3">
            <w:pPr>
              <w:jc w:val="both"/>
              <w:rPr>
                <w:sz w:val="22"/>
                <w:szCs w:val="22"/>
              </w:rPr>
            </w:pPr>
            <w:r w:rsidDel="00000000" w:rsidR="00000000" w:rsidRPr="00000000">
              <w:rPr>
                <w:b w:val="1"/>
                <w:bCs w:val="1"/>
                <w:sz w:val="22"/>
                <w:szCs w:val="22"/>
                <w:rtl w:val="0"/>
              </w:rPr>
              <w:t xml:space="preserve">Objectives: </w:t>
            </w:r>
            <w:r w:rsidDel="00000000" w:rsidR="00000000" w:rsidRPr="00000000">
              <w:rPr>
                <w:sz w:val="22"/>
                <w:szCs w:val="22"/>
                <w:rtl w:val="0"/>
              </w:rPr>
              <w:t xml:space="preserve">Oversee the attainment of scientific objectives in alignment with the project plan; Administer financial, administrative, and legal aspects with full transparency; Promote efficient communication among partners and with the European Commission; Ensure the timely preparation and submission of progress reports in accordance with the project timeline; Provide organisational and logistical support for consortium meetings and related activities.</w:t>
            </w:r>
          </w:p>
        </w:tc>
      </w:tr>
      <w:tr>
        <w:trPr>
          <w:cantSplit w:val="0"/>
          <w:trHeight w:val="355.70312500000006" w:hRule="atLeast"/>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85">
            <w:pPr>
              <w:ind w:left="-28" w:firstLine="0"/>
              <w:jc w:val="both"/>
              <w:rPr>
                <w:b w:val="1"/>
                <w:bCs w:val="1"/>
                <w:sz w:val="22"/>
                <w:szCs w:val="22"/>
              </w:rPr>
            </w:pPr>
            <w:r w:rsidDel="00000000" w:rsidR="00000000" w:rsidRPr="00000000">
              <w:rPr>
                <w:b w:val="1"/>
                <w:bCs w:val="1"/>
                <w:sz w:val="22"/>
                <w:szCs w:val="22"/>
                <w:rtl w:val="0"/>
              </w:rPr>
              <w:t xml:space="preserve">T5.1 – Technical and </w:t>
            </w:r>
            <w:r w:rsidDel="00000000" w:rsidR="00000000" w:rsidRPr="00000000">
              <w:rPr>
                <w:b w:val="1"/>
                <w:bCs w:val="1"/>
                <w:sz w:val="22"/>
                <w:szCs w:val="22"/>
                <w:rtl w:val="0"/>
              </w:rPr>
              <w:t xml:space="preserve">D</w:t>
            </w:r>
            <w:r w:rsidDel="00000000" w:rsidR="00000000" w:rsidRPr="00000000">
              <w:rPr>
                <w:b w:val="1"/>
                <w:bCs w:val="1"/>
                <w:sz w:val="22"/>
                <w:szCs w:val="22"/>
                <w:rtl w:val="0"/>
              </w:rPr>
              <w:t xml:space="preserve">ay-to-day management [M1-60] (Lead beneficiary: NOVA; </w:t>
            </w:r>
            <w:r w:rsidDel="00000000" w:rsidR="00000000" w:rsidRPr="00000000">
              <w:rPr>
                <w:sz w:val="22"/>
                <w:szCs w:val="22"/>
                <w:rtl w:val="0"/>
              </w:rPr>
              <w:t xml:space="preserve">Contributing beneficiaries:</w:t>
            </w:r>
            <w:r w:rsidDel="00000000" w:rsidR="00000000" w:rsidRPr="00000000">
              <w:rPr>
                <w:sz w:val="22"/>
                <w:szCs w:val="22"/>
                <w:rtl w:val="0"/>
              </w:rPr>
              <w:t xml:space="preserve"> All</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7">
            <w:pPr>
              <w:jc w:val="both"/>
              <w:rPr>
                <w:b w:val="1"/>
                <w:bCs w:val="1"/>
                <w:sz w:val="22"/>
                <w:szCs w:val="22"/>
              </w:rPr>
            </w:pPr>
            <w:r w:rsidDel="00000000" w:rsidR="00000000" w:rsidRPr="00000000">
              <w:rPr>
                <w:sz w:val="22"/>
                <w:szCs w:val="22"/>
                <w:rtl w:val="0"/>
              </w:rPr>
              <w:t xml:space="preserve">NOVA will oversee the day-to-day and technical management of SMART. This includes defining detailed work plans, briefing staff on contractual obligations, and monitoring budget and effort distribution. The management team will regularly assess risks, implement corrective measures when necessary, and maintain an up-to-date Project Management Handbook. Effective communication will be ensured through teleconferences, as well as virtual and in-person meetings, enabling continuous monitoring of scientific and technical progress, training activities, and results. NOVA will ensure compliance with contractual obligations, manage amendments when required, and submit financial reports on time, supported by appropriate cost justifications to the European Commission. The team will also coordinate the allocation of EC funds to partners, track budget implementation, and assist partners with financial and administrative matters. A contingency plan will be maintained and periodically updated, with presentations at each consortium meeting to foster proactive risk management.</w:t>
            </w:r>
            <w:r w:rsidDel="00000000" w:rsidR="00000000" w:rsidRPr="00000000">
              <w:rPr>
                <w:b w:val="1"/>
                <w:bCs w:val="1"/>
                <w:sz w:val="22"/>
                <w:szCs w:val="22"/>
                <w:rtl w:val="0"/>
              </w:rPr>
              <w:t xml:space="preserve">(D5.1)</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89">
            <w:pPr>
              <w:ind w:left="-28" w:firstLine="0"/>
              <w:jc w:val="both"/>
              <w:rPr>
                <w:b w:val="1"/>
                <w:bCs w:val="1"/>
                <w:sz w:val="22"/>
                <w:szCs w:val="22"/>
              </w:rPr>
            </w:pPr>
            <w:r w:rsidDel="00000000" w:rsidR="00000000" w:rsidRPr="00000000">
              <w:rPr>
                <w:b w:val="1"/>
                <w:bCs w:val="1"/>
                <w:sz w:val="22"/>
                <w:szCs w:val="22"/>
                <w:rtl w:val="0"/>
              </w:rPr>
              <w:t xml:space="preserve">T5.2 – Meeting organisation and following up [M1-60] (Lead beneficiary: NOVA</w:t>
            </w:r>
            <w:r w:rsidDel="00000000" w:rsidR="00000000" w:rsidRPr="00000000">
              <w:rPr>
                <w:sz w:val="22"/>
                <w:szCs w:val="22"/>
                <w:rtl w:val="0"/>
              </w:rPr>
              <w:t xml:space="preserve">, Contributing beneficiaries: All</w:t>
            </w:r>
            <w:r w:rsidDel="00000000" w:rsidR="00000000" w:rsidRPr="00000000">
              <w:rPr>
                <w:b w:val="1"/>
                <w:bCs w:val="1"/>
                <w:sz w:val="22"/>
                <w:szCs w:val="22"/>
                <w:shd w:fill="d9e2f3" w:val="clear"/>
                <w:rtl w:val="0"/>
              </w:rPr>
              <w:t xml:space="preserve">).</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B">
            <w:pPr>
              <w:jc w:val="both"/>
              <w:rPr>
                <w:b w:val="1"/>
                <w:bCs w:val="1"/>
                <w:color w:val="000000"/>
                <w:sz w:val="22"/>
                <w:szCs w:val="22"/>
              </w:rPr>
            </w:pPr>
            <w:r w:rsidDel="00000000" w:rsidR="00000000" w:rsidRPr="00000000">
              <w:rPr>
                <w:sz w:val="22"/>
                <w:szCs w:val="22"/>
                <w:rtl w:val="0"/>
              </w:rPr>
              <w:t xml:space="preserve">EXEL will coordinate, organise, and manage all follow-up activities for project meetings, including the kick-off, General Assembly, Steering Committee, and ad hoc Advisory Board meetings. Responsibilities encompass: setting clear objectives for each meeting and communicating them in advance; preparing and distributing detailed agendas with time allocations for each topic; overseeing logistical arrangements for both virtual and in-person meetings, including venues, equipment, catering, and IT support; drafting and circulating comprehensive minutes summarising decisions, actions, responsibilities, and deadlines; and maintaining a centralised repository for all meeting materials, including documents, presentations, and attendance records. </w:t>
            </w:r>
            <w:r w:rsidDel="00000000" w:rsidR="00000000" w:rsidRPr="00000000">
              <w:rPr>
                <w:b w:val="1"/>
                <w:bCs w:val="1"/>
                <w:sz w:val="22"/>
                <w:szCs w:val="22"/>
                <w:rtl w:val="0"/>
              </w:rPr>
              <w:t xml:space="preserve">(D5.2)</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e7e6e6" w:val="clear"/>
          </w:tcPr>
          <w:p w:rsidR="00000000" w:rsidDel="00000000" w:rsidP="00000000" w:rsidRDefault="00000000" w:rsidRPr="00000000" w14:paraId="0000028D">
            <w:pPr>
              <w:ind w:left="-28" w:firstLine="0"/>
              <w:jc w:val="both"/>
              <w:rPr>
                <w:color w:val="aeaaaa"/>
                <w:sz w:val="22"/>
                <w:szCs w:val="22"/>
                <w:u w:val="single"/>
              </w:rPr>
            </w:pPr>
            <w:r w:rsidDel="00000000" w:rsidR="00000000" w:rsidRPr="00000000">
              <w:rPr>
                <w:b w:val="1"/>
                <w:bCs w:val="1"/>
                <w:color w:val="000000"/>
                <w:sz w:val="22"/>
                <w:szCs w:val="22"/>
                <w:rtl w:val="0"/>
              </w:rPr>
              <w:t xml:space="preserve">T</w:t>
            </w:r>
            <w:r w:rsidDel="00000000" w:rsidR="00000000" w:rsidRPr="00000000">
              <w:rPr>
                <w:b w:val="1"/>
                <w:bCs w:val="1"/>
                <w:sz w:val="22"/>
                <w:szCs w:val="22"/>
                <w:rtl w:val="0"/>
              </w:rPr>
              <w:t xml:space="preserve">5</w:t>
            </w:r>
            <w:r w:rsidDel="00000000" w:rsidR="00000000" w:rsidRPr="00000000">
              <w:rPr>
                <w:b w:val="1"/>
                <w:bCs w:val="1"/>
                <w:color w:val="000000"/>
                <w:sz w:val="22"/>
                <w:szCs w:val="22"/>
                <w:rtl w:val="0"/>
              </w:rPr>
              <w:t xml:space="preserve">.3 – </w:t>
            </w:r>
            <w:r w:rsidDel="00000000" w:rsidR="00000000" w:rsidRPr="00000000">
              <w:rPr>
                <w:b w:val="1"/>
                <w:bCs w:val="1"/>
                <w:sz w:val="22"/>
                <w:szCs w:val="22"/>
                <w:rtl w:val="0"/>
              </w:rPr>
              <w:t xml:space="preserve">Consortium agreement[M1-4] (Leader: NOVA; </w:t>
            </w:r>
            <w:r w:rsidDel="00000000" w:rsidR="00000000" w:rsidRPr="00000000">
              <w:rPr>
                <w:sz w:val="22"/>
                <w:szCs w:val="22"/>
                <w:rtl w:val="0"/>
              </w:rPr>
              <w:t xml:space="preserve">Contributing</w:t>
            </w:r>
            <w:r w:rsidDel="00000000" w:rsidR="00000000" w:rsidRPr="00000000">
              <w:rPr>
                <w:sz w:val="22"/>
                <w:szCs w:val="22"/>
                <w:rtl w:val="0"/>
              </w:rPr>
              <w:t xml:space="preserve">: </w:t>
            </w:r>
            <w:r w:rsidDel="00000000" w:rsidR="00000000" w:rsidRPr="00000000">
              <w:rPr>
                <w:sz w:val="22"/>
                <w:szCs w:val="22"/>
                <w:rtl w:val="0"/>
              </w:rPr>
              <w:t xml:space="preserve">All)</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F">
            <w:pPr>
              <w:jc w:val="both"/>
              <w:rPr>
                <w:b w:val="1"/>
                <w:bCs w:val="1"/>
                <w:sz w:val="22"/>
                <w:szCs w:val="22"/>
              </w:rPr>
            </w:pPr>
            <w:r w:rsidDel="00000000" w:rsidR="00000000" w:rsidRPr="00000000">
              <w:rPr>
                <w:sz w:val="22"/>
                <w:szCs w:val="22"/>
                <w:rtl w:val="0"/>
              </w:rPr>
              <w:t xml:space="preserve">Consortium Agreement. NOVA will ensure that all project activities adhere to ethical standards and the European Commission’s gender equality policy. Partners will receive training on ethical and gender-related requirements, with detailed guidance provided in a dedicated section of the Project Management Handbook and on the project website. Key actions include: developing and maintaining ethical guidelines, supported by regular awareness and training sessions; implementing a systematic process to assess ethical risks and update assessments as needed; ensuring secure data management, anonymisation of sensitive information, and compliance with relevant data protection regulations; integrating gender equality principles into all project activities, including team composition, participation, and decision-making; promoting diversity and inclusion across all project teams; and establishing a monitoring and reporting framework for ethical and gender-related issues, including confidential reporting channels and periodic analyses to identify and address potential concerns.</w:t>
            </w:r>
            <w:r w:rsidDel="00000000" w:rsidR="00000000" w:rsidRPr="00000000">
              <w:rPr>
                <w:b w:val="1"/>
                <w:bCs w:val="1"/>
                <w:sz w:val="22"/>
                <w:szCs w:val="22"/>
                <w:rtl w:val="0"/>
              </w:rPr>
              <w:t xml:space="preserve"> (D5.3)</w:t>
            </w:r>
            <w:r w:rsidDel="00000000" w:rsidR="00000000" w:rsidRPr="00000000">
              <w:rPr>
                <w:rtl w:val="0"/>
              </w:rPr>
            </w:r>
          </w:p>
        </w:tc>
      </w:tr>
    </w:tbl>
    <w:p w:rsidR="00000000" w:rsidDel="00000000" w:rsidP="00000000" w:rsidRDefault="00000000" w:rsidRPr="00000000" w14:paraId="00000291">
      <w:pPr>
        <w:spacing w:after="120" w:lineRule="auto"/>
        <w:jc w:val="center"/>
        <w:rPr>
          <w:b w:val="1"/>
          <w:bCs w:val="1"/>
          <w:sz w:val="22"/>
          <w:szCs w:val="22"/>
        </w:rPr>
      </w:pPr>
      <w:r w:rsidDel="00000000" w:rsidR="00000000" w:rsidRPr="00000000">
        <w:rPr>
          <w:rtl w:val="0"/>
        </w:rPr>
      </w:r>
    </w:p>
    <w:p w:rsidR="00000000" w:rsidDel="00000000" w:rsidP="00000000" w:rsidRDefault="00000000" w:rsidRPr="00000000" w14:paraId="00000292">
      <w:pPr>
        <w:spacing w:after="120" w:lineRule="auto"/>
        <w:jc w:val="center"/>
        <w:rPr>
          <w:b w:val="1"/>
          <w:bCs w:val="1"/>
          <w:i w:val="1"/>
          <w:iCs w:val="1"/>
          <w:color w:val="000000"/>
          <w:sz w:val="22"/>
          <w:szCs w:val="22"/>
        </w:rPr>
      </w:pPr>
      <w:r w:rsidDel="00000000" w:rsidR="00000000" w:rsidRPr="00000000">
        <w:rPr>
          <w:b w:val="1"/>
          <w:bCs w:val="1"/>
          <w:i w:val="1"/>
          <w:iCs w:val="1"/>
          <w:color w:val="000000"/>
          <w:sz w:val="22"/>
          <w:szCs w:val="22"/>
          <w:rtl w:val="0"/>
        </w:rPr>
        <w:t xml:space="preserve">Gantt chart</w:t>
      </w:r>
    </w:p>
    <w:p w:rsidR="00000000" w:rsidDel="00000000" w:rsidP="00000000" w:rsidRDefault="00000000" w:rsidRPr="00000000" w14:paraId="00000293">
      <w:pPr>
        <w:pStyle w:val="Heading4"/>
        <w:tabs>
          <w:tab w:val="left" w:leader="none" w:pos="851"/>
          <w:tab w:val="right" w:leader="none" w:pos="8730"/>
        </w:tabs>
        <w:spacing w:after="120" w:before="180" w:lineRule="auto"/>
        <w:ind w:right="794"/>
        <w:jc w:val="left"/>
        <w:rPr>
          <w:b w:val="0"/>
          <w:bCs w:val="0"/>
          <w:i w:val="0"/>
          <w:iCs w:val="0"/>
        </w:rPr>
      </w:pPr>
      <w:r w:rsidDel="00000000" w:rsidR="00000000" w:rsidRPr="00000000">
        <w:rPr>
          <w:b w:val="0"/>
          <w:bCs w:val="0"/>
          <w:i w:val="0"/>
          <w:iCs w:val="0"/>
        </w:rPr>
        <w:drawing>
          <wp:inline distB="114300" distT="114300" distL="114300" distR="114300">
            <wp:extent cx="6479230" cy="1079500"/>
            <wp:effectExtent b="0" l="0" r="0" t="0"/>
            <wp:docPr id="1275117733"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647923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sz w:val="18"/>
          <w:szCs w:val="18"/>
          <w:highlight w:val="yellow"/>
        </w:rPr>
      </w:pPr>
      <w:r w:rsidDel="00000000" w:rsidR="00000000" w:rsidRPr="00000000">
        <w:rPr>
          <w:sz w:val="18"/>
          <w:szCs w:val="18"/>
          <w:highlight w:val="yellow"/>
          <w:rtl w:val="0"/>
        </w:rPr>
        <w:t xml:space="preserve">Find it here: </w:t>
      </w:r>
      <w:r w:rsidDel="00000000" w:rsidR="00000000" w:rsidRPr="00000000">
        <w:rPr>
          <w:rtl w:val="0"/>
        </w:rPr>
      </w:r>
    </w:p>
    <w:tbl>
      <w:tblPr>
        <w:tblStyle w:val="Table16"/>
        <w:tblpPr w:leftFromText="180" w:rightFromText="180" w:topFromText="180" w:bottomFromText="180" w:vertAnchor="text" w:horzAnchor="text" w:tblpX="33" w:tblpY="0"/>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85"/>
        <w:tblGridChange w:id="0">
          <w:tblGrid>
            <w:gridCol w:w="9585"/>
          </w:tblGrid>
        </w:tblGridChange>
      </w:tblGrid>
      <w:tr>
        <w:trPr>
          <w:cantSplit w:val="0"/>
          <w:trHeight w:val="2970"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295">
            <w:pPr>
              <w:spacing w:before="240" w:lineRule="auto"/>
              <w:jc w:val="both"/>
              <w:rPr>
                <w:sz w:val="18"/>
                <w:szCs w:val="18"/>
              </w:rPr>
            </w:pPr>
            <w:r w:rsidDel="00000000" w:rsidR="00000000" w:rsidRPr="00000000">
              <w:rPr>
                <w:b w:val="1"/>
                <w:bCs w:val="1"/>
                <w:sz w:val="18"/>
                <w:szCs w:val="18"/>
                <w:rtl w:val="0"/>
              </w:rPr>
              <w:t xml:space="preserve">Total Protein Quantification in Urine. </w:t>
            </w:r>
            <w:r w:rsidDel="00000000" w:rsidR="00000000" w:rsidRPr="00000000">
              <w:rPr>
                <w:sz w:val="18"/>
                <w:szCs w:val="18"/>
                <w:rtl w:val="0"/>
              </w:rPr>
              <w:t xml:space="preserve">Teachers and</w:t>
            </w:r>
            <w:r w:rsidDel="00000000" w:rsidR="00000000" w:rsidRPr="00000000">
              <w:rPr>
                <w:b w:val="1"/>
                <w:bCs w:val="1"/>
                <w:sz w:val="18"/>
                <w:szCs w:val="18"/>
                <w:rtl w:val="0"/>
              </w:rPr>
              <w:t xml:space="preserve"> </w:t>
            </w:r>
            <w:r w:rsidDel="00000000" w:rsidR="00000000" w:rsidRPr="00000000">
              <w:rPr>
                <w:sz w:val="18"/>
                <w:szCs w:val="18"/>
                <w:rtl w:val="0"/>
              </w:rPr>
              <w:t xml:space="preserve">Students will develop </w:t>
            </w:r>
            <w:r w:rsidDel="00000000" w:rsidR="00000000" w:rsidRPr="00000000">
              <w:rPr>
                <w:b w:val="1"/>
                <w:bCs w:val="1"/>
                <w:sz w:val="18"/>
                <w:szCs w:val="18"/>
                <w:rtl w:val="0"/>
              </w:rPr>
              <w:t xml:space="preserve">hands-on</w:t>
            </w:r>
            <w:r w:rsidDel="00000000" w:rsidR="00000000" w:rsidRPr="00000000">
              <w:rPr>
                <w:sz w:val="18"/>
                <w:szCs w:val="18"/>
                <w:rtl w:val="0"/>
              </w:rPr>
              <w:t xml:space="preserve"> expertise in protein quantification techniques, including colorimetric assays (e.g., Bradford method) and spectrophotometry, with a focus on sample preparation, assay optimization, and ensuring accuracy and reproducibility. They will gain experience in modern laboratory instruments, integrating digital tools for data analysis and interpretation, and using </w:t>
            </w:r>
            <w:r w:rsidDel="00000000" w:rsidR="00000000" w:rsidRPr="00000000">
              <w:rPr>
                <w:b w:val="1"/>
                <w:bCs w:val="1"/>
                <w:sz w:val="18"/>
                <w:szCs w:val="18"/>
                <w:rtl w:val="0"/>
              </w:rPr>
              <w:t xml:space="preserve">Python programming for data visualization and AI-driven insights.</w:t>
            </w:r>
            <w:r w:rsidDel="00000000" w:rsidR="00000000" w:rsidRPr="00000000">
              <w:rPr>
                <w:sz w:val="18"/>
                <w:szCs w:val="18"/>
                <w:rtl w:val="0"/>
              </w:rPr>
              <w:t xml:space="preserve"> Skills include calculating protein concentrations, constructing calibration curves, and performing statistical validation to ensure precision and reliability. Interdisciplinary learning will link urinary protein levels to clinical conditions such as </w:t>
            </w:r>
            <w:r w:rsidDel="00000000" w:rsidR="00000000" w:rsidRPr="00000000">
              <w:rPr>
                <w:b w:val="1"/>
                <w:bCs w:val="1"/>
                <w:sz w:val="18"/>
                <w:szCs w:val="18"/>
                <w:rtl w:val="0"/>
              </w:rPr>
              <w:t xml:space="preserve">myeloma and kidney disease (synthetic urine, large metadata for Myeloma and Kidney diseases applications). At the Master’s level,</w:t>
            </w:r>
            <w:r w:rsidDel="00000000" w:rsidR="00000000" w:rsidRPr="00000000">
              <w:rPr>
                <w:sz w:val="18"/>
                <w:szCs w:val="18"/>
                <w:rtl w:val="0"/>
              </w:rPr>
              <w:t xml:space="preserve"> the project will scale to advanced proteomic techniques, utilizing high-resolution mass spectrometry for detailed protein profiling and integrating protein quantification with metabolomics for systems-level insights. High-throughput adaptations will support large-scale epidemiological studies and point-of-care diagnostic tool development, equipping teachers and </w:t>
            </w:r>
            <w:sdt>
              <w:sdtPr>
                <w:id w:val="1693487926"/>
                <w:tag w:val="goog_rdk_10"/>
              </w:sdtPr>
              <w:sdtContent>
                <w:commentRangeStart w:id="6"/>
              </w:sdtContent>
            </w:sdt>
            <w:r w:rsidDel="00000000" w:rsidR="00000000" w:rsidRPr="00000000">
              <w:rPr>
                <w:sz w:val="18"/>
                <w:szCs w:val="18"/>
                <w:rtl w:val="0"/>
              </w:rPr>
              <w:t xml:space="preserve">students</w:t>
            </w:r>
            <w:commentRangeEnd w:id="6"/>
            <w:r w:rsidDel="00000000" w:rsidR="00000000" w:rsidRPr="00000000">
              <w:commentReference w:id="6"/>
            </w:r>
            <w:r w:rsidDel="00000000" w:rsidR="00000000" w:rsidRPr="00000000">
              <w:rPr>
                <w:sz w:val="18"/>
                <w:szCs w:val="18"/>
                <w:rtl w:val="0"/>
              </w:rPr>
              <w:t xml:space="preserve"> with skills to advance clinical diagnostics, biomedical research, and public health. Core manuscripts: https://doi.org/10.1016/j.talanta.2024.126589,</w:t>
            </w:r>
            <w:r w:rsidDel="00000000" w:rsidR="00000000" w:rsidRPr="00000000">
              <w:rPr>
                <w:sz w:val="18"/>
                <w:szCs w:val="18"/>
                <w:rtl w:val="0"/>
              </w:rPr>
              <w:t xml:space="preserve"> </w:t>
            </w:r>
            <w:hyperlink r:id="rId83">
              <w:r w:rsidDel="00000000" w:rsidR="00000000" w:rsidRPr="00000000">
                <w:rPr>
                  <w:i w:val="1"/>
                  <w:iCs w:val="1"/>
                  <w:color w:val="1155cc"/>
                  <w:sz w:val="20"/>
                  <w:szCs w:val="20"/>
                  <w:u w:val="single"/>
                  <w:rtl w:val="0"/>
                </w:rPr>
                <w:t xml:space="preserve">https://doi.org/10.1038/s43856-023-00238-4</w:t>
              </w:r>
            </w:hyperlink>
            <w:r w:rsidDel="00000000" w:rsidR="00000000" w:rsidRPr="00000000">
              <w:rPr>
                <w:i w:val="1"/>
                <w:iCs w:val="1"/>
                <w:sz w:val="20"/>
                <w:szCs w:val="20"/>
                <w:rtl w:val="0"/>
              </w:rPr>
              <w:t xml:space="preserve"> </w:t>
            </w:r>
            <w:r w:rsidDel="00000000" w:rsidR="00000000" w:rsidRPr="00000000">
              <w:rPr>
                <w:sz w:val="18"/>
                <w:szCs w:val="18"/>
                <w:rtl w:val="0"/>
              </w:rPr>
              <w:t xml:space="preserve">Developers: UPE and YAGHMA. Testers: UNIBO, UNICAMP, KNU, UHU, NOVA, STABV, and UOA. Biostatistics: UOA</w:t>
            </w:r>
          </w:p>
        </w:tc>
      </w:tr>
      <w:tr>
        <w:trPr>
          <w:cantSplit w:val="0"/>
          <w:trHeight w:val="3079"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296">
            <w:pPr>
              <w:spacing w:before="240" w:lineRule="auto"/>
              <w:jc w:val="both"/>
              <w:rPr>
                <w:sz w:val="18"/>
                <w:szCs w:val="18"/>
              </w:rPr>
            </w:pPr>
            <w:r w:rsidDel="00000000" w:rsidR="00000000" w:rsidRPr="00000000">
              <w:rPr>
                <w:b w:val="1"/>
                <w:bCs w:val="1"/>
                <w:sz w:val="18"/>
                <w:szCs w:val="18"/>
                <w:rtl w:val="0"/>
              </w:rPr>
              <w:t xml:space="preserve">Fluorescence. </w:t>
            </w:r>
            <w:r w:rsidDel="00000000" w:rsidR="00000000" w:rsidRPr="00000000">
              <w:rPr>
                <w:sz w:val="18"/>
                <w:szCs w:val="18"/>
                <w:rtl w:val="0"/>
              </w:rPr>
              <w:t xml:space="preserve">Using organic probes, Hg, As and bacteria will be determined in fortified water samples, teachers and students will be introduced to toxicology, environmental issues, and healthcare topics related to drinking water and wastewater. The same technique will be applied to highlight the importance of bacterial detection and the classification of bacteria as Gram-positive or Gram-negative. This will also introduce students </w:t>
            </w:r>
            <w:r w:rsidDel="00000000" w:rsidR="00000000" w:rsidRPr="00000000">
              <w:rPr>
                <w:b w:val="1"/>
                <w:bCs w:val="1"/>
                <w:sz w:val="18"/>
                <w:szCs w:val="18"/>
                <w:rtl w:val="0"/>
              </w:rPr>
              <w:t xml:space="preserve">to the One Health approach </w:t>
            </w:r>
            <w:r w:rsidDel="00000000" w:rsidR="00000000" w:rsidRPr="00000000">
              <w:rPr>
                <w:sz w:val="18"/>
                <w:szCs w:val="18"/>
                <w:rtl w:val="0"/>
              </w:rPr>
              <w:t xml:space="preserve">and the topic of antibiotic resistance.</w:t>
            </w:r>
            <w:r w:rsidDel="00000000" w:rsidR="00000000" w:rsidRPr="00000000">
              <w:rPr>
                <w:b w:val="1"/>
                <w:bCs w:val="1"/>
                <w:sz w:val="18"/>
                <w:szCs w:val="18"/>
                <w:rtl w:val="0"/>
              </w:rPr>
              <w:t xml:space="preserve"> </w:t>
            </w:r>
            <w:r w:rsidDel="00000000" w:rsidR="00000000" w:rsidRPr="00000000">
              <w:rPr>
                <w:sz w:val="18"/>
                <w:szCs w:val="18"/>
                <w:rtl w:val="0"/>
              </w:rPr>
              <w:t xml:space="preserve">Students will develop </w:t>
            </w:r>
            <w:r w:rsidDel="00000000" w:rsidR="00000000" w:rsidRPr="00000000">
              <w:rPr>
                <w:b w:val="1"/>
                <w:bCs w:val="1"/>
                <w:sz w:val="18"/>
                <w:szCs w:val="18"/>
                <w:rtl w:val="0"/>
              </w:rPr>
              <w:t xml:space="preserve">hands-on</w:t>
            </w:r>
            <w:r w:rsidDel="00000000" w:rsidR="00000000" w:rsidRPr="00000000">
              <w:rPr>
                <w:sz w:val="18"/>
                <w:szCs w:val="18"/>
                <w:rtl w:val="0"/>
              </w:rPr>
              <w:t xml:space="preserve"> expertise in solid-liquid phase microextraction techniques and cloud point extraction for analyte preconcentration. They will learn to integrate digital imaging into analytical workflows, optimizing parameters for reproducibility and precision with small sample volumes. Skills include </w:t>
            </w:r>
            <w:r w:rsidDel="00000000" w:rsidR="00000000" w:rsidRPr="00000000">
              <w:rPr>
                <w:b w:val="1"/>
                <w:bCs w:val="1"/>
                <w:sz w:val="18"/>
                <w:szCs w:val="18"/>
                <w:rtl w:val="0"/>
              </w:rPr>
              <w:t xml:space="preserve">quantitative analysis</w:t>
            </w:r>
            <w:r w:rsidDel="00000000" w:rsidR="00000000" w:rsidRPr="00000000">
              <w:rPr>
                <w:sz w:val="18"/>
                <w:szCs w:val="18"/>
                <w:rtl w:val="0"/>
              </w:rPr>
              <w:t xml:space="preserve"> (concentration calculations, LOD/LOQ, calibration curves) and statistical validation for reliable results. Programming and data visualization using Python, along with AI techniques, will enhance imaging result interpretation. Technology integration emphasizes using mobile devices and Dr. Vida Education for portable, accessible solutions, as well as automating experimental setups for real-time data acquisition. Interdisciplinary learning will cover the toxicological impacts of Hg and As on food safety, public health, and environmental systems. </w:t>
            </w:r>
            <w:r w:rsidDel="00000000" w:rsidR="00000000" w:rsidRPr="00000000">
              <w:rPr>
                <w:b w:val="1"/>
                <w:bCs w:val="1"/>
                <w:sz w:val="18"/>
                <w:szCs w:val="18"/>
                <w:rtl w:val="0"/>
              </w:rPr>
              <w:t xml:space="preserve">At the Master’s level, </w:t>
            </w:r>
            <w:r w:rsidDel="00000000" w:rsidR="00000000" w:rsidRPr="00000000">
              <w:rPr>
                <w:sz w:val="18"/>
                <w:szCs w:val="18"/>
                <w:rtl w:val="0"/>
              </w:rPr>
              <w:t xml:space="preserve">the project scales to advanced techniques, including high-resolution and tandem mass spectrometry for precise identification and quantification, and explores the interaction Hg and As with biological systems through medical and environmental proteomics. </w:t>
            </w:r>
            <w:r w:rsidDel="00000000" w:rsidR="00000000" w:rsidRPr="00000000">
              <w:rPr>
                <w:b w:val="1"/>
                <w:bCs w:val="1"/>
                <w:sz w:val="18"/>
                <w:szCs w:val="18"/>
                <w:rtl w:val="0"/>
              </w:rPr>
              <w:t xml:space="preserve">This comprehensive approach prepares teachers</w:t>
            </w:r>
            <w:r w:rsidDel="00000000" w:rsidR="00000000" w:rsidRPr="00000000">
              <w:rPr>
                <w:sz w:val="18"/>
                <w:szCs w:val="18"/>
                <w:rtl w:val="0"/>
              </w:rPr>
              <w:t xml:space="preserve"> for addressing food safety and environmental health challenges. Core manuscript:</w:t>
            </w:r>
            <w:sdt>
              <w:sdtPr>
                <w:id w:val="-554171725"/>
                <w:tag w:val="goog_rdk_11"/>
              </w:sdtPr>
              <w:sdtContent>
                <w:commentRangeStart w:id="7"/>
              </w:sdtContent>
            </w:sdt>
            <w:r w:rsidDel="00000000" w:rsidR="00000000" w:rsidRPr="00000000">
              <w:rPr>
                <w:sz w:val="18"/>
                <w:szCs w:val="18"/>
                <w:rtl w:val="0"/>
              </w:rPr>
              <w:t xml:space="preserve">  </w:t>
            </w:r>
            <w:hyperlink r:id="rId84">
              <w:r w:rsidDel="00000000" w:rsidR="00000000" w:rsidRPr="00000000">
                <w:rPr>
                  <w:color w:val="1155cc"/>
                  <w:sz w:val="18"/>
                  <w:szCs w:val="18"/>
                  <w:u w:val="single"/>
                  <w:rtl w:val="0"/>
                </w:rPr>
                <w:t xml:space="preserve">https://doi.org/10.1016/j.jhazmat.2024.136107</w:t>
              </w:r>
            </w:hyperlink>
            <w:r w:rsidDel="00000000" w:rsidR="00000000" w:rsidRPr="00000000">
              <w:rPr>
                <w:sz w:val="18"/>
                <w:szCs w:val="18"/>
                <w:rtl w:val="0"/>
              </w:rPr>
              <w:t xml:space="preserve">.</w:t>
            </w:r>
            <w:commentRangeEnd w:id="7"/>
            <w:r w:rsidDel="00000000" w:rsidR="00000000" w:rsidRPr="00000000">
              <w:commentReference w:id="7"/>
            </w:r>
            <w:r w:rsidDel="00000000" w:rsidR="00000000" w:rsidRPr="00000000">
              <w:rPr>
                <w:sz w:val="18"/>
                <w:szCs w:val="18"/>
                <w:rtl w:val="0"/>
              </w:rPr>
              <w:t xml:space="preserve"> Developers: UHU, UNICAMP, UNIBO and YAGHMA. Testers: UPE, KNU, NOVA, STABV  and UOA. Biostatistics: UOA</w:t>
            </w:r>
          </w:p>
        </w:tc>
      </w:tr>
      <w:tr>
        <w:trPr>
          <w:cantSplit w:val="0"/>
          <w:trHeight w:val="2835" w:hRule="atLeast"/>
          <w:tblHeader w:val="0"/>
        </w:trPr>
        <w:tc>
          <w:tcPr>
            <w:tcBorders>
              <w:top w:color="000000" w:space="0" w:sz="6" w:val="single"/>
              <w:left w:color="000000" w:space="0" w:sz="6" w:val="single"/>
              <w:bottom w:color="000000" w:space="0" w:sz="6" w:val="single"/>
              <w:right w:color="000000" w:space="0" w:sz="6" w:val="single"/>
            </w:tcBorders>
            <w:tcMar>
              <w:left w:w="100.0" w:type="dxa"/>
              <w:right w:w="100.0" w:type="dxa"/>
            </w:tcMar>
          </w:tcPr>
          <w:p w:rsidR="00000000" w:rsidDel="00000000" w:rsidP="00000000" w:rsidRDefault="00000000" w:rsidRPr="00000000" w14:paraId="00000297">
            <w:pPr>
              <w:spacing w:before="240" w:lineRule="auto"/>
              <w:jc w:val="both"/>
              <w:rPr>
                <w:sz w:val="18"/>
                <w:szCs w:val="18"/>
              </w:rPr>
            </w:pPr>
            <w:r w:rsidDel="00000000" w:rsidR="00000000" w:rsidRPr="00000000">
              <w:rPr>
                <w:b w:val="1"/>
                <w:bCs w:val="1"/>
                <w:sz w:val="18"/>
                <w:szCs w:val="18"/>
                <w:rtl w:val="0"/>
              </w:rPr>
              <w:t xml:space="preserve">PCR Diagnostics for Public Health: Lactose Intolerance, salmonella and legionella determination in water.. </w:t>
            </w:r>
            <w:r w:rsidDel="00000000" w:rsidR="00000000" w:rsidRPr="00000000">
              <w:rPr>
                <w:sz w:val="18"/>
                <w:szCs w:val="18"/>
                <w:rtl w:val="0"/>
              </w:rPr>
              <w:t xml:space="preserve">Teachers and</w:t>
            </w:r>
            <w:r w:rsidDel="00000000" w:rsidR="00000000" w:rsidRPr="00000000">
              <w:rPr>
                <w:b w:val="1"/>
                <w:bCs w:val="1"/>
                <w:sz w:val="18"/>
                <w:szCs w:val="18"/>
                <w:rtl w:val="0"/>
              </w:rPr>
              <w:t xml:space="preserve"> </w:t>
            </w:r>
            <w:r w:rsidDel="00000000" w:rsidR="00000000" w:rsidRPr="00000000">
              <w:rPr>
                <w:sz w:val="18"/>
                <w:szCs w:val="18"/>
                <w:rtl w:val="0"/>
              </w:rPr>
              <w:t xml:space="preserve">Students will gain </w:t>
            </w:r>
            <w:r w:rsidDel="00000000" w:rsidR="00000000" w:rsidRPr="00000000">
              <w:rPr>
                <w:b w:val="1"/>
                <w:bCs w:val="1"/>
                <w:sz w:val="18"/>
                <w:szCs w:val="18"/>
                <w:rtl w:val="0"/>
              </w:rPr>
              <w:t xml:space="preserve">hands-on</w:t>
            </w:r>
            <w:r w:rsidDel="00000000" w:rsidR="00000000" w:rsidRPr="00000000">
              <w:rPr>
                <w:sz w:val="18"/>
                <w:szCs w:val="18"/>
                <w:rtl w:val="0"/>
              </w:rPr>
              <w:t xml:space="preserve"> expertise in molecular biology techniques such as </w:t>
            </w:r>
            <w:r w:rsidDel="00000000" w:rsidR="00000000" w:rsidRPr="00000000">
              <w:rPr>
                <w:b w:val="1"/>
                <w:bCs w:val="1"/>
                <w:sz w:val="18"/>
                <w:szCs w:val="18"/>
                <w:rtl w:val="0"/>
              </w:rPr>
              <w:t xml:space="preserve">PCR setup, DNA/RNA extraction,</w:t>
            </w:r>
            <w:r w:rsidDel="00000000" w:rsidR="00000000" w:rsidRPr="00000000">
              <w:rPr>
                <w:sz w:val="18"/>
                <w:szCs w:val="18"/>
                <w:rtl w:val="0"/>
              </w:rPr>
              <w:t xml:space="preserve"> and gel electrophoresis for product verification. They will learn to operate and optimize </w:t>
            </w:r>
            <w:r w:rsidDel="00000000" w:rsidR="00000000" w:rsidRPr="00000000">
              <w:rPr>
                <w:b w:val="1"/>
                <w:bCs w:val="1"/>
                <w:sz w:val="18"/>
                <w:szCs w:val="18"/>
                <w:rtl w:val="0"/>
              </w:rPr>
              <w:t xml:space="preserve">PCR thermocyclers, </w:t>
            </w:r>
            <w:r w:rsidDel="00000000" w:rsidR="00000000" w:rsidRPr="00000000">
              <w:rPr>
                <w:sz w:val="18"/>
                <w:szCs w:val="18"/>
                <w:rtl w:val="0"/>
              </w:rPr>
              <w:t xml:space="preserve">analyze real-time PCR data, and apply automation through programming. Skills include quantitative analysis (Ct values, LOD/LOQ), statistical validation (sensitivity, specificity), and Python-based bioinformatics for PCR data processing, enhanced by AI integration for diagnostics. The project emphasizes interdisciplinary learning, covering public health implications of PCR in disease surveillance, epidemiology, and environmental health monitoring. Students will explore high-throughput PCR for large-scale studies, multiplex PCR for co-infection detection, and advanced applications like integrating proteomics and mass spectrometry (e.g., MALDI-TOF). </w:t>
            </w:r>
            <w:r w:rsidDel="00000000" w:rsidR="00000000" w:rsidRPr="00000000">
              <w:rPr>
                <w:b w:val="1"/>
                <w:bCs w:val="1"/>
                <w:sz w:val="18"/>
                <w:szCs w:val="18"/>
                <w:rtl w:val="0"/>
              </w:rPr>
              <w:t xml:space="preserve">Scalable diagnostic </w:t>
            </w:r>
            <w:r w:rsidDel="00000000" w:rsidR="00000000" w:rsidRPr="00000000">
              <w:rPr>
                <w:sz w:val="18"/>
                <w:szCs w:val="18"/>
                <w:rtl w:val="0"/>
              </w:rPr>
              <w:t xml:space="preserve">workflows for outbreak response and portable diagnostic kits will address critical issues like antimicrobial resistance and environmental health monitoring, preparing teachers and students for impactful roles in public health diagnostics. Core manuscripts:</w:t>
            </w:r>
            <w:r w:rsidDel="00000000" w:rsidR="00000000" w:rsidRPr="00000000">
              <w:rPr>
                <w:sz w:val="18"/>
                <w:szCs w:val="18"/>
                <w:rtl w:val="0"/>
              </w:rPr>
              <w:t xml:space="preserve"> </w:t>
            </w:r>
            <w:sdt>
              <w:sdtPr>
                <w:id w:val="-1770026890"/>
                <w:tag w:val="goog_rdk_12"/>
              </w:sdtPr>
              <w:sdtContent>
                <w:commentRangeStart w:id="8"/>
              </w:sdtContent>
            </w:sdt>
            <w:hyperlink r:id="rId85">
              <w:r w:rsidDel="00000000" w:rsidR="00000000" w:rsidRPr="00000000">
                <w:rPr>
                  <w:color w:val="1155cc"/>
                  <w:sz w:val="18"/>
                  <w:szCs w:val="18"/>
                  <w:u w:val="single"/>
                  <w:rtl w:val="0"/>
                </w:rPr>
                <w:t xml:space="preserve">https://doi.org/10.1093/jalm/jfad052</w:t>
              </w:r>
            </w:hyperlink>
            <w:commentRangeEnd w:id="8"/>
            <w:r w:rsidDel="00000000" w:rsidR="00000000" w:rsidRPr="00000000">
              <w:commentReference w:id="8"/>
            </w:r>
            <w:r w:rsidDel="00000000" w:rsidR="00000000" w:rsidRPr="00000000">
              <w:rPr>
                <w:sz w:val="18"/>
                <w:szCs w:val="18"/>
                <w:rtl w:val="0"/>
              </w:rPr>
              <w:t xml:space="preserve">; https://doi.org/10.1128/spectrum.01271-24; https://doi.org/10.2166/ws.2022.240</w:t>
            </w:r>
            <w:r w:rsidDel="00000000" w:rsidR="00000000" w:rsidRPr="00000000">
              <w:rPr>
                <w:sz w:val="18"/>
                <w:szCs w:val="18"/>
                <w:rtl w:val="0"/>
              </w:rPr>
              <w:t xml:space="preserve"> Developers: NOVA, STABV, KYIV and YAGHMA. Testers: UNIBO, UPE, KNU, UHU, and UOA. Biostatistics: UOA</w:t>
            </w:r>
          </w:p>
          <w:p w:rsidR="00000000" w:rsidDel="00000000" w:rsidP="00000000" w:rsidRDefault="00000000" w:rsidRPr="00000000" w14:paraId="00000298">
            <w:pPr>
              <w:spacing w:before="240" w:lineRule="auto"/>
              <w:jc w:val="both"/>
              <w:rPr>
                <w:sz w:val="18"/>
                <w:szCs w:val="18"/>
              </w:rPr>
            </w:pPr>
            <w:r w:rsidDel="00000000" w:rsidR="00000000" w:rsidRPr="00000000">
              <w:rPr>
                <w:rtl w:val="0"/>
              </w:rPr>
            </w:r>
          </w:p>
        </w:tc>
      </w:tr>
    </w:tbl>
    <w:p w:rsidR="00000000" w:rsidDel="00000000" w:rsidP="00000000" w:rsidRDefault="00000000" w:rsidRPr="00000000" w14:paraId="00000299">
      <w:pPr>
        <w:rPr>
          <w:color w:val="000000"/>
          <w:sz w:val="18"/>
          <w:szCs w:val="18"/>
        </w:rPr>
      </w:pPr>
      <w:r w:rsidDel="00000000" w:rsidR="00000000" w:rsidRPr="00000000">
        <w:rPr>
          <w:b w:val="1"/>
          <w:bCs w:val="1"/>
          <w:color w:val="000000"/>
          <w:sz w:val="18"/>
          <w:szCs w:val="18"/>
          <w:rtl w:val="0"/>
        </w:rPr>
        <w:t xml:space="preserve">TABLE E.</w:t>
      </w:r>
      <w:r w:rsidDel="00000000" w:rsidR="00000000" w:rsidRPr="00000000">
        <w:rPr>
          <w:color w:val="000000"/>
          <w:sz w:val="18"/>
          <w:szCs w:val="18"/>
          <w:rtl w:val="0"/>
        </w:rPr>
        <w:t xml:space="preserve"> Academic beneficiaries and expected future partners.</w:t>
      </w:r>
    </w:p>
    <w:tbl>
      <w:tblPr>
        <w:tblStyle w:val="Table17"/>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0"/>
        <w:tblGridChange w:id="0">
          <w:tblGrid>
            <w:gridCol w:w="9600"/>
          </w:tblGrid>
        </w:tblGridChange>
      </w:tblGrid>
      <w:tr>
        <w:trPr>
          <w:cantSplit w:val="0"/>
          <w:trHeight w:val="46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A">
            <w:pPr>
              <w:spacing w:before="240" w:lineRule="auto"/>
              <w:jc w:val="both"/>
              <w:rPr>
                <w:sz w:val="18"/>
                <w:szCs w:val="18"/>
              </w:rPr>
            </w:pPr>
            <w:r w:rsidDel="00000000" w:rsidR="00000000" w:rsidRPr="00000000">
              <w:rPr>
                <w:sz w:val="18"/>
                <w:szCs w:val="18"/>
                <w:rtl w:val="0"/>
              </w:rPr>
              <w:t xml:space="preserve">The comprehensive list of 63 (49+4+10) universities includes: (i) core 8 HEIS (Academic beneficiaries); the 45 universities included in the Alliance of Alliances as presented in 1.1, and the following Brazilian universities; University of São Paulo, Federal University of Rio de Janeiro – UFRJ, Federal University of Minas Gerais – UFMG, São Paulo State University – UNESP, Federal University of Rio Grande do Sul – UFRGS, Federal University of Santa Catarina – UFSC, Federal University of Paraná – UFPR, University of Brasília. </w:t>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29E">
      <w:pPr>
        <w:tabs>
          <w:tab w:val="left" w:leader="none" w:pos="851"/>
          <w:tab w:val="right" w:leader="none" w:pos="8730"/>
        </w:tabs>
        <w:rPr/>
      </w:pPr>
      <w:r w:rsidDel="00000000" w:rsidR="00000000" w:rsidRPr="00000000">
        <w:rPr>
          <w:rtl w:val="0"/>
        </w:rPr>
      </w:r>
    </w:p>
    <w:p w:rsidR="00000000" w:rsidDel="00000000" w:rsidP="00000000" w:rsidRDefault="00000000" w:rsidRPr="00000000" w14:paraId="0000029F">
      <w:pPr>
        <w:rPr>
          <w:b w:val="1"/>
          <w:bCs w:val="1"/>
          <w:sz w:val="22"/>
          <w:szCs w:val="22"/>
        </w:rPr>
      </w:pPr>
      <w:bookmarkStart w:colFirst="0" w:colLast="0" w:name="_heading=h.1fob9te" w:id="0"/>
      <w:bookmarkEnd w:id="0"/>
      <w:r w:rsidDel="00000000" w:rsidR="00000000" w:rsidRPr="00000000">
        <w:rPr>
          <w:b w:val="1"/>
          <w:bCs w:val="1"/>
          <w:sz w:val="22"/>
          <w:szCs w:val="22"/>
          <w:rtl w:val="0"/>
        </w:rPr>
        <w:t xml:space="preserve">Table 3.1c:</w:t>
        <w:tab/>
      </w:r>
      <w:sdt>
        <w:sdtPr>
          <w:id w:val="-1912495844"/>
          <w:tag w:val="goog_rdk_13"/>
        </w:sdtPr>
        <w:sdtContent>
          <w:commentRangeStart w:id="9"/>
        </w:sdtContent>
      </w:sdt>
      <w:r w:rsidDel="00000000" w:rsidR="00000000" w:rsidRPr="00000000">
        <w:rPr>
          <w:b w:val="1"/>
          <w:bCs w:val="1"/>
          <w:sz w:val="22"/>
          <w:szCs w:val="22"/>
          <w:rtl w:val="0"/>
        </w:rPr>
        <w:t xml:space="preserve">List of Deliverables  </w:t>
      </w:r>
      <w:commentRangeEnd w:id="9"/>
      <w:r w:rsidDel="00000000" w:rsidR="00000000" w:rsidRPr="00000000">
        <w:commentReference w:id="9"/>
      </w:r>
      <w:r w:rsidDel="00000000" w:rsidR="00000000" w:rsidRPr="00000000">
        <w:rPr>
          <w:rtl w:val="0"/>
        </w:rPr>
      </w:r>
    </w:p>
    <w:tbl>
      <w:tblPr>
        <w:tblStyle w:val="Table18"/>
        <w:tblW w:w="10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1965"/>
        <w:gridCol w:w="2220"/>
        <w:gridCol w:w="645"/>
        <w:gridCol w:w="1455"/>
        <w:gridCol w:w="795"/>
        <w:gridCol w:w="870"/>
        <w:gridCol w:w="1170"/>
        <w:tblGridChange w:id="0">
          <w:tblGrid>
            <w:gridCol w:w="1020"/>
            <w:gridCol w:w="1965"/>
            <w:gridCol w:w="2220"/>
            <w:gridCol w:w="645"/>
            <w:gridCol w:w="1455"/>
            <w:gridCol w:w="795"/>
            <w:gridCol w:w="870"/>
            <w:gridCol w:w="1170"/>
          </w:tblGrid>
        </w:tblGridChange>
      </w:tblGrid>
      <w:tr>
        <w:trPr>
          <w:cantSplit w:val="0"/>
          <w:trHeight w:val="1026.9140625" w:hRule="atLeast"/>
          <w:tblHeader w:val="0"/>
        </w:trPr>
        <w:tc>
          <w:tcPr>
            <w:shd w:fill="b5c1df" w:val="clear"/>
          </w:tcPr>
          <w:p w:rsidR="00000000" w:rsidDel="00000000" w:rsidP="00000000" w:rsidRDefault="00000000" w:rsidRPr="00000000" w14:paraId="000002A0">
            <w:pPr>
              <w:jc w:val="both"/>
              <w:rPr>
                <w:b w:val="1"/>
                <w:bCs w:val="1"/>
                <w:sz w:val="22"/>
                <w:szCs w:val="22"/>
              </w:rPr>
            </w:pPr>
            <w:r w:rsidDel="00000000" w:rsidR="00000000" w:rsidRPr="00000000">
              <w:rPr>
                <w:b w:val="1"/>
                <w:bCs w:val="1"/>
                <w:sz w:val="22"/>
                <w:szCs w:val="22"/>
                <w:rtl w:val="0"/>
              </w:rPr>
              <w:t xml:space="preserve">No</w:t>
            </w:r>
          </w:p>
        </w:tc>
        <w:tc>
          <w:tcPr>
            <w:shd w:fill="b5c1df" w:val="clear"/>
          </w:tcPr>
          <w:p w:rsidR="00000000" w:rsidDel="00000000" w:rsidP="00000000" w:rsidRDefault="00000000" w:rsidRPr="00000000" w14:paraId="000002A1">
            <w:pPr>
              <w:jc w:val="both"/>
              <w:rPr>
                <w:b w:val="1"/>
                <w:bCs w:val="1"/>
                <w:sz w:val="22"/>
                <w:szCs w:val="22"/>
              </w:rPr>
            </w:pPr>
            <w:r w:rsidDel="00000000" w:rsidR="00000000" w:rsidRPr="00000000">
              <w:rPr>
                <w:b w:val="1"/>
                <w:bCs w:val="1"/>
                <w:sz w:val="22"/>
                <w:szCs w:val="22"/>
                <w:rtl w:val="0"/>
              </w:rPr>
              <w:t xml:space="preserve">Deliverable Name</w:t>
            </w:r>
          </w:p>
        </w:tc>
        <w:tc>
          <w:tcPr>
            <w:shd w:fill="b5c1df" w:val="clear"/>
          </w:tcPr>
          <w:p w:rsidR="00000000" w:rsidDel="00000000" w:rsidP="00000000" w:rsidRDefault="00000000" w:rsidRPr="00000000" w14:paraId="000002A2">
            <w:pPr>
              <w:jc w:val="both"/>
              <w:rPr>
                <w:b w:val="1"/>
                <w:bCs w:val="1"/>
                <w:sz w:val="22"/>
                <w:szCs w:val="22"/>
              </w:rPr>
            </w:pPr>
            <w:r w:rsidDel="00000000" w:rsidR="00000000" w:rsidRPr="00000000">
              <w:rPr>
                <w:b w:val="1"/>
                <w:bCs w:val="1"/>
                <w:sz w:val="22"/>
                <w:szCs w:val="22"/>
                <w:rtl w:val="0"/>
              </w:rPr>
              <w:t xml:space="preserve">Short Description</w:t>
            </w:r>
          </w:p>
        </w:tc>
        <w:tc>
          <w:tcPr>
            <w:shd w:fill="b5c1df" w:val="clear"/>
          </w:tcPr>
          <w:p w:rsidR="00000000" w:rsidDel="00000000" w:rsidP="00000000" w:rsidRDefault="00000000" w:rsidRPr="00000000" w14:paraId="000002A3">
            <w:pPr>
              <w:jc w:val="both"/>
              <w:rPr>
                <w:b w:val="1"/>
                <w:bCs w:val="1"/>
                <w:sz w:val="22"/>
                <w:szCs w:val="22"/>
              </w:rPr>
            </w:pPr>
            <w:r w:rsidDel="00000000" w:rsidR="00000000" w:rsidRPr="00000000">
              <w:rPr>
                <w:b w:val="1"/>
                <w:bCs w:val="1"/>
                <w:sz w:val="22"/>
                <w:szCs w:val="22"/>
                <w:rtl w:val="0"/>
              </w:rPr>
              <w:t xml:space="preserve">WP No</w:t>
            </w:r>
          </w:p>
        </w:tc>
        <w:tc>
          <w:tcPr>
            <w:shd w:fill="b5c1df" w:val="clear"/>
          </w:tcPr>
          <w:p w:rsidR="00000000" w:rsidDel="00000000" w:rsidP="00000000" w:rsidRDefault="00000000" w:rsidRPr="00000000" w14:paraId="000002A4">
            <w:pPr>
              <w:jc w:val="both"/>
              <w:rPr>
                <w:b w:val="1"/>
                <w:bCs w:val="1"/>
                <w:sz w:val="22"/>
                <w:szCs w:val="22"/>
              </w:rPr>
            </w:pPr>
            <w:r w:rsidDel="00000000" w:rsidR="00000000" w:rsidRPr="00000000">
              <w:rPr>
                <w:b w:val="1"/>
                <w:bCs w:val="1"/>
                <w:sz w:val="22"/>
                <w:szCs w:val="22"/>
                <w:rtl w:val="0"/>
              </w:rPr>
              <w:t xml:space="preserve">Short Name of Lead Participant</w:t>
            </w:r>
          </w:p>
        </w:tc>
        <w:tc>
          <w:tcPr>
            <w:shd w:fill="b5c1df" w:val="clear"/>
          </w:tcPr>
          <w:p w:rsidR="00000000" w:rsidDel="00000000" w:rsidP="00000000" w:rsidRDefault="00000000" w:rsidRPr="00000000" w14:paraId="000002A5">
            <w:pPr>
              <w:jc w:val="both"/>
              <w:rPr>
                <w:b w:val="1"/>
                <w:bCs w:val="1"/>
                <w:sz w:val="22"/>
                <w:szCs w:val="22"/>
              </w:rPr>
            </w:pPr>
            <w:r w:rsidDel="00000000" w:rsidR="00000000" w:rsidRPr="00000000">
              <w:rPr>
                <w:b w:val="1"/>
                <w:bCs w:val="1"/>
                <w:sz w:val="22"/>
                <w:szCs w:val="22"/>
                <w:rtl w:val="0"/>
              </w:rPr>
              <w:t xml:space="preserve">Type</w:t>
            </w:r>
          </w:p>
        </w:tc>
        <w:tc>
          <w:tcPr>
            <w:shd w:fill="b5c1df" w:val="clear"/>
          </w:tcPr>
          <w:p w:rsidR="00000000" w:rsidDel="00000000" w:rsidP="00000000" w:rsidRDefault="00000000" w:rsidRPr="00000000" w14:paraId="000002A6">
            <w:pPr>
              <w:jc w:val="both"/>
              <w:rPr>
                <w:b w:val="1"/>
                <w:bCs w:val="1"/>
                <w:sz w:val="22"/>
                <w:szCs w:val="22"/>
              </w:rPr>
            </w:pPr>
            <w:r w:rsidDel="00000000" w:rsidR="00000000" w:rsidRPr="00000000">
              <w:rPr>
                <w:b w:val="1"/>
                <w:bCs w:val="1"/>
                <w:sz w:val="22"/>
                <w:szCs w:val="22"/>
                <w:rtl w:val="0"/>
              </w:rPr>
              <w:t xml:space="preserve">Dissemination Level</w:t>
            </w:r>
          </w:p>
        </w:tc>
        <w:tc>
          <w:tcPr>
            <w:shd w:fill="b5c1df" w:val="clear"/>
          </w:tcPr>
          <w:p w:rsidR="00000000" w:rsidDel="00000000" w:rsidP="00000000" w:rsidRDefault="00000000" w:rsidRPr="00000000" w14:paraId="000002A7">
            <w:pPr>
              <w:jc w:val="both"/>
              <w:rPr>
                <w:b w:val="1"/>
                <w:bCs w:val="1"/>
                <w:sz w:val="22"/>
                <w:szCs w:val="22"/>
              </w:rPr>
            </w:pPr>
            <w:r w:rsidDel="00000000" w:rsidR="00000000" w:rsidRPr="00000000">
              <w:rPr>
                <w:b w:val="1"/>
                <w:bCs w:val="1"/>
                <w:sz w:val="22"/>
                <w:szCs w:val="22"/>
                <w:rtl w:val="0"/>
              </w:rPr>
              <w:t xml:space="preserve">Delivery Date</w:t>
            </w:r>
          </w:p>
          <w:p w:rsidR="00000000" w:rsidDel="00000000" w:rsidP="00000000" w:rsidRDefault="00000000" w:rsidRPr="00000000" w14:paraId="000002A8">
            <w:pPr>
              <w:jc w:val="both"/>
              <w:rPr>
                <w:b w:val="1"/>
                <w:bCs w:val="1"/>
                <w:sz w:val="22"/>
                <w:szCs w:val="22"/>
              </w:rPr>
            </w:pPr>
            <w:r w:rsidDel="00000000" w:rsidR="00000000" w:rsidRPr="00000000">
              <w:rPr>
                <w:b w:val="1"/>
                <w:bCs w:val="1"/>
                <w:sz w:val="22"/>
                <w:szCs w:val="22"/>
                <w:rtl w:val="0"/>
              </w:rPr>
              <w:t xml:space="preserve">(In Months)</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9">
            <w:pPr>
              <w:jc w:val="center"/>
              <w:rPr>
                <w:sz w:val="22"/>
                <w:szCs w:val="22"/>
              </w:rPr>
            </w:pPr>
            <w:r w:rsidDel="00000000" w:rsidR="00000000" w:rsidRPr="00000000">
              <w:rPr>
                <w:sz w:val="22"/>
                <w:szCs w:val="22"/>
                <w:rtl w:val="0"/>
              </w:rPr>
              <w:t xml:space="preserve">D1.1a</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A">
            <w:pPr>
              <w:jc w:val="center"/>
              <w:rPr>
                <w:sz w:val="22"/>
                <w:szCs w:val="22"/>
              </w:rPr>
            </w:pPr>
            <w:r w:rsidDel="00000000" w:rsidR="00000000" w:rsidRPr="00000000">
              <w:rPr>
                <w:sz w:val="22"/>
                <w:szCs w:val="22"/>
                <w:rtl w:val="0"/>
              </w:rPr>
              <w:t xml:space="preserve">Final prototype</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B">
            <w:pPr>
              <w:jc w:val="center"/>
              <w:rPr>
                <w:sz w:val="22"/>
                <w:szCs w:val="22"/>
              </w:rPr>
            </w:pPr>
            <w:r w:rsidDel="00000000" w:rsidR="00000000" w:rsidRPr="00000000">
              <w:rPr>
                <w:sz w:val="22"/>
                <w:szCs w:val="22"/>
                <w:rtl w:val="0"/>
              </w:rPr>
              <w:t xml:space="preserve">Dr. Vida education digital</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C">
            <w:pPr>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D">
            <w:pPr>
              <w:jc w:val="center"/>
              <w:rPr>
                <w:sz w:val="22"/>
                <w:szCs w:val="22"/>
              </w:rPr>
            </w:pPr>
            <w:r w:rsidDel="00000000" w:rsidR="00000000" w:rsidRPr="00000000">
              <w:rPr>
                <w:sz w:val="22"/>
                <w:szCs w:val="22"/>
                <w:rtl w:val="0"/>
              </w:rPr>
              <w:t xml:space="preserve">STABV</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E">
            <w:pPr>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AF">
            <w:pPr>
              <w:jc w:val="center"/>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0">
            <w:pPr>
              <w:jc w:val="center"/>
              <w:rPr>
                <w:sz w:val="22"/>
                <w:szCs w:val="22"/>
              </w:rPr>
            </w:pPr>
            <w:r w:rsidDel="00000000" w:rsidR="00000000" w:rsidRPr="00000000">
              <w:rPr>
                <w:sz w:val="22"/>
                <w:szCs w:val="22"/>
                <w:rtl w:val="0"/>
              </w:rPr>
              <w:t xml:space="preserve">15</w:t>
            </w:r>
          </w:p>
        </w:tc>
      </w:tr>
      <w:tr>
        <w:trPr>
          <w:cantSplit w:val="0"/>
          <w:trHeight w:val="517"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1">
            <w:pPr>
              <w:jc w:val="center"/>
              <w:rPr>
                <w:sz w:val="22"/>
                <w:szCs w:val="22"/>
              </w:rPr>
            </w:pPr>
            <w:r w:rsidDel="00000000" w:rsidR="00000000" w:rsidRPr="00000000">
              <w:rPr>
                <w:sz w:val="22"/>
                <w:szCs w:val="22"/>
                <w:rtl w:val="0"/>
              </w:rPr>
              <w:t xml:space="preserve">D1.1b</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2">
            <w:pPr>
              <w:jc w:val="center"/>
              <w:rPr>
                <w:sz w:val="22"/>
                <w:szCs w:val="22"/>
              </w:rPr>
            </w:pPr>
            <w:r w:rsidDel="00000000" w:rsidR="00000000" w:rsidRPr="00000000">
              <w:rPr>
                <w:sz w:val="22"/>
                <w:szCs w:val="22"/>
                <w:rtl w:val="0"/>
              </w:rPr>
              <w:t xml:space="preserve">hands-on instructional guides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3">
            <w:pPr>
              <w:jc w:val="center"/>
              <w:rPr>
                <w:sz w:val="22"/>
                <w:szCs w:val="22"/>
              </w:rPr>
            </w:pPr>
            <w:r w:rsidDel="00000000" w:rsidR="00000000" w:rsidRPr="00000000">
              <w:rPr>
                <w:sz w:val="22"/>
                <w:szCs w:val="22"/>
                <w:rtl w:val="0"/>
              </w:rPr>
              <w:t xml:space="preserve">Instructions to implement Dr. Vida at the laboratory</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4">
            <w:pPr>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5">
            <w:pPr>
              <w:jc w:val="center"/>
              <w:rPr>
                <w:sz w:val="22"/>
                <w:szCs w:val="22"/>
              </w:rPr>
            </w:pPr>
            <w:r w:rsidDel="00000000" w:rsidR="00000000" w:rsidRPr="00000000">
              <w:rPr>
                <w:sz w:val="22"/>
                <w:szCs w:val="22"/>
                <w:rtl w:val="0"/>
              </w:rPr>
              <w:t xml:space="preserve">NOVA</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6">
            <w:pPr>
              <w:jc w:val="center"/>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7">
            <w:pPr>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B8">
            <w:pPr>
              <w:jc w:val="center"/>
              <w:rPr>
                <w:sz w:val="22"/>
                <w:szCs w:val="22"/>
              </w:rPr>
            </w:pPr>
            <w:r w:rsidDel="00000000" w:rsidR="00000000" w:rsidRPr="00000000">
              <w:rPr>
                <w:sz w:val="22"/>
                <w:szCs w:val="22"/>
                <w:rtl w:val="0"/>
              </w:rPr>
              <w:t xml:space="preserve">21</w:t>
            </w:r>
          </w:p>
        </w:tc>
      </w:tr>
      <w:tr>
        <w:trPr>
          <w:cantSplit w:val="0"/>
          <w:trHeight w:val="393.457031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B9">
            <w:pPr>
              <w:jc w:val="center"/>
              <w:rPr>
                <w:sz w:val="22"/>
                <w:szCs w:val="22"/>
              </w:rPr>
            </w:pPr>
            <w:r w:rsidDel="00000000" w:rsidR="00000000" w:rsidRPr="00000000">
              <w:rPr>
                <w:sz w:val="22"/>
                <w:szCs w:val="22"/>
                <w:rtl w:val="0"/>
              </w:rPr>
              <w:t xml:space="preserve">D1.2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BA">
            <w:pPr>
              <w:jc w:val="center"/>
              <w:rPr>
                <w:sz w:val="22"/>
                <w:szCs w:val="22"/>
              </w:rPr>
            </w:pPr>
            <w:r w:rsidDel="00000000" w:rsidR="00000000" w:rsidRPr="00000000">
              <w:rPr>
                <w:sz w:val="22"/>
                <w:szCs w:val="22"/>
                <w:rtl w:val="0"/>
              </w:rPr>
              <w:t xml:space="preserve">Preliminary learning outcomes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BB">
            <w:pPr>
              <w:jc w:val="center"/>
              <w:rPr>
                <w:sz w:val="22"/>
                <w:szCs w:val="22"/>
              </w:rPr>
            </w:pPr>
            <w:r w:rsidDel="00000000" w:rsidR="00000000" w:rsidRPr="00000000">
              <w:rPr>
                <w:sz w:val="22"/>
                <w:szCs w:val="22"/>
                <w:rtl w:val="0"/>
              </w:rPr>
              <w:t xml:space="preserve">Educational research targeting 500 students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BC">
            <w:pPr>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BD">
            <w:pPr>
              <w:jc w:val="center"/>
              <w:rPr>
                <w:sz w:val="22"/>
                <w:szCs w:val="22"/>
              </w:rPr>
            </w:pPr>
            <w:r w:rsidDel="00000000" w:rsidR="00000000" w:rsidRPr="00000000">
              <w:rPr>
                <w:sz w:val="22"/>
                <w:szCs w:val="22"/>
                <w:rtl w:val="0"/>
              </w:rPr>
              <w:t xml:space="preserve">UOA</w:t>
            </w:r>
          </w:p>
        </w:tc>
        <w:tc>
          <w:tcPr/>
          <w:p w:rsidR="00000000" w:rsidDel="00000000" w:rsidP="00000000" w:rsidRDefault="00000000" w:rsidRPr="00000000" w14:paraId="000002BE">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2BF">
            <w:pPr>
              <w:jc w:val="center"/>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2C0">
            <w:pPr>
              <w:jc w:val="center"/>
              <w:rPr>
                <w:sz w:val="22"/>
                <w:szCs w:val="22"/>
              </w:rPr>
            </w:pPr>
            <w:r w:rsidDel="00000000" w:rsidR="00000000" w:rsidRPr="00000000">
              <w:rPr>
                <w:sz w:val="22"/>
                <w:szCs w:val="22"/>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1">
            <w:pPr>
              <w:jc w:val="center"/>
              <w:rPr>
                <w:sz w:val="22"/>
                <w:szCs w:val="22"/>
              </w:rPr>
            </w:pPr>
            <w:r w:rsidDel="00000000" w:rsidR="00000000" w:rsidRPr="00000000">
              <w:rPr>
                <w:sz w:val="22"/>
                <w:szCs w:val="22"/>
                <w:rtl w:val="0"/>
              </w:rPr>
              <w:t xml:space="preserve">D1.3</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2">
            <w:pPr>
              <w:jc w:val="center"/>
              <w:rPr>
                <w:sz w:val="22"/>
                <w:szCs w:val="22"/>
              </w:rPr>
            </w:pPr>
            <w:r w:rsidDel="00000000" w:rsidR="00000000" w:rsidRPr="00000000">
              <w:rPr>
                <w:sz w:val="22"/>
                <w:szCs w:val="22"/>
                <w:rtl w:val="0"/>
              </w:rPr>
              <w:t xml:space="preserve">Presenting  the educational startup SMARTUP</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3">
            <w:pPr>
              <w:jc w:val="center"/>
              <w:rPr>
                <w:sz w:val="22"/>
                <w:szCs w:val="22"/>
              </w:rPr>
            </w:pPr>
            <w:r w:rsidDel="00000000" w:rsidR="00000000" w:rsidRPr="00000000">
              <w:rPr>
                <w:sz w:val="22"/>
                <w:szCs w:val="22"/>
                <w:rtl w:val="0"/>
              </w:rPr>
              <w:t xml:space="preserve">Creation of SMARTUP Startup to support the project</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4">
            <w:pPr>
              <w:jc w:val="center"/>
              <w:rPr>
                <w:sz w:val="22"/>
                <w:szCs w:val="22"/>
              </w:rPr>
            </w:pPr>
            <w:r w:rsidDel="00000000" w:rsidR="00000000" w:rsidRPr="00000000">
              <w:rPr>
                <w:sz w:val="22"/>
                <w:szCs w:val="22"/>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5">
            <w:pPr>
              <w:jc w:val="center"/>
              <w:rPr>
                <w:sz w:val="22"/>
                <w:szCs w:val="22"/>
              </w:rPr>
            </w:pPr>
            <w:r w:rsidDel="00000000" w:rsidR="00000000" w:rsidRPr="00000000">
              <w:rPr>
                <w:sz w:val="22"/>
                <w:szCs w:val="22"/>
                <w:rtl w:val="0"/>
              </w:rPr>
              <w:t xml:space="preserve">UNL</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6">
            <w:pPr>
              <w:jc w:val="center"/>
              <w:rPr>
                <w:sz w:val="22"/>
                <w:szCs w:val="22"/>
              </w:rPr>
            </w:pPr>
            <w:r w:rsidDel="00000000" w:rsidR="00000000" w:rsidRPr="00000000">
              <w:rPr>
                <w:sz w:val="22"/>
                <w:szCs w:val="22"/>
                <w:rtl w:val="0"/>
              </w:rPr>
              <w:t xml:space="preserve">R</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7">
            <w:pPr>
              <w:jc w:val="center"/>
              <w:rPr>
                <w:sz w:val="22"/>
                <w:szCs w:val="22"/>
              </w:rPr>
            </w:pPr>
            <w:r w:rsidDel="00000000" w:rsidR="00000000" w:rsidRPr="00000000">
              <w:rPr>
                <w:sz w:val="22"/>
                <w:szCs w:val="22"/>
                <w:rtl w:val="0"/>
              </w:rPr>
              <w:t xml:space="preserve">SEN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8">
            <w:pPr>
              <w:jc w:val="center"/>
              <w:rPr>
                <w:sz w:val="22"/>
                <w:szCs w:val="22"/>
              </w:rPr>
            </w:pPr>
            <w:r w:rsidDel="00000000" w:rsidR="00000000" w:rsidRPr="00000000">
              <w:rPr>
                <w:sz w:val="22"/>
                <w:szCs w:val="22"/>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9">
            <w:pPr>
              <w:jc w:val="center"/>
              <w:rPr>
                <w:sz w:val="22"/>
                <w:szCs w:val="22"/>
              </w:rPr>
            </w:pPr>
            <w:r w:rsidDel="00000000" w:rsidR="00000000" w:rsidRPr="00000000">
              <w:rPr>
                <w:sz w:val="22"/>
                <w:szCs w:val="22"/>
                <w:rtl w:val="0"/>
              </w:rPr>
              <w:t xml:space="preserve">D2.1</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A">
            <w:pPr>
              <w:jc w:val="center"/>
              <w:rPr>
                <w:sz w:val="22"/>
                <w:szCs w:val="22"/>
              </w:rPr>
            </w:pPr>
            <w:r w:rsidDel="00000000" w:rsidR="00000000" w:rsidRPr="00000000">
              <w:rPr>
                <w:sz w:val="22"/>
                <w:szCs w:val="22"/>
                <w:rtl w:val="0"/>
              </w:rPr>
              <w:t xml:space="preserve">1st expansion.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B">
            <w:pPr>
              <w:jc w:val="center"/>
              <w:rPr>
                <w:sz w:val="22"/>
                <w:szCs w:val="22"/>
              </w:rPr>
            </w:pPr>
            <w:r w:rsidDel="00000000" w:rsidR="00000000" w:rsidRPr="00000000">
              <w:rPr>
                <w:sz w:val="22"/>
                <w:szCs w:val="22"/>
                <w:rtl w:val="0"/>
              </w:rPr>
              <w:t xml:space="preserve">48 educators trained  for the Dr. Vida Education device, hands-on works and statistics. 2000 students. + 16 HEIS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C">
            <w:pPr>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D">
            <w:pPr>
              <w:jc w:val="center"/>
              <w:rPr>
                <w:sz w:val="22"/>
                <w:szCs w:val="22"/>
              </w:rPr>
            </w:pPr>
            <w:r w:rsidDel="00000000" w:rsidR="00000000" w:rsidRPr="00000000">
              <w:rPr>
                <w:sz w:val="22"/>
                <w:szCs w:val="22"/>
                <w:rtl w:val="0"/>
              </w:rPr>
              <w:t xml:space="preserve">UPE (replacement UNIBO)</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E">
            <w:pPr>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CF">
            <w:pPr>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0">
            <w:pPr>
              <w:jc w:val="center"/>
              <w:rPr>
                <w:sz w:val="22"/>
                <w:szCs w:val="22"/>
              </w:rPr>
            </w:pPr>
            <w:r w:rsidDel="00000000" w:rsidR="00000000" w:rsidRPr="00000000">
              <w:rPr>
                <w:sz w:val="22"/>
                <w:szCs w:val="22"/>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1">
            <w:pPr>
              <w:jc w:val="center"/>
              <w:rPr>
                <w:sz w:val="22"/>
                <w:szCs w:val="22"/>
              </w:rPr>
            </w:pPr>
            <w:r w:rsidDel="00000000" w:rsidR="00000000" w:rsidRPr="00000000">
              <w:rPr>
                <w:sz w:val="22"/>
                <w:szCs w:val="22"/>
                <w:rtl w:val="0"/>
              </w:rPr>
              <w:t xml:space="preserve">D2.2 </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2">
            <w:pPr>
              <w:jc w:val="center"/>
              <w:rPr>
                <w:sz w:val="22"/>
                <w:szCs w:val="22"/>
              </w:rPr>
            </w:pPr>
            <w:r w:rsidDel="00000000" w:rsidR="00000000" w:rsidRPr="00000000">
              <w:rPr>
                <w:sz w:val="22"/>
                <w:szCs w:val="22"/>
                <w:rtl w:val="0"/>
              </w:rPr>
              <w:t xml:space="preserve">Development of web-based tools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3">
            <w:pPr>
              <w:jc w:val="center"/>
              <w:rPr>
                <w:sz w:val="22"/>
                <w:szCs w:val="22"/>
              </w:rPr>
            </w:pPr>
            <w:r w:rsidDel="00000000" w:rsidR="00000000" w:rsidRPr="00000000">
              <w:rPr>
                <w:sz w:val="22"/>
                <w:szCs w:val="22"/>
                <w:rtl w:val="0"/>
              </w:rPr>
              <w:t xml:space="preserve">Tools related to the experimental practices.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4">
            <w:pPr>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5">
            <w:pPr>
              <w:jc w:val="center"/>
              <w:rPr>
                <w:sz w:val="22"/>
                <w:szCs w:val="22"/>
              </w:rPr>
            </w:pPr>
            <w:r w:rsidDel="00000000" w:rsidR="00000000" w:rsidRPr="00000000">
              <w:rPr>
                <w:sz w:val="22"/>
                <w:szCs w:val="22"/>
                <w:rtl w:val="0"/>
              </w:rPr>
              <w:t xml:space="preserve">YAGHMA</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6">
            <w:pPr>
              <w:jc w:val="center"/>
              <w:rPr>
                <w:sz w:val="22"/>
                <w:szCs w:val="22"/>
              </w:rPr>
            </w:pPr>
            <w:r w:rsidDel="00000000" w:rsidR="00000000" w:rsidRPr="00000000">
              <w:rPr>
                <w:sz w:val="22"/>
                <w:szCs w:val="22"/>
                <w:rtl w:val="0"/>
              </w:rPr>
              <w:t xml:space="preserve">DEC</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7">
            <w:pPr>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8">
            <w:pPr>
              <w:jc w:val="center"/>
              <w:rPr>
                <w:sz w:val="22"/>
                <w:szCs w:val="22"/>
              </w:rPr>
            </w:pPr>
            <w:r w:rsidDel="00000000" w:rsidR="00000000" w:rsidRPr="00000000">
              <w:rPr>
                <w:sz w:val="22"/>
                <w:szCs w:val="22"/>
                <w:rtl w:val="0"/>
              </w:rPr>
              <w:t xml:space="preserve">30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9">
            <w:pPr>
              <w:jc w:val="center"/>
              <w:rPr>
                <w:sz w:val="22"/>
                <w:szCs w:val="22"/>
              </w:rPr>
            </w:pPr>
            <w:r w:rsidDel="00000000" w:rsidR="00000000" w:rsidRPr="00000000">
              <w:rPr>
                <w:sz w:val="22"/>
                <w:szCs w:val="22"/>
                <w:rtl w:val="0"/>
              </w:rPr>
              <w:t xml:space="preserve">D2.3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A">
            <w:pPr>
              <w:jc w:val="center"/>
              <w:rPr>
                <w:sz w:val="22"/>
                <w:szCs w:val="22"/>
              </w:rPr>
            </w:pPr>
            <w:r w:rsidDel="00000000" w:rsidR="00000000" w:rsidRPr="00000000">
              <w:rPr>
                <w:sz w:val="22"/>
                <w:szCs w:val="22"/>
                <w:rtl w:val="0"/>
              </w:rPr>
              <w:t xml:space="preserve">48 innovation boots camps.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B">
            <w:pPr>
              <w:jc w:val="center"/>
              <w:rPr>
                <w:sz w:val="22"/>
                <w:szCs w:val="22"/>
              </w:rPr>
            </w:pPr>
            <w:r w:rsidDel="00000000" w:rsidR="00000000" w:rsidRPr="00000000">
              <w:rPr>
                <w:sz w:val="22"/>
                <w:szCs w:val="22"/>
                <w:rtl w:val="0"/>
              </w:rPr>
              <w:t xml:space="preserve">Camps where educators can acquire hands on the Dr. Vida Education.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C">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D">
            <w:pPr>
              <w:jc w:val="center"/>
              <w:rPr>
                <w:sz w:val="22"/>
                <w:szCs w:val="22"/>
              </w:rPr>
            </w:pPr>
            <w:r w:rsidDel="00000000" w:rsidR="00000000" w:rsidRPr="00000000">
              <w:rPr>
                <w:sz w:val="22"/>
                <w:szCs w:val="22"/>
                <w:rtl w:val="0"/>
              </w:rPr>
              <w:t xml:space="preserve">NOVA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E">
            <w:pPr>
              <w:jc w:val="center"/>
              <w:rPr>
                <w:sz w:val="22"/>
                <w:szCs w:val="22"/>
              </w:rPr>
            </w:pPr>
            <w:r w:rsidDel="00000000" w:rsidR="00000000" w:rsidRPr="00000000">
              <w:rPr>
                <w:sz w:val="22"/>
                <w:szCs w:val="22"/>
                <w:rtl w:val="0"/>
              </w:rPr>
              <w:t xml:space="preserve">DEM</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DF">
            <w:pPr>
              <w:jc w:val="center"/>
              <w:rPr>
                <w:sz w:val="22"/>
                <w:szCs w:val="22"/>
              </w:rPr>
            </w:pPr>
            <w:r w:rsidDel="00000000" w:rsidR="00000000" w:rsidRPr="00000000">
              <w:rPr>
                <w:sz w:val="22"/>
                <w:szCs w:val="22"/>
                <w:rtl w:val="0"/>
              </w:rPr>
              <w:t xml:space="preserve">PU</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0">
            <w:pPr>
              <w:jc w:val="center"/>
              <w:rPr>
                <w:sz w:val="22"/>
                <w:szCs w:val="22"/>
              </w:rPr>
            </w:pPr>
            <w:r w:rsidDel="00000000" w:rsidR="00000000" w:rsidRPr="00000000">
              <w:rPr>
                <w:sz w:val="22"/>
                <w:szCs w:val="22"/>
                <w:rtl w:val="0"/>
              </w:rPr>
              <w:t xml:space="preserve">60</w:t>
            </w:r>
          </w:p>
          <w:p w:rsidR="00000000" w:rsidDel="00000000" w:rsidP="00000000" w:rsidRDefault="00000000" w:rsidRPr="00000000" w14:paraId="000002E1">
            <w:pPr>
              <w:jc w:val="center"/>
              <w:rPr>
                <w:sz w:val="22"/>
                <w:szCs w:val="22"/>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2">
            <w:pPr>
              <w:jc w:val="center"/>
              <w:rPr>
                <w:sz w:val="22"/>
                <w:szCs w:val="22"/>
              </w:rPr>
            </w:pPr>
            <w:r w:rsidDel="00000000" w:rsidR="00000000" w:rsidRPr="00000000">
              <w:rPr>
                <w:sz w:val="22"/>
                <w:szCs w:val="22"/>
                <w:rtl w:val="0"/>
              </w:rPr>
              <w:t xml:space="preserve">D2.4</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3">
            <w:pPr>
              <w:jc w:val="center"/>
              <w:rPr>
                <w:sz w:val="22"/>
                <w:szCs w:val="22"/>
              </w:rPr>
            </w:pPr>
            <w:r w:rsidDel="00000000" w:rsidR="00000000" w:rsidRPr="00000000">
              <w:rPr>
                <w:sz w:val="22"/>
                <w:szCs w:val="22"/>
                <w:rtl w:val="0"/>
              </w:rPr>
              <w:t xml:space="preserve">2nd expansion</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4">
            <w:pPr>
              <w:jc w:val="center"/>
              <w:rPr>
                <w:sz w:val="22"/>
                <w:szCs w:val="22"/>
              </w:rPr>
            </w:pPr>
            <w:r w:rsidDel="00000000" w:rsidR="00000000" w:rsidRPr="00000000">
              <w:rPr>
                <w:sz w:val="22"/>
                <w:szCs w:val="22"/>
                <w:rtl w:val="0"/>
              </w:rPr>
              <w:t xml:space="preserve">500 educators trained at NOVA-BIOSCOPE conferences  for the Dr. Vida Education device, hands-on works and statistics. 10000 students. 49+4+10 HEIS</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5">
            <w:pPr>
              <w:jc w:val="center"/>
              <w:rPr>
                <w:sz w:val="22"/>
                <w:szCs w:val="22"/>
              </w:rPr>
            </w:pPr>
            <w:r w:rsidDel="00000000" w:rsidR="00000000" w:rsidRPr="00000000">
              <w:rPr>
                <w:sz w:val="22"/>
                <w:szCs w:val="22"/>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6">
            <w:pPr>
              <w:jc w:val="center"/>
              <w:rPr>
                <w:sz w:val="22"/>
                <w:szCs w:val="22"/>
              </w:rPr>
            </w:pPr>
            <w:r w:rsidDel="00000000" w:rsidR="00000000" w:rsidRPr="00000000">
              <w:rPr>
                <w:sz w:val="22"/>
                <w:szCs w:val="22"/>
                <w:rtl w:val="0"/>
              </w:rPr>
              <w:t xml:space="preserve">UNIBO</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7">
            <w:pPr>
              <w:jc w:val="center"/>
              <w:rPr>
                <w:sz w:val="22"/>
                <w:szCs w:val="22"/>
              </w:rPr>
            </w:pPr>
            <w:r w:rsidDel="00000000" w:rsidR="00000000" w:rsidRPr="00000000">
              <w:rPr>
                <w:sz w:val="22"/>
                <w:szCs w:val="22"/>
                <w:rtl w:val="0"/>
              </w:rPr>
              <w:t xml:space="preserve">DEM</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8">
            <w:pPr>
              <w:jc w:val="center"/>
              <w:rPr>
                <w:sz w:val="22"/>
                <w:szCs w:val="22"/>
              </w:rPr>
            </w:pPr>
            <w:r w:rsidDel="00000000" w:rsidR="00000000" w:rsidRPr="00000000">
              <w:rPr>
                <w:sz w:val="22"/>
                <w:szCs w:val="22"/>
                <w:rtl w:val="0"/>
              </w:rPr>
              <w:t xml:space="preserve">PU</w:t>
            </w:r>
          </w:p>
        </w:tc>
        <w:tc>
          <w:tcPr>
            <w:tcBorders>
              <w:top w:color="000000" w:space="0" w:sz="6" w:val="single"/>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2E9">
            <w:pPr>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EA">
            <w:pPr>
              <w:jc w:val="center"/>
              <w:rPr>
                <w:sz w:val="22"/>
                <w:szCs w:val="22"/>
              </w:rPr>
            </w:pPr>
            <w:r w:rsidDel="00000000" w:rsidR="00000000" w:rsidRPr="00000000">
              <w:rPr>
                <w:sz w:val="22"/>
                <w:szCs w:val="22"/>
                <w:rtl w:val="0"/>
              </w:rPr>
              <w:t xml:space="preserve">D3.1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EB">
            <w:pPr>
              <w:jc w:val="center"/>
              <w:rPr>
                <w:sz w:val="22"/>
                <w:szCs w:val="22"/>
              </w:rPr>
            </w:pPr>
            <w:r w:rsidDel="00000000" w:rsidR="00000000" w:rsidRPr="00000000">
              <w:rPr>
                <w:sz w:val="22"/>
                <w:szCs w:val="22"/>
                <w:rtl w:val="0"/>
              </w:rPr>
              <w:t xml:space="preserve">Design of Educational Research Methodology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EC">
            <w:pPr>
              <w:jc w:val="center"/>
              <w:rPr>
                <w:sz w:val="22"/>
                <w:szCs w:val="22"/>
              </w:rPr>
            </w:pPr>
            <w:r w:rsidDel="00000000" w:rsidR="00000000" w:rsidRPr="00000000">
              <w:rPr>
                <w:sz w:val="22"/>
                <w:szCs w:val="22"/>
                <w:rtl w:val="0"/>
              </w:rPr>
              <w:t xml:space="preserve">Research Protocol and Evaluation Toolkit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ED">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EE">
            <w:pPr>
              <w:jc w:val="center"/>
              <w:rPr>
                <w:sz w:val="22"/>
                <w:szCs w:val="22"/>
              </w:rPr>
            </w:pPr>
            <w:r w:rsidDel="00000000" w:rsidR="00000000" w:rsidRPr="00000000">
              <w:rPr>
                <w:sz w:val="22"/>
                <w:szCs w:val="22"/>
                <w:rtl w:val="0"/>
              </w:rPr>
              <w:t xml:space="preserve">UNIBO</w:t>
            </w:r>
          </w:p>
        </w:tc>
        <w:tc>
          <w:tcPr/>
          <w:p w:rsidR="00000000" w:rsidDel="00000000" w:rsidP="00000000" w:rsidRDefault="00000000" w:rsidRPr="00000000" w14:paraId="000002EF">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2F0">
            <w:pPr>
              <w:jc w:val="center"/>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2F1">
            <w:pPr>
              <w:jc w:val="center"/>
              <w:rPr>
                <w:sz w:val="22"/>
                <w:szCs w:val="22"/>
              </w:rPr>
            </w:pPr>
            <w:r w:rsidDel="00000000" w:rsidR="00000000" w:rsidRPr="00000000">
              <w:rPr>
                <w:sz w:val="22"/>
                <w:szCs w:val="22"/>
                <w:rtl w:val="0"/>
              </w:rPr>
              <w:t xml:space="preserve">23</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2">
            <w:pPr>
              <w:jc w:val="center"/>
              <w:rPr>
                <w:sz w:val="22"/>
                <w:szCs w:val="22"/>
              </w:rPr>
            </w:pPr>
            <w:r w:rsidDel="00000000" w:rsidR="00000000" w:rsidRPr="00000000">
              <w:rPr>
                <w:sz w:val="22"/>
                <w:szCs w:val="22"/>
                <w:rtl w:val="0"/>
              </w:rPr>
              <w:t xml:space="preserve">D.3.2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3">
            <w:pPr>
              <w:ind w:left="-28" w:firstLine="0"/>
              <w:jc w:val="center"/>
              <w:rPr>
                <w:sz w:val="22"/>
                <w:szCs w:val="22"/>
              </w:rPr>
            </w:pPr>
            <w:r w:rsidDel="00000000" w:rsidR="00000000" w:rsidRPr="00000000">
              <w:rPr>
                <w:sz w:val="22"/>
                <w:szCs w:val="22"/>
                <w:rtl w:val="0"/>
              </w:rPr>
              <w:t xml:space="preserve">Data Collection During Educational Activities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4">
            <w:pPr>
              <w:jc w:val="center"/>
              <w:rPr>
                <w:sz w:val="22"/>
                <w:szCs w:val="22"/>
              </w:rPr>
            </w:pPr>
            <w:r w:rsidDel="00000000" w:rsidR="00000000" w:rsidRPr="00000000">
              <w:rPr>
                <w:sz w:val="22"/>
                <w:szCs w:val="22"/>
                <w:rtl w:val="0"/>
              </w:rPr>
              <w:t xml:space="preserve">Interim Data Report on Student and Teacher Perceptions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5">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6">
            <w:pPr>
              <w:jc w:val="center"/>
              <w:rPr>
                <w:sz w:val="22"/>
                <w:szCs w:val="22"/>
              </w:rPr>
            </w:pPr>
            <w:r w:rsidDel="00000000" w:rsidR="00000000" w:rsidRPr="00000000">
              <w:rPr>
                <w:sz w:val="22"/>
                <w:szCs w:val="22"/>
                <w:rtl w:val="0"/>
              </w:rPr>
              <w:t xml:space="preserve">UNIBO</w:t>
            </w:r>
          </w:p>
        </w:tc>
        <w:tc>
          <w:tcPr/>
          <w:p w:rsidR="00000000" w:rsidDel="00000000" w:rsidP="00000000" w:rsidRDefault="00000000" w:rsidRPr="00000000" w14:paraId="000002F7">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2F8">
            <w:pPr>
              <w:jc w:val="center"/>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2F9">
            <w:pPr>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A">
            <w:pPr>
              <w:jc w:val="center"/>
              <w:rPr>
                <w:sz w:val="22"/>
                <w:szCs w:val="22"/>
              </w:rPr>
            </w:pPr>
            <w:r w:rsidDel="00000000" w:rsidR="00000000" w:rsidRPr="00000000">
              <w:rPr>
                <w:sz w:val="22"/>
                <w:szCs w:val="22"/>
                <w:rtl w:val="0"/>
              </w:rPr>
              <w:t xml:space="preserve">D3.3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B">
            <w:pPr>
              <w:jc w:val="center"/>
              <w:rPr>
                <w:sz w:val="22"/>
                <w:szCs w:val="22"/>
              </w:rPr>
            </w:pPr>
            <w:r w:rsidDel="00000000" w:rsidR="00000000" w:rsidRPr="00000000">
              <w:rPr>
                <w:sz w:val="22"/>
                <w:szCs w:val="22"/>
                <w:rtl w:val="0"/>
              </w:rPr>
              <w:t xml:space="preserve">Analysis of Learning Outcomes and Skill Acquisition.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C">
            <w:pPr>
              <w:jc w:val="center"/>
              <w:rPr>
                <w:sz w:val="22"/>
                <w:szCs w:val="22"/>
              </w:rPr>
            </w:pPr>
            <w:r w:rsidDel="00000000" w:rsidR="00000000" w:rsidRPr="00000000">
              <w:rPr>
                <w:sz w:val="22"/>
                <w:szCs w:val="22"/>
                <w:rtl w:val="0"/>
              </w:rPr>
              <w:t xml:space="preserve">Analytical Report on Learning and Skills Impact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D">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2FE">
            <w:pPr>
              <w:jc w:val="center"/>
              <w:rPr>
                <w:sz w:val="22"/>
                <w:szCs w:val="22"/>
              </w:rPr>
            </w:pPr>
            <w:r w:rsidDel="00000000" w:rsidR="00000000" w:rsidRPr="00000000">
              <w:rPr>
                <w:sz w:val="22"/>
                <w:szCs w:val="22"/>
                <w:rtl w:val="0"/>
              </w:rPr>
              <w:t xml:space="preserve">UNIBO</w:t>
            </w:r>
          </w:p>
        </w:tc>
        <w:tc>
          <w:tcPr/>
          <w:p w:rsidR="00000000" w:rsidDel="00000000" w:rsidP="00000000" w:rsidRDefault="00000000" w:rsidRPr="00000000" w14:paraId="000002FF">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00">
            <w:pPr>
              <w:jc w:val="center"/>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301">
            <w:pPr>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2">
            <w:pPr>
              <w:jc w:val="center"/>
              <w:rPr>
                <w:sz w:val="22"/>
                <w:szCs w:val="22"/>
              </w:rPr>
            </w:pPr>
            <w:r w:rsidDel="00000000" w:rsidR="00000000" w:rsidRPr="00000000">
              <w:rPr>
                <w:sz w:val="22"/>
                <w:szCs w:val="22"/>
                <w:rtl w:val="0"/>
              </w:rPr>
              <w:t xml:space="preserve">D3.4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3">
            <w:pPr>
              <w:jc w:val="center"/>
              <w:rPr>
                <w:sz w:val="22"/>
                <w:szCs w:val="22"/>
              </w:rPr>
            </w:pPr>
            <w:r w:rsidDel="00000000" w:rsidR="00000000" w:rsidRPr="00000000">
              <w:rPr>
                <w:sz w:val="22"/>
                <w:szCs w:val="22"/>
                <w:rtl w:val="0"/>
              </w:rPr>
              <w:t xml:space="preserve">Long-Term Educational Impact and Resource Development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4">
            <w:pPr>
              <w:ind w:left="-28" w:firstLine="0"/>
              <w:jc w:val="center"/>
              <w:rPr>
                <w:sz w:val="22"/>
                <w:szCs w:val="22"/>
              </w:rPr>
            </w:pPr>
            <w:r w:rsidDel="00000000" w:rsidR="00000000" w:rsidRPr="00000000">
              <w:rPr>
                <w:sz w:val="22"/>
                <w:szCs w:val="22"/>
                <w:rtl w:val="0"/>
              </w:rPr>
              <w:t xml:space="preserve">Longitudinal Impact and Institutional Feedback. Open Educational Resource (OER) Repository and Policy Briefs and Educational Recommendations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5">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6">
            <w:pPr>
              <w:jc w:val="center"/>
              <w:rPr>
                <w:sz w:val="22"/>
                <w:szCs w:val="22"/>
              </w:rPr>
            </w:pPr>
            <w:r w:rsidDel="00000000" w:rsidR="00000000" w:rsidRPr="00000000">
              <w:rPr>
                <w:sz w:val="22"/>
                <w:szCs w:val="22"/>
                <w:rtl w:val="0"/>
              </w:rPr>
              <w:t xml:space="preserve">UNIBO</w:t>
            </w:r>
          </w:p>
        </w:tc>
        <w:tc>
          <w:tcPr/>
          <w:p w:rsidR="00000000" w:rsidDel="00000000" w:rsidP="00000000" w:rsidRDefault="00000000" w:rsidRPr="00000000" w14:paraId="00000307">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08">
            <w:pPr>
              <w:jc w:val="center"/>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309">
            <w:pPr>
              <w:jc w:val="center"/>
              <w:rPr>
                <w:sz w:val="22"/>
                <w:szCs w:val="22"/>
              </w:rPr>
            </w:pPr>
            <w:r w:rsidDel="00000000" w:rsidR="00000000" w:rsidRPr="00000000">
              <w:rPr>
                <w:sz w:val="22"/>
                <w:szCs w:val="22"/>
                <w:rtl w:val="0"/>
              </w:rPr>
              <w:t xml:space="preserve">60</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A">
            <w:pPr>
              <w:jc w:val="center"/>
              <w:rPr>
                <w:sz w:val="22"/>
                <w:szCs w:val="22"/>
              </w:rPr>
            </w:pPr>
            <w:r w:rsidDel="00000000" w:rsidR="00000000" w:rsidRPr="00000000">
              <w:rPr>
                <w:sz w:val="22"/>
                <w:szCs w:val="22"/>
                <w:rtl w:val="0"/>
              </w:rPr>
              <w:t xml:space="preserve">D3.5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B">
            <w:pPr>
              <w:jc w:val="center"/>
              <w:rPr>
                <w:sz w:val="22"/>
                <w:szCs w:val="22"/>
              </w:rPr>
            </w:pPr>
            <w:r w:rsidDel="00000000" w:rsidR="00000000" w:rsidRPr="00000000">
              <w:rPr>
                <w:sz w:val="22"/>
                <w:szCs w:val="22"/>
                <w:rtl w:val="0"/>
              </w:rPr>
              <w:t xml:space="preserve">Quality control. Prototype integration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C">
            <w:pPr>
              <w:jc w:val="center"/>
              <w:rPr>
                <w:sz w:val="22"/>
                <w:szCs w:val="22"/>
              </w:rPr>
            </w:pPr>
            <w:r w:rsidDel="00000000" w:rsidR="00000000" w:rsidRPr="00000000">
              <w:rPr>
                <w:sz w:val="22"/>
                <w:szCs w:val="22"/>
                <w:rtl w:val="0"/>
              </w:rPr>
              <w:t xml:space="preserve">Development of calibration algorithms and internal QC materials.Final calibration guidelines and SOPs.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D">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0E">
            <w:pPr>
              <w:jc w:val="center"/>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30F">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10">
            <w:pPr>
              <w:jc w:val="center"/>
              <w:rPr>
                <w:sz w:val="22"/>
                <w:szCs w:val="22"/>
              </w:rPr>
            </w:pPr>
            <w:r w:rsidDel="00000000" w:rsidR="00000000" w:rsidRPr="00000000">
              <w:rPr>
                <w:sz w:val="22"/>
                <w:szCs w:val="22"/>
                <w:rtl w:val="0"/>
              </w:rPr>
              <w:t xml:space="preserve">EUC</w:t>
            </w:r>
          </w:p>
        </w:tc>
        <w:tc>
          <w:tcPr/>
          <w:p w:rsidR="00000000" w:rsidDel="00000000" w:rsidP="00000000" w:rsidRDefault="00000000" w:rsidRPr="00000000" w14:paraId="00000311">
            <w:pPr>
              <w:jc w:val="center"/>
              <w:rPr>
                <w:sz w:val="22"/>
                <w:szCs w:val="22"/>
              </w:rPr>
            </w:pPr>
            <w:r w:rsidDel="00000000" w:rsidR="00000000" w:rsidRPr="00000000">
              <w:rPr>
                <w:sz w:val="22"/>
                <w:szCs w:val="22"/>
                <w:rtl w:val="0"/>
              </w:rPr>
              <w:t xml:space="preserve">36</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2">
            <w:pPr>
              <w:jc w:val="center"/>
              <w:rPr>
                <w:sz w:val="22"/>
                <w:szCs w:val="22"/>
              </w:rPr>
            </w:pPr>
            <w:r w:rsidDel="00000000" w:rsidR="00000000" w:rsidRPr="00000000">
              <w:rPr>
                <w:sz w:val="22"/>
                <w:szCs w:val="22"/>
                <w:rtl w:val="0"/>
              </w:rPr>
              <w:t xml:space="preserve">D3.6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3">
            <w:pPr>
              <w:jc w:val="center"/>
              <w:rPr>
                <w:sz w:val="22"/>
                <w:szCs w:val="22"/>
              </w:rPr>
            </w:pPr>
            <w:r w:rsidDel="00000000" w:rsidR="00000000" w:rsidRPr="00000000">
              <w:rPr>
                <w:sz w:val="22"/>
                <w:szCs w:val="22"/>
                <w:rtl w:val="0"/>
              </w:rPr>
              <w:t xml:space="preserve">Multicenter validation. Final calibration guidelines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4">
            <w:pPr>
              <w:jc w:val="center"/>
              <w:rPr>
                <w:sz w:val="22"/>
                <w:szCs w:val="22"/>
              </w:rPr>
            </w:pPr>
            <w:r w:rsidDel="00000000" w:rsidR="00000000" w:rsidRPr="00000000">
              <w:rPr>
                <w:sz w:val="22"/>
                <w:szCs w:val="22"/>
                <w:rtl w:val="0"/>
              </w:rPr>
              <w:t xml:space="preserve">Multicenter validation of calibration system. Final Calibration guidelines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5">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6">
            <w:pPr>
              <w:jc w:val="center"/>
              <w:rPr>
                <w:sz w:val="22"/>
                <w:szCs w:val="22"/>
              </w:rPr>
            </w:pPr>
            <w:r w:rsidDel="00000000" w:rsidR="00000000" w:rsidRPr="00000000">
              <w:rPr>
                <w:sz w:val="22"/>
                <w:szCs w:val="22"/>
                <w:rtl w:val="0"/>
              </w:rPr>
              <w:t xml:space="preserve">KNU</w:t>
            </w:r>
          </w:p>
        </w:tc>
        <w:tc>
          <w:tcPr/>
          <w:p w:rsidR="00000000" w:rsidDel="00000000" w:rsidP="00000000" w:rsidRDefault="00000000" w:rsidRPr="00000000" w14:paraId="00000317">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18">
            <w:pPr>
              <w:jc w:val="center"/>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19">
            <w:pPr>
              <w:jc w:val="center"/>
              <w:rPr>
                <w:sz w:val="22"/>
                <w:szCs w:val="22"/>
              </w:rPr>
            </w:pPr>
            <w:r w:rsidDel="00000000" w:rsidR="00000000" w:rsidRPr="00000000">
              <w:rPr>
                <w:sz w:val="22"/>
                <w:szCs w:val="22"/>
                <w:rtl w:val="0"/>
              </w:rPr>
              <w:t xml:space="preserve">47</w:t>
            </w:r>
          </w:p>
        </w:tc>
      </w:tr>
      <w:tr>
        <w:trPr>
          <w:cantSplit w:val="0"/>
          <w:trHeight w:val="706.43554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A">
            <w:pPr>
              <w:jc w:val="center"/>
              <w:rPr>
                <w:sz w:val="22"/>
                <w:szCs w:val="22"/>
              </w:rPr>
            </w:pPr>
            <w:r w:rsidDel="00000000" w:rsidR="00000000" w:rsidRPr="00000000">
              <w:rPr>
                <w:sz w:val="22"/>
                <w:szCs w:val="22"/>
                <w:rtl w:val="0"/>
              </w:rPr>
              <w:t xml:space="preserve">D4.1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B">
            <w:pPr>
              <w:jc w:val="center"/>
              <w:rPr>
                <w:sz w:val="22"/>
                <w:szCs w:val="22"/>
              </w:rPr>
            </w:pPr>
            <w:r w:rsidDel="00000000" w:rsidR="00000000" w:rsidRPr="00000000">
              <w:rPr>
                <w:sz w:val="22"/>
                <w:szCs w:val="22"/>
                <w:rtl w:val="0"/>
              </w:rPr>
              <w:t xml:space="preserve">SMART website &amp; social media</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C">
            <w:pPr>
              <w:jc w:val="center"/>
              <w:rPr>
                <w:sz w:val="22"/>
                <w:szCs w:val="22"/>
              </w:rPr>
            </w:pPr>
            <w:r w:rsidDel="00000000" w:rsidR="00000000" w:rsidRPr="00000000">
              <w:rPr>
                <w:sz w:val="22"/>
                <w:szCs w:val="22"/>
                <w:rtl w:val="0"/>
              </w:rPr>
              <w:t xml:space="preserve">Launch of the website and social media channels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D">
            <w:pPr>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1E">
            <w:pPr>
              <w:jc w:val="center"/>
              <w:rPr>
                <w:sz w:val="22"/>
                <w:szCs w:val="22"/>
              </w:rPr>
            </w:pPr>
            <w:r w:rsidDel="00000000" w:rsidR="00000000" w:rsidRPr="00000000">
              <w:rPr>
                <w:sz w:val="22"/>
                <w:szCs w:val="22"/>
                <w:rtl w:val="0"/>
              </w:rPr>
              <w:t xml:space="preserve">EXEL</w:t>
            </w:r>
          </w:p>
        </w:tc>
        <w:tc>
          <w:tcPr/>
          <w:p w:rsidR="00000000" w:rsidDel="00000000" w:rsidP="00000000" w:rsidRDefault="00000000" w:rsidRPr="00000000" w14:paraId="0000031F">
            <w:pPr>
              <w:jc w:val="center"/>
              <w:rPr>
                <w:sz w:val="22"/>
                <w:szCs w:val="22"/>
              </w:rPr>
            </w:pPr>
            <w:r w:rsidDel="00000000" w:rsidR="00000000" w:rsidRPr="00000000">
              <w:rPr>
                <w:sz w:val="22"/>
                <w:szCs w:val="22"/>
                <w:rtl w:val="0"/>
              </w:rPr>
              <w:t xml:space="preserve">DEC</w:t>
            </w:r>
          </w:p>
        </w:tc>
        <w:tc>
          <w:tcPr/>
          <w:p w:rsidR="00000000" w:rsidDel="00000000" w:rsidP="00000000" w:rsidRDefault="00000000" w:rsidRPr="00000000" w14:paraId="00000320">
            <w:pPr>
              <w:jc w:val="center"/>
              <w:rPr>
                <w:sz w:val="22"/>
                <w:szCs w:val="22"/>
              </w:rPr>
            </w:pPr>
            <w:r w:rsidDel="00000000" w:rsidR="00000000" w:rsidRPr="00000000">
              <w:rPr>
                <w:sz w:val="22"/>
                <w:szCs w:val="22"/>
                <w:rtl w:val="0"/>
              </w:rPr>
              <w:t xml:space="preserve">PU</w:t>
            </w:r>
          </w:p>
        </w:tc>
        <w:tc>
          <w:tcPr/>
          <w:p w:rsidR="00000000" w:rsidDel="00000000" w:rsidP="00000000" w:rsidRDefault="00000000" w:rsidRPr="00000000" w14:paraId="00000321">
            <w:pPr>
              <w:jc w:val="center"/>
              <w:rPr>
                <w:sz w:val="22"/>
                <w:szCs w:val="22"/>
              </w:rPr>
            </w:pPr>
            <w:r w:rsidDel="00000000" w:rsidR="00000000" w:rsidRPr="00000000">
              <w:rPr>
                <w:sz w:val="22"/>
                <w:szCs w:val="22"/>
                <w:rtl w:val="0"/>
              </w:rPr>
              <w:t xml:space="preserve">3</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2">
            <w:pPr>
              <w:jc w:val="center"/>
              <w:rPr>
                <w:sz w:val="22"/>
                <w:szCs w:val="22"/>
              </w:rPr>
            </w:pPr>
            <w:r w:rsidDel="00000000" w:rsidR="00000000" w:rsidRPr="00000000">
              <w:rPr>
                <w:sz w:val="22"/>
                <w:szCs w:val="22"/>
                <w:rtl w:val="0"/>
              </w:rPr>
              <w:t xml:space="preserve">D4.2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3">
            <w:pPr>
              <w:jc w:val="center"/>
              <w:rPr>
                <w:sz w:val="22"/>
                <w:szCs w:val="22"/>
              </w:rPr>
            </w:pPr>
            <w:r w:rsidDel="00000000" w:rsidR="00000000" w:rsidRPr="00000000">
              <w:rPr>
                <w:sz w:val="22"/>
                <w:szCs w:val="22"/>
                <w:rtl w:val="0"/>
              </w:rPr>
              <w:t xml:space="preserve">Data management plan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4">
            <w:pPr>
              <w:jc w:val="center"/>
              <w:rPr>
                <w:sz w:val="22"/>
                <w:szCs w:val="22"/>
              </w:rPr>
            </w:pPr>
            <w:r w:rsidDel="00000000" w:rsidR="00000000" w:rsidRPr="00000000">
              <w:rPr>
                <w:sz w:val="22"/>
                <w:szCs w:val="22"/>
                <w:rtl w:val="0"/>
              </w:rPr>
              <w:t xml:space="preserve">Report on the procedures for collecting, storing, sharing, and protecting project data to ensure compliance, transparency, and long-term accessibility.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5">
            <w:pPr>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6">
            <w:pPr>
              <w:jc w:val="center"/>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327">
            <w:pPr>
              <w:jc w:val="center"/>
              <w:rPr>
                <w:sz w:val="22"/>
                <w:szCs w:val="22"/>
              </w:rPr>
            </w:pPr>
            <w:r w:rsidDel="00000000" w:rsidR="00000000" w:rsidRPr="00000000">
              <w:rPr>
                <w:sz w:val="22"/>
                <w:szCs w:val="22"/>
                <w:rtl w:val="0"/>
              </w:rPr>
              <w:t xml:space="preserve">DMP</w:t>
            </w:r>
          </w:p>
        </w:tc>
        <w:tc>
          <w:tcPr/>
          <w:p w:rsidR="00000000" w:rsidDel="00000000" w:rsidP="00000000" w:rsidRDefault="00000000" w:rsidRPr="00000000" w14:paraId="00000328">
            <w:pPr>
              <w:jc w:val="center"/>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329">
            <w:pPr>
              <w:jc w:val="center"/>
              <w:rPr>
                <w:sz w:val="22"/>
                <w:szCs w:val="22"/>
              </w:rPr>
            </w:pPr>
            <w:r w:rsidDel="00000000" w:rsidR="00000000" w:rsidRPr="00000000">
              <w:rPr>
                <w:sz w:val="22"/>
                <w:szCs w:val="22"/>
                <w:rtl w:val="0"/>
              </w:rPr>
              <w:t xml:space="preserve">9</w:t>
            </w:r>
          </w:p>
        </w:tc>
      </w:tr>
      <w:tr>
        <w:trPr>
          <w:cantSplit w:val="0"/>
          <w:trHeight w:val="2033.8281249999636"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A">
            <w:pPr>
              <w:jc w:val="center"/>
              <w:rPr>
                <w:sz w:val="22"/>
                <w:szCs w:val="22"/>
              </w:rPr>
            </w:pPr>
            <w:r w:rsidDel="00000000" w:rsidR="00000000" w:rsidRPr="00000000">
              <w:rPr>
                <w:sz w:val="22"/>
                <w:szCs w:val="22"/>
                <w:rtl w:val="0"/>
              </w:rPr>
              <w:t xml:space="preserve">D4.3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B">
            <w:pPr>
              <w:jc w:val="center"/>
              <w:rPr>
                <w:sz w:val="22"/>
                <w:szCs w:val="22"/>
              </w:rPr>
            </w:pPr>
            <w:r w:rsidDel="00000000" w:rsidR="00000000" w:rsidRPr="00000000">
              <w:rPr>
                <w:sz w:val="22"/>
                <w:szCs w:val="22"/>
                <w:rtl w:val="0"/>
              </w:rPr>
              <w:t xml:space="preserve">Dissemination, documentation and exploitation plan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C">
            <w:pPr>
              <w:jc w:val="center"/>
              <w:rPr>
                <w:sz w:val="22"/>
                <w:szCs w:val="22"/>
              </w:rPr>
            </w:pPr>
            <w:r w:rsidDel="00000000" w:rsidR="00000000" w:rsidRPr="00000000">
              <w:rPr>
                <w:sz w:val="22"/>
                <w:szCs w:val="22"/>
                <w:rtl w:val="0"/>
              </w:rPr>
              <w:t xml:space="preserve">A detailed strategy for sharing project results, maintaining thorough documentation, and ensuring effective use and impact of project outcomes.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D">
            <w:pPr>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2E">
            <w:pPr>
              <w:jc w:val="center"/>
              <w:rPr>
                <w:sz w:val="22"/>
                <w:szCs w:val="22"/>
              </w:rPr>
            </w:pPr>
            <w:r w:rsidDel="00000000" w:rsidR="00000000" w:rsidRPr="00000000">
              <w:rPr>
                <w:sz w:val="22"/>
                <w:szCs w:val="22"/>
                <w:rtl w:val="0"/>
              </w:rPr>
              <w:t xml:space="preserve">EXEL</w:t>
            </w:r>
          </w:p>
        </w:tc>
        <w:tc>
          <w:tcPr/>
          <w:p w:rsidR="00000000" w:rsidDel="00000000" w:rsidP="00000000" w:rsidRDefault="00000000" w:rsidRPr="00000000" w14:paraId="0000032F">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30">
            <w:pPr>
              <w:jc w:val="center"/>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331">
            <w:pPr>
              <w:jc w:val="center"/>
              <w:rPr>
                <w:sz w:val="22"/>
                <w:szCs w:val="22"/>
              </w:rPr>
            </w:pPr>
            <w:r w:rsidDel="00000000" w:rsidR="00000000" w:rsidRPr="00000000">
              <w:rPr>
                <w:sz w:val="22"/>
                <w:szCs w:val="22"/>
                <w:rtl w:val="0"/>
              </w:rPr>
              <w:t xml:space="preserve">8</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2">
            <w:pPr>
              <w:jc w:val="center"/>
              <w:rPr>
                <w:sz w:val="22"/>
                <w:szCs w:val="22"/>
              </w:rPr>
            </w:pPr>
            <w:r w:rsidDel="00000000" w:rsidR="00000000" w:rsidRPr="00000000">
              <w:rPr>
                <w:sz w:val="22"/>
                <w:szCs w:val="22"/>
                <w:rtl w:val="0"/>
              </w:rPr>
              <w:t xml:space="preserve">D5.1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3">
            <w:pPr>
              <w:jc w:val="center"/>
              <w:rPr>
                <w:sz w:val="22"/>
                <w:szCs w:val="22"/>
              </w:rPr>
            </w:pPr>
            <w:r w:rsidDel="00000000" w:rsidR="00000000" w:rsidRPr="00000000">
              <w:rPr>
                <w:sz w:val="22"/>
                <w:szCs w:val="22"/>
                <w:rtl w:val="0"/>
              </w:rPr>
              <w:t xml:space="preserve">Management handbook</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4">
            <w:pPr>
              <w:jc w:val="center"/>
              <w:rPr>
                <w:sz w:val="22"/>
                <w:szCs w:val="22"/>
              </w:rPr>
            </w:pPr>
            <w:r w:rsidDel="00000000" w:rsidR="00000000" w:rsidRPr="00000000">
              <w:rPr>
                <w:sz w:val="22"/>
                <w:szCs w:val="22"/>
                <w:rtl w:val="0"/>
              </w:rPr>
              <w:t xml:space="preserve">Guidelines and best practices for managing the SMART project from start to finish</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5">
            <w:pPr>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6">
            <w:pPr>
              <w:jc w:val="center"/>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337">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38">
            <w:pPr>
              <w:jc w:val="center"/>
              <w:rPr>
                <w:sz w:val="22"/>
                <w:szCs w:val="22"/>
              </w:rPr>
            </w:pPr>
            <w:r w:rsidDel="00000000" w:rsidR="00000000" w:rsidRPr="00000000">
              <w:rPr>
                <w:sz w:val="22"/>
                <w:szCs w:val="22"/>
                <w:rtl w:val="0"/>
              </w:rPr>
              <w:t xml:space="preserve">SEN</w:t>
            </w:r>
          </w:p>
        </w:tc>
        <w:tc>
          <w:tcPr/>
          <w:p w:rsidR="00000000" w:rsidDel="00000000" w:rsidP="00000000" w:rsidRDefault="00000000" w:rsidRPr="00000000" w14:paraId="00000339">
            <w:pPr>
              <w:jc w:val="center"/>
              <w:rPr>
                <w:sz w:val="22"/>
                <w:szCs w:val="22"/>
              </w:rPr>
            </w:pPr>
            <w:r w:rsidDel="00000000" w:rsidR="00000000" w:rsidRPr="00000000">
              <w:rPr>
                <w:sz w:val="22"/>
                <w:szCs w:val="22"/>
                <w:rtl w:val="0"/>
              </w:rPr>
              <w:t xml:space="preserve">6</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A">
            <w:pPr>
              <w:jc w:val="center"/>
              <w:rPr>
                <w:sz w:val="22"/>
                <w:szCs w:val="22"/>
              </w:rPr>
            </w:pPr>
            <w:r w:rsidDel="00000000" w:rsidR="00000000" w:rsidRPr="00000000">
              <w:rPr>
                <w:sz w:val="22"/>
                <w:szCs w:val="22"/>
                <w:rtl w:val="0"/>
              </w:rPr>
              <w:t xml:space="preserve">D5.2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B">
            <w:pPr>
              <w:jc w:val="center"/>
              <w:rPr>
                <w:sz w:val="22"/>
                <w:szCs w:val="22"/>
              </w:rPr>
            </w:pPr>
            <w:r w:rsidDel="00000000" w:rsidR="00000000" w:rsidRPr="00000000">
              <w:rPr>
                <w:sz w:val="22"/>
                <w:szCs w:val="22"/>
                <w:rtl w:val="0"/>
              </w:rPr>
              <w:t xml:space="preserve">Agenda and minutes of the kick off and annual meetings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C">
            <w:pPr>
              <w:jc w:val="center"/>
              <w:rPr>
                <w:sz w:val="22"/>
                <w:szCs w:val="22"/>
              </w:rPr>
            </w:pPr>
            <w:r w:rsidDel="00000000" w:rsidR="00000000" w:rsidRPr="00000000">
              <w:rPr>
                <w:sz w:val="22"/>
                <w:szCs w:val="22"/>
                <w:rtl w:val="0"/>
              </w:rPr>
              <w:t xml:space="preserve">Prepare conduct and follow up the kick off and annual meetings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D">
            <w:pPr>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3E">
            <w:pPr>
              <w:jc w:val="center"/>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33F">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40">
            <w:pPr>
              <w:jc w:val="center"/>
              <w:rPr>
                <w:sz w:val="22"/>
                <w:szCs w:val="22"/>
              </w:rPr>
            </w:pPr>
            <w:r w:rsidDel="00000000" w:rsidR="00000000" w:rsidRPr="00000000">
              <w:rPr>
                <w:sz w:val="22"/>
                <w:szCs w:val="22"/>
                <w:rtl w:val="0"/>
              </w:rPr>
              <w:t xml:space="preserve">SEN</w:t>
            </w:r>
          </w:p>
        </w:tc>
        <w:tc>
          <w:tcPr>
            <w:tcMar>
              <w:top w:w="-144.0" w:type="dxa"/>
              <w:left w:w="-144.0" w:type="dxa"/>
              <w:bottom w:w="-144.0" w:type="dxa"/>
              <w:right w:w="-144.0" w:type="dxa"/>
            </w:tcMar>
          </w:tcPr>
          <w:p w:rsidR="00000000" w:rsidDel="00000000" w:rsidP="00000000" w:rsidRDefault="00000000" w:rsidRPr="00000000" w14:paraId="00000341">
            <w:pPr>
              <w:keepLines w:val="1"/>
              <w:jc w:val="center"/>
              <w:rPr>
                <w:sz w:val="22"/>
                <w:szCs w:val="22"/>
              </w:rPr>
            </w:pPr>
            <w:r w:rsidDel="00000000" w:rsidR="00000000" w:rsidRPr="00000000">
              <w:rPr>
                <w:sz w:val="22"/>
                <w:szCs w:val="22"/>
                <w:rtl w:val="0"/>
              </w:rPr>
              <w:t xml:space="preserve">7</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42">
            <w:pPr>
              <w:jc w:val="center"/>
              <w:rPr>
                <w:sz w:val="22"/>
                <w:szCs w:val="22"/>
              </w:rPr>
            </w:pPr>
            <w:r w:rsidDel="00000000" w:rsidR="00000000" w:rsidRPr="00000000">
              <w:rPr>
                <w:sz w:val="22"/>
                <w:szCs w:val="22"/>
                <w:rtl w:val="0"/>
              </w:rPr>
              <w:t xml:space="preserve">D5.3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43">
            <w:pPr>
              <w:jc w:val="center"/>
              <w:rPr>
                <w:sz w:val="22"/>
                <w:szCs w:val="22"/>
              </w:rPr>
            </w:pPr>
            <w:r w:rsidDel="00000000" w:rsidR="00000000" w:rsidRPr="00000000">
              <w:rPr>
                <w:sz w:val="22"/>
                <w:szCs w:val="22"/>
                <w:rtl w:val="0"/>
              </w:rPr>
              <w:t xml:space="preserve">Consortium Agreement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44">
            <w:pPr>
              <w:jc w:val="center"/>
              <w:rPr>
                <w:sz w:val="22"/>
                <w:szCs w:val="22"/>
              </w:rPr>
            </w:pPr>
            <w:r w:rsidDel="00000000" w:rsidR="00000000" w:rsidRPr="00000000">
              <w:rPr>
                <w:sz w:val="22"/>
                <w:szCs w:val="22"/>
                <w:rtl w:val="0"/>
              </w:rPr>
              <w:t xml:space="preserve">Consortium agreement signed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45">
            <w:pPr>
              <w:jc w:val="cente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46">
            <w:pPr>
              <w:jc w:val="center"/>
              <w:rPr>
                <w:sz w:val="22"/>
                <w:szCs w:val="22"/>
              </w:rPr>
            </w:pPr>
            <w:r w:rsidDel="00000000" w:rsidR="00000000" w:rsidRPr="00000000">
              <w:rPr>
                <w:sz w:val="22"/>
                <w:szCs w:val="22"/>
                <w:rtl w:val="0"/>
              </w:rPr>
              <w:t xml:space="preserve">NOVA</w:t>
            </w:r>
          </w:p>
        </w:tc>
        <w:tc>
          <w:tcPr/>
          <w:p w:rsidR="00000000" w:rsidDel="00000000" w:rsidP="00000000" w:rsidRDefault="00000000" w:rsidRPr="00000000" w14:paraId="00000347">
            <w:pPr>
              <w:jc w:val="center"/>
              <w:rPr>
                <w:sz w:val="22"/>
                <w:szCs w:val="22"/>
              </w:rPr>
            </w:pPr>
            <w:r w:rsidDel="00000000" w:rsidR="00000000" w:rsidRPr="00000000">
              <w:rPr>
                <w:sz w:val="22"/>
                <w:szCs w:val="22"/>
                <w:rtl w:val="0"/>
              </w:rPr>
              <w:t xml:space="preserve">R</w:t>
            </w:r>
          </w:p>
        </w:tc>
        <w:tc>
          <w:tcPr/>
          <w:p w:rsidR="00000000" w:rsidDel="00000000" w:rsidP="00000000" w:rsidRDefault="00000000" w:rsidRPr="00000000" w14:paraId="00000348">
            <w:pPr>
              <w:jc w:val="center"/>
              <w:rPr>
                <w:sz w:val="22"/>
                <w:szCs w:val="22"/>
              </w:rPr>
            </w:pPr>
            <w:r w:rsidDel="00000000" w:rsidR="00000000" w:rsidRPr="00000000">
              <w:rPr>
                <w:sz w:val="22"/>
                <w:szCs w:val="22"/>
                <w:rtl w:val="0"/>
              </w:rPr>
              <w:t xml:space="preserve">SEN</w:t>
            </w:r>
          </w:p>
        </w:tc>
        <w:tc>
          <w:tcPr>
            <w:tcMar>
              <w:top w:w="-144.0" w:type="dxa"/>
              <w:left w:w="-144.0" w:type="dxa"/>
              <w:bottom w:w="-144.0" w:type="dxa"/>
              <w:right w:w="-144.0" w:type="dxa"/>
            </w:tcMar>
          </w:tcPr>
          <w:p w:rsidR="00000000" w:rsidDel="00000000" w:rsidP="00000000" w:rsidRDefault="00000000" w:rsidRPr="00000000" w14:paraId="00000349">
            <w:pPr>
              <w:keepLines w:val="1"/>
              <w:jc w:val="center"/>
              <w:rPr>
                <w:sz w:val="22"/>
                <w:szCs w:val="22"/>
              </w:rPr>
            </w:pPr>
            <w:r w:rsidDel="00000000" w:rsidR="00000000" w:rsidRPr="00000000">
              <w:rPr>
                <w:sz w:val="22"/>
                <w:szCs w:val="22"/>
                <w:rtl w:val="0"/>
              </w:rPr>
              <w:t xml:space="preserve">4</w:t>
            </w:r>
          </w:p>
        </w:tc>
      </w:tr>
    </w:tbl>
    <w:p w:rsidR="00000000" w:rsidDel="00000000" w:rsidP="00000000" w:rsidRDefault="00000000" w:rsidRPr="00000000" w14:paraId="0000034A">
      <w:pPr>
        <w:rPr>
          <w:i w:val="1"/>
          <w:iCs w:val="1"/>
          <w:sz w:val="22"/>
          <w:szCs w:val="22"/>
          <w:highlight w:val="yellow"/>
        </w:rPr>
      </w:pPr>
      <w:r w:rsidDel="00000000" w:rsidR="00000000" w:rsidRPr="00000000">
        <w:rPr>
          <w:rtl w:val="0"/>
        </w:rPr>
      </w:r>
    </w:p>
    <w:p w:rsidR="00000000" w:rsidDel="00000000" w:rsidP="00000000" w:rsidRDefault="00000000" w:rsidRPr="00000000" w14:paraId="0000034B">
      <w:pPr>
        <w:rPr>
          <w:i w:val="1"/>
          <w:iCs w:val="1"/>
          <w:sz w:val="22"/>
          <w:szCs w:val="22"/>
          <w:highlight w:val="yellow"/>
        </w:rPr>
      </w:pPr>
      <w:r w:rsidDel="00000000" w:rsidR="00000000" w:rsidRPr="00000000">
        <w:rPr>
          <w:i w:val="1"/>
          <w:iCs w:val="1"/>
          <w:sz w:val="22"/>
          <w:szCs w:val="22"/>
          <w:highlight w:val="yellow"/>
          <w:rtl w:val="0"/>
        </w:rPr>
        <w:t xml:space="preserve">Type: </w:t>
      </w:r>
    </w:p>
    <w:p w:rsidR="00000000" w:rsidDel="00000000" w:rsidP="00000000" w:rsidRDefault="00000000" w:rsidRPr="00000000" w14:paraId="0000034C">
      <w:pPr>
        <w:rPr>
          <w:i w:val="1"/>
          <w:iCs w:val="1"/>
          <w:sz w:val="22"/>
          <w:szCs w:val="22"/>
          <w:highlight w:val="yellow"/>
        </w:rPr>
      </w:pPr>
      <w:r w:rsidDel="00000000" w:rsidR="00000000" w:rsidRPr="00000000">
        <w:rPr>
          <w:i w:val="1"/>
          <w:iCs w:val="1"/>
          <w:sz w:val="22"/>
          <w:szCs w:val="22"/>
          <w:highlight w:val="yellow"/>
          <w:rtl w:val="0"/>
        </w:rPr>
        <w:t xml:space="preserve">Use one of the following codes: </w:t>
      </w:r>
    </w:p>
    <w:p w:rsidR="00000000" w:rsidDel="00000000" w:rsidP="00000000" w:rsidRDefault="00000000" w:rsidRPr="00000000" w14:paraId="0000034D">
      <w:pPr>
        <w:rPr>
          <w:i w:val="1"/>
          <w:iCs w:val="1"/>
          <w:sz w:val="22"/>
          <w:szCs w:val="22"/>
          <w:highlight w:val="yellow"/>
        </w:rPr>
      </w:pPr>
      <w:r w:rsidDel="00000000" w:rsidR="00000000" w:rsidRPr="00000000">
        <w:rPr>
          <w:i w:val="1"/>
          <w:iCs w:val="1"/>
          <w:sz w:val="22"/>
          <w:szCs w:val="22"/>
          <w:highlight w:val="yellow"/>
          <w:rtl w:val="0"/>
        </w:rPr>
        <w:t xml:space="preserve">R:</w:t>
        <w:tab/>
        <w:t xml:space="preserve">Document, report (excluding the periodic and final reports) </w:t>
      </w:r>
    </w:p>
    <w:p w:rsidR="00000000" w:rsidDel="00000000" w:rsidP="00000000" w:rsidRDefault="00000000" w:rsidRPr="00000000" w14:paraId="0000034E">
      <w:pPr>
        <w:rPr>
          <w:i w:val="1"/>
          <w:iCs w:val="1"/>
          <w:sz w:val="22"/>
          <w:szCs w:val="22"/>
          <w:highlight w:val="yellow"/>
        </w:rPr>
      </w:pPr>
      <w:r w:rsidDel="00000000" w:rsidR="00000000" w:rsidRPr="00000000">
        <w:rPr>
          <w:i w:val="1"/>
          <w:iCs w:val="1"/>
          <w:sz w:val="22"/>
          <w:szCs w:val="22"/>
          <w:highlight w:val="yellow"/>
          <w:rtl w:val="0"/>
        </w:rPr>
        <w:t xml:space="preserve">DEM:</w:t>
        <w:tab/>
        <w:t xml:space="preserve">Demonstrator, pilot, prototype, plan designs </w:t>
      </w:r>
    </w:p>
    <w:p w:rsidR="00000000" w:rsidDel="00000000" w:rsidP="00000000" w:rsidRDefault="00000000" w:rsidRPr="00000000" w14:paraId="0000034F">
      <w:pPr>
        <w:rPr>
          <w:i w:val="1"/>
          <w:iCs w:val="1"/>
          <w:sz w:val="22"/>
          <w:szCs w:val="22"/>
          <w:highlight w:val="yellow"/>
        </w:rPr>
      </w:pPr>
      <w:r w:rsidDel="00000000" w:rsidR="00000000" w:rsidRPr="00000000">
        <w:rPr>
          <w:i w:val="1"/>
          <w:iCs w:val="1"/>
          <w:sz w:val="22"/>
          <w:szCs w:val="22"/>
          <w:highlight w:val="yellow"/>
          <w:rtl w:val="0"/>
        </w:rPr>
        <w:t xml:space="preserve">DEC:</w:t>
        <w:tab/>
        <w:t xml:space="preserve">Websites, patents filing, press &amp; media actions, videos, etc.</w:t>
      </w:r>
    </w:p>
    <w:p w:rsidR="00000000" w:rsidDel="00000000" w:rsidP="00000000" w:rsidRDefault="00000000" w:rsidRPr="00000000" w14:paraId="00000350">
      <w:pPr>
        <w:rPr>
          <w:i w:val="1"/>
          <w:iCs w:val="1"/>
          <w:sz w:val="22"/>
          <w:szCs w:val="22"/>
          <w:highlight w:val="yellow"/>
        </w:rPr>
      </w:pPr>
      <w:r w:rsidDel="00000000" w:rsidR="00000000" w:rsidRPr="00000000">
        <w:rPr>
          <w:i w:val="1"/>
          <w:iCs w:val="1"/>
          <w:sz w:val="22"/>
          <w:szCs w:val="22"/>
          <w:highlight w:val="yellow"/>
          <w:rtl w:val="0"/>
        </w:rPr>
        <w:t xml:space="preserve">DATA:</w:t>
        <w:tab/>
        <w:t xml:space="preserve">Data sets, microdata, etc.</w:t>
      </w:r>
    </w:p>
    <w:p w:rsidR="00000000" w:rsidDel="00000000" w:rsidP="00000000" w:rsidRDefault="00000000" w:rsidRPr="00000000" w14:paraId="00000351">
      <w:pPr>
        <w:rPr>
          <w:i w:val="1"/>
          <w:iCs w:val="1"/>
          <w:sz w:val="22"/>
          <w:szCs w:val="22"/>
          <w:highlight w:val="yellow"/>
        </w:rPr>
      </w:pPr>
      <w:r w:rsidDel="00000000" w:rsidR="00000000" w:rsidRPr="00000000">
        <w:rPr>
          <w:i w:val="1"/>
          <w:iCs w:val="1"/>
          <w:sz w:val="22"/>
          <w:szCs w:val="22"/>
          <w:highlight w:val="yellow"/>
          <w:rtl w:val="0"/>
        </w:rPr>
        <w:t xml:space="preserve">DMP: </w:t>
        <w:tab/>
        <w:t xml:space="preserve">Data management plan</w:t>
      </w:r>
    </w:p>
    <w:p w:rsidR="00000000" w:rsidDel="00000000" w:rsidP="00000000" w:rsidRDefault="00000000" w:rsidRPr="00000000" w14:paraId="00000352">
      <w:pPr>
        <w:rPr>
          <w:sz w:val="22"/>
          <w:szCs w:val="22"/>
        </w:rPr>
      </w:pPr>
      <w:r w:rsidDel="00000000" w:rsidR="00000000" w:rsidRPr="00000000">
        <w:rPr>
          <w:i w:val="1"/>
          <w:iCs w:val="1"/>
          <w:sz w:val="22"/>
          <w:szCs w:val="22"/>
          <w:highlight w:val="yellow"/>
          <w:rtl w:val="0"/>
        </w:rPr>
        <w:t xml:space="preserve">ETHICS:</w:t>
        <w:tab/>
        <w:t xml:space="preserve">Deliverables related to ethics issues  </w:t>
      </w:r>
      <w:r w:rsidDel="00000000" w:rsidR="00000000" w:rsidRPr="00000000">
        <w:rPr>
          <w:rtl w:val="0"/>
        </w:rPr>
      </w:r>
    </w:p>
    <w:p w:rsidR="00000000" w:rsidDel="00000000" w:rsidP="00000000" w:rsidRDefault="00000000" w:rsidRPr="00000000" w14:paraId="00000353">
      <w:pPr>
        <w:rPr>
          <w:i w:val="1"/>
          <w:iCs w:val="1"/>
          <w:sz w:val="22"/>
          <w:szCs w:val="22"/>
          <w:highlight w:val="yellow"/>
        </w:rPr>
      </w:pPr>
      <w:r w:rsidDel="00000000" w:rsidR="00000000" w:rsidRPr="00000000">
        <w:rPr>
          <w:i w:val="1"/>
          <w:iCs w:val="1"/>
          <w:sz w:val="22"/>
          <w:szCs w:val="22"/>
          <w:highlight w:val="yellow"/>
          <w:rtl w:val="0"/>
        </w:rPr>
        <w:t xml:space="preserve">SECURITY: Deliverables related to security issues</w:t>
      </w:r>
    </w:p>
    <w:p w:rsidR="00000000" w:rsidDel="00000000" w:rsidP="00000000" w:rsidRDefault="00000000" w:rsidRPr="00000000" w14:paraId="00000354">
      <w:pPr>
        <w:rPr>
          <w:i w:val="1"/>
          <w:iCs w:val="1"/>
          <w:sz w:val="22"/>
          <w:szCs w:val="22"/>
          <w:highlight w:val="yellow"/>
        </w:rPr>
      </w:pPr>
      <w:r w:rsidDel="00000000" w:rsidR="00000000" w:rsidRPr="00000000">
        <w:rPr>
          <w:i w:val="1"/>
          <w:iCs w:val="1"/>
          <w:sz w:val="22"/>
          <w:szCs w:val="22"/>
          <w:highlight w:val="yellow"/>
          <w:rtl w:val="0"/>
        </w:rPr>
        <w:t xml:space="preserve">OTHER: Software, technical diagram, algorithms, models, etc.</w:t>
      </w:r>
    </w:p>
    <w:p w:rsidR="00000000" w:rsidDel="00000000" w:rsidP="00000000" w:rsidRDefault="00000000" w:rsidRPr="00000000" w14:paraId="00000355">
      <w:pPr>
        <w:rPr>
          <w:i w:val="1"/>
          <w:iCs w:val="1"/>
          <w:sz w:val="22"/>
          <w:szCs w:val="22"/>
          <w:highlight w:val="yellow"/>
        </w:rPr>
      </w:pPr>
      <w:r w:rsidDel="00000000" w:rsidR="00000000" w:rsidRPr="00000000">
        <w:rPr>
          <w:rtl w:val="0"/>
        </w:rPr>
      </w:r>
    </w:p>
    <w:p w:rsidR="00000000" w:rsidDel="00000000" w:rsidP="00000000" w:rsidRDefault="00000000" w:rsidRPr="00000000" w14:paraId="00000356">
      <w:pPr>
        <w:rPr>
          <w:i w:val="1"/>
          <w:iCs w:val="1"/>
          <w:sz w:val="22"/>
          <w:szCs w:val="22"/>
          <w:highlight w:val="yellow"/>
        </w:rPr>
      </w:pPr>
      <w:r w:rsidDel="00000000" w:rsidR="00000000" w:rsidRPr="00000000">
        <w:rPr>
          <w:i w:val="1"/>
          <w:iCs w:val="1"/>
          <w:sz w:val="22"/>
          <w:szCs w:val="22"/>
          <w:highlight w:val="yellow"/>
          <w:rtl w:val="0"/>
        </w:rPr>
        <w:t xml:space="preserve">Dissemination level: </w:t>
      </w:r>
    </w:p>
    <w:p w:rsidR="00000000" w:rsidDel="00000000" w:rsidP="00000000" w:rsidRDefault="00000000" w:rsidRPr="00000000" w14:paraId="00000357">
      <w:pPr>
        <w:rPr>
          <w:i w:val="1"/>
          <w:iCs w:val="1"/>
          <w:sz w:val="22"/>
          <w:szCs w:val="22"/>
          <w:highlight w:val="yellow"/>
        </w:rPr>
      </w:pPr>
      <w:r w:rsidDel="00000000" w:rsidR="00000000" w:rsidRPr="00000000">
        <w:rPr>
          <w:i w:val="1"/>
          <w:iCs w:val="1"/>
          <w:sz w:val="22"/>
          <w:szCs w:val="22"/>
          <w:highlight w:val="yellow"/>
          <w:rtl w:val="0"/>
        </w:rPr>
        <w:t xml:space="preserve">Use one of the following codes: </w:t>
      </w:r>
    </w:p>
    <w:p w:rsidR="00000000" w:rsidDel="00000000" w:rsidP="00000000" w:rsidRDefault="00000000" w:rsidRPr="00000000" w14:paraId="00000358">
      <w:pPr>
        <w:rPr>
          <w:i w:val="1"/>
          <w:iCs w:val="1"/>
          <w:sz w:val="22"/>
          <w:szCs w:val="22"/>
          <w:highlight w:val="yellow"/>
        </w:rPr>
      </w:pPr>
      <w:r w:rsidDel="00000000" w:rsidR="00000000" w:rsidRPr="00000000">
        <w:rPr>
          <w:i w:val="1"/>
          <w:iCs w:val="1"/>
          <w:sz w:val="22"/>
          <w:szCs w:val="22"/>
          <w:highlight w:val="yellow"/>
          <w:rtl w:val="0"/>
        </w:rPr>
        <w:t xml:space="preserve">PU – Public, fully open, e.g. web (Deliverables flagged as public will be automatically published in CORDIS project’s page)</w:t>
      </w:r>
    </w:p>
    <w:p w:rsidR="00000000" w:rsidDel="00000000" w:rsidP="00000000" w:rsidRDefault="00000000" w:rsidRPr="00000000" w14:paraId="00000359">
      <w:pPr>
        <w:rPr>
          <w:i w:val="1"/>
          <w:iCs w:val="1"/>
          <w:sz w:val="22"/>
          <w:szCs w:val="22"/>
          <w:highlight w:val="yellow"/>
        </w:rPr>
      </w:pPr>
      <w:r w:rsidDel="00000000" w:rsidR="00000000" w:rsidRPr="00000000">
        <w:rPr>
          <w:i w:val="1"/>
          <w:iCs w:val="1"/>
          <w:sz w:val="22"/>
          <w:szCs w:val="22"/>
          <w:highlight w:val="yellow"/>
          <w:rtl w:val="0"/>
        </w:rPr>
        <w:t xml:space="preserve">SEN – Sensitive, limited under the conditions of the Grant Agreement</w:t>
        <w:tab/>
      </w:r>
    </w:p>
    <w:p w:rsidR="00000000" w:rsidDel="00000000" w:rsidP="00000000" w:rsidRDefault="00000000" w:rsidRPr="00000000" w14:paraId="0000035A">
      <w:pPr>
        <w:rPr>
          <w:i w:val="1"/>
          <w:iCs w:val="1"/>
          <w:sz w:val="22"/>
          <w:szCs w:val="22"/>
          <w:highlight w:val="yellow"/>
        </w:rPr>
      </w:pPr>
      <w:r w:rsidDel="00000000" w:rsidR="00000000" w:rsidRPr="00000000">
        <w:rPr>
          <w:i w:val="1"/>
          <w:iCs w:val="1"/>
          <w:sz w:val="22"/>
          <w:szCs w:val="22"/>
          <w:highlight w:val="yellow"/>
          <w:rtl w:val="0"/>
        </w:rPr>
        <w:t xml:space="preserve">Classified R-UE/EU-R – EU RESTRICTED under the Commission Decision No2015/444</w:t>
      </w:r>
    </w:p>
    <w:p w:rsidR="00000000" w:rsidDel="00000000" w:rsidP="00000000" w:rsidRDefault="00000000" w:rsidRPr="00000000" w14:paraId="0000035B">
      <w:pPr>
        <w:rPr>
          <w:i w:val="1"/>
          <w:iCs w:val="1"/>
          <w:sz w:val="22"/>
          <w:szCs w:val="22"/>
          <w:highlight w:val="yellow"/>
        </w:rPr>
      </w:pPr>
      <w:r w:rsidDel="00000000" w:rsidR="00000000" w:rsidRPr="00000000">
        <w:rPr>
          <w:i w:val="1"/>
          <w:iCs w:val="1"/>
          <w:sz w:val="22"/>
          <w:szCs w:val="22"/>
          <w:highlight w:val="yellow"/>
          <w:rtl w:val="0"/>
        </w:rPr>
        <w:t xml:space="preserve">Classified C-UE/EU-C – EU CONFIDENTIAL under the Commission Decision No2015/444</w:t>
      </w:r>
    </w:p>
    <w:p w:rsidR="00000000" w:rsidDel="00000000" w:rsidP="00000000" w:rsidRDefault="00000000" w:rsidRPr="00000000" w14:paraId="0000035C">
      <w:pPr>
        <w:rPr>
          <w:i w:val="1"/>
          <w:iCs w:val="1"/>
          <w:sz w:val="22"/>
          <w:szCs w:val="22"/>
          <w:highlight w:val="yellow"/>
        </w:rPr>
      </w:pPr>
      <w:r w:rsidDel="00000000" w:rsidR="00000000" w:rsidRPr="00000000">
        <w:rPr>
          <w:i w:val="1"/>
          <w:iCs w:val="1"/>
          <w:sz w:val="22"/>
          <w:szCs w:val="22"/>
          <w:highlight w:val="yellow"/>
          <w:rtl w:val="0"/>
        </w:rPr>
        <w:t xml:space="preserve">Classified S-UE/EU-S – EU SECRET under the Commission Decision No2015/444</w:t>
      </w:r>
    </w:p>
    <w:p w:rsidR="00000000" w:rsidDel="00000000" w:rsidP="00000000" w:rsidRDefault="00000000" w:rsidRPr="00000000" w14:paraId="0000035D">
      <w:pPr>
        <w:rPr>
          <w:sz w:val="22"/>
          <w:szCs w:val="22"/>
        </w:rPr>
      </w:pPr>
      <w:r w:rsidDel="00000000" w:rsidR="00000000" w:rsidRPr="00000000">
        <w:rPr>
          <w:rtl w:val="0"/>
        </w:rPr>
      </w:r>
    </w:p>
    <w:p w:rsidR="00000000" w:rsidDel="00000000" w:rsidP="00000000" w:rsidRDefault="00000000" w:rsidRPr="00000000" w14:paraId="0000035E">
      <w:pPr>
        <w:rPr>
          <w:sz w:val="22"/>
          <w:szCs w:val="22"/>
        </w:rPr>
      </w:pPr>
      <w:r w:rsidDel="00000000" w:rsidR="00000000" w:rsidRPr="00000000">
        <w:rPr>
          <w:rtl w:val="0"/>
        </w:rPr>
      </w:r>
    </w:p>
    <w:p w:rsidR="00000000" w:rsidDel="00000000" w:rsidP="00000000" w:rsidRDefault="00000000" w:rsidRPr="00000000" w14:paraId="0000035F">
      <w:pPr>
        <w:rPr>
          <w:b w:val="1"/>
          <w:bCs w:val="1"/>
          <w:sz w:val="22"/>
          <w:szCs w:val="22"/>
        </w:rPr>
      </w:pPr>
      <w:r w:rsidDel="00000000" w:rsidR="00000000" w:rsidRPr="00000000">
        <w:rPr>
          <w:b w:val="1"/>
          <w:bCs w:val="1"/>
          <w:sz w:val="22"/>
          <w:szCs w:val="22"/>
          <w:rtl w:val="0"/>
        </w:rPr>
        <w:t xml:space="preserve">Table 3.1d:</w:t>
        <w:tab/>
      </w:r>
      <w:sdt>
        <w:sdtPr>
          <w:id w:val="-308306977"/>
          <w:tag w:val="goog_rdk_14"/>
        </w:sdtPr>
        <w:sdtContent>
          <w:commentRangeStart w:id="10"/>
        </w:sdtContent>
      </w:sdt>
      <w:r w:rsidDel="00000000" w:rsidR="00000000" w:rsidRPr="00000000">
        <w:rPr>
          <w:b w:val="1"/>
          <w:bCs w:val="1"/>
          <w:sz w:val="22"/>
          <w:szCs w:val="22"/>
          <w:rtl w:val="0"/>
        </w:rPr>
        <w:t xml:space="preserve">List of milestones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60">
      <w:pPr>
        <w:rPr>
          <w:b w:val="1"/>
          <w:bCs w:val="1"/>
          <w:sz w:val="22"/>
          <w:szCs w:val="22"/>
        </w:rPr>
      </w:pPr>
      <w:r w:rsidDel="00000000" w:rsidR="00000000" w:rsidRPr="00000000">
        <w:rPr>
          <w:rtl w:val="0"/>
        </w:rPr>
      </w:r>
    </w:p>
    <w:tbl>
      <w:tblPr>
        <w:tblStyle w:val="Table19"/>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650"/>
        <w:gridCol w:w="1035"/>
        <w:gridCol w:w="1222.5"/>
        <w:gridCol w:w="4717.5"/>
        <w:tblGridChange w:id="0">
          <w:tblGrid>
            <w:gridCol w:w="1170"/>
            <w:gridCol w:w="1650"/>
            <w:gridCol w:w="1035"/>
            <w:gridCol w:w="1222.5"/>
            <w:gridCol w:w="4717.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361">
            <w:pPr>
              <w:jc w:val="both"/>
              <w:rPr>
                <w:b w:val="1"/>
                <w:bCs w:val="1"/>
                <w:sz w:val="22"/>
                <w:szCs w:val="22"/>
              </w:rPr>
            </w:pPr>
            <w:r w:rsidDel="00000000" w:rsidR="00000000" w:rsidRPr="00000000">
              <w:rPr>
                <w:b w:val="1"/>
                <w:bCs w:val="1"/>
                <w:sz w:val="22"/>
                <w:szCs w:val="22"/>
                <w:rtl w:val="0"/>
              </w:rPr>
              <w:t xml:space="preserve">Milestone</w:t>
            </w:r>
          </w:p>
          <w:p w:rsidR="00000000" w:rsidDel="00000000" w:rsidP="00000000" w:rsidRDefault="00000000" w:rsidRPr="00000000" w14:paraId="00000362">
            <w:pPr>
              <w:jc w:val="both"/>
              <w:rPr>
                <w:b w:val="1"/>
                <w:bCs w:val="1"/>
                <w:sz w:val="22"/>
                <w:szCs w:val="22"/>
              </w:rPr>
            </w:pPr>
            <w:r w:rsidDel="00000000" w:rsidR="00000000" w:rsidRPr="00000000">
              <w:rPr>
                <w:b w:val="1"/>
                <w:bCs w:val="1"/>
                <w:sz w:val="22"/>
                <w:szCs w:val="22"/>
                <w:rtl w:val="0"/>
              </w:rPr>
              <w:t xml:space="preserve">number</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363">
            <w:pPr>
              <w:jc w:val="both"/>
              <w:rPr>
                <w:b w:val="1"/>
                <w:bCs w:val="1"/>
                <w:sz w:val="22"/>
                <w:szCs w:val="22"/>
              </w:rPr>
            </w:pPr>
            <w:r w:rsidDel="00000000" w:rsidR="00000000" w:rsidRPr="00000000">
              <w:rPr>
                <w:b w:val="1"/>
                <w:bCs w:val="1"/>
                <w:sz w:val="22"/>
                <w:szCs w:val="22"/>
                <w:rtl w:val="0"/>
              </w:rPr>
              <w:t xml:space="preserve">Milestone</w:t>
            </w:r>
          </w:p>
          <w:p w:rsidR="00000000" w:rsidDel="00000000" w:rsidP="00000000" w:rsidRDefault="00000000" w:rsidRPr="00000000" w14:paraId="00000364">
            <w:pPr>
              <w:jc w:val="both"/>
              <w:rPr>
                <w:b w:val="1"/>
                <w:bCs w:val="1"/>
                <w:sz w:val="22"/>
                <w:szCs w:val="22"/>
              </w:rPr>
            </w:pPr>
            <w:r w:rsidDel="00000000" w:rsidR="00000000" w:rsidRPr="00000000">
              <w:rPr>
                <w:b w:val="1"/>
                <w:bCs w:val="1"/>
                <w:sz w:val="22"/>
                <w:szCs w:val="22"/>
                <w:rtl w:val="0"/>
              </w:rPr>
              <w:t xml:space="preserve">Name</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365">
            <w:pPr>
              <w:jc w:val="both"/>
              <w:rPr>
                <w:b w:val="1"/>
                <w:bCs w:val="1"/>
                <w:sz w:val="22"/>
                <w:szCs w:val="22"/>
              </w:rPr>
            </w:pPr>
            <w:r w:rsidDel="00000000" w:rsidR="00000000" w:rsidRPr="00000000">
              <w:rPr>
                <w:b w:val="1"/>
                <w:bCs w:val="1"/>
                <w:sz w:val="22"/>
                <w:szCs w:val="22"/>
                <w:rtl w:val="0"/>
              </w:rPr>
              <w:t xml:space="preserve">Related WP(s)</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366">
            <w:pPr>
              <w:jc w:val="both"/>
              <w:rPr>
                <w:b w:val="1"/>
                <w:bCs w:val="1"/>
                <w:sz w:val="22"/>
                <w:szCs w:val="22"/>
              </w:rPr>
            </w:pPr>
            <w:r w:rsidDel="00000000" w:rsidR="00000000" w:rsidRPr="00000000">
              <w:rPr>
                <w:b w:val="1"/>
                <w:bCs w:val="1"/>
                <w:sz w:val="22"/>
                <w:szCs w:val="22"/>
                <w:rtl w:val="0"/>
              </w:rPr>
              <w:t xml:space="preserve">Due date </w:t>
            </w:r>
          </w:p>
          <w:p w:rsidR="00000000" w:rsidDel="00000000" w:rsidP="00000000" w:rsidRDefault="00000000" w:rsidRPr="00000000" w14:paraId="00000367">
            <w:pPr>
              <w:jc w:val="both"/>
              <w:rPr>
                <w:b w:val="1"/>
                <w:bCs w:val="1"/>
                <w:sz w:val="22"/>
                <w:szCs w:val="22"/>
              </w:rPr>
            </w:pPr>
            <w:r w:rsidDel="00000000" w:rsidR="00000000" w:rsidRPr="00000000">
              <w:rPr>
                <w:b w:val="1"/>
                <w:bCs w:val="1"/>
                <w:sz w:val="22"/>
                <w:szCs w:val="22"/>
                <w:rtl w:val="0"/>
              </w:rPr>
              <w:t xml:space="preserve">(in months)</w:t>
            </w:r>
          </w:p>
        </w:tc>
        <w:tc>
          <w:tcPr>
            <w:tcBorders>
              <w:top w:color="000000" w:space="0" w:sz="6" w:val="single"/>
              <w:left w:color="000000" w:space="0" w:sz="0" w:val="nil"/>
              <w:bottom w:color="000000" w:space="0" w:sz="6" w:val="single"/>
              <w:right w:color="000000" w:space="0" w:sz="6" w:val="single"/>
            </w:tcBorders>
            <w:shd w:fill="b5c1df" w:val="clear"/>
            <w:tcMar>
              <w:top w:w="0.0" w:type="dxa"/>
              <w:left w:w="120.0" w:type="dxa"/>
              <w:bottom w:w="0.0" w:type="dxa"/>
              <w:right w:w="120.0" w:type="dxa"/>
            </w:tcMar>
          </w:tcPr>
          <w:p w:rsidR="00000000" w:rsidDel="00000000" w:rsidP="00000000" w:rsidRDefault="00000000" w:rsidRPr="00000000" w14:paraId="00000368">
            <w:pPr>
              <w:jc w:val="both"/>
              <w:rPr>
                <w:b w:val="1"/>
                <w:bCs w:val="1"/>
                <w:sz w:val="22"/>
                <w:szCs w:val="22"/>
              </w:rPr>
            </w:pPr>
            <w:r w:rsidDel="00000000" w:rsidR="00000000" w:rsidRPr="00000000">
              <w:rPr>
                <w:b w:val="1"/>
                <w:bCs w:val="1"/>
                <w:sz w:val="22"/>
                <w:szCs w:val="22"/>
                <w:rtl w:val="0"/>
              </w:rPr>
              <w:t xml:space="preserve">Means of Verification</w:t>
            </w:r>
          </w:p>
        </w:tc>
      </w:tr>
      <w:tr>
        <w:trPr>
          <w:cantSplit w:val="0"/>
          <w:trHeight w:val="787.0068271283816"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69">
            <w:pPr>
              <w:jc w:val="center"/>
              <w:rPr>
                <w:sz w:val="22"/>
                <w:szCs w:val="22"/>
              </w:rPr>
            </w:pPr>
            <w:r w:rsidDel="00000000" w:rsidR="00000000" w:rsidRPr="00000000">
              <w:rPr>
                <w:sz w:val="22"/>
                <w:szCs w:val="22"/>
                <w:rtl w:val="0"/>
              </w:rPr>
              <w:t xml:space="preserve">M1.1 to M1.3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Dr. Vida Education</w:t>
            </w:r>
          </w:p>
          <w:p w:rsidR="00000000" w:rsidDel="00000000" w:rsidP="00000000" w:rsidRDefault="00000000" w:rsidRPr="00000000" w14:paraId="0000036B">
            <w:pPr>
              <w:jc w:val="center"/>
              <w:rPr>
                <w:sz w:val="22"/>
                <w:szCs w:val="22"/>
              </w:rPr>
            </w:pPr>
            <w:r w:rsidDel="00000000" w:rsidR="00000000" w:rsidRPr="00000000">
              <w:rPr>
                <w:sz w:val="22"/>
                <w:szCs w:val="22"/>
                <w:rtl w:val="0"/>
              </w:rPr>
              <w:t xml:space="preserve"> Readiness, Practices Guidelines and SMARTUP start up</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6C">
            <w:pPr>
              <w:jc w:val="center"/>
              <w:rPr>
                <w:sz w:val="22"/>
                <w:szCs w:val="22"/>
              </w:rPr>
            </w:pPr>
            <w:r w:rsidDel="00000000" w:rsidR="00000000" w:rsidRPr="00000000">
              <w:rPr>
                <w:sz w:val="22"/>
                <w:szCs w:val="22"/>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6D">
            <w:pPr>
              <w:jc w:val="center"/>
              <w:rPr>
                <w:sz w:val="22"/>
                <w:szCs w:val="22"/>
              </w:rPr>
            </w:pPr>
            <w:r w:rsidDel="00000000" w:rsidR="00000000" w:rsidRPr="00000000">
              <w:rPr>
                <w:sz w:val="22"/>
                <w:szCs w:val="22"/>
                <w:rtl w:val="0"/>
              </w:rPr>
              <w:t xml:space="preserve">M1.1: 10</w:t>
            </w:r>
          </w:p>
          <w:p w:rsidR="00000000" w:rsidDel="00000000" w:rsidP="00000000" w:rsidRDefault="00000000" w:rsidRPr="00000000" w14:paraId="0000036E">
            <w:pPr>
              <w:jc w:val="center"/>
              <w:rPr>
                <w:sz w:val="22"/>
                <w:szCs w:val="22"/>
              </w:rPr>
            </w:pPr>
            <w:r w:rsidDel="00000000" w:rsidR="00000000" w:rsidRPr="00000000">
              <w:rPr>
                <w:sz w:val="22"/>
                <w:szCs w:val="22"/>
                <w:rtl w:val="0"/>
              </w:rPr>
              <w:t xml:space="preserve">M1.2: 15</w:t>
            </w:r>
          </w:p>
          <w:p w:rsidR="00000000" w:rsidDel="00000000" w:rsidP="00000000" w:rsidRDefault="00000000" w:rsidRPr="00000000" w14:paraId="0000036F">
            <w:pPr>
              <w:jc w:val="center"/>
              <w:rPr>
                <w:sz w:val="22"/>
                <w:szCs w:val="22"/>
              </w:rPr>
            </w:pPr>
            <w:r w:rsidDel="00000000" w:rsidR="00000000" w:rsidRPr="00000000">
              <w:rPr>
                <w:sz w:val="22"/>
                <w:szCs w:val="22"/>
                <w:rtl w:val="0"/>
              </w:rPr>
              <w:t xml:space="preserve">M1.3: 14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b w:val="1"/>
                <w:bCs w:val="1"/>
                <w:sz w:val="22"/>
                <w:szCs w:val="22"/>
                <w:rtl w:val="0"/>
              </w:rPr>
              <w:t xml:space="preserve">M1.1:</w:t>
            </w:r>
            <w:r w:rsidDel="00000000" w:rsidR="00000000" w:rsidRPr="00000000">
              <w:rPr>
                <w:sz w:val="22"/>
                <w:szCs w:val="22"/>
                <w:rtl w:val="0"/>
              </w:rPr>
              <w:t xml:space="preserve"> 1/2 of the Dr. Vida Education devices must be Operational (100 units of 210). </w:t>
            </w:r>
            <w:r w:rsidDel="00000000" w:rsidR="00000000" w:rsidRPr="00000000">
              <w:rPr>
                <w:b w:val="1"/>
                <w:bCs w:val="1"/>
                <w:sz w:val="22"/>
                <w:szCs w:val="22"/>
                <w:rtl w:val="0"/>
              </w:rPr>
              <w:t xml:space="preserve">M1.2:</w:t>
            </w:r>
            <w:r w:rsidDel="00000000" w:rsidR="00000000" w:rsidRPr="00000000">
              <w:rPr>
                <w:sz w:val="22"/>
                <w:szCs w:val="22"/>
                <w:rtl w:val="0"/>
              </w:rPr>
              <w:t xml:space="preserve"> Half Deliverables D.1.1.2 to D1.1.9 must have been written and tested by the beneficiary responsible. </w:t>
            </w:r>
            <w:r w:rsidDel="00000000" w:rsidR="00000000" w:rsidRPr="00000000">
              <w:rPr>
                <w:b w:val="1"/>
                <w:bCs w:val="1"/>
                <w:sz w:val="22"/>
                <w:szCs w:val="22"/>
                <w:rtl w:val="0"/>
              </w:rPr>
              <w:t xml:space="preserve">M1.3: </w:t>
            </w:r>
            <w:r w:rsidDel="00000000" w:rsidR="00000000" w:rsidRPr="00000000">
              <w:rPr>
                <w:sz w:val="22"/>
                <w:szCs w:val="22"/>
                <w:rtl w:val="0"/>
              </w:rPr>
              <w:t xml:space="preserve">All documents + web site ready to create the SMARTUP</w:t>
            </w:r>
          </w:p>
        </w:tc>
      </w:tr>
      <w:tr>
        <w:trPr>
          <w:cantSplit w:val="0"/>
          <w:trHeight w:val="715.4607519348922"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1">
            <w:pPr>
              <w:jc w:val="center"/>
              <w:rPr>
                <w:sz w:val="22"/>
                <w:szCs w:val="22"/>
              </w:rPr>
            </w:pPr>
            <w:r w:rsidDel="00000000" w:rsidR="00000000" w:rsidRPr="00000000">
              <w:rPr>
                <w:sz w:val="22"/>
                <w:szCs w:val="22"/>
                <w:rtl w:val="0"/>
              </w:rPr>
              <w:t xml:space="preserve">M2.1 to M2.4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2">
            <w:pPr>
              <w:jc w:val="center"/>
              <w:rPr>
                <w:sz w:val="22"/>
                <w:szCs w:val="22"/>
              </w:rPr>
            </w:pPr>
            <w:r w:rsidDel="00000000" w:rsidR="00000000" w:rsidRPr="00000000">
              <w:rPr>
                <w:sz w:val="22"/>
                <w:szCs w:val="22"/>
                <w:rtl w:val="0"/>
              </w:rPr>
              <w:t xml:space="preserve">EU HEIs </w:t>
            </w:r>
            <w:r w:rsidDel="00000000" w:rsidR="00000000" w:rsidRPr="00000000">
              <w:rPr>
                <w:sz w:val="22"/>
                <w:szCs w:val="22"/>
                <w:rtl w:val="0"/>
              </w:rPr>
              <w:t xml:space="preserve">Engagement</w:t>
            </w:r>
            <w:r w:rsidDel="00000000" w:rsidR="00000000" w:rsidRPr="00000000">
              <w:rPr>
                <w:sz w:val="22"/>
                <w:szCs w:val="22"/>
                <w:rtl w:val="0"/>
              </w:rPr>
              <w:t xml:space="preserve">, Web-based tools, Boot Camps, 2nd Expansion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3">
            <w:pPr>
              <w:jc w:val="center"/>
              <w:rPr>
                <w:sz w:val="22"/>
                <w:szCs w:val="22"/>
              </w:rPr>
            </w:pPr>
            <w:r w:rsidDel="00000000" w:rsidR="00000000" w:rsidRPr="00000000">
              <w:rPr>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4">
            <w:pPr>
              <w:jc w:val="center"/>
              <w:rPr>
                <w:sz w:val="22"/>
                <w:szCs w:val="22"/>
              </w:rPr>
            </w:pPr>
            <w:r w:rsidDel="00000000" w:rsidR="00000000" w:rsidRPr="00000000">
              <w:rPr>
                <w:sz w:val="22"/>
                <w:szCs w:val="22"/>
                <w:rtl w:val="0"/>
              </w:rPr>
              <w:t xml:space="preserve">M2.1: 24</w:t>
            </w:r>
          </w:p>
          <w:p w:rsidR="00000000" w:rsidDel="00000000" w:rsidP="00000000" w:rsidRDefault="00000000" w:rsidRPr="00000000" w14:paraId="00000375">
            <w:pPr>
              <w:jc w:val="center"/>
              <w:rPr>
                <w:sz w:val="22"/>
                <w:szCs w:val="22"/>
              </w:rPr>
            </w:pPr>
            <w:r w:rsidDel="00000000" w:rsidR="00000000" w:rsidRPr="00000000">
              <w:rPr>
                <w:sz w:val="22"/>
                <w:szCs w:val="22"/>
                <w:rtl w:val="0"/>
              </w:rPr>
              <w:t xml:space="preserve">M2.2: 23</w:t>
            </w:r>
          </w:p>
          <w:p w:rsidR="00000000" w:rsidDel="00000000" w:rsidP="00000000" w:rsidRDefault="00000000" w:rsidRPr="00000000" w14:paraId="00000376">
            <w:pPr>
              <w:jc w:val="center"/>
              <w:rPr>
                <w:sz w:val="22"/>
                <w:szCs w:val="22"/>
              </w:rPr>
            </w:pPr>
            <w:r w:rsidDel="00000000" w:rsidR="00000000" w:rsidRPr="00000000">
              <w:rPr>
                <w:sz w:val="22"/>
                <w:szCs w:val="22"/>
                <w:rtl w:val="0"/>
              </w:rPr>
              <w:t xml:space="preserve">M2.3: 40</w:t>
            </w:r>
          </w:p>
          <w:p w:rsidR="00000000" w:rsidDel="00000000" w:rsidP="00000000" w:rsidRDefault="00000000" w:rsidRPr="00000000" w14:paraId="00000377">
            <w:pPr>
              <w:jc w:val="center"/>
              <w:rPr>
                <w:sz w:val="22"/>
                <w:szCs w:val="22"/>
              </w:rPr>
            </w:pPr>
            <w:r w:rsidDel="00000000" w:rsidR="00000000" w:rsidRPr="00000000">
              <w:rPr>
                <w:sz w:val="22"/>
                <w:szCs w:val="22"/>
                <w:rtl w:val="0"/>
              </w:rPr>
              <w:t xml:space="preserve">M2.4: 46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8">
            <w:pPr>
              <w:jc w:val="both"/>
              <w:rPr>
                <w:sz w:val="22"/>
                <w:szCs w:val="22"/>
              </w:rPr>
            </w:pPr>
            <w:r w:rsidDel="00000000" w:rsidR="00000000" w:rsidRPr="00000000">
              <w:rPr>
                <w:b w:val="1"/>
                <w:bCs w:val="1"/>
                <w:sz w:val="22"/>
                <w:szCs w:val="22"/>
                <w:rtl w:val="0"/>
              </w:rPr>
              <w:t xml:space="preserve">M2.1</w:t>
            </w:r>
            <w:r w:rsidDel="00000000" w:rsidR="00000000" w:rsidRPr="00000000">
              <w:rPr>
                <w:sz w:val="22"/>
                <w:szCs w:val="22"/>
                <w:rtl w:val="0"/>
              </w:rPr>
              <w:t xml:space="preserve"> At least 8 new HEIs enrolled. </w:t>
            </w:r>
            <w:r w:rsidDel="00000000" w:rsidR="00000000" w:rsidRPr="00000000">
              <w:rPr>
                <w:b w:val="1"/>
                <w:bCs w:val="1"/>
                <w:sz w:val="22"/>
                <w:szCs w:val="22"/>
                <w:rtl w:val="0"/>
              </w:rPr>
              <w:t xml:space="preserve">M2.2</w:t>
            </w:r>
            <w:r w:rsidDel="00000000" w:rsidR="00000000" w:rsidRPr="00000000">
              <w:rPr>
                <w:sz w:val="22"/>
                <w:szCs w:val="22"/>
                <w:rtl w:val="0"/>
              </w:rPr>
              <w:t xml:space="preserve"> First versions of D1.1.1 to D1.1.11Available in the web page. </w:t>
            </w:r>
            <w:r w:rsidDel="00000000" w:rsidR="00000000" w:rsidRPr="00000000">
              <w:rPr>
                <w:b w:val="1"/>
                <w:bCs w:val="1"/>
                <w:sz w:val="22"/>
                <w:szCs w:val="22"/>
                <w:rtl w:val="0"/>
              </w:rPr>
              <w:t xml:space="preserve">M2.3</w:t>
            </w:r>
            <w:r w:rsidDel="00000000" w:rsidR="00000000" w:rsidRPr="00000000">
              <w:rPr>
                <w:sz w:val="22"/>
                <w:szCs w:val="22"/>
                <w:rtl w:val="0"/>
              </w:rPr>
              <w:t xml:space="preserve"> At least 24 boot camps are done. </w:t>
            </w:r>
            <w:r w:rsidDel="00000000" w:rsidR="00000000" w:rsidRPr="00000000">
              <w:rPr>
                <w:b w:val="1"/>
                <w:bCs w:val="1"/>
                <w:sz w:val="22"/>
                <w:szCs w:val="22"/>
                <w:rtl w:val="0"/>
              </w:rPr>
              <w:t xml:space="preserve">M2.4</w:t>
            </w:r>
            <w:r w:rsidDel="00000000" w:rsidR="00000000" w:rsidRPr="00000000">
              <w:rPr>
                <w:sz w:val="22"/>
                <w:szCs w:val="22"/>
                <w:rtl w:val="0"/>
              </w:rPr>
              <w:t xml:space="preserve"> At least 10 new HEIs</w:t>
            </w:r>
          </w:p>
        </w:tc>
      </w:tr>
      <w:tr>
        <w:trPr>
          <w:cantSplit w:val="0"/>
          <w:trHeight w:val="1305.84960937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9">
            <w:pPr>
              <w:rPr>
                <w:i w:val="1"/>
                <w:iCs w:val="1"/>
                <w:sz w:val="22"/>
                <w:szCs w:val="22"/>
              </w:rPr>
            </w:pPr>
            <w:r w:rsidDel="00000000" w:rsidR="00000000" w:rsidRPr="00000000">
              <w:rPr>
                <w:i w:val="1"/>
                <w:iCs w:val="1"/>
                <w:sz w:val="22"/>
                <w:szCs w:val="22"/>
                <w:rtl w:val="0"/>
              </w:rPr>
              <w:t xml:space="preserve">M3.1 to M3.6</w:t>
            </w:r>
          </w:p>
          <w:p w:rsidR="00000000" w:rsidDel="00000000" w:rsidP="00000000" w:rsidRDefault="00000000" w:rsidRPr="00000000" w14:paraId="0000037A">
            <w:pPr>
              <w:rPr>
                <w:i w:val="1"/>
                <w:iCs w:val="1"/>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B">
            <w:pPr>
              <w:rPr>
                <w:sz w:val="22"/>
                <w:szCs w:val="22"/>
              </w:rPr>
            </w:pPr>
            <w:r w:rsidDel="00000000" w:rsidR="00000000" w:rsidRPr="00000000">
              <w:rPr>
                <w:sz w:val="22"/>
                <w:szCs w:val="22"/>
                <w:rtl w:val="0"/>
              </w:rPr>
              <w:t xml:space="preserve">Educational and research: Design of a quality control and calibration system</w:t>
            </w:r>
          </w:p>
          <w:p w:rsidR="00000000" w:rsidDel="00000000" w:rsidP="00000000" w:rsidRDefault="00000000" w:rsidRPr="00000000" w14:paraId="0000037C">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D">
            <w:pPr>
              <w:jc w:val="center"/>
              <w:rPr>
                <w:sz w:val="22"/>
                <w:szCs w:val="22"/>
              </w:rPr>
            </w:pPr>
            <w:r w:rsidDel="00000000" w:rsidR="00000000" w:rsidRPr="00000000">
              <w:rPr>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7E">
            <w:pPr>
              <w:rPr>
                <w:sz w:val="22"/>
                <w:szCs w:val="22"/>
              </w:rPr>
            </w:pPr>
            <w:r w:rsidDel="00000000" w:rsidR="00000000" w:rsidRPr="00000000">
              <w:rPr>
                <w:sz w:val="22"/>
                <w:szCs w:val="22"/>
                <w:rtl w:val="0"/>
              </w:rPr>
              <w:t xml:space="preserve">M3.1: 09</w:t>
            </w:r>
          </w:p>
          <w:p w:rsidR="00000000" w:rsidDel="00000000" w:rsidP="00000000" w:rsidRDefault="00000000" w:rsidRPr="00000000" w14:paraId="0000037F">
            <w:pPr>
              <w:rPr>
                <w:sz w:val="22"/>
                <w:szCs w:val="22"/>
              </w:rPr>
            </w:pPr>
            <w:r w:rsidDel="00000000" w:rsidR="00000000" w:rsidRPr="00000000">
              <w:rPr>
                <w:sz w:val="22"/>
                <w:szCs w:val="22"/>
                <w:rtl w:val="0"/>
              </w:rPr>
              <w:t xml:space="preserve">M3.2: 37</w:t>
            </w:r>
          </w:p>
          <w:p w:rsidR="00000000" w:rsidDel="00000000" w:rsidP="00000000" w:rsidRDefault="00000000" w:rsidRPr="00000000" w14:paraId="00000380">
            <w:pPr>
              <w:rPr>
                <w:sz w:val="22"/>
                <w:szCs w:val="22"/>
              </w:rPr>
            </w:pPr>
            <w:r w:rsidDel="00000000" w:rsidR="00000000" w:rsidRPr="00000000">
              <w:rPr>
                <w:sz w:val="22"/>
                <w:szCs w:val="22"/>
                <w:rtl w:val="0"/>
              </w:rPr>
              <w:t xml:space="preserve">M3.3: 38</w:t>
            </w:r>
          </w:p>
          <w:p w:rsidR="00000000" w:rsidDel="00000000" w:rsidP="00000000" w:rsidRDefault="00000000" w:rsidRPr="00000000" w14:paraId="00000381">
            <w:pPr>
              <w:rPr>
                <w:sz w:val="22"/>
                <w:szCs w:val="22"/>
              </w:rPr>
            </w:pPr>
            <w:r w:rsidDel="00000000" w:rsidR="00000000" w:rsidRPr="00000000">
              <w:rPr>
                <w:sz w:val="22"/>
                <w:szCs w:val="22"/>
                <w:rtl w:val="0"/>
              </w:rPr>
              <w:t xml:space="preserve">M3.4: 52</w:t>
            </w:r>
          </w:p>
          <w:p w:rsidR="00000000" w:rsidDel="00000000" w:rsidP="00000000" w:rsidRDefault="00000000" w:rsidRPr="00000000" w14:paraId="00000382">
            <w:pPr>
              <w:rPr>
                <w:sz w:val="22"/>
                <w:szCs w:val="22"/>
              </w:rPr>
            </w:pPr>
            <w:r w:rsidDel="00000000" w:rsidR="00000000" w:rsidRPr="00000000">
              <w:rPr>
                <w:sz w:val="22"/>
                <w:szCs w:val="22"/>
                <w:rtl w:val="0"/>
              </w:rPr>
              <w:t xml:space="preserve">M3.5: 25</w:t>
            </w:r>
          </w:p>
          <w:p w:rsidR="00000000" w:rsidDel="00000000" w:rsidP="00000000" w:rsidRDefault="00000000" w:rsidRPr="00000000" w14:paraId="00000383">
            <w:pPr>
              <w:rPr>
                <w:sz w:val="22"/>
                <w:szCs w:val="22"/>
              </w:rPr>
            </w:pPr>
            <w:r w:rsidDel="00000000" w:rsidR="00000000" w:rsidRPr="00000000">
              <w:rPr>
                <w:sz w:val="22"/>
                <w:szCs w:val="22"/>
                <w:rtl w:val="0"/>
              </w:rPr>
              <w:t xml:space="preserve">M3.6: 38 </w:t>
            </w:r>
          </w:p>
          <w:p w:rsidR="00000000" w:rsidDel="00000000" w:rsidP="00000000" w:rsidRDefault="00000000" w:rsidRPr="00000000" w14:paraId="00000384">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5">
            <w:pPr>
              <w:rPr>
                <w:sz w:val="22"/>
                <w:szCs w:val="22"/>
              </w:rPr>
            </w:pPr>
            <w:r w:rsidDel="00000000" w:rsidR="00000000" w:rsidRPr="00000000">
              <w:rPr>
                <w:b w:val="1"/>
                <w:bCs w:val="1"/>
                <w:sz w:val="22"/>
                <w:szCs w:val="22"/>
                <w:rtl w:val="0"/>
              </w:rPr>
              <w:t xml:space="preserve">M3.1:</w:t>
            </w:r>
            <w:r w:rsidDel="00000000" w:rsidR="00000000" w:rsidRPr="00000000">
              <w:rPr>
                <w:sz w:val="22"/>
                <w:szCs w:val="22"/>
                <w:rtl w:val="0"/>
              </w:rPr>
              <w:t xml:space="preserve"> half of the research plan elaborate </w:t>
            </w:r>
            <w:r w:rsidDel="00000000" w:rsidR="00000000" w:rsidRPr="00000000">
              <w:rPr>
                <w:b w:val="1"/>
                <w:bCs w:val="1"/>
                <w:sz w:val="22"/>
                <w:szCs w:val="22"/>
                <w:rtl w:val="0"/>
              </w:rPr>
              <w:t xml:space="preserve">M3.2:</w:t>
            </w:r>
            <w:r w:rsidDel="00000000" w:rsidR="00000000" w:rsidRPr="00000000">
              <w:rPr>
                <w:sz w:val="22"/>
                <w:szCs w:val="22"/>
                <w:rtl w:val="0"/>
              </w:rPr>
              <w:t xml:space="preserve"> half of total data collected </w:t>
            </w:r>
            <w:r w:rsidDel="00000000" w:rsidR="00000000" w:rsidRPr="00000000">
              <w:rPr>
                <w:b w:val="1"/>
                <w:bCs w:val="1"/>
                <w:sz w:val="22"/>
                <w:szCs w:val="22"/>
                <w:rtl w:val="0"/>
              </w:rPr>
              <w:t xml:space="preserve">M3.3:</w:t>
            </w:r>
            <w:r w:rsidDel="00000000" w:rsidR="00000000" w:rsidRPr="00000000">
              <w:rPr>
                <w:sz w:val="22"/>
                <w:szCs w:val="22"/>
                <w:rtl w:val="0"/>
              </w:rPr>
              <w:t xml:space="preserve"> half of total statistics completed </w:t>
            </w:r>
            <w:r w:rsidDel="00000000" w:rsidR="00000000" w:rsidRPr="00000000">
              <w:rPr>
                <w:b w:val="1"/>
                <w:bCs w:val="1"/>
                <w:sz w:val="22"/>
                <w:szCs w:val="22"/>
                <w:rtl w:val="0"/>
              </w:rPr>
              <w:t xml:space="preserve">M3.4:</w:t>
            </w:r>
            <w:r w:rsidDel="00000000" w:rsidR="00000000" w:rsidRPr="00000000">
              <w:rPr>
                <w:sz w:val="22"/>
                <w:szCs w:val="22"/>
                <w:rtl w:val="0"/>
              </w:rPr>
              <w:t xml:space="preserve"> Half impact and development assessed. </w:t>
            </w:r>
            <w:r w:rsidDel="00000000" w:rsidR="00000000" w:rsidRPr="00000000">
              <w:rPr>
                <w:b w:val="1"/>
                <w:bCs w:val="1"/>
                <w:sz w:val="22"/>
                <w:szCs w:val="22"/>
                <w:rtl w:val="0"/>
              </w:rPr>
              <w:t xml:space="preserve">M3.5:</w:t>
            </w:r>
            <w:r w:rsidDel="00000000" w:rsidR="00000000" w:rsidRPr="00000000">
              <w:rPr>
                <w:sz w:val="22"/>
                <w:szCs w:val="22"/>
                <w:rtl w:val="0"/>
              </w:rPr>
              <w:t xml:space="preserve"> Calibration algorithms and QC templates developed. </w:t>
            </w:r>
            <w:r w:rsidDel="00000000" w:rsidR="00000000" w:rsidRPr="00000000">
              <w:rPr>
                <w:b w:val="1"/>
                <w:bCs w:val="1"/>
                <w:sz w:val="22"/>
                <w:szCs w:val="22"/>
                <w:rtl w:val="0"/>
              </w:rPr>
              <w:t xml:space="preserve">M3.6:</w:t>
            </w:r>
            <w:r w:rsidDel="00000000" w:rsidR="00000000" w:rsidRPr="00000000">
              <w:rPr>
                <w:sz w:val="22"/>
                <w:szCs w:val="22"/>
                <w:rtl w:val="0"/>
              </w:rPr>
              <w:t xml:space="preserve"> Prototype calibration module integrated into Dr. Vida (Month 24). </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6">
            <w:pPr>
              <w:jc w:val="center"/>
              <w:rPr>
                <w:sz w:val="22"/>
                <w:szCs w:val="22"/>
              </w:rPr>
            </w:pPr>
            <w:r w:rsidDel="00000000" w:rsidR="00000000" w:rsidRPr="00000000">
              <w:rPr>
                <w:sz w:val="22"/>
                <w:szCs w:val="22"/>
                <w:rtl w:val="0"/>
              </w:rPr>
              <w:t xml:space="preserve">M4.1 to M4.3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7">
            <w:pPr>
              <w:jc w:val="center"/>
              <w:rPr>
                <w:sz w:val="22"/>
                <w:szCs w:val="22"/>
              </w:rPr>
            </w:pPr>
            <w:r w:rsidDel="00000000" w:rsidR="00000000" w:rsidRPr="00000000">
              <w:rPr>
                <w:sz w:val="22"/>
                <w:szCs w:val="22"/>
                <w:rtl w:val="0"/>
              </w:rPr>
              <w:t xml:space="preserve">Dissemination, communication and Exploitation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8">
            <w:pPr>
              <w:jc w:val="center"/>
              <w:rPr>
                <w:sz w:val="22"/>
                <w:szCs w:val="22"/>
              </w:rPr>
            </w:pPr>
            <w:r w:rsidDel="00000000" w:rsidR="00000000" w:rsidRPr="00000000">
              <w:rPr>
                <w:sz w:val="22"/>
                <w:szCs w:val="22"/>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9">
            <w:pPr>
              <w:rPr>
                <w:sz w:val="22"/>
                <w:szCs w:val="22"/>
              </w:rPr>
            </w:pPr>
            <w:r w:rsidDel="00000000" w:rsidR="00000000" w:rsidRPr="00000000">
              <w:rPr>
                <w:sz w:val="22"/>
                <w:szCs w:val="22"/>
                <w:rtl w:val="0"/>
              </w:rPr>
              <w:t xml:space="preserve">M4.1: 4</w:t>
            </w:r>
          </w:p>
          <w:p w:rsidR="00000000" w:rsidDel="00000000" w:rsidP="00000000" w:rsidRDefault="00000000" w:rsidRPr="00000000" w14:paraId="0000038A">
            <w:pPr>
              <w:rPr>
                <w:sz w:val="22"/>
                <w:szCs w:val="22"/>
              </w:rPr>
            </w:pPr>
            <w:r w:rsidDel="00000000" w:rsidR="00000000" w:rsidRPr="00000000">
              <w:rPr>
                <w:sz w:val="22"/>
                <w:szCs w:val="22"/>
                <w:rtl w:val="0"/>
              </w:rPr>
              <w:t xml:space="preserve">M4.2: 5</w:t>
            </w:r>
          </w:p>
          <w:p w:rsidR="00000000" w:rsidDel="00000000" w:rsidP="00000000" w:rsidRDefault="00000000" w:rsidRPr="00000000" w14:paraId="0000038B">
            <w:pPr>
              <w:rPr>
                <w:sz w:val="22"/>
                <w:szCs w:val="22"/>
              </w:rPr>
            </w:pPr>
            <w:r w:rsidDel="00000000" w:rsidR="00000000" w:rsidRPr="00000000">
              <w:rPr>
                <w:sz w:val="22"/>
                <w:szCs w:val="22"/>
                <w:rtl w:val="0"/>
              </w:rPr>
              <w:t xml:space="preserve">M4.3: 4</w:t>
            </w:r>
          </w:p>
          <w:p w:rsidR="00000000" w:rsidDel="00000000" w:rsidP="00000000" w:rsidRDefault="00000000" w:rsidRPr="00000000" w14:paraId="0000038C">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b w:val="1"/>
                <w:bCs w:val="1"/>
                <w:sz w:val="22"/>
                <w:szCs w:val="22"/>
                <w:rtl w:val="0"/>
              </w:rPr>
              <w:t xml:space="preserve">M4.1: </w:t>
            </w:r>
            <w:r w:rsidDel="00000000" w:rsidR="00000000" w:rsidRPr="00000000">
              <w:rPr>
                <w:sz w:val="22"/>
                <w:szCs w:val="22"/>
                <w:rtl w:val="0"/>
              </w:rPr>
              <w:t xml:space="preserve">Half of the dissemination plan developed   </w:t>
            </w:r>
            <w:r w:rsidDel="00000000" w:rsidR="00000000" w:rsidRPr="00000000">
              <w:rPr>
                <w:b w:val="1"/>
                <w:bCs w:val="1"/>
                <w:sz w:val="22"/>
                <w:szCs w:val="22"/>
                <w:rtl w:val="0"/>
              </w:rPr>
              <w:t xml:space="preserve">M4.2: </w:t>
            </w:r>
            <w:r w:rsidDel="00000000" w:rsidR="00000000" w:rsidRPr="00000000">
              <w:rPr>
                <w:sz w:val="22"/>
                <w:szCs w:val="22"/>
                <w:rtl w:val="0"/>
              </w:rPr>
              <w:t xml:space="preserve"> Half of the communication plan developed </w:t>
            </w:r>
            <w:r w:rsidDel="00000000" w:rsidR="00000000" w:rsidRPr="00000000">
              <w:rPr>
                <w:b w:val="1"/>
                <w:bCs w:val="1"/>
                <w:sz w:val="22"/>
                <w:szCs w:val="22"/>
                <w:rtl w:val="0"/>
              </w:rPr>
              <w:t xml:space="preserve">M4.3:</w:t>
            </w:r>
            <w:r w:rsidDel="00000000" w:rsidR="00000000" w:rsidRPr="00000000">
              <w:rPr>
                <w:sz w:val="22"/>
                <w:szCs w:val="22"/>
                <w:rtl w:val="0"/>
              </w:rPr>
              <w:t xml:space="preserve">    Half of the communication plan developed. </w:t>
            </w:r>
          </w:p>
        </w:tc>
      </w:tr>
      <w:tr>
        <w:trPr>
          <w:cantSplit w:val="0"/>
          <w:trHeight w:val="259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E">
            <w:pPr>
              <w:rPr>
                <w:sz w:val="22"/>
                <w:szCs w:val="22"/>
              </w:rPr>
            </w:pPr>
            <w:r w:rsidDel="00000000" w:rsidR="00000000" w:rsidRPr="00000000">
              <w:rPr>
                <w:sz w:val="22"/>
                <w:szCs w:val="22"/>
                <w:rtl w:val="0"/>
              </w:rPr>
              <w:t xml:space="preserve">M5.1 to M5.3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8F">
            <w:pPr>
              <w:rPr>
                <w:sz w:val="22"/>
                <w:szCs w:val="22"/>
              </w:rPr>
            </w:pPr>
            <w:r w:rsidDel="00000000" w:rsidR="00000000" w:rsidRPr="00000000">
              <w:rPr>
                <w:sz w:val="22"/>
                <w:szCs w:val="22"/>
                <w:rtl w:val="0"/>
              </w:rPr>
              <w:t xml:space="preserve">Day-to-day management, project meetings and consortium agreement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0">
            <w:pPr>
              <w:rPr>
                <w:sz w:val="22"/>
                <w:szCs w:val="22"/>
              </w:rPr>
            </w:pPr>
            <w:r w:rsidDel="00000000" w:rsidR="00000000" w:rsidRPr="00000000">
              <w:rPr>
                <w:sz w:val="22"/>
                <w:szCs w:val="22"/>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1">
            <w:pPr>
              <w:rPr>
                <w:sz w:val="22"/>
                <w:szCs w:val="22"/>
              </w:rPr>
            </w:pPr>
            <w:r w:rsidDel="00000000" w:rsidR="00000000" w:rsidRPr="00000000">
              <w:rPr>
                <w:sz w:val="22"/>
                <w:szCs w:val="22"/>
                <w:rtl w:val="0"/>
              </w:rPr>
              <w:t xml:space="preserve">M5.1.1: 03 M5.1.2: 04</w:t>
            </w:r>
          </w:p>
          <w:p w:rsidR="00000000" w:rsidDel="00000000" w:rsidP="00000000" w:rsidRDefault="00000000" w:rsidRPr="00000000" w14:paraId="00000392">
            <w:pPr>
              <w:rPr>
                <w:sz w:val="22"/>
                <w:szCs w:val="22"/>
              </w:rPr>
            </w:pPr>
            <w:r w:rsidDel="00000000" w:rsidR="00000000" w:rsidRPr="00000000">
              <w:rPr>
                <w:sz w:val="22"/>
                <w:szCs w:val="22"/>
                <w:rtl w:val="0"/>
              </w:rPr>
              <w:t xml:space="preserve">M5.1.3: 02</w:t>
            </w:r>
          </w:p>
          <w:p w:rsidR="00000000" w:rsidDel="00000000" w:rsidP="00000000" w:rsidRDefault="00000000" w:rsidRPr="00000000" w14:paraId="00000393">
            <w:pPr>
              <w:rPr>
                <w:sz w:val="22"/>
                <w:szCs w:val="22"/>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394">
            <w:pPr>
              <w:rPr>
                <w:sz w:val="22"/>
                <w:szCs w:val="22"/>
              </w:rPr>
            </w:pPr>
            <w:r w:rsidDel="00000000" w:rsidR="00000000" w:rsidRPr="00000000">
              <w:rPr>
                <w:b w:val="1"/>
                <w:bCs w:val="1"/>
                <w:sz w:val="22"/>
                <w:szCs w:val="22"/>
                <w:rtl w:val="0"/>
              </w:rPr>
              <w:t xml:space="preserve">M5.1:</w:t>
            </w:r>
            <w:r w:rsidDel="00000000" w:rsidR="00000000" w:rsidRPr="00000000">
              <w:rPr>
                <w:sz w:val="22"/>
                <w:szCs w:val="22"/>
                <w:rtl w:val="0"/>
              </w:rPr>
              <w:t xml:space="preserve"> </w:t>
            </w:r>
            <w:r w:rsidDel="00000000" w:rsidR="00000000" w:rsidRPr="00000000">
              <w:rPr>
                <w:i w:val="1"/>
                <w:iCs w:val="1"/>
                <w:sz w:val="22"/>
                <w:szCs w:val="22"/>
                <w:rtl w:val="0"/>
              </w:rPr>
              <w:t xml:space="preserve">Project management framework established.</w:t>
            </w:r>
            <w:r w:rsidDel="00000000" w:rsidR="00000000" w:rsidRPr="00000000">
              <w:rPr>
                <w:sz w:val="22"/>
                <w:szCs w:val="22"/>
                <w:rtl w:val="0"/>
              </w:rPr>
              <w:t xml:space="preserve"> Detailed work plans, management protocols, financial guidelines, and gender equality integration strategy approved by all partners.</w:t>
              <w:br w:type="textWrapping"/>
            </w:r>
            <w:r w:rsidDel="00000000" w:rsidR="00000000" w:rsidRPr="00000000">
              <w:rPr>
                <w:b w:val="1"/>
                <w:bCs w:val="1"/>
                <w:sz w:val="22"/>
                <w:szCs w:val="22"/>
                <w:rtl w:val="0"/>
              </w:rPr>
              <w:t xml:space="preserve">M5.2: </w:t>
            </w:r>
            <w:r w:rsidDel="00000000" w:rsidR="00000000" w:rsidRPr="00000000">
              <w:rPr>
                <w:i w:val="1"/>
                <w:iCs w:val="1"/>
                <w:sz w:val="22"/>
                <w:szCs w:val="22"/>
                <w:rtl w:val="0"/>
              </w:rPr>
              <w:t xml:space="preserve">Kick-off meeting held and documented</w:t>
            </w:r>
            <w:r w:rsidDel="00000000" w:rsidR="00000000" w:rsidRPr="00000000">
              <w:rPr>
                <w:sz w:val="22"/>
                <w:szCs w:val="22"/>
                <w:rtl w:val="0"/>
              </w:rPr>
              <w:t xml:space="preserve"> – Agendas, minutes, and action items archived in a centralized repository. </w:t>
            </w:r>
          </w:p>
          <w:p w:rsidR="00000000" w:rsidDel="00000000" w:rsidP="00000000" w:rsidRDefault="00000000" w:rsidRPr="00000000" w14:paraId="00000395">
            <w:pPr>
              <w:rPr>
                <w:sz w:val="22"/>
                <w:szCs w:val="22"/>
              </w:rPr>
            </w:pPr>
            <w:r w:rsidDel="00000000" w:rsidR="00000000" w:rsidRPr="00000000">
              <w:rPr>
                <w:b w:val="1"/>
                <w:bCs w:val="1"/>
                <w:sz w:val="22"/>
                <w:szCs w:val="22"/>
                <w:rtl w:val="0"/>
              </w:rPr>
              <w:t xml:space="preserve">M5.3:</w:t>
            </w:r>
            <w:r w:rsidDel="00000000" w:rsidR="00000000" w:rsidRPr="00000000">
              <w:rPr>
                <w:sz w:val="22"/>
                <w:szCs w:val="22"/>
                <w:rtl w:val="0"/>
              </w:rPr>
              <w:t xml:space="preserve"> </w:t>
            </w:r>
            <w:r w:rsidDel="00000000" w:rsidR="00000000" w:rsidRPr="00000000">
              <w:rPr>
                <w:i w:val="1"/>
                <w:iCs w:val="1"/>
                <w:sz w:val="22"/>
                <w:szCs w:val="22"/>
                <w:rtl w:val="0"/>
              </w:rPr>
              <w:t xml:space="preserve">Draft Consortium Agreement circulated</w:t>
            </w:r>
            <w:r w:rsidDel="00000000" w:rsidR="00000000" w:rsidRPr="00000000">
              <w:rPr>
                <w:sz w:val="22"/>
                <w:szCs w:val="22"/>
                <w:rtl w:val="0"/>
              </w:rPr>
              <w:t xml:space="preserve"> – All partners review and comment on IPR, confidentiality, and governance clauses</w:t>
            </w:r>
          </w:p>
        </w:tc>
      </w:tr>
    </w:tbl>
    <w:p w:rsidR="00000000" w:rsidDel="00000000" w:rsidP="00000000" w:rsidRDefault="00000000" w:rsidRPr="00000000" w14:paraId="00000396">
      <w:pPr>
        <w:rPr>
          <w:b w:val="1"/>
          <w:bCs w:val="1"/>
          <w:sz w:val="22"/>
          <w:szCs w:val="22"/>
        </w:rPr>
      </w:pPr>
      <w:r w:rsidDel="00000000" w:rsidR="00000000" w:rsidRPr="00000000">
        <w:rPr>
          <w:rtl w:val="0"/>
        </w:rPr>
      </w:r>
    </w:p>
    <w:p w:rsidR="00000000" w:rsidDel="00000000" w:rsidP="00000000" w:rsidRDefault="00000000" w:rsidRPr="00000000" w14:paraId="00000397">
      <w:pPr>
        <w:rPr>
          <w:b w:val="1"/>
          <w:bCs w:val="1"/>
          <w:i w:val="1"/>
          <w:iCs w:val="1"/>
          <w:sz w:val="22"/>
          <w:szCs w:val="22"/>
          <w:highlight w:val="yellow"/>
        </w:rPr>
      </w:pPr>
      <w:r w:rsidDel="00000000" w:rsidR="00000000" w:rsidRPr="00000000">
        <w:rPr>
          <w:b w:val="1"/>
          <w:bCs w:val="1"/>
          <w:i w:val="1"/>
          <w:iCs w:val="1"/>
          <w:sz w:val="22"/>
          <w:szCs w:val="22"/>
          <w:highlight w:val="yellow"/>
          <w:rtl w:val="0"/>
        </w:rPr>
        <w:t xml:space="preserve">Means of verification </w:t>
      </w:r>
    </w:p>
    <w:p w:rsidR="00000000" w:rsidDel="00000000" w:rsidP="00000000" w:rsidRDefault="00000000" w:rsidRPr="00000000" w14:paraId="00000398">
      <w:pPr>
        <w:rPr>
          <w:i w:val="1"/>
          <w:iCs w:val="1"/>
          <w:sz w:val="22"/>
          <w:szCs w:val="22"/>
        </w:rPr>
      </w:pPr>
      <w:r w:rsidDel="00000000" w:rsidR="00000000" w:rsidRPr="00000000">
        <w:rPr>
          <w:i w:val="1"/>
          <w:iCs w:val="1"/>
          <w:sz w:val="22"/>
          <w:szCs w:val="22"/>
          <w:highlight w:val="yellow"/>
          <w:rtl w:val="0"/>
        </w:rPr>
        <w:t xml:space="preserve">Show how you will confirm that the milestone has been attained. Refer to indicators if appropriate. For example: a laboratory prototype that is ‘up and running’; software released and validated by a user group; field survey complete and data quality validated</w:t>
      </w:r>
      <w:r w:rsidDel="00000000" w:rsidR="00000000" w:rsidRPr="00000000">
        <w:rPr>
          <w:rtl w:val="0"/>
        </w:rPr>
      </w:r>
    </w:p>
    <w:p w:rsidR="00000000" w:rsidDel="00000000" w:rsidP="00000000" w:rsidRDefault="00000000" w:rsidRPr="00000000" w14:paraId="00000399">
      <w:pPr>
        <w:rPr>
          <w:color w:val="000000"/>
          <w:sz w:val="22"/>
          <w:szCs w:val="22"/>
        </w:rPr>
      </w:pPr>
      <w:r w:rsidDel="00000000" w:rsidR="00000000" w:rsidRPr="00000000">
        <w:rPr>
          <w:rtl w:val="0"/>
        </w:rPr>
      </w:r>
    </w:p>
    <w:p w:rsidR="00000000" w:rsidDel="00000000" w:rsidP="00000000" w:rsidRDefault="00000000" w:rsidRPr="00000000" w14:paraId="0000039A">
      <w:pPr>
        <w:rPr>
          <w:b w:val="1"/>
          <w:bCs w:val="1"/>
          <w:i w:val="1"/>
          <w:iCs w:val="1"/>
          <w:sz w:val="22"/>
          <w:szCs w:val="22"/>
        </w:rPr>
      </w:pPr>
      <w:r w:rsidDel="00000000" w:rsidR="00000000" w:rsidRPr="00000000">
        <w:rPr>
          <w:b w:val="1"/>
          <w:bCs w:val="1"/>
          <w:sz w:val="22"/>
          <w:szCs w:val="22"/>
          <w:rtl w:val="0"/>
        </w:rPr>
        <w:t xml:space="preserve">Table 3.1e:</w:t>
        <w:tab/>
        <w:t xml:space="preserve">Critical risks for implementation </w:t>
      </w:r>
      <w:r w:rsidDel="00000000" w:rsidR="00000000" w:rsidRPr="00000000">
        <w:rPr>
          <w:color w:val="b5b5b5"/>
          <w:sz w:val="22"/>
          <w:szCs w:val="22"/>
          <w:rtl w:val="0"/>
        </w:rPr>
        <w:t xml:space="preserve">#@RSK-MGT-RM@#</w:t>
      </w:r>
      <w:r w:rsidDel="00000000" w:rsidR="00000000" w:rsidRPr="00000000">
        <w:rPr>
          <w:rtl w:val="0"/>
        </w:rPr>
      </w:r>
    </w:p>
    <w:tbl>
      <w:tblPr>
        <w:tblStyle w:val="Table20"/>
        <w:tblW w:w="10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25"/>
        <w:gridCol w:w="900"/>
        <w:gridCol w:w="5190"/>
        <w:tblGridChange w:id="0">
          <w:tblGrid>
            <w:gridCol w:w="4125"/>
            <w:gridCol w:w="900"/>
            <w:gridCol w:w="5190"/>
          </w:tblGrid>
        </w:tblGridChange>
      </w:tblGrid>
      <w:tr>
        <w:trPr>
          <w:cantSplit w:val="0"/>
          <w:tblHeader w:val="0"/>
        </w:trPr>
        <w:tc>
          <w:tcPr>
            <w:shd w:fill="b5c1df" w:val="clear"/>
          </w:tcPr>
          <w:p w:rsidR="00000000" w:rsidDel="00000000" w:rsidP="00000000" w:rsidRDefault="00000000" w:rsidRPr="00000000" w14:paraId="0000039B">
            <w:pPr>
              <w:jc w:val="both"/>
              <w:rPr>
                <w:b w:val="1"/>
                <w:bCs w:val="1"/>
                <w:sz w:val="22"/>
                <w:szCs w:val="22"/>
              </w:rPr>
            </w:pPr>
            <w:r w:rsidDel="00000000" w:rsidR="00000000" w:rsidRPr="00000000">
              <w:rPr>
                <w:b w:val="1"/>
                <w:bCs w:val="1"/>
                <w:sz w:val="22"/>
                <w:szCs w:val="22"/>
                <w:rtl w:val="0"/>
              </w:rPr>
              <w:t xml:space="preserve">Description of risk (indicate level of (i) likelihood, and (ii) severity: Low/Medium/High)</w:t>
            </w:r>
          </w:p>
        </w:tc>
        <w:tc>
          <w:tcPr>
            <w:shd w:fill="b5c1df" w:val="clear"/>
          </w:tcPr>
          <w:p w:rsidR="00000000" w:rsidDel="00000000" w:rsidP="00000000" w:rsidRDefault="00000000" w:rsidRPr="00000000" w14:paraId="0000039C">
            <w:pPr>
              <w:jc w:val="both"/>
              <w:rPr>
                <w:b w:val="1"/>
                <w:bCs w:val="1"/>
                <w:sz w:val="22"/>
                <w:szCs w:val="22"/>
              </w:rPr>
            </w:pPr>
            <w:r w:rsidDel="00000000" w:rsidR="00000000" w:rsidRPr="00000000">
              <w:rPr>
                <w:b w:val="1"/>
                <w:bCs w:val="1"/>
                <w:sz w:val="22"/>
                <w:szCs w:val="22"/>
                <w:rtl w:val="0"/>
              </w:rPr>
              <w:t xml:space="preserve">WP(s) involved</w:t>
            </w:r>
          </w:p>
        </w:tc>
        <w:tc>
          <w:tcPr>
            <w:shd w:fill="b5c1df" w:val="clear"/>
          </w:tcPr>
          <w:p w:rsidR="00000000" w:rsidDel="00000000" w:rsidP="00000000" w:rsidRDefault="00000000" w:rsidRPr="00000000" w14:paraId="0000039D">
            <w:pPr>
              <w:jc w:val="both"/>
              <w:rPr>
                <w:b w:val="1"/>
                <w:bCs w:val="1"/>
                <w:sz w:val="22"/>
                <w:szCs w:val="22"/>
              </w:rPr>
            </w:pPr>
            <w:r w:rsidDel="00000000" w:rsidR="00000000" w:rsidRPr="00000000">
              <w:rPr>
                <w:b w:val="1"/>
                <w:bCs w:val="1"/>
                <w:sz w:val="22"/>
                <w:szCs w:val="22"/>
                <w:rtl w:val="0"/>
              </w:rPr>
              <w:t xml:space="preserve">Proposed risk-mitigation measures</w:t>
            </w:r>
          </w:p>
        </w:tc>
      </w:tr>
      <w:tr>
        <w:trPr>
          <w:cantSplit w:val="0"/>
          <w:tblHeader w:val="0"/>
        </w:trPr>
        <w:tc>
          <w:tcPr/>
          <w:p w:rsidR="00000000" w:rsidDel="00000000" w:rsidP="00000000" w:rsidRDefault="00000000" w:rsidRPr="00000000" w14:paraId="0000039E">
            <w:pPr>
              <w:jc w:val="both"/>
              <w:rPr>
                <w:sz w:val="26"/>
                <w:szCs w:val="26"/>
              </w:rPr>
            </w:pPr>
            <w:r w:rsidDel="00000000" w:rsidR="00000000" w:rsidRPr="00000000">
              <w:rPr>
                <w:color w:val="000000"/>
                <w:sz w:val="22"/>
                <w:szCs w:val="22"/>
                <w:rtl w:val="0"/>
              </w:rPr>
              <w:t xml:space="preserve"> R.1 Number of students below expectations- Lol: low; S: high</w:t>
              <w:tab/>
              <w:tab/>
            </w:r>
            <w:r w:rsidDel="00000000" w:rsidR="00000000" w:rsidRPr="00000000">
              <w:rPr>
                <w:rtl w:val="0"/>
              </w:rPr>
            </w:r>
          </w:p>
        </w:tc>
        <w:tc>
          <w:tcPr/>
          <w:p w:rsidR="00000000" w:rsidDel="00000000" w:rsidP="00000000" w:rsidRDefault="00000000" w:rsidRPr="00000000" w14:paraId="0000039F">
            <w:pPr>
              <w:jc w:val="both"/>
              <w:rPr>
                <w:sz w:val="26"/>
                <w:szCs w:val="26"/>
              </w:rPr>
            </w:pPr>
            <w:r w:rsidDel="00000000" w:rsidR="00000000" w:rsidRPr="00000000">
              <w:rPr>
                <w:color w:val="000000"/>
                <w:sz w:val="22"/>
                <w:szCs w:val="22"/>
                <w:rtl w:val="0"/>
              </w:rPr>
              <w:t xml:space="preserve">1</w:t>
            </w:r>
            <w:r w:rsidDel="00000000" w:rsidR="00000000" w:rsidRPr="00000000">
              <w:rPr>
                <w:rtl w:val="0"/>
              </w:rPr>
            </w:r>
          </w:p>
        </w:tc>
        <w:tc>
          <w:tcPr/>
          <w:p w:rsidR="00000000" w:rsidDel="00000000" w:rsidP="00000000" w:rsidRDefault="00000000" w:rsidRPr="00000000" w14:paraId="000003A0">
            <w:pPr>
              <w:jc w:val="both"/>
              <w:rPr>
                <w:sz w:val="26"/>
                <w:szCs w:val="26"/>
              </w:rPr>
            </w:pPr>
            <w:r w:rsidDel="00000000" w:rsidR="00000000" w:rsidRPr="00000000">
              <w:rPr>
                <w:color w:val="000000"/>
                <w:sz w:val="22"/>
                <w:szCs w:val="22"/>
                <w:rtl w:val="0"/>
              </w:rPr>
              <w:t xml:space="preserve">The beneficiaries have access to many different subjects other than the chosen ones for this work for recruitment of students</w:t>
            </w:r>
            <w:r w:rsidDel="00000000" w:rsidR="00000000" w:rsidRPr="00000000">
              <w:rPr>
                <w:rtl w:val="0"/>
              </w:rPr>
            </w:r>
          </w:p>
        </w:tc>
      </w:tr>
      <w:tr>
        <w:trPr>
          <w:cantSplit w:val="0"/>
          <w:tblHeader w:val="0"/>
        </w:trPr>
        <w:tc>
          <w:tcPr/>
          <w:p w:rsidR="00000000" w:rsidDel="00000000" w:rsidP="00000000" w:rsidRDefault="00000000" w:rsidRPr="00000000" w14:paraId="000003A1">
            <w:pPr>
              <w:jc w:val="both"/>
              <w:rPr>
                <w:sz w:val="26"/>
                <w:szCs w:val="26"/>
              </w:rPr>
            </w:pPr>
            <w:r w:rsidDel="00000000" w:rsidR="00000000" w:rsidRPr="00000000">
              <w:rPr>
                <w:color w:val="000000"/>
                <w:sz w:val="22"/>
                <w:szCs w:val="22"/>
                <w:rtl w:val="0"/>
              </w:rPr>
              <w:t xml:space="preserve"> R.2 Failure in creating SMARTUP. Lol: </w:t>
            </w:r>
            <w:r w:rsidDel="00000000" w:rsidR="00000000" w:rsidRPr="00000000">
              <w:rPr>
                <w:sz w:val="22"/>
                <w:szCs w:val="22"/>
                <w:rtl w:val="0"/>
              </w:rPr>
              <w:t xml:space="preserve">l</w:t>
            </w:r>
            <w:r w:rsidDel="00000000" w:rsidR="00000000" w:rsidRPr="00000000">
              <w:rPr>
                <w:color w:val="000000"/>
                <w:sz w:val="22"/>
                <w:szCs w:val="22"/>
                <w:rtl w:val="0"/>
              </w:rPr>
              <w:t xml:space="preserve">ow, S: medium</w:t>
            </w:r>
            <w:r w:rsidDel="00000000" w:rsidR="00000000" w:rsidRPr="00000000">
              <w:rPr>
                <w:rtl w:val="0"/>
              </w:rPr>
            </w:r>
          </w:p>
        </w:tc>
        <w:tc>
          <w:tcPr/>
          <w:p w:rsidR="00000000" w:rsidDel="00000000" w:rsidP="00000000" w:rsidRDefault="00000000" w:rsidRPr="00000000" w14:paraId="000003A2">
            <w:pPr>
              <w:jc w:val="both"/>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3A3">
            <w:pPr>
              <w:jc w:val="both"/>
              <w:rPr>
                <w:sz w:val="26"/>
                <w:szCs w:val="26"/>
              </w:rPr>
            </w:pPr>
            <w:r w:rsidDel="00000000" w:rsidR="00000000" w:rsidRPr="00000000">
              <w:rPr>
                <w:color w:val="000000"/>
                <w:sz w:val="22"/>
                <w:szCs w:val="22"/>
                <w:rtl w:val="0"/>
              </w:rPr>
              <w:t xml:space="preserve"> SMARTUP tasks will be taken by The Proteomass Scientific Society, partner of the NOVA-FCT-BIOSCOPE GROUP.</w:t>
            </w:r>
            <w:r w:rsidDel="00000000" w:rsidR="00000000" w:rsidRPr="00000000">
              <w:rPr>
                <w:rtl w:val="0"/>
              </w:rPr>
            </w:r>
          </w:p>
        </w:tc>
      </w:tr>
      <w:tr>
        <w:trPr>
          <w:cantSplit w:val="0"/>
          <w:tblHeader w:val="0"/>
        </w:trPr>
        <w:tc>
          <w:tcPr/>
          <w:p w:rsidR="00000000" w:rsidDel="00000000" w:rsidP="00000000" w:rsidRDefault="00000000" w:rsidRPr="00000000" w14:paraId="000003A4">
            <w:pPr>
              <w:jc w:val="both"/>
              <w:rPr>
                <w:sz w:val="26"/>
                <w:szCs w:val="26"/>
              </w:rPr>
            </w:pPr>
            <w:r w:rsidDel="00000000" w:rsidR="00000000" w:rsidRPr="00000000">
              <w:rPr>
                <w:color w:val="000000"/>
                <w:sz w:val="22"/>
                <w:szCs w:val="22"/>
                <w:rtl w:val="0"/>
              </w:rPr>
              <w:t xml:space="preserve"> R.3 Partner departing consortium. Lol: low, S: medium</w:t>
            </w:r>
            <w:r w:rsidDel="00000000" w:rsidR="00000000" w:rsidRPr="00000000">
              <w:rPr>
                <w:rtl w:val="0"/>
              </w:rPr>
            </w:r>
          </w:p>
        </w:tc>
        <w:tc>
          <w:tcPr/>
          <w:p w:rsidR="00000000" w:rsidDel="00000000" w:rsidP="00000000" w:rsidRDefault="00000000" w:rsidRPr="00000000" w14:paraId="000003A5">
            <w:pPr>
              <w:jc w:val="both"/>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3A6">
            <w:pPr>
              <w:jc w:val="both"/>
              <w:rPr>
                <w:sz w:val="26"/>
                <w:szCs w:val="26"/>
              </w:rPr>
            </w:pPr>
            <w:r w:rsidDel="00000000" w:rsidR="00000000" w:rsidRPr="00000000">
              <w:rPr>
                <w:color w:val="000000"/>
                <w:sz w:val="22"/>
                <w:szCs w:val="22"/>
                <w:rtl w:val="0"/>
              </w:rPr>
              <w:t xml:space="preserve">The skills necessary for this project are redundant among beneficiaries</w:t>
            </w:r>
            <w:r w:rsidDel="00000000" w:rsidR="00000000" w:rsidRPr="00000000">
              <w:rPr>
                <w:rtl w:val="0"/>
              </w:rPr>
            </w:r>
          </w:p>
        </w:tc>
      </w:tr>
      <w:tr>
        <w:trPr>
          <w:cantSplit w:val="0"/>
          <w:tblHeader w:val="0"/>
        </w:trPr>
        <w:tc>
          <w:tcPr/>
          <w:p w:rsidR="00000000" w:rsidDel="00000000" w:rsidP="00000000" w:rsidRDefault="00000000" w:rsidRPr="00000000" w14:paraId="000003A7">
            <w:pPr>
              <w:jc w:val="both"/>
              <w:rPr>
                <w:sz w:val="26"/>
                <w:szCs w:val="26"/>
              </w:rPr>
            </w:pPr>
            <w:r w:rsidDel="00000000" w:rsidR="00000000" w:rsidRPr="00000000">
              <w:rPr>
                <w:color w:val="000000"/>
                <w:sz w:val="22"/>
                <w:szCs w:val="22"/>
                <w:rtl w:val="0"/>
              </w:rPr>
              <w:t xml:space="preserve">R.4 Scale Adoption across Europe fails. Lol: low, S: Low</w:t>
            </w:r>
            <w:r w:rsidDel="00000000" w:rsidR="00000000" w:rsidRPr="00000000">
              <w:rPr>
                <w:rtl w:val="0"/>
              </w:rPr>
            </w:r>
          </w:p>
        </w:tc>
        <w:tc>
          <w:tcPr/>
          <w:p w:rsidR="00000000" w:rsidDel="00000000" w:rsidP="00000000" w:rsidRDefault="00000000" w:rsidRPr="00000000" w14:paraId="000003A8">
            <w:pPr>
              <w:jc w:val="both"/>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3A9">
            <w:pPr>
              <w:jc w:val="both"/>
              <w:rPr>
                <w:sz w:val="26"/>
                <w:szCs w:val="26"/>
              </w:rPr>
            </w:pPr>
            <w:r w:rsidDel="00000000" w:rsidR="00000000" w:rsidRPr="00000000">
              <w:rPr>
                <w:color w:val="000000"/>
                <w:sz w:val="22"/>
                <w:szCs w:val="22"/>
                <w:rtl w:val="0"/>
              </w:rPr>
              <w:t xml:space="preserve">The number of partners linked to beneficiaries is too large across Europe to fail. Web divulgation as an alternative.</w:t>
            </w:r>
            <w:r w:rsidDel="00000000" w:rsidR="00000000" w:rsidRPr="00000000">
              <w:rPr>
                <w:rtl w:val="0"/>
              </w:rPr>
            </w:r>
          </w:p>
        </w:tc>
      </w:tr>
      <w:tr>
        <w:trPr>
          <w:cantSplit w:val="0"/>
          <w:tblHeader w:val="0"/>
        </w:trPr>
        <w:tc>
          <w:tcPr/>
          <w:p w:rsidR="00000000" w:rsidDel="00000000" w:rsidP="00000000" w:rsidRDefault="00000000" w:rsidRPr="00000000" w14:paraId="000003AA">
            <w:pPr>
              <w:jc w:val="both"/>
              <w:rPr>
                <w:sz w:val="26"/>
                <w:szCs w:val="26"/>
              </w:rPr>
            </w:pPr>
            <w:r w:rsidDel="00000000" w:rsidR="00000000" w:rsidRPr="00000000">
              <w:rPr>
                <w:color w:val="000000"/>
                <w:sz w:val="22"/>
                <w:szCs w:val="22"/>
                <w:rtl w:val="0"/>
              </w:rPr>
              <w:t xml:space="preserve">R.5 Scale adoption outside Europe fails. Lol: </w:t>
            </w:r>
            <w:r w:rsidDel="00000000" w:rsidR="00000000" w:rsidRPr="00000000">
              <w:rPr>
                <w:sz w:val="22"/>
                <w:szCs w:val="22"/>
                <w:rtl w:val="0"/>
              </w:rPr>
              <w:t xml:space="preserve">l</w:t>
            </w:r>
            <w:r w:rsidDel="00000000" w:rsidR="00000000" w:rsidRPr="00000000">
              <w:rPr>
                <w:color w:val="000000"/>
                <w:sz w:val="22"/>
                <w:szCs w:val="22"/>
                <w:rtl w:val="0"/>
              </w:rPr>
              <w:t xml:space="preserve">ow, S: low</w:t>
            </w:r>
            <w:r w:rsidDel="00000000" w:rsidR="00000000" w:rsidRPr="00000000">
              <w:rPr>
                <w:rtl w:val="0"/>
              </w:rPr>
            </w:r>
          </w:p>
        </w:tc>
        <w:tc>
          <w:tcPr/>
          <w:p w:rsidR="00000000" w:rsidDel="00000000" w:rsidP="00000000" w:rsidRDefault="00000000" w:rsidRPr="00000000" w14:paraId="000003AB">
            <w:pPr>
              <w:jc w:val="both"/>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3AC">
            <w:pPr>
              <w:jc w:val="both"/>
              <w:rPr>
                <w:sz w:val="26"/>
                <w:szCs w:val="26"/>
              </w:rPr>
            </w:pPr>
            <w:r w:rsidDel="00000000" w:rsidR="00000000" w:rsidRPr="00000000">
              <w:rPr>
                <w:color w:val="000000"/>
                <w:sz w:val="22"/>
                <w:szCs w:val="22"/>
                <w:rtl w:val="0"/>
              </w:rPr>
              <w:t xml:space="preserve">The overseas partners (Brazil) linked to beneficiaries are large and important Brazilian universities to fail. Web divulgation as an alternative</w:t>
            </w:r>
            <w:r w:rsidDel="00000000" w:rsidR="00000000" w:rsidRPr="00000000">
              <w:rPr>
                <w:rtl w:val="0"/>
              </w:rPr>
            </w:r>
          </w:p>
        </w:tc>
      </w:tr>
      <w:tr>
        <w:trPr>
          <w:cantSplit w:val="0"/>
          <w:tblHeader w:val="0"/>
        </w:trPr>
        <w:tc>
          <w:tcPr/>
          <w:p w:rsidR="00000000" w:rsidDel="00000000" w:rsidP="00000000" w:rsidRDefault="00000000" w:rsidRPr="00000000" w14:paraId="000003AD">
            <w:pPr>
              <w:jc w:val="both"/>
              <w:rPr>
                <w:color w:val="000000"/>
                <w:sz w:val="22"/>
                <w:szCs w:val="22"/>
              </w:rPr>
            </w:pPr>
            <w:r w:rsidDel="00000000" w:rsidR="00000000" w:rsidRPr="00000000">
              <w:rPr>
                <w:color w:val="000000"/>
                <w:sz w:val="22"/>
                <w:szCs w:val="22"/>
                <w:rtl w:val="0"/>
              </w:rPr>
              <w:t xml:space="preserve">R.6 Number of teachers below expectations. Lol: </w:t>
            </w:r>
            <w:r w:rsidDel="00000000" w:rsidR="00000000" w:rsidRPr="00000000">
              <w:rPr>
                <w:sz w:val="22"/>
                <w:szCs w:val="22"/>
                <w:rtl w:val="0"/>
              </w:rPr>
              <w:t xml:space="preserve">l</w:t>
            </w:r>
            <w:r w:rsidDel="00000000" w:rsidR="00000000" w:rsidRPr="00000000">
              <w:rPr>
                <w:color w:val="000000"/>
                <w:sz w:val="22"/>
                <w:szCs w:val="22"/>
                <w:rtl w:val="0"/>
              </w:rPr>
              <w:t xml:space="preserve">ow, S: low</w:t>
            </w:r>
          </w:p>
        </w:tc>
        <w:tc>
          <w:tcPr/>
          <w:p w:rsidR="00000000" w:rsidDel="00000000" w:rsidP="00000000" w:rsidRDefault="00000000" w:rsidRPr="00000000" w14:paraId="000003AE">
            <w:pPr>
              <w:jc w:val="both"/>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3AF">
            <w:pPr>
              <w:jc w:val="both"/>
              <w:rPr>
                <w:sz w:val="26"/>
                <w:szCs w:val="26"/>
              </w:rPr>
            </w:pPr>
            <w:r w:rsidDel="00000000" w:rsidR="00000000" w:rsidRPr="00000000">
              <w:rPr>
                <w:sz w:val="22"/>
                <w:szCs w:val="22"/>
                <w:rtl w:val="0"/>
              </w:rPr>
              <w:t xml:space="preserve">Recruitment already started a the SciEdu conference organized in 2025 by </w:t>
            </w:r>
            <w:hyperlink r:id="rId86">
              <w:r w:rsidDel="00000000" w:rsidR="00000000" w:rsidRPr="00000000">
                <w:rPr>
                  <w:sz w:val="22"/>
                  <w:szCs w:val="22"/>
                  <w:rtl w:val="0"/>
                </w:rPr>
                <w:t xml:space="preserve">NOVA</w:t>
              </w:r>
            </w:hyperlink>
            <w:r w:rsidDel="00000000" w:rsidR="00000000" w:rsidRPr="00000000">
              <w:rPr>
                <w:sz w:val="22"/>
                <w:szCs w:val="22"/>
                <w:rtl w:val="0"/>
              </w:rPr>
              <w:t xml:space="preserve">. Too many universities involved (49+4+10)</w:t>
            </w:r>
            <w:r w:rsidDel="00000000" w:rsidR="00000000" w:rsidRPr="00000000">
              <w:rPr>
                <w:rtl w:val="0"/>
              </w:rPr>
            </w:r>
          </w:p>
        </w:tc>
      </w:tr>
      <w:tr>
        <w:trPr>
          <w:cantSplit w:val="0"/>
          <w:tblHeader w:val="0"/>
        </w:trPr>
        <w:tc>
          <w:tcPr/>
          <w:p w:rsidR="00000000" w:rsidDel="00000000" w:rsidP="00000000" w:rsidRDefault="00000000" w:rsidRPr="00000000" w14:paraId="000003B0">
            <w:pPr>
              <w:tabs>
                <w:tab w:val="center" w:leader="none" w:pos="2228"/>
              </w:tabs>
              <w:jc w:val="both"/>
              <w:rPr>
                <w:color w:val="000000"/>
                <w:sz w:val="22"/>
                <w:szCs w:val="22"/>
              </w:rPr>
            </w:pPr>
            <w:r w:rsidDel="00000000" w:rsidR="00000000" w:rsidRPr="00000000">
              <w:rPr>
                <w:color w:val="000000"/>
                <w:sz w:val="22"/>
                <w:szCs w:val="22"/>
                <w:rtl w:val="0"/>
              </w:rPr>
              <w:t xml:space="preserve">R.7</w:t>
              <w:tab/>
              <w:t xml:space="preserve"> Poor dissemination and outreach results. Lol: </w:t>
            </w:r>
            <w:r w:rsidDel="00000000" w:rsidR="00000000" w:rsidRPr="00000000">
              <w:rPr>
                <w:sz w:val="22"/>
                <w:szCs w:val="22"/>
                <w:rtl w:val="0"/>
              </w:rPr>
              <w:t xml:space="preserve">l</w:t>
            </w:r>
            <w:r w:rsidDel="00000000" w:rsidR="00000000" w:rsidRPr="00000000">
              <w:rPr>
                <w:color w:val="000000"/>
                <w:sz w:val="22"/>
                <w:szCs w:val="22"/>
                <w:rtl w:val="0"/>
              </w:rPr>
              <w:t xml:space="preserve">ow. S: high</w:t>
            </w:r>
          </w:p>
        </w:tc>
        <w:tc>
          <w:tcPr/>
          <w:p w:rsidR="00000000" w:rsidDel="00000000" w:rsidP="00000000" w:rsidRDefault="00000000" w:rsidRPr="00000000" w14:paraId="000003B1">
            <w:pPr>
              <w:jc w:val="both"/>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3B2">
            <w:pPr>
              <w:jc w:val="both"/>
              <w:rPr>
                <w:sz w:val="26"/>
                <w:szCs w:val="26"/>
              </w:rPr>
            </w:pPr>
            <w:r w:rsidDel="00000000" w:rsidR="00000000" w:rsidRPr="00000000">
              <w:rPr>
                <w:color w:val="000000"/>
                <w:sz w:val="22"/>
                <w:szCs w:val="22"/>
                <w:rtl w:val="0"/>
              </w:rPr>
              <w:t xml:space="preserve">Clearly define the target audiences, key messages, dissemination goals, and outreach strategies at the beginning of the project. Establish Key Performance Indicators (KPIs) for dissemination efforts, such as website traffic, number of attendees at events, or citation counts.</w:t>
            </w:r>
            <w:r w:rsidDel="00000000" w:rsidR="00000000" w:rsidRPr="00000000">
              <w:rPr>
                <w:rtl w:val="0"/>
              </w:rPr>
            </w:r>
          </w:p>
        </w:tc>
      </w:tr>
      <w:tr>
        <w:trPr>
          <w:cantSplit w:val="0"/>
          <w:tblHeader w:val="0"/>
        </w:trPr>
        <w:tc>
          <w:tcPr/>
          <w:p w:rsidR="00000000" w:rsidDel="00000000" w:rsidP="00000000" w:rsidRDefault="00000000" w:rsidRPr="00000000" w14:paraId="000003B3">
            <w:pPr>
              <w:jc w:val="both"/>
              <w:rPr>
                <w:color w:val="000000"/>
                <w:sz w:val="22"/>
                <w:szCs w:val="22"/>
              </w:rPr>
            </w:pPr>
            <w:r w:rsidDel="00000000" w:rsidR="00000000" w:rsidRPr="00000000">
              <w:rPr>
                <w:color w:val="000000"/>
                <w:sz w:val="22"/>
                <w:szCs w:val="22"/>
                <w:rtl w:val="0"/>
              </w:rPr>
              <w:t xml:space="preserve">R.8 Gender imbalanced teams. Lol: </w:t>
            </w:r>
            <w:r w:rsidDel="00000000" w:rsidR="00000000" w:rsidRPr="00000000">
              <w:rPr>
                <w:sz w:val="22"/>
                <w:szCs w:val="22"/>
                <w:rtl w:val="0"/>
              </w:rPr>
              <w:t xml:space="preserve">l</w:t>
            </w:r>
            <w:r w:rsidDel="00000000" w:rsidR="00000000" w:rsidRPr="00000000">
              <w:rPr>
                <w:color w:val="000000"/>
                <w:sz w:val="22"/>
                <w:szCs w:val="22"/>
                <w:rtl w:val="0"/>
              </w:rPr>
              <w:t xml:space="preserve">ow. S: high</w:t>
            </w:r>
          </w:p>
        </w:tc>
        <w:tc>
          <w:tcPr/>
          <w:p w:rsidR="00000000" w:rsidDel="00000000" w:rsidP="00000000" w:rsidRDefault="00000000" w:rsidRPr="00000000" w14:paraId="000003B4">
            <w:pPr>
              <w:jc w:val="both"/>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3B5">
            <w:pPr>
              <w:tabs>
                <w:tab w:val="left" w:leader="none" w:pos="930"/>
              </w:tabs>
              <w:jc w:val="both"/>
              <w:rPr>
                <w:sz w:val="26"/>
                <w:szCs w:val="26"/>
              </w:rPr>
            </w:pPr>
            <w:r w:rsidDel="00000000" w:rsidR="00000000" w:rsidRPr="00000000">
              <w:rPr>
                <w:color w:val="000000"/>
                <w:sz w:val="22"/>
                <w:szCs w:val="22"/>
                <w:rtl w:val="0"/>
              </w:rPr>
              <w:t xml:space="preserve">Establish clear and measurable gender diversity targets for the team, aligned with EIT’s emphasis on fostering inclusivity and gender equality in research.</w:t>
            </w:r>
            <w:r w:rsidDel="00000000" w:rsidR="00000000" w:rsidRPr="00000000">
              <w:rPr>
                <w:rtl w:val="0"/>
              </w:rPr>
            </w:r>
          </w:p>
        </w:tc>
      </w:tr>
      <w:tr>
        <w:trPr>
          <w:cantSplit w:val="0"/>
          <w:trHeight w:val="636.0000000000218" w:hRule="atLeast"/>
          <w:tblHeader w:val="0"/>
        </w:trPr>
        <w:tc>
          <w:tcPr/>
          <w:p w:rsidR="00000000" w:rsidDel="00000000" w:rsidP="00000000" w:rsidRDefault="00000000" w:rsidRPr="00000000" w14:paraId="000003B6">
            <w:pPr>
              <w:jc w:val="both"/>
              <w:rPr>
                <w:color w:val="000000"/>
                <w:sz w:val="22"/>
                <w:szCs w:val="22"/>
              </w:rPr>
            </w:pPr>
            <w:r w:rsidDel="00000000" w:rsidR="00000000" w:rsidRPr="00000000">
              <w:rPr>
                <w:color w:val="000000"/>
                <w:sz w:val="22"/>
                <w:szCs w:val="22"/>
                <w:rtl w:val="0"/>
              </w:rPr>
              <w:t xml:space="preserve">R.9 Infringement of third-party Intellectual Property Rights. Lol: </w:t>
            </w:r>
            <w:r w:rsidDel="00000000" w:rsidR="00000000" w:rsidRPr="00000000">
              <w:rPr>
                <w:sz w:val="22"/>
                <w:szCs w:val="22"/>
                <w:rtl w:val="0"/>
              </w:rPr>
              <w:t xml:space="preserve">l</w:t>
            </w:r>
            <w:r w:rsidDel="00000000" w:rsidR="00000000" w:rsidRPr="00000000">
              <w:rPr>
                <w:color w:val="000000"/>
                <w:sz w:val="22"/>
                <w:szCs w:val="22"/>
                <w:rtl w:val="0"/>
              </w:rPr>
              <w:t xml:space="preserve">ow. S: high</w:t>
            </w:r>
          </w:p>
        </w:tc>
        <w:tc>
          <w:tcPr/>
          <w:p w:rsidR="00000000" w:rsidDel="00000000" w:rsidP="00000000" w:rsidRDefault="00000000" w:rsidRPr="00000000" w14:paraId="000003B7">
            <w:pPr>
              <w:jc w:val="both"/>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3B8">
            <w:pPr>
              <w:jc w:val="both"/>
              <w:rPr>
                <w:sz w:val="26"/>
                <w:szCs w:val="26"/>
              </w:rPr>
            </w:pPr>
            <w:r w:rsidDel="00000000" w:rsidR="00000000" w:rsidRPr="00000000">
              <w:rPr>
                <w:color w:val="000000"/>
                <w:sz w:val="22"/>
                <w:szCs w:val="22"/>
                <w:rtl w:val="0"/>
              </w:rPr>
              <w:t xml:space="preserve">Conduct a thorough IPR Due Diligence at the project's outset, ensuring that all external IPR included in the project is identified, documented, and, if necessary, licensed appropriately.</w:t>
            </w:r>
            <w:r w:rsidDel="00000000" w:rsidR="00000000" w:rsidRPr="00000000">
              <w:rPr>
                <w:rtl w:val="0"/>
              </w:rPr>
            </w:r>
          </w:p>
        </w:tc>
      </w:tr>
      <w:tr>
        <w:trPr>
          <w:cantSplit w:val="0"/>
          <w:tblHeader w:val="0"/>
        </w:trPr>
        <w:tc>
          <w:tcPr/>
          <w:p w:rsidR="00000000" w:rsidDel="00000000" w:rsidP="00000000" w:rsidRDefault="00000000" w:rsidRPr="00000000" w14:paraId="000003B9">
            <w:pPr>
              <w:jc w:val="both"/>
              <w:rPr>
                <w:color w:val="000000"/>
                <w:sz w:val="22"/>
                <w:szCs w:val="22"/>
              </w:rPr>
            </w:pPr>
            <w:r w:rsidDel="00000000" w:rsidR="00000000" w:rsidRPr="00000000">
              <w:rPr>
                <w:sz w:val="22"/>
                <w:szCs w:val="22"/>
                <w:rtl w:val="0"/>
              </w:rPr>
              <w:t xml:space="preserve">R.10</w:t>
              <w:tab/>
              <w:t xml:space="preserve">Delays in procurement and delivery of Dr. Vida devices. Lol: medium. S: medium</w:t>
            </w:r>
            <w:r w:rsidDel="00000000" w:rsidR="00000000" w:rsidRPr="00000000">
              <w:rPr>
                <w:rtl w:val="0"/>
              </w:rPr>
            </w:r>
          </w:p>
        </w:tc>
        <w:tc>
          <w:tcPr/>
          <w:p w:rsidR="00000000" w:rsidDel="00000000" w:rsidP="00000000" w:rsidRDefault="00000000" w:rsidRPr="00000000" w14:paraId="000003BA">
            <w:pPr>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3BB">
            <w:pPr>
              <w:jc w:val="both"/>
              <w:rPr>
                <w:color w:val="000000"/>
                <w:sz w:val="22"/>
                <w:szCs w:val="22"/>
              </w:rPr>
            </w:pPr>
            <w:r w:rsidDel="00000000" w:rsidR="00000000" w:rsidRPr="00000000">
              <w:rPr>
                <w:sz w:val="22"/>
                <w:szCs w:val="22"/>
                <w:rtl w:val="0"/>
              </w:rPr>
              <w:t xml:space="preserve">Establish procurement timelines early and include buffer periods. Identify multiple suppliers to ensure continuity.</w:t>
            </w:r>
            <w:r w:rsidDel="00000000" w:rsidR="00000000" w:rsidRPr="00000000">
              <w:rPr>
                <w:rtl w:val="0"/>
              </w:rPr>
            </w:r>
          </w:p>
        </w:tc>
      </w:tr>
      <w:tr>
        <w:trPr>
          <w:cantSplit w:val="0"/>
          <w:tblHeader w:val="0"/>
        </w:trPr>
        <w:tc>
          <w:tcPr/>
          <w:p w:rsidR="00000000" w:rsidDel="00000000" w:rsidP="00000000" w:rsidRDefault="00000000" w:rsidRPr="00000000" w14:paraId="000003BC">
            <w:pPr>
              <w:jc w:val="both"/>
              <w:rPr>
                <w:color w:val="000000"/>
                <w:sz w:val="22"/>
                <w:szCs w:val="22"/>
              </w:rPr>
            </w:pPr>
            <w:r w:rsidDel="00000000" w:rsidR="00000000" w:rsidRPr="00000000">
              <w:rPr>
                <w:sz w:val="22"/>
                <w:szCs w:val="22"/>
                <w:rtl w:val="0"/>
              </w:rPr>
              <w:t xml:space="preserve">R.11</w:t>
              <w:tab/>
              <w:t xml:space="preserve">Technical malfunction or underperformance of Dr. Vida devices in pilot HEIs. Lol: low. S:high</w:t>
            </w:r>
            <w:r w:rsidDel="00000000" w:rsidR="00000000" w:rsidRPr="00000000">
              <w:rPr>
                <w:rtl w:val="0"/>
              </w:rPr>
            </w:r>
          </w:p>
        </w:tc>
        <w:tc>
          <w:tcPr/>
          <w:p w:rsidR="00000000" w:rsidDel="00000000" w:rsidP="00000000" w:rsidRDefault="00000000" w:rsidRPr="00000000" w14:paraId="000003BD">
            <w:pPr>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3BE">
            <w:pPr>
              <w:jc w:val="both"/>
              <w:rPr>
                <w:color w:val="000000"/>
                <w:sz w:val="22"/>
                <w:szCs w:val="22"/>
              </w:rPr>
            </w:pPr>
            <w:r w:rsidDel="00000000" w:rsidR="00000000" w:rsidRPr="00000000">
              <w:rPr>
                <w:sz w:val="22"/>
                <w:szCs w:val="22"/>
                <w:rtl w:val="0"/>
              </w:rPr>
              <w:t xml:space="preserve">Conduct pre-deployment quality assurance testing; provide on-site/remote technical support; maintain spare units for rapid replacement</w:t>
            </w:r>
            <w:r w:rsidDel="00000000" w:rsidR="00000000" w:rsidRPr="00000000">
              <w:rPr>
                <w:rtl w:val="0"/>
              </w:rPr>
            </w:r>
          </w:p>
        </w:tc>
      </w:tr>
      <w:tr>
        <w:trPr>
          <w:cantSplit w:val="0"/>
          <w:tblHeader w:val="0"/>
        </w:trPr>
        <w:tc>
          <w:tcPr/>
          <w:p w:rsidR="00000000" w:rsidDel="00000000" w:rsidP="00000000" w:rsidRDefault="00000000" w:rsidRPr="00000000" w14:paraId="000003BF">
            <w:pPr>
              <w:jc w:val="both"/>
              <w:rPr>
                <w:color w:val="000000"/>
                <w:sz w:val="22"/>
                <w:szCs w:val="22"/>
              </w:rPr>
            </w:pPr>
            <w:r w:rsidDel="00000000" w:rsidR="00000000" w:rsidRPr="00000000">
              <w:rPr>
                <w:sz w:val="22"/>
                <w:szCs w:val="22"/>
                <w:rtl w:val="0"/>
              </w:rPr>
              <w:t xml:space="preserve">R.12</w:t>
              <w:tab/>
              <w:t xml:space="preserve">Difficulty aligning curricula with accreditation requirements in target countries. Lol: medium. S: medium</w:t>
            </w:r>
            <w:r w:rsidDel="00000000" w:rsidR="00000000" w:rsidRPr="00000000">
              <w:rPr>
                <w:rtl w:val="0"/>
              </w:rPr>
            </w:r>
          </w:p>
        </w:tc>
        <w:tc>
          <w:tcPr/>
          <w:p w:rsidR="00000000" w:rsidDel="00000000" w:rsidP="00000000" w:rsidRDefault="00000000" w:rsidRPr="00000000" w14:paraId="000003C0">
            <w:pPr>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3C1">
            <w:pPr>
              <w:jc w:val="both"/>
              <w:rPr>
                <w:color w:val="000000"/>
                <w:sz w:val="22"/>
                <w:szCs w:val="22"/>
              </w:rPr>
            </w:pPr>
            <w:r w:rsidDel="00000000" w:rsidR="00000000" w:rsidRPr="00000000">
              <w:rPr>
                <w:sz w:val="22"/>
                <w:szCs w:val="22"/>
                <w:rtl w:val="0"/>
              </w:rPr>
              <w:t xml:space="preserve">Engage with accreditation bodies early; adapt training materials to local standards; involve local academic leaders in integration</w:t>
            </w: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3C2">
            <w:pPr>
              <w:jc w:val="both"/>
              <w:rPr>
                <w:color w:val="000000"/>
                <w:sz w:val="22"/>
                <w:szCs w:val="22"/>
              </w:rPr>
            </w:pPr>
            <w:r w:rsidDel="00000000" w:rsidR="00000000" w:rsidRPr="00000000">
              <w:rPr>
                <w:sz w:val="22"/>
                <w:szCs w:val="22"/>
                <w:rtl w:val="0"/>
              </w:rPr>
              <w:t xml:space="preserve">R.R.13</w:t>
              <w:tab/>
              <w:t xml:space="preserve">Low engagement from partner HEIs in institutionalization phase. Lol: low. S: medium</w:t>
            </w:r>
            <w:r w:rsidDel="00000000" w:rsidR="00000000" w:rsidRPr="00000000">
              <w:rPr>
                <w:rtl w:val="0"/>
              </w:rPr>
            </w:r>
          </w:p>
        </w:tc>
        <w:tc>
          <w:tcPr/>
          <w:p w:rsidR="00000000" w:rsidDel="00000000" w:rsidP="00000000" w:rsidRDefault="00000000" w:rsidRPr="00000000" w14:paraId="000003C3">
            <w:pPr>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3C4">
            <w:pPr>
              <w:jc w:val="both"/>
              <w:rPr>
                <w:color w:val="000000"/>
                <w:sz w:val="22"/>
                <w:szCs w:val="22"/>
              </w:rPr>
            </w:pPr>
            <w:r w:rsidDel="00000000" w:rsidR="00000000" w:rsidRPr="00000000">
              <w:rPr>
                <w:sz w:val="22"/>
                <w:szCs w:val="22"/>
                <w:rtl w:val="0"/>
              </w:rPr>
              <w:t xml:space="preserve">Maintain regular communication with HEI coordinators; provide incentives for engagement; showcase success stories</w:t>
            </w:r>
            <w:r w:rsidDel="00000000" w:rsidR="00000000" w:rsidRPr="00000000">
              <w:rPr>
                <w:rtl w:val="0"/>
              </w:rPr>
            </w:r>
          </w:p>
        </w:tc>
      </w:tr>
      <w:tr>
        <w:trPr>
          <w:cantSplit w:val="0"/>
          <w:tblHeader w:val="0"/>
        </w:trPr>
        <w:tc>
          <w:tcPr/>
          <w:p w:rsidR="00000000" w:rsidDel="00000000" w:rsidP="00000000" w:rsidRDefault="00000000" w:rsidRPr="00000000" w14:paraId="000003C5">
            <w:pPr>
              <w:jc w:val="both"/>
              <w:rPr>
                <w:color w:val="000000"/>
                <w:sz w:val="22"/>
                <w:szCs w:val="22"/>
              </w:rPr>
            </w:pPr>
            <w:r w:rsidDel="00000000" w:rsidR="00000000" w:rsidRPr="00000000">
              <w:rPr>
                <w:sz w:val="22"/>
                <w:szCs w:val="22"/>
                <w:rtl w:val="0"/>
              </w:rPr>
              <w:t xml:space="preserve">R.14</w:t>
              <w:tab/>
              <w:t xml:space="preserve">Data privacy or GDPR compliance breach during student/teacher data collection. Lol: low. S: ihgh</w:t>
            </w:r>
            <w:r w:rsidDel="00000000" w:rsidR="00000000" w:rsidRPr="00000000">
              <w:rPr>
                <w:rtl w:val="0"/>
              </w:rPr>
            </w:r>
          </w:p>
        </w:tc>
        <w:tc>
          <w:tcPr/>
          <w:p w:rsidR="00000000" w:rsidDel="00000000" w:rsidP="00000000" w:rsidRDefault="00000000" w:rsidRPr="00000000" w14:paraId="000003C6">
            <w:pPr>
              <w:jc w:val="both"/>
              <w:rPr>
                <w:sz w:val="26"/>
                <w:szCs w:val="26"/>
              </w:rPr>
            </w:pPr>
            <w:r w:rsidDel="00000000" w:rsidR="00000000" w:rsidRPr="00000000">
              <w:rPr>
                <w:sz w:val="26"/>
                <w:szCs w:val="26"/>
                <w:rtl w:val="0"/>
              </w:rPr>
              <w:t xml:space="preserve">3,4</w:t>
            </w:r>
          </w:p>
        </w:tc>
        <w:tc>
          <w:tcPr/>
          <w:p w:rsidR="00000000" w:rsidDel="00000000" w:rsidP="00000000" w:rsidRDefault="00000000" w:rsidRPr="00000000" w14:paraId="000003C7">
            <w:pPr>
              <w:jc w:val="both"/>
              <w:rPr>
                <w:color w:val="000000"/>
                <w:sz w:val="22"/>
                <w:szCs w:val="22"/>
              </w:rPr>
            </w:pPr>
            <w:r w:rsidDel="00000000" w:rsidR="00000000" w:rsidRPr="00000000">
              <w:rPr>
                <w:sz w:val="22"/>
                <w:szCs w:val="22"/>
                <w:rtl w:val="0"/>
              </w:rPr>
              <w:t xml:space="preserve">Implement GDPR-compliant protocols; train staff on privacy regulations; appoint a Data Protection Officer</w:t>
            </w:r>
            <w:r w:rsidDel="00000000" w:rsidR="00000000" w:rsidRPr="00000000">
              <w:rPr>
                <w:rtl w:val="0"/>
              </w:rPr>
            </w:r>
          </w:p>
        </w:tc>
      </w:tr>
    </w:tbl>
    <w:p w:rsidR="00000000" w:rsidDel="00000000" w:rsidP="00000000" w:rsidRDefault="00000000" w:rsidRPr="00000000" w14:paraId="000003C8">
      <w:pPr>
        <w:rPr>
          <w:sz w:val="22"/>
          <w:szCs w:val="22"/>
        </w:rPr>
      </w:pPr>
      <w:r w:rsidDel="00000000" w:rsidR="00000000" w:rsidRPr="00000000">
        <w:rPr>
          <w:color w:val="b5b5b5"/>
          <w:sz w:val="22"/>
          <w:szCs w:val="22"/>
          <w:rtl w:val="0"/>
        </w:rPr>
        <w:t xml:space="preserve">#§RSK-MGT-RM§#</w:t>
      </w:r>
      <w:r w:rsidDel="00000000" w:rsidR="00000000" w:rsidRPr="00000000">
        <w:rPr>
          <w:rtl w:val="0"/>
        </w:rPr>
      </w:r>
    </w:p>
    <w:p w:rsidR="00000000" w:rsidDel="00000000" w:rsidP="00000000" w:rsidRDefault="00000000" w:rsidRPr="00000000" w14:paraId="000003C9">
      <w:pPr>
        <w:rPr>
          <w:color w:val="000000"/>
          <w:sz w:val="22"/>
          <w:szCs w:val="22"/>
        </w:rPr>
      </w:pPr>
      <w:r w:rsidDel="00000000" w:rsidR="00000000" w:rsidRPr="00000000">
        <w:rPr>
          <w:rtl w:val="0"/>
        </w:rPr>
      </w:r>
    </w:p>
    <w:p w:rsidR="00000000" w:rsidDel="00000000" w:rsidP="00000000" w:rsidRDefault="00000000" w:rsidRPr="00000000" w14:paraId="000003CA">
      <w:pPr>
        <w:rPr>
          <w:b w:val="1"/>
          <w:bCs w:val="1"/>
          <w:sz w:val="22"/>
          <w:szCs w:val="22"/>
        </w:rPr>
      </w:pPr>
      <w:bookmarkStart w:colFirst="0" w:colLast="0" w:name="_heading=h.3znysh7" w:id="1"/>
      <w:bookmarkEnd w:id="1"/>
      <w:r w:rsidDel="00000000" w:rsidR="00000000" w:rsidRPr="00000000">
        <w:rPr>
          <w:b w:val="1"/>
          <w:bCs w:val="1"/>
          <w:sz w:val="22"/>
          <w:szCs w:val="22"/>
          <w:rtl w:val="0"/>
        </w:rPr>
        <w:t xml:space="preserve">Table 3.1f: </w:t>
        <w:tab/>
        <w:t xml:space="preserve">Summary of staff effort</w:t>
      </w:r>
    </w:p>
    <w:p w:rsidR="00000000" w:rsidDel="00000000" w:rsidP="00000000" w:rsidRDefault="00000000" w:rsidRPr="00000000" w14:paraId="000003CB">
      <w:pPr>
        <w:rPr>
          <w:i w:val="1"/>
          <w:iCs w:val="1"/>
          <w:sz w:val="22"/>
          <w:szCs w:val="22"/>
        </w:rPr>
      </w:pPr>
      <w:r w:rsidDel="00000000" w:rsidR="00000000" w:rsidRPr="00000000">
        <w:rPr>
          <w:i w:val="1"/>
          <w:iCs w:val="1"/>
          <w:sz w:val="22"/>
          <w:szCs w:val="22"/>
          <w:highlight w:val="yellow"/>
          <w:rtl w:val="0"/>
        </w:rPr>
        <w:t xml:space="preserve">Please indicate the number of person/months over the whole duration of the planned work, for each work package, for each participant. Identify the work-package leader for each WP by showing the relevant person-month figure in bold.</w:t>
      </w:r>
      <w:r w:rsidDel="00000000" w:rsidR="00000000" w:rsidRPr="00000000">
        <w:rPr>
          <w:rtl w:val="0"/>
        </w:rPr>
      </w:r>
    </w:p>
    <w:tbl>
      <w:tblPr>
        <w:tblStyle w:val="Table21"/>
        <w:tblW w:w="978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1467"/>
        <w:gridCol w:w="1467"/>
        <w:gridCol w:w="1468"/>
        <w:gridCol w:w="3111"/>
        <w:tblGridChange w:id="0">
          <w:tblGrid>
            <w:gridCol w:w="2268"/>
            <w:gridCol w:w="1467"/>
            <w:gridCol w:w="1467"/>
            <w:gridCol w:w="1468"/>
            <w:gridCol w:w="311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CC">
            <w:pPr>
              <w:rPr>
                <w:b w:val="1"/>
                <w:bCs w:val="1"/>
                <w:sz w:val="22"/>
                <w:szCs w:val="22"/>
              </w:rPr>
            </w:pPr>
            <w:r w:rsidDel="00000000" w:rsidR="00000000" w:rsidRPr="00000000">
              <w:rPr>
                <w:rtl w:val="0"/>
              </w:rPr>
            </w:r>
          </w:p>
        </w:tc>
        <w:tc>
          <w:tcPr>
            <w:shd w:fill="b5c1df" w:val="clear"/>
          </w:tcPr>
          <w:p w:rsidR="00000000" w:rsidDel="00000000" w:rsidP="00000000" w:rsidRDefault="00000000" w:rsidRPr="00000000" w14:paraId="000003CD">
            <w:pPr>
              <w:jc w:val="center"/>
              <w:rPr>
                <w:b w:val="1"/>
                <w:bCs w:val="1"/>
                <w:sz w:val="22"/>
                <w:szCs w:val="22"/>
              </w:rPr>
            </w:pPr>
            <w:r w:rsidDel="00000000" w:rsidR="00000000" w:rsidRPr="00000000">
              <w:rPr>
                <w:b w:val="1"/>
                <w:bCs w:val="1"/>
                <w:sz w:val="22"/>
                <w:szCs w:val="22"/>
                <w:rtl w:val="0"/>
              </w:rPr>
              <w:t xml:space="preserve">WPn</w:t>
            </w:r>
          </w:p>
        </w:tc>
        <w:tc>
          <w:tcPr>
            <w:shd w:fill="b5c1df" w:val="clear"/>
          </w:tcPr>
          <w:p w:rsidR="00000000" w:rsidDel="00000000" w:rsidP="00000000" w:rsidRDefault="00000000" w:rsidRPr="00000000" w14:paraId="000003CE">
            <w:pPr>
              <w:jc w:val="center"/>
              <w:rPr>
                <w:b w:val="1"/>
                <w:bCs w:val="1"/>
                <w:sz w:val="22"/>
                <w:szCs w:val="22"/>
              </w:rPr>
            </w:pPr>
            <w:r w:rsidDel="00000000" w:rsidR="00000000" w:rsidRPr="00000000">
              <w:rPr>
                <w:b w:val="1"/>
                <w:bCs w:val="1"/>
                <w:sz w:val="22"/>
                <w:szCs w:val="22"/>
                <w:rtl w:val="0"/>
              </w:rPr>
              <w:t xml:space="preserve">WPn+1</w:t>
            </w:r>
          </w:p>
        </w:tc>
        <w:tc>
          <w:tcPr>
            <w:shd w:fill="b5c1df" w:val="clear"/>
          </w:tcPr>
          <w:p w:rsidR="00000000" w:rsidDel="00000000" w:rsidP="00000000" w:rsidRDefault="00000000" w:rsidRPr="00000000" w14:paraId="000003CF">
            <w:pPr>
              <w:jc w:val="center"/>
              <w:rPr>
                <w:b w:val="1"/>
                <w:bCs w:val="1"/>
                <w:sz w:val="22"/>
                <w:szCs w:val="22"/>
              </w:rPr>
            </w:pPr>
            <w:r w:rsidDel="00000000" w:rsidR="00000000" w:rsidRPr="00000000">
              <w:rPr>
                <w:b w:val="1"/>
                <w:bCs w:val="1"/>
                <w:sz w:val="22"/>
                <w:szCs w:val="22"/>
                <w:rtl w:val="0"/>
              </w:rPr>
              <w:t xml:space="preserve">WPn+2</w:t>
            </w:r>
          </w:p>
        </w:tc>
        <w:tc>
          <w:tcPr>
            <w:shd w:fill="b5c1df" w:val="clear"/>
          </w:tcPr>
          <w:p w:rsidR="00000000" w:rsidDel="00000000" w:rsidP="00000000" w:rsidRDefault="00000000" w:rsidRPr="00000000" w14:paraId="000003D0">
            <w:pPr>
              <w:jc w:val="center"/>
              <w:rPr>
                <w:b w:val="1"/>
                <w:bCs w:val="1"/>
                <w:sz w:val="22"/>
                <w:szCs w:val="22"/>
              </w:rPr>
            </w:pPr>
            <w:r w:rsidDel="00000000" w:rsidR="00000000" w:rsidRPr="00000000">
              <w:rPr>
                <w:b w:val="1"/>
                <w:bCs w:val="1"/>
                <w:sz w:val="22"/>
                <w:szCs w:val="22"/>
                <w:rtl w:val="0"/>
              </w:rPr>
              <w:t xml:space="preserve">Total Person-</w:t>
            </w:r>
          </w:p>
          <w:p w:rsidR="00000000" w:rsidDel="00000000" w:rsidP="00000000" w:rsidRDefault="00000000" w:rsidRPr="00000000" w14:paraId="000003D1">
            <w:pPr>
              <w:jc w:val="center"/>
              <w:rPr>
                <w:b w:val="1"/>
                <w:bCs w:val="1"/>
                <w:sz w:val="22"/>
                <w:szCs w:val="22"/>
              </w:rPr>
            </w:pPr>
            <w:r w:rsidDel="00000000" w:rsidR="00000000" w:rsidRPr="00000000">
              <w:rPr>
                <w:b w:val="1"/>
                <w:bCs w:val="1"/>
                <w:sz w:val="22"/>
                <w:szCs w:val="22"/>
                <w:rtl w:val="0"/>
              </w:rPr>
              <w:t xml:space="preserve">Months per Participant</w:t>
            </w:r>
          </w:p>
        </w:tc>
      </w:tr>
      <w:tr>
        <w:trPr>
          <w:cantSplit w:val="0"/>
          <w:tblHeader w:val="0"/>
        </w:trPr>
        <w:tc>
          <w:tcPr>
            <w:shd w:fill="b5c1df" w:val="clear"/>
          </w:tcPr>
          <w:p w:rsidR="00000000" w:rsidDel="00000000" w:rsidP="00000000" w:rsidRDefault="00000000" w:rsidRPr="00000000" w14:paraId="000003D2">
            <w:pPr>
              <w:rPr>
                <w:b w:val="1"/>
                <w:bCs w:val="1"/>
                <w:sz w:val="22"/>
                <w:szCs w:val="22"/>
              </w:rPr>
            </w:pPr>
            <w:r w:rsidDel="00000000" w:rsidR="00000000" w:rsidRPr="00000000">
              <w:rPr>
                <w:b w:val="1"/>
                <w:bCs w:val="1"/>
                <w:sz w:val="22"/>
                <w:szCs w:val="22"/>
                <w:rtl w:val="0"/>
              </w:rPr>
              <w:t xml:space="preserve">Participant Number/Short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3D3">
            <w:pPr>
              <w:rPr>
                <w:sz w:val="22"/>
                <w:szCs w:val="22"/>
              </w:rPr>
            </w:pPr>
            <w:r w:rsidDel="00000000" w:rsidR="00000000" w:rsidRPr="00000000">
              <w:rPr>
                <w:rtl w:val="0"/>
              </w:rPr>
            </w:r>
          </w:p>
        </w:tc>
        <w:tc>
          <w:tcPr/>
          <w:p w:rsidR="00000000" w:rsidDel="00000000" w:rsidP="00000000" w:rsidRDefault="00000000" w:rsidRPr="00000000" w14:paraId="000003D4">
            <w:pPr>
              <w:rPr>
                <w:sz w:val="22"/>
                <w:szCs w:val="22"/>
              </w:rPr>
            </w:pPr>
            <w:r w:rsidDel="00000000" w:rsidR="00000000" w:rsidRPr="00000000">
              <w:rPr>
                <w:rtl w:val="0"/>
              </w:rPr>
            </w:r>
          </w:p>
        </w:tc>
        <w:tc>
          <w:tcPr/>
          <w:p w:rsidR="00000000" w:rsidDel="00000000" w:rsidP="00000000" w:rsidRDefault="00000000" w:rsidRPr="00000000" w14:paraId="000003D5">
            <w:pPr>
              <w:rPr>
                <w:sz w:val="22"/>
                <w:szCs w:val="22"/>
              </w:rPr>
            </w:pPr>
            <w:r w:rsidDel="00000000" w:rsidR="00000000" w:rsidRPr="00000000">
              <w:rPr>
                <w:rtl w:val="0"/>
              </w:rPr>
            </w:r>
          </w:p>
        </w:tc>
        <w:tc>
          <w:tcPr/>
          <w:p w:rsidR="00000000" w:rsidDel="00000000" w:rsidP="00000000" w:rsidRDefault="00000000" w:rsidRPr="00000000" w14:paraId="000003D6">
            <w:pPr>
              <w:rPr>
                <w:sz w:val="22"/>
                <w:szCs w:val="22"/>
              </w:rPr>
            </w:pPr>
            <w:r w:rsidDel="00000000" w:rsidR="00000000" w:rsidRPr="00000000">
              <w:rPr>
                <w:rtl w:val="0"/>
              </w:rPr>
            </w:r>
          </w:p>
        </w:tc>
      </w:tr>
      <w:tr>
        <w:trPr>
          <w:cantSplit w:val="0"/>
          <w:trHeight w:val="506" w:hRule="atLeast"/>
          <w:tblHeader w:val="0"/>
        </w:trPr>
        <w:tc>
          <w:tcPr>
            <w:shd w:fill="b5c1df" w:val="clear"/>
          </w:tcPr>
          <w:p w:rsidR="00000000" w:rsidDel="00000000" w:rsidP="00000000" w:rsidRDefault="00000000" w:rsidRPr="00000000" w14:paraId="000003D7">
            <w:pPr>
              <w:ind w:left="1191" w:hanging="1191"/>
              <w:rPr>
                <w:b w:val="1"/>
                <w:bCs w:val="1"/>
                <w:sz w:val="22"/>
                <w:szCs w:val="22"/>
              </w:rPr>
            </w:pPr>
            <w:r w:rsidDel="00000000" w:rsidR="00000000" w:rsidRPr="00000000">
              <w:rPr>
                <w:b w:val="1"/>
                <w:bCs w:val="1"/>
                <w:sz w:val="22"/>
                <w:szCs w:val="22"/>
                <w:rtl w:val="0"/>
              </w:rPr>
              <w:t xml:space="preserve">Participant</w:t>
            </w:r>
          </w:p>
          <w:p w:rsidR="00000000" w:rsidDel="00000000" w:rsidP="00000000" w:rsidRDefault="00000000" w:rsidRPr="00000000" w14:paraId="000003D8">
            <w:pPr>
              <w:ind w:left="1191" w:hanging="1191"/>
              <w:rPr>
                <w:b w:val="1"/>
                <w:bCs w:val="1"/>
                <w:sz w:val="22"/>
                <w:szCs w:val="22"/>
              </w:rPr>
            </w:pPr>
            <w:r w:rsidDel="00000000" w:rsidR="00000000" w:rsidRPr="00000000">
              <w:rPr>
                <w:b w:val="1"/>
                <w:bCs w:val="1"/>
                <w:sz w:val="22"/>
                <w:szCs w:val="22"/>
                <w:rtl w:val="0"/>
              </w:rPr>
              <w:t xml:space="preserve">Number/</w:t>
            </w:r>
          </w:p>
          <w:p w:rsidR="00000000" w:rsidDel="00000000" w:rsidP="00000000" w:rsidRDefault="00000000" w:rsidRPr="00000000" w14:paraId="000003D9">
            <w:pPr>
              <w:ind w:left="1191" w:hanging="1191"/>
              <w:rPr>
                <w:b w:val="1"/>
                <w:bCs w:val="1"/>
                <w:sz w:val="22"/>
                <w:szCs w:val="22"/>
              </w:rPr>
            </w:pPr>
            <w:r w:rsidDel="00000000" w:rsidR="00000000" w:rsidRPr="00000000">
              <w:rPr>
                <w:b w:val="1"/>
                <w:bCs w:val="1"/>
                <w:sz w:val="22"/>
                <w:szCs w:val="22"/>
                <w:rtl w:val="0"/>
              </w:rPr>
              <w:t xml:space="preserve">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3DA">
            <w:pPr>
              <w:rPr>
                <w:sz w:val="22"/>
                <w:szCs w:val="22"/>
              </w:rPr>
            </w:pPr>
            <w:r w:rsidDel="00000000" w:rsidR="00000000" w:rsidRPr="00000000">
              <w:rPr>
                <w:rtl w:val="0"/>
              </w:rPr>
            </w:r>
          </w:p>
        </w:tc>
        <w:tc>
          <w:tcPr/>
          <w:p w:rsidR="00000000" w:rsidDel="00000000" w:rsidP="00000000" w:rsidRDefault="00000000" w:rsidRPr="00000000" w14:paraId="000003DB">
            <w:pPr>
              <w:rPr>
                <w:sz w:val="22"/>
                <w:szCs w:val="22"/>
              </w:rPr>
            </w:pPr>
            <w:r w:rsidDel="00000000" w:rsidR="00000000" w:rsidRPr="00000000">
              <w:rPr>
                <w:rtl w:val="0"/>
              </w:rPr>
            </w:r>
          </w:p>
        </w:tc>
        <w:tc>
          <w:tcPr/>
          <w:p w:rsidR="00000000" w:rsidDel="00000000" w:rsidP="00000000" w:rsidRDefault="00000000" w:rsidRPr="00000000" w14:paraId="000003DC">
            <w:pPr>
              <w:rPr>
                <w:sz w:val="22"/>
                <w:szCs w:val="22"/>
              </w:rPr>
            </w:pPr>
            <w:r w:rsidDel="00000000" w:rsidR="00000000" w:rsidRPr="00000000">
              <w:rPr>
                <w:rtl w:val="0"/>
              </w:rPr>
            </w:r>
          </w:p>
        </w:tc>
        <w:tc>
          <w:tcPr/>
          <w:p w:rsidR="00000000" w:rsidDel="00000000" w:rsidP="00000000" w:rsidRDefault="00000000" w:rsidRPr="00000000" w14:paraId="000003DD">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3DE">
            <w:pPr>
              <w:ind w:left="1191" w:hanging="1191"/>
              <w:rPr>
                <w:b w:val="1"/>
                <w:bCs w:val="1"/>
                <w:sz w:val="22"/>
                <w:szCs w:val="22"/>
              </w:rPr>
            </w:pPr>
            <w:r w:rsidDel="00000000" w:rsidR="00000000" w:rsidRPr="00000000">
              <w:rPr>
                <w:b w:val="1"/>
                <w:bCs w:val="1"/>
                <w:sz w:val="22"/>
                <w:szCs w:val="22"/>
                <w:rtl w:val="0"/>
              </w:rPr>
              <w:t xml:space="preserve">Participant</w:t>
            </w:r>
          </w:p>
          <w:p w:rsidR="00000000" w:rsidDel="00000000" w:rsidP="00000000" w:rsidRDefault="00000000" w:rsidRPr="00000000" w14:paraId="000003DF">
            <w:pPr>
              <w:ind w:left="1191" w:hanging="1191"/>
              <w:rPr>
                <w:b w:val="1"/>
                <w:bCs w:val="1"/>
                <w:sz w:val="22"/>
                <w:szCs w:val="22"/>
              </w:rPr>
            </w:pPr>
            <w:r w:rsidDel="00000000" w:rsidR="00000000" w:rsidRPr="00000000">
              <w:rPr>
                <w:b w:val="1"/>
                <w:bCs w:val="1"/>
                <w:sz w:val="22"/>
                <w:szCs w:val="22"/>
                <w:rtl w:val="0"/>
              </w:rPr>
              <w:t xml:space="preserve">Number/</w:t>
            </w:r>
          </w:p>
          <w:p w:rsidR="00000000" w:rsidDel="00000000" w:rsidP="00000000" w:rsidRDefault="00000000" w:rsidRPr="00000000" w14:paraId="000003E0">
            <w:pPr>
              <w:ind w:left="1191" w:hanging="1191"/>
              <w:rPr>
                <w:b w:val="1"/>
                <w:bCs w:val="1"/>
                <w:sz w:val="22"/>
                <w:szCs w:val="22"/>
              </w:rPr>
            </w:pPr>
            <w:r w:rsidDel="00000000" w:rsidR="00000000" w:rsidRPr="00000000">
              <w:rPr>
                <w:b w:val="1"/>
                <w:bCs w:val="1"/>
                <w:sz w:val="22"/>
                <w:szCs w:val="22"/>
                <w:rtl w:val="0"/>
              </w:rPr>
              <w:t xml:space="preserve">Short Name</w:t>
            </w:r>
            <w:r w:rsidDel="00000000" w:rsidR="00000000" w:rsidRPr="00000000">
              <w:rPr>
                <w:sz w:val="22"/>
                <w:szCs w:val="22"/>
                <w:rtl w:val="0"/>
              </w:rPr>
              <w:t xml:space="preserve"> </w:t>
            </w:r>
            <w:r w:rsidDel="00000000" w:rsidR="00000000" w:rsidRPr="00000000">
              <w:rPr>
                <w:rtl w:val="0"/>
              </w:rPr>
            </w:r>
          </w:p>
        </w:tc>
        <w:tc>
          <w:tcPr/>
          <w:p w:rsidR="00000000" w:rsidDel="00000000" w:rsidP="00000000" w:rsidRDefault="00000000" w:rsidRPr="00000000" w14:paraId="000003E1">
            <w:pPr>
              <w:rPr>
                <w:sz w:val="22"/>
                <w:szCs w:val="22"/>
              </w:rPr>
            </w:pPr>
            <w:r w:rsidDel="00000000" w:rsidR="00000000" w:rsidRPr="00000000">
              <w:rPr>
                <w:rtl w:val="0"/>
              </w:rPr>
            </w:r>
          </w:p>
        </w:tc>
        <w:tc>
          <w:tcPr/>
          <w:p w:rsidR="00000000" w:rsidDel="00000000" w:rsidP="00000000" w:rsidRDefault="00000000" w:rsidRPr="00000000" w14:paraId="000003E2">
            <w:pPr>
              <w:rPr>
                <w:sz w:val="22"/>
                <w:szCs w:val="22"/>
              </w:rPr>
            </w:pPr>
            <w:r w:rsidDel="00000000" w:rsidR="00000000" w:rsidRPr="00000000">
              <w:rPr>
                <w:rtl w:val="0"/>
              </w:rPr>
            </w:r>
          </w:p>
        </w:tc>
        <w:tc>
          <w:tcPr/>
          <w:p w:rsidR="00000000" w:rsidDel="00000000" w:rsidP="00000000" w:rsidRDefault="00000000" w:rsidRPr="00000000" w14:paraId="000003E3">
            <w:pPr>
              <w:rPr>
                <w:sz w:val="22"/>
                <w:szCs w:val="22"/>
              </w:rPr>
            </w:pPr>
            <w:r w:rsidDel="00000000" w:rsidR="00000000" w:rsidRPr="00000000">
              <w:rPr>
                <w:rtl w:val="0"/>
              </w:rPr>
            </w:r>
          </w:p>
        </w:tc>
        <w:tc>
          <w:tcPr/>
          <w:p w:rsidR="00000000" w:rsidDel="00000000" w:rsidP="00000000" w:rsidRDefault="00000000" w:rsidRPr="00000000" w14:paraId="000003E4">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3E5">
            <w:pPr>
              <w:ind w:left="1191" w:hanging="1191"/>
              <w:jc w:val="right"/>
              <w:rPr>
                <w:b w:val="1"/>
                <w:bCs w:val="1"/>
                <w:sz w:val="22"/>
                <w:szCs w:val="22"/>
              </w:rPr>
            </w:pPr>
            <w:r w:rsidDel="00000000" w:rsidR="00000000" w:rsidRPr="00000000">
              <w:rPr>
                <w:b w:val="1"/>
                <w:bCs w:val="1"/>
                <w:sz w:val="22"/>
                <w:szCs w:val="22"/>
                <w:rtl w:val="0"/>
              </w:rPr>
              <w:t xml:space="preserve">Total Person</w:t>
            </w:r>
          </w:p>
          <w:p w:rsidR="00000000" w:rsidDel="00000000" w:rsidP="00000000" w:rsidRDefault="00000000" w:rsidRPr="00000000" w14:paraId="000003E6">
            <w:pPr>
              <w:ind w:left="1191" w:hanging="1191"/>
              <w:jc w:val="right"/>
              <w:rPr>
                <w:b w:val="1"/>
                <w:bCs w:val="1"/>
                <w:sz w:val="22"/>
                <w:szCs w:val="22"/>
              </w:rPr>
            </w:pPr>
            <w:r w:rsidDel="00000000" w:rsidR="00000000" w:rsidRPr="00000000">
              <w:rPr>
                <w:b w:val="1"/>
                <w:bCs w:val="1"/>
                <w:sz w:val="22"/>
                <w:szCs w:val="22"/>
                <w:rtl w:val="0"/>
              </w:rPr>
              <w:t xml:space="preserve">Months</w:t>
            </w:r>
          </w:p>
        </w:tc>
        <w:tc>
          <w:tcPr/>
          <w:p w:rsidR="00000000" w:rsidDel="00000000" w:rsidP="00000000" w:rsidRDefault="00000000" w:rsidRPr="00000000" w14:paraId="000003E7">
            <w:pPr>
              <w:jc w:val="center"/>
              <w:rPr>
                <w:b w:val="1"/>
                <w:bCs w:val="1"/>
                <w:sz w:val="22"/>
                <w:szCs w:val="22"/>
              </w:rPr>
            </w:pPr>
            <w:r w:rsidDel="00000000" w:rsidR="00000000" w:rsidRPr="00000000">
              <w:rPr>
                <w:rtl w:val="0"/>
              </w:rPr>
            </w:r>
          </w:p>
        </w:tc>
        <w:tc>
          <w:tcPr/>
          <w:p w:rsidR="00000000" w:rsidDel="00000000" w:rsidP="00000000" w:rsidRDefault="00000000" w:rsidRPr="00000000" w14:paraId="000003E8">
            <w:pPr>
              <w:rPr>
                <w:b w:val="1"/>
                <w:bCs w:val="1"/>
                <w:sz w:val="22"/>
                <w:szCs w:val="22"/>
              </w:rPr>
            </w:pPr>
            <w:r w:rsidDel="00000000" w:rsidR="00000000" w:rsidRPr="00000000">
              <w:rPr>
                <w:rtl w:val="0"/>
              </w:rPr>
            </w:r>
          </w:p>
        </w:tc>
        <w:tc>
          <w:tcPr/>
          <w:p w:rsidR="00000000" w:rsidDel="00000000" w:rsidP="00000000" w:rsidRDefault="00000000" w:rsidRPr="00000000" w14:paraId="000003E9">
            <w:pPr>
              <w:rPr>
                <w:b w:val="1"/>
                <w:bCs w:val="1"/>
                <w:sz w:val="22"/>
                <w:szCs w:val="22"/>
              </w:rPr>
            </w:pPr>
            <w:r w:rsidDel="00000000" w:rsidR="00000000" w:rsidRPr="00000000">
              <w:rPr>
                <w:rtl w:val="0"/>
              </w:rPr>
            </w:r>
          </w:p>
        </w:tc>
        <w:tc>
          <w:tcPr/>
          <w:p w:rsidR="00000000" w:rsidDel="00000000" w:rsidP="00000000" w:rsidRDefault="00000000" w:rsidRPr="00000000" w14:paraId="000003EA">
            <w:pPr>
              <w:rPr>
                <w:b w:val="1"/>
                <w:bCs w:val="1"/>
                <w:sz w:val="22"/>
                <w:szCs w:val="22"/>
              </w:rPr>
            </w:pPr>
            <w:r w:rsidDel="00000000" w:rsidR="00000000" w:rsidRPr="00000000">
              <w:rPr>
                <w:rtl w:val="0"/>
              </w:rPr>
            </w:r>
          </w:p>
        </w:tc>
      </w:tr>
    </w:tbl>
    <w:p w:rsidR="00000000" w:rsidDel="00000000" w:rsidP="00000000" w:rsidRDefault="00000000" w:rsidRPr="00000000" w14:paraId="000003EB">
      <w:pPr>
        <w:rPr>
          <w:sz w:val="22"/>
          <w:szCs w:val="22"/>
        </w:rPr>
      </w:pPr>
      <w:r w:rsidDel="00000000" w:rsidR="00000000" w:rsidRPr="00000000">
        <w:rPr>
          <w:rtl w:val="0"/>
        </w:rPr>
      </w:r>
    </w:p>
    <w:p w:rsidR="00000000" w:rsidDel="00000000" w:rsidP="00000000" w:rsidRDefault="00000000" w:rsidRPr="00000000" w14:paraId="000003EC">
      <w:pPr>
        <w:rPr>
          <w:b w:val="1"/>
          <w:bCs w:val="1"/>
          <w:sz w:val="22"/>
          <w:szCs w:val="22"/>
        </w:rPr>
      </w:pPr>
      <w:r w:rsidDel="00000000" w:rsidR="00000000" w:rsidRPr="00000000">
        <w:rPr>
          <w:b w:val="1"/>
          <w:bCs w:val="1"/>
          <w:sz w:val="22"/>
          <w:szCs w:val="22"/>
          <w:rtl w:val="0"/>
        </w:rPr>
        <w:t xml:space="preserve">Table 3.1g:</w:t>
        <w:tab/>
        <w:t xml:space="preserve">‘Subcontracting costs’ items </w:t>
      </w:r>
    </w:p>
    <w:p w:rsidR="00000000" w:rsidDel="00000000" w:rsidP="00000000" w:rsidRDefault="00000000" w:rsidRPr="00000000" w14:paraId="000003ED">
      <w:pPr>
        <w:rPr>
          <w:i w:val="1"/>
          <w:iCs w:val="1"/>
          <w:sz w:val="22"/>
          <w:szCs w:val="22"/>
        </w:rPr>
      </w:pPr>
      <w:r w:rsidDel="00000000" w:rsidR="00000000" w:rsidRPr="00000000">
        <w:rPr>
          <w:i w:val="1"/>
          <w:iCs w:val="1"/>
          <w:sz w:val="22"/>
          <w:szCs w:val="22"/>
          <w:highlight w:val="yellow"/>
          <w:rtl w:val="0"/>
        </w:rPr>
        <w:t xml:space="preserve">For each participant describe and justify the tasks to be subcontracted (please note that core tasks of the project should not be sub-contracted).</w:t>
      </w:r>
      <w:r w:rsidDel="00000000" w:rsidR="00000000" w:rsidRPr="00000000">
        <w:rPr>
          <w:rtl w:val="0"/>
        </w:rPr>
      </w:r>
    </w:p>
    <w:p w:rsidR="00000000" w:rsidDel="00000000" w:rsidP="00000000" w:rsidRDefault="00000000" w:rsidRPr="00000000" w14:paraId="000003EE">
      <w:pPr>
        <w:rPr>
          <w:i w:val="1"/>
          <w:iCs w:val="1"/>
          <w:sz w:val="22"/>
          <w:szCs w:val="22"/>
        </w:rPr>
      </w:pPr>
      <w:r w:rsidDel="00000000" w:rsidR="00000000" w:rsidRPr="00000000">
        <w:rPr>
          <w:rtl w:val="0"/>
        </w:rPr>
      </w:r>
    </w:p>
    <w:tbl>
      <w:tblPr>
        <w:tblStyle w:val="Table22"/>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3EF">
            <w:pPr>
              <w:rPr>
                <w:b w:val="1"/>
                <w:bCs w:val="1"/>
                <w:sz w:val="22"/>
                <w:szCs w:val="22"/>
              </w:rPr>
            </w:pPr>
            <w:r w:rsidDel="00000000" w:rsidR="00000000" w:rsidRPr="00000000">
              <w:rPr>
                <w:b w:val="1"/>
                <w:bCs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3F2">
            <w:pPr>
              <w:rPr>
                <w:b w:val="1"/>
                <w:bCs w:val="1"/>
                <w:sz w:val="22"/>
                <w:szCs w:val="22"/>
              </w:rPr>
            </w:pPr>
            <w:r w:rsidDel="00000000" w:rsidR="00000000" w:rsidRPr="00000000">
              <w:rPr>
                <w:rtl w:val="0"/>
              </w:rPr>
            </w:r>
          </w:p>
        </w:tc>
        <w:tc>
          <w:tcPr>
            <w:shd w:fill="b5c1df" w:val="clear"/>
          </w:tcPr>
          <w:p w:rsidR="00000000" w:rsidDel="00000000" w:rsidP="00000000" w:rsidRDefault="00000000" w:rsidRPr="00000000" w14:paraId="000003F3">
            <w:pPr>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3F4">
            <w:pPr>
              <w:rPr>
                <w:b w:val="1"/>
                <w:bCs w:val="1"/>
                <w:sz w:val="22"/>
                <w:szCs w:val="22"/>
              </w:rPr>
            </w:pPr>
            <w:r w:rsidDel="00000000" w:rsidR="00000000" w:rsidRPr="00000000">
              <w:rPr>
                <w:b w:val="1"/>
                <w:bCs w:val="1"/>
                <w:sz w:val="22"/>
                <w:szCs w:val="22"/>
                <w:rtl w:val="0"/>
              </w:rPr>
              <w:t xml:space="preserve">Description of tasks and justification</w:t>
            </w:r>
          </w:p>
        </w:tc>
      </w:tr>
      <w:tr>
        <w:trPr>
          <w:cantSplit w:val="0"/>
          <w:tblHeader w:val="0"/>
        </w:trPr>
        <w:tc>
          <w:tcPr>
            <w:shd w:fill="b5c1df" w:val="clear"/>
          </w:tcPr>
          <w:p w:rsidR="00000000" w:rsidDel="00000000" w:rsidP="00000000" w:rsidRDefault="00000000" w:rsidRPr="00000000" w14:paraId="000003F5">
            <w:pPr>
              <w:jc w:val="right"/>
              <w:rPr>
                <w:b w:val="1"/>
                <w:bCs w:val="1"/>
                <w:sz w:val="22"/>
                <w:szCs w:val="22"/>
              </w:rPr>
            </w:pPr>
            <w:r w:rsidDel="00000000" w:rsidR="00000000" w:rsidRPr="00000000">
              <w:rPr>
                <w:b w:val="1"/>
                <w:bCs w:val="1"/>
                <w:sz w:val="22"/>
                <w:szCs w:val="22"/>
                <w:rtl w:val="0"/>
              </w:rPr>
              <w:t xml:space="preserve">Subcontracting </w:t>
            </w:r>
          </w:p>
        </w:tc>
        <w:tc>
          <w:tcPr/>
          <w:p w:rsidR="00000000" w:rsidDel="00000000" w:rsidP="00000000" w:rsidRDefault="00000000" w:rsidRPr="00000000" w14:paraId="000003F6">
            <w:pPr>
              <w:rPr>
                <w:sz w:val="22"/>
                <w:szCs w:val="22"/>
              </w:rPr>
            </w:pPr>
            <w:r w:rsidDel="00000000" w:rsidR="00000000" w:rsidRPr="00000000">
              <w:rPr>
                <w:rtl w:val="0"/>
              </w:rPr>
            </w:r>
          </w:p>
        </w:tc>
        <w:tc>
          <w:tcPr/>
          <w:p w:rsidR="00000000" w:rsidDel="00000000" w:rsidP="00000000" w:rsidRDefault="00000000" w:rsidRPr="00000000" w14:paraId="000003F7">
            <w:pPr>
              <w:rPr>
                <w:sz w:val="22"/>
                <w:szCs w:val="22"/>
              </w:rPr>
            </w:pPr>
            <w:r w:rsidDel="00000000" w:rsidR="00000000" w:rsidRPr="00000000">
              <w:rPr>
                <w:rtl w:val="0"/>
              </w:rPr>
            </w:r>
          </w:p>
        </w:tc>
      </w:tr>
    </w:tbl>
    <w:p w:rsidR="00000000" w:rsidDel="00000000" w:rsidP="00000000" w:rsidRDefault="00000000" w:rsidRPr="00000000" w14:paraId="000003F8">
      <w:pPr>
        <w:rPr>
          <w:sz w:val="22"/>
          <w:szCs w:val="22"/>
        </w:rPr>
      </w:pPr>
      <w:r w:rsidDel="00000000" w:rsidR="00000000" w:rsidRPr="00000000">
        <w:rPr>
          <w:rtl w:val="0"/>
        </w:rPr>
      </w:r>
    </w:p>
    <w:p w:rsidR="00000000" w:rsidDel="00000000" w:rsidP="00000000" w:rsidRDefault="00000000" w:rsidRPr="00000000" w14:paraId="000003F9">
      <w:pPr>
        <w:rPr>
          <w:b w:val="1"/>
          <w:bCs w:val="1"/>
          <w:sz w:val="22"/>
          <w:szCs w:val="22"/>
        </w:rPr>
      </w:pPr>
      <w:r w:rsidDel="00000000" w:rsidR="00000000" w:rsidRPr="00000000">
        <w:rPr>
          <w:b w:val="1"/>
          <w:bCs w:val="1"/>
          <w:sz w:val="22"/>
          <w:szCs w:val="22"/>
          <w:rtl w:val="0"/>
        </w:rPr>
        <w:t xml:space="preserve">Table 3.1h:</w:t>
        <w:tab/>
        <w:t xml:space="preserve">‘Purchase costs’ items (travel and subsistence, equipment and other goods, works and services) </w:t>
      </w:r>
    </w:p>
    <w:p w:rsidR="00000000" w:rsidDel="00000000" w:rsidP="00000000" w:rsidRDefault="00000000" w:rsidRPr="00000000" w14:paraId="000003FA">
      <w:pPr>
        <w:rPr>
          <w:b w:val="1"/>
          <w:bCs w:val="1"/>
          <w:sz w:val="22"/>
          <w:szCs w:val="22"/>
        </w:rPr>
      </w:pPr>
      <w:r w:rsidDel="00000000" w:rsidR="00000000" w:rsidRPr="00000000">
        <w:rPr>
          <w:i w:val="1"/>
          <w:iCs w:val="1"/>
          <w:sz w:val="22"/>
          <w:szCs w:val="22"/>
          <w:highlight w:val="yellow"/>
          <w:rtl w:val="0"/>
        </w:rPr>
        <w:t xml:space="preserve">Please complete the table below for each participant if the purchase costs (i.e. the sum of the costs for ’travel and subsistence’, ‘equipment’, and ‘other goods, works and services’) exceeds 15% of the personnel costs for that participant (according to the budget table in proposal part A). The record must list cost items in order of costs and starting with the largest cost item, up to the level that the remaining costs are below 15% of personnel costs</w:t>
      </w:r>
      <w:r w:rsidDel="00000000" w:rsidR="00000000" w:rsidRPr="00000000">
        <w:rPr>
          <w:b w:val="1"/>
          <w:bCs w:val="1"/>
          <w:sz w:val="22"/>
          <w:szCs w:val="22"/>
          <w:rtl w:val="0"/>
        </w:rPr>
        <w:t xml:space="preserve">.</w:t>
      </w:r>
    </w:p>
    <w:tbl>
      <w:tblPr>
        <w:tblStyle w:val="Table23"/>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3FB">
            <w:pPr>
              <w:rPr>
                <w:b w:val="1"/>
                <w:bCs w:val="1"/>
                <w:sz w:val="22"/>
                <w:szCs w:val="22"/>
              </w:rPr>
            </w:pPr>
            <w:r w:rsidDel="00000000" w:rsidR="00000000" w:rsidRPr="00000000">
              <w:rPr>
                <w:b w:val="1"/>
                <w:bCs w:val="1"/>
                <w:sz w:val="22"/>
                <w:szCs w:val="22"/>
                <w:rtl w:val="0"/>
              </w:rPr>
              <w:t xml:space="preserve">Participant Number/Short Name</w:t>
            </w:r>
          </w:p>
        </w:tc>
      </w:tr>
      <w:tr>
        <w:trPr>
          <w:cantSplit w:val="0"/>
          <w:trHeight w:val="271" w:hRule="atLeast"/>
          <w:tblHeader w:val="0"/>
        </w:trPr>
        <w:tc>
          <w:tcPr>
            <w:shd w:fill="b5c1df" w:val="clear"/>
          </w:tcPr>
          <w:p w:rsidR="00000000" w:rsidDel="00000000" w:rsidP="00000000" w:rsidRDefault="00000000" w:rsidRPr="00000000" w14:paraId="000003FE">
            <w:pPr>
              <w:rPr>
                <w:b w:val="1"/>
                <w:bCs w:val="1"/>
                <w:sz w:val="22"/>
                <w:szCs w:val="22"/>
              </w:rPr>
            </w:pPr>
            <w:r w:rsidDel="00000000" w:rsidR="00000000" w:rsidRPr="00000000">
              <w:rPr>
                <w:rtl w:val="0"/>
              </w:rPr>
            </w:r>
          </w:p>
        </w:tc>
        <w:tc>
          <w:tcPr>
            <w:shd w:fill="b5c1df" w:val="clear"/>
          </w:tcPr>
          <w:p w:rsidR="00000000" w:rsidDel="00000000" w:rsidP="00000000" w:rsidRDefault="00000000" w:rsidRPr="00000000" w14:paraId="000003FF">
            <w:pPr>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00">
            <w:pPr>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Pr>
          <w:p w:rsidR="00000000" w:rsidDel="00000000" w:rsidP="00000000" w:rsidRDefault="00000000" w:rsidRPr="00000000" w14:paraId="00000401">
            <w:pPr>
              <w:jc w:val="right"/>
              <w:rPr>
                <w:b w:val="1"/>
                <w:bCs w:val="1"/>
                <w:sz w:val="22"/>
                <w:szCs w:val="22"/>
              </w:rPr>
            </w:pPr>
            <w:r w:rsidDel="00000000" w:rsidR="00000000" w:rsidRPr="00000000">
              <w:rPr>
                <w:b w:val="1"/>
                <w:bCs w:val="1"/>
                <w:sz w:val="22"/>
                <w:szCs w:val="22"/>
                <w:rtl w:val="0"/>
              </w:rPr>
              <w:t xml:space="preserve">Travel and subsistence </w:t>
            </w:r>
          </w:p>
        </w:tc>
        <w:tc>
          <w:tcPr/>
          <w:p w:rsidR="00000000" w:rsidDel="00000000" w:rsidP="00000000" w:rsidRDefault="00000000" w:rsidRPr="00000000" w14:paraId="00000402">
            <w:pPr>
              <w:rPr>
                <w:sz w:val="22"/>
                <w:szCs w:val="22"/>
              </w:rPr>
            </w:pPr>
            <w:r w:rsidDel="00000000" w:rsidR="00000000" w:rsidRPr="00000000">
              <w:rPr>
                <w:rtl w:val="0"/>
              </w:rPr>
            </w:r>
          </w:p>
        </w:tc>
        <w:tc>
          <w:tcPr/>
          <w:p w:rsidR="00000000" w:rsidDel="00000000" w:rsidP="00000000" w:rsidRDefault="00000000" w:rsidRPr="00000000" w14:paraId="00000403">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404">
            <w:pPr>
              <w:jc w:val="right"/>
              <w:rPr>
                <w:b w:val="1"/>
                <w:bCs w:val="1"/>
                <w:sz w:val="22"/>
                <w:szCs w:val="22"/>
              </w:rPr>
            </w:pPr>
            <w:r w:rsidDel="00000000" w:rsidR="00000000" w:rsidRPr="00000000">
              <w:rPr>
                <w:b w:val="1"/>
                <w:bCs w:val="1"/>
                <w:sz w:val="22"/>
                <w:szCs w:val="22"/>
                <w:rtl w:val="0"/>
              </w:rPr>
              <w:t xml:space="preserve">Equipment </w:t>
            </w:r>
          </w:p>
        </w:tc>
        <w:tc>
          <w:tcPr/>
          <w:p w:rsidR="00000000" w:rsidDel="00000000" w:rsidP="00000000" w:rsidRDefault="00000000" w:rsidRPr="00000000" w14:paraId="00000405">
            <w:pPr>
              <w:rPr>
                <w:sz w:val="22"/>
                <w:szCs w:val="22"/>
              </w:rPr>
            </w:pPr>
            <w:r w:rsidDel="00000000" w:rsidR="00000000" w:rsidRPr="00000000">
              <w:rPr>
                <w:rtl w:val="0"/>
              </w:rPr>
            </w:r>
          </w:p>
        </w:tc>
        <w:tc>
          <w:tcPr/>
          <w:p w:rsidR="00000000" w:rsidDel="00000000" w:rsidP="00000000" w:rsidRDefault="00000000" w:rsidRPr="00000000" w14:paraId="00000406">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407">
            <w:pPr>
              <w:jc w:val="right"/>
              <w:rPr>
                <w:b w:val="1"/>
                <w:bCs w:val="1"/>
                <w:sz w:val="22"/>
                <w:szCs w:val="22"/>
              </w:rPr>
            </w:pPr>
            <w:r w:rsidDel="00000000" w:rsidR="00000000" w:rsidRPr="00000000">
              <w:rPr>
                <w:b w:val="1"/>
                <w:bCs w:val="1"/>
                <w:sz w:val="22"/>
                <w:szCs w:val="22"/>
                <w:rtl w:val="0"/>
              </w:rPr>
              <w:t xml:space="preserve">Other goods, works and services</w:t>
            </w:r>
          </w:p>
        </w:tc>
        <w:tc>
          <w:tcPr/>
          <w:p w:rsidR="00000000" w:rsidDel="00000000" w:rsidP="00000000" w:rsidRDefault="00000000" w:rsidRPr="00000000" w14:paraId="00000408">
            <w:pPr>
              <w:rPr>
                <w:sz w:val="22"/>
                <w:szCs w:val="22"/>
              </w:rPr>
            </w:pPr>
            <w:r w:rsidDel="00000000" w:rsidR="00000000" w:rsidRPr="00000000">
              <w:rPr>
                <w:rtl w:val="0"/>
              </w:rPr>
            </w:r>
          </w:p>
        </w:tc>
        <w:tc>
          <w:tcPr/>
          <w:p w:rsidR="00000000" w:rsidDel="00000000" w:rsidP="00000000" w:rsidRDefault="00000000" w:rsidRPr="00000000" w14:paraId="00000409">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40A">
            <w:pPr>
              <w:jc w:val="right"/>
              <w:rPr>
                <w:b w:val="1"/>
                <w:bCs w:val="1"/>
                <w:sz w:val="22"/>
                <w:szCs w:val="22"/>
              </w:rPr>
            </w:pPr>
            <w:r w:rsidDel="00000000" w:rsidR="00000000" w:rsidRPr="00000000">
              <w:rPr>
                <w:b w:val="1"/>
                <w:bCs w:val="1"/>
                <w:sz w:val="22"/>
                <w:szCs w:val="22"/>
                <w:rtl w:val="0"/>
              </w:rPr>
              <w:t xml:space="preserve">Remaining purchase costs (&lt;15% of pers. Costs)</w:t>
            </w:r>
          </w:p>
        </w:tc>
        <w:tc>
          <w:tcPr/>
          <w:p w:rsidR="00000000" w:rsidDel="00000000" w:rsidP="00000000" w:rsidRDefault="00000000" w:rsidRPr="00000000" w14:paraId="0000040B">
            <w:pPr>
              <w:rPr>
                <w:sz w:val="22"/>
                <w:szCs w:val="22"/>
              </w:rPr>
            </w:pPr>
            <w:r w:rsidDel="00000000" w:rsidR="00000000" w:rsidRPr="00000000">
              <w:rPr>
                <w:rtl w:val="0"/>
              </w:rPr>
            </w:r>
          </w:p>
        </w:tc>
        <w:tc>
          <w:tcPr>
            <w:tcBorders>
              <w:bottom w:color="000000" w:space="0" w:sz="0" w:val="nil"/>
              <w:right w:color="000000" w:space="0" w:sz="0" w:val="nil"/>
            </w:tcBorders>
          </w:tcPr>
          <w:p w:rsidR="00000000" w:rsidDel="00000000" w:rsidP="00000000" w:rsidRDefault="00000000" w:rsidRPr="00000000" w14:paraId="0000040C">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40D">
            <w:pPr>
              <w:jc w:val="right"/>
              <w:rPr>
                <w:b w:val="1"/>
                <w:bCs w:val="1"/>
                <w:sz w:val="22"/>
                <w:szCs w:val="22"/>
              </w:rPr>
            </w:pPr>
            <w:r w:rsidDel="00000000" w:rsidR="00000000" w:rsidRPr="00000000">
              <w:rPr>
                <w:b w:val="1"/>
                <w:bCs w:val="1"/>
                <w:sz w:val="22"/>
                <w:szCs w:val="22"/>
                <w:rtl w:val="0"/>
              </w:rPr>
              <w:t xml:space="preserve">Total</w:t>
            </w:r>
          </w:p>
        </w:tc>
        <w:tc>
          <w:tcPr/>
          <w:p w:rsidR="00000000" w:rsidDel="00000000" w:rsidP="00000000" w:rsidRDefault="00000000" w:rsidRPr="00000000" w14:paraId="0000040E">
            <w:pPr>
              <w:rPr>
                <w:sz w:val="22"/>
                <w:szCs w:val="22"/>
              </w:rPr>
            </w:pPr>
            <w:r w:rsidDel="00000000" w:rsidR="00000000" w:rsidRPr="00000000">
              <w:rPr>
                <w:rtl w:val="0"/>
              </w:rPr>
            </w:r>
          </w:p>
        </w:tc>
        <w:tc>
          <w:tcPr>
            <w:tcBorders>
              <w:top w:color="000000" w:space="0" w:sz="0" w:val="nil"/>
              <w:bottom w:color="000000" w:space="0" w:sz="0" w:val="nil"/>
              <w:right w:color="000000" w:space="0" w:sz="0" w:val="nil"/>
            </w:tcBorders>
          </w:tcPr>
          <w:p w:rsidR="00000000" w:rsidDel="00000000" w:rsidP="00000000" w:rsidRDefault="00000000" w:rsidRPr="00000000" w14:paraId="0000040F">
            <w:pPr>
              <w:rPr>
                <w:sz w:val="22"/>
                <w:szCs w:val="22"/>
              </w:rPr>
            </w:pPr>
            <w:r w:rsidDel="00000000" w:rsidR="00000000" w:rsidRPr="00000000">
              <w:rPr>
                <w:rtl w:val="0"/>
              </w:rPr>
            </w:r>
          </w:p>
        </w:tc>
      </w:tr>
    </w:tbl>
    <w:p w:rsidR="00000000" w:rsidDel="00000000" w:rsidP="00000000" w:rsidRDefault="00000000" w:rsidRPr="00000000" w14:paraId="00000410">
      <w:pPr>
        <w:rPr>
          <w:sz w:val="22"/>
          <w:szCs w:val="22"/>
        </w:rPr>
      </w:pPr>
      <w:r w:rsidDel="00000000" w:rsidR="00000000" w:rsidRPr="00000000">
        <w:rPr>
          <w:rtl w:val="0"/>
        </w:rPr>
      </w:r>
    </w:p>
    <w:p w:rsidR="00000000" w:rsidDel="00000000" w:rsidP="00000000" w:rsidRDefault="00000000" w:rsidRPr="00000000" w14:paraId="00000411">
      <w:pPr>
        <w:rPr>
          <w:b w:val="1"/>
          <w:bCs w:val="1"/>
          <w:sz w:val="22"/>
          <w:szCs w:val="22"/>
        </w:rPr>
      </w:pPr>
      <w:r w:rsidDel="00000000" w:rsidR="00000000" w:rsidRPr="00000000">
        <w:rPr>
          <w:b w:val="1"/>
          <w:bCs w:val="1"/>
          <w:sz w:val="22"/>
          <w:szCs w:val="22"/>
          <w:rtl w:val="0"/>
        </w:rPr>
        <w:t xml:space="preserve">Table 3.1i:</w:t>
        <w:tab/>
        <w:t xml:space="preserve">‘Other costs categories’ items (e.g. internally invoiced goods and services)</w:t>
      </w:r>
    </w:p>
    <w:p w:rsidR="00000000" w:rsidDel="00000000" w:rsidP="00000000" w:rsidRDefault="00000000" w:rsidRPr="00000000" w14:paraId="00000412">
      <w:pPr>
        <w:rPr>
          <w:i w:val="1"/>
          <w:iCs w:val="1"/>
          <w:sz w:val="22"/>
          <w:szCs w:val="22"/>
        </w:rPr>
      </w:pPr>
      <w:r w:rsidDel="00000000" w:rsidR="00000000" w:rsidRPr="00000000">
        <w:rPr>
          <w:i w:val="1"/>
          <w:iCs w:val="1"/>
          <w:sz w:val="22"/>
          <w:szCs w:val="22"/>
          <w:highlight w:val="yellow"/>
          <w:rtl w:val="0"/>
        </w:rPr>
        <w:t xml:space="preserve">Please complete the table below for each participant that would like to declare costs under other costs categories (e.g. internally invoiced goods and services), irrespective of the percentage of personnel costs.</w:t>
      </w:r>
      <w:r w:rsidDel="00000000" w:rsidR="00000000" w:rsidRPr="00000000">
        <w:rPr>
          <w:rtl w:val="0"/>
        </w:rPr>
      </w:r>
    </w:p>
    <w:tbl>
      <w:tblPr>
        <w:tblStyle w:val="Table24"/>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992"/>
        <w:gridCol w:w="6801"/>
        <w:tblGridChange w:id="0">
          <w:tblGrid>
            <w:gridCol w:w="2302"/>
            <w:gridCol w:w="992"/>
            <w:gridCol w:w="6801"/>
          </w:tblGrid>
        </w:tblGridChange>
      </w:tblGrid>
      <w:tr>
        <w:trPr>
          <w:cantSplit w:val="0"/>
          <w:tblHeader w:val="0"/>
        </w:trPr>
        <w:tc>
          <w:tcPr>
            <w:gridSpan w:val="3"/>
            <w:shd w:fill="b5c1df" w:val="clear"/>
          </w:tcPr>
          <w:p w:rsidR="00000000" w:rsidDel="00000000" w:rsidP="00000000" w:rsidRDefault="00000000" w:rsidRPr="00000000" w14:paraId="00000413">
            <w:pPr>
              <w:rPr>
                <w:b w:val="1"/>
                <w:bCs w:val="1"/>
                <w:sz w:val="22"/>
                <w:szCs w:val="22"/>
              </w:rPr>
            </w:pPr>
            <w:r w:rsidDel="00000000" w:rsidR="00000000" w:rsidRPr="00000000">
              <w:rPr>
                <w:b w:val="1"/>
                <w:bCs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416">
            <w:pPr>
              <w:rPr>
                <w:b w:val="1"/>
                <w:bCs w:val="1"/>
                <w:sz w:val="22"/>
                <w:szCs w:val="22"/>
              </w:rPr>
            </w:pPr>
            <w:r w:rsidDel="00000000" w:rsidR="00000000" w:rsidRPr="00000000">
              <w:rPr>
                <w:rtl w:val="0"/>
              </w:rPr>
            </w:r>
          </w:p>
        </w:tc>
        <w:tc>
          <w:tcPr>
            <w:shd w:fill="b5c1df" w:val="clear"/>
          </w:tcPr>
          <w:p w:rsidR="00000000" w:rsidDel="00000000" w:rsidP="00000000" w:rsidRDefault="00000000" w:rsidRPr="00000000" w14:paraId="00000417">
            <w:pPr>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18">
            <w:pPr>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shd w:fill="b5c1df" w:val="clear"/>
          </w:tcPr>
          <w:p w:rsidR="00000000" w:rsidDel="00000000" w:rsidP="00000000" w:rsidRDefault="00000000" w:rsidRPr="00000000" w14:paraId="00000419">
            <w:pPr>
              <w:jc w:val="right"/>
              <w:rPr>
                <w:b w:val="1"/>
                <w:bCs w:val="1"/>
                <w:sz w:val="22"/>
                <w:szCs w:val="22"/>
              </w:rPr>
            </w:pPr>
            <w:r w:rsidDel="00000000" w:rsidR="00000000" w:rsidRPr="00000000">
              <w:rPr>
                <w:b w:val="1"/>
                <w:bCs w:val="1"/>
                <w:sz w:val="22"/>
                <w:szCs w:val="22"/>
                <w:rtl w:val="0"/>
              </w:rPr>
              <w:t xml:space="preserve">Internally invoiced goods and services</w:t>
            </w:r>
          </w:p>
        </w:tc>
        <w:tc>
          <w:tcPr/>
          <w:p w:rsidR="00000000" w:rsidDel="00000000" w:rsidP="00000000" w:rsidRDefault="00000000" w:rsidRPr="00000000" w14:paraId="0000041A">
            <w:pPr>
              <w:rPr>
                <w:sz w:val="22"/>
                <w:szCs w:val="22"/>
              </w:rPr>
            </w:pPr>
            <w:r w:rsidDel="00000000" w:rsidR="00000000" w:rsidRPr="00000000">
              <w:rPr>
                <w:rtl w:val="0"/>
              </w:rPr>
            </w:r>
          </w:p>
        </w:tc>
        <w:tc>
          <w:tcPr/>
          <w:p w:rsidR="00000000" w:rsidDel="00000000" w:rsidP="00000000" w:rsidRDefault="00000000" w:rsidRPr="00000000" w14:paraId="0000041B">
            <w:pPr>
              <w:rPr>
                <w:sz w:val="22"/>
                <w:szCs w:val="22"/>
              </w:rPr>
            </w:pPr>
            <w:r w:rsidDel="00000000" w:rsidR="00000000" w:rsidRPr="00000000">
              <w:rPr>
                <w:rtl w:val="0"/>
              </w:rPr>
            </w:r>
          </w:p>
        </w:tc>
      </w:tr>
      <w:tr>
        <w:trPr>
          <w:cantSplit w:val="0"/>
          <w:tblHeader w:val="0"/>
        </w:trPr>
        <w:tc>
          <w:tcPr>
            <w:shd w:fill="b5c1df" w:val="clear"/>
          </w:tcPr>
          <w:p w:rsidR="00000000" w:rsidDel="00000000" w:rsidP="00000000" w:rsidRDefault="00000000" w:rsidRPr="00000000" w14:paraId="0000041C">
            <w:pPr>
              <w:jc w:val="right"/>
              <w:rPr>
                <w:b w:val="1"/>
                <w:bCs w:val="1"/>
                <w:sz w:val="22"/>
                <w:szCs w:val="22"/>
              </w:rPr>
            </w:pPr>
            <w:r w:rsidDel="00000000" w:rsidR="00000000" w:rsidRPr="00000000">
              <w:rPr>
                <w:b w:val="1"/>
                <w:bCs w:val="1"/>
                <w:sz w:val="22"/>
                <w:szCs w:val="22"/>
                <w:rtl w:val="0"/>
              </w:rPr>
              <w:t xml:space="preserve">…</w:t>
            </w:r>
          </w:p>
        </w:tc>
        <w:tc>
          <w:tcPr/>
          <w:p w:rsidR="00000000" w:rsidDel="00000000" w:rsidP="00000000" w:rsidRDefault="00000000" w:rsidRPr="00000000" w14:paraId="0000041D">
            <w:pPr>
              <w:rPr>
                <w:sz w:val="22"/>
                <w:szCs w:val="22"/>
              </w:rPr>
            </w:pPr>
            <w:r w:rsidDel="00000000" w:rsidR="00000000" w:rsidRPr="00000000">
              <w:rPr>
                <w:rtl w:val="0"/>
              </w:rPr>
            </w:r>
          </w:p>
        </w:tc>
        <w:tc>
          <w:tcPr/>
          <w:p w:rsidR="00000000" w:rsidDel="00000000" w:rsidP="00000000" w:rsidRDefault="00000000" w:rsidRPr="00000000" w14:paraId="0000041E">
            <w:pPr>
              <w:rPr>
                <w:sz w:val="22"/>
                <w:szCs w:val="22"/>
              </w:rPr>
            </w:pPr>
            <w:r w:rsidDel="00000000" w:rsidR="00000000" w:rsidRPr="00000000">
              <w:rPr>
                <w:rtl w:val="0"/>
              </w:rPr>
            </w:r>
          </w:p>
        </w:tc>
      </w:tr>
    </w:tbl>
    <w:p w:rsidR="00000000" w:rsidDel="00000000" w:rsidP="00000000" w:rsidRDefault="00000000" w:rsidRPr="00000000" w14:paraId="0000041F">
      <w:pPr>
        <w:rPr>
          <w:sz w:val="22"/>
          <w:szCs w:val="22"/>
        </w:rPr>
      </w:pPr>
      <w:r w:rsidDel="00000000" w:rsidR="00000000" w:rsidRPr="00000000">
        <w:rPr>
          <w:rtl w:val="0"/>
        </w:rPr>
      </w:r>
    </w:p>
    <w:p w:rsidR="00000000" w:rsidDel="00000000" w:rsidP="00000000" w:rsidRDefault="00000000" w:rsidRPr="00000000" w14:paraId="00000420">
      <w:pPr>
        <w:rPr>
          <w:b w:val="1"/>
          <w:bCs w:val="1"/>
          <w:sz w:val="22"/>
          <w:szCs w:val="22"/>
        </w:rPr>
      </w:pPr>
      <w:r w:rsidDel="00000000" w:rsidR="00000000" w:rsidRPr="00000000">
        <w:rPr>
          <w:b w:val="1"/>
          <w:bCs w:val="1"/>
          <w:sz w:val="22"/>
          <w:szCs w:val="22"/>
          <w:rtl w:val="0"/>
        </w:rPr>
        <w:t xml:space="preserve">Table 3.1j:</w:t>
        <w:tab/>
        <w:t xml:space="preserve">‘In-kind contributions’ provided by third parties</w:t>
      </w:r>
    </w:p>
    <w:p w:rsidR="00000000" w:rsidDel="00000000" w:rsidP="00000000" w:rsidRDefault="00000000" w:rsidRPr="00000000" w14:paraId="00000421">
      <w:pPr>
        <w:rPr>
          <w:i w:val="1"/>
          <w:iCs w:val="1"/>
          <w:sz w:val="22"/>
          <w:szCs w:val="22"/>
        </w:rPr>
      </w:pPr>
      <w:r w:rsidDel="00000000" w:rsidR="00000000" w:rsidRPr="00000000">
        <w:rPr>
          <w:i w:val="1"/>
          <w:iCs w:val="1"/>
          <w:sz w:val="22"/>
          <w:szCs w:val="22"/>
          <w:highlight w:val="yellow"/>
          <w:rtl w:val="0"/>
        </w:rPr>
        <w:t xml:space="preserve">Please complete the table below for each participant that will make use of in-kind contributions (non-financial resources made available free of charge by third parties). In kind contributions provided by third parties free of charge are declared by the participants as eligible direct costs in the corresponding cost category (e.g. personnel costs or purchase costs for equipment).</w:t>
      </w:r>
      <w:r w:rsidDel="00000000" w:rsidR="00000000" w:rsidRPr="00000000">
        <w:rPr>
          <w:rtl w:val="0"/>
        </w:rPr>
      </w:r>
    </w:p>
    <w:tbl>
      <w:tblPr>
        <w:tblStyle w:val="Table25"/>
        <w:tblW w:w="1009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6"/>
        <w:gridCol w:w="1985"/>
        <w:gridCol w:w="992"/>
        <w:gridCol w:w="4992"/>
        <w:tblGridChange w:id="0">
          <w:tblGrid>
            <w:gridCol w:w="2126"/>
            <w:gridCol w:w="1985"/>
            <w:gridCol w:w="992"/>
            <w:gridCol w:w="4992"/>
          </w:tblGrid>
        </w:tblGridChange>
      </w:tblGrid>
      <w:tr>
        <w:trPr>
          <w:cantSplit w:val="0"/>
          <w:tblHeader w:val="0"/>
        </w:trPr>
        <w:tc>
          <w:tcPr>
            <w:gridSpan w:val="4"/>
            <w:shd w:fill="b5c1df" w:val="clear"/>
          </w:tcPr>
          <w:p w:rsidR="00000000" w:rsidDel="00000000" w:rsidP="00000000" w:rsidRDefault="00000000" w:rsidRPr="00000000" w14:paraId="00000422">
            <w:pPr>
              <w:rPr>
                <w:b w:val="1"/>
                <w:bCs w:val="1"/>
                <w:sz w:val="22"/>
                <w:szCs w:val="22"/>
              </w:rPr>
            </w:pPr>
            <w:r w:rsidDel="00000000" w:rsidR="00000000" w:rsidRPr="00000000">
              <w:rPr>
                <w:b w:val="1"/>
                <w:bCs w:val="1"/>
                <w:sz w:val="22"/>
                <w:szCs w:val="22"/>
                <w:rtl w:val="0"/>
              </w:rPr>
              <w:t xml:space="preserve">Participant Number/Short Name</w:t>
            </w:r>
          </w:p>
        </w:tc>
      </w:tr>
      <w:tr>
        <w:trPr>
          <w:cantSplit w:val="0"/>
          <w:tblHeader w:val="0"/>
        </w:trPr>
        <w:tc>
          <w:tcPr>
            <w:shd w:fill="b5c1df" w:val="clear"/>
          </w:tcPr>
          <w:p w:rsidR="00000000" w:rsidDel="00000000" w:rsidP="00000000" w:rsidRDefault="00000000" w:rsidRPr="00000000" w14:paraId="00000426">
            <w:pPr>
              <w:rPr>
                <w:b w:val="1"/>
                <w:bCs w:val="1"/>
                <w:sz w:val="22"/>
                <w:szCs w:val="22"/>
              </w:rPr>
            </w:pPr>
            <w:r w:rsidDel="00000000" w:rsidR="00000000" w:rsidRPr="00000000">
              <w:rPr>
                <w:b w:val="1"/>
                <w:bCs w:val="1"/>
                <w:sz w:val="22"/>
                <w:szCs w:val="22"/>
                <w:rtl w:val="0"/>
              </w:rPr>
              <w:t xml:space="preserve">Third party name</w:t>
            </w:r>
          </w:p>
        </w:tc>
        <w:tc>
          <w:tcPr>
            <w:shd w:fill="b5c1df" w:val="clear"/>
          </w:tcPr>
          <w:p w:rsidR="00000000" w:rsidDel="00000000" w:rsidP="00000000" w:rsidRDefault="00000000" w:rsidRPr="00000000" w14:paraId="00000427">
            <w:pPr>
              <w:rPr>
                <w:b w:val="1"/>
                <w:bCs w:val="1"/>
                <w:sz w:val="22"/>
                <w:szCs w:val="22"/>
              </w:rPr>
            </w:pPr>
            <w:r w:rsidDel="00000000" w:rsidR="00000000" w:rsidRPr="00000000">
              <w:rPr>
                <w:b w:val="1"/>
                <w:bCs w:val="1"/>
                <w:sz w:val="22"/>
                <w:szCs w:val="22"/>
                <w:rtl w:val="0"/>
              </w:rPr>
              <w:t xml:space="preserve">Category</w:t>
            </w:r>
          </w:p>
        </w:tc>
        <w:tc>
          <w:tcPr>
            <w:shd w:fill="b5c1df" w:val="clear"/>
          </w:tcPr>
          <w:p w:rsidR="00000000" w:rsidDel="00000000" w:rsidP="00000000" w:rsidRDefault="00000000" w:rsidRPr="00000000" w14:paraId="00000428">
            <w:pPr>
              <w:rPr>
                <w:b w:val="1"/>
                <w:bCs w:val="1"/>
                <w:sz w:val="22"/>
                <w:szCs w:val="22"/>
              </w:rPr>
            </w:pPr>
            <w:r w:rsidDel="00000000" w:rsidR="00000000" w:rsidRPr="00000000">
              <w:rPr>
                <w:b w:val="1"/>
                <w:bCs w:val="1"/>
                <w:sz w:val="22"/>
                <w:szCs w:val="22"/>
                <w:rtl w:val="0"/>
              </w:rPr>
              <w:t xml:space="preserve">Cost (€)</w:t>
            </w:r>
          </w:p>
        </w:tc>
        <w:tc>
          <w:tcPr>
            <w:shd w:fill="b5c1df" w:val="clear"/>
          </w:tcPr>
          <w:p w:rsidR="00000000" w:rsidDel="00000000" w:rsidP="00000000" w:rsidRDefault="00000000" w:rsidRPr="00000000" w14:paraId="00000429">
            <w:pPr>
              <w:rPr>
                <w:b w:val="1"/>
                <w:bCs w:val="1"/>
                <w:sz w:val="22"/>
                <w:szCs w:val="22"/>
              </w:rPr>
            </w:pPr>
            <w:r w:rsidDel="00000000" w:rsidR="00000000" w:rsidRPr="00000000">
              <w:rPr>
                <w:b w:val="1"/>
                <w:bCs w:val="1"/>
                <w:sz w:val="22"/>
                <w:szCs w:val="22"/>
                <w:rtl w:val="0"/>
              </w:rPr>
              <w:t xml:space="preserve">Justification</w:t>
            </w:r>
          </w:p>
        </w:tc>
      </w:tr>
      <w:tr>
        <w:trPr>
          <w:cantSplit w:val="0"/>
          <w:tblHeader w:val="0"/>
        </w:trPr>
        <w:tc>
          <w:tcPr/>
          <w:p w:rsidR="00000000" w:rsidDel="00000000" w:rsidP="00000000" w:rsidRDefault="00000000" w:rsidRPr="00000000" w14:paraId="0000042A">
            <w:pPr>
              <w:jc w:val="right"/>
              <w:rPr>
                <w:b w:val="1"/>
                <w:bCs w:val="1"/>
                <w:sz w:val="22"/>
                <w:szCs w:val="22"/>
              </w:rPr>
            </w:pPr>
            <w:r w:rsidDel="00000000" w:rsidR="00000000" w:rsidRPr="00000000">
              <w:rPr>
                <w:rtl w:val="0"/>
              </w:rPr>
            </w:r>
          </w:p>
        </w:tc>
        <w:tc>
          <w:tcPr/>
          <w:p w:rsidR="00000000" w:rsidDel="00000000" w:rsidP="00000000" w:rsidRDefault="00000000" w:rsidRPr="00000000" w14:paraId="0000042B">
            <w:pPr>
              <w:rPr>
                <w:b w:val="1"/>
                <w:bCs w:val="1"/>
                <w:sz w:val="22"/>
                <w:szCs w:val="22"/>
              </w:rPr>
            </w:pPr>
            <w:r w:rsidDel="00000000" w:rsidR="00000000" w:rsidRPr="00000000">
              <w:rPr>
                <w:b w:val="1"/>
                <w:bCs w:val="1"/>
                <w:sz w:val="22"/>
                <w:szCs w:val="22"/>
                <w:rtl w:val="0"/>
              </w:rPr>
              <w:t xml:space="preserve">Select between</w:t>
            </w:r>
          </w:p>
          <w:p w:rsidR="00000000" w:rsidDel="00000000" w:rsidP="00000000" w:rsidRDefault="00000000" w:rsidRPr="00000000" w14:paraId="0000042C">
            <w:pPr>
              <w:rPr>
                <w:i w:val="1"/>
                <w:iCs w:val="1"/>
                <w:color w:val="4aa55b"/>
                <w:sz w:val="22"/>
                <w:szCs w:val="22"/>
              </w:rPr>
            </w:pPr>
            <w:r w:rsidDel="00000000" w:rsidR="00000000" w:rsidRPr="00000000">
              <w:rPr>
                <w:color w:val="595959"/>
                <w:sz w:val="22"/>
                <w:szCs w:val="22"/>
                <w:rtl w:val="0"/>
              </w:rPr>
              <w:t xml:space="preserve">Seconded personnel</w:t>
            </w:r>
            <w:r w:rsidDel="00000000" w:rsidR="00000000" w:rsidRPr="00000000">
              <w:rPr>
                <w:rtl w:val="0"/>
              </w:rPr>
            </w:r>
          </w:p>
          <w:p w:rsidR="00000000" w:rsidDel="00000000" w:rsidP="00000000" w:rsidRDefault="00000000" w:rsidRPr="00000000" w14:paraId="0000042D">
            <w:pPr>
              <w:rPr>
                <w:i w:val="1"/>
                <w:iCs w:val="1"/>
                <w:color w:val="4aa55b"/>
                <w:sz w:val="22"/>
                <w:szCs w:val="22"/>
              </w:rPr>
            </w:pPr>
            <w:r w:rsidDel="00000000" w:rsidR="00000000" w:rsidRPr="00000000">
              <w:rPr>
                <w:color w:val="595959"/>
                <w:sz w:val="22"/>
                <w:szCs w:val="22"/>
                <w:rtl w:val="0"/>
              </w:rPr>
              <w:t xml:space="preserve">Travel and subsistence</w:t>
            </w:r>
            <w:r w:rsidDel="00000000" w:rsidR="00000000" w:rsidRPr="00000000">
              <w:rPr>
                <w:rtl w:val="0"/>
              </w:rPr>
            </w:r>
          </w:p>
          <w:p w:rsidR="00000000" w:rsidDel="00000000" w:rsidP="00000000" w:rsidRDefault="00000000" w:rsidRPr="00000000" w14:paraId="0000042E">
            <w:pPr>
              <w:rPr>
                <w:i w:val="1"/>
                <w:iCs w:val="1"/>
                <w:color w:val="4aa55b"/>
                <w:sz w:val="22"/>
                <w:szCs w:val="22"/>
              </w:rPr>
            </w:pPr>
            <w:r w:rsidDel="00000000" w:rsidR="00000000" w:rsidRPr="00000000">
              <w:rPr>
                <w:color w:val="595959"/>
                <w:sz w:val="22"/>
                <w:szCs w:val="22"/>
                <w:rtl w:val="0"/>
              </w:rPr>
              <w:t xml:space="preserve">Equipment</w:t>
            </w:r>
            <w:r w:rsidDel="00000000" w:rsidR="00000000" w:rsidRPr="00000000">
              <w:rPr>
                <w:rtl w:val="0"/>
              </w:rPr>
            </w:r>
          </w:p>
          <w:p w:rsidR="00000000" w:rsidDel="00000000" w:rsidP="00000000" w:rsidRDefault="00000000" w:rsidRPr="00000000" w14:paraId="0000042F">
            <w:pPr>
              <w:rPr>
                <w:color w:val="595959"/>
                <w:sz w:val="22"/>
                <w:szCs w:val="22"/>
              </w:rPr>
            </w:pPr>
            <w:r w:rsidDel="00000000" w:rsidR="00000000" w:rsidRPr="00000000">
              <w:rPr>
                <w:color w:val="595959"/>
                <w:sz w:val="22"/>
                <w:szCs w:val="22"/>
                <w:rtl w:val="0"/>
              </w:rPr>
              <w:t xml:space="preserve">Other goods, works and services</w:t>
            </w:r>
          </w:p>
          <w:p w:rsidR="00000000" w:rsidDel="00000000" w:rsidP="00000000" w:rsidRDefault="00000000" w:rsidRPr="00000000" w14:paraId="00000430">
            <w:pPr>
              <w:rPr>
                <w:b w:val="1"/>
                <w:bCs w:val="1"/>
                <w:sz w:val="22"/>
                <w:szCs w:val="22"/>
              </w:rPr>
            </w:pPr>
            <w:r w:rsidDel="00000000" w:rsidR="00000000" w:rsidRPr="00000000">
              <w:rPr>
                <w:color w:val="595959"/>
                <w:sz w:val="22"/>
                <w:szCs w:val="22"/>
                <w:rtl w:val="0"/>
              </w:rPr>
              <w:t xml:space="preserve">Internally invoiced goods and services </w:t>
            </w:r>
            <w:r w:rsidDel="00000000" w:rsidR="00000000" w:rsidRPr="00000000">
              <w:rPr>
                <w:rtl w:val="0"/>
              </w:rPr>
            </w:r>
          </w:p>
        </w:tc>
        <w:tc>
          <w:tcPr/>
          <w:p w:rsidR="00000000" w:rsidDel="00000000" w:rsidP="00000000" w:rsidRDefault="00000000" w:rsidRPr="00000000" w14:paraId="00000431">
            <w:pPr>
              <w:rPr>
                <w:sz w:val="22"/>
                <w:szCs w:val="22"/>
              </w:rPr>
            </w:pPr>
            <w:r w:rsidDel="00000000" w:rsidR="00000000" w:rsidRPr="00000000">
              <w:rPr>
                <w:rtl w:val="0"/>
              </w:rPr>
            </w:r>
          </w:p>
        </w:tc>
        <w:tc>
          <w:tcPr/>
          <w:p w:rsidR="00000000" w:rsidDel="00000000" w:rsidP="00000000" w:rsidRDefault="00000000" w:rsidRPr="00000000" w14:paraId="00000432">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33">
            <w:pPr>
              <w:jc w:val="right"/>
              <w:rPr>
                <w:b w:val="1"/>
                <w:bCs w:val="1"/>
                <w:sz w:val="22"/>
                <w:szCs w:val="22"/>
              </w:rPr>
            </w:pPr>
            <w:r w:rsidDel="00000000" w:rsidR="00000000" w:rsidRPr="00000000">
              <w:rPr>
                <w:rtl w:val="0"/>
              </w:rPr>
            </w:r>
          </w:p>
        </w:tc>
        <w:tc>
          <w:tcPr/>
          <w:p w:rsidR="00000000" w:rsidDel="00000000" w:rsidP="00000000" w:rsidRDefault="00000000" w:rsidRPr="00000000" w14:paraId="00000434">
            <w:pPr>
              <w:jc w:val="right"/>
              <w:rPr>
                <w:b w:val="1"/>
                <w:bCs w:val="1"/>
                <w:sz w:val="22"/>
                <w:szCs w:val="22"/>
              </w:rPr>
            </w:pPr>
            <w:r w:rsidDel="00000000" w:rsidR="00000000" w:rsidRPr="00000000">
              <w:rPr>
                <w:rtl w:val="0"/>
              </w:rPr>
            </w:r>
          </w:p>
        </w:tc>
        <w:tc>
          <w:tcPr/>
          <w:p w:rsidR="00000000" w:rsidDel="00000000" w:rsidP="00000000" w:rsidRDefault="00000000" w:rsidRPr="00000000" w14:paraId="00000435">
            <w:pPr>
              <w:rPr>
                <w:sz w:val="22"/>
                <w:szCs w:val="22"/>
              </w:rPr>
            </w:pPr>
            <w:r w:rsidDel="00000000" w:rsidR="00000000" w:rsidRPr="00000000">
              <w:rPr>
                <w:rtl w:val="0"/>
              </w:rPr>
            </w:r>
          </w:p>
        </w:tc>
        <w:tc>
          <w:tcPr/>
          <w:p w:rsidR="00000000" w:rsidDel="00000000" w:rsidP="00000000" w:rsidRDefault="00000000" w:rsidRPr="00000000" w14:paraId="00000436">
            <w:pPr>
              <w:rPr>
                <w:sz w:val="22"/>
                <w:szCs w:val="22"/>
              </w:rPr>
            </w:pPr>
            <w:r w:rsidDel="00000000" w:rsidR="00000000" w:rsidRPr="00000000">
              <w:rPr>
                <w:rtl w:val="0"/>
              </w:rPr>
            </w:r>
          </w:p>
        </w:tc>
      </w:tr>
    </w:tbl>
    <w:p w:rsidR="00000000" w:rsidDel="00000000" w:rsidP="00000000" w:rsidRDefault="00000000" w:rsidRPr="00000000" w14:paraId="00000437">
      <w:pPr>
        <w:rPr>
          <w:sz w:val="22"/>
          <w:szCs w:val="22"/>
        </w:rPr>
      </w:pPr>
      <w:r w:rsidDel="00000000" w:rsidR="00000000" w:rsidRPr="00000000">
        <w:rPr>
          <w:rtl w:val="0"/>
        </w:rPr>
      </w:r>
    </w:p>
    <w:p w:rsidR="00000000" w:rsidDel="00000000" w:rsidP="00000000" w:rsidRDefault="00000000" w:rsidRPr="00000000" w14:paraId="00000438">
      <w:pPr>
        <w:rPr>
          <w:color w:val="b5b5b5"/>
          <w:sz w:val="22"/>
          <w:szCs w:val="22"/>
        </w:rPr>
      </w:pPr>
      <w:r w:rsidDel="00000000" w:rsidR="00000000" w:rsidRPr="00000000">
        <w:rPr>
          <w:smallCaps w:val="1"/>
          <w:color w:val="b5b5b5"/>
          <w:sz w:val="22"/>
          <w:szCs w:val="22"/>
          <w:rtl w:val="0"/>
        </w:rPr>
        <w:t xml:space="preserve">#§QUA-LIT-QL§# </w:t>
      </w:r>
      <w:r w:rsidDel="00000000" w:rsidR="00000000" w:rsidRPr="00000000">
        <w:rPr>
          <w:color w:val="b5b5b5"/>
          <w:sz w:val="22"/>
          <w:szCs w:val="22"/>
          <w:rtl w:val="0"/>
        </w:rPr>
        <w:t xml:space="preserve">#§WRK-PLA-WP§#</w:t>
      </w:r>
    </w:p>
    <w:p w:rsidR="00000000" w:rsidDel="00000000" w:rsidP="00000000" w:rsidRDefault="00000000" w:rsidRPr="00000000" w14:paraId="00000439">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rtl w:val="0"/>
        </w:rPr>
      </w:r>
    </w:p>
    <w:p w:rsidR="00000000" w:rsidDel="00000000" w:rsidP="00000000" w:rsidRDefault="00000000" w:rsidRPr="00000000" w14:paraId="0000043A">
      <w:pPr>
        <w:widowControl w:val="0"/>
        <w:rPr>
          <w:color w:val="000000"/>
          <w:sz w:val="22"/>
          <w:szCs w:val="22"/>
        </w:rPr>
      </w:pPr>
      <w:r w:rsidDel="00000000" w:rsidR="00000000" w:rsidRPr="00000000">
        <w:rPr>
          <w:rtl w:val="0"/>
        </w:rPr>
      </w:r>
    </w:p>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hd w:fill="bdd7ee" w:val="clear"/>
        <w:spacing w:after="20" w:before="40" w:lineRule="auto"/>
        <w:ind w:left="720" w:hanging="720"/>
        <w:jc w:val="both"/>
        <w:rPr>
          <w:b w:val="1"/>
          <w:bCs w:val="1"/>
          <w:color w:val="000000"/>
          <w:sz w:val="22"/>
          <w:szCs w:val="22"/>
        </w:rPr>
      </w:pPr>
      <w:r w:rsidDel="00000000" w:rsidR="00000000" w:rsidRPr="00000000">
        <w:rPr>
          <w:b w:val="1"/>
          <w:bCs w:val="1"/>
          <w:color w:val="000000"/>
          <w:sz w:val="22"/>
          <w:szCs w:val="22"/>
          <w:rtl w:val="0"/>
        </w:rPr>
        <w:t xml:space="preserve">3.2.  Capacity of participants and consortium as a whole </w:t>
      </w:r>
      <w:r w:rsidDel="00000000" w:rsidR="00000000" w:rsidRPr="00000000">
        <w:rPr>
          <w:color w:val="a6a6a6"/>
          <w:sz w:val="18"/>
          <w:szCs w:val="18"/>
          <w:rtl w:val="0"/>
        </w:rPr>
        <w:t xml:space="preserve">#@CON-SOR-CS@# #@PRJ-MGT-PM@#</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43C">
      <w:pPr>
        <w:widowControl w:val="0"/>
        <w:ind w:left="426" w:hanging="426"/>
        <w:rPr>
          <w:color w:val="000000"/>
          <w:sz w:val="22"/>
          <w:szCs w:val="22"/>
        </w:rPr>
      </w:pPr>
      <w:r w:rsidDel="00000000" w:rsidR="00000000" w:rsidRPr="00000000">
        <w:rPr>
          <w:sz w:val="22"/>
          <w:szCs w:val="22"/>
          <w:rtl w:val="0"/>
        </w:rPr>
        <w:t xml:space="preserve">[e.g. 3 pages]</w:t>
      </w:r>
      <w:r w:rsidDel="00000000" w:rsidR="00000000" w:rsidRPr="00000000">
        <w:rPr>
          <w:rtl w:val="0"/>
        </w:rPr>
      </w:r>
    </w:p>
    <w:p w:rsidR="00000000" w:rsidDel="00000000" w:rsidP="00000000" w:rsidRDefault="00000000" w:rsidRPr="00000000" w14:paraId="0000043D">
      <w:pPr>
        <w:jc w:val="both"/>
        <w:rPr>
          <w:b w:val="1"/>
          <w:bCs w:val="1"/>
          <w:sz w:val="22"/>
          <w:szCs w:val="22"/>
        </w:rPr>
      </w:pPr>
      <w:r w:rsidDel="00000000" w:rsidR="00000000" w:rsidRPr="00000000">
        <w:rPr>
          <w:rtl w:val="0"/>
        </w:rPr>
      </w:r>
    </w:p>
    <w:p w:rsidR="00000000" w:rsidDel="00000000" w:rsidP="00000000" w:rsidRDefault="00000000" w:rsidRPr="00000000" w14:paraId="0000043E">
      <w:pPr>
        <w:jc w:val="both"/>
        <w:rPr>
          <w:b w:val="1"/>
          <w:bCs w:val="1"/>
          <w:sz w:val="22"/>
          <w:szCs w:val="22"/>
        </w:rPr>
      </w:pPr>
      <w:r w:rsidDel="00000000" w:rsidR="00000000" w:rsidRPr="00000000">
        <w:rPr>
          <w:b w:val="1"/>
          <w:bCs w:val="1"/>
          <w:sz w:val="22"/>
          <w:szCs w:val="22"/>
          <w:rtl w:val="0"/>
        </w:rPr>
        <w:t xml:space="preserve">3.2.1 Consortium description and complementarity</w:t>
      </w:r>
    </w:p>
    <w:p w:rsidR="00000000" w:rsidDel="00000000" w:rsidP="00000000" w:rsidRDefault="00000000" w:rsidRPr="00000000" w14:paraId="0000043F">
      <w:pPr>
        <w:ind w:firstLine="369"/>
        <w:jc w:val="both"/>
        <w:rPr>
          <w:sz w:val="22"/>
          <w:szCs w:val="22"/>
        </w:rPr>
      </w:pPr>
      <w:r w:rsidDel="00000000" w:rsidR="00000000" w:rsidRPr="00000000">
        <w:rPr>
          <w:rtl w:val="0"/>
        </w:rPr>
      </w:r>
    </w:p>
    <w:p w:rsidR="00000000" w:rsidDel="00000000" w:rsidP="00000000" w:rsidRDefault="00000000" w:rsidRPr="00000000" w14:paraId="00000440">
      <w:pPr>
        <w:ind w:firstLine="369"/>
        <w:jc w:val="both"/>
        <w:rPr>
          <w:i w:val="1"/>
          <w:iCs w:val="1"/>
          <w:sz w:val="22"/>
          <w:szCs w:val="22"/>
          <w:highlight w:val="yellow"/>
        </w:rPr>
      </w:pPr>
      <w:r w:rsidDel="00000000" w:rsidR="00000000" w:rsidRPr="00000000">
        <w:rPr>
          <w:i w:val="1"/>
          <w:iCs w:val="1"/>
          <w:sz w:val="22"/>
          <w:szCs w:val="22"/>
          <w:highlight w:val="yellow"/>
          <w:rtl w:val="0"/>
        </w:rPr>
        <w:t xml:space="preserve">The individual participants of the consortium are described in a separate section under Part A. There is no need to repeat that information here. </w:t>
      </w:r>
    </w:p>
    <w:p w:rsidR="00000000" w:rsidDel="00000000" w:rsidP="00000000" w:rsidRDefault="00000000" w:rsidRPr="00000000" w14:paraId="00000441">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Describe the consortium. How does it match the project’s objectives, and bring together the necessary disciplinary and inter-disciplinary knowledge? Show how this includes expertise in social sciences and humanities, open science practices, and gender aspects of R&amp;I, as appropriate. Include in the description affiliated entities and associated partners, if any.</w:t>
      </w:r>
    </w:p>
    <w:p w:rsidR="00000000" w:rsidDel="00000000" w:rsidP="00000000" w:rsidRDefault="00000000" w:rsidRPr="00000000" w14:paraId="00000442">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Show how the partners will have access to critical infrastructure needed to carry out the project activities. </w:t>
      </w:r>
    </w:p>
    <w:p w:rsidR="00000000" w:rsidDel="00000000" w:rsidP="00000000" w:rsidRDefault="00000000" w:rsidRPr="00000000" w14:paraId="00000443">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Describe how the members complement one another (and cover the value chain, where appropriate) </w:t>
      </w:r>
    </w:p>
    <w:p w:rsidR="00000000" w:rsidDel="00000000" w:rsidP="00000000" w:rsidRDefault="00000000" w:rsidRPr="00000000" w14:paraId="00000444">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In what way does each of them contribute to the project? Show that each has a valid role, and adequate resources in the project to fulfil that role. </w:t>
      </w:r>
    </w:p>
    <w:p w:rsidR="00000000" w:rsidDel="00000000" w:rsidP="00000000" w:rsidRDefault="00000000" w:rsidRPr="00000000" w14:paraId="00000445">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If applicable, describe the industrial/commercial involvement in the project to ensure exploitation of the results and explain why this is consistent with and will help to achieve the specific measures which are proposed for exploitation of the results of the project (see section 2.2). </w:t>
      </w:r>
      <w:r w:rsidDel="00000000" w:rsidR="00000000" w:rsidRPr="00000000">
        <w:rPr>
          <w:rtl w:val="0"/>
        </w:rPr>
      </w:r>
    </w:p>
    <w:p w:rsidR="00000000" w:rsidDel="00000000" w:rsidP="00000000" w:rsidRDefault="00000000" w:rsidRPr="00000000" w14:paraId="00000446">
      <w:pPr>
        <w:spacing w:after="240" w:before="240" w:lineRule="auto"/>
        <w:rPr>
          <w:sz w:val="22"/>
          <w:szCs w:val="22"/>
        </w:rPr>
      </w:pPr>
      <w:r w:rsidDel="00000000" w:rsidR="00000000" w:rsidRPr="00000000">
        <w:rPr>
          <w:sz w:val="22"/>
          <w:szCs w:val="22"/>
          <w:rtl w:val="0"/>
        </w:rPr>
        <w:t xml:space="preserve">The SMARTUP Project brings together a multidisciplinary and international consortium of </w:t>
      </w:r>
      <w:r w:rsidDel="00000000" w:rsidR="00000000" w:rsidRPr="00000000">
        <w:rPr>
          <w:b w:val="1"/>
          <w:bCs w:val="1"/>
          <w:sz w:val="22"/>
          <w:szCs w:val="22"/>
          <w:rtl w:val="0"/>
        </w:rPr>
        <w:t xml:space="preserve">twelve</w:t>
      </w:r>
      <w:r w:rsidDel="00000000" w:rsidR="00000000" w:rsidRPr="00000000">
        <w:rPr>
          <w:sz w:val="22"/>
          <w:szCs w:val="22"/>
          <w:rtl w:val="0"/>
        </w:rPr>
        <w:t xml:space="preserve"> leading institutions—including universities, research foundations, and innovative companies—each contributing specialized expertise to ensure the successful implementation of the project’s objectives. The consortium spans across Europe, Latin America, and Eastern Europe, providing a dynamic platform for knowledge exchange, innovation, and education aligned with the Knowledge Triangle: education, research, and innovation.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276225</wp:posOffset>
            </wp:positionV>
            <wp:extent cx="2743835" cy="3493439"/>
            <wp:effectExtent b="0" l="0" r="0" t="0"/>
            <wp:wrapSquare wrapText="bothSides" distB="114300" distT="114300" distL="114300" distR="114300"/>
            <wp:docPr id="127511773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743835" cy="3493439"/>
                    </a:xfrm>
                    <a:prstGeom prst="rect"/>
                    <a:ln/>
                  </pic:spPr>
                </pic:pic>
              </a:graphicData>
            </a:graphic>
          </wp:anchor>
        </w:drawing>
      </w:r>
    </w:p>
    <w:p w:rsidR="00000000" w:rsidDel="00000000" w:rsidP="00000000" w:rsidRDefault="00000000" w:rsidRPr="00000000" w14:paraId="00000447">
      <w:pPr>
        <w:spacing w:after="240" w:before="240" w:lineRule="auto"/>
        <w:rPr>
          <w:sz w:val="22"/>
          <w:szCs w:val="22"/>
        </w:rPr>
      </w:pPr>
      <w:r w:rsidDel="00000000" w:rsidR="00000000" w:rsidRPr="00000000">
        <w:rPr>
          <w:sz w:val="22"/>
          <w:szCs w:val="22"/>
          <w:rtl w:val="0"/>
        </w:rPr>
        <w:t xml:space="preserve">Each partner contributes unique value:</w:t>
      </w:r>
    </w:p>
    <w:p w:rsidR="00000000" w:rsidDel="00000000" w:rsidP="00000000" w:rsidRDefault="00000000" w:rsidRPr="00000000" w14:paraId="00000448">
      <w:pPr>
        <w:spacing w:after="240" w:before="240" w:lineRule="auto"/>
        <w:rPr/>
      </w:pPr>
      <w:r w:rsidDel="00000000" w:rsidR="00000000" w:rsidRPr="00000000">
        <w:rPr>
          <w:b w:val="1"/>
          <w:bCs w:val="1"/>
          <w:sz w:val="22"/>
          <w:szCs w:val="22"/>
          <w:u w:val="single"/>
          <w:rtl w:val="0"/>
        </w:rPr>
        <w:t xml:space="preserve">NOVA University Lisbon (UNL) </w:t>
      </w:r>
      <w:r w:rsidDel="00000000" w:rsidR="00000000" w:rsidRPr="00000000">
        <w:rPr>
          <w:sz w:val="22"/>
          <w:szCs w:val="22"/>
          <w:rtl w:val="0"/>
        </w:rPr>
        <w:t xml:space="preserve">is a reference in proteomics and diagnostics, offering advanced training programs and methodologies in health technologies. NOVA University Lisbon has extensive experience in European education and capacity-building projects, including Erasmus+ initiatives such as </w:t>
      </w:r>
      <w:r w:rsidDel="00000000" w:rsidR="00000000" w:rsidRPr="00000000">
        <w:rPr>
          <w:b w:val="1"/>
          <w:bCs w:val="1"/>
          <w:sz w:val="22"/>
          <w:szCs w:val="22"/>
          <w:rtl w:val="0"/>
        </w:rPr>
        <w:t xml:space="preserve">UDI-Africa, CABCIN, DIGITAQ and e-DESK,</w:t>
      </w:r>
      <w:r w:rsidDel="00000000" w:rsidR="00000000" w:rsidRPr="00000000">
        <w:rPr>
          <w:sz w:val="22"/>
          <w:szCs w:val="22"/>
          <w:rtl w:val="0"/>
        </w:rPr>
        <w:t xml:space="preserve"> which have strengthened teaching quality, digitalisation and innovative learning models across partner universities. The university is also active in blended-learning and mobility programmes and has contributed to Master-level educational innovation through projects like Digital4Business. This solid track record makes NOVA a strong and reliable partner for education-focused European consortia such as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mallCaps w:val="1"/>
          <w:sz w:val="22"/>
          <w:szCs w:val="22"/>
          <w:vertAlign w:val="superscript"/>
          <w:rtl w:val="0"/>
        </w:rPr>
        <w:t xml:space="preserve">2</w:t>
      </w:r>
      <w:r w:rsidDel="00000000" w:rsidR="00000000" w:rsidRPr="00000000">
        <w:rPr>
          <w:sz w:val="22"/>
          <w:szCs w:val="22"/>
          <w:rtl w:val="0"/>
        </w:rPr>
        <w:t xml:space="preserve"> . It offers hands-on training and interdisciplinary programs in diagnostics and therapeutics. </w:t>
      </w:r>
      <w:r w:rsidDel="00000000" w:rsidR="00000000" w:rsidRPr="00000000">
        <w:rPr>
          <w:b w:val="1"/>
          <w:bCs w:val="1"/>
          <w:sz w:val="22"/>
          <w:szCs w:val="22"/>
          <w:rtl w:val="0"/>
        </w:rPr>
        <w:t xml:space="preserve">UNL</w:t>
      </w:r>
      <w:r w:rsidDel="00000000" w:rsidR="00000000" w:rsidRPr="00000000">
        <w:rPr>
          <w:sz w:val="22"/>
          <w:szCs w:val="22"/>
          <w:rtl w:val="0"/>
        </w:rPr>
        <w:t xml:space="preserve">’s Bioscope Group fosters international collaboration, organizing over 6 international conferences and 7 international courses every year, amplifying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mallCaps w:val="1"/>
          <w:sz w:val="22"/>
          <w:szCs w:val="22"/>
          <w:vertAlign w:val="superscript"/>
          <w:rtl w:val="0"/>
        </w:rPr>
        <w:t xml:space="preserve">2</w:t>
      </w:r>
      <w:r w:rsidDel="00000000" w:rsidR="00000000" w:rsidRPr="00000000">
        <w:rPr>
          <w:sz w:val="22"/>
          <w:szCs w:val="22"/>
          <w:rtl w:val="0"/>
        </w:rPr>
        <w:t xml:space="preserve"> ’s global visibility and impact.</w:t>
      </w:r>
      <w:r w:rsidDel="00000000" w:rsidR="00000000" w:rsidRPr="00000000">
        <w:rPr>
          <w:sz w:val="22"/>
          <w:szCs w:val="22"/>
          <w:u w:val="single"/>
          <w:rtl w:val="0"/>
        </w:rPr>
        <w:t xml:space="preserve"> </w:t>
      </w:r>
      <w:r w:rsidDel="00000000" w:rsidR="00000000" w:rsidRPr="00000000">
        <w:rPr>
          <w:b w:val="1"/>
          <w:bCs w:val="1"/>
          <w:sz w:val="22"/>
          <w:szCs w:val="22"/>
          <w:u w:val="single"/>
          <w:rtl w:val="0"/>
        </w:rPr>
        <w:t xml:space="preserve">Alma Mater Studiorum - </w:t>
      </w:r>
      <w:r w:rsidDel="00000000" w:rsidR="00000000" w:rsidRPr="00000000">
        <w:rPr>
          <w:b w:val="1"/>
          <w:bCs w:val="1"/>
          <w:sz w:val="22"/>
          <w:szCs w:val="22"/>
          <w:u w:val="single"/>
          <w:rtl w:val="0"/>
        </w:rPr>
        <w:t xml:space="preserve">University of Bologna </w:t>
      </w:r>
      <w:r w:rsidDel="00000000" w:rsidR="00000000" w:rsidRPr="00000000">
        <w:rPr>
          <w:b w:val="1"/>
          <w:bCs w:val="1"/>
          <w:sz w:val="22"/>
          <w:szCs w:val="22"/>
          <w:rtl w:val="0"/>
        </w:rPr>
        <w:t xml:space="preserve">(UNIBO)</w:t>
      </w:r>
      <w:r w:rsidDel="00000000" w:rsidR="00000000" w:rsidRPr="00000000">
        <w:rPr>
          <w:sz w:val="22"/>
          <w:szCs w:val="22"/>
          <w:rtl w:val="0"/>
        </w:rPr>
        <w:t xml:space="preserve"> leads in innovation and interdisciplinary education, particularly in omics platforms and medicinal chemistry, with experience from projects like TOX-OER (open resources for toxicology training) and OEMONOM (natural molecules research and its dissemination). </w:t>
      </w:r>
      <w:r w:rsidDel="00000000" w:rsidR="00000000" w:rsidRPr="00000000">
        <w:rPr>
          <w:b w:val="1"/>
          <w:bCs w:val="1"/>
          <w:sz w:val="22"/>
          <w:szCs w:val="22"/>
          <w:rtl w:val="0"/>
        </w:rPr>
        <w:t xml:space="preserve">UNIBO</w:t>
      </w:r>
      <w:r w:rsidDel="00000000" w:rsidR="00000000" w:rsidRPr="00000000">
        <w:rPr>
          <w:sz w:val="22"/>
          <w:szCs w:val="22"/>
          <w:rtl w:val="0"/>
        </w:rPr>
        <w:t xml:space="preserve"> develops interdisciplinary educational modules and fosters innovation in neurodegenerative and metabolic disease research, bridging academia and healthcare. Its professional Master’s programs, such as Forensic Chemical-Toxicological Analysis, serve as models for shared curricula designed by </w:t>
      </w:r>
      <w:r w:rsidDel="00000000" w:rsidR="00000000" w:rsidRPr="00000000">
        <w:rPr>
          <w:b w:val="1"/>
          <w:bCs w:val="1"/>
          <w:sz w:val="22"/>
          <w:szCs w:val="22"/>
          <w:rtl w:val="0"/>
        </w:rPr>
        <w:t xml:space="preserve">SMART-</w:t>
      </w:r>
      <w:r w:rsidDel="00000000" w:rsidR="00000000" w:rsidRPr="00000000">
        <w:rPr>
          <w:b w:val="1"/>
          <w:bCs w:val="1"/>
          <w:sz w:val="22"/>
          <w:szCs w:val="22"/>
          <w:rtl w:val="0"/>
        </w:rPr>
        <w:t xml:space="preserve">A</w:t>
      </w:r>
      <w:r w:rsidDel="00000000" w:rsidR="00000000" w:rsidRPr="00000000">
        <w:rPr>
          <w:b w:val="1"/>
          <w:bCs w:val="1"/>
          <w:smallCaps w:val="1"/>
          <w:sz w:val="22"/>
          <w:szCs w:val="22"/>
          <w:vertAlign w:val="superscript"/>
          <w:rtl w:val="0"/>
        </w:rPr>
        <w:t xml:space="preserve">2</w:t>
      </w:r>
      <w:r w:rsidDel="00000000" w:rsidR="00000000" w:rsidRPr="00000000">
        <w:rPr>
          <w:sz w:val="22"/>
          <w:szCs w:val="22"/>
          <w:rtl w:val="0"/>
        </w:rPr>
        <w:t xml:space="preserve">. The University of Bologna (UNIBO) has a strong record in European education projects, highlighted by its dedicated Erasmus+ portfolio covering initiatives coordinated or joined since 2021. It participates in more than 90 Erasmus+ actions, including EMJDs, Strategic Partnerships and Knowledge Alliances, and contributes to projects such as BordEUr. UNIBO recently coordinated the Educators for Impact project, which trained educators and students to address societal challenges through digital and workshop-based methods. It also has experience in Erasmus+ KA2 Capacity Building projects, including </w:t>
      </w:r>
      <w:r w:rsidDel="00000000" w:rsidR="00000000" w:rsidRPr="00000000">
        <w:rPr>
          <w:b w:val="1"/>
          <w:bCs w:val="1"/>
          <w:sz w:val="22"/>
          <w:szCs w:val="22"/>
          <w:rtl w:val="0"/>
        </w:rPr>
        <w:t xml:space="preserve">ECALFOR, EATHEN and EXPERES</w:t>
      </w:r>
      <w:r w:rsidDel="00000000" w:rsidR="00000000" w:rsidRPr="00000000">
        <w:rPr>
          <w:sz w:val="22"/>
          <w:szCs w:val="22"/>
          <w:rtl w:val="0"/>
        </w:rPr>
        <w:t xml:space="preserve">, reflecting its long-standing commitment to innovative teaching and international academic cooperation. </w:t>
      </w:r>
      <w:r w:rsidDel="00000000" w:rsidR="00000000" w:rsidRPr="00000000">
        <w:rPr>
          <w:b w:val="1"/>
          <w:bCs w:val="1"/>
          <w:u w:val="single"/>
          <w:rtl w:val="0"/>
        </w:rPr>
        <w:t xml:space="preserve">The University of Athens (UOA) </w:t>
      </w:r>
      <w:r w:rsidDel="00000000" w:rsidR="00000000" w:rsidRPr="00000000">
        <w:rPr>
          <w:rtl w:val="0"/>
        </w:rPr>
        <w:t xml:space="preserve">provides robust expertise in biomedicine and AI, facilitating translational research in molecular biology and precision medicine. It brings complementary biomedical capacity to the consortium and helps connect omics-based discoveries to healthcare applications. UoA participates in Erasmus+ CBHE projects such as </w:t>
      </w:r>
      <w:r w:rsidDel="00000000" w:rsidR="00000000" w:rsidRPr="00000000">
        <w:rPr>
          <w:b w:val="1"/>
          <w:bCs w:val="1"/>
          <w:rtl w:val="0"/>
        </w:rPr>
        <w:t xml:space="preserve">HumAct,</w:t>
      </w:r>
      <w:r w:rsidDel="00000000" w:rsidR="00000000" w:rsidRPr="00000000">
        <w:rPr>
          <w:rtl w:val="0"/>
        </w:rPr>
        <w:t xml:space="preserve"> which strengthens curricula on humanitarian action and climate-related challenges, and it coordinates </w:t>
      </w:r>
      <w:r w:rsidDel="00000000" w:rsidR="00000000" w:rsidRPr="00000000">
        <w:rPr>
          <w:b w:val="1"/>
          <w:bCs w:val="1"/>
          <w:rtl w:val="0"/>
        </w:rPr>
        <w:t xml:space="preserve">Edu4ALL,</w:t>
      </w:r>
      <w:r w:rsidDel="00000000" w:rsidR="00000000" w:rsidRPr="00000000">
        <w:rPr>
          <w:rtl w:val="0"/>
        </w:rPr>
        <w:t xml:space="preserve"> focused on inclusive education and support services for students with disabilities. UoA also leads </w:t>
      </w:r>
      <w:r w:rsidDel="00000000" w:rsidR="00000000" w:rsidRPr="00000000">
        <w:rPr>
          <w:b w:val="1"/>
          <w:bCs w:val="1"/>
          <w:rtl w:val="0"/>
        </w:rPr>
        <w:t xml:space="preserve">KALCEA</w:t>
      </w:r>
      <w:r w:rsidDel="00000000" w:rsidR="00000000" w:rsidRPr="00000000">
        <w:rPr>
          <w:rtl w:val="0"/>
        </w:rPr>
        <w:t xml:space="preserve">, an Erasmus+ project that builds capacity for low-carbon economic education across partner universities. Together, these initiatives show UoA’s solid track record in educational innovation, digital and inclusive pedagogy, and international academic cooperation. </w:t>
      </w:r>
      <w:r w:rsidDel="00000000" w:rsidR="00000000" w:rsidRPr="00000000">
        <w:rPr>
          <w:b w:val="1"/>
          <w:bCs w:val="1"/>
          <w:u w:val="single"/>
          <w:rtl w:val="0"/>
        </w:rPr>
        <w:t xml:space="preserve">The University of  Huelva (UHU) </w:t>
      </w:r>
      <w:r w:rsidDel="00000000" w:rsidR="00000000" w:rsidRPr="00000000">
        <w:rPr>
          <w:rtl w:val="0"/>
        </w:rPr>
        <w:t xml:space="preserve">strengthens the consortium’s capacity in environmental sciences, analytical chemistry, and innovative teaching methodologies. With expertise in sustainability, environmental monitoring, and science communication, </w:t>
      </w:r>
      <w:r w:rsidDel="00000000" w:rsidR="00000000" w:rsidRPr="00000000">
        <w:rPr>
          <w:b w:val="1"/>
          <w:bCs w:val="1"/>
          <w:rtl w:val="0"/>
        </w:rPr>
        <w:t xml:space="preserve">UHU </w:t>
      </w:r>
      <w:r w:rsidDel="00000000" w:rsidR="00000000" w:rsidRPr="00000000">
        <w:rPr>
          <w:rtl w:val="0"/>
        </w:rPr>
        <w:t xml:space="preserve">has coordinated Erasmus+ projects such as </w:t>
      </w:r>
      <w:r w:rsidDel="00000000" w:rsidR="00000000" w:rsidRPr="00000000">
        <w:rPr>
          <w:b w:val="1"/>
          <w:bCs w:val="1"/>
          <w:rtl w:val="0"/>
        </w:rPr>
        <w:t xml:space="preserve">DIMPE,</w:t>
      </w:r>
      <w:r w:rsidDel="00000000" w:rsidR="00000000" w:rsidRPr="00000000">
        <w:rPr>
          <w:rtl w:val="0"/>
        </w:rPr>
        <w:t xml:space="preserve"> focused on the digitalisation of multilingual programmes across the European Higher Education Area, and </w:t>
      </w:r>
      <w:r w:rsidDel="00000000" w:rsidR="00000000" w:rsidRPr="00000000">
        <w:rPr>
          <w:b w:val="1"/>
          <w:bCs w:val="1"/>
          <w:rtl w:val="0"/>
        </w:rPr>
        <w:t xml:space="preserve">STUPS</w:t>
      </w:r>
      <w:r w:rsidDel="00000000" w:rsidR="00000000" w:rsidRPr="00000000">
        <w:rPr>
          <w:rtl w:val="0"/>
        </w:rPr>
        <w:t xml:space="preserve"> – the first European project dedicated to strengthening student participation and inclusive governance in higher education. </w:t>
      </w:r>
      <w:r w:rsidDel="00000000" w:rsidR="00000000" w:rsidRPr="00000000">
        <w:rPr>
          <w:b w:val="1"/>
          <w:bCs w:val="1"/>
          <w:u w:val="single"/>
          <w:rtl w:val="0"/>
        </w:rPr>
        <w:t xml:space="preserve">The </w:t>
      </w:r>
      <w:r w:rsidDel="00000000" w:rsidR="00000000" w:rsidRPr="00000000">
        <w:rPr>
          <w:b w:val="1"/>
          <w:bCs w:val="1"/>
          <w:sz w:val="22"/>
          <w:szCs w:val="22"/>
          <w:u w:val="single"/>
          <w:rtl w:val="0"/>
        </w:rPr>
        <w:t xml:space="preserve">TARAS SHEVCHENKO NATIONAL UNIVERSITY OF KYIV- (TSNUK).</w:t>
      </w:r>
      <w:r w:rsidDel="00000000" w:rsidR="00000000" w:rsidRPr="00000000">
        <w:rPr>
          <w:u w:val="single"/>
          <w:rtl w:val="0"/>
        </w:rPr>
        <w:t xml:space="preserve"> </w:t>
      </w:r>
      <w:r w:rsidDel="00000000" w:rsidR="00000000" w:rsidRPr="00000000">
        <w:rPr>
          <w:rtl w:val="0"/>
        </w:rPr>
        <w:t xml:space="preserve">Adds expertise in advanced physics, environmental monitoring, and interdisciplinary science education. With a strong tradition in international cooperation and STEM teacher training, including </w:t>
      </w:r>
      <w:r w:rsidDel="00000000" w:rsidR="00000000" w:rsidRPr="00000000">
        <w:rPr>
          <w:b w:val="1"/>
          <w:bCs w:val="1"/>
          <w:rtl w:val="0"/>
        </w:rPr>
        <w:t xml:space="preserve">“Global Teachers for a Sustainable Future”</w:t>
      </w:r>
      <w:r w:rsidDel="00000000" w:rsidR="00000000" w:rsidRPr="00000000">
        <w:rPr>
          <w:rtl w:val="0"/>
        </w:rPr>
        <w:t xml:space="preserve"> (2023–2026), which develops innovative, SDG-aligned teaching practices, and the Erasmus+</w:t>
      </w:r>
      <w:r w:rsidDel="00000000" w:rsidR="00000000" w:rsidRPr="00000000">
        <w:rPr>
          <w:b w:val="1"/>
          <w:bCs w:val="1"/>
          <w:rtl w:val="0"/>
        </w:rPr>
        <w:t xml:space="preserve"> “Digital University – Open Ukrainian Initiative”</w:t>
      </w:r>
      <w:r w:rsidDel="00000000" w:rsidR="00000000" w:rsidRPr="00000000">
        <w:rPr>
          <w:rtl w:val="0"/>
        </w:rPr>
        <w:t xml:space="preserve">, aimed at building a unified digital education ecosystem and ensuring equal access to learning under challenging national conditions.  </w:t>
      </w:r>
      <w:r w:rsidDel="00000000" w:rsidR="00000000" w:rsidRPr="00000000">
        <w:rPr>
          <w:b w:val="1"/>
          <w:bCs w:val="1"/>
          <w:rtl w:val="0"/>
        </w:rPr>
        <w:t xml:space="preserve">TSKNU</w:t>
      </w:r>
      <w:r w:rsidDel="00000000" w:rsidR="00000000" w:rsidRPr="00000000">
        <w:rPr>
          <w:rtl w:val="0"/>
        </w:rPr>
        <w:t xml:space="preserve"> supports the adaptation of Dr. Vida Education materials for Eastern European curricula. </w:t>
      </w:r>
      <w:r w:rsidDel="00000000" w:rsidR="00000000" w:rsidRPr="00000000">
        <w:rPr>
          <w:b w:val="1"/>
          <w:bCs w:val="1"/>
          <w:u w:val="single"/>
          <w:rtl w:val="0"/>
        </w:rPr>
        <w:t xml:space="preserve">Exelixis Research Management &amp; Communication</w:t>
      </w:r>
      <w:r w:rsidDel="00000000" w:rsidR="00000000" w:rsidRPr="00000000">
        <w:rPr>
          <w:rtl w:val="0"/>
        </w:rPr>
        <w:t xml:space="preserve"> has substantial experience in the management, coordination, and strategic support of European R&amp;I projects under Horizon Europe and H2020. The organisation provides comprehensive expertise in administrative and financial coordination, data management, communication and dissemination, risk assessment, and consortium interfacing with the European Commission. Exelixis is currently involved in several high-impact European initiatives, including </w:t>
      </w:r>
      <w:r w:rsidDel="00000000" w:rsidR="00000000" w:rsidRPr="00000000">
        <w:rPr>
          <w:b w:val="1"/>
          <w:bCs w:val="1"/>
          <w:rtl w:val="0"/>
        </w:rPr>
        <w:t xml:space="preserve">TO_AITION (H2020, 848146)</w:t>
      </w:r>
      <w:r w:rsidDel="00000000" w:rsidR="00000000" w:rsidRPr="00000000">
        <w:rPr>
          <w:rtl w:val="0"/>
        </w:rPr>
        <w:t xml:space="preserve">, </w:t>
      </w:r>
      <w:r w:rsidDel="00000000" w:rsidR="00000000" w:rsidRPr="00000000">
        <w:rPr>
          <w:b w:val="1"/>
          <w:bCs w:val="1"/>
          <w:rtl w:val="0"/>
        </w:rPr>
        <w:t xml:space="preserve">Early Detection of Cancer Onset (H2020-FETOPEN, 801347)</w:t>
      </w:r>
      <w:r w:rsidDel="00000000" w:rsidR="00000000" w:rsidRPr="00000000">
        <w:rPr>
          <w:rtl w:val="0"/>
        </w:rPr>
        <w:t xml:space="preserve">, </w:t>
      </w:r>
      <w:r w:rsidDel="00000000" w:rsidR="00000000" w:rsidRPr="00000000">
        <w:rPr>
          <w:b w:val="1"/>
          <w:bCs w:val="1"/>
          <w:rtl w:val="0"/>
        </w:rPr>
        <w:t xml:space="preserve">EXPANDing the value of Extracellular Vesicles (HORIZON-MSCA-2023-SE-01)</w:t>
      </w:r>
      <w:r w:rsidDel="00000000" w:rsidR="00000000" w:rsidRPr="00000000">
        <w:rPr>
          <w:rtl w:val="0"/>
        </w:rPr>
        <w:t xml:space="preserve">, </w:t>
      </w:r>
      <w:r w:rsidDel="00000000" w:rsidR="00000000" w:rsidRPr="00000000">
        <w:rPr>
          <w:b w:val="1"/>
          <w:bCs w:val="1"/>
          <w:rtl w:val="0"/>
        </w:rPr>
        <w:t xml:space="preserve">Multi-Tumour-based Prediction and Manipulation of Immune Response (HORIZON-MISS-2023-CANCER-01)</w:t>
      </w:r>
      <w:r w:rsidDel="00000000" w:rsidR="00000000" w:rsidRPr="00000000">
        <w:rPr>
          <w:rtl w:val="0"/>
        </w:rPr>
        <w:t xml:space="preserve">, and the project on </w:t>
      </w:r>
      <w:r w:rsidDel="00000000" w:rsidR="00000000" w:rsidRPr="00000000">
        <w:rPr>
          <w:b w:val="1"/>
          <w:bCs w:val="1"/>
          <w:rtl w:val="0"/>
        </w:rPr>
        <w:t xml:space="preserve">Risk Factors for the Progression of Monoclonal Gammopathies to Multiple Myeloma (HORIZON-MISS-2021-CANCER-02)</w:t>
      </w:r>
      <w:r w:rsidDel="00000000" w:rsidR="00000000" w:rsidRPr="00000000">
        <w:rPr>
          <w:rtl w:val="0"/>
        </w:rPr>
        <w:t xml:space="preserve">. Through these projects, Exelixis has demonstrated a proven track record of ensuring high-quality project delivery, optimised partner cooperation, and efficient achievement of scientific and societal impacts. </w:t>
      </w:r>
      <w:r w:rsidDel="00000000" w:rsidR="00000000" w:rsidRPr="00000000">
        <w:rPr>
          <w:b w:val="1"/>
          <w:bCs w:val="1"/>
          <w:u w:val="single"/>
          <w:rtl w:val="0"/>
        </w:rPr>
        <w:t xml:space="preserve">YAGHMA B.V.</w:t>
      </w:r>
      <w:r w:rsidDel="00000000" w:rsidR="00000000" w:rsidRPr="00000000">
        <w:rPr>
          <w:u w:val="single"/>
          <w:rtl w:val="0"/>
        </w:rPr>
        <w:t xml:space="preserve"> </w:t>
      </w:r>
      <w:r w:rsidDel="00000000" w:rsidR="00000000" w:rsidRPr="00000000">
        <w:rPr>
          <w:rtl w:val="0"/>
        </w:rPr>
        <w:t xml:space="preserve">is a Netherlands-based research and consultancy firm specialising in monitoring, impact assessment and governance of emerging technologies, with a strong portfolio of European projects under programmes such as Horizon Europe and H2020. The organisation brings expertise in the ethical, societal, legal, environmental and governance (E-S-L-E-G) dimensions of digital health, artificial intelligence, circular economy and the twin green/digital transition. YAGHMA is actively participating in several high-profile initiatives including </w:t>
      </w:r>
      <w:r w:rsidDel="00000000" w:rsidR="00000000" w:rsidRPr="00000000">
        <w:rPr>
          <w:b w:val="1"/>
          <w:bCs w:val="1"/>
          <w:rtl w:val="0"/>
        </w:rPr>
        <w:t xml:space="preserve">TetRRIS</w:t>
      </w:r>
      <w:r w:rsidDel="00000000" w:rsidR="00000000" w:rsidRPr="00000000">
        <w:rPr>
          <w:rtl w:val="0"/>
        </w:rPr>
        <w:t xml:space="preserve"> (H2020 GA 872550) — in which it acted as co-coordinator and scientific partner for pilot territories.</w:t>
      </w:r>
      <w:r w:rsidDel="00000000" w:rsidR="00000000" w:rsidRPr="00000000">
        <w:rPr>
          <w:b w:val="1"/>
          <w:bCs w:val="1"/>
          <w:rtl w:val="0"/>
        </w:rPr>
        <w:t xml:space="preserve">READJUST</w:t>
      </w:r>
      <w:r w:rsidDel="00000000" w:rsidR="00000000" w:rsidRPr="00000000">
        <w:rPr>
          <w:rtl w:val="0"/>
        </w:rPr>
        <w:t xml:space="preserve"> (Horizon Europe GA 101132562) — where it leads the policy tracker and equality self-assessment tool work-package to help ensure just and inclusive digital/green transitions and </w:t>
      </w:r>
      <w:r w:rsidDel="00000000" w:rsidR="00000000" w:rsidRPr="00000000">
        <w:rPr>
          <w:b w:val="1"/>
          <w:bCs w:val="1"/>
          <w:rtl w:val="0"/>
        </w:rPr>
        <w:t xml:space="preserve">BioRadar</w:t>
      </w:r>
      <w:r w:rsidDel="00000000" w:rsidR="00000000" w:rsidRPr="00000000">
        <w:rPr>
          <w:rtl w:val="0"/>
        </w:rPr>
        <w:t xml:space="preserve"> (Circular Bio-based Economy JU) — as coordinator of project coordination and consortium management, responsible for digital tools and servitisation business model development.</w:t>
      </w:r>
      <w:hyperlink r:id="rId87">
        <w:r w:rsidDel="00000000" w:rsidR="00000000" w:rsidRPr="00000000">
          <w:rPr>
            <w:rtl w:val="0"/>
          </w:rPr>
          <w:t xml:space="preserve"> </w:t>
        </w:r>
      </w:hyperlink>
      <w:r w:rsidDel="00000000" w:rsidR="00000000" w:rsidRPr="00000000">
        <w:rPr>
          <w:rtl w:val="0"/>
        </w:rPr>
        <w:t xml:space="preserve">Through these engagements, YAGHMA demonstrates not only full project lifecycle competence (from proposal to dissemination) but also a strong track record in multidisciplinary team coordination, stakeholder engagement across public/private sectors, and delivery of high-quality policy and technology integration outcomes. </w:t>
      </w:r>
      <w:r w:rsidDel="00000000" w:rsidR="00000000" w:rsidRPr="00000000">
        <w:rPr>
          <w:b w:val="1"/>
          <w:bCs w:val="1"/>
          <w:u w:val="single"/>
          <w:rtl w:val="0"/>
        </w:rPr>
        <w:t xml:space="preserve">STAB VIDA (STABV)</w:t>
      </w:r>
      <w:r w:rsidDel="00000000" w:rsidR="00000000" w:rsidRPr="00000000">
        <w:rPr>
          <w:u w:val="single"/>
          <w:rtl w:val="0"/>
        </w:rPr>
        <w:t xml:space="preserve"> </w:t>
      </w:r>
      <w:r w:rsidDel="00000000" w:rsidR="00000000" w:rsidRPr="00000000">
        <w:rPr>
          <w:rtl w:val="0"/>
        </w:rPr>
        <w:t xml:space="preserve">is a Portuguese biotechnology SME with more than 20 years of experience in genetics and genomics, certified under ISO 9001 and ISO 13485, and located within the science and technology ecosystem of NOVA University Lisbon (Madan Parque / FCT-NOVA). The company has a strong track record in European (FP7, H2020, MSCA) and national R&amp;I projects, with solid expertise in molecular diagnostics, sequencing, lab-on-chip development, point-of-care systems, and precision-medicine tools. STAB VIDA has participated in several high-impact initiatives, including </w:t>
      </w:r>
      <w:r w:rsidDel="00000000" w:rsidR="00000000" w:rsidRPr="00000000">
        <w:rPr>
          <w:b w:val="1"/>
          <w:bCs w:val="1"/>
          <w:rtl w:val="0"/>
        </w:rPr>
        <w:t xml:space="preserve">LungCARD</w:t>
      </w:r>
      <w:r w:rsidDel="00000000" w:rsidR="00000000" w:rsidRPr="00000000">
        <w:rPr>
          <w:rtl w:val="0"/>
        </w:rPr>
        <w:t xml:space="preserve"> (H2020, consortium coordinator), </w:t>
      </w:r>
      <w:r w:rsidDel="00000000" w:rsidR="00000000" w:rsidRPr="00000000">
        <w:rPr>
          <w:b w:val="1"/>
          <w:bCs w:val="1"/>
          <w:rtl w:val="0"/>
        </w:rPr>
        <w:t xml:space="preserve">DIRNANO</w:t>
      </w:r>
      <w:r w:rsidDel="00000000" w:rsidR="00000000" w:rsidRPr="00000000">
        <w:rPr>
          <w:rtl w:val="0"/>
        </w:rPr>
        <w:t xml:space="preserve"> (MSCA-ITN), and </w:t>
      </w:r>
      <w:r w:rsidDel="00000000" w:rsidR="00000000" w:rsidRPr="00000000">
        <w:rPr>
          <w:b w:val="1"/>
          <w:bCs w:val="1"/>
          <w:rtl w:val="0"/>
        </w:rPr>
        <w:t xml:space="preserve">NAD</w:t>
      </w:r>
      <w:r w:rsidDel="00000000" w:rsidR="00000000" w:rsidRPr="00000000">
        <w:rPr>
          <w:rtl w:val="0"/>
        </w:rPr>
        <w:t xml:space="preserve"> (FP7), contributing technical leadership, innovative genetic-analysis technologies, and robust capabilities in quality management and market translation. Its involvement ensures an expert, industry-driven contribution fully aligned with the innovation, exploitation, and impact objectives expected in Horizon Europe projects. </w:t>
      </w:r>
      <w:r w:rsidDel="00000000" w:rsidR="00000000" w:rsidRPr="00000000">
        <w:rPr>
          <w:b w:val="1"/>
          <w:bCs w:val="1"/>
          <w:u w:val="single"/>
          <w:rtl w:val="0"/>
        </w:rPr>
        <w:t xml:space="preserve">The University of Campinas (CAMPINAS)</w:t>
      </w:r>
      <w:r w:rsidDel="00000000" w:rsidR="00000000" w:rsidRPr="00000000">
        <w:rPr>
          <w:b w:val="1"/>
          <w:bCs w:val="1"/>
          <w:rtl w:val="0"/>
        </w:rPr>
        <w:t xml:space="preserve"> </w:t>
      </w:r>
      <w:r w:rsidDel="00000000" w:rsidR="00000000" w:rsidRPr="00000000">
        <w:rPr>
          <w:rtl w:val="0"/>
        </w:rPr>
        <w:t xml:space="preserve">is one of Brazil’s leading public research universities, recognised for its academic excellence, educational innovation, and strong international orientation. The institution has actively participated in European initiatives, including Erasmus+ for student and staff mobility, as well as strategic cooperation projects such as INCOBRA (H2020), which strengthened science, technology and innovation collaboration between the European Union and Brazil. Nationally, UNICAMP coordinates or hosts several high-impact educational programmes, such as the Unicamp Mathematics Olympiad (OMU) and the National History Olympiad of Brazil (ONHB), engaging thousands of students and teachers in challenge-based learning. With its solid experience in curriculum development, mobility programmes, pedagogical innovation and capacity-building initiatives—both in European collaborations and Brazilian educational projects—UNICAMP is a highly qualified partner for European projects focused on digital transformation, internationalisation, and excellence in higher education. </w:t>
      </w:r>
      <w:r w:rsidDel="00000000" w:rsidR="00000000" w:rsidRPr="00000000">
        <w:rPr>
          <w:b w:val="1"/>
          <w:bCs w:val="1"/>
          <w:u w:val="single"/>
          <w:rtl w:val="0"/>
        </w:rPr>
        <w:t xml:space="preserve">The University of Pernambuco (UPE)</w:t>
      </w:r>
      <w:r w:rsidDel="00000000" w:rsidR="00000000" w:rsidRPr="00000000">
        <w:rPr>
          <w:rtl w:val="0"/>
        </w:rPr>
        <w:t xml:space="preserve"> is a public multi-campus university in the state of Pernambuco, Brazil, recognised for its strong commitment to educational innovation, internationalisation and inclusive higher education. UPE has actively engaged in European cooperation through, among others, the </w:t>
      </w:r>
      <w:r w:rsidDel="00000000" w:rsidR="00000000" w:rsidRPr="00000000">
        <w:rPr>
          <w:b w:val="1"/>
          <w:bCs w:val="1"/>
          <w:rtl w:val="0"/>
        </w:rPr>
        <w:t xml:space="preserve">SOLIDARIS</w:t>
      </w:r>
      <w:r w:rsidDel="00000000" w:rsidR="00000000" w:rsidRPr="00000000">
        <w:rPr>
          <w:rtl w:val="0"/>
        </w:rPr>
        <w:t xml:space="preserve"> Erasmus+ project, which promotes the social dimension of higher education and the participation of disadvantaged students, and the </w:t>
      </w:r>
      <w:r w:rsidDel="00000000" w:rsidR="00000000" w:rsidRPr="00000000">
        <w:rPr>
          <w:b w:val="1"/>
          <w:bCs w:val="1"/>
          <w:rtl w:val="0"/>
        </w:rPr>
        <w:t xml:space="preserve">EQUITY-LA II</w:t>
      </w:r>
      <w:r w:rsidDel="00000000" w:rsidR="00000000" w:rsidRPr="00000000">
        <w:rPr>
          <w:rtl w:val="0"/>
        </w:rPr>
        <w:t xml:space="preserve"> project (FP7, Specific International Cooperation Action), focused on improving care integration and strengthening research and training capacities in health systems across Latin America in collaboration with European partners. In addition, UPE researchers have been involved in EU-funded initiatives on infectious diseases and digital health, such as FP7 projects on dengue and Zika and the H2020 project </w:t>
      </w:r>
      <w:r w:rsidDel="00000000" w:rsidR="00000000" w:rsidRPr="00000000">
        <w:rPr>
          <w:b w:val="1"/>
          <w:bCs w:val="1"/>
          <w:rtl w:val="0"/>
        </w:rPr>
        <w:t xml:space="preserve">RECAP</w:t>
      </w:r>
      <w:r w:rsidDel="00000000" w:rsidR="00000000" w:rsidRPr="00000000">
        <w:rPr>
          <w:rtl w:val="0"/>
        </w:rPr>
        <w:t xml:space="preserve"> on cloud-to-thing continuum platforms. At national level, UPE recently registered </w:t>
      </w:r>
      <w:r w:rsidDel="00000000" w:rsidR="00000000" w:rsidRPr="00000000">
        <w:rPr>
          <w:b w:val="1"/>
          <w:bCs w:val="1"/>
          <w:rtl w:val="0"/>
        </w:rPr>
        <w:t xml:space="preserve">27 internationalisation projects</w:t>
      </w:r>
      <w:r w:rsidDel="00000000" w:rsidR="00000000" w:rsidRPr="00000000">
        <w:rPr>
          <w:rtl w:val="0"/>
        </w:rPr>
        <w:t xml:space="preserve"> under the COBRADI framework, illustrating a rapidly expanding portfolio of mobility, cooperation and capacity-building actions. With this combined experience in European-funded collaborations and Brazilian educational and outreach programmes, UPE offers a solid institutional platform and proven operational capacity to contribute to European projects aimed at international cooperation, digital and social innovation, and the widening of participation in higher education.</w:t>
      </w:r>
    </w:p>
    <w:p w:rsidR="00000000" w:rsidDel="00000000" w:rsidP="00000000" w:rsidRDefault="00000000" w:rsidRPr="00000000" w14:paraId="00000449">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44A">
      <w:pPr>
        <w:jc w:val="both"/>
        <w:rPr>
          <w:b w:val="1"/>
          <w:bCs w:val="1"/>
          <w:sz w:val="22"/>
          <w:szCs w:val="22"/>
        </w:rPr>
      </w:pPr>
      <w:r w:rsidDel="00000000" w:rsidR="00000000" w:rsidRPr="00000000">
        <w:rPr>
          <w:b w:val="1"/>
          <w:bCs w:val="1"/>
          <w:sz w:val="22"/>
          <w:szCs w:val="22"/>
          <w:rtl w:val="0"/>
        </w:rPr>
        <w:t xml:space="preserve">3.2.2 Other countries and international organisations</w:t>
      </w:r>
    </w:p>
    <w:p w:rsidR="00000000" w:rsidDel="00000000" w:rsidP="00000000" w:rsidRDefault="00000000" w:rsidRPr="00000000" w14:paraId="0000044B">
      <w:pPr>
        <w:widowControl w:val="0"/>
        <w:ind w:left="426" w:hanging="426"/>
        <w:rPr>
          <w:color w:val="000000"/>
          <w:sz w:val="22"/>
          <w:szCs w:val="22"/>
        </w:rPr>
      </w:pPr>
      <w:r w:rsidDel="00000000" w:rsidR="00000000" w:rsidRPr="00000000">
        <w:rPr>
          <w:rtl w:val="0"/>
        </w:rPr>
      </w:r>
    </w:p>
    <w:p w:rsidR="00000000" w:rsidDel="00000000" w:rsidP="00000000" w:rsidRDefault="00000000" w:rsidRPr="00000000" w14:paraId="0000044C">
      <w:pPr>
        <w:numPr>
          <w:ilvl w:val="0"/>
          <w:numId w:val="8"/>
        </w:numPr>
        <w:ind w:left="726" w:hanging="357"/>
        <w:jc w:val="both"/>
        <w:rPr>
          <w:sz w:val="22"/>
          <w:szCs w:val="22"/>
          <w:highlight w:val="yellow"/>
        </w:rPr>
      </w:pPr>
      <w:r w:rsidDel="00000000" w:rsidR="00000000" w:rsidRPr="00000000">
        <w:rPr>
          <w:sz w:val="22"/>
          <w:szCs w:val="22"/>
          <w:highlight w:val="yellow"/>
          <w:rtl w:val="0"/>
        </w:rPr>
        <w:t xml:space="preserve">Note that for CSAs in Horizon Europe, except when explicitly allowed in the topic, any entity from a non-associated third country and International Organisations (other than International European Research Organisations) can only participate as Associated Partners. There is no difference between entities established in low/middle income countries and developed countries.</w:t>
      </w:r>
    </w:p>
    <w:p w:rsidR="00000000" w:rsidDel="00000000" w:rsidP="00000000" w:rsidRDefault="00000000" w:rsidRPr="00000000" w14:paraId="0000044D">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44E">
      <w:pPr>
        <w:ind w:left="726" w:firstLine="0"/>
        <w:jc w:val="both"/>
        <w:rPr>
          <w:sz w:val="22"/>
          <w:szCs w:val="22"/>
          <w:highlight w:val="yellow"/>
        </w:rPr>
      </w:pPr>
      <w:r w:rsidDel="00000000" w:rsidR="00000000" w:rsidRPr="00000000">
        <w:rPr>
          <w:sz w:val="22"/>
          <w:szCs w:val="22"/>
          <w:highlight w:val="yellow"/>
          <w:rtl w:val="0"/>
        </w:rPr>
        <w:t xml:space="preserve">If your topic does not include any specific condition related to non-associated third countries, you do not need to include any information on ‘Other countries and international organisations in this section of the proposal. </w:t>
      </w:r>
    </w:p>
    <w:p w:rsidR="00000000" w:rsidDel="00000000" w:rsidP="00000000" w:rsidRDefault="00000000" w:rsidRPr="00000000" w14:paraId="0000044F">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450">
      <w:pPr>
        <w:ind w:left="726" w:firstLine="0"/>
        <w:jc w:val="both"/>
        <w:rPr>
          <w:sz w:val="22"/>
          <w:szCs w:val="22"/>
          <w:highlight w:val="yellow"/>
        </w:rPr>
      </w:pPr>
      <w:r w:rsidDel="00000000" w:rsidR="00000000" w:rsidRPr="00000000">
        <w:rPr>
          <w:sz w:val="22"/>
          <w:szCs w:val="22"/>
          <w:highlight w:val="yellow"/>
          <w:rtl w:val="0"/>
        </w:rPr>
        <w:t xml:space="preserve">If your topic includes a specific condition related to non-associated third countries, note that legal entities established in those countries are only able to participate as beneficiaries or affiliated entities if eligible for funding: </w:t>
      </w:r>
    </w:p>
    <w:p w:rsidR="00000000" w:rsidDel="00000000" w:rsidP="00000000" w:rsidRDefault="00000000" w:rsidRPr="00000000" w14:paraId="00000451">
      <w:pPr>
        <w:ind w:left="726" w:firstLine="0"/>
        <w:jc w:val="both"/>
        <w:rPr>
          <w:sz w:val="22"/>
          <w:szCs w:val="22"/>
          <w:highlight w:val="yellow"/>
        </w:rPr>
      </w:pPr>
      <w:r w:rsidDel="00000000" w:rsidR="00000000" w:rsidRPr="00000000">
        <w:rPr>
          <w:sz w:val="22"/>
          <w:szCs w:val="22"/>
          <w:highlight w:val="yellow"/>
          <w:rtl w:val="0"/>
        </w:rPr>
        <w:t xml:space="preserve">•because they are from a low/middle income country identified in the Work ProgrammeGeneral Annexes B as automatically eligible for funding;</w:t>
      </w:r>
    </w:p>
    <w:p w:rsidR="00000000" w:rsidDel="00000000" w:rsidP="00000000" w:rsidRDefault="00000000" w:rsidRPr="00000000" w14:paraId="00000452">
      <w:pPr>
        <w:ind w:left="726" w:firstLine="0"/>
        <w:jc w:val="both"/>
        <w:rPr>
          <w:sz w:val="22"/>
          <w:szCs w:val="22"/>
          <w:highlight w:val="yellow"/>
        </w:rPr>
      </w:pPr>
      <w:r w:rsidDel="00000000" w:rsidR="00000000" w:rsidRPr="00000000">
        <w:rPr>
          <w:sz w:val="22"/>
          <w:szCs w:val="22"/>
          <w:highlight w:val="yellow"/>
          <w:rtl w:val="0"/>
        </w:rPr>
        <w:t xml:space="preserve">•because the call conditions explicitly provide for it;</w:t>
      </w:r>
    </w:p>
    <w:p w:rsidR="00000000" w:rsidDel="00000000" w:rsidP="00000000" w:rsidRDefault="00000000" w:rsidRPr="00000000" w14:paraId="00000453">
      <w:pPr>
        <w:ind w:left="726" w:firstLine="0"/>
        <w:jc w:val="both"/>
        <w:rPr>
          <w:sz w:val="22"/>
          <w:szCs w:val="22"/>
          <w:highlight w:val="yellow"/>
        </w:rPr>
      </w:pPr>
      <w:r w:rsidDel="00000000" w:rsidR="00000000" w:rsidRPr="00000000">
        <w:rPr>
          <w:sz w:val="22"/>
          <w:szCs w:val="22"/>
          <w:highlight w:val="yellow"/>
          <w:rtl w:val="0"/>
        </w:rPr>
        <w:t xml:space="preserve">•because the participation of the legal entity concerned is deemed essential for implementing the action.</w:t>
      </w:r>
    </w:p>
    <w:p w:rsidR="00000000" w:rsidDel="00000000" w:rsidP="00000000" w:rsidRDefault="00000000" w:rsidRPr="00000000" w14:paraId="00000454">
      <w:pPr>
        <w:ind w:left="726" w:firstLine="0"/>
        <w:jc w:val="both"/>
        <w:rPr>
          <w:sz w:val="22"/>
          <w:szCs w:val="22"/>
          <w:highlight w:val="yellow"/>
        </w:rPr>
      </w:pPr>
      <w:r w:rsidDel="00000000" w:rsidR="00000000" w:rsidRPr="00000000">
        <w:rPr>
          <w:rtl w:val="0"/>
        </w:rPr>
      </w:r>
    </w:p>
    <w:p w:rsidR="00000000" w:rsidDel="00000000" w:rsidP="00000000" w:rsidRDefault="00000000" w:rsidRPr="00000000" w14:paraId="00000455">
      <w:pPr>
        <w:ind w:left="726" w:firstLine="0"/>
        <w:jc w:val="both"/>
        <w:rPr>
          <w:sz w:val="22"/>
          <w:szCs w:val="22"/>
          <w:highlight w:val="yellow"/>
        </w:rPr>
      </w:pPr>
      <w:r w:rsidDel="00000000" w:rsidR="00000000" w:rsidRPr="00000000">
        <w:rPr>
          <w:sz w:val="22"/>
          <w:szCs w:val="22"/>
          <w:highlight w:val="yellow"/>
          <w:rtl w:val="0"/>
        </w:rPr>
        <w:t xml:space="preserve">Only in the latter case, explain in this section of the proposal why the participation of the entity in question is essential to successfully carry out the project.</w:t>
      </w:r>
      <w:r w:rsidDel="00000000" w:rsidR="00000000" w:rsidRPr="00000000">
        <w:rPr>
          <w:rtl w:val="0"/>
        </w:rPr>
      </w:r>
    </w:p>
    <w:sectPr>
      <w:type w:val="nextPage"/>
      <w:pgSz w:h="16838" w:w="11906" w:orient="portrait"/>
      <w:pgMar w:bottom="851" w:top="851" w:left="851" w:right="851" w:header="425"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sé Luís Capelo Martinez" w:id="2" w:date="2025-11-16T12:42:51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Sánchez, J.M., 2022. Are basic laboratory skills adequately acquired by undergraduate science students? How control-quality methodologies applied to laboratory lessons may help us to find the answer. Analytical and Bioanalytical Chemistry, 414, pp.3551–3559. https://doi.org/10.1007/s00216-022-03992-x</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José Luís Capelo Martinez" w:id="3" w:date="2025-11-16T13:08:01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Casado‑Mansilla, D. (2023). Remote experiments for STEM education and engagement in rural schools: The case of Project R3. Technology in Society, 75, 102404. https://doi.org/10.1016/j.techsoc.2023.102404</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José Luís Capelo Martinez" w:id="4" w:date="2025-11-16T13:11:51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Teichmann, E., Lewandowski, H.J. &amp; Alemani, M. (2022). Investigating students’ views of experimental physics in German laboratory classes. [Preprint]. Available at: https://arxiv.org/abs/2201.12145</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Jose-Luis Capelo-Martinez" w:id="0" w:date="2025-07-10T22:29: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talk from AI, so we need to asnweer these issues.</w:t>
      </w:r>
    </w:p>
  </w:comment>
  <w:comment w:author="Jose-Luis Capelo-Martinez" w:id="1" w:date="2025-07-10T22:29: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talk from AI, so we need to asnweer these issues.</w:t>
      </w:r>
    </w:p>
  </w:comment>
  <w:comment w:author="José Luís Capelo Martinez" w:id="5" w:date="2025-11-15T13:05:1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Freeman et al., PNAS, 2014</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Freeman, S., Eddy, S. L., McDonough, M., Smith, M. K., Okoroafor, N., Jordt, H., &amp; Wenderoth, M. P. (2014). Active learning increases student performance in science, engineering, and mathematics. Proceedings of the National Academy of Sciences, 111(23), 8410–8415. https://doi.org/10.1073/pnas.1319030111</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Prince, J. Eng. Educ., 2004</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Prince, M. (2004). Does active learning work? A review of the research. Journal of Engineering Education, 93(3), 223–231. https://doi.org/10.1002/j.2168-9830.2004.tb00809.x</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José Luís Capelo Martinez" w:id="8" w:date="2025-11-16T17:43:51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Mathur, S. et al., 2023. ChatGPT and artificial intelligence in laboratory medicine: perspectives and potential. Journal of Applied Laboratory Medicine, 8(6), pp.1296–1305. https://doi.org/10.1093/jalm/jfad052</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Ieronymos Zoidakis" w:id="9" w:date="2025-09-29T01:45:17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Revise according to my suggestions.</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 and Dimitris will revise the management and dissemination deliverables</w:t>
      </w:r>
    </w:p>
  </w:comment>
  <w:comment w:author="Ieronymos Zoidakis" w:id="10" w:date="2025-09-29T01:45:17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Revise. One or two milestones per WP is preferable</w:t>
      </w:r>
    </w:p>
  </w:comment>
  <w:comment w:author="José Luís Capelo Martinez" w:id="6" w:date="2025-11-15T17:11:56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Domingos, I.F. et al., 2024. Dithiothreitol‑based protein equalisation in the context of multiple myeloma: Enhancing proteomic analysis and therapeutic insights. Talanta, 279, p.126589. doi:10.1016/j.talanta.2024.126589.</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Carvalho, L.B. et al., 2023. Pathway‑guided monitoring of the disease course in bladder cancer with longitudinal urine proteomics. Communications Medicine, 3, p.8. doi:10.1038/s43856‑023‑00238‑4</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 w:author="José Luís Capelo Martinez" w:id="7" w:date="2025-11-15T17:12:14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@sofia@exelixisrm.com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Galhano, J. et al., 2024. Fluorescent polymers for environmental monitoring: Targeting pathogens and metal contaminants with naphthalimide derivatives. Journal of Hazardous Materials, 480, p.136107. https://doi.org/10.1016/j.jhazmat.2024.136107</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sofia@exelixisrm.com_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5F" w15:done="0"/>
  <w15:commentEx w15:paraId="00000462" w15:done="0"/>
  <w15:commentEx w15:paraId="00000465" w15:done="0"/>
  <w15:commentEx w15:paraId="00000466" w15:done="0"/>
  <w15:commentEx w15:paraId="00000467" w15:done="0"/>
  <w15:commentEx w15:paraId="00000470" w15:done="0"/>
  <w15:commentEx w15:paraId="00000472" w15:done="0"/>
  <w15:commentEx w15:paraId="00000474" w15:done="0"/>
  <w15:commentEx w15:paraId="00000475" w15:done="0"/>
  <w15:commentEx w15:paraId="00000479" w15:done="0"/>
  <w15:commentEx w15:paraId="0000047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9">
    <w:pPr>
      <w:pBdr>
        <w:top w:color="000000" w:space="1" w:sz="4" w:val="single"/>
        <w:left w:space="0" w:sz="0" w:val="nil"/>
        <w:bottom w:space="0" w:sz="0" w:val="nil"/>
        <w:right w:space="0" w:sz="0" w:val="nil"/>
        <w:between w:space="0" w:sz="0" w:val="nil"/>
      </w:pBdr>
      <w:tabs>
        <w:tab w:val="center" w:leader="none" w:pos="4536"/>
        <w:tab w:val="right" w:leader="none" w:pos="9072"/>
        <w:tab w:val="center" w:leader="none" w:pos="5103"/>
        <w:tab w:val="right" w:leader="none" w:pos="10205"/>
      </w:tabs>
      <w:rPr>
        <w:color w:val="000000"/>
        <w:sz w:val="6"/>
        <w:szCs w:val="6"/>
      </w:rPr>
    </w:pP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tabs>
        <w:tab w:val="center" w:leader="none" w:pos="4536"/>
        <w:tab w:val="right" w:leader="none" w:pos="9072"/>
        <w:tab w:val="center" w:leader="none" w:pos="5103"/>
        <w:tab w:val="right" w:leader="none" w:pos="10490"/>
      </w:tabs>
      <w:rPr>
        <w:b w:val="1"/>
        <w:bCs w:val="1"/>
        <w:color w:val="000000"/>
        <w:sz w:val="18"/>
        <w:szCs w:val="18"/>
      </w:rPr>
    </w:pPr>
    <w:r w:rsidDel="00000000" w:rsidR="00000000" w:rsidRPr="00000000">
      <w:rPr>
        <w:b w:val="1"/>
        <w:bCs w:val="1"/>
        <w:color w:val="000000"/>
        <w:sz w:val="20"/>
        <w:szCs w:val="20"/>
        <w:rtl w:val="0"/>
      </w:rPr>
      <w:t xml:space="preserve">Part B</w:t>
    </w:r>
    <w:r w:rsidDel="00000000" w:rsidR="00000000" w:rsidRPr="00000000">
      <w:rPr>
        <w:b w:val="1"/>
        <w:bCs w:val="1"/>
        <w:color w:val="000000"/>
        <w:sz w:val="18"/>
        <w:szCs w:val="18"/>
        <w:rtl w:val="0"/>
      </w:rPr>
      <w:tab/>
    </w:r>
    <w:r w:rsidDel="00000000" w:rsidR="00000000" w:rsidRPr="00000000">
      <w:rPr>
        <w:b w:val="1"/>
        <w:bCs w:val="1"/>
        <w:color w:val="ff0000"/>
        <w:sz w:val="18"/>
        <w:szCs w:val="18"/>
        <w:rtl w:val="0"/>
      </w:rPr>
      <w:tab/>
    </w:r>
    <w:r w:rsidDel="00000000" w:rsidR="00000000" w:rsidRPr="00000000">
      <w:rPr>
        <w:color w:val="000000"/>
        <w:sz w:val="18"/>
        <w:szCs w:val="18"/>
        <w:rtl w:val="0"/>
      </w:rPr>
      <w:t xml:space="preserve">Page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of </w:t>
    </w:r>
    <w:r w:rsidDel="00000000" w:rsidR="00000000" w:rsidRPr="00000000">
      <w:rPr>
        <w:color w:val="000000"/>
        <w:sz w:val="18"/>
        <w:szCs w:val="18"/>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56">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7">
    <w:pPr>
      <w:tabs>
        <w:tab w:val="center" w:leader="none" w:pos="4536"/>
        <w:tab w:val="right" w:leader="none" w:pos="9072"/>
      </w:tabs>
      <w:ind w:right="227"/>
      <w:jc w:val="both"/>
      <w:rPr>
        <w:sz w:val="16"/>
        <w:szCs w:val="16"/>
      </w:rPr>
    </w:pPr>
    <w:r w:rsidDel="00000000" w:rsidR="00000000" w:rsidRPr="00000000">
      <w:rPr>
        <w:i w:val="1"/>
        <w:iCs w:val="1"/>
        <w:color w:val="000000"/>
        <w:sz w:val="18"/>
        <w:szCs w:val="18"/>
        <w:rtl w:val="0"/>
      </w:rPr>
      <w:t xml:space="preserve">[SMART]</w:t>
    </w:r>
    <w:r w:rsidDel="00000000" w:rsidR="00000000" w:rsidRPr="00000000">
      <w:rPr>
        <w:color w:val="000000"/>
        <w:sz w:val="18"/>
        <w:szCs w:val="18"/>
        <w:rtl w:val="0"/>
      </w:rPr>
      <w:tab/>
      <w:tab/>
      <w:t xml:space="preserve">        </w:t>
    </w:r>
    <w:r w:rsidDel="00000000" w:rsidR="00000000" w:rsidRPr="00000000">
      <w:rPr>
        <w:sz w:val="16"/>
        <w:szCs w:val="16"/>
        <w:rtl w:val="0"/>
      </w:rPr>
      <w:t xml:space="preserve">Call: [HORIZON-WIDERA-2025-01-ACCESS-01] </w:t>
    </w:r>
  </w:p>
  <w:p w:rsidR="00000000" w:rsidDel="00000000" w:rsidP="00000000" w:rsidRDefault="00000000" w:rsidRPr="00000000" w14:paraId="00000458">
    <w:pPr>
      <w:pBdr>
        <w:top w:space="0" w:sz="0" w:val="nil"/>
        <w:left w:space="0" w:sz="0" w:val="nil"/>
        <w:bottom w:space="0" w:sz="0" w:val="nil"/>
        <w:right w:space="0" w:sz="0" w:val="nil"/>
        <w:between w:space="0" w:sz="0" w:val="nil"/>
      </w:pBdr>
      <w:tabs>
        <w:tab w:val="center" w:leader="none" w:pos="4536"/>
        <w:tab w:val="right" w:leader="none" w:pos="9072"/>
      </w:tabs>
      <w:rPr>
        <w:color w:val="000000"/>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713" w:hanging="360"/>
      </w:pPr>
      <w:rPr>
        <w:rFonts w:ascii="Noto Sans Symbols" w:cs="Noto Sans Symbols" w:eastAsia="Noto Sans Symbols" w:hAnsi="Noto Sans Symbols"/>
      </w:rPr>
    </w:lvl>
    <w:lvl w:ilvl="1">
      <w:start w:val="1"/>
      <w:numFmt w:val="bullet"/>
      <w:lvlText w:val="o"/>
      <w:lvlJc w:val="left"/>
      <w:pPr>
        <w:ind w:left="2433" w:hanging="360"/>
      </w:pPr>
      <w:rPr>
        <w:rFonts w:ascii="Courier New" w:cs="Courier New" w:eastAsia="Courier New" w:hAnsi="Courier New"/>
      </w:rPr>
    </w:lvl>
    <w:lvl w:ilvl="2">
      <w:start w:val="1"/>
      <w:numFmt w:val="bullet"/>
      <w:lvlText w:val="▪"/>
      <w:lvlJc w:val="left"/>
      <w:pPr>
        <w:ind w:left="3153" w:hanging="360"/>
      </w:pPr>
      <w:rPr>
        <w:rFonts w:ascii="Noto Sans Symbols" w:cs="Noto Sans Symbols" w:eastAsia="Noto Sans Symbols" w:hAnsi="Noto Sans Symbols"/>
      </w:rPr>
    </w:lvl>
    <w:lvl w:ilvl="3">
      <w:start w:val="1"/>
      <w:numFmt w:val="bullet"/>
      <w:lvlText w:val="●"/>
      <w:lvlJc w:val="left"/>
      <w:pPr>
        <w:ind w:left="3873" w:hanging="360"/>
      </w:pPr>
      <w:rPr>
        <w:rFonts w:ascii="Noto Sans Symbols" w:cs="Noto Sans Symbols" w:eastAsia="Noto Sans Symbols" w:hAnsi="Noto Sans Symbols"/>
      </w:rPr>
    </w:lvl>
    <w:lvl w:ilvl="4">
      <w:start w:val="1"/>
      <w:numFmt w:val="bullet"/>
      <w:lvlText w:val="o"/>
      <w:lvlJc w:val="left"/>
      <w:pPr>
        <w:ind w:left="4593" w:hanging="360"/>
      </w:pPr>
      <w:rPr>
        <w:rFonts w:ascii="Courier New" w:cs="Courier New" w:eastAsia="Courier New" w:hAnsi="Courier New"/>
      </w:rPr>
    </w:lvl>
    <w:lvl w:ilvl="5">
      <w:start w:val="1"/>
      <w:numFmt w:val="bullet"/>
      <w:lvlText w:val="▪"/>
      <w:lvlJc w:val="left"/>
      <w:pPr>
        <w:ind w:left="5313" w:hanging="360"/>
      </w:pPr>
      <w:rPr>
        <w:rFonts w:ascii="Noto Sans Symbols" w:cs="Noto Sans Symbols" w:eastAsia="Noto Sans Symbols" w:hAnsi="Noto Sans Symbols"/>
      </w:rPr>
    </w:lvl>
    <w:lvl w:ilvl="6">
      <w:start w:val="1"/>
      <w:numFmt w:val="bullet"/>
      <w:lvlText w:val="●"/>
      <w:lvlJc w:val="left"/>
      <w:pPr>
        <w:ind w:left="6033" w:hanging="360"/>
      </w:pPr>
      <w:rPr>
        <w:rFonts w:ascii="Noto Sans Symbols" w:cs="Noto Sans Symbols" w:eastAsia="Noto Sans Symbols" w:hAnsi="Noto Sans Symbols"/>
      </w:rPr>
    </w:lvl>
    <w:lvl w:ilvl="7">
      <w:start w:val="1"/>
      <w:numFmt w:val="bullet"/>
      <w:lvlText w:val="o"/>
      <w:lvlJc w:val="left"/>
      <w:pPr>
        <w:ind w:left="6753" w:hanging="360"/>
      </w:pPr>
      <w:rPr>
        <w:rFonts w:ascii="Courier New" w:cs="Courier New" w:eastAsia="Courier New" w:hAnsi="Courier New"/>
      </w:rPr>
    </w:lvl>
    <w:lvl w:ilvl="8">
      <w:start w:val="1"/>
      <w:numFmt w:val="bullet"/>
      <w:lvlText w:val="▪"/>
      <w:lvlJc w:val="left"/>
      <w:pPr>
        <w:ind w:left="7473"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hd w:fill="f7cbac" w:val="clear"/>
      <w:ind w:left="360" w:hanging="360"/>
    </w:pPr>
    <w:rPr>
      <w:b w:val="1"/>
      <w:bCs w:val="1"/>
      <w:i w:val="1"/>
      <w:iCs w:val="1"/>
      <w:sz w:val="28"/>
      <w:szCs w:val="28"/>
    </w:rPr>
  </w:style>
  <w:style w:type="paragraph" w:styleId="Heading2">
    <w:name w:val="heading 2"/>
    <w:basedOn w:val="Normal"/>
    <w:next w:val="Normal"/>
    <w:pPr>
      <w:shd w:fill="fbe5d5" w:val="clear"/>
      <w:ind w:left="1080" w:hanging="360"/>
      <w:jc w:val="both"/>
    </w:pPr>
    <w:rPr>
      <w:b w:val="1"/>
      <w:bCs w:val="1"/>
      <w:sz w:val="28"/>
      <w:szCs w:val="28"/>
    </w:rPr>
  </w:style>
  <w:style w:type="paragraph" w:styleId="Heading3">
    <w:name w:val="heading 3"/>
    <w:basedOn w:val="Normal"/>
    <w:next w:val="Normal"/>
    <w:pPr>
      <w:shd w:fill="fff2cc" w:val="clear"/>
      <w:tabs>
        <w:tab w:val="left" w:leader="none" w:pos="720"/>
      </w:tabs>
      <w:ind w:left="1080" w:hanging="360"/>
      <w:jc w:val="both"/>
    </w:pPr>
    <w:rPr>
      <w:b w:val="1"/>
      <w:bCs w:val="1"/>
      <w:color w:val="000000"/>
    </w:rPr>
  </w:style>
  <w:style w:type="paragraph" w:styleId="Heading4">
    <w:name w:val="heading 4"/>
    <w:basedOn w:val="Normal"/>
    <w:next w:val="Normal"/>
    <w:pPr>
      <w:tabs>
        <w:tab w:val="left" w:leader="none" w:pos="851"/>
        <w:tab w:val="right" w:leader="none" w:pos="8730"/>
      </w:tabs>
      <w:spacing w:after="20" w:before="20" w:lineRule="auto"/>
      <w:ind w:left="720" w:right="792" w:hanging="720"/>
      <w:jc w:val="both"/>
    </w:pPr>
    <w:rPr>
      <w:b w:val="1"/>
      <w:bCs w:val="1"/>
      <w:i w:val="1"/>
      <w:iCs w:val="1"/>
      <w:color w:val="0070c0"/>
      <w:sz w:val="22"/>
      <w:szCs w:val="22"/>
    </w:rPr>
  </w:style>
  <w:style w:type="paragraph" w:styleId="Heading5">
    <w:name w:val="heading 5"/>
    <w:basedOn w:val="Normal"/>
    <w:next w:val="Normal"/>
    <w:pPr>
      <w:ind w:left="833"/>
    </w:pPr>
    <w:rPr>
      <w:b w:val="1"/>
      <w:bCs w:val="1"/>
    </w:rPr>
  </w:style>
  <w:style w:type="paragraph" w:styleId="Heading6">
    <w:name w:val="heading 6"/>
    <w:basedOn w:val="Normal"/>
    <w:next w:val="Normal"/>
    <w:pPr>
      <w:ind w:left="833"/>
    </w:pPr>
    <w:rPr>
      <w:b w:val="1"/>
      <w:bCs w:val="1"/>
      <w:i w:val="1"/>
      <w:iCs w:val="1"/>
    </w:rPr>
  </w:style>
  <w:style w:type="paragraph" w:styleId="Title">
    <w:name w:val="Title"/>
    <w:basedOn w:val="Normal"/>
    <w:next w:val="Normal"/>
    <w:pPr>
      <w:spacing w:after="480" w:lineRule="auto"/>
      <w:jc w:val="center"/>
    </w:pPr>
    <w:rPr>
      <w:rFonts w:ascii="Arial" w:cs="Arial" w:eastAsia="Arial" w:hAnsi="Arial"/>
      <w:b w:val="1"/>
      <w:bCs w:val="1"/>
      <w:sz w:val="48"/>
      <w:szCs w:val="48"/>
    </w:rPr>
  </w:style>
  <w:style w:type="paragraph" w:styleId="Heading7">
    <w:name w:val="heading 7"/>
    <w:basedOn w:val="Normal"/>
    <w:next w:val="Normal"/>
    <w:link w:val="Heading7Char"/>
    <w:uiPriority w:val="1"/>
    <w:qFormat w:val="1"/>
    <w:rsid w:val="00272DF6"/>
    <w:pPr>
      <w:spacing w:after="60" w:before="240"/>
      <w:jc w:val="both"/>
      <w:outlineLvl w:val="6"/>
    </w:pPr>
    <w:rPr>
      <w:rFonts w:ascii="Arial" w:hAnsi="Arial"/>
      <w:sz w:val="20"/>
      <w:szCs w:val="20"/>
    </w:rPr>
  </w:style>
  <w:style w:type="paragraph" w:styleId="Heading8">
    <w:name w:val="heading 8"/>
    <w:basedOn w:val="Normal"/>
    <w:next w:val="Normal"/>
    <w:link w:val="Heading8Char"/>
    <w:rsid w:val="00272DF6"/>
    <w:pPr>
      <w:spacing w:after="60" w:before="240"/>
      <w:jc w:val="both"/>
      <w:outlineLvl w:val="7"/>
    </w:pPr>
    <w:rPr>
      <w:rFonts w:ascii="Arial" w:hAnsi="Arial"/>
      <w:i w:val="1"/>
      <w:sz w:val="20"/>
      <w:szCs w:val="20"/>
    </w:rPr>
  </w:style>
  <w:style w:type="paragraph" w:styleId="Heading9">
    <w:name w:val="heading 9"/>
    <w:basedOn w:val="Normal"/>
    <w:next w:val="Normal"/>
    <w:link w:val="Heading9Char"/>
    <w:rsid w:val="00272DF6"/>
    <w:pPr>
      <w:spacing w:after="60" w:before="240"/>
      <w:jc w:val="both"/>
      <w:outlineLvl w:val="8"/>
    </w:pPr>
    <w:rPr>
      <w:rFonts w:ascii="Arial" w:hAnsi="Arial"/>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locked w:val="1"/>
    <w:rsid w:val="00E84FA4"/>
    <w:rPr>
      <w:rFonts w:ascii="Times New Roman" w:cs="Times New Roman" w:hAnsi="Times New Roman"/>
      <w:b w:val="1"/>
      <w:bCs w:val="1"/>
      <w:i w:val="1"/>
      <w:iCs w:val="1"/>
      <w:sz w:val="28"/>
      <w:szCs w:val="28"/>
      <w:shd w:color="auto" w:fill="f7caac" w:themeFill="accent2" w:themeFillTint="000066" w:val="clear"/>
      <w:lang w:bidi="ar-SA" w:val="en-GB"/>
    </w:rPr>
  </w:style>
  <w:style w:type="character" w:styleId="Heading2Char" w:customStyle="1">
    <w:name w:val="Heading 2 Char"/>
    <w:basedOn w:val="DefaultParagraphFont"/>
    <w:link w:val="Heading2"/>
    <w:locked w:val="1"/>
    <w:rsid w:val="003A6DE6"/>
    <w:rPr>
      <w:rFonts w:asciiTheme="majorBidi" w:cstheme="majorBidi" w:hAnsiTheme="majorBidi"/>
      <w:b w:val="1"/>
      <w:bCs w:val="1"/>
      <w:sz w:val="28"/>
      <w:szCs w:val="28"/>
      <w:shd w:color="auto" w:fill="fbe4d5" w:themeFill="accent2" w:themeFillTint="000033" w:val="clear"/>
      <w:lang w:bidi="ar-SA"/>
    </w:rPr>
  </w:style>
  <w:style w:type="character" w:styleId="Heading3Char" w:customStyle="1">
    <w:name w:val="Heading 3 Char"/>
    <w:basedOn w:val="DefaultParagraphFont"/>
    <w:link w:val="Heading3"/>
    <w:uiPriority w:val="9"/>
    <w:locked w:val="1"/>
    <w:rsid w:val="003A6DE6"/>
    <w:rPr>
      <w:rFonts w:asciiTheme="majorBidi" w:cstheme="majorBidi" w:hAnsiTheme="majorBidi"/>
      <w:b w:val="1"/>
      <w:bCs w:val="1"/>
      <w:iCs w:val="1"/>
      <w:color w:val="000000"/>
      <w:sz w:val="24"/>
      <w:szCs w:val="24"/>
      <w:shd w:color="auto" w:fill="fff2cc" w:themeFill="accent4" w:themeFillTint="000033" w:val="clear"/>
      <w:lang w:bidi="ar-SA" w:val="en-GB"/>
    </w:rPr>
  </w:style>
  <w:style w:type="character" w:styleId="Heading4Char" w:customStyle="1">
    <w:name w:val="Heading 4 Char"/>
    <w:basedOn w:val="DefaultParagraphFont"/>
    <w:link w:val="Heading4"/>
    <w:uiPriority w:val="9"/>
    <w:locked w:val="1"/>
    <w:rsid w:val="00B7422D"/>
    <w:rPr>
      <w:rFonts w:eastAsia="SimSun" w:asciiTheme="majorBidi" w:cstheme="majorBidi" w:hAnsiTheme="majorBidi"/>
      <w:b w:val="1"/>
      <w:bCs w:val="1"/>
      <w:i w:val="1"/>
      <w:color w:val="0070c0"/>
      <w:sz w:val="22"/>
      <w:szCs w:val="22"/>
      <w:lang w:val="en-GB"/>
    </w:rPr>
  </w:style>
  <w:style w:type="character" w:styleId="Heading5Char" w:customStyle="1">
    <w:name w:val="Heading 5 Char"/>
    <w:basedOn w:val="DefaultParagraphFont"/>
    <w:link w:val="Heading5"/>
    <w:uiPriority w:val="9"/>
    <w:locked w:val="1"/>
    <w:rsid w:val="00272DF6"/>
    <w:rPr>
      <w:rFonts w:ascii="Times New Roman" w:cs="Times New Roman" w:hAnsi="Times New Roman"/>
      <w:b w:val="1"/>
      <w:sz w:val="24"/>
      <w:lang w:eastAsia="en-US" w:val="en-US"/>
    </w:rPr>
  </w:style>
  <w:style w:type="character" w:styleId="Heading6Char" w:customStyle="1">
    <w:name w:val="Heading 6 Char"/>
    <w:basedOn w:val="DefaultParagraphFont"/>
    <w:link w:val="Heading6"/>
    <w:uiPriority w:val="9"/>
    <w:locked w:val="1"/>
    <w:rsid w:val="00272DF6"/>
    <w:rPr>
      <w:rFonts w:ascii="Times New Roman" w:cs="Times New Roman" w:hAnsi="Times New Roman"/>
      <w:b w:val="1"/>
      <w:i w:val="1"/>
      <w:sz w:val="24"/>
      <w:lang w:eastAsia="en-US" w:val="en-US"/>
    </w:rPr>
  </w:style>
  <w:style w:type="character" w:styleId="Heading7Char" w:customStyle="1">
    <w:name w:val="Heading 7 Char"/>
    <w:basedOn w:val="DefaultParagraphFont"/>
    <w:link w:val="Heading7"/>
    <w:locked w:val="1"/>
    <w:rsid w:val="00272DF6"/>
    <w:rPr>
      <w:rFonts w:ascii="Arial" w:cs="Times New Roman" w:hAnsi="Arial"/>
      <w:lang w:bidi="ar-SA" w:eastAsia="en-GB" w:val="en-GB"/>
    </w:rPr>
  </w:style>
  <w:style w:type="character" w:styleId="Heading8Char" w:customStyle="1">
    <w:name w:val="Heading 8 Char"/>
    <w:basedOn w:val="DefaultParagraphFont"/>
    <w:link w:val="Heading8"/>
    <w:locked w:val="1"/>
    <w:rsid w:val="00272DF6"/>
    <w:rPr>
      <w:rFonts w:ascii="Arial" w:cs="Times New Roman" w:hAnsi="Arial"/>
      <w:i w:val="1"/>
      <w:lang w:bidi="ar-SA" w:eastAsia="en-GB" w:val="en-GB"/>
    </w:rPr>
  </w:style>
  <w:style w:type="character" w:styleId="Heading9Char" w:customStyle="1">
    <w:name w:val="Heading 9 Char"/>
    <w:basedOn w:val="DefaultParagraphFont"/>
    <w:link w:val="Heading9"/>
    <w:locked w:val="1"/>
    <w:rsid w:val="00272DF6"/>
    <w:rPr>
      <w:rFonts w:ascii="Arial" w:cs="Times New Roman" w:hAnsi="Arial"/>
      <w:i w:val="1"/>
      <w:sz w:val="18"/>
      <w:lang w:bidi="ar-SA" w:eastAsia="en-GB" w:val="en-GB"/>
    </w:rPr>
  </w:style>
  <w:style w:type="paragraph" w:styleId="BodyText">
    <w:name w:val="Body Text"/>
    <w:basedOn w:val="Normal"/>
    <w:link w:val="BodyTextChar"/>
    <w:qFormat w:val="1"/>
    <w:rsid w:val="004D76B4"/>
    <w:pPr>
      <w:ind w:firstLine="284"/>
      <w:jc w:val="both"/>
    </w:pPr>
    <w:rPr>
      <w:color w:val="000000" w:themeColor="text1"/>
      <w:sz w:val="22"/>
      <w:szCs w:val="22"/>
    </w:rPr>
  </w:style>
  <w:style w:type="character" w:styleId="BodyTextChar" w:customStyle="1">
    <w:name w:val="Body Text Char"/>
    <w:basedOn w:val="DefaultParagraphFont"/>
    <w:link w:val="BodyText"/>
    <w:locked w:val="1"/>
    <w:rsid w:val="004D76B4"/>
    <w:rPr>
      <w:rFonts w:ascii="Times New Roman" w:cs="Times New Roman" w:hAnsi="Times New Roman"/>
      <w:color w:val="000000" w:themeColor="text1"/>
      <w:sz w:val="22"/>
      <w:szCs w:val="22"/>
      <w:lang w:bidi="ar-SA" w:val="en-GB"/>
    </w:rPr>
  </w:style>
  <w:style w:type="paragraph" w:styleId="ListParagraph">
    <w:name w:val="List Paragraph"/>
    <w:aliases w:val="Lista viñetas,Viñetas (Inicio Parrafo),Listenabsatz,1st level - Bullet List Paragraph,Lettre d'introduction,Medium Grid 1 - Accent 21,FooterText,Heading 2_sj,Numbered Para 1,Dot pt,List Paragraph Char Char Char,Bullet List,Task Body"/>
    <w:basedOn w:val="Normal"/>
    <w:link w:val="ListParagraphChar"/>
    <w:uiPriority w:val="34"/>
    <w:qFormat w:val="1"/>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233190"/>
    <w:pPr>
      <w:tabs>
        <w:tab w:val="center" w:pos="4536"/>
        <w:tab w:val="right" w:pos="9072"/>
      </w:tabs>
    </w:pPr>
  </w:style>
  <w:style w:type="character" w:styleId="HeaderChar" w:customStyle="1">
    <w:name w:val="Header Char"/>
    <w:basedOn w:val="DefaultParagraphFont"/>
    <w:link w:val="Header"/>
    <w:uiPriority w:val="99"/>
    <w:locked w:val="1"/>
    <w:rsid w:val="00233190"/>
    <w:rPr>
      <w:rFonts w:cs="Times New Roman"/>
    </w:rPr>
  </w:style>
  <w:style w:type="paragraph" w:styleId="Footer">
    <w:name w:val="footer"/>
    <w:basedOn w:val="Normal"/>
    <w:link w:val="FooterChar"/>
    <w:uiPriority w:val="99"/>
    <w:unhideWhenUsed w:val="1"/>
    <w:rsid w:val="00233190"/>
    <w:pPr>
      <w:tabs>
        <w:tab w:val="center" w:pos="4536"/>
        <w:tab w:val="right" w:pos="9072"/>
      </w:tabs>
    </w:pPr>
  </w:style>
  <w:style w:type="character" w:styleId="FooterChar" w:customStyle="1">
    <w:name w:val="Footer Char"/>
    <w:basedOn w:val="DefaultParagraphFont"/>
    <w:link w:val="Footer"/>
    <w:uiPriority w:val="99"/>
    <w:locked w:val="1"/>
    <w:rsid w:val="00233190"/>
    <w:rPr>
      <w:rFonts w:cs="Times New Roman"/>
    </w:rPr>
  </w:style>
  <w:style w:type="table" w:styleId="TableGrid">
    <w:name w:val="Table Grid"/>
    <w:basedOn w:val="TableNormal"/>
    <w:uiPriority w:val="39"/>
    <w:rsid w:val="0098602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FA61E4"/>
    <w:rPr>
      <w:rFonts w:cs="Times New Roman"/>
      <w:color w:val="808080"/>
    </w:rPr>
  </w:style>
  <w:style w:type="paragraph" w:styleId="BalloonText">
    <w:name w:val="Balloon Text"/>
    <w:basedOn w:val="Normal"/>
    <w:link w:val="BalloonTextChar"/>
    <w:uiPriority w:val="99"/>
    <w:semiHidden w:val="1"/>
    <w:unhideWhenUsed w:val="1"/>
    <w:rsid w:val="009E3656"/>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9E3656"/>
    <w:rPr>
      <w:rFonts w:ascii="Tahoma" w:cs="Times New Roman" w:hAnsi="Tahoma"/>
      <w:sz w:val="16"/>
    </w:rPr>
  </w:style>
  <w:style w:type="paragraph" w:styleId="FootnoteText">
    <w:name w:val="footnote text"/>
    <w:aliases w:val="Schriftart: 9 pt,Schriftart: 10 pt,Schriftart: 8 pt,WB-Fußnotentext,fn,Footnotes,Footnote ak,FoodNote,ft,Footnote,Footnote Text Char1,Footnote Text Char Char,Footnote Text Char1 Char Char,footnote text,Footnote text,f,Schriftart: 10"/>
    <w:basedOn w:val="Normal"/>
    <w:link w:val="FootnoteTextChar"/>
    <w:uiPriority w:val="99"/>
    <w:unhideWhenUsed w:val="1"/>
    <w:qFormat w:val="1"/>
    <w:rsid w:val="003A44C8"/>
    <w:rPr>
      <w:sz w:val="20"/>
      <w:szCs w:val="20"/>
    </w:rPr>
  </w:style>
  <w:style w:type="paragraph" w:styleId="CommentSubject">
    <w:name w:val="annotation subject"/>
    <w:basedOn w:val="CommentText"/>
    <w:next w:val="CommentText"/>
    <w:link w:val="CommentSubjectChar"/>
    <w:uiPriority w:val="99"/>
    <w:unhideWhenUsed w:val="1"/>
    <w:rsid w:val="002A2180"/>
    <w:rPr>
      <w:b w:val="1"/>
      <w:bCs w:val="1"/>
    </w:rPr>
  </w:style>
  <w:style w:type="paragraph" w:styleId="CommentText">
    <w:name w:val="annotation text"/>
    <w:basedOn w:val="Normal"/>
    <w:link w:val="CommentTextChar"/>
    <w:uiPriority w:val="99"/>
    <w:unhideWhenUsed w:val="1"/>
    <w:rsid w:val="002A2180"/>
    <w:rPr>
      <w:sz w:val="20"/>
      <w:szCs w:val="20"/>
    </w:rPr>
  </w:style>
  <w:style w:type="character" w:styleId="CommentTextChar" w:customStyle="1">
    <w:name w:val="Comment Text Char"/>
    <w:basedOn w:val="DefaultParagraphFont"/>
    <w:link w:val="CommentText"/>
    <w:uiPriority w:val="99"/>
    <w:locked w:val="1"/>
    <w:rsid w:val="002A2180"/>
    <w:rPr>
      <w:rFonts w:cs="Times New Roman"/>
      <w:lang w:eastAsia="en-US" w:val="en-US"/>
    </w:rPr>
  </w:style>
  <w:style w:type="character" w:styleId="CommentReference">
    <w:name w:val="annotation reference"/>
    <w:basedOn w:val="DefaultParagraphFont"/>
    <w:uiPriority w:val="99"/>
    <w:unhideWhenUsed w:val="1"/>
    <w:rsid w:val="002A2180"/>
    <w:rPr>
      <w:rFonts w:cs="Times New Roman"/>
      <w:sz w:val="16"/>
    </w:rPr>
  </w:style>
  <w:style w:type="paragraph" w:styleId="Style2-CAMELIA" w:customStyle="1">
    <w:name w:val="Style2-CAMELIA"/>
    <w:basedOn w:val="Heading-2"/>
    <w:link w:val="Style2-CAMELIAChar"/>
    <w:uiPriority w:val="1"/>
    <w:qFormat w:val="1"/>
    <w:rsid w:val="00A778E3"/>
  </w:style>
  <w:style w:type="character" w:styleId="FootnoteTextChar" w:customStyle="1">
    <w:name w:val="Footnote Text Char"/>
    <w:aliases w:val="Schriftart: 9 pt Char,Schriftart: 10 pt Char,Schriftart: 8 pt Char,WB-Fußnotentext Char,fn Char,Footnotes Char,Footnote ak Char,FoodNote Char,ft Char,Footnote Char,Footnote Text Char1 Char,Footnote Text Char Char Char,f Char"/>
    <w:link w:val="FootnoteText"/>
    <w:uiPriority w:val="99"/>
    <w:locked w:val="1"/>
    <w:rsid w:val="003A44C8"/>
    <w:rPr>
      <w:sz w:val="20"/>
    </w:rPr>
  </w:style>
  <w:style w:type="character" w:styleId="CommentSubjectChar" w:customStyle="1">
    <w:name w:val="Comment Subject Char"/>
    <w:basedOn w:val="CommentTextChar"/>
    <w:link w:val="CommentSubject"/>
    <w:uiPriority w:val="99"/>
    <w:locked w:val="1"/>
    <w:rsid w:val="002A2180"/>
    <w:rPr>
      <w:rFonts w:cs="Times New Roman"/>
      <w:b w:val="1"/>
      <w:lang w:eastAsia="en-US" w:val="en-US"/>
    </w:rPr>
  </w:style>
  <w:style w:type="paragraph" w:styleId="Revision">
    <w:name w:val="Revision"/>
    <w:hidden w:val="1"/>
    <w:uiPriority w:val="99"/>
    <w:rsid w:val="002A2180"/>
    <w:rPr>
      <w:sz w:val="22"/>
      <w:szCs w:val="22"/>
    </w:rPr>
  </w:style>
  <w:style w:type="character" w:styleId="Hyperlink">
    <w:name w:val="Hyperlink"/>
    <w:basedOn w:val="DefaultParagraphFont"/>
    <w:uiPriority w:val="99"/>
    <w:unhideWhenUsed w:val="1"/>
    <w:rsid w:val="0083310A"/>
    <w:rPr>
      <w:rFonts w:cs="Times New Roman"/>
      <w:color w:val="0088cc"/>
      <w:u w:val="single"/>
    </w:rPr>
  </w:style>
  <w:style w:type="character" w:styleId="ui-dialog-title" w:customStyle="1">
    <w:name w:val="ui-dialog-title"/>
    <w:rsid w:val="00A5579A"/>
  </w:style>
  <w:style w:type="character" w:styleId="ui-icon" w:customStyle="1">
    <w:name w:val="ui-icon"/>
    <w:rsid w:val="00A5579A"/>
  </w:style>
  <w:style w:type="paragraph" w:styleId="NormalWeb">
    <w:name w:val="Normal (Web)"/>
    <w:aliases w:val="webb"/>
    <w:basedOn w:val="Normal"/>
    <w:uiPriority w:val="99"/>
    <w:unhideWhenUsed w:val="1"/>
    <w:rsid w:val="00A5579A"/>
    <w:pPr>
      <w:spacing w:after="100" w:afterAutospacing="1" w:before="100" w:beforeAutospacing="1"/>
    </w:pPr>
    <w:rPr>
      <w:lang w:eastAsia="fr-BE" w:val="fr-BE"/>
    </w:rPr>
  </w:style>
  <w:style w:type="paragraph" w:styleId="Heading-1" w:customStyle="1">
    <w:name w:val="Heading-1"/>
    <w:basedOn w:val="Normal"/>
    <w:rsid w:val="00272DF6"/>
    <w:pPr>
      <w:jc w:val="both"/>
      <w:outlineLvl w:val="0"/>
    </w:pPr>
    <w:rPr>
      <w:rFonts w:ascii="ArialNarrow,Bold" w:cs="ArialNarrow,Bold" w:hAnsi="ArialNarrow,Bold"/>
      <w:b w:val="1"/>
      <w:bCs w:val="1"/>
      <w:color w:val="000080"/>
    </w:rPr>
  </w:style>
  <w:style w:type="paragraph" w:styleId="Heading30" w:customStyle="1">
    <w:name w:val="Heading3"/>
    <w:basedOn w:val="Normal"/>
    <w:rsid w:val="00272DF6"/>
    <w:pPr>
      <w:jc w:val="both"/>
      <w:outlineLvl w:val="0"/>
    </w:pPr>
    <w:rPr>
      <w:rFonts w:ascii="ArialNarrow,Bold" w:cs="ArialNarrow,Bold" w:hAnsi="ArialNarrow,Bold"/>
      <w:b w:val="1"/>
      <w:bCs w:val="1"/>
      <w:color w:val="000080"/>
    </w:rPr>
  </w:style>
  <w:style w:type="paragraph" w:styleId="Text1Char" w:customStyle="1">
    <w:name w:val="Text 1 Char"/>
    <w:basedOn w:val="Normal"/>
    <w:link w:val="Text1CharChar"/>
    <w:rsid w:val="00272DF6"/>
    <w:pPr>
      <w:spacing w:after="240"/>
      <w:ind w:left="482"/>
      <w:jc w:val="both"/>
    </w:pPr>
    <w:rPr>
      <w:szCs w:val="20"/>
    </w:rPr>
  </w:style>
  <w:style w:type="character" w:styleId="Text1CharChar" w:customStyle="1">
    <w:name w:val="Text 1 Char Char"/>
    <w:link w:val="Text1Char"/>
    <w:locked w:val="1"/>
    <w:rsid w:val="00272DF6"/>
    <w:rPr>
      <w:rFonts w:ascii="Times New Roman" w:hAnsi="Times New Roman"/>
      <w:sz w:val="22"/>
      <w:lang w:eastAsia="en-GB" w:val="en-GB"/>
    </w:rPr>
  </w:style>
  <w:style w:type="paragraph" w:styleId="formquest2" w:customStyle="1">
    <w:name w:val="formquest2"/>
    <w:basedOn w:val="Normal"/>
    <w:rsid w:val="00272DF6"/>
    <w:pPr>
      <w:pBdr>
        <w:top w:color="auto" w:space="1" w:sz="24" w:val="single"/>
        <w:left w:color="auto" w:space="1" w:sz="24" w:val="single"/>
        <w:bottom w:color="auto" w:space="1" w:sz="24" w:val="single"/>
        <w:right w:color="auto" w:space="1" w:sz="24" w:val="single"/>
      </w:pBdr>
      <w:shd w:color="auto" w:fill="auto" w:val="pct10"/>
      <w:ind w:right="-21"/>
      <w:jc w:val="both"/>
    </w:pPr>
    <w:rPr>
      <w:b w:val="1"/>
      <w:szCs w:val="20"/>
    </w:rPr>
  </w:style>
  <w:style w:type="paragraph" w:styleId="BodyText1" w:customStyle="1">
    <w:name w:val="Body Text1"/>
    <w:basedOn w:val="Normal"/>
    <w:rsid w:val="00272DF6"/>
    <w:pPr>
      <w:ind w:left="2880"/>
      <w:jc w:val="both"/>
    </w:pPr>
    <w:rPr>
      <w:szCs w:val="20"/>
    </w:rPr>
  </w:style>
  <w:style w:type="paragraph" w:styleId="formquest1" w:customStyle="1">
    <w:name w:val="formquest1"/>
    <w:basedOn w:val="Normal"/>
    <w:rsid w:val="00272DF6"/>
    <w:pPr>
      <w:tabs>
        <w:tab w:val="left" w:pos="2880"/>
        <w:tab w:val="left" w:leader="dot" w:pos="8640"/>
      </w:tabs>
      <w:jc w:val="both"/>
    </w:pPr>
    <w:rPr>
      <w:b w:val="1"/>
      <w:szCs w:val="20"/>
    </w:rPr>
  </w:style>
  <w:style w:type="paragraph" w:styleId="ZDGName" w:customStyle="1">
    <w:name w:val="Z_DGName"/>
    <w:basedOn w:val="Normal"/>
    <w:rsid w:val="00272DF6"/>
    <w:pPr>
      <w:ind w:right="85"/>
      <w:jc w:val="both"/>
    </w:pPr>
    <w:rPr>
      <w:rFonts w:ascii="Arial" w:hAnsi="Arial"/>
      <w:sz w:val="16"/>
      <w:szCs w:val="20"/>
    </w:rPr>
  </w:style>
  <w:style w:type="paragraph" w:styleId="Text4" w:customStyle="1">
    <w:name w:val="Text 4"/>
    <w:basedOn w:val="Normal"/>
    <w:rsid w:val="00272DF6"/>
    <w:pPr>
      <w:tabs>
        <w:tab w:val="left" w:pos="2161"/>
      </w:tabs>
      <w:spacing w:after="240"/>
      <w:ind w:left="1440"/>
      <w:jc w:val="both"/>
    </w:pPr>
    <w:rPr>
      <w:szCs w:val="20"/>
    </w:rPr>
  </w:style>
  <w:style w:type="paragraph" w:styleId="box" w:customStyle="1">
    <w:name w:val="box"/>
    <w:basedOn w:val="Normal"/>
    <w:rsid w:val="00272DF6"/>
    <w:pPr>
      <w:spacing w:after="120" w:before="120"/>
      <w:jc w:val="both"/>
    </w:pPr>
    <w:rPr>
      <w:sz w:val="32"/>
      <w:szCs w:val="20"/>
    </w:rPr>
  </w:style>
  <w:style w:type="paragraph" w:styleId="TOC1">
    <w:name w:val="toc 1"/>
    <w:basedOn w:val="Normal"/>
    <w:next w:val="Normal"/>
    <w:autoRedefine w:val="1"/>
    <w:uiPriority w:val="39"/>
    <w:rsid w:val="00272DF6"/>
    <w:pPr>
      <w:spacing w:after="120" w:before="120"/>
    </w:pPr>
    <w:rPr>
      <w:b w:val="1"/>
      <w:bCs w:val="1"/>
      <w:caps w:val="1"/>
      <w:sz w:val="20"/>
      <w:szCs w:val="20"/>
    </w:rPr>
  </w:style>
  <w:style w:type="paragraph" w:styleId="TOC2">
    <w:name w:val="toc 2"/>
    <w:basedOn w:val="Normal"/>
    <w:next w:val="Normal"/>
    <w:autoRedefine w:val="1"/>
    <w:uiPriority w:val="39"/>
    <w:rsid w:val="00272DF6"/>
    <w:pPr>
      <w:ind w:left="220"/>
    </w:pPr>
    <w:rPr>
      <w:smallCaps w:val="1"/>
      <w:sz w:val="20"/>
      <w:szCs w:val="20"/>
    </w:rPr>
  </w:style>
  <w:style w:type="paragraph" w:styleId="TOC3">
    <w:name w:val="toc 3"/>
    <w:basedOn w:val="Normal"/>
    <w:next w:val="Normal"/>
    <w:autoRedefine w:val="1"/>
    <w:uiPriority w:val="39"/>
    <w:rsid w:val="00272DF6"/>
    <w:pPr>
      <w:ind w:left="440"/>
    </w:pPr>
    <w:rPr>
      <w:i w:val="1"/>
      <w:iCs w:val="1"/>
      <w:sz w:val="20"/>
      <w:szCs w:val="20"/>
    </w:rPr>
  </w:style>
  <w:style w:type="paragraph" w:styleId="TOC4">
    <w:name w:val="toc 4"/>
    <w:basedOn w:val="Normal"/>
    <w:next w:val="Normal"/>
    <w:autoRedefine w:val="1"/>
    <w:uiPriority w:val="39"/>
    <w:rsid w:val="00272DF6"/>
    <w:pPr>
      <w:ind w:left="660"/>
    </w:pPr>
    <w:rPr>
      <w:sz w:val="18"/>
      <w:szCs w:val="18"/>
    </w:rPr>
  </w:style>
  <w:style w:type="paragraph" w:styleId="TOC5">
    <w:name w:val="toc 5"/>
    <w:basedOn w:val="Normal"/>
    <w:next w:val="Normal"/>
    <w:autoRedefine w:val="1"/>
    <w:uiPriority w:val="39"/>
    <w:rsid w:val="00272DF6"/>
    <w:pPr>
      <w:ind w:left="880"/>
    </w:pPr>
    <w:rPr>
      <w:sz w:val="18"/>
      <w:szCs w:val="18"/>
    </w:rPr>
  </w:style>
  <w:style w:type="paragraph" w:styleId="TOC6">
    <w:name w:val="toc 6"/>
    <w:basedOn w:val="Normal"/>
    <w:next w:val="Normal"/>
    <w:autoRedefine w:val="1"/>
    <w:uiPriority w:val="39"/>
    <w:rsid w:val="00272DF6"/>
    <w:pPr>
      <w:ind w:left="1100"/>
    </w:pPr>
    <w:rPr>
      <w:sz w:val="18"/>
      <w:szCs w:val="18"/>
    </w:rPr>
  </w:style>
  <w:style w:type="paragraph" w:styleId="TOC7">
    <w:name w:val="toc 7"/>
    <w:basedOn w:val="Normal"/>
    <w:next w:val="Normal"/>
    <w:autoRedefine w:val="1"/>
    <w:uiPriority w:val="39"/>
    <w:rsid w:val="00272DF6"/>
    <w:pPr>
      <w:ind w:left="1320"/>
    </w:pPr>
    <w:rPr>
      <w:sz w:val="18"/>
      <w:szCs w:val="18"/>
    </w:rPr>
  </w:style>
  <w:style w:type="paragraph" w:styleId="TOC8">
    <w:name w:val="toc 8"/>
    <w:basedOn w:val="Normal"/>
    <w:next w:val="Normal"/>
    <w:autoRedefine w:val="1"/>
    <w:uiPriority w:val="39"/>
    <w:rsid w:val="00272DF6"/>
    <w:pPr>
      <w:ind w:left="1540"/>
    </w:pPr>
    <w:rPr>
      <w:sz w:val="18"/>
      <w:szCs w:val="18"/>
    </w:rPr>
  </w:style>
  <w:style w:type="paragraph" w:styleId="TOC9">
    <w:name w:val="toc 9"/>
    <w:basedOn w:val="Normal"/>
    <w:next w:val="Normal"/>
    <w:autoRedefine w:val="1"/>
    <w:uiPriority w:val="39"/>
    <w:rsid w:val="00272DF6"/>
    <w:pPr>
      <w:ind w:left="1760"/>
    </w:pPr>
    <w:rPr>
      <w:sz w:val="18"/>
      <w:szCs w:val="18"/>
    </w:rPr>
  </w:style>
  <w:style w:type="paragraph" w:styleId="T11B" w:customStyle="1">
    <w:name w:val="T11B"/>
    <w:rsid w:val="00272DF6"/>
    <w:pPr>
      <w:keepNext w:val="1"/>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57" w:before="439" w:line="288" w:lineRule="atLeast"/>
    </w:pPr>
    <w:rPr>
      <w:rFonts w:ascii="Swiss" w:hAnsi="Swiss"/>
      <w:b w:val="1"/>
      <w:sz w:val="22"/>
    </w:rPr>
  </w:style>
  <w:style w:type="paragraph" w:styleId="T2an" w:customStyle="1">
    <w:name w:val="T2an"/>
    <w:rsid w:val="00272DF6"/>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after="1984" w:before="80" w:line="400" w:lineRule="atLeast"/>
      <w:jc w:val="center"/>
    </w:pPr>
    <w:rPr>
      <w:rFonts w:ascii="Swiss" w:hAnsi="Swiss"/>
      <w:sz w:val="40"/>
    </w:rPr>
  </w:style>
  <w:style w:type="paragraph" w:styleId="5Bcell" w:customStyle="1">
    <w:name w:val="5B:cell"/>
    <w:rsid w:val="00272DF6"/>
    <w:pPr>
      <w:tabs>
        <w:tab w:val="left" w:pos="0"/>
        <w:tab w:val="left" w:pos="720"/>
        <w:tab w:val="left" w:pos="1440"/>
        <w:tab w:val="left" w:pos="2160"/>
      </w:tabs>
      <w:spacing w:after="38" w:line="178" w:lineRule="atLeast"/>
      <w:jc w:val="both"/>
    </w:pPr>
    <w:rPr>
      <w:rFonts w:ascii="Swiss" w:hAnsi="Swiss"/>
      <w:sz w:val="16"/>
    </w:rPr>
  </w:style>
  <w:style w:type="paragraph" w:styleId="cell" w:customStyle="1">
    <w:name w:val="cell"/>
    <w:rsid w:val="00272DF6"/>
    <w:pPr>
      <w:tabs>
        <w:tab w:val="left" w:pos="0"/>
        <w:tab w:val="left" w:pos="720"/>
        <w:tab w:val="left" w:pos="1440"/>
        <w:tab w:val="left" w:pos="2160"/>
      </w:tabs>
      <w:spacing w:after="28" w:before="250" w:line="178" w:lineRule="atLeast"/>
    </w:pPr>
    <w:rPr>
      <w:rFonts w:ascii="Swiss" w:hAnsi="Swiss"/>
      <w:sz w:val="16"/>
    </w:rPr>
  </w:style>
  <w:style w:type="paragraph" w:styleId="parapag" w:customStyle="1">
    <w:name w:val="parapag"/>
    <w:rsid w:val="00272DF6"/>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rPr>
  </w:style>
  <w:style w:type="character" w:styleId="FollowedHyperlink">
    <w:name w:val="FollowedHyperlink"/>
    <w:basedOn w:val="DefaultParagraphFont"/>
    <w:uiPriority w:val="99"/>
    <w:rsid w:val="00272DF6"/>
    <w:rPr>
      <w:rFonts w:cs="Times New Roman"/>
      <w:color w:val="800080"/>
      <w:u w:val="single"/>
    </w:rPr>
  </w:style>
  <w:style w:type="character" w:styleId="TitleChar" w:customStyle="1">
    <w:name w:val="Title Char"/>
    <w:basedOn w:val="DefaultParagraphFont"/>
    <w:link w:val="Title"/>
    <w:locked w:val="1"/>
    <w:rsid w:val="00272DF6"/>
    <w:rPr>
      <w:rFonts w:ascii="Arial" w:cs="Times New Roman" w:hAnsi="Arial"/>
      <w:b w:val="1"/>
      <w:sz w:val="48"/>
      <w:lang w:eastAsia="en-GB" w:val="en-GB"/>
    </w:rPr>
  </w:style>
  <w:style w:type="paragraph" w:styleId="EndnoteText">
    <w:name w:val="endnote text"/>
    <w:basedOn w:val="Normal"/>
    <w:link w:val="EndnoteTextChar"/>
    <w:semiHidden w:val="1"/>
    <w:rsid w:val="00272DF6"/>
    <w:pPr>
      <w:jc w:val="both"/>
    </w:pPr>
    <w:rPr>
      <w:sz w:val="20"/>
      <w:szCs w:val="20"/>
    </w:rPr>
  </w:style>
  <w:style w:type="character" w:styleId="EndnoteTextChar" w:customStyle="1">
    <w:name w:val="Endnote Text Char"/>
    <w:basedOn w:val="DefaultParagraphFont"/>
    <w:link w:val="EndnoteText"/>
    <w:semiHidden w:val="1"/>
    <w:locked w:val="1"/>
    <w:rsid w:val="00272DF6"/>
    <w:rPr>
      <w:rFonts w:ascii="Times New Roman" w:cs="Times New Roman" w:hAnsi="Times New Roman"/>
      <w:lang w:eastAsia="en-GB" w:val="en-GB"/>
    </w:rPr>
  </w:style>
  <w:style w:type="paragraph" w:styleId="NormalIndent">
    <w:name w:val="Normal Indent"/>
    <w:basedOn w:val="Normal"/>
    <w:uiPriority w:val="99"/>
    <w:rsid w:val="00272DF6"/>
    <w:pPr>
      <w:ind w:left="357"/>
      <w:jc w:val="both"/>
    </w:pPr>
    <w:rPr>
      <w:szCs w:val="20"/>
    </w:rPr>
  </w:style>
  <w:style w:type="paragraph" w:styleId="NaceInclusionsid2" w:customStyle="1">
    <w:name w:val="Nace Inclusions id 2"/>
    <w:basedOn w:val="Normal"/>
    <w:rsid w:val="00272DF6"/>
    <w:pPr>
      <w:keepNext w:val="1"/>
      <w:keepLines w:val="1"/>
      <w:ind w:left="1191" w:hanging="170"/>
      <w:jc w:val="both"/>
    </w:pPr>
    <w:rPr>
      <w:rFonts w:ascii="Times" w:hAnsi="Times"/>
      <w:noProof w:val="1"/>
      <w:sz w:val="18"/>
      <w:szCs w:val="20"/>
    </w:rPr>
  </w:style>
  <w:style w:type="paragraph" w:styleId="NaceInclusionsId11" w:customStyle="1">
    <w:name w:val="Nace Inclusions Id 11"/>
    <w:basedOn w:val="Normal"/>
    <w:rsid w:val="00272DF6"/>
    <w:pPr>
      <w:keepNext w:val="1"/>
      <w:keepLines w:val="1"/>
      <w:ind w:left="1021" w:hanging="170"/>
      <w:jc w:val="both"/>
    </w:pPr>
    <w:rPr>
      <w:rFonts w:ascii="Times" w:hAnsi="Times"/>
      <w:noProof w:val="1"/>
      <w:sz w:val="18"/>
      <w:szCs w:val="20"/>
    </w:rPr>
  </w:style>
  <w:style w:type="paragraph" w:styleId="NaceExclusionsid1" w:customStyle="1">
    <w:name w:val="Nace Exclusions id 1"/>
    <w:basedOn w:val="NaceExclusions"/>
    <w:rsid w:val="00272DF6"/>
    <w:pPr>
      <w:spacing w:before="0"/>
    </w:pPr>
  </w:style>
  <w:style w:type="paragraph" w:styleId="NaceExclusions" w:customStyle="1">
    <w:name w:val="Nace Exclusions"/>
    <w:basedOn w:val="NaceInclusions"/>
    <w:rsid w:val="00272DF6"/>
    <w:rPr>
      <w:i w:val="1"/>
    </w:rPr>
  </w:style>
  <w:style w:type="paragraph" w:styleId="NaceInclusions" w:customStyle="1">
    <w:name w:val="Nace Inclusions"/>
    <w:basedOn w:val="NaceEdition"/>
    <w:rsid w:val="00272DF6"/>
    <w:pPr>
      <w:keepNext w:val="1"/>
      <w:spacing w:after="0"/>
      <w:ind w:left="1135" w:hanging="284"/>
    </w:pPr>
  </w:style>
  <w:style w:type="paragraph" w:styleId="NaceEdition" w:customStyle="1">
    <w:name w:val="Nace Edition"/>
    <w:basedOn w:val="Nace"/>
    <w:rsid w:val="00272DF6"/>
    <w:pPr>
      <w:spacing w:after="120" w:before="120"/>
    </w:pPr>
    <w:rPr>
      <w:sz w:val="18"/>
    </w:rPr>
  </w:style>
  <w:style w:type="paragraph" w:styleId="Nace" w:customStyle="1">
    <w:name w:val="Nace"/>
    <w:basedOn w:val="Normal"/>
    <w:rsid w:val="00272DF6"/>
    <w:pPr>
      <w:keepLines w:val="1"/>
      <w:spacing w:before="240"/>
      <w:jc w:val="both"/>
    </w:pPr>
    <w:rPr>
      <w:rFonts w:ascii="Times" w:hAnsi="Times"/>
      <w:noProof w:val="1"/>
      <w:sz w:val="20"/>
      <w:szCs w:val="20"/>
    </w:rPr>
  </w:style>
  <w:style w:type="paragraph" w:styleId="EnvelopeAddress">
    <w:name w:val="envelope address"/>
    <w:basedOn w:val="Normal"/>
    <w:uiPriority w:val="99"/>
    <w:rsid w:val="00272DF6"/>
    <w:pPr>
      <w:framePr w:lines="0" w:w="7920" w:h="1980" w:hSpace="180" w:wrap="auto" w:hAnchor="page" w:xAlign="center" w:yAlign="bottom" w:hRule="exact"/>
      <w:jc w:val="both"/>
    </w:pPr>
    <w:rPr>
      <w:szCs w:val="20"/>
    </w:rPr>
  </w:style>
  <w:style w:type="paragraph" w:styleId="NumPar1" w:customStyle="1">
    <w:name w:val="NumPar 1"/>
    <w:basedOn w:val="Heading1"/>
    <w:next w:val="Text1Char"/>
    <w:rsid w:val="00272DF6"/>
    <w:pPr>
      <w:spacing w:after="240"/>
      <w:ind w:left="483" w:hanging="483"/>
      <w:jc w:val="both"/>
      <w:outlineLvl w:val="9"/>
    </w:pPr>
    <w:rPr>
      <w:sz w:val="24"/>
      <w:szCs w:val="20"/>
    </w:rPr>
  </w:style>
  <w:style w:type="paragraph" w:styleId="NumPar2" w:customStyle="1">
    <w:name w:val="NumPar 2"/>
    <w:basedOn w:val="Heading2"/>
    <w:next w:val="Text2"/>
    <w:rsid w:val="00272DF6"/>
    <w:pPr>
      <w:spacing w:after="240"/>
      <w:ind w:left="0"/>
    </w:pPr>
    <w:rPr>
      <w:szCs w:val="20"/>
    </w:rPr>
  </w:style>
  <w:style w:type="paragraph" w:styleId="Text2" w:customStyle="1">
    <w:name w:val="Text 2"/>
    <w:basedOn w:val="Normal"/>
    <w:rsid w:val="00272DF6"/>
    <w:pPr>
      <w:tabs>
        <w:tab w:val="left" w:pos="2161"/>
      </w:tabs>
      <w:spacing w:after="240"/>
      <w:ind w:left="1077"/>
      <w:jc w:val="both"/>
    </w:pPr>
    <w:rPr>
      <w:szCs w:val="20"/>
    </w:rPr>
  </w:style>
  <w:style w:type="paragraph" w:styleId="DocumentMap">
    <w:name w:val="Document Map"/>
    <w:basedOn w:val="Normal"/>
    <w:link w:val="DocumentMapChar"/>
    <w:semiHidden w:val="1"/>
    <w:rsid w:val="00272DF6"/>
    <w:pPr>
      <w:shd w:color="auto" w:fill="000080" w:val="clear"/>
      <w:jc w:val="both"/>
    </w:pPr>
    <w:rPr>
      <w:rFonts w:ascii="Tahoma" w:hAnsi="Tahoma"/>
      <w:szCs w:val="20"/>
    </w:rPr>
  </w:style>
  <w:style w:type="character" w:styleId="DocumentMapChar" w:customStyle="1">
    <w:name w:val="Document Map Char"/>
    <w:basedOn w:val="DefaultParagraphFont"/>
    <w:link w:val="DocumentMap"/>
    <w:semiHidden w:val="1"/>
    <w:locked w:val="1"/>
    <w:rsid w:val="00272DF6"/>
    <w:rPr>
      <w:rFonts w:ascii="Tahoma" w:cs="Times New Roman" w:hAnsi="Tahoma"/>
      <w:sz w:val="22"/>
      <w:shd w:color="auto" w:fill="000080" w:val="clear"/>
      <w:lang w:eastAsia="en-GB" w:val="en-GB"/>
    </w:rPr>
  </w:style>
  <w:style w:type="paragraph" w:styleId="NoteHead" w:customStyle="1">
    <w:name w:val="NoteHead"/>
    <w:basedOn w:val="Normal"/>
    <w:next w:val="Normal"/>
    <w:rsid w:val="00272DF6"/>
    <w:pPr>
      <w:spacing w:after="720" w:before="720"/>
      <w:jc w:val="center"/>
    </w:pPr>
    <w:rPr>
      <w:b w:val="1"/>
      <w:smallCaps w:val="1"/>
      <w:szCs w:val="20"/>
    </w:rPr>
  </w:style>
  <w:style w:type="paragraph" w:styleId="Index1">
    <w:name w:val="index 1"/>
    <w:basedOn w:val="Normal"/>
    <w:next w:val="Normal"/>
    <w:autoRedefine w:val="1"/>
    <w:uiPriority w:val="99"/>
    <w:semiHidden w:val="1"/>
    <w:rsid w:val="00272DF6"/>
    <w:rPr>
      <w:rFonts w:ascii="Arial" w:cs="Arial" w:hAnsi="Arial"/>
      <w:b w:val="1"/>
      <w:noProof w:val="1"/>
      <w:sz w:val="20"/>
      <w:szCs w:val="20"/>
    </w:rPr>
  </w:style>
  <w:style w:type="paragraph" w:styleId="Index2">
    <w:name w:val="index 2"/>
    <w:basedOn w:val="Normal"/>
    <w:next w:val="Normal"/>
    <w:autoRedefine w:val="1"/>
    <w:uiPriority w:val="99"/>
    <w:semiHidden w:val="1"/>
    <w:rsid w:val="00272DF6"/>
    <w:pPr>
      <w:ind w:left="440" w:hanging="220"/>
    </w:pPr>
    <w:rPr>
      <w:sz w:val="18"/>
      <w:szCs w:val="18"/>
    </w:rPr>
  </w:style>
  <w:style w:type="paragraph" w:styleId="Index3">
    <w:name w:val="index 3"/>
    <w:basedOn w:val="Normal"/>
    <w:next w:val="Normal"/>
    <w:autoRedefine w:val="1"/>
    <w:uiPriority w:val="99"/>
    <w:semiHidden w:val="1"/>
    <w:rsid w:val="00272DF6"/>
    <w:pPr>
      <w:ind w:left="660" w:hanging="220"/>
    </w:pPr>
    <w:rPr>
      <w:sz w:val="18"/>
      <w:szCs w:val="18"/>
    </w:rPr>
  </w:style>
  <w:style w:type="paragraph" w:styleId="Index4">
    <w:name w:val="index 4"/>
    <w:basedOn w:val="Normal"/>
    <w:next w:val="Normal"/>
    <w:autoRedefine w:val="1"/>
    <w:uiPriority w:val="99"/>
    <w:semiHidden w:val="1"/>
    <w:rsid w:val="00272DF6"/>
    <w:pPr>
      <w:ind w:left="880" w:hanging="220"/>
    </w:pPr>
    <w:rPr>
      <w:sz w:val="18"/>
      <w:szCs w:val="18"/>
    </w:rPr>
  </w:style>
  <w:style w:type="paragraph" w:styleId="Index5">
    <w:name w:val="index 5"/>
    <w:basedOn w:val="Normal"/>
    <w:next w:val="Normal"/>
    <w:autoRedefine w:val="1"/>
    <w:uiPriority w:val="99"/>
    <w:semiHidden w:val="1"/>
    <w:rsid w:val="00272DF6"/>
    <w:pPr>
      <w:ind w:left="1100" w:hanging="220"/>
    </w:pPr>
    <w:rPr>
      <w:sz w:val="18"/>
      <w:szCs w:val="18"/>
    </w:rPr>
  </w:style>
  <w:style w:type="paragraph" w:styleId="Index6">
    <w:name w:val="index 6"/>
    <w:basedOn w:val="Normal"/>
    <w:next w:val="Normal"/>
    <w:autoRedefine w:val="1"/>
    <w:uiPriority w:val="99"/>
    <w:semiHidden w:val="1"/>
    <w:rsid w:val="00272DF6"/>
    <w:pPr>
      <w:ind w:left="1320" w:hanging="220"/>
    </w:pPr>
    <w:rPr>
      <w:sz w:val="18"/>
      <w:szCs w:val="18"/>
    </w:rPr>
  </w:style>
  <w:style w:type="paragraph" w:styleId="Index7">
    <w:name w:val="index 7"/>
    <w:basedOn w:val="Normal"/>
    <w:next w:val="Normal"/>
    <w:autoRedefine w:val="1"/>
    <w:uiPriority w:val="99"/>
    <w:semiHidden w:val="1"/>
    <w:rsid w:val="00272DF6"/>
    <w:pPr>
      <w:ind w:left="1540" w:hanging="220"/>
    </w:pPr>
    <w:rPr>
      <w:sz w:val="18"/>
      <w:szCs w:val="18"/>
    </w:rPr>
  </w:style>
  <w:style w:type="paragraph" w:styleId="Index8">
    <w:name w:val="index 8"/>
    <w:basedOn w:val="Normal"/>
    <w:next w:val="Normal"/>
    <w:autoRedefine w:val="1"/>
    <w:uiPriority w:val="99"/>
    <w:semiHidden w:val="1"/>
    <w:rsid w:val="00272DF6"/>
    <w:pPr>
      <w:ind w:left="1760" w:hanging="220"/>
    </w:pPr>
    <w:rPr>
      <w:sz w:val="18"/>
      <w:szCs w:val="18"/>
    </w:rPr>
  </w:style>
  <w:style w:type="paragraph" w:styleId="Index9">
    <w:name w:val="index 9"/>
    <w:basedOn w:val="Normal"/>
    <w:next w:val="Normal"/>
    <w:autoRedefine w:val="1"/>
    <w:uiPriority w:val="99"/>
    <w:semiHidden w:val="1"/>
    <w:rsid w:val="00272DF6"/>
    <w:pPr>
      <w:ind w:left="1980" w:hanging="220"/>
    </w:pPr>
    <w:rPr>
      <w:sz w:val="18"/>
      <w:szCs w:val="18"/>
    </w:rPr>
  </w:style>
  <w:style w:type="paragraph" w:styleId="IndexHeading">
    <w:name w:val="index heading"/>
    <w:basedOn w:val="Normal"/>
    <w:next w:val="Index1"/>
    <w:uiPriority w:val="99"/>
    <w:semiHidden w:val="1"/>
    <w:rsid w:val="00272DF6"/>
    <w:pPr>
      <w:spacing w:after="120" w:before="240"/>
      <w:ind w:left="140"/>
    </w:pPr>
    <w:rPr>
      <w:rFonts w:ascii="Arial" w:cs="Arial" w:hAnsi="Arial"/>
      <w:b w:val="1"/>
      <w:bCs w:val="1"/>
      <w:sz w:val="28"/>
      <w:szCs w:val="28"/>
    </w:rPr>
  </w:style>
  <w:style w:type="paragraph" w:styleId="Subject" w:customStyle="1">
    <w:name w:val="Subject"/>
    <w:basedOn w:val="Normal"/>
    <w:next w:val="Normal"/>
    <w:rsid w:val="00272DF6"/>
    <w:pPr>
      <w:spacing w:after="480"/>
      <w:ind w:left="1191" w:hanging="1191"/>
    </w:pPr>
    <w:rPr>
      <w:b w:val="1"/>
      <w:szCs w:val="20"/>
    </w:rPr>
  </w:style>
  <w:style w:type="paragraph" w:styleId="Enclosures" w:customStyle="1">
    <w:name w:val="Enclosures"/>
    <w:basedOn w:val="Normal"/>
    <w:rsid w:val="00272DF6"/>
    <w:pPr>
      <w:keepNext w:val="1"/>
      <w:keepLines w:val="1"/>
      <w:tabs>
        <w:tab w:val="left" w:pos="5642"/>
      </w:tabs>
      <w:spacing w:before="480"/>
      <w:ind w:left="1191" w:hanging="1191"/>
    </w:pPr>
    <w:rPr>
      <w:szCs w:val="20"/>
    </w:rPr>
  </w:style>
  <w:style w:type="paragraph" w:styleId="Tiret0" w:customStyle="1">
    <w:name w:val="Tiret 0"/>
    <w:basedOn w:val="Normal"/>
    <w:rsid w:val="00272DF6"/>
    <w:pPr>
      <w:spacing w:after="120" w:before="120"/>
      <w:ind w:left="851" w:hanging="851"/>
      <w:jc w:val="both"/>
    </w:pPr>
    <w:rPr>
      <w:szCs w:val="20"/>
    </w:rPr>
  </w:style>
  <w:style w:type="paragraph" w:styleId="numparg" w:customStyle="1">
    <w:name w:val="numparg"/>
    <w:basedOn w:val="Heading1"/>
    <w:rsid w:val="00272DF6"/>
    <w:pPr>
      <w:keepNext w:val="1"/>
      <w:numPr>
        <w:numId w:val="1"/>
      </w:numPr>
      <w:spacing w:after="120" w:before="240"/>
      <w:jc w:val="both"/>
    </w:pPr>
    <w:rPr>
      <w:b w:val="0"/>
      <w:kern w:val="28"/>
      <w:sz w:val="24"/>
      <w:szCs w:val="20"/>
    </w:rPr>
  </w:style>
  <w:style w:type="character" w:styleId="Added" w:customStyle="1">
    <w:name w:val="Added"/>
    <w:rsid w:val="00272DF6"/>
    <w:rPr>
      <w:b w:val="1"/>
      <w:u w:val="single"/>
    </w:rPr>
  </w:style>
  <w:style w:type="paragraph" w:styleId="ListBullet">
    <w:name w:val="List Bullet"/>
    <w:basedOn w:val="Normal"/>
    <w:autoRedefine w:val="1"/>
    <w:rsid w:val="00272DF6"/>
    <w:pPr>
      <w:spacing w:after="240"/>
      <w:jc w:val="both"/>
    </w:pPr>
    <w:rPr>
      <w:szCs w:val="20"/>
    </w:rPr>
  </w:style>
  <w:style w:type="paragraph" w:styleId="Point0" w:customStyle="1">
    <w:name w:val="Point 0"/>
    <w:basedOn w:val="Normal"/>
    <w:link w:val="Point0Char"/>
    <w:rsid w:val="00272DF6"/>
    <w:pPr>
      <w:spacing w:after="120" w:before="120"/>
      <w:ind w:left="850" w:hanging="850"/>
      <w:jc w:val="both"/>
    </w:pPr>
    <w:rPr>
      <w:szCs w:val="20"/>
      <w:lang w:eastAsia="zh-CN"/>
    </w:rPr>
  </w:style>
  <w:style w:type="character" w:styleId="Point0Char" w:customStyle="1">
    <w:name w:val="Point 0 Char"/>
    <w:link w:val="Point0"/>
    <w:locked w:val="1"/>
    <w:rsid w:val="00272DF6"/>
    <w:rPr>
      <w:rFonts w:ascii="Times New Roman" w:hAnsi="Times New Roman"/>
      <w:sz w:val="24"/>
      <w:lang w:eastAsia="zh-CN" w:val="en-GB"/>
    </w:rPr>
  </w:style>
  <w:style w:type="paragraph" w:styleId="CharCharChar1CharCharChar" w:customStyle="1">
    <w:name w:val="Char Char Char1 Char Char Char"/>
    <w:aliases w:val="Char Char Char1 Char"/>
    <w:basedOn w:val="Normal"/>
    <w:rsid w:val="00272DF6"/>
    <w:rPr>
      <w:lang w:eastAsia="pl-PL" w:val="pl-PL"/>
    </w:rPr>
  </w:style>
  <w:style w:type="paragraph" w:styleId="CharCharChar" w:customStyle="1">
    <w:name w:val="Char Char Char"/>
    <w:basedOn w:val="Normal"/>
    <w:rsid w:val="00272DF6"/>
    <w:rPr>
      <w:lang w:eastAsia="pl-PL" w:val="pl-PL"/>
    </w:rPr>
  </w:style>
  <w:style w:type="paragraph" w:styleId="Point1" w:customStyle="1">
    <w:name w:val="Point 1"/>
    <w:basedOn w:val="Normal"/>
    <w:link w:val="Point1Char"/>
    <w:rsid w:val="00272DF6"/>
    <w:pPr>
      <w:spacing w:after="120" w:before="120"/>
      <w:ind w:left="1418" w:hanging="567"/>
      <w:jc w:val="both"/>
    </w:pPr>
    <w:rPr>
      <w:lang w:eastAsia="fr-BE"/>
    </w:rPr>
  </w:style>
  <w:style w:type="character" w:styleId="Point1Char" w:customStyle="1">
    <w:name w:val="Point 1 Char"/>
    <w:link w:val="Point1"/>
    <w:locked w:val="1"/>
    <w:rsid w:val="00272DF6"/>
    <w:rPr>
      <w:rFonts w:ascii="Times New Roman" w:hAnsi="Times New Roman"/>
      <w:sz w:val="24"/>
      <w:lang w:eastAsia="x-none" w:val="en-GB"/>
    </w:rPr>
  </w:style>
  <w:style w:type="paragraph" w:styleId="Normal12a12b" w:customStyle="1">
    <w:name w:val="Normal12a12b"/>
    <w:basedOn w:val="Normal"/>
    <w:rsid w:val="00272DF6"/>
    <w:pPr>
      <w:spacing w:after="240" w:before="240"/>
    </w:pPr>
    <w:rPr>
      <w:noProof w:val="1"/>
      <w:szCs w:val="20"/>
    </w:rPr>
  </w:style>
  <w:style w:type="paragraph" w:styleId="Numberedparagraph" w:customStyle="1">
    <w:name w:val="Numbered paragraph"/>
    <w:basedOn w:val="Normal"/>
    <w:rsid w:val="00272DF6"/>
    <w:pPr>
      <w:tabs>
        <w:tab w:val="num" w:pos="1080"/>
      </w:tabs>
      <w:spacing w:before="240"/>
      <w:ind w:left="357" w:hanging="357"/>
    </w:pPr>
    <w:rPr>
      <w:rFonts w:ascii="Arial" w:hAnsi="Arial"/>
      <w:b w:val="1"/>
      <w:szCs w:val="20"/>
    </w:rPr>
  </w:style>
  <w:style w:type="paragraph" w:styleId="Char" w:customStyle="1">
    <w:name w:val="Char"/>
    <w:basedOn w:val="Normal"/>
    <w:rsid w:val="00272DF6"/>
    <w:rPr>
      <w:lang w:eastAsia="pl-PL" w:val="pl-PL"/>
    </w:rPr>
  </w:style>
  <w:style w:type="paragraph" w:styleId="QuotedText" w:customStyle="1">
    <w:name w:val="Quoted Text"/>
    <w:basedOn w:val="Normal"/>
    <w:rsid w:val="00272DF6"/>
    <w:pPr>
      <w:spacing w:after="120" w:before="120"/>
      <w:ind w:left="1417"/>
    </w:pPr>
    <w:rPr>
      <w:szCs w:val="20"/>
    </w:rPr>
  </w:style>
  <w:style w:type="paragraph" w:styleId="ManualNumPar1" w:customStyle="1">
    <w:name w:val="Manual NumPar 1"/>
    <w:basedOn w:val="Normal"/>
    <w:next w:val="Text1Char"/>
    <w:link w:val="ManualNumPar1Char"/>
    <w:rsid w:val="00272DF6"/>
    <w:pPr>
      <w:spacing w:after="120" w:before="120"/>
      <w:ind w:left="850" w:hanging="850"/>
      <w:jc w:val="both"/>
    </w:pPr>
    <w:rPr>
      <w:lang w:eastAsia="zh-CN"/>
    </w:rPr>
  </w:style>
  <w:style w:type="character" w:styleId="ManualNumPar1Char" w:customStyle="1">
    <w:name w:val="Manual NumPar 1 Char"/>
    <w:link w:val="ManualNumPar1"/>
    <w:locked w:val="1"/>
    <w:rsid w:val="00272DF6"/>
    <w:rPr>
      <w:rFonts w:ascii="Times New Roman" w:hAnsi="Times New Roman"/>
      <w:sz w:val="24"/>
      <w:lang w:eastAsia="zh-CN" w:val="en-GB"/>
    </w:rPr>
  </w:style>
  <w:style w:type="character" w:styleId="Emphasis">
    <w:name w:val="Emphasis"/>
    <w:basedOn w:val="DefaultParagraphFont"/>
    <w:uiPriority w:val="20"/>
    <w:qFormat w:val="1"/>
    <w:rsid w:val="00272DF6"/>
    <w:rPr>
      <w:rFonts w:cs="Times New Roman"/>
      <w:i w:val="1"/>
    </w:rPr>
  </w:style>
  <w:style w:type="paragraph" w:styleId="Text1" w:customStyle="1">
    <w:name w:val="Text 1"/>
    <w:basedOn w:val="Normal"/>
    <w:rsid w:val="00272DF6"/>
    <w:pPr>
      <w:spacing w:after="240"/>
      <w:ind w:left="482"/>
      <w:jc w:val="both"/>
    </w:pPr>
    <w:rPr>
      <w:szCs w:val="20"/>
    </w:rPr>
  </w:style>
  <w:style w:type="paragraph" w:styleId="ListNumber">
    <w:name w:val="List Number"/>
    <w:basedOn w:val="Normal"/>
    <w:uiPriority w:val="99"/>
    <w:rsid w:val="00272DF6"/>
    <w:pPr>
      <w:spacing w:after="120" w:before="120"/>
      <w:ind w:left="720" w:hanging="360"/>
    </w:pPr>
    <w:rPr>
      <w:szCs w:val="20"/>
    </w:rPr>
  </w:style>
  <w:style w:type="paragraph" w:styleId="ListNumberLevel2" w:customStyle="1">
    <w:name w:val="List Number (Level 2)"/>
    <w:basedOn w:val="Normal"/>
    <w:link w:val="ListNumberLevel2Char"/>
    <w:rsid w:val="00272DF6"/>
    <w:pPr>
      <w:numPr>
        <w:ilvl w:val="1"/>
        <w:numId w:val="3"/>
      </w:numPr>
      <w:spacing w:after="120" w:before="120"/>
    </w:pPr>
    <w:rPr>
      <w:szCs w:val="20"/>
    </w:rPr>
  </w:style>
  <w:style w:type="character" w:styleId="ListNumberLevel2Char" w:customStyle="1">
    <w:name w:val="List Number (Level 2) Char"/>
    <w:link w:val="ListNumberLevel2"/>
    <w:locked w:val="1"/>
    <w:rsid w:val="00272DF6"/>
    <w:rPr>
      <w:rFonts w:ascii="Times New Roman" w:cs="Times New Roman" w:hAnsi="Times New Roman"/>
      <w:sz w:val="24"/>
      <w:lang w:bidi="ar-SA" w:val="en-GB"/>
    </w:rPr>
  </w:style>
  <w:style w:type="paragraph" w:styleId="ListNumberLevel4" w:customStyle="1">
    <w:name w:val="List Number (Level 4)"/>
    <w:basedOn w:val="Normal"/>
    <w:rsid w:val="00272DF6"/>
    <w:pPr>
      <w:tabs>
        <w:tab w:val="num" w:pos="2835"/>
      </w:tabs>
      <w:spacing w:after="120" w:before="120"/>
      <w:ind w:left="2835" w:hanging="709"/>
    </w:pPr>
    <w:rPr>
      <w:szCs w:val="20"/>
    </w:rPr>
  </w:style>
  <w:style w:type="paragraph" w:styleId="Normal1" w:customStyle="1">
    <w:name w:val="Normal1"/>
    <w:basedOn w:val="Normal"/>
    <w:rsid w:val="00272DF6"/>
    <w:pPr>
      <w:spacing w:after="120" w:line="360" w:lineRule="atLeast"/>
    </w:pPr>
    <w:rPr>
      <w:sz w:val="26"/>
      <w:szCs w:val="26"/>
    </w:rPr>
  </w:style>
  <w:style w:type="paragraph" w:styleId="CharCharChar1Char1" w:customStyle="1">
    <w:name w:val="Char Char Char1 Char1"/>
    <w:aliases w:val="Char Char Char1 Char Char Char1"/>
    <w:basedOn w:val="Normal"/>
    <w:rsid w:val="00272DF6"/>
    <w:rPr>
      <w:lang w:eastAsia="pl-PL" w:val="pl-PL"/>
    </w:rPr>
  </w:style>
  <w:style w:type="paragraph" w:styleId="ZchnZchn" w:customStyle="1">
    <w:name w:val="Zchn Zchn"/>
    <w:basedOn w:val="Normal"/>
    <w:rsid w:val="00272DF6"/>
    <w:pPr>
      <w:numPr>
        <w:numId w:val="4"/>
      </w:numPr>
      <w:spacing w:after="160" w:line="240" w:lineRule="exact"/>
    </w:pPr>
    <w:rPr>
      <w:i w:val="1"/>
    </w:rPr>
  </w:style>
  <w:style w:type="character" w:styleId="Strong">
    <w:name w:val="Strong"/>
    <w:basedOn w:val="DefaultParagraphFont"/>
    <w:uiPriority w:val="22"/>
    <w:qFormat w:val="1"/>
    <w:rsid w:val="00272DF6"/>
    <w:rPr>
      <w:rFonts w:cs="Times New Roman"/>
      <w:b w:val="1"/>
    </w:rPr>
  </w:style>
  <w:style w:type="paragraph" w:styleId="Default" w:customStyle="1">
    <w:name w:val="Default"/>
    <w:rsid w:val="00272DF6"/>
    <w:pPr>
      <w:autoSpaceDE w:val="0"/>
      <w:autoSpaceDN w:val="0"/>
      <w:adjustRightInd w:val="0"/>
    </w:pPr>
    <w:rPr>
      <w:rFonts w:ascii="EUAlbertina" w:cs="EUAlbertina" w:hAnsi="EUAlbertina"/>
      <w:color w:val="000000"/>
    </w:rPr>
  </w:style>
  <w:style w:type="paragraph" w:styleId="CM1" w:customStyle="1">
    <w:name w:val="CM1"/>
    <w:basedOn w:val="Default"/>
    <w:next w:val="Default"/>
    <w:rsid w:val="00272DF6"/>
    <w:rPr>
      <w:rFonts w:cs="Times New Roman"/>
      <w:color w:val="auto"/>
    </w:rPr>
  </w:style>
  <w:style w:type="paragraph" w:styleId="CM3" w:customStyle="1">
    <w:name w:val="CM3"/>
    <w:basedOn w:val="Default"/>
    <w:next w:val="Default"/>
    <w:rsid w:val="00272DF6"/>
    <w:rPr>
      <w:rFonts w:cs="Times New Roman"/>
      <w:color w:val="auto"/>
    </w:rPr>
  </w:style>
  <w:style w:type="paragraph" w:styleId="CM4" w:customStyle="1">
    <w:name w:val="CM4"/>
    <w:basedOn w:val="Default"/>
    <w:next w:val="Default"/>
    <w:rsid w:val="00272DF6"/>
    <w:rPr>
      <w:rFonts w:cs="Times New Roman"/>
      <w:color w:val="auto"/>
    </w:rPr>
  </w:style>
  <w:style w:type="paragraph" w:styleId="LightGrid-Accent31" w:customStyle="1">
    <w:name w:val="Light Grid - Accent 31"/>
    <w:basedOn w:val="Normal"/>
    <w:uiPriority w:val="34"/>
    <w:qFormat w:val="1"/>
    <w:rsid w:val="00272DF6"/>
    <w:pPr>
      <w:ind w:left="720"/>
    </w:pPr>
  </w:style>
  <w:style w:type="character" w:styleId="EndnoteReference">
    <w:name w:val="endnote reference"/>
    <w:basedOn w:val="DefaultParagraphFont"/>
    <w:unhideWhenUsed w:val="1"/>
    <w:rsid w:val="00272DF6"/>
    <w:rPr>
      <w:rFonts w:cs="Times New Roman"/>
      <w:vertAlign w:val="superscript"/>
    </w:rPr>
  </w:style>
  <w:style w:type="table" w:styleId="TableGrid1" w:customStyle="1">
    <w:name w:val="Table Grid1"/>
    <w:basedOn w:val="TableNormal"/>
    <w:next w:val="TableGrid"/>
    <w:uiPriority w:val="39"/>
    <w:rsid w:val="00272DF6"/>
    <w:pPr>
      <w:spacing w:afterAutospacing="1"/>
    </w:pPr>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ediumList2-Accent21" w:customStyle="1">
    <w:name w:val="Medium List 2 - Accent 21"/>
    <w:hidden w:val="1"/>
    <w:uiPriority w:val="99"/>
    <w:semiHidden w:val="1"/>
    <w:rsid w:val="00272DF6"/>
  </w:style>
  <w:style w:type="character" w:styleId="SubarticleChar" w:customStyle="1">
    <w:name w:val="Subarticle Char"/>
    <w:link w:val="Subarticle"/>
    <w:locked w:val="1"/>
    <w:rsid w:val="00272DF6"/>
    <w:rPr>
      <w:b w:val="1"/>
      <w:lang w:eastAsia="en-US" w:val="x-none"/>
    </w:rPr>
  </w:style>
  <w:style w:type="paragraph" w:styleId="Subarticle" w:customStyle="1">
    <w:name w:val="Subarticle"/>
    <w:basedOn w:val="Normal"/>
    <w:link w:val="SubarticleChar"/>
    <w:rsid w:val="00272DF6"/>
    <w:pPr>
      <w:ind w:left="720" w:hanging="720"/>
      <w:jc w:val="both"/>
    </w:pPr>
    <w:rPr>
      <w:b w:val="1"/>
      <w:sz w:val="20"/>
      <w:szCs w:val="20"/>
    </w:rPr>
  </w:style>
  <w:style w:type="paragraph" w:styleId="NoSpacing">
    <w:name w:val="No Spacing"/>
    <w:link w:val="NoSpacingChar"/>
    <w:uiPriority w:val="1"/>
    <w:qFormat w:val="1"/>
    <w:rsid w:val="000A2A8A"/>
    <w:pPr>
      <w:widowControl w:val="0"/>
    </w:pPr>
    <w:rPr>
      <w:sz w:val="22"/>
      <w:szCs w:val="22"/>
    </w:rPr>
  </w:style>
  <w:style w:type="character" w:styleId="ListParagraphChar" w:customStyle="1">
    <w:name w:val="List Paragraph Char"/>
    <w:aliases w:val="Lista viñetas Char,Viñetas (Inicio Parrafo) Char,Listenabsatz Char,1st level - Bullet List Paragraph Char,Lettre d'introduction Char,Medium Grid 1 - Accent 21 Char,FooterText Char,Heading 2_sj Char,Numbered Para 1 Char,Dot pt Char"/>
    <w:link w:val="ListParagraph"/>
    <w:uiPriority w:val="34"/>
    <w:qFormat w:val="1"/>
    <w:locked w:val="1"/>
    <w:rsid w:val="004A04C1"/>
    <w:rPr>
      <w:rFonts w:cs="Times New Roman"/>
      <w:sz w:val="22"/>
      <w:szCs w:val="22"/>
      <w:lang w:bidi="ar-SA"/>
    </w:rPr>
  </w:style>
  <w:style w:type="character" w:styleId="st" w:customStyle="1">
    <w:name w:val="st"/>
    <w:rsid w:val="00E65ED2"/>
  </w:style>
  <w:style w:type="character" w:styleId="UnresolvedMention1" w:customStyle="1">
    <w:name w:val="Unresolved Mention1"/>
    <w:basedOn w:val="DefaultParagraphFont"/>
    <w:uiPriority w:val="99"/>
    <w:semiHidden w:val="1"/>
    <w:unhideWhenUsed w:val="1"/>
    <w:rsid w:val="00732F2E"/>
    <w:rPr>
      <w:color w:val="605e5c"/>
      <w:shd w:color="auto" w:fill="e1dfdd" w:val="clear"/>
    </w:rPr>
  </w:style>
  <w:style w:type="character" w:styleId="None" w:customStyle="1">
    <w:name w:val="None"/>
    <w:rsid w:val="009B7DE1"/>
  </w:style>
  <w:style w:type="paragraph" w:styleId="Outline" w:customStyle="1">
    <w:name w:val="Outline"/>
    <w:basedOn w:val="Normal"/>
    <w:link w:val="OutlineChar"/>
    <w:qFormat w:val="1"/>
    <w:rsid w:val="00711CA5"/>
    <w:pPr>
      <w:tabs>
        <w:tab w:val="left" w:pos="720"/>
        <w:tab w:val="num" w:pos="926"/>
      </w:tabs>
      <w:spacing w:after="40"/>
      <w:ind w:left="926" w:hanging="360"/>
      <w:jc w:val="both"/>
    </w:pPr>
  </w:style>
  <w:style w:type="character" w:styleId="OutlineChar" w:customStyle="1">
    <w:name w:val="Outline Char"/>
    <w:link w:val="Outline"/>
    <w:rsid w:val="00711CA5"/>
    <w:rPr>
      <w:rFonts w:ascii="Times New Roman" w:cs="Times New Roman" w:hAnsi="Times New Roman"/>
      <w:sz w:val="24"/>
      <w:szCs w:val="24"/>
      <w:lang w:bidi="ar-SA" w:val="en-GB"/>
    </w:rPr>
  </w:style>
  <w:style w:type="character" w:styleId="CommentTextChar1" w:customStyle="1">
    <w:name w:val="Comment Text Char1"/>
    <w:uiPriority w:val="99"/>
    <w:rsid w:val="0097092C"/>
    <w:rPr>
      <w:rFonts w:ascii="Calibri" w:cs="Arial" w:eastAsia="Times New Roman" w:hAnsi="Calibri"/>
      <w:lang w:val="en-GB"/>
    </w:rPr>
  </w:style>
  <w:style w:type="paragraph" w:styleId="Table" w:customStyle="1">
    <w:name w:val="Table"/>
    <w:basedOn w:val="Normal"/>
    <w:next w:val="Normal"/>
    <w:autoRedefine w:val="1"/>
    <w:qFormat w:val="1"/>
    <w:rsid w:val="00EE05DD"/>
    <w:pPr>
      <w:keepNext w:val="1"/>
      <w:widowControl w:val="0"/>
      <w:tabs>
        <w:tab w:val="left" w:pos="3686"/>
      </w:tabs>
      <w:spacing w:after="60" w:before="120"/>
      <w:jc w:val="center"/>
    </w:pPr>
    <w:rPr>
      <w:b w:val="1"/>
      <w:bCs w:val="1"/>
      <w:i w:val="1"/>
      <w:color w:val="000000" w:themeColor="text1"/>
      <w:sz w:val="20"/>
      <w:szCs w:val="20"/>
    </w:rPr>
  </w:style>
  <w:style w:type="paragraph" w:styleId="Centered" w:customStyle="1">
    <w:name w:val="Centered"/>
    <w:basedOn w:val="Normal"/>
    <w:rsid w:val="00D02848"/>
    <w:pPr>
      <w:jc w:val="center"/>
    </w:pPr>
    <w:rPr>
      <w:rFonts w:ascii="Arial Bold" w:hAnsi="Arial Bold"/>
      <w:b w:val="1"/>
      <w:bCs w:val="1"/>
    </w:rPr>
  </w:style>
  <w:style w:type="paragraph" w:styleId="AbstractSummary" w:customStyle="1">
    <w:name w:val="Abstract/Summary"/>
    <w:basedOn w:val="Normal"/>
    <w:rsid w:val="00A03929"/>
    <w:pPr>
      <w:spacing w:before="120"/>
    </w:pPr>
  </w:style>
  <w:style w:type="paragraph" w:styleId="Caption">
    <w:name w:val="caption"/>
    <w:aliases w:val="Figure Caption,Labelling,cap,cap1,cap2,cap11,Caption Char + Before:  0 pt,After:  0 pt + Not B...,Caption1 Char,cap11 Char Ch...,cap11 Char Char Char Char,cap11 Char Char Char,cap11 Char Char,Caption Char3 Char,Figure/Table Caption,topic"/>
    <w:basedOn w:val="Normal"/>
    <w:next w:val="Normal"/>
    <w:link w:val="CaptionChar"/>
    <w:qFormat w:val="1"/>
    <w:rsid w:val="00A156BB"/>
    <w:pPr>
      <w:spacing w:after="60"/>
      <w:contextualSpacing w:val="1"/>
      <w:jc w:val="center"/>
    </w:pPr>
    <w:rPr>
      <w:rFonts w:asciiTheme="majorBidi" w:cstheme="majorBidi" w:hAnsiTheme="majorBidi"/>
      <w:b w:val="1"/>
      <w:bCs w:val="1"/>
      <w:i w:val="1"/>
      <w:snapToGrid w:val="0"/>
      <w:sz w:val="20"/>
      <w:szCs w:val="20"/>
    </w:rPr>
  </w:style>
  <w:style w:type="character" w:styleId="CaptionChar" w:customStyle="1">
    <w:name w:val="Caption Char"/>
    <w:aliases w:val="Figure Caption Char,Labelling Char,cap Char,cap1 Char,cap2 Char,cap11 Char,Caption Char + Before:  0 pt Char,After:  0 pt + Not B... Char,Caption1 Char Char,cap11 Char Ch... Char,cap11 Char Char Char Char Char,cap11 Char Char Char Char1"/>
    <w:link w:val="Caption"/>
    <w:rsid w:val="00A156BB"/>
    <w:rPr>
      <w:rFonts w:asciiTheme="majorBidi" w:cstheme="majorBidi" w:hAnsiTheme="majorBidi"/>
      <w:b w:val="1"/>
      <w:bCs w:val="1"/>
      <w:i w:val="1"/>
      <w:snapToGrid w:val="0"/>
      <w:lang w:bidi="ar-SA" w:val="en-GB"/>
    </w:rPr>
  </w:style>
  <w:style w:type="paragraph" w:styleId="ibullets" w:customStyle="1">
    <w:name w:val="(i) bullets"/>
    <w:basedOn w:val="BodyText"/>
    <w:link w:val="ibulletsChar"/>
    <w:qFormat w:val="1"/>
    <w:rsid w:val="00E30B4F"/>
    <w:pPr>
      <w:tabs>
        <w:tab w:val="num" w:pos="1080"/>
      </w:tabs>
      <w:spacing w:after="60"/>
      <w:ind w:left="567" w:hanging="425"/>
    </w:pPr>
  </w:style>
  <w:style w:type="character" w:styleId="ibulletsChar" w:customStyle="1">
    <w:name w:val="(i) bullets Char"/>
    <w:link w:val="ibullets"/>
    <w:rsid w:val="00E30B4F"/>
    <w:rPr>
      <w:rFonts w:ascii="Times New Roman" w:cs="Times New Roman" w:hAnsi="Times New Roman"/>
      <w:sz w:val="22"/>
      <w:szCs w:val="22"/>
      <w:lang w:bidi="ar-SA" w:val="en-GB"/>
    </w:rPr>
  </w:style>
  <w:style w:type="paragraph" w:styleId="Graphics" w:customStyle="1">
    <w:name w:val="Graphics"/>
    <w:basedOn w:val="BodyText"/>
    <w:link w:val="GraphicsChar"/>
    <w:qFormat w:val="1"/>
    <w:rsid w:val="00E30B4F"/>
    <w:pPr>
      <w:spacing w:before="60"/>
      <w:ind w:firstLine="0"/>
      <w:jc w:val="center"/>
    </w:pPr>
  </w:style>
  <w:style w:type="character" w:styleId="GraphicsChar" w:customStyle="1">
    <w:name w:val="Graphics Char"/>
    <w:link w:val="Graphics"/>
    <w:rsid w:val="00E30B4F"/>
    <w:rPr>
      <w:rFonts w:ascii="Times New Roman" w:cs="Times New Roman" w:hAnsi="Times New Roman"/>
      <w:sz w:val="22"/>
      <w:szCs w:val="22"/>
      <w:lang w:val="en-GB"/>
    </w:rPr>
  </w:style>
  <w:style w:type="paragraph" w:styleId="ListBullet2">
    <w:name w:val="List Bullet 2"/>
    <w:basedOn w:val="Normal"/>
    <w:uiPriority w:val="99"/>
    <w:unhideWhenUsed w:val="1"/>
    <w:qFormat w:val="1"/>
    <w:rsid w:val="004108A7"/>
    <w:pPr>
      <w:tabs>
        <w:tab w:val="num" w:pos="360"/>
      </w:tabs>
      <w:contextualSpacing w:val="1"/>
    </w:pPr>
  </w:style>
  <w:style w:type="paragraph" w:styleId="BodyText2">
    <w:name w:val="Body Text 2"/>
    <w:basedOn w:val="Normal"/>
    <w:link w:val="BodyText2Char"/>
    <w:uiPriority w:val="99"/>
    <w:unhideWhenUsed w:val="1"/>
    <w:rsid w:val="00C56DBA"/>
    <w:pPr>
      <w:spacing w:after="120" w:line="480" w:lineRule="auto"/>
    </w:pPr>
  </w:style>
  <w:style w:type="character" w:styleId="BodyText2Char" w:customStyle="1">
    <w:name w:val="Body Text 2 Char"/>
    <w:basedOn w:val="DefaultParagraphFont"/>
    <w:link w:val="BodyText2"/>
    <w:uiPriority w:val="99"/>
    <w:rsid w:val="00C56DBA"/>
    <w:rPr>
      <w:rFonts w:cs="Times New Roman"/>
      <w:sz w:val="22"/>
      <w:szCs w:val="22"/>
      <w:lang w:bidi="ar-SA"/>
    </w:rPr>
  </w:style>
  <w:style w:type="paragraph" w:styleId="Bullet" w:customStyle="1">
    <w:name w:val="Bullet"/>
    <w:basedOn w:val="Normal"/>
    <w:link w:val="BulletChar"/>
    <w:qFormat w:val="1"/>
    <w:rsid w:val="00470AE9"/>
    <w:pPr>
      <w:numPr>
        <w:numId w:val="8"/>
      </w:numPr>
      <w:pBdr>
        <w:top w:space="0" w:sz="0" w:val="nil"/>
        <w:left w:space="0" w:sz="0" w:val="nil"/>
        <w:bottom w:space="0" w:sz="0" w:val="nil"/>
        <w:right w:space="0" w:sz="0" w:val="nil"/>
        <w:between w:space="0" w:sz="0" w:val="nil"/>
      </w:pBdr>
      <w:spacing w:after="60"/>
      <w:jc w:val="both"/>
    </w:pPr>
    <w:rPr>
      <w:bCs w:val="1"/>
      <w:color w:val="000000"/>
      <w:lang w:eastAsia="ko-KR"/>
    </w:rPr>
  </w:style>
  <w:style w:type="character" w:styleId="BulletChar" w:customStyle="1">
    <w:name w:val="Bullet Char"/>
    <w:link w:val="Bullet"/>
    <w:rsid w:val="00470AE9"/>
    <w:rPr>
      <w:rFonts w:ascii="Times New Roman" w:cs="Times New Roman" w:hAnsi="Times New Roman"/>
      <w:bCs w:val="1"/>
      <w:color w:val="000000"/>
      <w:sz w:val="24"/>
      <w:szCs w:val="24"/>
      <w:lang w:bidi="ar-SA" w:eastAsia="ko-KR" w:val="en-GB"/>
    </w:rPr>
  </w:style>
  <w:style w:type="character" w:styleId="e24kjd" w:customStyle="1">
    <w:name w:val="e24kjd"/>
    <w:rsid w:val="00253803"/>
  </w:style>
  <w:style w:type="character" w:styleId="UnresolvedMention2" w:customStyle="1">
    <w:name w:val="Unresolved Mention2"/>
    <w:basedOn w:val="DefaultParagraphFont"/>
    <w:uiPriority w:val="99"/>
    <w:semiHidden w:val="1"/>
    <w:unhideWhenUsed w:val="1"/>
    <w:rsid w:val="00E664F8"/>
    <w:rPr>
      <w:color w:val="605e5c"/>
      <w:shd w:color="auto" w:fill="e1dfdd" w:val="clear"/>
    </w:rPr>
  </w:style>
  <w:style w:type="paragraph" w:styleId="Bulletlistlevel1" w:customStyle="1">
    <w:name w:val="Bullet list level 1"/>
    <w:basedOn w:val="Normal"/>
    <w:rsid w:val="001C7774"/>
    <w:pPr>
      <w:numPr>
        <w:numId w:val="9"/>
      </w:numPr>
    </w:pPr>
    <w:rPr>
      <w:rFonts w:eastAsia="Batang"/>
      <w:lang w:eastAsia="ko-KR"/>
    </w:rPr>
  </w:style>
  <w:style w:type="character" w:styleId="NoneA" w:customStyle="1">
    <w:name w:val="None A"/>
    <w:rsid w:val="00331598"/>
    <w:rPr>
      <w:lang w:val="fr-FR"/>
    </w:rPr>
  </w:style>
  <w:style w:type="character" w:styleId="Hyperlink6" w:customStyle="1">
    <w:name w:val="Hyperlink.6"/>
    <w:rsid w:val="00D54953"/>
    <w:rPr>
      <w:lang w:val="en-US"/>
    </w:rPr>
  </w:style>
  <w:style w:type="paragraph" w:styleId="StyleCaptionTimesNewRoman11pt" w:customStyle="1">
    <w:name w:val="Style Caption + Times New Roman 11 pt"/>
    <w:basedOn w:val="Caption"/>
    <w:link w:val="StyleCaptionTimesNewRoman11ptChar"/>
    <w:rsid w:val="00FD490F"/>
    <w:pPr>
      <w:numPr>
        <w:numId w:val="11"/>
      </w:numPr>
      <w:spacing w:after="0"/>
    </w:pPr>
  </w:style>
  <w:style w:type="numbering" w:styleId="ArticleSection">
    <w:name w:val="Outline List 3"/>
    <w:basedOn w:val="NoList"/>
    <w:rsid w:val="00FD490F"/>
  </w:style>
  <w:style w:type="character" w:styleId="UnresolvedMention3" w:customStyle="1">
    <w:name w:val="Unresolved Mention3"/>
    <w:basedOn w:val="DefaultParagraphFont"/>
    <w:uiPriority w:val="99"/>
    <w:semiHidden w:val="1"/>
    <w:unhideWhenUsed w:val="1"/>
    <w:rsid w:val="001932F1"/>
    <w:rPr>
      <w:color w:val="605e5c"/>
      <w:shd w:color="auto" w:fill="e1dfdd" w:val="clear"/>
    </w:rPr>
  </w:style>
  <w:style w:type="paragraph" w:styleId="Style1-CASCADE" w:customStyle="1">
    <w:name w:val="Style1-CASCADE"/>
    <w:basedOn w:val="Heading1"/>
    <w:link w:val="Style1-CASCADEChar"/>
    <w:uiPriority w:val="1"/>
    <w:qFormat w:val="1"/>
    <w:rsid w:val="00075572"/>
    <w:pPr>
      <w:shd w:color="auto" w:fill="0070c0" w:val="clear"/>
      <w:spacing w:before="240"/>
      <w:ind w:left="0" w:firstLine="0"/>
    </w:pPr>
    <w:rPr>
      <w:rFonts w:asciiTheme="majorBidi" w:cstheme="majorBidi" w:hAnsiTheme="majorBidi"/>
      <w:i w:val="0"/>
      <w:color w:val="ffffff" w:themeColor="background1"/>
    </w:rPr>
  </w:style>
  <w:style w:type="paragraph" w:styleId="Style2-CASCADE" w:customStyle="1">
    <w:name w:val="Style2-CASCADE"/>
    <w:basedOn w:val="Heading2"/>
    <w:link w:val="Style2-CASCADEChar"/>
    <w:uiPriority w:val="1"/>
    <w:qFormat w:val="1"/>
    <w:rsid w:val="00075572"/>
    <w:pPr>
      <w:shd w:color="auto" w:fill="9cc2e5" w:themeFill="accent1" w:themeFillTint="000099" w:val="clear"/>
      <w:ind w:left="720" w:hanging="720"/>
    </w:pPr>
    <w:rPr>
      <w:snapToGrid w:val="0"/>
      <w:sz w:val="24"/>
      <w:szCs w:val="24"/>
    </w:rPr>
  </w:style>
  <w:style w:type="character" w:styleId="Style1-CASCADEChar" w:customStyle="1">
    <w:name w:val="Style1-CASCADE Char"/>
    <w:basedOn w:val="Heading1Char"/>
    <w:link w:val="Style1-CASCADE"/>
    <w:uiPriority w:val="1"/>
    <w:rsid w:val="00075572"/>
    <w:rPr>
      <w:rFonts w:asciiTheme="majorBidi" w:cstheme="majorBidi" w:hAnsiTheme="majorBidi"/>
      <w:b w:val="1"/>
      <w:bCs w:val="1"/>
      <w:i w:val="0"/>
      <w:iCs w:val="0"/>
      <w:color w:val="ffffff" w:themeColor="background1"/>
      <w:sz w:val="28"/>
      <w:szCs w:val="28"/>
      <w:shd w:color="auto" w:fill="0070c0" w:val="clear"/>
      <w:lang w:bidi="ar-SA" w:val="en-GB"/>
    </w:rPr>
  </w:style>
  <w:style w:type="paragraph" w:styleId="Style3-CASCADE" w:customStyle="1">
    <w:name w:val="Style3-CASCADE"/>
    <w:basedOn w:val="Style2-CAMELIA"/>
    <w:link w:val="Style3-CASCADEChar"/>
    <w:uiPriority w:val="1"/>
    <w:qFormat w:val="1"/>
    <w:rsid w:val="00FA779A"/>
    <w:pPr>
      <w:shd w:color="auto" w:fill="d9e2f3" w:themeFill="accent5" w:themeFillTint="000033" w:val="clear"/>
      <w:tabs>
        <w:tab w:val="clear" w:pos="0"/>
      </w:tabs>
      <w:spacing w:after="40" w:before="40"/>
      <w:ind w:left="1276" w:hanging="1276"/>
    </w:pPr>
    <w:rPr>
      <w:rFonts w:asciiTheme="majorBidi" w:cstheme="majorBidi" w:hAnsiTheme="majorBidi"/>
      <w:color w:val="000000" w:themeColor="text1"/>
      <w:sz w:val="22"/>
      <w:szCs w:val="22"/>
    </w:rPr>
  </w:style>
  <w:style w:type="character" w:styleId="Style2-CASCADEChar" w:customStyle="1">
    <w:name w:val="Style2-CASCADE Char"/>
    <w:basedOn w:val="Heading2Char"/>
    <w:link w:val="Style2-CASCADE"/>
    <w:uiPriority w:val="1"/>
    <w:rsid w:val="00075572"/>
    <w:rPr>
      <w:rFonts w:asciiTheme="majorBidi" w:cstheme="majorBidi" w:hAnsiTheme="majorBidi"/>
      <w:b w:val="1"/>
      <w:bCs w:val="1"/>
      <w:snapToGrid w:val="0"/>
      <w:sz w:val="24"/>
      <w:szCs w:val="24"/>
      <w:shd w:color="auto" w:fill="9cc2e5" w:themeFill="accent1" w:themeFillTint="000099" w:val="clear"/>
      <w:lang w:bidi="ar-SA" w:eastAsia="en-GB" w:val="en-GB"/>
    </w:rPr>
  </w:style>
  <w:style w:type="paragraph" w:styleId="Style4-CASCADE" w:customStyle="1">
    <w:name w:val="Style4-CASCADE"/>
    <w:basedOn w:val="Normal"/>
    <w:link w:val="Style4-CASCADEChar"/>
    <w:uiPriority w:val="1"/>
    <w:rsid w:val="007B1209"/>
    <w:pPr>
      <w:jc w:val="both"/>
    </w:pPr>
    <w:rPr>
      <w:b w:val="1"/>
      <w:u w:val="single"/>
      <w:shd w:color="auto" w:fill="d9e2f3" w:themeFill="accent5" w:themeFillTint="000033" w:val="clear"/>
    </w:rPr>
  </w:style>
  <w:style w:type="character" w:styleId="Style3-CASCADEChar" w:customStyle="1">
    <w:name w:val="Style3-CASCADE Char"/>
    <w:basedOn w:val="Heading3Char"/>
    <w:link w:val="Style3-CASCADE"/>
    <w:uiPriority w:val="1"/>
    <w:rsid w:val="00FA779A"/>
    <w:rPr>
      <w:rFonts w:asciiTheme="majorBidi" w:cstheme="majorBidi" w:hAnsiTheme="majorBidi"/>
      <w:b w:val="1"/>
      <w:bCs w:val="0"/>
      <w:iCs w:val="0"/>
      <w:color w:val="000000" w:themeColor="text1"/>
      <w:kern w:val="28"/>
      <w:sz w:val="22"/>
      <w:szCs w:val="22"/>
      <w:shd w:color="auto" w:fill="d9e2f3" w:themeFill="accent5" w:themeFillTint="000033" w:val="clear"/>
      <w:lang w:bidi="ar-SA" w:eastAsia="fi-FI" w:val="en-GB"/>
    </w:rPr>
  </w:style>
  <w:style w:type="character" w:styleId="ng-star-inserted" w:customStyle="1">
    <w:name w:val="ng-star-inserted"/>
    <w:basedOn w:val="DefaultParagraphFont"/>
    <w:rsid w:val="006832CC"/>
  </w:style>
  <w:style w:type="character" w:styleId="Style4-CASCADEChar" w:customStyle="1">
    <w:name w:val="Style4-CASCADE Char"/>
    <w:basedOn w:val="DefaultParagraphFont"/>
    <w:link w:val="Style4-CASCADE"/>
    <w:uiPriority w:val="1"/>
    <w:rsid w:val="007B1209"/>
    <w:rPr>
      <w:rFonts w:ascii="Times New Roman" w:cs="Times New Roman" w:hAnsi="Times New Roman"/>
      <w:b w:val="1"/>
      <w:sz w:val="22"/>
      <w:szCs w:val="22"/>
      <w:u w:val="single"/>
      <w:lang w:bidi="ar-SA" w:val="en-GB"/>
    </w:rPr>
  </w:style>
  <w:style w:type="character" w:styleId="A6" w:customStyle="1">
    <w:name w:val="A6"/>
    <w:rsid w:val="00637BC3"/>
    <w:rPr>
      <w:rFonts w:cs="Gotham"/>
      <w:color w:val="000000"/>
      <w:sz w:val="18"/>
      <w:szCs w:val="18"/>
    </w:rPr>
  </w:style>
  <w:style w:type="character" w:styleId="apple-converted-space" w:customStyle="1">
    <w:name w:val="apple-converted-space"/>
    <w:basedOn w:val="DefaultParagraphFont"/>
    <w:rsid w:val="005874FD"/>
  </w:style>
  <w:style w:type="character" w:styleId="UnresolvedMention4" w:customStyle="1">
    <w:name w:val="Unresolved Mention4"/>
    <w:basedOn w:val="DefaultParagraphFont"/>
    <w:uiPriority w:val="99"/>
    <w:semiHidden w:val="1"/>
    <w:unhideWhenUsed w:val="1"/>
    <w:rsid w:val="005874FD"/>
    <w:rPr>
      <w:color w:val="605e5c"/>
      <w:shd w:color="auto" w:fill="e1dfdd" w:val="clear"/>
    </w:rPr>
  </w:style>
  <w:style w:type="character" w:styleId="figpopup-sensitive-area" w:customStyle="1">
    <w:name w:val="figpopup-sensitive-area"/>
    <w:basedOn w:val="DefaultParagraphFont"/>
    <w:rsid w:val="006C2916"/>
  </w:style>
  <w:style w:type="paragraph" w:styleId="Heading-2" w:customStyle="1">
    <w:name w:val="Heading-2"/>
    <w:basedOn w:val="Heading"/>
    <w:next w:val="Heading"/>
    <w:link w:val="Heading-2Char"/>
    <w:autoRedefine w:val="1"/>
    <w:qFormat w:val="1"/>
    <w:rsid w:val="00316513"/>
    <w:pPr>
      <w:pBdr>
        <w:bottom w:color="auto" w:space="0" w:sz="0" w:val="none"/>
      </w:pBdr>
      <w:outlineLvl w:val="1"/>
    </w:pPr>
    <w:rPr>
      <w:lang w:eastAsia="fi-FI"/>
    </w:rPr>
  </w:style>
  <w:style w:type="character" w:styleId="Heading-2Char" w:customStyle="1">
    <w:name w:val="Heading-2 Char"/>
    <w:basedOn w:val="HeadingChar"/>
    <w:link w:val="Heading-2"/>
    <w:rsid w:val="00316513"/>
    <w:rPr>
      <w:rFonts w:ascii="Arial" w:cs="Times New Roman" w:hAnsi="Arial"/>
      <w:b w:val="1"/>
      <w:color w:val="5b9bd5" w:themeColor="accent1"/>
      <w:kern w:val="28"/>
      <w:sz w:val="28"/>
      <w:lang w:bidi="ar-SA" w:eastAsia="fi-FI" w:val="en-GB"/>
    </w:rPr>
  </w:style>
  <w:style w:type="paragraph" w:styleId="Heading" w:customStyle="1">
    <w:name w:val="Heading"/>
    <w:basedOn w:val="Normal"/>
    <w:link w:val="HeadingChar"/>
    <w:autoRedefine w:val="1"/>
    <w:qFormat w:val="1"/>
    <w:rsid w:val="000C2959"/>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HeadingChar" w:customStyle="1">
    <w:name w:val="Heading Char"/>
    <w:link w:val="Heading"/>
    <w:rsid w:val="00316513"/>
    <w:rPr>
      <w:rFonts w:ascii="Arial" w:cs="Times New Roman" w:hAnsi="Arial"/>
      <w:b w:val="1"/>
      <w:color w:val="5b9bd5" w:themeColor="accent1"/>
      <w:kern w:val="28"/>
      <w:sz w:val="28"/>
      <w:lang w:bidi="ar-SA" w:val="en-GB"/>
    </w:rPr>
  </w:style>
  <w:style w:type="paragraph" w:styleId="Tabledatabullet" w:customStyle="1">
    <w:name w:val="Table data bullet"/>
    <w:basedOn w:val="Normal"/>
    <w:rsid w:val="00DC3ED6"/>
    <w:pPr>
      <w:tabs>
        <w:tab w:val="num" w:pos="360"/>
      </w:tabs>
      <w:spacing w:after="40" w:before="40"/>
      <w:ind w:left="360" w:hanging="360"/>
    </w:pPr>
    <w:rPr>
      <w:sz w:val="18"/>
      <w:szCs w:val="18"/>
      <w:lang w:bidi="he-IL"/>
    </w:rPr>
  </w:style>
  <w:style w:type="paragraph" w:styleId="Bullets" w:customStyle="1">
    <w:name w:val="Bullets"/>
    <w:basedOn w:val="Normal"/>
    <w:rsid w:val="008C744A"/>
    <w:pPr>
      <w:numPr>
        <w:numId w:val="13"/>
      </w:numPr>
      <w:tabs>
        <w:tab w:val="left" w:pos="1814"/>
      </w:tabs>
      <w:spacing w:line="360" w:lineRule="auto"/>
    </w:pPr>
    <w:rPr>
      <w:rFonts w:ascii="Verdana" w:hAnsi="Verdana"/>
      <w:bCs w:val="1"/>
      <w:snapToGrid w:val="0"/>
      <w:spacing w:val="4"/>
      <w:kern w:val="18"/>
      <w:lang w:bidi="he-IL"/>
    </w:rPr>
  </w:style>
  <w:style w:type="character" w:styleId="UnresolvedMention5" w:customStyle="1">
    <w:name w:val="Unresolved Mention5"/>
    <w:basedOn w:val="DefaultParagraphFont"/>
    <w:uiPriority w:val="99"/>
    <w:semiHidden w:val="1"/>
    <w:unhideWhenUsed w:val="1"/>
    <w:rsid w:val="008C744A"/>
    <w:rPr>
      <w:color w:val="605e5c"/>
      <w:shd w:color="auto" w:fill="e1dfdd" w:val="clear"/>
    </w:rPr>
  </w:style>
  <w:style w:type="paragraph" w:styleId="Contenidodelatabla" w:customStyle="1">
    <w:name w:val="Contenido de la tabla"/>
    <w:basedOn w:val="Normal"/>
    <w:qFormat w:val="1"/>
    <w:rsid w:val="0014131D"/>
    <w:pPr>
      <w:suppressLineNumbers w:val="1"/>
      <w:suppressAutoHyphens w:val="1"/>
    </w:pPr>
    <w:rPr>
      <w:rFonts w:ascii="Liberation Serif" w:cs="Lucida Sans" w:eastAsia="NSimSun" w:hAnsi="Liberation Serif"/>
      <w:kern w:val="2"/>
      <w:lang w:bidi="hi-IN" w:eastAsia="zh-CN" w:val="es-ES"/>
    </w:rPr>
  </w:style>
  <w:style w:type="character" w:styleId="UnresolvedMention">
    <w:name w:val="Unresolved Mention"/>
    <w:basedOn w:val="DefaultParagraphFont"/>
    <w:uiPriority w:val="99"/>
    <w:semiHidden w:val="1"/>
    <w:unhideWhenUsed w:val="1"/>
    <w:rsid w:val="00631BF8"/>
    <w:rPr>
      <w:color w:val="605e5c"/>
      <w:shd w:color="auto" w:fill="e1dfdd" w:val="clear"/>
    </w:rPr>
  </w:style>
  <w:style w:type="character" w:styleId="ref-journal" w:customStyle="1">
    <w:name w:val="ref-journal"/>
    <w:basedOn w:val="DefaultParagraphFont"/>
    <w:rsid w:val="00A65159"/>
  </w:style>
  <w:style w:type="character" w:styleId="ref-vol" w:customStyle="1">
    <w:name w:val="ref-vol"/>
    <w:basedOn w:val="DefaultParagraphFont"/>
    <w:rsid w:val="00A65159"/>
  </w:style>
  <w:style w:type="character" w:styleId="nowrap" w:customStyle="1">
    <w:name w:val="nowrap"/>
    <w:basedOn w:val="DefaultParagraphFont"/>
    <w:rsid w:val="00A65159"/>
  </w:style>
  <w:style w:type="character" w:styleId="element-citation" w:customStyle="1">
    <w:name w:val="element-citation"/>
    <w:basedOn w:val="DefaultParagraphFont"/>
    <w:rsid w:val="00A65159"/>
  </w:style>
  <w:style w:type="character" w:styleId="gmaildefault" w:customStyle="1">
    <w:name w:val="gmail_default"/>
    <w:basedOn w:val="DefaultParagraphFont"/>
    <w:rsid w:val="00DE54ED"/>
  </w:style>
  <w:style w:type="paragraph" w:styleId="StyleHeading3T3heading33l3Guide3Head3Listlevel3list1" w:customStyle="1">
    <w:name w:val="Style Heading 3T3heading 33l3Guide 3Head 3List level 3list ...1"/>
    <w:basedOn w:val="Normal"/>
    <w:rsid w:val="00133899"/>
    <w:pPr>
      <w:numPr>
        <w:ilvl w:val="2"/>
        <w:numId w:val="15"/>
      </w:numPr>
    </w:pPr>
    <w:rPr>
      <w:sz w:val="22"/>
      <w:szCs w:val="22"/>
      <w:lang w:bidi="he-IL"/>
    </w:rPr>
  </w:style>
  <w:style w:type="paragraph" w:styleId="MittleresRaster21" w:customStyle="1">
    <w:name w:val="Mittleres Raster 21"/>
    <w:basedOn w:val="Normal"/>
    <w:link w:val="MittleresRaster2Zeichen"/>
    <w:uiPriority w:val="1"/>
    <w:rsid w:val="005A4676"/>
    <w:pPr>
      <w:jc w:val="both"/>
    </w:pPr>
    <w:rPr>
      <w:rFonts w:ascii="SimSun" w:cs="SimSun" w:eastAsia="SimSun" w:hAnsi="SimSun"/>
      <w:szCs w:val="20"/>
      <w:lang w:bidi="he-IL" w:val="x-none"/>
    </w:rPr>
  </w:style>
  <w:style w:type="character" w:styleId="MittleresRaster2Zeichen" w:customStyle="1">
    <w:name w:val="Mittleres Raster 2 Zeichen"/>
    <w:link w:val="MittleresRaster21"/>
    <w:uiPriority w:val="1"/>
    <w:rsid w:val="005A4676"/>
    <w:rPr>
      <w:rFonts w:ascii="SimSun" w:cs="SimSun" w:eastAsia="SimSun" w:hAnsi="SimSun"/>
      <w:sz w:val="24"/>
      <w:lang w:eastAsia="en-GB" w:val="x-none"/>
    </w:rPr>
  </w:style>
  <w:style w:type="paragraph" w:styleId="xmsonormal" w:customStyle="1">
    <w:name w:val="x_msonormal"/>
    <w:basedOn w:val="Normal"/>
    <w:rsid w:val="005A4676"/>
    <w:rPr>
      <w:rFonts w:ascii="Calibri" w:cs="Calibri" w:eastAsia="Calibri" w:hAnsi="Calibri"/>
      <w:sz w:val="22"/>
      <w:szCs w:val="22"/>
      <w:lang w:bidi="he-IL"/>
    </w:rPr>
  </w:style>
  <w:style w:type="paragraph" w:styleId="Abstract" w:customStyle="1">
    <w:name w:val="Abstract"/>
    <w:basedOn w:val="Normal"/>
    <w:autoRedefine w:val="1"/>
    <w:rsid w:val="002B7A2F"/>
    <w:pPr>
      <w:spacing w:line="480" w:lineRule="auto"/>
    </w:pPr>
    <w:rPr>
      <w:rFonts w:eastAsia="MS Mincho"/>
      <w:lang w:eastAsia="ja-JP"/>
    </w:rPr>
  </w:style>
  <w:style w:type="character" w:styleId="NoSpacingChar" w:customStyle="1">
    <w:name w:val="No Spacing Char"/>
    <w:basedOn w:val="DefaultParagraphFont"/>
    <w:link w:val="NoSpacing"/>
    <w:uiPriority w:val="1"/>
    <w:rsid w:val="00B70095"/>
    <w:rPr>
      <w:rFonts w:cs="Times New Roman"/>
      <w:sz w:val="22"/>
      <w:szCs w:val="22"/>
      <w:lang w:bidi="ar-SA"/>
    </w:rPr>
  </w:style>
  <w:style w:type="character" w:styleId="title-text" w:customStyle="1">
    <w:name w:val="title-text"/>
    <w:basedOn w:val="DefaultParagraphFont"/>
    <w:rsid w:val="003B4CFD"/>
  </w:style>
  <w:style w:type="paragraph" w:styleId="StyleRight-538cm" w:customStyle="1">
    <w:name w:val="Style Right:  -5.38 cm"/>
    <w:basedOn w:val="Normal"/>
    <w:rsid w:val="00680F8B"/>
    <w:pPr>
      <w:jc w:val="both"/>
    </w:pPr>
    <w:rPr>
      <w:rFonts w:eastAsia="SimSun"/>
      <w:sz w:val="22"/>
      <w:szCs w:val="22"/>
      <w:lang w:bidi="he-IL"/>
    </w:rPr>
  </w:style>
  <w:style w:type="paragraph" w:styleId="WPDescTitle" w:customStyle="1">
    <w:name w:val="WP Desc Title"/>
    <w:basedOn w:val="Normal"/>
    <w:rsid w:val="00680F8B"/>
    <w:pPr>
      <w:keepNext w:val="1"/>
      <w:keepLines w:val="1"/>
      <w:pageBreakBefore w:val="1"/>
      <w:spacing w:after="120"/>
      <w:jc w:val="both"/>
    </w:pPr>
    <w:rPr>
      <w:rFonts w:ascii="Batang" w:eastAsia="SimSun" w:hAnsi="Batang"/>
      <w:b w:val="1"/>
      <w:bCs w:val="1"/>
      <w:lang w:bidi="he-IL" w:eastAsia="fr-BE"/>
    </w:rPr>
  </w:style>
  <w:style w:type="paragraph" w:styleId="MiniTitleSmall" w:customStyle="1">
    <w:name w:val="Mini Title Small"/>
    <w:basedOn w:val="Normal"/>
    <w:rsid w:val="00680F8B"/>
    <w:pPr>
      <w:keepNext w:val="1"/>
      <w:keepLines w:val="1"/>
      <w:spacing w:after="120" w:before="240"/>
      <w:jc w:val="both"/>
    </w:pPr>
    <w:rPr>
      <w:rFonts w:ascii="Batang" w:eastAsia="SimSun" w:hAnsi="Batang"/>
      <w:b w:val="1"/>
      <w:bCs w:val="1"/>
      <w:sz w:val="22"/>
      <w:szCs w:val="28"/>
      <w:lang w:bidi="he-IL" w:eastAsia="it-IT"/>
    </w:rPr>
  </w:style>
  <w:style w:type="paragraph" w:styleId="WPTaskTitle" w:customStyle="1">
    <w:name w:val="WP Task Title"/>
    <w:basedOn w:val="Normal"/>
    <w:next w:val="Normal"/>
    <w:rsid w:val="00680F8B"/>
    <w:pPr>
      <w:spacing w:after="120" w:before="120"/>
      <w:jc w:val="both"/>
    </w:pPr>
    <w:rPr>
      <w:rFonts w:ascii="Batang" w:eastAsia="SimSun" w:hAnsi="Batang"/>
      <w:b w:val="1"/>
      <w:bCs w:val="1"/>
      <w:i w:val="1"/>
      <w:iCs w:val="1"/>
      <w:sz w:val="22"/>
      <w:szCs w:val="18"/>
      <w:lang w:bidi="he-IL" w:eastAsia="it-IT"/>
    </w:rPr>
  </w:style>
  <w:style w:type="paragraph" w:styleId="front-1" w:customStyle="1">
    <w:name w:val="front-1"/>
    <w:basedOn w:val="Normal"/>
    <w:next w:val="Normal"/>
    <w:rsid w:val="00680F8B"/>
    <w:pPr>
      <w:spacing w:after="120" w:before="960"/>
      <w:jc w:val="both"/>
    </w:pPr>
    <w:rPr>
      <w:rFonts w:eastAsia="SimSun"/>
      <w:sz w:val="96"/>
      <w:szCs w:val="22"/>
      <w:lang w:bidi="he-IL"/>
    </w:rPr>
  </w:style>
  <w:style w:type="paragraph" w:styleId="front-2" w:customStyle="1">
    <w:name w:val="front-2"/>
    <w:basedOn w:val="Normal"/>
    <w:next w:val="Normal"/>
    <w:rsid w:val="00680F8B"/>
    <w:pPr>
      <w:keepNext w:val="1"/>
      <w:keepLines w:val="1"/>
      <w:spacing w:after="120"/>
      <w:jc w:val="both"/>
    </w:pPr>
    <w:rPr>
      <w:rFonts w:eastAsia="SimSun"/>
      <w:sz w:val="36"/>
      <w:szCs w:val="22"/>
      <w:lang w:bidi="he-IL"/>
    </w:rPr>
  </w:style>
  <w:style w:type="character" w:styleId="HTMLTypewriter">
    <w:name w:val="HTML Typewriter"/>
    <w:semiHidden w:val="1"/>
    <w:rsid w:val="00680F8B"/>
    <w:rPr>
      <w:rFonts w:ascii="Verdana" w:cs="Times" w:eastAsia="Times" w:hAnsi="Verdana"/>
      <w:sz w:val="20"/>
      <w:szCs w:val="20"/>
    </w:rPr>
  </w:style>
  <w:style w:type="paragraph" w:styleId="NormalUnderline" w:customStyle="1">
    <w:name w:val="Normal Underline"/>
    <w:basedOn w:val="Normal"/>
    <w:rsid w:val="00680F8B"/>
    <w:pPr>
      <w:spacing w:before="120"/>
      <w:jc w:val="both"/>
    </w:pPr>
    <w:rPr>
      <w:rFonts w:eastAsia="SimSun"/>
      <w:sz w:val="22"/>
      <w:u w:val="single"/>
      <w:lang w:bidi="he-IL"/>
    </w:rPr>
  </w:style>
  <w:style w:type="paragraph" w:styleId="Miniheading" w:customStyle="1">
    <w:name w:val="Mini heading"/>
    <w:basedOn w:val="Normal"/>
    <w:rsid w:val="00680F8B"/>
    <w:pPr>
      <w:spacing w:before="120"/>
      <w:jc w:val="both"/>
    </w:pPr>
    <w:rPr>
      <w:rFonts w:ascii="Batang" w:eastAsia="SimSun" w:hAnsi="Batang"/>
      <w:b w:val="1"/>
      <w:szCs w:val="22"/>
      <w:lang w:bidi="he-IL"/>
    </w:rPr>
  </w:style>
  <w:style w:type="paragraph" w:styleId="ECguide" w:customStyle="1">
    <w:name w:val="EC guide"/>
    <w:basedOn w:val="Normal"/>
    <w:next w:val="Normal"/>
    <w:autoRedefine w:val="1"/>
    <w:qFormat w:val="1"/>
    <w:rsid w:val="00680F8B"/>
    <w:pPr>
      <w:jc w:val="both"/>
    </w:pPr>
    <w:rPr>
      <w:rFonts w:eastAsia="SimSun"/>
      <w:color w:val="00b050"/>
      <w:sz w:val="22"/>
      <w:szCs w:val="22"/>
      <w:lang w:bidi="he-IL" w:eastAsia="it-IT"/>
    </w:rPr>
  </w:style>
  <w:style w:type="paragraph" w:styleId="whichpartner" w:customStyle="1">
    <w:name w:val="_which partner"/>
    <w:basedOn w:val="Normal"/>
    <w:next w:val="BodyText"/>
    <w:rsid w:val="00680F8B"/>
    <w:pPr>
      <w:ind w:left="284" w:right="282"/>
      <w:jc w:val="both"/>
    </w:pPr>
    <w:rPr>
      <w:rFonts w:ascii="PMingLiU" w:eastAsia="SimSun" w:hAnsi="PMingLiU"/>
      <w:b w:val="1"/>
      <w:color w:val="c00000"/>
      <w:lang w:bidi="he-IL"/>
    </w:rPr>
  </w:style>
  <w:style w:type="paragraph" w:styleId="advice" w:customStyle="1">
    <w:name w:val="_advice"/>
    <w:basedOn w:val="Normal"/>
    <w:link w:val="adviceChar"/>
    <w:rsid w:val="00680F8B"/>
    <w:pPr>
      <w:jc w:val="both"/>
    </w:pPr>
    <w:rPr>
      <w:rFonts w:eastAsia="SimSun"/>
      <w:color w:val="0000ff"/>
      <w:sz w:val="22"/>
      <w:szCs w:val="22"/>
      <w:lang w:bidi="he-IL"/>
    </w:rPr>
  </w:style>
  <w:style w:type="paragraph" w:styleId="Bodycomment" w:customStyle="1">
    <w:name w:val="Body comment"/>
    <w:basedOn w:val="whichpartner"/>
    <w:rsid w:val="00680F8B"/>
    <w:pPr>
      <w:shd w:color="auto" w:fill="ffff99" w:val="clear"/>
    </w:pPr>
    <w:rPr>
      <w:rFonts w:ascii="Batang" w:hAnsi="Batang"/>
    </w:rPr>
  </w:style>
  <w:style w:type="paragraph" w:styleId="indent1" w:customStyle="1">
    <w:name w:val="indent 1"/>
    <w:aliases w:val="i1,i1 Char,indent 1 Char1 Char Char,indent 1 Char1"/>
    <w:basedOn w:val="Normal"/>
    <w:rsid w:val="00680F8B"/>
    <w:pPr>
      <w:tabs>
        <w:tab w:val="num" w:pos="360"/>
      </w:tabs>
      <w:spacing w:after="40" w:before="40"/>
      <w:ind w:left="360" w:hanging="360"/>
      <w:jc w:val="both"/>
    </w:pPr>
    <w:rPr>
      <w:rFonts w:ascii="Calibri Light" w:eastAsia="SimSun" w:hAnsi="Calibri Light"/>
      <w:sz w:val="22"/>
      <w:szCs w:val="22"/>
      <w:lang w:bidi="he-IL" w:eastAsia="fr-FR"/>
    </w:rPr>
  </w:style>
  <w:style w:type="paragraph" w:styleId="Bodyredbullet" w:customStyle="1">
    <w:name w:val="Body red bullet"/>
    <w:basedOn w:val="ECguide"/>
    <w:next w:val="ECguide"/>
    <w:rsid w:val="00680F8B"/>
    <w:pPr>
      <w:numPr>
        <w:numId w:val="3"/>
      </w:numPr>
    </w:pPr>
  </w:style>
  <w:style w:type="paragraph" w:styleId="Heading1nonum" w:customStyle="1">
    <w:name w:val="Heading 1 no num"/>
    <w:basedOn w:val="Heading1"/>
    <w:rsid w:val="00680F8B"/>
    <w:pPr>
      <w:pBdr>
        <w:bottom w:color="4f81bd" w:space="1" w:sz="4" w:val="single"/>
      </w:pBdr>
      <w:shd w:color="auto" w:fill="auto" w:val="clear"/>
      <w:tabs>
        <w:tab w:val="left" w:pos="284"/>
      </w:tabs>
      <w:spacing w:after="240"/>
      <w:ind w:left="0" w:firstLine="0"/>
      <w:outlineLvl w:val="9"/>
    </w:pPr>
    <w:rPr>
      <w:rFonts w:ascii="Arial Narrow" w:cs="Arial Narrow" w:eastAsia="SimSun" w:hAnsi="Arial Narrow"/>
      <w:i w:val="0"/>
      <w:kern w:val="28"/>
      <w:sz w:val="32"/>
      <w:szCs w:val="22"/>
      <w:lang w:bidi="he-IL"/>
    </w:rPr>
  </w:style>
  <w:style w:type="paragraph" w:styleId="ECguidenum" w:customStyle="1">
    <w:name w:val="EC guide num"/>
    <w:basedOn w:val="ECguide"/>
    <w:rsid w:val="00680F8B"/>
    <w:pPr>
      <w:tabs>
        <w:tab w:val="left" w:pos="567"/>
      </w:tabs>
      <w:ind w:left="567" w:hanging="283"/>
    </w:pPr>
  </w:style>
  <w:style w:type="paragraph" w:styleId="ECguidebullet" w:customStyle="1">
    <w:name w:val="EC guide bullet"/>
    <w:basedOn w:val="Bodyredbullet"/>
    <w:qFormat w:val="1"/>
    <w:rsid w:val="00680F8B"/>
    <w:pPr>
      <w:numPr>
        <w:numId w:val="14"/>
      </w:numPr>
    </w:pPr>
  </w:style>
  <w:style w:type="paragraph" w:styleId="advicenum" w:customStyle="1">
    <w:name w:val="_advice num"/>
    <w:basedOn w:val="Normal"/>
    <w:rsid w:val="00680F8B"/>
    <w:pPr>
      <w:numPr>
        <w:numId w:val="2"/>
      </w:numPr>
      <w:tabs>
        <w:tab w:val="num" w:pos="567"/>
      </w:tabs>
      <w:ind w:left="567" w:hanging="294"/>
      <w:jc w:val="both"/>
    </w:pPr>
    <w:rPr>
      <w:rFonts w:eastAsia="SimSun"/>
      <w:color w:val="0000ff"/>
      <w:sz w:val="22"/>
      <w:szCs w:val="22"/>
      <w:lang w:bidi="he-IL"/>
    </w:rPr>
  </w:style>
  <w:style w:type="paragraph" w:styleId="Tablebody" w:customStyle="1">
    <w:name w:val="Table body"/>
    <w:basedOn w:val="BodyText"/>
    <w:rsid w:val="00680F8B"/>
    <w:pPr>
      <w:widowControl w:val="0"/>
      <w:numPr>
        <w:ilvl w:val="12"/>
      </w:numPr>
      <w:spacing w:after="40" w:before="40"/>
      <w:ind w:left="113" w:right="57" w:hanging="360"/>
    </w:pPr>
    <w:rPr>
      <w:rFonts w:eastAsia="SimSun"/>
      <w:bCs w:val="1"/>
      <w:szCs w:val="20"/>
      <w:lang w:bidi="he-IL" w:eastAsia="it-IT"/>
    </w:rPr>
  </w:style>
  <w:style w:type="paragraph" w:styleId="Tabledata" w:customStyle="1">
    <w:name w:val="Table data"/>
    <w:basedOn w:val="Normal"/>
    <w:rsid w:val="00680F8B"/>
    <w:pPr>
      <w:spacing w:after="20" w:before="20"/>
      <w:ind w:left="57" w:right="57"/>
      <w:jc w:val="center"/>
    </w:pPr>
    <w:rPr>
      <w:rFonts w:eastAsia="SimSun"/>
      <w:sz w:val="18"/>
      <w:szCs w:val="22"/>
      <w:lang w:bidi="he-IL"/>
    </w:rPr>
  </w:style>
  <w:style w:type="paragraph" w:styleId="Tabledataindent" w:customStyle="1">
    <w:name w:val="Table data indent"/>
    <w:basedOn w:val="Tabledatabullet"/>
    <w:rsid w:val="00680F8B"/>
    <w:pPr>
      <w:tabs>
        <w:tab w:val="clear" w:pos="360"/>
        <w:tab w:val="num" w:pos="269"/>
      </w:tabs>
      <w:ind w:left="0" w:firstLine="0"/>
    </w:pPr>
    <w:rPr>
      <w:rFonts w:eastAsia="SimSun"/>
    </w:rPr>
  </w:style>
  <w:style w:type="paragraph" w:styleId="Tableheadcenter" w:customStyle="1">
    <w:name w:val="Table head center"/>
    <w:basedOn w:val="Normal"/>
    <w:qFormat w:val="1"/>
    <w:rsid w:val="00680F8B"/>
    <w:pPr>
      <w:jc w:val="center"/>
    </w:pPr>
    <w:rPr>
      <w:rFonts w:ascii="Monotype Sorts" w:eastAsia="SimSun" w:hAnsi="Monotype Sorts"/>
      <w:b w:val="1"/>
      <w:i w:val="1"/>
      <w:sz w:val="22"/>
      <w:szCs w:val="22"/>
      <w:lang w:bidi="he-IL"/>
    </w:rPr>
  </w:style>
  <w:style w:type="paragraph" w:styleId="Tabletextctr" w:customStyle="1">
    <w:name w:val="Table text ctr"/>
    <w:basedOn w:val="Normal"/>
    <w:qFormat w:val="1"/>
    <w:rsid w:val="00680F8B"/>
    <w:pPr>
      <w:spacing w:after="40" w:before="40"/>
      <w:jc w:val="center"/>
    </w:pPr>
    <w:rPr>
      <w:rFonts w:eastAsia="SimSun"/>
      <w:sz w:val="18"/>
      <w:szCs w:val="22"/>
      <w:lang w:bidi="he-IL"/>
    </w:rPr>
  </w:style>
  <w:style w:type="paragraph" w:styleId="Tabletextleft" w:customStyle="1">
    <w:name w:val="Table text left"/>
    <w:basedOn w:val="Tabletextctr"/>
    <w:qFormat w:val="1"/>
    <w:rsid w:val="00680F8B"/>
    <w:pPr>
      <w:jc w:val="left"/>
    </w:pPr>
    <w:rPr>
      <w:szCs w:val="18"/>
    </w:rPr>
  </w:style>
  <w:style w:type="paragraph" w:styleId="TableTextChar" w:customStyle="1">
    <w:name w:val="Table Text Char"/>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character" w:styleId="TableTextCharChar" w:customStyle="1">
    <w:name w:val="Table Text Char Char"/>
    <w:rsid w:val="00680F8B"/>
    <w:rPr>
      <w:rFonts w:ascii="Symbol" w:hAnsi="Symbol"/>
      <w:color w:val="000000"/>
      <w:sz w:val="16"/>
      <w:lang w:eastAsia="en-US"/>
    </w:rPr>
  </w:style>
  <w:style w:type="paragraph" w:styleId="update" w:customStyle="1">
    <w:name w:val="update"/>
    <w:basedOn w:val="Normal"/>
    <w:next w:val="Normal"/>
    <w:rsid w:val="00680F8B"/>
    <w:pPr>
      <w:pBdr>
        <w:right w:color="auto" w:space="5" w:sz="6" w:val="single"/>
      </w:pBdr>
      <w:jc w:val="both"/>
    </w:pPr>
    <w:rPr>
      <w:rFonts w:ascii="Calibri Light" w:eastAsia="SimSun" w:hAnsi="Calibri Light"/>
      <w:sz w:val="22"/>
      <w:szCs w:val="22"/>
      <w:lang w:bidi="he-IL" w:eastAsia="fr-FR"/>
    </w:rPr>
  </w:style>
  <w:style w:type="paragraph" w:styleId="deliver" w:customStyle="1">
    <w:name w:val="deliver"/>
    <w:basedOn w:val="Normal"/>
    <w:rsid w:val="00680F8B"/>
    <w:pPr>
      <w:tabs>
        <w:tab w:val="left" w:pos="657"/>
      </w:tabs>
      <w:spacing w:after="40" w:before="40"/>
      <w:ind w:left="1538" w:right="360" w:hanging="1538"/>
      <w:jc w:val="both"/>
    </w:pPr>
    <w:rPr>
      <w:rFonts w:ascii="Calibri Light" w:eastAsia="SimSun" w:hAnsi="Calibri Light"/>
      <w:sz w:val="22"/>
      <w:szCs w:val="22"/>
      <w:lang w:bidi="he-IL" w:eastAsia="fr-FR"/>
    </w:rPr>
  </w:style>
  <w:style w:type="paragraph" w:styleId="ListBullet3">
    <w:name w:val="List Bullet 3"/>
    <w:basedOn w:val="Normal"/>
    <w:semiHidden w:val="1"/>
    <w:rsid w:val="00680F8B"/>
    <w:pPr>
      <w:numPr>
        <w:numId w:val="6"/>
      </w:numPr>
      <w:tabs>
        <w:tab w:val="num" w:pos="1134"/>
      </w:tabs>
      <w:ind w:left="1134" w:hanging="238"/>
      <w:contextualSpacing w:val="1"/>
      <w:jc w:val="both"/>
    </w:pPr>
    <w:rPr>
      <w:rFonts w:eastAsia="SimSun"/>
      <w:sz w:val="22"/>
      <w:szCs w:val="22"/>
      <w:lang w:bidi="he-IL"/>
    </w:rPr>
  </w:style>
  <w:style w:type="paragraph" w:styleId="TableText" w:customStyle="1">
    <w:name w:val="Table Text"/>
    <w:basedOn w:val="Normal"/>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after="20" w:before="20"/>
      <w:ind w:left="57" w:right="57"/>
      <w:jc w:val="center"/>
    </w:pPr>
    <w:rPr>
      <w:rFonts w:eastAsia="SimSun"/>
      <w:sz w:val="16"/>
      <w:szCs w:val="22"/>
      <w:lang w:bidi="he-IL"/>
    </w:rPr>
  </w:style>
  <w:style w:type="paragraph" w:styleId="BookText-Bullet" w:customStyle="1">
    <w:name w:val="Book Text - Bullet"/>
    <w:basedOn w:val="Normal"/>
    <w:autoRedefine w:val="1"/>
    <w:rsid w:val="00680F8B"/>
    <w:pPr>
      <w:numPr>
        <w:numId w:val="7"/>
      </w:numPr>
      <w:spacing w:after="120" w:before="100" w:beforeAutospacing="1"/>
      <w:jc w:val="both"/>
    </w:pPr>
    <w:rPr>
      <w:rFonts w:eastAsia="SimSun"/>
      <w:lang w:bidi="he-IL"/>
    </w:rPr>
  </w:style>
  <w:style w:type="paragraph" w:styleId="Example" w:customStyle="1">
    <w:name w:val="Example"/>
    <w:basedOn w:val="BodyText"/>
    <w:rsid w:val="00680F8B"/>
    <w:pPr>
      <w:widowControl w:val="0"/>
      <w:shd w:color="auto" w:fill="eaf1dd" w:val="clear"/>
      <w:tabs>
        <w:tab w:val="left" w:pos="675"/>
        <w:tab w:val="left" w:pos="9854"/>
      </w:tabs>
      <w:spacing w:after="60"/>
      <w:ind w:firstLine="0"/>
    </w:pPr>
    <w:rPr>
      <w:rFonts w:eastAsia="SimSun"/>
      <w:bCs w:val="1"/>
      <w:color w:val="943634"/>
      <w:szCs w:val="20"/>
      <w:lang w:bidi="he-IL" w:eastAsia="it-IT"/>
    </w:rPr>
  </w:style>
  <w:style w:type="paragraph" w:styleId="Centregap" w:customStyle="1">
    <w:name w:val="Centre gap"/>
    <w:basedOn w:val="Normal"/>
    <w:rsid w:val="00680F8B"/>
    <w:pPr>
      <w:tabs>
        <w:tab w:val="right" w:pos="4253"/>
        <w:tab w:val="left" w:pos="4536"/>
      </w:tabs>
      <w:jc w:val="both"/>
    </w:pPr>
    <w:rPr>
      <w:rFonts w:eastAsia="SimSun"/>
      <w:b w:val="1"/>
      <w:bCs w:val="1"/>
      <w:sz w:val="22"/>
      <w:szCs w:val="22"/>
      <w:lang w:bidi="he-IL"/>
    </w:rPr>
  </w:style>
  <w:style w:type="paragraph" w:styleId="Figure" w:customStyle="1">
    <w:name w:val="Figure"/>
    <w:basedOn w:val="BodyText"/>
    <w:rsid w:val="00680F8B"/>
    <w:pPr>
      <w:widowControl w:val="0"/>
      <w:tabs>
        <w:tab w:val="left" w:pos="675"/>
        <w:tab w:val="left" w:pos="9854"/>
      </w:tabs>
      <w:spacing w:after="60"/>
      <w:ind w:firstLine="0"/>
      <w:jc w:val="center"/>
    </w:pPr>
    <w:rPr>
      <w:rFonts w:eastAsia="SimSun"/>
      <w:bCs w:val="1"/>
      <w:szCs w:val="20"/>
      <w:lang w:bidi="he-IL" w:eastAsia="it-IT"/>
    </w:rPr>
  </w:style>
  <w:style w:type="paragraph" w:styleId="Tableheadleft" w:customStyle="1">
    <w:name w:val="Table head left"/>
    <w:basedOn w:val="Tableheadcenter"/>
    <w:rsid w:val="00680F8B"/>
    <w:pPr>
      <w:jc w:val="left"/>
    </w:pPr>
    <w:rPr>
      <w:bCs w:val="1"/>
      <w:iCs w:val="1"/>
    </w:rPr>
  </w:style>
  <w:style w:type="paragraph" w:styleId="Indent3" w:customStyle="1">
    <w:name w:val="Indent3"/>
    <w:basedOn w:val="ListBullet3"/>
    <w:rsid w:val="00680F8B"/>
    <w:pPr>
      <w:numPr>
        <w:numId w:val="0"/>
      </w:numPr>
      <w:ind w:left="896"/>
      <w:contextualSpacing w:val="0"/>
    </w:pPr>
  </w:style>
  <w:style w:type="paragraph" w:styleId="gap" w:customStyle="1">
    <w:name w:val="gap"/>
    <w:basedOn w:val="Normal"/>
    <w:rsid w:val="00680F8B"/>
    <w:pPr>
      <w:jc w:val="both"/>
    </w:pPr>
    <w:rPr>
      <w:rFonts w:eastAsia="SimSun"/>
      <w:sz w:val="10"/>
      <w:szCs w:val="22"/>
      <w:lang w:bidi="he-IL"/>
    </w:rPr>
  </w:style>
  <w:style w:type="character" w:styleId="ListBullet3Char" w:customStyle="1">
    <w:name w:val="List Bullet 3 Char"/>
    <w:rsid w:val="00680F8B"/>
    <w:rPr>
      <w:color w:val="000000"/>
      <w:sz w:val="22"/>
      <w:szCs w:val="22"/>
      <w:lang w:bidi="ar-SA" w:eastAsia="en-US" w:val="en-GB"/>
    </w:rPr>
  </w:style>
  <w:style w:type="character" w:styleId="Indent3Char" w:customStyle="1">
    <w:name w:val="Indent3 Char"/>
    <w:rsid w:val="00680F8B"/>
    <w:rPr>
      <w:color w:val="000000"/>
      <w:sz w:val="22"/>
      <w:szCs w:val="22"/>
      <w:lang w:bidi="ar-SA" w:eastAsia="en-US" w:val="en-GB"/>
    </w:rPr>
  </w:style>
  <w:style w:type="paragraph" w:styleId="ListParagraph2" w:customStyle="1">
    <w:name w:val="List Paragraph2"/>
    <w:basedOn w:val="Normal"/>
    <w:rsid w:val="00680F8B"/>
    <w:pPr>
      <w:ind w:left="720"/>
      <w:contextualSpacing w:val="1"/>
      <w:jc w:val="both"/>
    </w:pPr>
    <w:rPr>
      <w:rFonts w:eastAsia="SimSun"/>
      <w:lang w:bidi="he-IL"/>
    </w:rPr>
  </w:style>
  <w:style w:type="paragraph" w:styleId="BodyText3">
    <w:name w:val="Body Text 3"/>
    <w:basedOn w:val="Normal"/>
    <w:link w:val="BodyText3Char"/>
    <w:semiHidden w:val="1"/>
    <w:rsid w:val="00680F8B"/>
    <w:pPr>
      <w:spacing w:after="120"/>
      <w:jc w:val="both"/>
    </w:pPr>
    <w:rPr>
      <w:rFonts w:eastAsia="SimSun"/>
      <w:sz w:val="16"/>
      <w:szCs w:val="16"/>
      <w:lang w:bidi="he-IL"/>
    </w:rPr>
  </w:style>
  <w:style w:type="character" w:styleId="BodyText3Char" w:customStyle="1">
    <w:name w:val="Body Text 3 Char"/>
    <w:basedOn w:val="DefaultParagraphFont"/>
    <w:link w:val="BodyText3"/>
    <w:semiHidden w:val="1"/>
    <w:rsid w:val="00680F8B"/>
    <w:rPr>
      <w:rFonts w:ascii="Times New Roman" w:cs="Times New Roman" w:eastAsia="SimSun" w:hAnsi="Times New Roman"/>
      <w:sz w:val="16"/>
      <w:szCs w:val="16"/>
      <w:lang w:val="en-GB"/>
    </w:rPr>
  </w:style>
  <w:style w:type="character" w:styleId="spelle" w:customStyle="1">
    <w:name w:val="spelle"/>
    <w:rsid w:val="00680F8B"/>
  </w:style>
  <w:style w:type="paragraph" w:styleId="NoSpacing1" w:customStyle="1">
    <w:name w:val="No Spacing1"/>
    <w:rsid w:val="00680F8B"/>
    <w:pPr>
      <w:autoSpaceDE w:val="0"/>
      <w:autoSpaceDN w:val="0"/>
      <w:jc w:val="both"/>
    </w:pPr>
    <w:rPr>
      <w:rFonts w:ascii="Symbol" w:cs="SimSun" w:eastAsia="SimSun" w:hAnsi="Symbol"/>
      <w:color w:val="000000"/>
    </w:rPr>
  </w:style>
  <w:style w:type="paragraph" w:styleId="BodyTextIndent">
    <w:name w:val="Body Text Indent"/>
    <w:basedOn w:val="Normal"/>
    <w:link w:val="BodyTextIndentChar"/>
    <w:semiHidden w:val="1"/>
    <w:unhideWhenUsed w:val="1"/>
    <w:rsid w:val="00680F8B"/>
    <w:pPr>
      <w:spacing w:after="120"/>
      <w:ind w:left="283"/>
      <w:jc w:val="both"/>
    </w:pPr>
    <w:rPr>
      <w:rFonts w:eastAsia="SimSun"/>
      <w:sz w:val="22"/>
      <w:szCs w:val="22"/>
      <w:lang w:bidi="he-IL"/>
    </w:rPr>
  </w:style>
  <w:style w:type="character" w:styleId="BodyTextIndentChar" w:customStyle="1">
    <w:name w:val="Body Text Indent Char"/>
    <w:basedOn w:val="DefaultParagraphFont"/>
    <w:link w:val="BodyTextIndent"/>
    <w:semiHidden w:val="1"/>
    <w:rsid w:val="00680F8B"/>
    <w:rPr>
      <w:rFonts w:ascii="Times New Roman" w:cs="Times New Roman" w:eastAsia="SimSun" w:hAnsi="Times New Roman"/>
      <w:sz w:val="22"/>
      <w:szCs w:val="22"/>
      <w:lang w:val="en-GB"/>
    </w:rPr>
  </w:style>
  <w:style w:type="character" w:styleId="magtitle" w:customStyle="1">
    <w:name w:val="magtitle"/>
    <w:rsid w:val="00680F8B"/>
  </w:style>
  <w:style w:type="character" w:styleId="text10" w:customStyle="1">
    <w:name w:val="text1"/>
    <w:rsid w:val="00680F8B"/>
    <w:rPr>
      <w:sz w:val="18"/>
      <w:szCs w:val="18"/>
    </w:rPr>
  </w:style>
  <w:style w:type="character" w:styleId="txt-green10" w:customStyle="1">
    <w:name w:val="txt-green10"/>
    <w:rsid w:val="00680F8B"/>
  </w:style>
  <w:style w:type="paragraph" w:styleId="StyleHeading3T3heading33l3Guide3Head3Listlevel3list" w:customStyle="1">
    <w:name w:val="Style Heading 3T3heading 33l3Guide 3Head 3List level 3list ..."/>
    <w:basedOn w:val="Heading3"/>
    <w:autoRedefine w:val="1"/>
    <w:rsid w:val="00680F8B"/>
    <w:pPr>
      <w:keepNext w:val="1"/>
      <w:shd w:color="auto" w:fill="auto" w:val="clear"/>
      <w:spacing w:after="120" w:before="40"/>
      <w:ind w:left="720" w:right="74"/>
    </w:pPr>
    <w:rPr>
      <w:rFonts w:eastAsia="SimSun"/>
      <w:snapToGrid w:val="0"/>
      <w:color w:val="c45911" w:themeColor="accent2" w:themeShade="0000BF"/>
      <w:szCs w:val="22"/>
      <w:lang w:bidi="he-IL"/>
    </w:rPr>
  </w:style>
  <w:style w:type="character" w:styleId="StyleCaptionTimesNewRoman11ptChar" w:customStyle="1">
    <w:name w:val="Style Caption + Times New Roman 11 pt Char"/>
    <w:link w:val="StyleCaptionTimesNewRoman11pt"/>
    <w:rsid w:val="00680F8B"/>
    <w:rPr>
      <w:rFonts w:asciiTheme="majorBidi" w:cstheme="majorBidi" w:hAnsiTheme="majorBidi"/>
      <w:b w:val="1"/>
      <w:bCs w:val="1"/>
      <w:i w:val="1"/>
      <w:snapToGrid w:val="0"/>
      <w:lang w:bidi="ar-SA" w:val="en-GB"/>
    </w:rPr>
  </w:style>
  <w:style w:type="paragraph" w:styleId="Table-title" w:customStyle="1">
    <w:name w:val="Table-title"/>
    <w:basedOn w:val="Normal"/>
    <w:rsid w:val="00680F8B"/>
    <w:pPr>
      <w:jc w:val="both"/>
    </w:pPr>
    <w:rPr>
      <w:rFonts w:eastAsia="SimSun"/>
      <w:b w:val="1"/>
      <w:sz w:val="22"/>
      <w:szCs w:val="22"/>
      <w:lang w:bidi="he-IL" w:eastAsia="fr-FR"/>
    </w:rPr>
  </w:style>
  <w:style w:type="paragraph" w:styleId="Table-title-small" w:customStyle="1">
    <w:name w:val="Table-title-small"/>
    <w:basedOn w:val="Table-title"/>
    <w:rsid w:val="00680F8B"/>
    <w:rPr>
      <w:sz w:val="20"/>
    </w:rPr>
  </w:style>
  <w:style w:type="character" w:styleId="Char4" w:customStyle="1">
    <w:name w:val="Char4"/>
    <w:rsid w:val="00680F8B"/>
    <w:rPr>
      <w:color w:val="000000"/>
      <w:sz w:val="22"/>
      <w:szCs w:val="22"/>
      <w:lang w:bidi="ar-SA" w:eastAsia="en-US" w:val="en-US"/>
    </w:rPr>
  </w:style>
  <w:style w:type="character" w:styleId="WW8Num31z0" w:customStyle="1">
    <w:name w:val="WW8Num31z0"/>
    <w:rsid w:val="00680F8B"/>
    <w:rPr>
      <w:rFonts w:ascii="Noto Sans Symbols" w:hAnsi="Noto Sans Symbols"/>
    </w:rPr>
  </w:style>
  <w:style w:type="character" w:styleId="WW8Num69z0" w:customStyle="1">
    <w:name w:val="WW8Num69z0"/>
    <w:rsid w:val="00680F8B"/>
    <w:rPr>
      <w:rFonts w:ascii="Consolas" w:hAnsi="Consolas"/>
    </w:rPr>
  </w:style>
  <w:style w:type="character" w:styleId="Char5" w:customStyle="1">
    <w:name w:val="Char5"/>
    <w:rsid w:val="00680F8B"/>
    <w:rPr>
      <w:color w:val="000000"/>
      <w:sz w:val="22"/>
      <w:szCs w:val="22"/>
      <w:lang w:bidi="ar-SA" w:eastAsia="en-US" w:val="en-US"/>
    </w:rPr>
  </w:style>
  <w:style w:type="paragraph" w:styleId="Table-small-font" w:customStyle="1">
    <w:name w:val="Table-small-font"/>
    <w:basedOn w:val="Normal"/>
    <w:rsid w:val="00680F8B"/>
    <w:pPr>
      <w:jc w:val="both"/>
    </w:pPr>
    <w:rPr>
      <w:rFonts w:eastAsia="SimSun"/>
      <w:sz w:val="22"/>
      <w:szCs w:val="18"/>
      <w:lang w:bidi="he-IL" w:eastAsia="fr-FR"/>
    </w:rPr>
  </w:style>
  <w:style w:type="paragraph" w:styleId="StyleJustified" w:customStyle="1">
    <w:name w:val="Style Justified"/>
    <w:basedOn w:val="Normal"/>
    <w:autoRedefine w:val="1"/>
    <w:rsid w:val="00680F8B"/>
    <w:pPr>
      <w:spacing w:before="120"/>
      <w:jc w:val="both"/>
    </w:pPr>
    <w:rPr>
      <w:rFonts w:cs="Cambria Math" w:eastAsia="SimSun"/>
      <w:sz w:val="22"/>
      <w:lang w:bidi="he-IL"/>
    </w:rPr>
  </w:style>
  <w:style w:type="paragraph" w:styleId="font5" w:customStyle="1">
    <w:name w:val="font5"/>
    <w:basedOn w:val="Normal"/>
    <w:rsid w:val="00680F8B"/>
    <w:pPr>
      <w:spacing w:after="100" w:afterAutospacing="1" w:before="100" w:beforeAutospacing="1"/>
      <w:jc w:val="both"/>
    </w:pPr>
    <w:rPr>
      <w:rFonts w:eastAsia="SimSun"/>
      <w:sz w:val="18"/>
      <w:szCs w:val="18"/>
      <w:lang w:bidi="he-IL"/>
    </w:rPr>
  </w:style>
  <w:style w:type="paragraph" w:styleId="xl69" w:customStyle="1">
    <w:name w:val="xl69"/>
    <w:basedOn w:val="Normal"/>
    <w:rsid w:val="00680F8B"/>
    <w:pPr>
      <w:spacing w:after="100" w:afterAutospacing="1" w:before="100" w:beforeAutospacing="1"/>
      <w:jc w:val="both"/>
      <w:textAlignment w:val="center"/>
    </w:pPr>
    <w:rPr>
      <w:rFonts w:eastAsia="SimSun"/>
      <w:lang w:bidi="he-IL"/>
    </w:rPr>
  </w:style>
  <w:style w:type="paragraph" w:styleId="xl70" w:customStyle="1">
    <w:name w:val="xl70"/>
    <w:basedOn w:val="Normal"/>
    <w:rsid w:val="00680F8B"/>
    <w:pPr>
      <w:spacing w:after="100" w:afterAutospacing="1" w:before="100" w:beforeAutospacing="1"/>
      <w:jc w:val="both"/>
      <w:textAlignment w:val="center"/>
    </w:pPr>
    <w:rPr>
      <w:rFonts w:eastAsia="SimSun"/>
      <w:b w:val="1"/>
      <w:bCs w:val="1"/>
      <w:lang w:bidi="he-IL"/>
    </w:rPr>
  </w:style>
  <w:style w:type="paragraph" w:styleId="xl71" w:customStyle="1">
    <w:name w:val="xl71"/>
    <w:basedOn w:val="Normal"/>
    <w:rsid w:val="00680F8B"/>
    <w:pPr>
      <w:spacing w:after="100" w:afterAutospacing="1" w:before="100" w:beforeAutospacing="1"/>
      <w:jc w:val="both"/>
      <w:textAlignment w:val="center"/>
    </w:pPr>
    <w:rPr>
      <w:rFonts w:eastAsia="SimSun"/>
      <w:sz w:val="28"/>
      <w:szCs w:val="28"/>
      <w:lang w:bidi="he-IL"/>
    </w:rPr>
  </w:style>
  <w:style w:type="paragraph" w:styleId="xl72" w:customStyle="1">
    <w:name w:val="xl72"/>
    <w:basedOn w:val="Normal"/>
    <w:rsid w:val="00680F8B"/>
    <w:pPr>
      <w:spacing w:after="100" w:afterAutospacing="1" w:before="100" w:beforeAutospacing="1"/>
      <w:jc w:val="both"/>
      <w:textAlignment w:val="center"/>
    </w:pPr>
    <w:rPr>
      <w:rFonts w:eastAsia="SimSun"/>
      <w:sz w:val="18"/>
      <w:szCs w:val="18"/>
      <w:lang w:bidi="he-IL"/>
    </w:rPr>
  </w:style>
  <w:style w:type="paragraph" w:styleId="xl73" w:customStyle="1">
    <w:name w:val="xl73"/>
    <w:basedOn w:val="Normal"/>
    <w:rsid w:val="00680F8B"/>
    <w:pPr>
      <w:spacing w:after="100" w:afterAutospacing="1" w:before="100" w:beforeAutospacing="1"/>
      <w:jc w:val="both"/>
      <w:textAlignment w:val="center"/>
    </w:pPr>
    <w:rPr>
      <w:rFonts w:eastAsia="SimSun"/>
      <w:sz w:val="18"/>
      <w:szCs w:val="18"/>
      <w:lang w:bidi="he-IL"/>
    </w:rPr>
  </w:style>
  <w:style w:type="paragraph" w:styleId="xl74" w:customStyle="1">
    <w:name w:val="xl74"/>
    <w:basedOn w:val="Normal"/>
    <w:rsid w:val="00680F8B"/>
    <w:pPr>
      <w:spacing w:after="100" w:afterAutospacing="1" w:before="100" w:beforeAutospacing="1"/>
      <w:jc w:val="center"/>
      <w:textAlignment w:val="center"/>
    </w:pPr>
    <w:rPr>
      <w:rFonts w:eastAsia="SimSun"/>
      <w:sz w:val="18"/>
      <w:szCs w:val="18"/>
      <w:lang w:bidi="he-IL"/>
    </w:rPr>
  </w:style>
  <w:style w:type="paragraph" w:styleId="xl75" w:customStyle="1">
    <w:name w:val="xl75"/>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76" w:customStyle="1">
    <w:name w:val="xl76"/>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sz w:val="18"/>
      <w:szCs w:val="18"/>
      <w:lang w:bidi="he-IL"/>
    </w:rPr>
  </w:style>
  <w:style w:type="paragraph" w:styleId="xl77" w:customStyle="1">
    <w:name w:val="xl77"/>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sz w:val="18"/>
      <w:szCs w:val="18"/>
      <w:lang w:bidi="he-IL"/>
    </w:rPr>
  </w:style>
  <w:style w:type="paragraph" w:styleId="xl78" w:customStyle="1">
    <w:name w:val="xl78"/>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79" w:customStyle="1">
    <w:name w:val="xl79"/>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right"/>
      <w:textAlignment w:val="center"/>
    </w:pPr>
    <w:rPr>
      <w:rFonts w:eastAsia="SimSun"/>
      <w:b w:val="1"/>
      <w:bCs w:val="1"/>
      <w:sz w:val="18"/>
      <w:szCs w:val="18"/>
      <w:lang w:bidi="he-IL"/>
    </w:rPr>
  </w:style>
  <w:style w:type="paragraph" w:styleId="xl80" w:customStyle="1">
    <w:name w:val="xl80"/>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eastAsia="SimSun"/>
      <w:b w:val="1"/>
      <w:bCs w:val="1"/>
      <w:sz w:val="18"/>
      <w:szCs w:val="18"/>
      <w:lang w:bidi="he-IL"/>
    </w:rPr>
  </w:style>
  <w:style w:type="paragraph" w:styleId="xl81" w:customStyle="1">
    <w:name w:val="xl81"/>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2" w:customStyle="1">
    <w:name w:val="xl82"/>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both"/>
      <w:textAlignment w:val="center"/>
    </w:pPr>
    <w:rPr>
      <w:rFonts w:eastAsia="SimSun"/>
      <w:b w:val="1"/>
      <w:bCs w:val="1"/>
      <w:sz w:val="18"/>
      <w:szCs w:val="18"/>
      <w:lang w:bidi="he-IL"/>
    </w:rPr>
  </w:style>
  <w:style w:type="paragraph" w:styleId="xl83" w:customStyle="1">
    <w:name w:val="xl83"/>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18"/>
      <w:szCs w:val="18"/>
      <w:lang w:bidi="he-IL"/>
    </w:rPr>
  </w:style>
  <w:style w:type="paragraph" w:styleId="xl84" w:customStyle="1">
    <w:name w:val="xl84"/>
    <w:basedOn w:val="Normal"/>
    <w:rsid w:val="00680F8B"/>
    <w:pPr>
      <w:pBdr>
        <w:top w:color="auto" w:space="0" w:sz="4" w:val="single"/>
        <w:left w:color="auto" w:space="0" w:sz="4" w:val="single"/>
        <w:bottom w:color="auto" w:space="0" w:sz="4" w:val="single"/>
        <w:right w:color="auto" w:space="0" w:sz="4" w:val="single"/>
      </w:pBdr>
      <w:spacing w:after="100" w:afterAutospacing="1" w:before="100" w:beforeAutospacing="1"/>
      <w:jc w:val="both"/>
      <w:textAlignment w:val="center"/>
    </w:pPr>
    <w:rPr>
      <w:rFonts w:eastAsia="SimSun"/>
      <w:sz w:val="18"/>
      <w:szCs w:val="18"/>
      <w:lang w:bidi="he-IL"/>
    </w:rPr>
  </w:style>
  <w:style w:type="paragraph" w:styleId="xl85" w:customStyle="1">
    <w:name w:val="xl85"/>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both"/>
      <w:textAlignment w:val="center"/>
    </w:pPr>
    <w:rPr>
      <w:rFonts w:eastAsia="SimSun"/>
      <w:b w:val="1"/>
      <w:bCs w:val="1"/>
      <w:sz w:val="18"/>
      <w:szCs w:val="18"/>
      <w:lang w:bidi="he-IL"/>
    </w:rPr>
  </w:style>
  <w:style w:type="paragraph" w:styleId="xl86" w:customStyle="1">
    <w:name w:val="xl86"/>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right"/>
      <w:textAlignment w:val="center"/>
    </w:pPr>
    <w:rPr>
      <w:rFonts w:eastAsia="SimSun"/>
      <w:b w:val="1"/>
      <w:bCs w:val="1"/>
      <w:sz w:val="18"/>
      <w:szCs w:val="18"/>
      <w:lang w:bidi="he-IL"/>
    </w:rPr>
  </w:style>
  <w:style w:type="paragraph" w:styleId="xl87" w:customStyle="1">
    <w:name w:val="xl87"/>
    <w:basedOn w:val="Normal"/>
    <w:rsid w:val="00680F8B"/>
    <w:pPr>
      <w:pBdr>
        <w:top w:color="auto" w:space="0" w:sz="4" w:val="single"/>
        <w:left w:color="auto" w:space="0" w:sz="4" w:val="single"/>
        <w:bottom w:color="auto" w:space="0" w:sz="4" w:val="single"/>
        <w:right w:color="auto" w:space="0" w:sz="4"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xl88" w:customStyle="1">
    <w:name w:val="xl88"/>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89" w:customStyle="1">
    <w:name w:val="xl89"/>
    <w:basedOn w:val="Normal"/>
    <w:rsid w:val="00680F8B"/>
    <w:pPr>
      <w:pBdr>
        <w:top w:color="auto" w:space="0" w:sz="4" w:val="single"/>
        <w:left w:color="auto" w:space="0" w:sz="4" w:val="single"/>
        <w:bottom w:color="auto" w:space="0" w:sz="4" w:val="single"/>
        <w:right w:color="auto" w:space="0" w:sz="4" w:val="single"/>
      </w:pBdr>
      <w:shd w:color="000000" w:fill="c0c0c0" w:val="clear"/>
      <w:spacing w:after="100" w:afterAutospacing="1" w:before="100" w:beforeAutospacing="1"/>
      <w:jc w:val="center"/>
      <w:textAlignment w:val="center"/>
    </w:pPr>
    <w:rPr>
      <w:rFonts w:eastAsia="SimSun"/>
      <w:b w:val="1"/>
      <w:bCs w:val="1"/>
      <w:sz w:val="22"/>
      <w:szCs w:val="22"/>
      <w:lang w:bidi="he-IL"/>
    </w:rPr>
  </w:style>
  <w:style w:type="paragraph" w:styleId="xl90" w:customStyle="1">
    <w:name w:val="xl90"/>
    <w:basedOn w:val="Normal"/>
    <w:rsid w:val="00680F8B"/>
    <w:pPr>
      <w:pBdr>
        <w:top w:color="auto" w:space="0" w:sz="8"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1" w:customStyle="1">
    <w:name w:val="xl91"/>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b w:val="1"/>
      <w:bCs w:val="1"/>
      <w:sz w:val="18"/>
      <w:szCs w:val="18"/>
      <w:lang w:bidi="he-IL"/>
    </w:rPr>
  </w:style>
  <w:style w:type="paragraph" w:styleId="xl92" w:customStyle="1">
    <w:name w:val="xl92"/>
    <w:basedOn w:val="Normal"/>
    <w:rsid w:val="00680F8B"/>
    <w:pPr>
      <w:pBdr>
        <w:top w:color="auto" w:space="0" w:sz="4" w:val="single"/>
        <w:left w:color="auto" w:space="0" w:sz="8" w:val="single"/>
        <w:bottom w:color="auto" w:space="0" w:sz="4" w:val="single"/>
        <w:right w:color="auto" w:space="0" w:sz="8" w:val="single"/>
      </w:pBdr>
      <w:shd w:color="000000" w:fill="c0c0c0" w:val="clear"/>
      <w:spacing w:after="100" w:afterAutospacing="1" w:before="100" w:beforeAutospacing="1"/>
      <w:jc w:val="center"/>
      <w:textAlignment w:val="center"/>
    </w:pPr>
    <w:rPr>
      <w:rFonts w:eastAsia="SimSun"/>
      <w:sz w:val="18"/>
      <w:szCs w:val="18"/>
      <w:lang w:bidi="he-IL"/>
    </w:rPr>
  </w:style>
  <w:style w:type="paragraph" w:styleId="xl93" w:customStyle="1">
    <w:name w:val="xl93"/>
    <w:basedOn w:val="Normal"/>
    <w:rsid w:val="00680F8B"/>
    <w:pPr>
      <w:pBdr>
        <w:top w:color="auto" w:space="0" w:sz="4" w:val="single"/>
        <w:left w:color="auto" w:space="0" w:sz="8" w:val="single"/>
        <w:bottom w:color="auto" w:space="0" w:sz="4" w:val="single"/>
        <w:right w:color="auto" w:space="0" w:sz="8" w:val="single"/>
      </w:pBdr>
      <w:spacing w:after="100" w:afterAutospacing="1" w:before="100" w:beforeAutospacing="1"/>
      <w:jc w:val="center"/>
      <w:textAlignment w:val="center"/>
    </w:pPr>
    <w:rPr>
      <w:rFonts w:eastAsia="SimSun"/>
      <w:sz w:val="18"/>
      <w:szCs w:val="18"/>
      <w:lang w:bidi="he-IL"/>
    </w:rPr>
  </w:style>
  <w:style w:type="paragraph" w:styleId="xl94" w:customStyle="1">
    <w:name w:val="xl94"/>
    <w:basedOn w:val="Normal"/>
    <w:rsid w:val="00680F8B"/>
    <w:pPr>
      <w:pBdr>
        <w:top w:color="auto" w:space="0" w:sz="8" w:val="single"/>
        <w:left w:color="auto" w:space="0" w:sz="8" w:val="single"/>
        <w:bottom w:color="auto" w:space="0" w:sz="8" w:val="single"/>
        <w:right w:color="auto" w:space="0" w:sz="8" w:val="single"/>
      </w:pBdr>
      <w:shd w:color="000000" w:fill="c0c0ff" w:val="clear"/>
      <w:spacing w:after="100" w:afterAutospacing="1" w:before="100" w:beforeAutospacing="1"/>
      <w:jc w:val="center"/>
      <w:textAlignment w:val="center"/>
    </w:pPr>
    <w:rPr>
      <w:rFonts w:eastAsia="SimSun"/>
      <w:b w:val="1"/>
      <w:bCs w:val="1"/>
      <w:sz w:val="18"/>
      <w:szCs w:val="18"/>
      <w:lang w:bidi="he-IL"/>
    </w:rPr>
  </w:style>
  <w:style w:type="paragraph" w:styleId="tabletextleft0" w:customStyle="1">
    <w:name w:val="tabletextleft"/>
    <w:basedOn w:val="Normal"/>
    <w:rsid w:val="00680F8B"/>
    <w:pPr>
      <w:spacing w:after="40" w:before="40"/>
      <w:jc w:val="both"/>
    </w:pPr>
    <w:rPr>
      <w:rFonts w:eastAsia="Arial Narrow"/>
      <w:sz w:val="18"/>
      <w:szCs w:val="18"/>
      <w:lang w:bidi="he-IL"/>
    </w:rPr>
  </w:style>
  <w:style w:type="paragraph" w:styleId="Style1" w:customStyle="1">
    <w:name w:val="Style1"/>
    <w:basedOn w:val="Normal"/>
    <w:link w:val="Style1Char"/>
    <w:rsid w:val="00680F8B"/>
    <w:pPr>
      <w:jc w:val="both"/>
    </w:pPr>
    <w:rPr>
      <w:rFonts w:eastAsia="SimSun"/>
      <w:iCs w:val="1"/>
      <w:sz w:val="22"/>
      <w:szCs w:val="22"/>
      <w:lang w:bidi="he-IL"/>
    </w:rPr>
  </w:style>
  <w:style w:type="paragraph" w:styleId="auf1" w:customStyle="1">
    <w:name w:val="auf1"/>
    <w:basedOn w:val="Normal"/>
    <w:rsid w:val="00680F8B"/>
    <w:pPr>
      <w:numPr>
        <w:numId w:val="12"/>
      </w:numPr>
      <w:adjustRightInd w:val="0"/>
      <w:jc w:val="both"/>
    </w:pPr>
    <w:rPr>
      <w:rFonts w:eastAsia="Roboto Lt"/>
      <w:bCs w:val="1"/>
      <w:spacing w:val="-3"/>
      <w:sz w:val="22"/>
      <w:szCs w:val="22"/>
      <w:lang w:bidi="he-IL" w:eastAsia="fi-FI"/>
    </w:rPr>
  </w:style>
  <w:style w:type="paragraph" w:styleId="auf1-1" w:customStyle="1">
    <w:name w:val="auf1-1"/>
    <w:basedOn w:val="auf1"/>
    <w:rsid w:val="00680F8B"/>
    <w:pPr>
      <w:numPr>
        <w:ilvl w:val="1"/>
      </w:numPr>
    </w:pPr>
  </w:style>
  <w:style w:type="paragraph" w:styleId="indent2" w:customStyle="1">
    <w:name w:val="indent 2"/>
    <w:basedOn w:val="Normal"/>
    <w:rsid w:val="00680F8B"/>
    <w:pPr>
      <w:tabs>
        <w:tab w:val="num" w:pos="720"/>
        <w:tab w:val="num" w:pos="1008"/>
      </w:tabs>
      <w:spacing w:after="40" w:before="40"/>
      <w:ind w:left="720" w:hanging="432"/>
      <w:jc w:val="both"/>
    </w:pPr>
    <w:rPr>
      <w:rFonts w:ascii="Calibri Light" w:eastAsia="SimSun" w:hAnsi="Calibri Light"/>
      <w:sz w:val="22"/>
      <w:szCs w:val="22"/>
      <w:lang w:bidi="he-IL" w:eastAsia="fr-FR"/>
    </w:rPr>
  </w:style>
  <w:style w:type="paragraph" w:styleId="Stylefront-116ptSoulignement" w:customStyle="1">
    <w:name w:val="Style front-1 + 16 pt Soulignement"/>
    <w:basedOn w:val="front-1"/>
    <w:rsid w:val="00680F8B"/>
    <w:pPr>
      <w:spacing w:after="60" w:before="2400"/>
    </w:pPr>
    <w:rPr>
      <w:rFonts w:cs="Calibri Light"/>
      <w:sz w:val="32"/>
      <w:szCs w:val="48"/>
      <w:u w:val="single"/>
      <w:lang w:eastAsia="fr-FR"/>
    </w:rPr>
  </w:style>
  <w:style w:type="paragraph" w:styleId="1" w:customStyle="1">
    <w:name w:val="פיסקת רשימה1"/>
    <w:basedOn w:val="Normal"/>
    <w:rsid w:val="00680F8B"/>
    <w:pPr>
      <w:ind w:left="720"/>
      <w:contextualSpacing w:val="1"/>
      <w:jc w:val="both"/>
    </w:pPr>
    <w:rPr>
      <w:rFonts w:eastAsia="SimSun"/>
      <w:lang w:bidi="he-IL"/>
    </w:rPr>
  </w:style>
  <w:style w:type="paragraph" w:styleId="StandardText" w:customStyle="1">
    <w:name w:val="Standard Text"/>
    <w:basedOn w:val="Normal"/>
    <w:autoRedefine w:val="1"/>
    <w:rsid w:val="00680F8B"/>
    <w:pPr>
      <w:adjustRightInd w:val="0"/>
      <w:jc w:val="both"/>
    </w:pPr>
    <w:rPr>
      <w:rFonts w:eastAsia="Roboto Lt"/>
      <w:bCs w:val="1"/>
      <w:spacing w:val="-3"/>
      <w:sz w:val="22"/>
      <w:szCs w:val="22"/>
      <w:lang w:bidi="he-IL" w:eastAsia="fi-FI"/>
    </w:rPr>
  </w:style>
  <w:style w:type="paragraph" w:styleId="2" w:customStyle="1">
    <w:name w:val="פיסקת רשימה2"/>
    <w:basedOn w:val="Normal"/>
    <w:rsid w:val="00680F8B"/>
    <w:pPr>
      <w:bidi w:val="1"/>
      <w:ind w:left="720"/>
      <w:contextualSpacing w:val="1"/>
      <w:jc w:val="both"/>
    </w:pPr>
    <w:rPr>
      <w:rFonts w:eastAsia="SimSun"/>
      <w:lang w:bidi="he-IL"/>
    </w:rPr>
  </w:style>
  <w:style w:type="paragraph" w:styleId="ListParagraph1" w:customStyle="1">
    <w:name w:val="List Paragraph1"/>
    <w:basedOn w:val="Normal"/>
    <w:rsid w:val="00680F8B"/>
    <w:pPr>
      <w:ind w:left="720"/>
      <w:contextualSpacing w:val="1"/>
      <w:jc w:val="both"/>
    </w:pPr>
    <w:rPr>
      <w:rFonts w:eastAsia="SimSun"/>
      <w:lang w:bidi="he-IL"/>
    </w:rPr>
  </w:style>
  <w:style w:type="character" w:styleId="apple-style-span" w:customStyle="1">
    <w:name w:val="apple-style-span"/>
    <w:rsid w:val="00680F8B"/>
  </w:style>
  <w:style w:type="character" w:styleId="heading0" w:customStyle="1">
    <w:name w:val="heading"/>
    <w:rsid w:val="00680F8B"/>
    <w:rPr>
      <w:i w:val="1"/>
      <w:sz w:val="24"/>
      <w:szCs w:val="24"/>
      <w:lang w:bidi="ar-SA" w:eastAsia="en-US" w:val="en-US"/>
    </w:rPr>
  </w:style>
  <w:style w:type="character" w:styleId="Style1Char" w:customStyle="1">
    <w:name w:val="Style1 Char"/>
    <w:link w:val="Style1"/>
    <w:rsid w:val="00680F8B"/>
    <w:rPr>
      <w:rFonts w:ascii="Times New Roman" w:cs="Times New Roman" w:eastAsia="SimSun" w:hAnsi="Times New Roman"/>
      <w:iCs w:val="1"/>
      <w:sz w:val="22"/>
      <w:szCs w:val="22"/>
      <w:lang w:val="en-GB"/>
    </w:rPr>
  </w:style>
  <w:style w:type="paragraph" w:styleId="10" w:customStyle="1">
    <w:name w:val="טקסט בלונים1"/>
    <w:basedOn w:val="Normal"/>
    <w:semiHidden w:val="1"/>
    <w:rsid w:val="00680F8B"/>
    <w:pPr>
      <w:jc w:val="both"/>
    </w:pPr>
    <w:rPr>
      <w:rFonts w:ascii="FuturaA Bk BT" w:cs="FuturaA Bk BT" w:eastAsia="SimSun" w:hAnsi="FuturaA Bk BT"/>
      <w:sz w:val="16"/>
      <w:szCs w:val="16"/>
      <w:lang w:bidi="he-IL"/>
    </w:rPr>
  </w:style>
  <w:style w:type="paragraph" w:styleId="11" w:customStyle="1">
    <w:name w:val="נושא הערה1"/>
    <w:basedOn w:val="CommentText"/>
    <w:next w:val="CommentText"/>
    <w:rsid w:val="00680F8B"/>
    <w:pPr>
      <w:jc w:val="both"/>
    </w:pPr>
    <w:rPr>
      <w:rFonts w:eastAsia="SimSun"/>
      <w:b w:val="1"/>
      <w:bCs w:val="1"/>
      <w:sz w:val="22"/>
      <w:szCs w:val="22"/>
      <w:lang w:bidi="he-IL"/>
    </w:rPr>
  </w:style>
  <w:style w:type="paragraph" w:styleId="3" w:customStyle="1">
    <w:name w:val="פיסקת רשימה3"/>
    <w:basedOn w:val="Normal"/>
    <w:rsid w:val="00680F8B"/>
    <w:pPr>
      <w:bidi w:val="1"/>
      <w:ind w:left="720"/>
      <w:contextualSpacing w:val="1"/>
      <w:jc w:val="both"/>
    </w:pPr>
    <w:rPr>
      <w:rFonts w:eastAsia="SimSun"/>
      <w:lang w:bidi="he-IL"/>
    </w:rPr>
  </w:style>
  <w:style w:type="paragraph" w:styleId="12" w:customStyle="1">
    <w:name w:val="מהדורה1"/>
    <w:hidden w:val="1"/>
    <w:semiHidden w:val="1"/>
    <w:rsid w:val="00680F8B"/>
    <w:rPr>
      <w:rFonts w:ascii="Symbol" w:cs="SimSun" w:eastAsia="SimSun" w:hAnsi="Symbol"/>
      <w:color w:val="000000"/>
    </w:rPr>
  </w:style>
  <w:style w:type="character" w:styleId="13" w:customStyle="1">
    <w:name w:val="טקסט הערה תו1"/>
    <w:semiHidden w:val="1"/>
    <w:rsid w:val="00680F8B"/>
    <w:rPr>
      <w:color w:val="000000"/>
      <w:sz w:val="22"/>
      <w:lang w:bidi="ar-SA" w:eastAsia="en-US"/>
    </w:rPr>
  </w:style>
  <w:style w:type="character" w:styleId="CommentSubjectChar1" w:customStyle="1">
    <w:name w:val="Comment Subject Char1"/>
    <w:uiPriority w:val="99"/>
    <w:rsid w:val="00680F8B"/>
    <w:rPr>
      <w:rFonts w:ascii="Arial Narrow" w:cs="Symbol" w:eastAsia="SimSun" w:hAnsi="Arial Narrow"/>
      <w:b w:val="1"/>
      <w:bCs w:val="1"/>
      <w:lang w:val="en-GB"/>
    </w:rPr>
  </w:style>
  <w:style w:type="character" w:styleId="databold1" w:customStyle="1">
    <w:name w:val="data_bold1"/>
    <w:rsid w:val="00680F8B"/>
    <w:rPr>
      <w:b w:val="1"/>
      <w:bCs w:val="1"/>
    </w:rPr>
  </w:style>
  <w:style w:type="character" w:styleId="volume" w:customStyle="1">
    <w:name w:val="volume"/>
    <w:rsid w:val="00680F8B"/>
  </w:style>
  <w:style w:type="character" w:styleId="issue" w:customStyle="1">
    <w:name w:val="issue"/>
    <w:rsid w:val="00680F8B"/>
  </w:style>
  <w:style w:type="character" w:styleId="pages" w:customStyle="1">
    <w:name w:val="pages"/>
    <w:rsid w:val="00680F8B"/>
  </w:style>
  <w:style w:type="paragraph" w:styleId="Table-standard-font" w:customStyle="1">
    <w:name w:val="Table-standard-font"/>
    <w:basedOn w:val="Normal"/>
    <w:rsid w:val="00680F8B"/>
    <w:pPr>
      <w:jc w:val="both"/>
    </w:pPr>
    <w:rPr>
      <w:rFonts w:ascii="Symbol" w:eastAsia="SimSun" w:hAnsi="Symbol"/>
      <w:sz w:val="20"/>
      <w:szCs w:val="22"/>
      <w:lang w:bidi="he-IL" w:eastAsia="fr-FR"/>
    </w:rPr>
  </w:style>
  <w:style w:type="paragraph" w:styleId="Table-spacing" w:customStyle="1">
    <w:name w:val="Table-spacing"/>
    <w:basedOn w:val="Normal"/>
    <w:rsid w:val="00680F8B"/>
    <w:pPr>
      <w:jc w:val="both"/>
    </w:pPr>
    <w:rPr>
      <w:rFonts w:ascii="Symbol" w:eastAsia="SimSun" w:hAnsi="Symbol"/>
      <w:sz w:val="8"/>
      <w:szCs w:val="22"/>
      <w:lang w:bidi="he-IL" w:eastAsia="fr-FR"/>
    </w:rPr>
  </w:style>
  <w:style w:type="paragraph" w:styleId="Paragraphedeliste4" w:customStyle="1">
    <w:name w:val="Paragraphe de liste4"/>
    <w:basedOn w:val="Normal"/>
    <w:uiPriority w:val="34"/>
    <w:rsid w:val="00680F8B"/>
    <w:pPr>
      <w:overflowPunct w:val="0"/>
      <w:adjustRightInd w:val="0"/>
      <w:spacing w:after="120" w:before="120"/>
      <w:ind w:left="720" w:hanging="360"/>
      <w:contextualSpacing w:val="1"/>
      <w:jc w:val="both"/>
      <w:textAlignment w:val="baseline"/>
    </w:pPr>
    <w:rPr>
      <w:rFonts w:eastAsia="SimSun"/>
      <w:sz w:val="22"/>
      <w:lang w:bidi="he-IL"/>
    </w:rPr>
  </w:style>
  <w:style w:type="paragraph" w:styleId="Instruction" w:customStyle="1">
    <w:name w:val="Instruction"/>
    <w:aliases w:val="Bold"/>
    <w:basedOn w:val="BodyText"/>
    <w:link w:val="Instruction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 w:val="1"/>
      <w:color w:val="7030a0"/>
      <w:lang w:bidi="he-IL" w:eastAsia="it-IT"/>
    </w:rPr>
  </w:style>
  <w:style w:type="paragraph" w:styleId="Instructiontext" w:customStyle="1">
    <w:name w:val="Instruction text"/>
    <w:basedOn w:val="BodyText"/>
    <w:link w:val="InstructiontextChar"/>
    <w:rsid w:val="00680F8B"/>
    <w:pPr>
      <w:widowControl w:val="0"/>
      <w:pBdr>
        <w:top w:color="c00000" w:space="1" w:sz="12" w:val="single"/>
        <w:left w:color="c00000" w:space="4" w:sz="12" w:val="single"/>
        <w:bottom w:color="c00000" w:space="1" w:sz="12" w:val="single"/>
        <w:right w:color="c00000" w:space="4" w:sz="12" w:val="single"/>
      </w:pBdr>
      <w:tabs>
        <w:tab w:val="left" w:pos="675"/>
        <w:tab w:val="left" w:pos="9854"/>
      </w:tabs>
      <w:spacing w:after="60"/>
      <w:ind w:left="720" w:right="388" w:firstLine="0"/>
    </w:pPr>
    <w:rPr>
      <w:rFonts w:eastAsia="SimSun"/>
      <w:bCs w:val="1"/>
      <w:lang w:bidi="he-IL" w:eastAsia="it-IT"/>
    </w:rPr>
  </w:style>
  <w:style w:type="character" w:styleId="InstructionChar" w:customStyle="1">
    <w:name w:val="Instruction Char"/>
    <w:aliases w:val="Bold Char"/>
    <w:link w:val="Instruction"/>
    <w:rsid w:val="00680F8B"/>
    <w:rPr>
      <w:rFonts w:ascii="Times New Roman" w:cs="Times New Roman" w:eastAsia="SimSun" w:hAnsi="Times New Roman"/>
      <w:b w:val="1"/>
      <w:color w:val="7030a0"/>
      <w:sz w:val="22"/>
      <w:szCs w:val="22"/>
      <w:lang w:eastAsia="it-IT" w:val="en-GB"/>
    </w:rPr>
  </w:style>
  <w:style w:type="character" w:styleId="InstructiontextChar" w:customStyle="1">
    <w:name w:val="Instruction text Char"/>
    <w:link w:val="Instructiontext"/>
    <w:rsid w:val="00680F8B"/>
    <w:rPr>
      <w:rFonts w:ascii="Times New Roman" w:cs="Times New Roman" w:eastAsia="SimSun" w:hAnsi="Times New Roman"/>
      <w:bCs w:val="1"/>
      <w:sz w:val="22"/>
      <w:szCs w:val="22"/>
      <w:lang w:eastAsia="it-IT" w:val="en-GB"/>
    </w:rPr>
  </w:style>
  <w:style w:type="character" w:styleId="citation" w:customStyle="1">
    <w:name w:val="citation"/>
    <w:rsid w:val="00680F8B"/>
  </w:style>
  <w:style w:type="paragraph" w:styleId="Quote">
    <w:name w:val="Quote"/>
    <w:basedOn w:val="Normal"/>
    <w:next w:val="Normal"/>
    <w:link w:val="QuoteChar"/>
    <w:uiPriority w:val="29"/>
    <w:rsid w:val="00680F8B"/>
    <w:pPr>
      <w:jc w:val="both"/>
    </w:pPr>
    <w:rPr>
      <w:rFonts w:eastAsia="SimSun"/>
      <w:i w:val="1"/>
      <w:iCs w:val="1"/>
      <w:sz w:val="22"/>
      <w:szCs w:val="20"/>
      <w:lang w:bidi="he-IL"/>
    </w:rPr>
  </w:style>
  <w:style w:type="character" w:styleId="QuoteChar" w:customStyle="1">
    <w:name w:val="Quote Char"/>
    <w:basedOn w:val="DefaultParagraphFont"/>
    <w:link w:val="Quote"/>
    <w:uiPriority w:val="29"/>
    <w:rsid w:val="00680F8B"/>
    <w:rPr>
      <w:rFonts w:ascii="Times New Roman" w:cs="Times New Roman" w:eastAsia="SimSun" w:hAnsi="Times New Roman"/>
      <w:i w:val="1"/>
      <w:iCs w:val="1"/>
      <w:sz w:val="22"/>
      <w:lang w:val="en-GB"/>
    </w:rPr>
  </w:style>
  <w:style w:type="character" w:styleId="CaptionChar1" w:customStyle="1">
    <w:name w:val="Caption Char1"/>
    <w:aliases w:val="Beschriftung Bild Char,kuvateksti Char1,topic Char,3559Caption Char1,Légende italique Char1,c Char,C Char,Legend Char1,topic1 Char,topic2 Char,topic3 Char,Caption Char Char,Legend Char Char,3559Caption Char Char,Légende italique Char Char"/>
    <w:rsid w:val="00680F8B"/>
    <w:rPr>
      <w:rFonts w:ascii="Tahoma" w:hAnsi="Tahoma"/>
      <w:b w:val="1"/>
      <w:sz w:val="24"/>
      <w:lang w:bidi="ar-SA" w:eastAsia="fr-FR" w:val="fr-FR"/>
    </w:rPr>
  </w:style>
  <w:style w:type="paragraph" w:styleId="TOCHeading">
    <w:name w:val="TOC Heading"/>
    <w:basedOn w:val="Heading1"/>
    <w:next w:val="Normal"/>
    <w:uiPriority w:val="39"/>
    <w:semiHidden w:val="1"/>
    <w:unhideWhenUsed w:val="1"/>
    <w:qFormat w:val="1"/>
    <w:rsid w:val="00680F8B"/>
    <w:pPr>
      <w:keepNext w:val="1"/>
      <w:keepLines w:val="1"/>
      <w:shd w:color="auto" w:fill="auto" w:val="clear"/>
      <w:spacing w:before="480" w:line="276" w:lineRule="auto"/>
      <w:ind w:left="0" w:firstLine="0"/>
      <w:outlineLvl w:val="9"/>
    </w:pPr>
    <w:rPr>
      <w:rFonts w:ascii="PMingLiU" w:eastAsia="SimSun" w:hAnsi="PMingLiU"/>
      <w:i w:val="0"/>
      <w:color w:val="365f91"/>
      <w:lang w:bidi="he-IL" w:eastAsia="ja-JP" w:val="en-US"/>
    </w:rPr>
  </w:style>
  <w:style w:type="paragraph" w:styleId="PartnerActionItem" w:customStyle="1">
    <w:name w:val="Partner Action Item"/>
    <w:basedOn w:val="Normal"/>
    <w:next w:val="BodyText"/>
    <w:link w:val="PartnerActionItemChar"/>
    <w:rsid w:val="00680F8B"/>
    <w:pPr>
      <w:jc w:val="both"/>
    </w:pPr>
    <w:rPr>
      <w:rFonts w:eastAsia="SimSun" w:asciiTheme="majorBidi" w:cstheme="majorBidi" w:hAnsiTheme="majorBidi"/>
      <w:i w:val="1"/>
      <w:iCs w:val="1"/>
      <w:color w:val="c00000"/>
      <w:sz w:val="22"/>
      <w:szCs w:val="22"/>
      <w:lang w:bidi="he-IL"/>
    </w:rPr>
  </w:style>
  <w:style w:type="character" w:styleId="MediumGrid2Char" w:customStyle="1">
    <w:name w:val="Medium Grid 2 Char"/>
    <w:link w:val="MediumGrid2"/>
    <w:uiPriority w:val="1"/>
    <w:semiHidden w:val="1"/>
    <w:rsid w:val="00680F8B"/>
    <w:rPr>
      <w:rFonts w:ascii="SimSun" w:cs="SimSun" w:eastAsia="SimSun" w:hAnsi="SimSun"/>
      <w:sz w:val="24"/>
      <w:lang w:bidi="ar-SA" w:eastAsia="en-GB"/>
    </w:rPr>
  </w:style>
  <w:style w:type="table" w:styleId="MediumGrid2">
    <w:name w:val="Medium Grid 2"/>
    <w:basedOn w:val="TableNormal"/>
    <w:link w:val="MediumGrid2Char"/>
    <w:uiPriority w:val="1"/>
    <w:semiHidden w:val="1"/>
    <w:unhideWhenUsed w:val="1"/>
    <w:rsid w:val="00680F8B"/>
    <w:rPr>
      <w:rFonts w:ascii="SimSun" w:cs="SimSun" w:eastAsia="SimSun" w:hAnsi="SimSun"/>
    </w:rPr>
    <w:tblPr>
      <w:tblStyleRowBandSize w:val="1"/>
      <w:tblStyleColBandSize w:val="1"/>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Pr>
    <w:tcPr>
      <w:shd w:color="auto" w:fill="c0c0c0" w:val="clear"/>
    </w:tcPr>
    <w:tblStylePr w:type="firstRow">
      <w:tblPr/>
      <w:tcPr>
        <w:shd w:color="auto" w:fill="e6e6e6" w:val="clear"/>
      </w:tcPr>
    </w:tblStylePr>
    <w:tblStylePr w:type="lastRow">
      <w:tblPr/>
      <w:tcPr>
        <w:tcBorders>
          <w:top w:color="000000" w:space="0" w:sz="12" w:val="single"/>
          <w:left w:space="0" w:sz="0" w:val="nil"/>
          <w:bottom w:space="0" w:sz="0" w:val="nil"/>
          <w:right w:space="0" w:sz="0" w:val="nil"/>
          <w:insideH w:space="0" w:sz="0" w:val="nil"/>
          <w:insideV w:space="0" w:sz="0" w:val="nil"/>
        </w:tcBorders>
        <w:shd w:color="auto" w:fill="ffffff" w:val="clear"/>
      </w:tcPr>
    </w:tblStylePr>
    <w:tblStylePr w:type="firstCol">
      <w:tblPr/>
      <w:tcPr>
        <w:tcBorders>
          <w:top w:space="0" w:sz="0" w:val="nil"/>
          <w:left w:space="0" w:sz="0" w:val="nil"/>
          <w:bottom w:space="0" w:sz="0" w:val="nil"/>
          <w:right w:space="0" w:sz="0" w:val="nil"/>
          <w:insideH w:space="0" w:sz="0" w:val="nil"/>
          <w:insideV w:space="0" w:sz="0" w:val="nil"/>
        </w:tcBorders>
        <w:shd w:color="auto" w:fill="ffffff" w:val="clear"/>
      </w:tcPr>
    </w:tblStylePr>
    <w:tblStylePr w:type="lastCol">
      <w:tblPr/>
      <w:tcPr>
        <w:tcBorders>
          <w:top w:space="0" w:sz="0" w:val="nil"/>
          <w:left w:space="0" w:sz="0" w:val="nil"/>
          <w:bottom w:space="0" w:sz="0" w:val="nil"/>
          <w:right w:space="0" w:sz="0" w:val="nil"/>
          <w:insideH w:space="0" w:sz="0" w:val="nil"/>
          <w:insideV w:space="0" w:sz="0" w:val="nil"/>
        </w:tcBorders>
        <w:shd w:color="auto" w:fill="cccccc" w:val="clear"/>
      </w:tcPr>
    </w:tblStylePr>
    <w:tblStylePr w:type="band1Vert">
      <w:tblPr/>
      <w:tcPr>
        <w:shd w:color="auto" w:fill="808080" w:val="clear"/>
      </w:tcPr>
    </w:tblStylePr>
    <w:tblStylePr w:type="band1Horz">
      <w:tblPr/>
      <w:tcPr>
        <w:tcBorders>
          <w:insideH w:color="000000" w:space="0" w:sz="6" w:val="single"/>
          <w:insideV w:color="000000" w:space="0" w:sz="6" w:val="single"/>
        </w:tcBorders>
        <w:shd w:color="auto" w:fill="808080" w:val="clear"/>
      </w:tcPr>
    </w:tblStylePr>
    <w:tblStylePr w:type="nwCell">
      <w:tblPr/>
      <w:tcPr>
        <w:shd w:color="auto" w:fill="ffffff" w:val="clear"/>
      </w:tcPr>
    </w:tblStylePr>
  </w:style>
  <w:style w:type="character" w:styleId="LightShading-Accent2Char" w:customStyle="1">
    <w:name w:val="Light Shading - Accent 2 Char"/>
    <w:link w:val="LightShading-Accent2"/>
    <w:uiPriority w:val="30"/>
    <w:semiHidden w:val="1"/>
    <w:rsid w:val="00680F8B"/>
    <w:rPr>
      <w:rFonts w:ascii="SimSun" w:cs="SimSun" w:eastAsia="SimSun" w:hAnsi="SimSun"/>
      <w:b w:val="1"/>
      <w:bCs w:val="1"/>
      <w:iCs w:val="1"/>
      <w:sz w:val="24"/>
      <w:szCs w:val="20"/>
      <w:lang w:bidi="ar-SA" w:eastAsia="en-GB"/>
    </w:rPr>
  </w:style>
  <w:style w:type="table" w:styleId="LightShading-Accent2">
    <w:name w:val="Light Shading Accent 2"/>
    <w:basedOn w:val="TableNormal"/>
    <w:link w:val="LightShading-Accent2Char"/>
    <w:uiPriority w:val="30"/>
    <w:semiHidden w:val="1"/>
    <w:unhideWhenUsed w:val="1"/>
    <w:rsid w:val="00680F8B"/>
    <w:rPr>
      <w:rFonts w:ascii="SimSun" w:cs="SimSun" w:eastAsia="SimSun" w:hAnsi="SimSun"/>
      <w:b w:val="1"/>
      <w:bCs w:val="1"/>
      <w:iCs w:val="1"/>
    </w:rPr>
    <w:tblPr>
      <w:tblStyleRowBandSize w:val="1"/>
      <w:tblStyleColBandSize w:val="1"/>
      <w:tblBorders>
        <w:top w:color="c0504d" w:space="0" w:sz="8" w:val="single"/>
        <w:bottom w:color="c0504d" w:space="0" w:sz="8" w:val="single"/>
      </w:tblBorders>
    </w:tblPr>
    <w:tblStylePr w:type="fir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lastRow">
      <w:pPr>
        <w:spacing w:after="0" w:before="0" w:line="240" w:lineRule="auto"/>
      </w:pPr>
      <w:tblPr/>
      <w:tcPr>
        <w:tcBorders>
          <w:top w:color="c0504d" w:space="0" w:sz="8" w:val="single"/>
          <w:left w:space="0" w:sz="0" w:val="nil"/>
          <w:bottom w:color="c0504d" w:space="0" w:sz="8" w:val="single"/>
          <w:right w:space="0" w:sz="0" w:val="nil"/>
          <w:insideH w:space="0" w:sz="0" w:val="nil"/>
          <w:insideV w:space="0" w:sz="0" w:val="nil"/>
        </w:tcBorders>
      </w:tcPr>
    </w:tblStylePr>
    <w:tblStylePr w:type="band1Vert">
      <w:tblPr/>
      <w:tcPr>
        <w:tcBorders>
          <w:left w:space="0" w:sz="0" w:val="nil"/>
          <w:right w:space="0" w:sz="0" w:val="nil"/>
          <w:insideH w:space="0" w:sz="0" w:val="nil"/>
          <w:insideV w:space="0" w:sz="0" w:val="nil"/>
        </w:tcBorders>
        <w:shd w:color="auto" w:fill="efd3d2" w:val="clear"/>
      </w:tcPr>
    </w:tblStylePr>
    <w:tblStylePr w:type="band1Horz">
      <w:tblPr/>
      <w:tcPr>
        <w:tcBorders>
          <w:left w:space="0" w:sz="0" w:val="nil"/>
          <w:right w:space="0" w:sz="0" w:val="nil"/>
          <w:insideH w:space="0" w:sz="0" w:val="nil"/>
          <w:insideV w:space="0" w:sz="0" w:val="nil"/>
        </w:tcBorders>
        <w:shd w:color="auto" w:fill="efd3d2" w:val="clear"/>
      </w:tcPr>
    </w:tblStylePr>
  </w:style>
  <w:style w:type="character" w:styleId="hps" w:customStyle="1">
    <w:name w:val="hps"/>
    <w:rsid w:val="00680F8B"/>
  </w:style>
  <w:style w:type="paragraph" w:styleId="Bibliography">
    <w:name w:val="Bibliography"/>
    <w:basedOn w:val="Normal"/>
    <w:next w:val="Normal"/>
    <w:uiPriority w:val="37"/>
    <w:unhideWhenUsed w:val="1"/>
    <w:rsid w:val="00680F8B"/>
    <w:pPr>
      <w:jc w:val="both"/>
    </w:pPr>
    <w:rPr>
      <w:rFonts w:eastAsia="SimSun"/>
      <w:sz w:val="22"/>
      <w:szCs w:val="22"/>
      <w:lang w:bidi="he-IL"/>
    </w:rPr>
  </w:style>
  <w:style w:type="character" w:styleId="BookTitle">
    <w:name w:val="Book Title"/>
    <w:uiPriority w:val="33"/>
    <w:rsid w:val="00680F8B"/>
    <w:rPr>
      <w:b w:val="1"/>
      <w:bCs w:val="1"/>
      <w:i w:val="1"/>
      <w:iCs w:val="1"/>
      <w:spacing w:val="5"/>
    </w:rPr>
  </w:style>
  <w:style w:type="table" w:styleId="PlainTable41" w:customStyle="1">
    <w:name w:val="Plain Table 41"/>
    <w:basedOn w:val="TableNormal"/>
    <w:uiPriority w:val="44"/>
    <w:rsid w:val="00680F8B"/>
    <w:rPr>
      <w:rFonts w:ascii="SimSun" w:cs="SimSun" w:eastAsia="SimSun" w:hAnsi="SimSun"/>
      <w:lang w:bidi="th-TH" w:eastAsia="zh-CN"/>
    </w:r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val="clear"/>
      </w:tcPr>
    </w:tblStylePr>
    <w:tblStylePr w:type="band1Horz">
      <w:tblPr/>
      <w:tcPr>
        <w:shd w:color="auto" w:fill="f2f2f2" w:val="clear"/>
      </w:tcPr>
    </w:tblStylePr>
  </w:style>
  <w:style w:type="character" w:styleId="fontstyle01" w:customStyle="1">
    <w:name w:val="fontstyle01"/>
    <w:rsid w:val="00680F8B"/>
    <w:rPr>
      <w:rFonts w:ascii="Times New Roman" w:cs="Times New Roman" w:hAnsi="Times New Roman" w:hint="default"/>
      <w:b w:val="1"/>
      <w:bCs w:val="1"/>
      <w:i w:val="0"/>
      <w:iCs w:val="0"/>
      <w:color w:val="000000"/>
      <w:sz w:val="24"/>
      <w:szCs w:val="24"/>
    </w:rPr>
  </w:style>
  <w:style w:type="character" w:styleId="fontstyle21" w:customStyle="1">
    <w:name w:val="fontstyle21"/>
    <w:basedOn w:val="DefaultParagraphFont"/>
    <w:rsid w:val="00680F8B"/>
    <w:rPr>
      <w:rFonts w:ascii="CourierNewPSMT" w:hAnsi="CourierNewPSMT" w:hint="default"/>
      <w:b w:val="0"/>
      <w:bCs w:val="0"/>
      <w:i w:val="0"/>
      <w:iCs w:val="0"/>
      <w:color w:val="000000"/>
      <w:sz w:val="24"/>
      <w:szCs w:val="24"/>
    </w:rPr>
  </w:style>
  <w:style w:type="paragraph" w:styleId="AdviceBullet" w:customStyle="1">
    <w:name w:val="_Advice Bullet"/>
    <w:basedOn w:val="advice"/>
    <w:link w:val="AdviceBulletChar"/>
    <w:rsid w:val="00680F8B"/>
    <w:pPr>
      <w:tabs>
        <w:tab w:val="num" w:pos="720"/>
      </w:tabs>
      <w:ind w:left="720" w:hanging="720"/>
    </w:pPr>
  </w:style>
  <w:style w:type="character" w:styleId="adviceChar" w:customStyle="1">
    <w:name w:val="_advice Char"/>
    <w:basedOn w:val="DefaultParagraphFont"/>
    <w:link w:val="advice"/>
    <w:rsid w:val="00680F8B"/>
    <w:rPr>
      <w:rFonts w:ascii="Times New Roman" w:cs="Times New Roman" w:eastAsia="SimSun" w:hAnsi="Times New Roman"/>
      <w:color w:val="0000ff"/>
      <w:sz w:val="22"/>
      <w:szCs w:val="22"/>
      <w:lang w:val="en-GB"/>
    </w:rPr>
  </w:style>
  <w:style w:type="character" w:styleId="AdviceBulletChar" w:customStyle="1">
    <w:name w:val="_Advice Bullet Char"/>
    <w:basedOn w:val="adviceChar"/>
    <w:link w:val="AdviceBullet"/>
    <w:rsid w:val="00680F8B"/>
    <w:rPr>
      <w:rFonts w:ascii="Times New Roman" w:cs="Times New Roman" w:eastAsia="SimSun" w:hAnsi="Times New Roman"/>
      <w:color w:val="0000ff"/>
      <w:sz w:val="22"/>
      <w:szCs w:val="22"/>
      <w:lang w:bidi="he-IL" w:val="en-GB"/>
    </w:rPr>
  </w:style>
  <w:style w:type="paragraph" w:styleId="NormalCentered" w:customStyle="1">
    <w:name w:val="Normal Centered"/>
    <w:basedOn w:val="Normal"/>
    <w:rsid w:val="00680F8B"/>
    <w:pPr>
      <w:spacing w:after="120" w:before="200" w:line="360" w:lineRule="auto"/>
      <w:jc w:val="center"/>
    </w:pPr>
    <w:rPr>
      <w:rFonts w:eastAsiaTheme="minorHAnsi"/>
      <w:szCs w:val="22"/>
    </w:rPr>
  </w:style>
  <w:style w:type="paragraph" w:styleId="Pointabc" w:customStyle="1">
    <w:name w:val="Point abc"/>
    <w:basedOn w:val="Normal"/>
    <w:rsid w:val="00680F8B"/>
    <w:pPr>
      <w:numPr>
        <w:ilvl w:val="1"/>
        <w:numId w:val="18"/>
      </w:numPr>
      <w:spacing w:after="120" w:before="120" w:line="360" w:lineRule="auto"/>
    </w:pPr>
    <w:rPr>
      <w:rFonts w:eastAsiaTheme="minorHAnsi"/>
      <w:szCs w:val="22"/>
    </w:rPr>
  </w:style>
  <w:style w:type="paragraph" w:styleId="Pointabc1" w:customStyle="1">
    <w:name w:val="Point abc (1)"/>
    <w:basedOn w:val="Normal"/>
    <w:rsid w:val="00680F8B"/>
    <w:pPr>
      <w:numPr>
        <w:ilvl w:val="3"/>
        <w:numId w:val="18"/>
      </w:numPr>
      <w:spacing w:after="120" w:before="120" w:line="360" w:lineRule="auto"/>
    </w:pPr>
    <w:rPr>
      <w:rFonts w:eastAsiaTheme="minorHAnsi"/>
      <w:szCs w:val="22"/>
    </w:rPr>
  </w:style>
  <w:style w:type="paragraph" w:styleId="Pointabc2" w:customStyle="1">
    <w:name w:val="Point abc (2)"/>
    <w:basedOn w:val="Normal"/>
    <w:rsid w:val="00680F8B"/>
    <w:pPr>
      <w:numPr>
        <w:ilvl w:val="5"/>
        <w:numId w:val="18"/>
      </w:numPr>
      <w:spacing w:after="120" w:before="120" w:line="360" w:lineRule="auto"/>
    </w:pPr>
    <w:rPr>
      <w:rFonts w:eastAsiaTheme="minorHAnsi"/>
      <w:szCs w:val="22"/>
    </w:rPr>
  </w:style>
  <w:style w:type="paragraph" w:styleId="Pointabc3" w:customStyle="1">
    <w:name w:val="Point abc (3)"/>
    <w:basedOn w:val="Normal"/>
    <w:rsid w:val="00680F8B"/>
    <w:pPr>
      <w:numPr>
        <w:ilvl w:val="7"/>
        <w:numId w:val="18"/>
      </w:numPr>
      <w:spacing w:after="120" w:before="120" w:line="360" w:lineRule="auto"/>
    </w:pPr>
    <w:rPr>
      <w:rFonts w:eastAsiaTheme="minorHAnsi"/>
      <w:szCs w:val="22"/>
    </w:rPr>
  </w:style>
  <w:style w:type="paragraph" w:styleId="Pointabc4" w:customStyle="1">
    <w:name w:val="Point abc (4)"/>
    <w:basedOn w:val="Normal"/>
    <w:rsid w:val="00680F8B"/>
    <w:pPr>
      <w:numPr>
        <w:ilvl w:val="8"/>
        <w:numId w:val="18"/>
      </w:numPr>
      <w:spacing w:after="120" w:before="120" w:line="360" w:lineRule="auto"/>
    </w:pPr>
    <w:rPr>
      <w:rFonts w:eastAsiaTheme="minorHAnsi"/>
      <w:szCs w:val="22"/>
    </w:rPr>
  </w:style>
  <w:style w:type="paragraph" w:styleId="Point123" w:customStyle="1">
    <w:name w:val="Point 123"/>
    <w:basedOn w:val="Normal"/>
    <w:rsid w:val="00680F8B"/>
    <w:pPr>
      <w:tabs>
        <w:tab w:val="num" w:pos="720"/>
      </w:tabs>
      <w:spacing w:after="120" w:before="120" w:line="360" w:lineRule="auto"/>
      <w:ind w:left="720" w:hanging="720"/>
    </w:pPr>
    <w:rPr>
      <w:rFonts w:eastAsiaTheme="minorHAnsi"/>
      <w:szCs w:val="22"/>
    </w:rPr>
  </w:style>
  <w:style w:type="paragraph" w:styleId="Point1231" w:customStyle="1">
    <w:name w:val="Point 123 (1)"/>
    <w:basedOn w:val="Normal"/>
    <w:rsid w:val="00680F8B"/>
    <w:pPr>
      <w:numPr>
        <w:ilvl w:val="2"/>
        <w:numId w:val="18"/>
      </w:numPr>
      <w:spacing w:after="120" w:before="120" w:line="360" w:lineRule="auto"/>
    </w:pPr>
    <w:rPr>
      <w:rFonts w:eastAsiaTheme="minorHAnsi"/>
      <w:szCs w:val="22"/>
    </w:rPr>
  </w:style>
  <w:style w:type="paragraph" w:styleId="Point1232" w:customStyle="1">
    <w:name w:val="Point 123 (2)"/>
    <w:basedOn w:val="Normal"/>
    <w:rsid w:val="00680F8B"/>
    <w:pPr>
      <w:numPr>
        <w:ilvl w:val="4"/>
        <w:numId w:val="18"/>
      </w:numPr>
      <w:spacing w:after="120" w:before="120" w:line="360" w:lineRule="auto"/>
    </w:pPr>
    <w:rPr>
      <w:rFonts w:eastAsiaTheme="minorHAnsi"/>
      <w:szCs w:val="22"/>
    </w:rPr>
  </w:style>
  <w:style w:type="paragraph" w:styleId="Point1233" w:customStyle="1">
    <w:name w:val="Point 123 (3)"/>
    <w:basedOn w:val="Normal"/>
    <w:rsid w:val="00680F8B"/>
    <w:pPr>
      <w:numPr>
        <w:ilvl w:val="6"/>
        <w:numId w:val="18"/>
      </w:numPr>
      <w:spacing w:after="120" w:before="120" w:line="360" w:lineRule="auto"/>
    </w:pPr>
    <w:rPr>
      <w:rFonts w:eastAsiaTheme="minorHAnsi"/>
      <w:szCs w:val="22"/>
    </w:rPr>
  </w:style>
  <w:style w:type="character" w:styleId="epub-sectiontitle" w:customStyle="1">
    <w:name w:val="epub-section__title"/>
    <w:basedOn w:val="DefaultParagraphFont"/>
    <w:rsid w:val="00680F8B"/>
  </w:style>
  <w:style w:type="character" w:styleId="dot-separator" w:customStyle="1">
    <w:name w:val="dot-separator"/>
    <w:basedOn w:val="DefaultParagraphFont"/>
    <w:rsid w:val="00680F8B"/>
  </w:style>
  <w:style w:type="character" w:styleId="epub-sectiondate" w:customStyle="1">
    <w:name w:val="epub-section__date"/>
    <w:basedOn w:val="DefaultParagraphFont"/>
    <w:rsid w:val="00680F8B"/>
  </w:style>
  <w:style w:type="character" w:styleId="epub-sectionpagerange" w:customStyle="1">
    <w:name w:val="epub-section__pagerange"/>
    <w:basedOn w:val="DefaultParagraphFont"/>
    <w:rsid w:val="00680F8B"/>
  </w:style>
  <w:style w:type="paragraph" w:styleId="commentcontentpara" w:customStyle="1">
    <w:name w:val="commentcontentpara"/>
    <w:basedOn w:val="Normal"/>
    <w:rsid w:val="00680F8B"/>
    <w:pPr>
      <w:spacing w:after="100" w:afterAutospacing="1" w:before="100" w:beforeAutospacing="1"/>
    </w:pPr>
  </w:style>
  <w:style w:type="paragraph" w:styleId="EndNoteBibliographyTitle" w:customStyle="1">
    <w:name w:val="EndNote Bibliography Title"/>
    <w:basedOn w:val="Normal"/>
    <w:link w:val="EndNoteBibliographyTitleChar"/>
    <w:rsid w:val="00680F8B"/>
    <w:pPr>
      <w:jc w:val="center"/>
    </w:pPr>
    <w:rPr>
      <w:rFonts w:eastAsia="SimSun"/>
      <w:color w:val="c00000"/>
      <w:sz w:val="18"/>
      <w:szCs w:val="22"/>
      <w:lang w:bidi="he-IL"/>
    </w:rPr>
  </w:style>
  <w:style w:type="character" w:styleId="PartnerActionItemChar" w:customStyle="1">
    <w:name w:val="Partner Action Item Char"/>
    <w:basedOn w:val="DefaultParagraphFont"/>
    <w:link w:val="PartnerActionItem"/>
    <w:rsid w:val="00680F8B"/>
    <w:rPr>
      <w:rFonts w:eastAsia="SimSun" w:asciiTheme="majorBidi" w:cstheme="majorBidi" w:hAnsiTheme="majorBidi"/>
      <w:i w:val="1"/>
      <w:iCs w:val="1"/>
      <w:color w:val="c00000"/>
      <w:sz w:val="22"/>
      <w:szCs w:val="22"/>
      <w:lang w:val="en-GB"/>
    </w:rPr>
  </w:style>
  <w:style w:type="character" w:styleId="EndNoteBibliographyTitleChar" w:customStyle="1">
    <w:name w:val="EndNote Bibliography Title Char"/>
    <w:basedOn w:val="PartnerActionItemChar"/>
    <w:link w:val="EndNoteBibliographyTitle"/>
    <w:rsid w:val="00680F8B"/>
    <w:rPr>
      <w:rFonts w:ascii="Times New Roman" w:cs="Times New Roman" w:eastAsia="SimSun" w:hAnsi="Times New Roman"/>
      <w:i w:val="0"/>
      <w:iCs w:val="0"/>
      <w:color w:val="c00000"/>
      <w:sz w:val="18"/>
      <w:szCs w:val="22"/>
      <w:lang w:val="en-GB"/>
    </w:rPr>
  </w:style>
  <w:style w:type="paragraph" w:styleId="EndNoteBibliography" w:customStyle="1">
    <w:name w:val="EndNote Bibliography"/>
    <w:basedOn w:val="Normal"/>
    <w:link w:val="EndNoteBibliographyChar"/>
    <w:rsid w:val="00680F8B"/>
    <w:pPr>
      <w:jc w:val="both"/>
    </w:pPr>
    <w:rPr>
      <w:rFonts w:eastAsia="SimSun"/>
      <w:color w:val="c00000"/>
      <w:sz w:val="18"/>
      <w:szCs w:val="22"/>
      <w:lang w:bidi="he-IL"/>
    </w:rPr>
  </w:style>
  <w:style w:type="character" w:styleId="EndNoteBibliographyChar" w:customStyle="1">
    <w:name w:val="EndNote Bibliography Char"/>
    <w:basedOn w:val="PartnerActionItemChar"/>
    <w:link w:val="EndNoteBibliography"/>
    <w:rsid w:val="00680F8B"/>
    <w:rPr>
      <w:rFonts w:ascii="Times New Roman" w:cs="Times New Roman" w:eastAsia="SimSun" w:hAnsi="Times New Roman"/>
      <w:i w:val="0"/>
      <w:iCs w:val="0"/>
      <w:color w:val="c00000"/>
      <w:sz w:val="18"/>
      <w:szCs w:val="22"/>
      <w:lang w:val="en-GB"/>
    </w:rPr>
  </w:style>
  <w:style w:type="table" w:styleId="AlternatingRows" w:customStyle="1">
    <w:name w:val="Alternating Rows"/>
    <w:basedOn w:val="GridTable1Light"/>
    <w:uiPriority w:val="99"/>
    <w:rsid w:val="00680F8B"/>
    <w:rPr>
      <w:sz w:val="22"/>
      <w:szCs w:val="20"/>
      <w:lang w:eastAsia="el-GR" w:val="el-GR"/>
    </w:rPr>
    <w:tblPr/>
    <w:tblStylePr w:type="firstRow">
      <w:rPr>
        <w:rFonts w:ascii="Times New Roman" w:hAnsi="Times New Roman"/>
        <w:b w:val="1"/>
        <w:bCs w:val="1"/>
        <w:sz w:val="22"/>
      </w:rPr>
      <w:tblPr/>
      <w:tcPr>
        <w:tcBorders>
          <w:bottom w:color="666666" w:space="0" w:sz="12" w:themeColor="text1" w:themeTint="000099" w:val="single"/>
        </w:tcBorders>
        <w:shd w:color="auto" w:fill="d9e2f3" w:themeFill="accent5" w:themeFillTint="000033" w:val="clear"/>
      </w:tcPr>
    </w:tblStylePr>
    <w:tblStylePr w:type="lastRow">
      <w:rPr>
        <w:b w:val="1"/>
        <w:bCs w:val="1"/>
      </w:rPr>
      <w:tblPr/>
      <w:tcPr>
        <w:tcBorders>
          <w:top w:color="666666" w:space="0" w:sz="2" w:themeColor="text1" w:themeTint="000099" w:val="double"/>
        </w:tcBorders>
        <w:shd w:color="auto" w:fill="d9d9d9" w:themeFill="background1" w:themeFillShade="0000D9" w:val="clear"/>
      </w:tcPr>
    </w:tblStylePr>
    <w:tblStylePr w:type="firstCol">
      <w:rPr>
        <w:b w:val="1"/>
        <w:bCs w:val="1"/>
      </w:rPr>
    </w:tblStylePr>
    <w:tblStylePr w:type="lastCol">
      <w:rPr>
        <w:b w:val="1"/>
        <w:bCs w:val="1"/>
      </w:rPr>
    </w:tblStylePr>
    <w:tblStylePr w:type="band2Horz">
      <w:tblPr/>
      <w:tcPr>
        <w:shd w:color="auto" w:fill="f2f2f2" w:themeFill="background1" w:themeFillShade="0000F2" w:val="clear"/>
      </w:tcPr>
    </w:tblStylePr>
  </w:style>
  <w:style w:type="table" w:styleId="GridTable1Light">
    <w:name w:val="Grid Table 1 Light"/>
    <w:basedOn w:val="TableNormal"/>
    <w:uiPriority w:val="46"/>
    <w:rsid w:val="00680F8B"/>
    <w:rPr>
      <w:rFonts w:ascii="Arial Narrow" w:cs="Symbol" w:eastAsia="Arial Narrow" w:hAnsi="Arial Narrow"/>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para2" w:customStyle="1">
    <w:name w:val="para2"/>
    <w:basedOn w:val="BodyText"/>
    <w:next w:val="BodyText"/>
    <w:qFormat w:val="1"/>
    <w:rsid w:val="00864DD2"/>
    <w:pPr>
      <w:widowControl w:val="0"/>
      <w:tabs>
        <w:tab w:val="left" w:pos="1134"/>
      </w:tabs>
      <w:spacing w:after="60"/>
      <w:ind w:left="1800" w:hanging="360"/>
    </w:pPr>
    <w:rPr>
      <w:rFonts w:ascii="SimSun" w:cs="SimSun" w:eastAsia="SimSun" w:hAnsi="SimSun"/>
      <w:color w:val="auto"/>
      <w:szCs w:val="20"/>
      <w:lang w:bidi="he-IL"/>
    </w:rPr>
  </w:style>
  <w:style w:type="character" w:styleId="FootnoteReference">
    <w:name w:val="footnote reference"/>
    <w:aliases w:val="Footnote symbol,Times 10 Point,Exposant 3 Point, Exposant 3 Point,Footnote number,Footnote Reference Number,Footnote reference number,Footnote Reference Superscript,EN Footnote Reference,note TESI,Voetnootverwijzing,fr,o,FR,FR1,F"/>
    <w:basedOn w:val="DefaultParagraphFont"/>
    <w:link w:val="Char2"/>
    <w:uiPriority w:val="99"/>
    <w:unhideWhenUsed w:val="1"/>
    <w:qFormat w:val="1"/>
    <w:rsid w:val="00C242D0"/>
    <w:rPr>
      <w:rFonts w:cs="Times New Roman"/>
      <w:vertAlign w:val="superscript"/>
    </w:rPr>
  </w:style>
  <w:style w:type="paragraph" w:styleId="Char2" w:customStyle="1">
    <w:name w:val="Char2"/>
    <w:basedOn w:val="Normal"/>
    <w:link w:val="FootnoteReference"/>
    <w:uiPriority w:val="99"/>
    <w:rsid w:val="00C242D0"/>
    <w:pPr>
      <w:spacing w:after="160" w:line="240" w:lineRule="exact"/>
    </w:pPr>
    <w:rPr>
      <w:rFonts w:ascii="Calibri" w:hAnsi="Calibri"/>
      <w:sz w:val="20"/>
      <w:szCs w:val="20"/>
      <w:vertAlign w:val="superscript"/>
      <w:lang w:bidi="he-IL"/>
    </w:rPr>
  </w:style>
  <w:style w:type="numbering" w:styleId="CurrentList1" w:customStyle="1">
    <w:name w:val="Current List1"/>
    <w:uiPriority w:val="99"/>
    <w:rsid w:val="000434FB"/>
  </w:style>
  <w:style w:type="paragraph" w:styleId="Style3-CAMELIA" w:customStyle="1">
    <w:name w:val="Style3-CAMELIA"/>
    <w:basedOn w:val="Heading3"/>
    <w:link w:val="Style3-CAMELIAChar"/>
    <w:uiPriority w:val="1"/>
    <w:qFormat w:val="1"/>
    <w:rsid w:val="00435DE5"/>
    <w:pPr>
      <w:shd w:color="auto" w:fill="deeaf6" w:themeFill="accent1" w:themeFillTint="000033" w:val="clear"/>
      <w:tabs>
        <w:tab w:val="num" w:pos="2160"/>
      </w:tabs>
      <w:ind w:left="2160" w:hanging="720"/>
    </w:pPr>
  </w:style>
  <w:style w:type="numbering" w:styleId="CurrentList2" w:customStyle="1">
    <w:name w:val="Current List2"/>
    <w:uiPriority w:val="99"/>
    <w:rsid w:val="00DB609A"/>
  </w:style>
  <w:style w:type="character" w:styleId="normaltextrun" w:customStyle="1">
    <w:name w:val="normaltextrun"/>
    <w:basedOn w:val="DefaultParagraphFont"/>
    <w:rsid w:val="00BC67D6"/>
  </w:style>
  <w:style w:type="paragraph" w:styleId="SubsectionText" w:customStyle="1">
    <w:name w:val="Subsection Text"/>
    <w:basedOn w:val="ListBullet"/>
    <w:qFormat w:val="1"/>
    <w:rsid w:val="00696C98"/>
    <w:pPr>
      <w:spacing w:after="0" w:line="276" w:lineRule="auto"/>
      <w:ind w:left="360" w:hanging="360"/>
      <w:jc w:val="left"/>
    </w:pPr>
    <w:rPr>
      <w:sz w:val="22"/>
      <w:szCs w:val="24"/>
      <w:lang w:eastAsia="en-US"/>
    </w:rPr>
  </w:style>
  <w:style w:type="character" w:styleId="highwire-cite-metadata-journal" w:customStyle="1">
    <w:name w:val="highwire-cite-metadata-journal"/>
    <w:basedOn w:val="DefaultParagraphFont"/>
    <w:rsid w:val="0085217F"/>
  </w:style>
  <w:style w:type="character" w:styleId="highwire-cite-metadata-pages" w:customStyle="1">
    <w:name w:val="highwire-cite-metadata-pages"/>
    <w:basedOn w:val="DefaultParagraphFont"/>
    <w:rsid w:val="0085217F"/>
  </w:style>
  <w:style w:type="character" w:styleId="cf01" w:customStyle="1">
    <w:name w:val="cf01"/>
    <w:basedOn w:val="DefaultParagraphFont"/>
    <w:rsid w:val="0085217F"/>
    <w:rPr>
      <w:rFonts w:ascii="Segoe UI" w:cs="Segoe UI" w:hAnsi="Segoe UI" w:hint="default"/>
      <w:sz w:val="18"/>
      <w:szCs w:val="18"/>
    </w:rPr>
  </w:style>
  <w:style w:type="table" w:styleId="TableNormal1" w:customStyle="1">
    <w:name w:val="Table Normal1"/>
    <w:uiPriority w:val="2"/>
    <w:semiHidden w:val="1"/>
    <w:unhideWhenUsed w:val="1"/>
    <w:qFormat w:val="1"/>
    <w:rsid w:val="00DC5A43"/>
    <w:pPr>
      <w:widowControl w:val="0"/>
      <w:autoSpaceDE w:val="0"/>
      <w:autoSpaceDN w:val="0"/>
    </w:pPr>
    <w:rPr>
      <w:rFonts w:asciiTheme="minorHAnsi" w:cstheme="minorBidi" w:eastAsiaTheme="minorHAnsi" w:hAnsiTheme="minorHAnsi"/>
      <w:sz w:val="22"/>
      <w:szCs w:val="22"/>
    </w:rPr>
    <w:tblPr>
      <w:tblInd w:w="0.0" w:type="dxa"/>
      <w:tblCellMar>
        <w:top w:w="0.0" w:type="dxa"/>
        <w:left w:w="0.0" w:type="dxa"/>
        <w:bottom w:w="0.0" w:type="dxa"/>
        <w:right w:w="0.0" w:type="dxa"/>
      </w:tblCellMar>
    </w:tblPr>
  </w:style>
  <w:style w:type="table" w:styleId="Tablaconcuadrcula1" w:customStyle="1">
    <w:name w:val="Tabla con cuadrícula1"/>
    <w:basedOn w:val="TableNormal"/>
    <w:next w:val="TableGrid"/>
    <w:uiPriority w:val="39"/>
    <w:rsid w:val="00DC5A4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yle3-CAMELIAChar" w:customStyle="1">
    <w:name w:val="Style3-CAMELIA Char"/>
    <w:basedOn w:val="DefaultParagraphFont"/>
    <w:link w:val="Style3-CAMELIA"/>
    <w:uiPriority w:val="1"/>
    <w:rsid w:val="00DC5A43"/>
    <w:rPr>
      <w:rFonts w:asciiTheme="majorBidi" w:cstheme="majorBidi" w:hAnsiTheme="majorBidi"/>
      <w:b w:val="1"/>
      <w:bCs w:val="1"/>
      <w:iCs w:val="1"/>
      <w:color w:val="000000"/>
      <w:sz w:val="24"/>
      <w:szCs w:val="24"/>
      <w:shd w:color="auto" w:fill="deeaf6" w:themeFill="accent1" w:themeFillTint="000033" w:val="clear"/>
      <w:lang w:bidi="ar-SA" w:val="en-GB"/>
    </w:rPr>
  </w:style>
  <w:style w:type="paragraph" w:styleId="m-1394997755252495117msobodytext" w:customStyle="1">
    <w:name w:val="m_-1394997755252495117msobodytext"/>
    <w:basedOn w:val="Normal"/>
    <w:rsid w:val="00DC5A43"/>
    <w:pPr>
      <w:spacing w:after="100" w:afterAutospacing="1" w:before="100" w:beforeAutospacing="1"/>
      <w:jc w:val="both"/>
    </w:pPr>
  </w:style>
  <w:style w:type="paragraph" w:styleId="m-1394997755252495117msolistparagraph" w:customStyle="1">
    <w:name w:val="m_-1394997755252495117msolistparagraph"/>
    <w:basedOn w:val="Normal"/>
    <w:rsid w:val="00DC5A43"/>
    <w:pPr>
      <w:spacing w:after="100" w:afterAutospacing="1" w:before="100" w:beforeAutospacing="1"/>
      <w:jc w:val="both"/>
    </w:pPr>
  </w:style>
  <w:style w:type="character" w:styleId="xq4iawc" w:customStyle="1">
    <w:name w:val="x_q4iawc"/>
    <w:basedOn w:val="DefaultParagraphFont"/>
    <w:rsid w:val="00DC5A43"/>
  </w:style>
  <w:style w:type="paragraph" w:styleId="A-PATCHHeading" w:customStyle="1">
    <w:name w:val="A-PATCH Heading"/>
    <w:basedOn w:val="Normal"/>
    <w:link w:val="A-PATCHHeadingChar"/>
    <w:autoRedefine w:val="1"/>
    <w:qFormat w:val="1"/>
    <w:rsid w:val="00DC5A43"/>
    <w:pPr>
      <w:keepNext w:val="1"/>
      <w:keepLines w:val="1"/>
      <w:pBdr>
        <w:bottom w:color="2e74b5" w:space="1" w:sz="4" w:themeColor="accent1" w:themeShade="0000BF" w:val="single"/>
      </w:pBdr>
      <w:tabs>
        <w:tab w:val="left" w:pos="0"/>
      </w:tabs>
      <w:spacing w:after="240"/>
      <w:outlineLvl w:val="0"/>
    </w:pPr>
    <w:rPr>
      <w:rFonts w:ascii="Arial" w:hAnsi="Arial"/>
      <w:b w:val="1"/>
      <w:color w:val="5b9bd5" w:themeColor="accent1"/>
      <w:kern w:val="28"/>
      <w:sz w:val="28"/>
      <w:szCs w:val="20"/>
    </w:rPr>
  </w:style>
  <w:style w:type="character" w:styleId="A-PATCHHeadingChar" w:customStyle="1">
    <w:name w:val="A-PATCH Heading Char"/>
    <w:link w:val="A-PATCHHeading"/>
    <w:rsid w:val="00DC5A43"/>
    <w:rPr>
      <w:rFonts w:ascii="Arial" w:cs="Times New Roman" w:hAnsi="Arial"/>
      <w:b w:val="1"/>
      <w:color w:val="5b9bd5" w:themeColor="accent1"/>
      <w:kern w:val="28"/>
      <w:sz w:val="28"/>
      <w:lang w:bidi="ar-SA" w:val="en-GB"/>
    </w:rPr>
  </w:style>
  <w:style w:type="paragraph" w:styleId="A-PATCHHEADING-2" w:customStyle="1">
    <w:name w:val="A-PATCH HEADING -2"/>
    <w:basedOn w:val="A-PATCHHeading"/>
    <w:next w:val="A-PATCHHeading"/>
    <w:link w:val="A-PATCHHEADING-2Char"/>
    <w:autoRedefine w:val="1"/>
    <w:qFormat w:val="1"/>
    <w:rsid w:val="00DC5A43"/>
    <w:pPr>
      <w:pBdr>
        <w:bottom w:color="auto" w:space="0" w:sz="0" w:val="none"/>
      </w:pBdr>
      <w:outlineLvl w:val="1"/>
    </w:pPr>
    <w:rPr>
      <w:lang w:eastAsia="fi-FI"/>
    </w:rPr>
  </w:style>
  <w:style w:type="character" w:styleId="A-PATCHHEADING-2Char" w:customStyle="1">
    <w:name w:val="A-PATCH HEADING -2 Char"/>
    <w:basedOn w:val="A-PATCHHeadingChar"/>
    <w:link w:val="A-PATCHHEADING-2"/>
    <w:rsid w:val="00DC5A43"/>
    <w:rPr>
      <w:rFonts w:ascii="Arial" w:cs="Times New Roman" w:hAnsi="Arial"/>
      <w:b w:val="1"/>
      <w:color w:val="5b9bd5" w:themeColor="accent1"/>
      <w:kern w:val="28"/>
      <w:sz w:val="28"/>
      <w:lang w:bidi="ar-SA" w:eastAsia="fi-FI" w:val="en-GB"/>
    </w:rPr>
  </w:style>
  <w:style w:type="character" w:styleId="Style2-CAMELIAChar" w:customStyle="1">
    <w:name w:val="Style2-CAMELIA Char"/>
    <w:basedOn w:val="DefaultParagraphFont"/>
    <w:link w:val="Style2-CAMELIA"/>
    <w:uiPriority w:val="1"/>
    <w:rsid w:val="00DC5A43"/>
    <w:rPr>
      <w:rFonts w:ascii="Arial" w:cs="Times New Roman" w:hAnsi="Arial"/>
      <w:b w:val="1"/>
      <w:color w:val="5b9bd5" w:themeColor="accent1"/>
      <w:kern w:val="28"/>
      <w:sz w:val="28"/>
      <w:lang w:bidi="ar-SA" w:eastAsia="fi-FI" w:val="en-GB"/>
    </w:rPr>
  </w:style>
  <w:style w:type="paragraph" w:styleId="c-reading-companionreference-citation" w:customStyle="1">
    <w:name w:val="c-reading-companion__reference-citation"/>
    <w:basedOn w:val="Normal"/>
    <w:rsid w:val="00DC5A43"/>
    <w:pPr>
      <w:spacing w:after="100" w:afterAutospacing="1" w:before="100" w:beforeAutospacing="1"/>
    </w:pPr>
    <w:rPr>
      <w:lang w:eastAsia="es-ES" w:val="es-ES"/>
    </w:rPr>
  </w:style>
  <w:style w:type="paragraph" w:styleId="c-bibliographic-informationcitation" w:customStyle="1">
    <w:name w:val="c-bibliographic-information__citation"/>
    <w:basedOn w:val="Normal"/>
    <w:rsid w:val="00DC5A43"/>
    <w:pPr>
      <w:spacing w:after="100" w:afterAutospacing="1" w:before="100" w:beforeAutospacing="1"/>
    </w:pPr>
    <w:rPr>
      <w:lang w:eastAsia="es-ES" w:val="es-ES"/>
    </w:rPr>
  </w:style>
  <w:style w:type="character" w:styleId="q4iawc" w:customStyle="1">
    <w:name w:val="q4iawc"/>
    <w:basedOn w:val="DefaultParagraphFont"/>
    <w:rsid w:val="00DC5A43"/>
  </w:style>
  <w:style w:type="character" w:styleId="viiyi" w:customStyle="1">
    <w:name w:val="viiyi"/>
    <w:basedOn w:val="DefaultParagraphFont"/>
    <w:rsid w:val="00DC5A43"/>
  </w:style>
  <w:style w:type="paragraph" w:styleId="pf0" w:customStyle="1">
    <w:name w:val="pf0"/>
    <w:basedOn w:val="Normal"/>
    <w:rsid w:val="00DC5A43"/>
    <w:pPr>
      <w:spacing w:after="100" w:afterAutospacing="1" w:before="100" w:beforeAutospacing="1"/>
    </w:pPr>
    <w:rPr>
      <w:lang w:bidi="he-IL"/>
    </w:rPr>
  </w:style>
  <w:style w:type="paragraph" w:styleId="ListContinue2">
    <w:name w:val="List Continue 2"/>
    <w:basedOn w:val="Normal"/>
    <w:uiPriority w:val="99"/>
    <w:unhideWhenUsed w:val="1"/>
    <w:rsid w:val="00260698"/>
    <w:pPr>
      <w:spacing w:after="120"/>
      <w:ind w:left="566"/>
      <w:contextualSpacing w:val="1"/>
    </w:pPr>
  </w:style>
  <w:style w:type="character" w:styleId="Mention">
    <w:name w:val="Mention"/>
    <w:basedOn w:val="DefaultParagraphFont"/>
    <w:uiPriority w:val="99"/>
    <w:unhideWhenUsed w:val="1"/>
    <w:rsid w:val="00E834F7"/>
    <w:rPr>
      <w:color w:val="2b579a"/>
      <w:shd w:color="auto" w:fill="e6e6e6"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57.0" w:type="dxa"/>
        <w:right w:w="57.0" w:type="dxa"/>
      </w:tblCellMar>
    </w:tblPr>
  </w:style>
  <w:style w:type="table" w:styleId="a3"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rPr>
      <w:b w:val="1"/>
      <w:sz w:val="22"/>
      <w:szCs w:val="22"/>
    </w:rPr>
    <w:tblPr>
      <w:tblStyleRowBandSize w:val="1"/>
      <w:tblStyleColBandSize w:val="1"/>
      <w:tblCellMar>
        <w:left w:w="115.0" w:type="dxa"/>
        <w:right w:w="115.0" w:type="dxa"/>
      </w:tblCellMar>
    </w:tblPr>
    <w:tcPr>
      <w:shd w:color="auto" w:fill="c0c0c0" w:val="clear"/>
    </w:tcPr>
    <w:tblStylePr w:type="firstRow">
      <w:rPr>
        <w:b w:val="1"/>
      </w:rPr>
    </w:tblStylePr>
    <w:tblStylePr w:type="lastRow">
      <w:rPr>
        <w:b w:val="1"/>
      </w:r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widowControl w:val="0"/>
    </w:pPr>
    <w:rPr>
      <w:rFonts w:ascii="Calibri" w:cs="Calibri" w:eastAsia="Calibri" w:hAnsi="Calibri"/>
      <w:sz w:val="22"/>
      <w:szCs w:val="22"/>
    </w:rPr>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57.0" w:type="dxa"/>
        <w:right w:w="57.0" w:type="dxa"/>
      </w:tblCellMar>
    </w:tblPr>
  </w:style>
  <w:style w:type="table" w:styleId="af7" w:customStyle="1">
    <w:basedOn w:val="TableNormal"/>
    <w:tblPr>
      <w:tblStyleRowBandSize w:val="1"/>
      <w:tblStyleColBandSize w:val="1"/>
      <w:tblCellMar>
        <w:left w:w="57.0" w:type="dxa"/>
        <w:right w:w="57.0" w:type="dxa"/>
      </w:tblCellMar>
    </w:tblPr>
  </w:style>
  <w:style w:type="table" w:styleId="af8" w:customStyle="1">
    <w:basedOn w:val="TableNormal"/>
    <w:tblPr>
      <w:tblStyleRowBandSize w:val="1"/>
      <w:tblStyleColBandSize w:val="1"/>
      <w:tblCellMar>
        <w:left w:w="57.0" w:type="dxa"/>
        <w:right w:w="57.0" w:type="dxa"/>
      </w:tblCellMar>
    </w:tblPr>
  </w:style>
  <w:style w:type="table" w:styleId="af9" w:customStyle="1">
    <w:basedOn w:val="TableNormal"/>
    <w:tblPr>
      <w:tblStyleRowBandSize w:val="1"/>
      <w:tblStyleColBandSize w:val="1"/>
      <w:tblCellMar>
        <w:left w:w="57.0" w:type="dxa"/>
        <w:right w:w="57.0" w:type="dxa"/>
      </w:tblCellMar>
    </w:tblPr>
  </w:style>
  <w:style w:type="table" w:styleId="afa" w:customStyle="1">
    <w:basedOn w:val="TableNormal"/>
    <w:tblPr>
      <w:tblStyleRowBandSize w:val="1"/>
      <w:tblStyleColBandSize w:val="1"/>
      <w:tblCellMar>
        <w:left w:w="57.0" w:type="dxa"/>
        <w:right w:w="57.0" w:type="dxa"/>
      </w:tblCellMar>
    </w:tblPr>
  </w:style>
  <w:style w:type="table" w:styleId="afb" w:customStyle="1">
    <w:basedOn w:val="TableNormal"/>
    <w:tblPr>
      <w:tblStyleRowBandSize w:val="1"/>
      <w:tblStyleColBandSize w:val="1"/>
      <w:tblCellMar>
        <w:left w:w="57.0" w:type="dxa"/>
        <w:right w:w="57.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57.0" w:type="dxa"/>
        <w:bottom w:w="0.0" w:type="dxa"/>
        <w:right w:w="57.0" w:type="dxa"/>
      </w:tblCellMar>
    </w:tblPr>
  </w:style>
  <w:style w:type="table" w:styleId="Table12">
    <w:basedOn w:val="TableNormal"/>
    <w:tblPr>
      <w:tblStyleRowBandSize w:val="1"/>
      <w:tblStyleColBandSize w:val="1"/>
      <w:tblCellMar>
        <w:top w:w="0.0" w:type="dxa"/>
        <w:left w:w="57.0" w:type="dxa"/>
        <w:bottom w:w="0.0" w:type="dxa"/>
        <w:right w:w="57.0" w:type="dxa"/>
      </w:tblCellMar>
    </w:tblPr>
  </w:style>
  <w:style w:type="table" w:styleId="Table13">
    <w:basedOn w:val="TableNormal"/>
    <w:tblPr>
      <w:tblStyleRowBandSize w:val="1"/>
      <w:tblStyleColBandSize w:val="1"/>
      <w:tblCellMar>
        <w:top w:w="0.0" w:type="dxa"/>
        <w:left w:w="57.0" w:type="dxa"/>
        <w:bottom w:w="0.0" w:type="dxa"/>
        <w:right w:w="57.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0.0" w:type="dxa"/>
        <w:left w:w="57.0" w:type="dxa"/>
        <w:bottom w:w="0.0" w:type="dxa"/>
        <w:right w:w="57.0" w:type="dxa"/>
      </w:tblCellMar>
    </w:tblPr>
  </w:style>
  <w:style w:type="table" w:styleId="Table15">
    <w:basedOn w:val="TableNormal"/>
    <w:tblPr>
      <w:tblStyleRowBandSize w:val="1"/>
      <w:tblStyleColBandSize w:val="1"/>
      <w:tblCellMar>
        <w:top w:w="0.0" w:type="dxa"/>
        <w:left w:w="57.0" w:type="dxa"/>
        <w:bottom w:w="0.0" w:type="dxa"/>
        <w:right w:w="57.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ks.harvard.edu/sites/default/files/Academic%20Dean%27s%20Office/Guide%20to%20Small-Group%20Learning.pdf" TargetMode="External"/><Relationship Id="rId84" Type="http://schemas.openxmlformats.org/officeDocument/2006/relationships/hyperlink" Target="https://doi.org/10.1016/j.jhazmat.2024.136107" TargetMode="External"/><Relationship Id="rId83" Type="http://schemas.openxmlformats.org/officeDocument/2006/relationships/hyperlink" Target="https://doi.org/10.1038/s43856-023-00238-4" TargetMode="External"/><Relationship Id="rId42" Type="http://schemas.openxmlformats.org/officeDocument/2006/relationships/hyperlink" Target="https://europass.europa.eu/en/europass-digital-tools/european-qualifications-framework?utm_source=" TargetMode="External"/><Relationship Id="rId86" Type="http://schemas.openxmlformats.org/officeDocument/2006/relationships/hyperlink" Target="https://sciedu2025.com/" TargetMode="External"/><Relationship Id="rId41" Type="http://schemas.openxmlformats.org/officeDocument/2006/relationships/hyperlink" Target="https://www.hks.harvard.edu/sites/default/files/Academic%20Dean%27s%20Office/Guide%20to%20Small-Group%20Learning.pdf" TargetMode="External"/><Relationship Id="rId85" Type="http://schemas.openxmlformats.org/officeDocument/2006/relationships/hyperlink" Target="https://doi.org/10.1093/jalm/jfad052" TargetMode="External"/><Relationship Id="rId44" Type="http://schemas.openxmlformats.org/officeDocument/2006/relationships/hyperlink" Target="https://uis.unesco.org/en/topic/international-standard-classification-education-isced?utm_source=" TargetMode="External"/><Relationship Id="rId43" Type="http://schemas.openxmlformats.org/officeDocument/2006/relationships/hyperlink" Target="https://europass.europa.eu/en/europass-digital-tools/european-qualifications-framework?utm_source=" TargetMode="External"/><Relationship Id="rId87" Type="http://schemas.openxmlformats.org/officeDocument/2006/relationships/hyperlink" Target="https://www.bioradar.org/partners?utm_source=chatgpt.com" TargetMode="External"/><Relationship Id="rId46" Type="http://schemas.openxmlformats.org/officeDocument/2006/relationships/hyperlink" Target="https://smartupdreducation.wixsite.com/welcome" TargetMode="External"/><Relationship Id="rId45" Type="http://schemas.openxmlformats.org/officeDocument/2006/relationships/hyperlink" Target="https://uis.unesco.org/en/topic/international-standard-classification-education-isced?utm_source=" TargetMode="External"/><Relationship Id="rId80" Type="http://schemas.openxmlformats.org/officeDocument/2006/relationships/hyperlink" Target="http://www.smartupdreducation.eu" TargetMode="External"/><Relationship Id="rId82" Type="http://schemas.openxmlformats.org/officeDocument/2006/relationships/image" Target="media/image1.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hyperlink" Target="https://www.unl.pt/en/noticias/nova/nova-university-lisbon-implements-gender-equality-plan/?utm_source=chatgpt.com" TargetMode="External"/><Relationship Id="rId47" Type="http://schemas.openxmlformats.org/officeDocument/2006/relationships/image" Target="media/image3.png"/><Relationship Id="rId49" Type="http://schemas.openxmlformats.org/officeDocument/2006/relationships/hyperlink" Target="https://sdgs.un.org/goals/goal5"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5.png"/><Relationship Id="rId72" Type="http://schemas.openxmlformats.org/officeDocument/2006/relationships/image" Target="media/image2.png"/><Relationship Id="rId31" Type="http://schemas.openxmlformats.org/officeDocument/2006/relationships/hyperlink" Target="https://eur-lex.europa.eu/legal-content/en/ALL/?uri=CELEX%3A32006R1907&amp;utm_source" TargetMode="External"/><Relationship Id="rId75" Type="http://schemas.openxmlformats.org/officeDocument/2006/relationships/hyperlink" Target="https://www.aneca.es" TargetMode="External"/><Relationship Id="rId30" Type="http://schemas.openxmlformats.org/officeDocument/2006/relationships/hyperlink" Target="https://www.iop.org/sites/default/files/2019-09/practical-work-in-science.pdf?utm_source=" TargetMode="External"/><Relationship Id="rId74" Type="http://schemas.openxmlformats.org/officeDocument/2006/relationships/hyperlink" Target="https://www.a3es.pt/" TargetMode="External"/><Relationship Id="rId33" Type="http://schemas.openxmlformats.org/officeDocument/2006/relationships/hyperlink" Target="https://publications.lib.chalmers.se/records/fulltext/203607/local_203607.pdf?utm_source=" TargetMode="External"/><Relationship Id="rId77" Type="http://schemas.openxmlformats.org/officeDocument/2006/relationships/hyperlink" Target="https://www.bioscopegroup.org/conferences/" TargetMode="External"/><Relationship Id="rId32" Type="http://schemas.openxmlformats.org/officeDocument/2006/relationships/hyperlink" Target="https://eur-lex.europa.eu/legal-content/en/ALL/?uri=CELEX%3A32006R1907&amp;utm_source" TargetMode="External"/><Relationship Id="rId76" Type="http://schemas.openxmlformats.org/officeDocument/2006/relationships/hyperlink" Target="https://www.nvao.net/en" TargetMode="External"/><Relationship Id="rId35" Type="http://schemas.openxmlformats.org/officeDocument/2006/relationships/hyperlink" Target="https://education.ec.europa.eu/library/science-education_en" TargetMode="External"/><Relationship Id="rId79" Type="http://schemas.openxmlformats.org/officeDocument/2006/relationships/footer" Target="footer1.xml"/><Relationship Id="rId34" Type="http://schemas.openxmlformats.org/officeDocument/2006/relationships/hyperlink" Target="https://publications.lib.chalmers.se/records/fulltext/203607/local_203607.pdf?utm_source=" TargetMode="External"/><Relationship Id="rId78" Type="http://schemas.openxmlformats.org/officeDocument/2006/relationships/header" Target="header1.xml"/><Relationship Id="rId71" Type="http://schemas.openxmlformats.org/officeDocument/2006/relationships/image" Target="media/image10.png"/><Relationship Id="rId70" Type="http://schemas.openxmlformats.org/officeDocument/2006/relationships/image" Target="media/image7.png"/><Relationship Id="rId37" Type="http://schemas.openxmlformats.org/officeDocument/2006/relationships/hyperlink" Target="https://op.europa.eu/en/publication-detail/-/publication/a1d14fa0-8dbe-11e5-b8b7-01aa75ed71a1?utm_source=" TargetMode="External"/><Relationship Id="rId36" Type="http://schemas.openxmlformats.org/officeDocument/2006/relationships/hyperlink" Target="https://op.europa.eu/en/publication-detail/-/publication/a1d14fa0-8dbe-11e5-b8b7-01aa75ed71a1?utm_source=" TargetMode="External"/><Relationship Id="rId39" Type="http://schemas.openxmlformats.org/officeDocument/2006/relationships/hyperlink" Target="https://link.springer.com/article/10.1007/s00216-022-03992-x?utm_source=" TargetMode="External"/><Relationship Id="rId38" Type="http://schemas.openxmlformats.org/officeDocument/2006/relationships/hyperlink" Target="https://gem-report-2023.unesco.org/" TargetMode="External"/><Relationship Id="rId62" Type="http://schemas.openxmlformats.org/officeDocument/2006/relationships/hyperlink" Target="https://www.eitmanufacturing.eu/what-we-do/the-eit-knowledge-triangle/" TargetMode="External"/><Relationship Id="rId61" Type="http://schemas.openxmlformats.org/officeDocument/2006/relationships/hyperlink" Target="https://www.eitmanufacturing.eu/what-we-do/the-eit-knowledge-triangle/" TargetMode="External"/><Relationship Id="rId20" Type="http://schemas.openxmlformats.org/officeDocument/2006/relationships/hyperlink" Target="https://redeunisustentavel.com.br/" TargetMode="External"/><Relationship Id="rId64" Type="http://schemas.openxmlformats.org/officeDocument/2006/relationships/hyperlink" Target="https://op.europa.eu/en/publication-detail/-/publication/a1d14fa0-8dbe-11e5-b8b7-01aa75ed71a1/language-en" TargetMode="External"/><Relationship Id="rId63" Type="http://schemas.openxmlformats.org/officeDocument/2006/relationships/hyperlink" Target="https://op.europa.eu/en/publication-detail/-/publication/a1d14fa0-8dbe-11e5-b8b7-01aa75ed71a1/language-en" TargetMode="External"/><Relationship Id="rId22" Type="http://schemas.openxmlformats.org/officeDocument/2006/relationships/hyperlink" Target="https://education.ec.europa.eu/focus-topics/digital-education/plan" TargetMode="External"/><Relationship Id="rId66" Type="http://schemas.openxmlformats.org/officeDocument/2006/relationships/hyperlink" Target="http://www.sciedu2025.com" TargetMode="External"/><Relationship Id="rId21" Type="http://schemas.openxmlformats.org/officeDocument/2006/relationships/hyperlink" Target="https://education.ec.europa.eu/focus-topics/digital-education/plan" TargetMode="External"/><Relationship Id="rId65" Type="http://schemas.openxmlformats.org/officeDocument/2006/relationships/image" Target="media/image8.png"/><Relationship Id="rId24" Type="http://schemas.openxmlformats.org/officeDocument/2006/relationships/hyperlink" Target="https://ifce.edu.br/" TargetMode="External"/><Relationship Id="rId68" Type="http://schemas.openxmlformats.org/officeDocument/2006/relationships/hyperlink" Target="https://education.ec.europa.eu/it/news/education-and-training-monitor-2023-encouraging-trends-but-challenges-remain?utm_source" TargetMode="External"/><Relationship Id="rId23" Type="http://schemas.openxmlformats.org/officeDocument/2006/relationships/hyperlink" Target="https://univesp.br/" TargetMode="External"/><Relationship Id="rId67" Type="http://schemas.openxmlformats.org/officeDocument/2006/relationships/hyperlink" Target="https://smartupdreducation.wixsite.com/welcome" TargetMode="External"/><Relationship Id="rId60" Type="http://schemas.openxmlformats.org/officeDocument/2006/relationships/hyperlink" Target="https://education.ec.europa.eu/focus-topics/digital-education/plan" TargetMode="External"/><Relationship Id="rId26" Type="http://schemas.openxmlformats.org/officeDocument/2006/relationships/hyperlink" Target="https://education.ec.europa.eu/focus-topics/improving-quality/key-competences" TargetMode="External"/><Relationship Id="rId25" Type="http://schemas.openxmlformats.org/officeDocument/2006/relationships/hyperlink" Target="https://employment-social-affairs.ec.europa.eu/policies-and-activities/skills-and-qualifications/european-skills-agenda_en" TargetMode="External"/><Relationship Id="rId69" Type="http://schemas.openxmlformats.org/officeDocument/2006/relationships/hyperlink" Target="https://www.aitsl.edu.au/research/spotlights/evaluating-the-evidence-for-educational-technology-part-1-the-technologies?utm_source" TargetMode="External"/><Relationship Id="rId28" Type="http://schemas.openxmlformats.org/officeDocument/2006/relationships/hyperlink" Target="https://www.portodigital.pt/" TargetMode="External"/><Relationship Id="rId27" Type="http://schemas.openxmlformats.org/officeDocument/2006/relationships/hyperlink" Target="https://education.ec.europa.eu/focus-topics/improving-quality/key-competences" TargetMode="External"/><Relationship Id="rId29" Type="http://schemas.openxmlformats.org/officeDocument/2006/relationships/hyperlink" Target="https://www.iop.org/sites/default/files/2019-09/practical-work-in-science.pdf?utm_source=" TargetMode="External"/><Relationship Id="rId51" Type="http://schemas.openxmlformats.org/officeDocument/2006/relationships/hyperlink" Target="https://ec.europa.eu/info/policies/justice-and-fundamental-rights/gender-equality/gender-equality-strategy_en" TargetMode="External"/><Relationship Id="rId50" Type="http://schemas.openxmlformats.org/officeDocument/2006/relationships/hyperlink" Target="https://sdgs.un.org/goals/goal5" TargetMode="External"/><Relationship Id="rId53" Type="http://schemas.openxmlformats.org/officeDocument/2006/relationships/hyperlink" Target="https://www.openaire.eu/" TargetMode="External"/><Relationship Id="rId52" Type="http://schemas.openxmlformats.org/officeDocument/2006/relationships/image" Target="media/image4.png"/><Relationship Id="rId11" Type="http://schemas.openxmlformats.org/officeDocument/2006/relationships/image" Target="media/image6.png"/><Relationship Id="rId55" Type="http://schemas.openxmlformats.org/officeDocument/2006/relationships/hyperlink" Target="https://www.scientix.eu/" TargetMode="External"/><Relationship Id="rId10" Type="http://schemas.openxmlformats.org/officeDocument/2006/relationships/hyperlink" Target="https://smartupdreducation.wixsite.com/welcome" TargetMode="External"/><Relationship Id="rId54" Type="http://schemas.openxmlformats.org/officeDocument/2006/relationships/hyperlink" Target="https://www.scientix.eu/" TargetMode="External"/><Relationship Id="rId13" Type="http://schemas.openxmlformats.org/officeDocument/2006/relationships/hyperlink" Target="https://www.unl.pt/eutopia/" TargetMode="External"/><Relationship Id="rId57" Type="http://schemas.openxmlformats.org/officeDocument/2006/relationships/hyperlink" Target="https://employment-social-affairs.ec.europa.eu/policies-and-activities/skills-and-qualifications/european-skills-agenda_en" TargetMode="External"/><Relationship Id="rId12" Type="http://schemas.openxmlformats.org/officeDocument/2006/relationships/image" Target="media/image11.png"/><Relationship Id="rId56" Type="http://schemas.openxmlformats.org/officeDocument/2006/relationships/hyperlink" Target="https://education.ec.europa.eu/education-levels/higher-education/inclusive-and-connected-higher-education/bologna-process" TargetMode="External"/><Relationship Id="rId15" Type="http://schemas.openxmlformats.org/officeDocument/2006/relationships/hyperlink" Target="https://epicur.edu.eu/?utm_source=chatgpt.com" TargetMode="External"/><Relationship Id="rId59" Type="http://schemas.openxmlformats.org/officeDocument/2006/relationships/hyperlink" Target="https://employment-social-affairs.ec.europa.eu/policies-and-activities/skills-and-qualifications/european-skills-agenda_en" TargetMode="External"/><Relationship Id="rId14" Type="http://schemas.openxmlformats.org/officeDocument/2006/relationships/hyperlink" Target="https://www.unl.pt/eutopia/" TargetMode="External"/><Relationship Id="rId58" Type="http://schemas.openxmlformats.org/officeDocument/2006/relationships/hyperlink" Target="https://employment-social-affairs.ec.europa.eu/policies-and-activities/skills-and-qualifications/european-skills-agenda_en" TargetMode="External"/><Relationship Id="rId17" Type="http://schemas.openxmlformats.org/officeDocument/2006/relationships/hyperlink" Target="https://site.unibo.it/una-europa/en" TargetMode="External"/><Relationship Id="rId16" Type="http://schemas.openxmlformats.org/officeDocument/2006/relationships/hyperlink" Target="https://civis.eu/" TargetMode="External"/><Relationship Id="rId19" Type="http://schemas.openxmlformats.org/officeDocument/2006/relationships/hyperlink" Target="https://commission.europa.eu/strategy-and-policy/priorities-2019-2024/european-green-deal_en" TargetMode="External"/><Relationship Id="rId18" Type="http://schemas.openxmlformats.org/officeDocument/2006/relationships/hyperlink" Target="https://sea-eu.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cerWKZ7ubL9ORYHRxUpwY+6qyA==">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2025-09-29T01:25:00Z</dcterms:created>
  <dc:creator>HH;IA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2016-10-09T21:00:00Z</vt:filetime>
  </property>
  <property fmtid="{D5CDD505-2E9C-101B-9397-08002B2CF9AE}" pid="3" name="LastSaved">
    <vt:filetime>2016-10-14T21:00:00Z</vt:filetime>
  </property>
  <property fmtid="{D5CDD505-2E9C-101B-9397-08002B2CF9AE}" pid="4" name="Status">
    <vt:lpwstr>4 Grant proposals (Submission &amp; Evaluation)</vt:lpwstr>
  </property>
  <property fmtid="{D5CDD505-2E9C-101B-9397-08002B2CF9AE}" pid="5" name="_Status">
    <vt:lpwstr>Not Started</vt:lpwstr>
  </property>
  <property fmtid="{D5CDD505-2E9C-101B-9397-08002B2CF9AE}" pid="6" name="Category">
    <vt:lpwstr>reports &amp; forms</vt:lpwstr>
  </property>
  <property fmtid="{D5CDD505-2E9C-101B-9397-08002B2CF9AE}" pid="7" name="Comment">
    <vt:lpwstr>DRAFT</vt:lpwstr>
  </property>
  <property fmtid="{D5CDD505-2E9C-101B-9397-08002B2CF9AE}" pid="8" name="Order0">
    <vt:lpwstr>6</vt:lpwstr>
  </property>
  <property fmtid="{D5CDD505-2E9C-101B-9397-08002B2CF9AE}" pid="9" name="Status0">
    <vt:lpwstr>Draft</vt:lpwstr>
  </property>
  <property fmtid="{D5CDD505-2E9C-101B-9397-08002B2CF9AE}" pid="10" name="EC_Collab_DocumentLanguage">
    <vt:lpwstr>EN</vt:lpwstr>
  </property>
  <property fmtid="{D5CDD505-2E9C-101B-9397-08002B2CF9AE}" pid="11" name="Comments IT implementation">
    <vt:lpwstr/>
  </property>
  <property fmtid="{D5CDD505-2E9C-101B-9397-08002B2CF9AE}" pid="12" name="EC_Collab_Reference">
    <vt:lpwstr/>
  </property>
  <property fmtid="{D5CDD505-2E9C-101B-9397-08002B2CF9AE}" pid="13" name="EC_Collab_Status">
    <vt:lpwstr>Wait</vt:lpwstr>
  </property>
  <property fmtid="{D5CDD505-2E9C-101B-9397-08002B2CF9AE}" pid="14" name="_dlc_DocId">
    <vt:lpwstr>ECCSC-137315752-8539</vt:lpwstr>
  </property>
  <property fmtid="{D5CDD505-2E9C-101B-9397-08002B2CF9AE}" pid="15" name="_dlc_DocIdItemGuid">
    <vt:lpwstr>665a4518-f755-4f77-9fa4-a83b65a50cf1</vt:lpwstr>
  </property>
  <property fmtid="{D5CDD505-2E9C-101B-9397-08002B2CF9AE}" pid="16" name="_dlc_DocIdUrl">
    <vt:lpwstr>https://myintracomm-collab.ec.europa.eu/networks/H2020CSC/CIC_B3/_layouts/15/DocIdRedir.aspx?ID=ECCSC-137315752-8539, ECCSC-137315752-8539</vt:lpwstr>
  </property>
  <property fmtid="{D5CDD505-2E9C-101B-9397-08002B2CF9AE}" pid="17" name="IconOverlay">
    <vt:lpwstr/>
  </property>
  <property fmtid="{D5CDD505-2E9C-101B-9397-08002B2CF9AE}" pid="18" name="ContentTypeId">
    <vt:lpwstr>0x0101003AD9EED743966048AD1BC46DE9AB9BA2</vt:lpwstr>
  </property>
  <property fmtid="{D5CDD505-2E9C-101B-9397-08002B2CF9AE}" pid="19" name="Mendeley Recent Style Id 0_1">
    <vt:lpwstr>http://www.zotero.org/styles/acs-nano</vt:lpwstr>
  </property>
  <property fmtid="{D5CDD505-2E9C-101B-9397-08002B2CF9AE}" pid="20" name="Mendeley Recent Style Name 0_1">
    <vt:lpwstr>ACS Nano</vt:lpwstr>
  </property>
  <property fmtid="{D5CDD505-2E9C-101B-9397-08002B2CF9AE}" pid="21" name="Mendeley Recent Style Id 1_1">
    <vt:lpwstr>http://www.zotero.org/styles/american-medical-association</vt:lpwstr>
  </property>
  <property fmtid="{D5CDD505-2E9C-101B-9397-08002B2CF9AE}" pid="22" name="Mendeley Recent Style Name 1_1">
    <vt:lpwstr>American Medical Association</vt:lpwstr>
  </property>
  <property fmtid="{D5CDD505-2E9C-101B-9397-08002B2CF9AE}" pid="23" name="Mendeley Recent Style Id 2_1">
    <vt:lpwstr>http://www.zotero.org/styles/american-political-science-association</vt:lpwstr>
  </property>
  <property fmtid="{D5CDD505-2E9C-101B-9397-08002B2CF9AE}" pid="24" name="Mendeley Recent Style Name 2_1">
    <vt:lpwstr>American Political Science Association</vt:lpwstr>
  </property>
  <property fmtid="{D5CDD505-2E9C-101B-9397-08002B2CF9AE}" pid="25" name="Mendeley Recent Style Id 3_1">
    <vt:lpwstr>http://www.zotero.org/styles/apa</vt:lpwstr>
  </property>
  <property fmtid="{D5CDD505-2E9C-101B-9397-08002B2CF9AE}" pid="26" name="Mendeley Recent Style Name 3_1">
    <vt:lpwstr>American Psychological Association 6th edition</vt:lpwstr>
  </property>
  <property fmtid="{D5CDD505-2E9C-101B-9397-08002B2CF9AE}" pid="27" name="Mendeley Recent Style Id 4_1">
    <vt:lpwstr>http://www.zotero.org/styles/american-sociological-association</vt:lpwstr>
  </property>
  <property fmtid="{D5CDD505-2E9C-101B-9397-08002B2CF9AE}" pid="28" name="Mendeley Recent Style Name 4_1">
    <vt:lpwstr>American Sociological Association</vt:lpwstr>
  </property>
  <property fmtid="{D5CDD505-2E9C-101B-9397-08002B2CF9AE}" pid="29" name="Mendeley Recent Style Id 5_1">
    <vt:lpwstr>http://www.zotero.org/styles/chicago-author-date</vt:lpwstr>
  </property>
  <property fmtid="{D5CDD505-2E9C-101B-9397-08002B2CF9AE}" pid="30" name="Mendeley Recent Style Name 5_1">
    <vt:lpwstr>Chicago Manual of Style 17th edition (author-date)</vt:lpwstr>
  </property>
  <property fmtid="{D5CDD505-2E9C-101B-9397-08002B2CF9AE}" pid="31" name="Mendeley Recent Style Id 6_1">
    <vt:lpwstr>http://www.zotero.org/styles/harvard-cite-them-right</vt:lpwstr>
  </property>
  <property fmtid="{D5CDD505-2E9C-101B-9397-08002B2CF9AE}" pid="32" name="Mendeley Recent Style Name 6_1">
    <vt:lpwstr>Cite Them Right 10th edition - Harvard</vt:lpwstr>
  </property>
  <property fmtid="{D5CDD505-2E9C-101B-9397-08002B2CF9AE}" pid="33" name="Mendeley Recent Style Id 7_1">
    <vt:lpwstr>http://www.zotero.org/styles/ieee</vt:lpwstr>
  </property>
  <property fmtid="{D5CDD505-2E9C-101B-9397-08002B2CF9AE}" pid="34" name="Mendeley Recent Style Name 7_1">
    <vt:lpwstr>IEEE</vt:lpwstr>
  </property>
  <property fmtid="{D5CDD505-2E9C-101B-9397-08002B2CF9AE}" pid="35" name="Mendeley Recent Style Id 8_1">
    <vt:lpwstr>http://www.zotero.org/styles/nature</vt:lpwstr>
  </property>
  <property fmtid="{D5CDD505-2E9C-101B-9397-08002B2CF9AE}" pid="36" name="Mendeley Recent Style Name 8_1">
    <vt:lpwstr>Nature</vt:lpwstr>
  </property>
  <property fmtid="{D5CDD505-2E9C-101B-9397-08002B2CF9AE}" pid="37" name="Mendeley Recent Style Id 9_1">
    <vt:lpwstr>http://www.zotero.org/styles/the-lancet-infectious-diseases</vt:lpwstr>
  </property>
  <property fmtid="{D5CDD505-2E9C-101B-9397-08002B2CF9AE}" pid="38" name="Mendeley Recent Style Name 9_1">
    <vt:lpwstr>The Lancet Infectious Diseases</vt:lpwstr>
  </property>
  <property fmtid="{D5CDD505-2E9C-101B-9397-08002B2CF9AE}" pid="39" name="Mendeley Document_1">
    <vt:lpwstr>True</vt:lpwstr>
  </property>
  <property fmtid="{D5CDD505-2E9C-101B-9397-08002B2CF9AE}" pid="40" name="Mendeley Unique User Id_1">
    <vt:lpwstr>c76d2eec-2164-3302-9c64-77e57206cda9</vt:lpwstr>
  </property>
  <property fmtid="{D5CDD505-2E9C-101B-9397-08002B2CF9AE}" pid="41" name="Mendeley Citation Style_1">
    <vt:lpwstr>http://www.zotero.org/styles/acs-nano</vt:lpwstr>
  </property>
</Properties>
</file>