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90ACAD" w14:textId="77777777" w:rsidR="00706F48" w:rsidRPr="002F128B" w:rsidRDefault="00706F48" w:rsidP="00317114">
      <w:pPr>
        <w:tabs>
          <w:tab w:val="left" w:pos="870"/>
          <w:tab w:val="center" w:pos="4961"/>
        </w:tabs>
        <w:spacing w:line="360" w:lineRule="auto"/>
        <w:jc w:val="center"/>
        <w:rPr>
          <w:b/>
          <w:sz w:val="28"/>
          <w:szCs w:val="28"/>
          <w:lang w:val="uk-UA"/>
        </w:rPr>
      </w:pPr>
      <w:r w:rsidRPr="002F128B">
        <w:rPr>
          <w:b/>
          <w:sz w:val="28"/>
          <w:szCs w:val="28"/>
          <w:lang w:val="uk-UA"/>
        </w:rPr>
        <w:t>НАЦІОНАЛЬНА АКАДЕМІЯ НАУК УКРАЇНИ</w:t>
      </w:r>
    </w:p>
    <w:p w14:paraId="363D4443" w14:textId="77777777" w:rsidR="00706F48" w:rsidRPr="002F128B" w:rsidRDefault="00706F48" w:rsidP="00A75FEA">
      <w:pPr>
        <w:spacing w:line="360" w:lineRule="auto"/>
        <w:jc w:val="center"/>
        <w:rPr>
          <w:b/>
          <w:sz w:val="28"/>
          <w:szCs w:val="28"/>
          <w:lang w:val="uk-UA"/>
        </w:rPr>
      </w:pPr>
      <w:r w:rsidRPr="002F128B">
        <w:rPr>
          <w:b/>
          <w:sz w:val="28"/>
          <w:szCs w:val="28"/>
          <w:lang w:val="uk-UA"/>
        </w:rPr>
        <w:t>ІНСТИТУТ ЯДЕРНИХ ДОСЛІДЖЕНЬ</w:t>
      </w:r>
    </w:p>
    <w:p w14:paraId="677088E4" w14:textId="77777777" w:rsidR="00706F48" w:rsidRPr="002F128B" w:rsidRDefault="00706F48" w:rsidP="00A75FEA">
      <w:pPr>
        <w:spacing w:line="360" w:lineRule="auto"/>
        <w:jc w:val="center"/>
        <w:rPr>
          <w:sz w:val="28"/>
          <w:szCs w:val="28"/>
          <w:lang w:val="uk-UA"/>
        </w:rPr>
      </w:pPr>
    </w:p>
    <w:p w14:paraId="634088C3" w14:textId="77777777" w:rsidR="00706F48" w:rsidRPr="002F128B" w:rsidRDefault="00706F48" w:rsidP="00317114">
      <w:pPr>
        <w:tabs>
          <w:tab w:val="left" w:pos="7236"/>
          <w:tab w:val="right" w:pos="10205"/>
        </w:tabs>
        <w:spacing w:line="360" w:lineRule="auto"/>
        <w:jc w:val="right"/>
        <w:rPr>
          <w:sz w:val="28"/>
          <w:szCs w:val="28"/>
          <w:lang w:val="uk-UA"/>
        </w:rPr>
      </w:pPr>
      <w:r w:rsidRPr="002F128B">
        <w:rPr>
          <w:sz w:val="28"/>
          <w:szCs w:val="28"/>
          <w:lang w:val="uk-UA"/>
        </w:rPr>
        <w:t>Кваліфікаційна наукова</w:t>
      </w:r>
      <w:r w:rsidR="00317114" w:rsidRPr="002F128B">
        <w:rPr>
          <w:sz w:val="28"/>
          <w:szCs w:val="28"/>
          <w:lang w:val="uk-UA"/>
        </w:rPr>
        <w:t xml:space="preserve"> </w:t>
      </w:r>
      <w:r w:rsidRPr="002F128B">
        <w:rPr>
          <w:sz w:val="28"/>
          <w:szCs w:val="28"/>
          <w:lang w:val="uk-UA"/>
        </w:rPr>
        <w:t>праця на правах рукопису</w:t>
      </w:r>
    </w:p>
    <w:p w14:paraId="3DCB9D4C" w14:textId="77777777" w:rsidR="00706F48" w:rsidRPr="002F128B" w:rsidRDefault="00706F48" w:rsidP="00A75FEA">
      <w:pPr>
        <w:spacing w:line="360" w:lineRule="auto"/>
        <w:jc w:val="center"/>
        <w:rPr>
          <w:sz w:val="28"/>
          <w:szCs w:val="28"/>
          <w:lang w:val="uk-UA"/>
        </w:rPr>
      </w:pPr>
    </w:p>
    <w:p w14:paraId="475E3B22" w14:textId="77777777" w:rsidR="00706F48" w:rsidRPr="002F128B" w:rsidRDefault="00706F48" w:rsidP="00A75FEA">
      <w:pPr>
        <w:spacing w:line="360" w:lineRule="auto"/>
        <w:jc w:val="center"/>
        <w:rPr>
          <w:sz w:val="28"/>
          <w:szCs w:val="28"/>
          <w:lang w:val="uk-UA"/>
        </w:rPr>
      </w:pPr>
    </w:p>
    <w:p w14:paraId="050F6EFB" w14:textId="77777777" w:rsidR="00706F48" w:rsidRPr="002F128B" w:rsidRDefault="00706F48" w:rsidP="00A75FEA">
      <w:pPr>
        <w:spacing w:line="360" w:lineRule="auto"/>
        <w:jc w:val="center"/>
        <w:rPr>
          <w:sz w:val="28"/>
          <w:szCs w:val="28"/>
          <w:lang w:val="uk-UA"/>
        </w:rPr>
      </w:pPr>
      <w:proofErr w:type="spellStart"/>
      <w:r w:rsidRPr="002F128B">
        <w:rPr>
          <w:sz w:val="28"/>
          <w:szCs w:val="28"/>
          <w:lang w:val="uk-UA"/>
        </w:rPr>
        <w:t>СТРАТІЛАТ</w:t>
      </w:r>
      <w:proofErr w:type="spellEnd"/>
      <w:r w:rsidRPr="002F128B">
        <w:rPr>
          <w:sz w:val="28"/>
          <w:szCs w:val="28"/>
          <w:lang w:val="uk-UA"/>
        </w:rPr>
        <w:t xml:space="preserve"> ДМИТРО ПЕТРОВИЧ</w:t>
      </w:r>
    </w:p>
    <w:p w14:paraId="3C214EAD" w14:textId="77777777" w:rsidR="00706F48" w:rsidRPr="002F128B" w:rsidRDefault="00706F48" w:rsidP="00A75FEA">
      <w:pPr>
        <w:spacing w:line="360" w:lineRule="auto"/>
        <w:jc w:val="center"/>
        <w:rPr>
          <w:sz w:val="28"/>
          <w:szCs w:val="28"/>
          <w:lang w:val="uk-UA"/>
        </w:rPr>
      </w:pPr>
    </w:p>
    <w:p w14:paraId="64D4253A" w14:textId="77777777" w:rsidR="00706F48" w:rsidRPr="002F128B" w:rsidRDefault="00F93B86" w:rsidP="00A75FEA">
      <w:pPr>
        <w:spacing w:line="360" w:lineRule="auto"/>
        <w:jc w:val="right"/>
        <w:rPr>
          <w:sz w:val="28"/>
          <w:szCs w:val="28"/>
          <w:lang w:val="uk-UA"/>
        </w:rPr>
      </w:pPr>
      <w:proofErr w:type="spellStart"/>
      <w:r w:rsidRPr="002F128B">
        <w:rPr>
          <w:sz w:val="28"/>
          <w:szCs w:val="28"/>
          <w:lang w:val="uk-UA"/>
        </w:rPr>
        <w:t>УДК</w:t>
      </w:r>
      <w:proofErr w:type="spellEnd"/>
      <w:r w:rsidRPr="002F128B">
        <w:rPr>
          <w:sz w:val="28"/>
          <w:szCs w:val="28"/>
          <w:lang w:val="uk-UA"/>
        </w:rPr>
        <w:t xml:space="preserve"> 621.315.592</w:t>
      </w:r>
      <w:r w:rsidR="00CF4E44" w:rsidRPr="002F128B">
        <w:rPr>
          <w:sz w:val="28"/>
          <w:szCs w:val="28"/>
          <w:lang w:val="uk-UA"/>
        </w:rPr>
        <w:t>; 621.029</w:t>
      </w:r>
    </w:p>
    <w:p w14:paraId="39A50EDE" w14:textId="77777777" w:rsidR="00317114" w:rsidRPr="002F128B" w:rsidRDefault="00317114" w:rsidP="00A75FEA">
      <w:pPr>
        <w:spacing w:line="360" w:lineRule="auto"/>
        <w:jc w:val="right"/>
        <w:rPr>
          <w:sz w:val="28"/>
          <w:szCs w:val="28"/>
          <w:lang w:val="uk-UA"/>
        </w:rPr>
      </w:pPr>
    </w:p>
    <w:p w14:paraId="0C382A9A" w14:textId="77777777" w:rsidR="00317114" w:rsidRPr="002F128B" w:rsidRDefault="00317114" w:rsidP="00317114">
      <w:pPr>
        <w:spacing w:line="360" w:lineRule="auto"/>
        <w:jc w:val="center"/>
        <w:rPr>
          <w:b/>
          <w:sz w:val="28"/>
          <w:szCs w:val="28"/>
          <w:lang w:val="uk-UA"/>
        </w:rPr>
      </w:pPr>
      <w:r w:rsidRPr="002F128B">
        <w:rPr>
          <w:b/>
          <w:sz w:val="28"/>
          <w:szCs w:val="28"/>
          <w:lang w:val="uk-UA"/>
        </w:rPr>
        <w:t>Д И С Е Р Т А Ц І Я</w:t>
      </w:r>
    </w:p>
    <w:p w14:paraId="61C70227" w14:textId="77777777" w:rsidR="00FF509C" w:rsidRPr="002F128B" w:rsidRDefault="00FF509C" w:rsidP="00A75FEA">
      <w:pPr>
        <w:spacing w:line="360" w:lineRule="auto"/>
        <w:jc w:val="right"/>
        <w:rPr>
          <w:sz w:val="28"/>
          <w:szCs w:val="28"/>
          <w:lang w:val="uk-UA"/>
        </w:rPr>
      </w:pPr>
    </w:p>
    <w:p w14:paraId="2AAA7274" w14:textId="77777777" w:rsidR="002C4F2D" w:rsidRPr="002F128B" w:rsidRDefault="00FF509C" w:rsidP="00A75F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b/>
          <w:color w:val="000000"/>
          <w:sz w:val="28"/>
          <w:szCs w:val="28"/>
          <w:lang w:val="uk-UA"/>
        </w:rPr>
      </w:pPr>
      <w:r w:rsidRPr="002F128B">
        <w:rPr>
          <w:b/>
          <w:color w:val="000000"/>
          <w:sz w:val="28"/>
          <w:szCs w:val="28"/>
          <w:lang w:val="uk-UA"/>
        </w:rPr>
        <w:t>ВПЛИВ РАДІАЦІЙНИХ ДЕ</w:t>
      </w:r>
      <w:r w:rsidR="000F6130" w:rsidRPr="002F128B">
        <w:rPr>
          <w:b/>
          <w:color w:val="000000"/>
          <w:sz w:val="28"/>
          <w:szCs w:val="28"/>
          <w:lang w:val="uk-UA"/>
        </w:rPr>
        <w:t xml:space="preserve">ФЕКТІВ НА ХАРАКТЕРИСТИКИ </w:t>
      </w:r>
      <w:proofErr w:type="spellStart"/>
      <w:r w:rsidR="000F6130" w:rsidRPr="002F128B">
        <w:rPr>
          <w:b/>
          <w:color w:val="000000"/>
          <w:sz w:val="28"/>
          <w:szCs w:val="28"/>
          <w:lang w:val="uk-UA"/>
        </w:rPr>
        <w:t>ГОМОПЕРЕХІДНИХ</w:t>
      </w:r>
      <w:proofErr w:type="spellEnd"/>
      <w:r w:rsidR="000F6130" w:rsidRPr="002F128B">
        <w:rPr>
          <w:b/>
          <w:color w:val="000000"/>
          <w:sz w:val="28"/>
          <w:szCs w:val="28"/>
          <w:lang w:val="uk-UA"/>
        </w:rPr>
        <w:t xml:space="preserve"> СВІТЛОДІОДІВ (</w:t>
      </w:r>
      <w:proofErr w:type="spellStart"/>
      <w:r w:rsidR="000F6130" w:rsidRPr="002F128B">
        <w:rPr>
          <w:b/>
          <w:color w:val="000000"/>
          <w:sz w:val="28"/>
          <w:szCs w:val="28"/>
          <w:lang w:val="en-US"/>
        </w:rPr>
        <w:t>GaP</w:t>
      </w:r>
      <w:proofErr w:type="spellEnd"/>
      <w:r w:rsidR="000F6130" w:rsidRPr="002F128B">
        <w:rPr>
          <w:b/>
          <w:color w:val="000000"/>
          <w:sz w:val="28"/>
          <w:szCs w:val="28"/>
          <w:lang w:val="uk-UA"/>
        </w:rPr>
        <w:t xml:space="preserve">; </w:t>
      </w:r>
      <w:proofErr w:type="spellStart"/>
      <w:r w:rsidR="000F6130" w:rsidRPr="002F128B">
        <w:rPr>
          <w:b/>
          <w:color w:val="000000"/>
          <w:sz w:val="28"/>
          <w:szCs w:val="28"/>
          <w:lang w:val="en-US"/>
        </w:rPr>
        <w:t>GaAsP</w:t>
      </w:r>
      <w:proofErr w:type="spellEnd"/>
      <w:r w:rsidR="000F6130" w:rsidRPr="002F128B">
        <w:rPr>
          <w:b/>
          <w:color w:val="000000"/>
          <w:sz w:val="28"/>
          <w:szCs w:val="28"/>
          <w:lang w:val="uk-UA"/>
        </w:rPr>
        <w:t xml:space="preserve">) </w:t>
      </w:r>
      <w:r w:rsidR="00976AEB" w:rsidRPr="002F128B">
        <w:rPr>
          <w:b/>
          <w:color w:val="000000"/>
          <w:sz w:val="28"/>
          <w:szCs w:val="28"/>
          <w:lang w:val="uk-UA"/>
        </w:rPr>
        <w:t xml:space="preserve"> ТА </w:t>
      </w:r>
      <w:proofErr w:type="spellStart"/>
      <w:r w:rsidR="000F6130" w:rsidRPr="002F128B">
        <w:rPr>
          <w:b/>
          <w:color w:val="000000"/>
          <w:sz w:val="28"/>
          <w:szCs w:val="28"/>
          <w:lang w:val="uk-UA"/>
        </w:rPr>
        <w:t>ГЕТЕРОПЕРЕХІДНИХ</w:t>
      </w:r>
      <w:proofErr w:type="spellEnd"/>
      <w:r w:rsidR="000F6130" w:rsidRPr="002F128B">
        <w:rPr>
          <w:b/>
          <w:color w:val="000000"/>
          <w:sz w:val="28"/>
          <w:szCs w:val="28"/>
          <w:lang w:val="uk-UA"/>
        </w:rPr>
        <w:t xml:space="preserve"> (</w:t>
      </w:r>
      <w:proofErr w:type="spellStart"/>
      <w:r w:rsidR="002C4F2D" w:rsidRPr="002F128B">
        <w:rPr>
          <w:b/>
          <w:color w:val="000000"/>
          <w:sz w:val="28"/>
          <w:szCs w:val="28"/>
          <w:lang w:val="uk-UA"/>
        </w:rPr>
        <w:t>InGaN</w:t>
      </w:r>
      <w:proofErr w:type="spellEnd"/>
      <w:r w:rsidR="000F6130" w:rsidRPr="002F128B">
        <w:rPr>
          <w:b/>
          <w:color w:val="000000"/>
          <w:sz w:val="28"/>
          <w:szCs w:val="28"/>
          <w:lang w:val="uk-UA"/>
        </w:rPr>
        <w:t>/</w:t>
      </w:r>
      <w:proofErr w:type="spellStart"/>
      <w:r w:rsidR="000F6130" w:rsidRPr="002F128B">
        <w:rPr>
          <w:b/>
          <w:color w:val="000000"/>
          <w:sz w:val="28"/>
          <w:szCs w:val="28"/>
          <w:lang w:val="en-US"/>
        </w:rPr>
        <w:t>GaN</w:t>
      </w:r>
      <w:proofErr w:type="spellEnd"/>
      <w:r w:rsidR="000F6130" w:rsidRPr="002F128B">
        <w:rPr>
          <w:b/>
          <w:color w:val="000000"/>
          <w:sz w:val="28"/>
          <w:szCs w:val="28"/>
          <w:lang w:val="uk-UA"/>
        </w:rPr>
        <w:t>)</w:t>
      </w:r>
    </w:p>
    <w:p w14:paraId="67F58F46" w14:textId="77777777" w:rsidR="002C4F2D" w:rsidRPr="002F128B" w:rsidRDefault="002C4F2D" w:rsidP="00A75F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b/>
          <w:color w:val="000000"/>
          <w:sz w:val="28"/>
          <w:szCs w:val="28"/>
          <w:lang w:val="uk-UA"/>
        </w:rPr>
      </w:pPr>
    </w:p>
    <w:p w14:paraId="5286670A" w14:textId="77777777" w:rsidR="00706F48" w:rsidRPr="002F128B" w:rsidRDefault="00706F48" w:rsidP="00A75FEA">
      <w:pPr>
        <w:spacing w:line="360" w:lineRule="auto"/>
        <w:jc w:val="center"/>
        <w:rPr>
          <w:sz w:val="28"/>
          <w:szCs w:val="28"/>
          <w:lang w:val="uk-UA"/>
        </w:rPr>
      </w:pPr>
      <w:r w:rsidRPr="002F128B">
        <w:rPr>
          <w:sz w:val="28"/>
          <w:szCs w:val="28"/>
          <w:lang w:val="uk-UA"/>
        </w:rPr>
        <w:t>Спеціальність 104 – Фізика та астрономія</w:t>
      </w:r>
    </w:p>
    <w:p w14:paraId="092BD915" w14:textId="77777777" w:rsidR="00706F48" w:rsidRPr="002F128B" w:rsidRDefault="00706F48" w:rsidP="00A75FEA">
      <w:pPr>
        <w:spacing w:line="360" w:lineRule="auto"/>
        <w:jc w:val="center"/>
        <w:rPr>
          <w:sz w:val="28"/>
          <w:szCs w:val="28"/>
          <w:lang w:val="uk-UA"/>
        </w:rPr>
      </w:pPr>
      <w:r w:rsidRPr="002F128B">
        <w:rPr>
          <w:sz w:val="28"/>
          <w:szCs w:val="28"/>
          <w:lang w:val="uk-UA"/>
        </w:rPr>
        <w:t xml:space="preserve">Галузь знань </w:t>
      </w:r>
      <w:r w:rsidR="00246F39" w:rsidRPr="002F128B">
        <w:rPr>
          <w:sz w:val="28"/>
          <w:szCs w:val="28"/>
          <w:lang w:val="uk-UA"/>
        </w:rPr>
        <w:t>–</w:t>
      </w:r>
      <w:r w:rsidRPr="002F128B">
        <w:rPr>
          <w:sz w:val="28"/>
          <w:szCs w:val="28"/>
          <w:lang w:val="uk-UA"/>
        </w:rPr>
        <w:t xml:space="preserve"> </w:t>
      </w:r>
      <w:r w:rsidR="00317114" w:rsidRPr="002F128B">
        <w:rPr>
          <w:sz w:val="28"/>
          <w:szCs w:val="28"/>
          <w:lang w:val="uk-UA"/>
        </w:rPr>
        <w:t>Природничі науки</w:t>
      </w:r>
    </w:p>
    <w:p w14:paraId="7233A410" w14:textId="77777777" w:rsidR="00706F48" w:rsidRPr="002F128B" w:rsidRDefault="00706F48" w:rsidP="00A75FEA">
      <w:pPr>
        <w:spacing w:line="360" w:lineRule="auto"/>
        <w:jc w:val="center"/>
        <w:rPr>
          <w:sz w:val="28"/>
          <w:szCs w:val="28"/>
          <w:lang w:val="uk-UA"/>
        </w:rPr>
      </w:pPr>
    </w:p>
    <w:p w14:paraId="4229E4CF" w14:textId="77777777" w:rsidR="00706F48" w:rsidRPr="002F128B" w:rsidRDefault="00317114" w:rsidP="00A75FEA">
      <w:pPr>
        <w:spacing w:line="360" w:lineRule="auto"/>
        <w:jc w:val="center"/>
        <w:rPr>
          <w:sz w:val="28"/>
          <w:szCs w:val="28"/>
        </w:rPr>
      </w:pPr>
      <w:r w:rsidRPr="002F128B">
        <w:rPr>
          <w:sz w:val="28"/>
          <w:szCs w:val="28"/>
          <w:lang w:val="uk-UA"/>
        </w:rPr>
        <w:t xml:space="preserve">Подається </w:t>
      </w:r>
      <w:r w:rsidR="00706F48" w:rsidRPr="002F128B">
        <w:rPr>
          <w:sz w:val="28"/>
          <w:szCs w:val="28"/>
          <w:lang w:val="uk-UA"/>
        </w:rPr>
        <w:t>на здобуття наукового ступеня доктора філософії</w:t>
      </w:r>
      <w:r w:rsidRPr="002F128B">
        <w:rPr>
          <w:sz w:val="28"/>
          <w:szCs w:val="28"/>
          <w:lang w:val="uk-UA"/>
        </w:rPr>
        <w:t xml:space="preserve"> </w:t>
      </w:r>
      <w:r w:rsidRPr="002F128B">
        <w:rPr>
          <w:sz w:val="28"/>
          <w:szCs w:val="28"/>
        </w:rPr>
        <w:t>(</w:t>
      </w:r>
      <w:r w:rsidRPr="002F128B">
        <w:rPr>
          <w:sz w:val="28"/>
          <w:szCs w:val="28"/>
          <w:lang w:val="en-US"/>
        </w:rPr>
        <w:t>PhD</w:t>
      </w:r>
      <w:r w:rsidRPr="002F128B">
        <w:rPr>
          <w:sz w:val="28"/>
          <w:szCs w:val="28"/>
        </w:rPr>
        <w:t>)</w:t>
      </w:r>
    </w:p>
    <w:p w14:paraId="5C3BC1B9" w14:textId="77777777" w:rsidR="00706F48" w:rsidRPr="002F128B" w:rsidRDefault="00706F48" w:rsidP="00A75FEA">
      <w:pPr>
        <w:spacing w:line="360" w:lineRule="auto"/>
        <w:jc w:val="center"/>
        <w:rPr>
          <w:sz w:val="28"/>
          <w:szCs w:val="28"/>
          <w:lang w:val="uk-UA"/>
        </w:rPr>
      </w:pPr>
    </w:p>
    <w:p w14:paraId="7B83BEF4" w14:textId="77777777" w:rsidR="00706F48" w:rsidRPr="002F128B" w:rsidRDefault="00706F48" w:rsidP="00317114">
      <w:pPr>
        <w:spacing w:line="360" w:lineRule="auto"/>
        <w:jc w:val="both"/>
        <w:rPr>
          <w:sz w:val="28"/>
          <w:szCs w:val="28"/>
          <w:lang w:val="uk-UA"/>
        </w:rPr>
      </w:pPr>
      <w:r w:rsidRPr="002F128B">
        <w:rPr>
          <w:sz w:val="28"/>
          <w:szCs w:val="28"/>
          <w:lang w:val="uk-UA"/>
        </w:rPr>
        <w:t>Дисертація містить результати власних досліджень. Використання ідеї,</w:t>
      </w:r>
      <w:r w:rsidR="00317114" w:rsidRPr="002F128B">
        <w:rPr>
          <w:sz w:val="28"/>
          <w:szCs w:val="28"/>
          <w:lang w:val="uk-UA"/>
        </w:rPr>
        <w:t xml:space="preserve"> </w:t>
      </w:r>
      <w:r w:rsidRPr="002F128B">
        <w:rPr>
          <w:sz w:val="28"/>
          <w:szCs w:val="28"/>
          <w:lang w:val="uk-UA"/>
        </w:rPr>
        <w:t>результатів і текстів інших авторів мають посилання на відповідне джерело</w:t>
      </w:r>
      <w:r w:rsidR="00317114" w:rsidRPr="002F128B">
        <w:rPr>
          <w:sz w:val="28"/>
          <w:szCs w:val="28"/>
          <w:lang w:val="uk-UA"/>
        </w:rPr>
        <w:t xml:space="preserve"> </w:t>
      </w:r>
      <w:r w:rsidRPr="002F128B">
        <w:rPr>
          <w:sz w:val="28"/>
          <w:szCs w:val="28"/>
          <w:lang w:val="uk-UA"/>
        </w:rPr>
        <w:t>______</w:t>
      </w:r>
      <w:r w:rsidR="00317114" w:rsidRPr="002F128B">
        <w:rPr>
          <w:sz w:val="28"/>
          <w:szCs w:val="28"/>
          <w:lang w:val="uk-UA"/>
        </w:rPr>
        <w:t xml:space="preserve"> </w:t>
      </w:r>
      <w:proofErr w:type="spellStart"/>
      <w:r w:rsidR="00317114" w:rsidRPr="002F128B">
        <w:rPr>
          <w:sz w:val="28"/>
          <w:szCs w:val="28"/>
          <w:lang w:val="uk-UA"/>
        </w:rPr>
        <w:t>Д.П</w:t>
      </w:r>
      <w:proofErr w:type="spellEnd"/>
      <w:r w:rsidR="00317114" w:rsidRPr="002F128B">
        <w:rPr>
          <w:sz w:val="28"/>
          <w:szCs w:val="28"/>
          <w:lang w:val="uk-UA"/>
        </w:rPr>
        <w:t xml:space="preserve">. </w:t>
      </w:r>
      <w:proofErr w:type="spellStart"/>
      <w:r w:rsidRPr="002F128B">
        <w:rPr>
          <w:sz w:val="28"/>
          <w:szCs w:val="28"/>
          <w:lang w:val="uk-UA"/>
        </w:rPr>
        <w:t>Стратілат</w:t>
      </w:r>
      <w:proofErr w:type="spellEnd"/>
      <w:r w:rsidRPr="002F128B">
        <w:rPr>
          <w:sz w:val="28"/>
          <w:szCs w:val="28"/>
          <w:lang w:val="uk-UA"/>
        </w:rPr>
        <w:t xml:space="preserve"> </w:t>
      </w:r>
    </w:p>
    <w:p w14:paraId="0841944D" w14:textId="77777777" w:rsidR="00317114" w:rsidRPr="002F128B" w:rsidRDefault="00317114" w:rsidP="00A75FEA">
      <w:pPr>
        <w:spacing w:line="360" w:lineRule="auto"/>
        <w:jc w:val="right"/>
        <w:rPr>
          <w:sz w:val="28"/>
          <w:szCs w:val="28"/>
          <w:lang w:val="uk-UA"/>
        </w:rPr>
      </w:pPr>
    </w:p>
    <w:p w14:paraId="56E2F29D" w14:textId="77777777" w:rsidR="00317114" w:rsidRPr="002F128B" w:rsidRDefault="00317114" w:rsidP="00A75FEA">
      <w:pPr>
        <w:spacing w:line="360" w:lineRule="auto"/>
        <w:jc w:val="right"/>
        <w:rPr>
          <w:sz w:val="28"/>
          <w:szCs w:val="28"/>
          <w:lang w:val="uk-UA"/>
        </w:rPr>
      </w:pPr>
    </w:p>
    <w:p w14:paraId="5B82440E" w14:textId="77777777" w:rsidR="00706F48" w:rsidRPr="002F128B" w:rsidRDefault="00706F48" w:rsidP="00A75FEA">
      <w:pPr>
        <w:spacing w:line="360" w:lineRule="auto"/>
        <w:jc w:val="right"/>
        <w:rPr>
          <w:sz w:val="28"/>
          <w:szCs w:val="28"/>
          <w:lang w:val="uk-UA"/>
        </w:rPr>
      </w:pPr>
      <w:r w:rsidRPr="002F128B">
        <w:rPr>
          <w:sz w:val="28"/>
          <w:szCs w:val="28"/>
          <w:lang w:val="uk-UA"/>
        </w:rPr>
        <w:t>Науковий керівник:</w:t>
      </w:r>
    </w:p>
    <w:p w14:paraId="2F79B0D1" w14:textId="77777777" w:rsidR="00706F48" w:rsidRPr="002F128B" w:rsidRDefault="00706F48" w:rsidP="00A75FEA">
      <w:pPr>
        <w:spacing w:line="360" w:lineRule="auto"/>
        <w:jc w:val="right"/>
        <w:rPr>
          <w:sz w:val="28"/>
          <w:szCs w:val="28"/>
          <w:lang w:val="uk-UA"/>
        </w:rPr>
      </w:pPr>
      <w:r w:rsidRPr="002F128B">
        <w:rPr>
          <w:sz w:val="28"/>
          <w:szCs w:val="28"/>
          <w:lang w:val="uk-UA"/>
        </w:rPr>
        <w:t>доктор фізико-математичних наук, професор</w:t>
      </w:r>
    </w:p>
    <w:p w14:paraId="6A8112B2" w14:textId="77777777" w:rsidR="00706F48" w:rsidRPr="002F128B" w:rsidRDefault="00706F48" w:rsidP="00A75FEA">
      <w:pPr>
        <w:spacing w:line="360" w:lineRule="auto"/>
        <w:jc w:val="right"/>
        <w:rPr>
          <w:sz w:val="28"/>
          <w:szCs w:val="28"/>
          <w:lang w:val="uk-UA"/>
        </w:rPr>
      </w:pPr>
      <w:proofErr w:type="spellStart"/>
      <w:r w:rsidRPr="002F128B">
        <w:rPr>
          <w:sz w:val="28"/>
          <w:szCs w:val="28"/>
          <w:lang w:val="uk-UA"/>
        </w:rPr>
        <w:t>ТАРТАЧНИК</w:t>
      </w:r>
      <w:proofErr w:type="spellEnd"/>
      <w:r w:rsidRPr="002F128B">
        <w:rPr>
          <w:sz w:val="28"/>
          <w:szCs w:val="28"/>
          <w:lang w:val="uk-UA"/>
        </w:rPr>
        <w:t xml:space="preserve"> Володимир Петрович</w:t>
      </w:r>
    </w:p>
    <w:p w14:paraId="74B72F85" w14:textId="77777777" w:rsidR="00706F48" w:rsidRPr="002F128B" w:rsidRDefault="00706F48" w:rsidP="00A75FEA">
      <w:pPr>
        <w:spacing w:line="360" w:lineRule="auto"/>
        <w:jc w:val="right"/>
        <w:rPr>
          <w:sz w:val="28"/>
          <w:szCs w:val="28"/>
          <w:lang w:val="uk-UA"/>
        </w:rPr>
      </w:pPr>
    </w:p>
    <w:p w14:paraId="32A700FF" w14:textId="77777777" w:rsidR="00706F48" w:rsidRPr="002F128B" w:rsidRDefault="00706F48" w:rsidP="00A75FEA">
      <w:pPr>
        <w:spacing w:line="360" w:lineRule="auto"/>
        <w:jc w:val="center"/>
        <w:rPr>
          <w:b/>
          <w:sz w:val="28"/>
          <w:szCs w:val="28"/>
          <w:lang w:val="uk-UA"/>
        </w:rPr>
      </w:pPr>
      <w:r w:rsidRPr="002F128B">
        <w:rPr>
          <w:b/>
          <w:sz w:val="28"/>
          <w:szCs w:val="28"/>
          <w:lang w:val="uk-UA"/>
        </w:rPr>
        <w:t>Київ – 2024</w:t>
      </w:r>
    </w:p>
    <w:p w14:paraId="1E620A11" w14:textId="5D3B1A40" w:rsidR="00C400AD" w:rsidRPr="002F128B" w:rsidRDefault="00C400AD" w:rsidP="00143811">
      <w:pPr>
        <w:spacing w:line="360" w:lineRule="auto"/>
        <w:jc w:val="center"/>
        <w:rPr>
          <w:b/>
          <w:sz w:val="28"/>
          <w:szCs w:val="28"/>
          <w:lang w:val="uk-UA"/>
        </w:rPr>
      </w:pPr>
      <w:r w:rsidRPr="002F128B">
        <w:rPr>
          <w:b/>
          <w:sz w:val="28"/>
          <w:szCs w:val="28"/>
          <w:lang w:val="uk-UA"/>
        </w:rPr>
        <w:lastRenderedPageBreak/>
        <w:t>АНОТАЦІЯ</w:t>
      </w:r>
    </w:p>
    <w:p w14:paraId="3228F9C8" w14:textId="37D439E2" w:rsidR="002C4F2D" w:rsidRPr="004D6C14" w:rsidRDefault="002C4F2D" w:rsidP="00A75FEA">
      <w:pPr>
        <w:pStyle w:val="HTML"/>
        <w:shd w:val="clear" w:color="auto" w:fill="FFFFFF"/>
        <w:spacing w:line="360" w:lineRule="auto"/>
        <w:jc w:val="both"/>
        <w:rPr>
          <w:rFonts w:ascii="Times New Roman" w:hAnsi="Times New Roman" w:cs="Times New Roman"/>
          <w:color w:val="000000"/>
          <w:sz w:val="28"/>
          <w:szCs w:val="28"/>
          <w:lang w:val="uk-UA"/>
        </w:rPr>
      </w:pPr>
      <w:r w:rsidRPr="002F128B">
        <w:rPr>
          <w:rFonts w:ascii="Times New Roman" w:hAnsi="Times New Roman" w:cs="Times New Roman"/>
          <w:sz w:val="28"/>
          <w:szCs w:val="28"/>
          <w:lang w:val="uk-UA"/>
        </w:rPr>
        <w:tab/>
      </w:r>
      <w:proofErr w:type="spellStart"/>
      <w:r w:rsidRPr="001204F9">
        <w:rPr>
          <w:rFonts w:ascii="Times New Roman" w:hAnsi="Times New Roman" w:cs="Times New Roman"/>
          <w:i/>
          <w:sz w:val="28"/>
          <w:szCs w:val="28"/>
          <w:lang w:val="uk-UA"/>
        </w:rPr>
        <w:t>Стратілат</w:t>
      </w:r>
      <w:proofErr w:type="spellEnd"/>
      <w:r w:rsidRPr="001204F9">
        <w:rPr>
          <w:rFonts w:ascii="Times New Roman" w:hAnsi="Times New Roman" w:cs="Times New Roman"/>
          <w:i/>
          <w:sz w:val="28"/>
          <w:szCs w:val="28"/>
          <w:lang w:val="uk-UA"/>
        </w:rPr>
        <w:t xml:space="preserve"> </w:t>
      </w:r>
      <w:proofErr w:type="spellStart"/>
      <w:r w:rsidRPr="001204F9">
        <w:rPr>
          <w:rFonts w:ascii="Times New Roman" w:hAnsi="Times New Roman" w:cs="Times New Roman"/>
          <w:i/>
          <w:sz w:val="28"/>
          <w:szCs w:val="28"/>
          <w:lang w:val="uk-UA"/>
        </w:rPr>
        <w:t>Д.П</w:t>
      </w:r>
      <w:proofErr w:type="spellEnd"/>
      <w:r w:rsidRPr="001204F9">
        <w:rPr>
          <w:rFonts w:ascii="Times New Roman" w:hAnsi="Times New Roman" w:cs="Times New Roman"/>
          <w:i/>
          <w:sz w:val="28"/>
          <w:szCs w:val="28"/>
          <w:lang w:val="uk-UA"/>
        </w:rPr>
        <w:t>.</w:t>
      </w:r>
      <w:r w:rsidR="004D6C14" w:rsidRPr="004D6C14">
        <w:rPr>
          <w:rFonts w:ascii="Times New Roman" w:hAnsi="Times New Roman" w:cs="Times New Roman"/>
          <w:color w:val="000000"/>
          <w:sz w:val="28"/>
          <w:szCs w:val="28"/>
          <w:lang w:val="uk-UA"/>
        </w:rPr>
        <w:t xml:space="preserve"> </w:t>
      </w:r>
      <w:r w:rsidR="00B919D9" w:rsidRPr="002F128B">
        <w:rPr>
          <w:rFonts w:ascii="Times New Roman" w:hAnsi="Times New Roman" w:cs="Times New Roman"/>
          <w:color w:val="000000"/>
          <w:sz w:val="28"/>
          <w:szCs w:val="28"/>
          <w:lang w:val="uk-UA"/>
        </w:rPr>
        <w:t xml:space="preserve">Вплив радіаційних </w:t>
      </w:r>
      <w:r w:rsidR="00317114" w:rsidRPr="002F128B">
        <w:rPr>
          <w:rFonts w:ascii="Times New Roman" w:hAnsi="Times New Roman" w:cs="Times New Roman"/>
          <w:color w:val="000000"/>
          <w:sz w:val="28"/>
          <w:szCs w:val="28"/>
          <w:lang w:val="uk-UA"/>
        </w:rPr>
        <w:t>дефектів</w:t>
      </w:r>
      <w:r w:rsidR="00B919D9" w:rsidRPr="002F128B">
        <w:rPr>
          <w:rFonts w:ascii="Times New Roman" w:hAnsi="Times New Roman" w:cs="Times New Roman"/>
          <w:color w:val="000000"/>
          <w:sz w:val="28"/>
          <w:szCs w:val="28"/>
          <w:lang w:val="uk-UA"/>
        </w:rPr>
        <w:t xml:space="preserve"> на характеристик</w:t>
      </w:r>
      <w:r w:rsidR="008063D6" w:rsidRPr="002F128B">
        <w:rPr>
          <w:rFonts w:ascii="Times New Roman" w:hAnsi="Times New Roman" w:cs="Times New Roman"/>
          <w:color w:val="000000"/>
          <w:sz w:val="28"/>
          <w:szCs w:val="28"/>
          <w:lang w:val="uk-UA"/>
        </w:rPr>
        <w:t xml:space="preserve">и </w:t>
      </w:r>
      <w:proofErr w:type="spellStart"/>
      <w:r w:rsidR="008063D6" w:rsidRPr="002F128B">
        <w:rPr>
          <w:rFonts w:ascii="Times New Roman" w:hAnsi="Times New Roman" w:cs="Times New Roman"/>
          <w:color w:val="000000"/>
          <w:sz w:val="28"/>
          <w:szCs w:val="28"/>
          <w:lang w:val="uk-UA"/>
        </w:rPr>
        <w:t>гомоперехідних</w:t>
      </w:r>
      <w:proofErr w:type="spellEnd"/>
      <w:r w:rsidR="008063D6" w:rsidRPr="002F128B">
        <w:rPr>
          <w:rFonts w:ascii="Times New Roman" w:hAnsi="Times New Roman" w:cs="Times New Roman"/>
          <w:color w:val="000000"/>
          <w:sz w:val="28"/>
          <w:szCs w:val="28"/>
          <w:lang w:val="uk-UA"/>
        </w:rPr>
        <w:t xml:space="preserve"> світлодіодів (</w:t>
      </w:r>
      <w:r w:rsidR="008063D6" w:rsidRPr="002F128B">
        <w:rPr>
          <w:rFonts w:ascii="Times New Roman" w:hAnsi="Times New Roman" w:cs="Times New Roman"/>
          <w:color w:val="000000"/>
          <w:sz w:val="28"/>
          <w:szCs w:val="28"/>
          <w:lang w:val="en-US"/>
        </w:rPr>
        <w:t>G</w:t>
      </w:r>
      <w:proofErr w:type="spellStart"/>
      <w:r w:rsidR="008063D6" w:rsidRPr="002F128B">
        <w:rPr>
          <w:rFonts w:ascii="Times New Roman" w:hAnsi="Times New Roman" w:cs="Times New Roman"/>
          <w:color w:val="000000"/>
          <w:sz w:val="28"/>
          <w:szCs w:val="28"/>
          <w:lang w:val="uk-UA"/>
        </w:rPr>
        <w:t>aP</w:t>
      </w:r>
      <w:proofErr w:type="spellEnd"/>
      <w:r w:rsidR="008063D6" w:rsidRPr="002F128B">
        <w:rPr>
          <w:rFonts w:ascii="Times New Roman" w:hAnsi="Times New Roman" w:cs="Times New Roman"/>
          <w:color w:val="000000"/>
          <w:sz w:val="28"/>
          <w:szCs w:val="28"/>
          <w:lang w:val="uk-UA"/>
        </w:rPr>
        <w:t xml:space="preserve">; </w:t>
      </w:r>
      <w:proofErr w:type="spellStart"/>
      <w:r w:rsidR="008063D6" w:rsidRPr="002F128B">
        <w:rPr>
          <w:rFonts w:ascii="Times New Roman" w:hAnsi="Times New Roman" w:cs="Times New Roman"/>
          <w:color w:val="000000"/>
          <w:sz w:val="28"/>
          <w:szCs w:val="28"/>
          <w:lang w:val="uk-UA"/>
        </w:rPr>
        <w:t>GaAsP</w:t>
      </w:r>
      <w:proofErr w:type="spellEnd"/>
      <w:r w:rsidR="00394F10" w:rsidRPr="002F128B">
        <w:rPr>
          <w:rFonts w:ascii="Times New Roman" w:hAnsi="Times New Roman" w:cs="Times New Roman"/>
          <w:color w:val="000000"/>
          <w:sz w:val="28"/>
          <w:szCs w:val="28"/>
          <w:lang w:val="uk-UA"/>
        </w:rPr>
        <w:t xml:space="preserve">)  та </w:t>
      </w:r>
      <w:proofErr w:type="spellStart"/>
      <w:r w:rsidR="00394F10" w:rsidRPr="002F128B">
        <w:rPr>
          <w:rFonts w:ascii="Times New Roman" w:hAnsi="Times New Roman" w:cs="Times New Roman"/>
          <w:color w:val="000000"/>
          <w:sz w:val="28"/>
          <w:szCs w:val="28"/>
          <w:lang w:val="uk-UA"/>
        </w:rPr>
        <w:t>гетероперехідних</w:t>
      </w:r>
      <w:proofErr w:type="spellEnd"/>
      <w:r w:rsidR="00394F10" w:rsidRPr="002F128B">
        <w:rPr>
          <w:rFonts w:ascii="Times New Roman" w:hAnsi="Times New Roman" w:cs="Times New Roman"/>
          <w:color w:val="000000"/>
          <w:sz w:val="28"/>
          <w:szCs w:val="28"/>
          <w:lang w:val="uk-UA"/>
        </w:rPr>
        <w:t xml:space="preserve"> (I</w:t>
      </w:r>
      <w:proofErr w:type="spellStart"/>
      <w:r w:rsidR="00394F10" w:rsidRPr="002F128B">
        <w:rPr>
          <w:rFonts w:ascii="Times New Roman" w:hAnsi="Times New Roman" w:cs="Times New Roman"/>
          <w:color w:val="000000"/>
          <w:sz w:val="28"/>
          <w:szCs w:val="28"/>
          <w:lang w:val="en-US"/>
        </w:rPr>
        <w:t>nGaN</w:t>
      </w:r>
      <w:proofErr w:type="spellEnd"/>
      <w:r w:rsidR="00394F10" w:rsidRPr="002F128B">
        <w:rPr>
          <w:rFonts w:ascii="Times New Roman" w:hAnsi="Times New Roman" w:cs="Times New Roman"/>
          <w:color w:val="000000"/>
          <w:sz w:val="28"/>
          <w:szCs w:val="28"/>
          <w:lang w:val="uk-UA"/>
        </w:rPr>
        <w:t>/</w:t>
      </w:r>
      <w:proofErr w:type="spellStart"/>
      <w:r w:rsidR="00394F10" w:rsidRPr="002F128B">
        <w:rPr>
          <w:rFonts w:ascii="Times New Roman" w:hAnsi="Times New Roman" w:cs="Times New Roman"/>
          <w:color w:val="000000"/>
          <w:sz w:val="28"/>
          <w:szCs w:val="28"/>
          <w:lang w:val="uk-UA"/>
        </w:rPr>
        <w:t>GaN</w:t>
      </w:r>
      <w:proofErr w:type="spellEnd"/>
      <w:r w:rsidR="00B919D9" w:rsidRPr="002F128B">
        <w:rPr>
          <w:rFonts w:ascii="Times New Roman" w:hAnsi="Times New Roman" w:cs="Times New Roman"/>
          <w:color w:val="000000"/>
          <w:sz w:val="28"/>
          <w:szCs w:val="28"/>
          <w:lang w:val="uk-UA"/>
        </w:rPr>
        <w:t>)</w:t>
      </w:r>
      <w:r w:rsidR="004D6C14" w:rsidRPr="004D6C14">
        <w:rPr>
          <w:rFonts w:ascii="Times New Roman" w:hAnsi="Times New Roman" w:cs="Times New Roman"/>
          <w:color w:val="000000"/>
          <w:sz w:val="28"/>
          <w:szCs w:val="28"/>
          <w:lang w:val="uk-UA"/>
        </w:rPr>
        <w:t>. Кваліфікаційна наукова праця на правах рукопису.</w:t>
      </w:r>
    </w:p>
    <w:p w14:paraId="69032BB2" w14:textId="750E8ECC" w:rsidR="002C4F2D" w:rsidRPr="002F128B" w:rsidRDefault="002C4F2D" w:rsidP="00A75FEA">
      <w:pPr>
        <w:spacing w:line="360" w:lineRule="auto"/>
        <w:ind w:firstLine="708"/>
        <w:jc w:val="both"/>
        <w:rPr>
          <w:sz w:val="28"/>
          <w:szCs w:val="28"/>
          <w:lang w:val="uk-UA"/>
        </w:rPr>
      </w:pPr>
      <w:r w:rsidRPr="002F128B">
        <w:rPr>
          <w:sz w:val="28"/>
          <w:szCs w:val="28"/>
          <w:lang w:val="uk-UA"/>
        </w:rPr>
        <w:t>Дисертація на здобуття науковог</w:t>
      </w:r>
      <w:r w:rsidR="00B56D5D">
        <w:rPr>
          <w:sz w:val="28"/>
          <w:szCs w:val="28"/>
          <w:lang w:val="uk-UA"/>
        </w:rPr>
        <w:t xml:space="preserve">о ступеня доктора філософії за </w:t>
      </w:r>
      <w:r w:rsidR="00B56D5D">
        <w:rPr>
          <w:sz w:val="28"/>
          <w:szCs w:val="28"/>
          <w:lang w:val="en-US"/>
        </w:rPr>
        <w:t>c</w:t>
      </w:r>
      <w:proofErr w:type="spellStart"/>
      <w:r w:rsidRPr="002F128B">
        <w:rPr>
          <w:sz w:val="28"/>
          <w:szCs w:val="28"/>
          <w:lang w:val="uk-UA"/>
        </w:rPr>
        <w:t>пеціальніст</w:t>
      </w:r>
      <w:r w:rsidR="00083BE7" w:rsidRPr="002F128B">
        <w:rPr>
          <w:sz w:val="28"/>
          <w:szCs w:val="28"/>
          <w:lang w:val="uk-UA"/>
        </w:rPr>
        <w:t>ю</w:t>
      </w:r>
      <w:proofErr w:type="spellEnd"/>
      <w:r w:rsidRPr="002F128B">
        <w:rPr>
          <w:sz w:val="28"/>
          <w:szCs w:val="28"/>
          <w:lang w:val="uk-UA"/>
        </w:rPr>
        <w:t xml:space="preserve"> 104 – Фізика та астрономія – Інститут ядерних досліджень </w:t>
      </w:r>
      <w:proofErr w:type="spellStart"/>
      <w:r w:rsidRPr="002F128B">
        <w:rPr>
          <w:sz w:val="28"/>
          <w:szCs w:val="28"/>
          <w:lang w:val="uk-UA"/>
        </w:rPr>
        <w:t>НАН</w:t>
      </w:r>
      <w:proofErr w:type="spellEnd"/>
      <w:r w:rsidRPr="002F128B">
        <w:rPr>
          <w:sz w:val="28"/>
          <w:szCs w:val="28"/>
          <w:lang w:val="uk-UA"/>
        </w:rPr>
        <w:t xml:space="preserve"> України, Київ, </w:t>
      </w:r>
      <w:r w:rsidR="00083BE7" w:rsidRPr="002F128B">
        <w:rPr>
          <w:sz w:val="28"/>
          <w:szCs w:val="28"/>
          <w:lang w:val="uk-UA"/>
        </w:rPr>
        <w:t>2024</w:t>
      </w:r>
      <w:r w:rsidRPr="002F128B">
        <w:rPr>
          <w:sz w:val="28"/>
          <w:szCs w:val="28"/>
          <w:lang w:val="uk-UA"/>
        </w:rPr>
        <w:t>.</w:t>
      </w:r>
    </w:p>
    <w:p w14:paraId="39B034CA" w14:textId="5FF79BF3" w:rsidR="00C67040" w:rsidRDefault="00C67040" w:rsidP="00A75FEA">
      <w:pPr>
        <w:spacing w:line="360" w:lineRule="auto"/>
        <w:ind w:firstLine="708"/>
        <w:jc w:val="both"/>
        <w:rPr>
          <w:sz w:val="28"/>
          <w:szCs w:val="28"/>
          <w:lang w:val="uk-UA"/>
        </w:rPr>
      </w:pPr>
      <w:r w:rsidRPr="002F128B">
        <w:rPr>
          <w:sz w:val="28"/>
          <w:szCs w:val="28"/>
          <w:lang w:val="uk-UA"/>
        </w:rPr>
        <w:t xml:space="preserve">Дисертаційна робота присвячена дослідженню електрофізичних та оптичних характеристик вихідних, опромінених електронами з </w:t>
      </w:r>
      <w:r w:rsidRPr="00373927">
        <w:rPr>
          <w:i/>
          <w:sz w:val="28"/>
          <w:szCs w:val="28"/>
          <w:lang w:val="uk-UA"/>
        </w:rPr>
        <w:t>E</w:t>
      </w:r>
      <w:r w:rsidRPr="002F128B">
        <w:rPr>
          <w:sz w:val="28"/>
          <w:szCs w:val="28"/>
          <w:lang w:val="uk-UA"/>
        </w:rPr>
        <w:t xml:space="preserve"> = 2 </w:t>
      </w:r>
      <w:proofErr w:type="spellStart"/>
      <w:r w:rsidRPr="002F128B">
        <w:rPr>
          <w:sz w:val="28"/>
          <w:szCs w:val="28"/>
          <w:lang w:val="uk-UA"/>
        </w:rPr>
        <w:t>МеВ</w:t>
      </w:r>
      <w:proofErr w:type="spellEnd"/>
      <w:r w:rsidRPr="002F128B">
        <w:rPr>
          <w:sz w:val="28"/>
          <w:szCs w:val="28"/>
          <w:lang w:val="uk-UA"/>
        </w:rPr>
        <w:t xml:space="preserve">, γ – квантами </w:t>
      </w:r>
      <w:r w:rsidR="00373927" w:rsidRPr="002F128B">
        <w:rPr>
          <w:sz w:val="28"/>
          <w:szCs w:val="28"/>
          <w:vertAlign w:val="superscript"/>
          <w:lang w:val="uk-UA"/>
        </w:rPr>
        <w:t>137</w:t>
      </w:r>
      <w:r w:rsidRPr="002F128B">
        <w:rPr>
          <w:sz w:val="28"/>
          <w:szCs w:val="28"/>
          <w:lang w:val="uk-UA"/>
        </w:rPr>
        <w:t xml:space="preserve">Cs, </w:t>
      </w:r>
      <w:r w:rsidR="00373927" w:rsidRPr="002F128B">
        <w:rPr>
          <w:sz w:val="28"/>
          <w:szCs w:val="28"/>
          <w:vertAlign w:val="superscript"/>
          <w:lang w:val="uk-UA"/>
        </w:rPr>
        <w:t>60</w:t>
      </w:r>
      <w:r w:rsidRPr="002F128B">
        <w:rPr>
          <w:sz w:val="28"/>
          <w:szCs w:val="28"/>
          <w:lang w:val="uk-UA"/>
        </w:rPr>
        <w:t>Co</w:t>
      </w:r>
      <w:r w:rsidR="00FF5283">
        <w:rPr>
          <w:sz w:val="28"/>
          <w:szCs w:val="28"/>
          <w:lang w:val="uk-UA"/>
        </w:rPr>
        <w:t>, нейтронами,</w:t>
      </w:r>
      <w:r w:rsidR="006826D8" w:rsidRPr="002F128B">
        <w:rPr>
          <w:sz w:val="28"/>
          <w:szCs w:val="28"/>
          <w:lang w:val="uk-UA"/>
        </w:rPr>
        <w:t xml:space="preserve"> </w:t>
      </w:r>
      <w:proofErr w:type="spellStart"/>
      <w:r w:rsidR="006826D8" w:rsidRPr="002F128B">
        <w:rPr>
          <w:sz w:val="28"/>
          <w:szCs w:val="28"/>
          <w:lang w:val="uk-UA"/>
        </w:rPr>
        <w:t>гомоперехідних</w:t>
      </w:r>
      <w:proofErr w:type="spellEnd"/>
      <w:r w:rsidR="006826D8" w:rsidRPr="002F128B">
        <w:rPr>
          <w:sz w:val="28"/>
          <w:szCs w:val="28"/>
          <w:lang w:val="uk-UA"/>
        </w:rPr>
        <w:t xml:space="preserve"> </w:t>
      </w:r>
      <w:proofErr w:type="spellStart"/>
      <w:r w:rsidR="006826D8" w:rsidRPr="002F128B">
        <w:rPr>
          <w:sz w:val="28"/>
          <w:szCs w:val="28"/>
          <w:lang w:val="uk-UA"/>
        </w:rPr>
        <w:t>GaP</w:t>
      </w:r>
      <w:proofErr w:type="spellEnd"/>
      <w:r w:rsidR="006826D8" w:rsidRPr="002F128B">
        <w:rPr>
          <w:sz w:val="28"/>
          <w:szCs w:val="28"/>
          <w:lang w:val="uk-UA"/>
        </w:rPr>
        <w:t>,</w:t>
      </w:r>
      <w:r w:rsidR="00373927">
        <w:rPr>
          <w:sz w:val="28"/>
          <w:szCs w:val="28"/>
          <w:lang w:val="uk-UA"/>
        </w:rPr>
        <w:t xml:space="preserve"> </w:t>
      </w:r>
      <w:proofErr w:type="spellStart"/>
      <w:r w:rsidR="006826D8" w:rsidRPr="002F128B">
        <w:rPr>
          <w:sz w:val="28"/>
          <w:szCs w:val="28"/>
          <w:lang w:val="uk-UA"/>
        </w:rPr>
        <w:t>GaAsP</w:t>
      </w:r>
      <w:proofErr w:type="spellEnd"/>
      <w:r w:rsidRPr="002F128B">
        <w:rPr>
          <w:sz w:val="28"/>
          <w:szCs w:val="28"/>
          <w:lang w:val="uk-UA"/>
        </w:rPr>
        <w:t xml:space="preserve"> світлодіодів, а також св</w:t>
      </w:r>
      <w:r w:rsidR="00F7072A">
        <w:rPr>
          <w:sz w:val="28"/>
          <w:szCs w:val="28"/>
          <w:lang w:val="uk-UA"/>
        </w:rPr>
        <w:t xml:space="preserve">ітлодіодів із квантовими ямами. </w:t>
      </w:r>
    </w:p>
    <w:p w14:paraId="17A01AF9" w14:textId="2B8B5D52" w:rsidR="00F7612D" w:rsidRPr="00F7612D" w:rsidRDefault="00F7612D" w:rsidP="00F7612D">
      <w:pPr>
        <w:spacing w:line="360" w:lineRule="auto"/>
        <w:ind w:firstLine="708"/>
        <w:jc w:val="both"/>
        <w:rPr>
          <w:sz w:val="28"/>
          <w:szCs w:val="28"/>
          <w:lang w:val="uk-UA"/>
        </w:rPr>
      </w:pPr>
      <w:r>
        <w:rPr>
          <w:sz w:val="28"/>
          <w:szCs w:val="28"/>
          <w:lang w:val="uk-UA"/>
        </w:rPr>
        <w:t xml:space="preserve">Перший розділ містить аналіз літературних джерел, в яких напрямки досліджень близькі до теми дисертації. Розглянуті властивості вихідних </w:t>
      </w:r>
      <w:proofErr w:type="spellStart"/>
      <w:r>
        <w:rPr>
          <w:sz w:val="28"/>
          <w:szCs w:val="28"/>
          <w:lang w:val="uk-UA"/>
        </w:rPr>
        <w:t>гомоперехідних</w:t>
      </w:r>
      <w:proofErr w:type="spellEnd"/>
      <w:r>
        <w:rPr>
          <w:sz w:val="28"/>
          <w:szCs w:val="28"/>
          <w:lang w:val="uk-UA"/>
        </w:rPr>
        <w:t xml:space="preserve"> світлодіодних структур </w:t>
      </w:r>
      <w:proofErr w:type="spellStart"/>
      <w:r>
        <w:rPr>
          <w:sz w:val="28"/>
          <w:szCs w:val="28"/>
          <w:lang w:val="en-US"/>
        </w:rPr>
        <w:t>GaP</w:t>
      </w:r>
      <w:proofErr w:type="spellEnd"/>
      <w:r w:rsidRPr="00F7612D">
        <w:rPr>
          <w:sz w:val="28"/>
          <w:szCs w:val="28"/>
          <w:lang w:val="uk-UA"/>
        </w:rPr>
        <w:t xml:space="preserve"> </w:t>
      </w:r>
      <w:r>
        <w:rPr>
          <w:sz w:val="28"/>
          <w:szCs w:val="28"/>
          <w:lang w:val="uk-UA"/>
        </w:rPr>
        <w:t xml:space="preserve">та </w:t>
      </w:r>
      <w:proofErr w:type="spellStart"/>
      <w:r>
        <w:rPr>
          <w:sz w:val="28"/>
          <w:szCs w:val="28"/>
          <w:lang w:val="en-US"/>
        </w:rPr>
        <w:t>GaAsP</w:t>
      </w:r>
      <w:proofErr w:type="spellEnd"/>
      <w:r>
        <w:rPr>
          <w:sz w:val="28"/>
          <w:szCs w:val="28"/>
          <w:lang w:val="uk-UA"/>
        </w:rPr>
        <w:t xml:space="preserve">, та </w:t>
      </w:r>
      <w:proofErr w:type="spellStart"/>
      <w:r>
        <w:rPr>
          <w:sz w:val="28"/>
          <w:szCs w:val="28"/>
          <w:lang w:val="uk-UA"/>
        </w:rPr>
        <w:t>гетороперехідних</w:t>
      </w:r>
      <w:proofErr w:type="spellEnd"/>
      <w:r>
        <w:rPr>
          <w:sz w:val="28"/>
          <w:szCs w:val="28"/>
          <w:lang w:val="uk-UA"/>
        </w:rPr>
        <w:t xml:space="preserve"> </w:t>
      </w:r>
      <w:proofErr w:type="spellStart"/>
      <w:r w:rsidR="00B56D5D">
        <w:rPr>
          <w:sz w:val="28"/>
          <w:szCs w:val="28"/>
          <w:lang w:val="en-US"/>
        </w:rPr>
        <w:t>InGaN</w:t>
      </w:r>
      <w:proofErr w:type="spellEnd"/>
      <w:r w:rsidRPr="00F7612D">
        <w:rPr>
          <w:b/>
          <w:sz w:val="28"/>
          <w:szCs w:val="28"/>
          <w:lang w:val="uk-UA"/>
        </w:rPr>
        <w:t xml:space="preserve"> </w:t>
      </w:r>
      <w:r>
        <w:rPr>
          <w:sz w:val="28"/>
          <w:szCs w:val="28"/>
          <w:lang w:val="uk-UA"/>
        </w:rPr>
        <w:t>із квантовими ямами. Пр</w:t>
      </w:r>
      <w:r w:rsidR="00B56D5D">
        <w:rPr>
          <w:sz w:val="28"/>
          <w:szCs w:val="28"/>
          <w:lang w:val="uk-UA"/>
        </w:rPr>
        <w:t>и</w:t>
      </w:r>
      <w:r>
        <w:rPr>
          <w:sz w:val="28"/>
          <w:szCs w:val="28"/>
          <w:lang w:val="uk-UA"/>
        </w:rPr>
        <w:t>ведені результати відпалу основних параметрів і характеристик опромінених зразків. Описано специфіку</w:t>
      </w:r>
      <w:r w:rsidR="00B56D5D" w:rsidRPr="00B56D5D">
        <w:rPr>
          <w:sz w:val="28"/>
          <w:szCs w:val="28"/>
        </w:rPr>
        <w:t xml:space="preserve"> </w:t>
      </w:r>
      <w:r w:rsidR="00B56D5D">
        <w:rPr>
          <w:sz w:val="28"/>
          <w:szCs w:val="28"/>
          <w:lang w:val="uk-UA"/>
        </w:rPr>
        <w:t>взаємодії</w:t>
      </w:r>
      <w:r>
        <w:rPr>
          <w:sz w:val="28"/>
          <w:szCs w:val="28"/>
          <w:lang w:val="uk-UA"/>
        </w:rPr>
        <w:t xml:space="preserve"> ультразвукової хвилі із </w:t>
      </w:r>
      <w:proofErr w:type="spellStart"/>
      <w:r>
        <w:rPr>
          <w:sz w:val="28"/>
          <w:szCs w:val="28"/>
          <w:lang w:val="uk-UA"/>
        </w:rPr>
        <w:t>порушеням</w:t>
      </w:r>
      <w:proofErr w:type="spellEnd"/>
      <w:r>
        <w:rPr>
          <w:sz w:val="28"/>
          <w:szCs w:val="28"/>
          <w:lang w:val="uk-UA"/>
        </w:rPr>
        <w:t xml:space="preserve"> структури </w:t>
      </w:r>
      <w:proofErr w:type="spellStart"/>
      <w:r>
        <w:rPr>
          <w:sz w:val="28"/>
          <w:szCs w:val="28"/>
          <w:lang w:val="uk-UA"/>
        </w:rPr>
        <w:t>критала</w:t>
      </w:r>
      <w:proofErr w:type="spellEnd"/>
      <w:r>
        <w:rPr>
          <w:sz w:val="28"/>
          <w:szCs w:val="28"/>
          <w:lang w:val="uk-UA"/>
        </w:rPr>
        <w:t xml:space="preserve">. </w:t>
      </w:r>
    </w:p>
    <w:p w14:paraId="37E5FD27" w14:textId="7FE0FFEB" w:rsidR="00C67040" w:rsidRPr="002F128B" w:rsidRDefault="00C67040" w:rsidP="003E7CE8">
      <w:pPr>
        <w:spacing w:line="360" w:lineRule="auto"/>
        <w:ind w:firstLine="709"/>
        <w:jc w:val="both"/>
        <w:rPr>
          <w:sz w:val="28"/>
          <w:szCs w:val="28"/>
          <w:lang w:val="uk-UA"/>
        </w:rPr>
      </w:pPr>
      <w:r w:rsidRPr="002F128B">
        <w:rPr>
          <w:sz w:val="28"/>
          <w:szCs w:val="28"/>
          <w:lang w:val="uk-UA"/>
        </w:rPr>
        <w:t>У</w:t>
      </w:r>
      <w:r w:rsidR="00F7612D">
        <w:rPr>
          <w:sz w:val="28"/>
          <w:szCs w:val="28"/>
          <w:lang w:val="uk-UA"/>
        </w:rPr>
        <w:t xml:space="preserve"> другому розділі</w:t>
      </w:r>
      <w:r w:rsidRPr="002F128B">
        <w:rPr>
          <w:sz w:val="28"/>
          <w:szCs w:val="28"/>
          <w:lang w:val="uk-UA"/>
        </w:rPr>
        <w:t xml:space="preserve"> детально описано технологію опромінення зразків, </w:t>
      </w:r>
      <w:r w:rsidR="00B56D5D">
        <w:rPr>
          <w:sz w:val="28"/>
          <w:szCs w:val="28"/>
          <w:lang w:val="uk-UA"/>
        </w:rPr>
        <w:t>приготування</w:t>
      </w:r>
      <w:r w:rsidRPr="002F128B">
        <w:rPr>
          <w:sz w:val="28"/>
          <w:szCs w:val="28"/>
          <w:lang w:val="uk-UA"/>
        </w:rPr>
        <w:t xml:space="preserve"> до експериментальних вимірювань, принципові схеми  вимірювальних пристроїв, особливості низькотемпературних вимірювань, способи одержання </w:t>
      </w:r>
      <w:r w:rsidR="003A18F4" w:rsidRPr="002F128B">
        <w:rPr>
          <w:sz w:val="28"/>
          <w:szCs w:val="28"/>
          <w:lang w:val="uk-UA"/>
        </w:rPr>
        <w:t xml:space="preserve">необхідної </w:t>
      </w:r>
      <w:r w:rsidRPr="002F128B">
        <w:rPr>
          <w:sz w:val="28"/>
          <w:szCs w:val="28"/>
          <w:lang w:val="uk-UA"/>
        </w:rPr>
        <w:t xml:space="preserve">інформації та методи опрацювання </w:t>
      </w:r>
      <w:r w:rsidR="0023559D" w:rsidRPr="002F128B">
        <w:rPr>
          <w:sz w:val="28"/>
          <w:szCs w:val="28"/>
          <w:lang w:val="uk-UA"/>
        </w:rPr>
        <w:t>експериментальних даних</w:t>
      </w:r>
      <w:r w:rsidRPr="002F128B">
        <w:rPr>
          <w:sz w:val="28"/>
          <w:szCs w:val="28"/>
          <w:lang w:val="uk-UA"/>
        </w:rPr>
        <w:t xml:space="preserve">. </w:t>
      </w:r>
      <w:r w:rsidR="00F7612D">
        <w:rPr>
          <w:sz w:val="28"/>
          <w:szCs w:val="28"/>
          <w:lang w:val="uk-UA"/>
        </w:rPr>
        <w:t>Проведено</w:t>
      </w:r>
      <w:r w:rsidR="00B56D5D">
        <w:rPr>
          <w:sz w:val="28"/>
          <w:szCs w:val="28"/>
          <w:lang w:val="uk-UA"/>
        </w:rPr>
        <w:t xml:space="preserve"> моделювання роботи реактора </w:t>
      </w:r>
      <w:proofErr w:type="spellStart"/>
      <w:r w:rsidR="00B56D5D">
        <w:rPr>
          <w:sz w:val="28"/>
          <w:szCs w:val="28"/>
          <w:lang w:val="uk-UA"/>
        </w:rPr>
        <w:t>ВВР</w:t>
      </w:r>
      <w:proofErr w:type="spellEnd"/>
      <w:r w:rsidR="00F7612D">
        <w:rPr>
          <w:sz w:val="28"/>
          <w:szCs w:val="28"/>
          <w:lang w:val="uk-UA"/>
        </w:rPr>
        <w:t xml:space="preserve">-М. Одержано радіальний та вертикальний розподіли енергії нейтронів в активній зоні реактора, а також </w:t>
      </w:r>
      <w:proofErr w:type="spellStart"/>
      <w:r w:rsidR="00F7612D">
        <w:rPr>
          <w:sz w:val="28"/>
          <w:szCs w:val="28"/>
          <w:lang w:val="uk-UA"/>
        </w:rPr>
        <w:t>щільностей</w:t>
      </w:r>
      <w:proofErr w:type="spellEnd"/>
      <w:r w:rsidR="00F7612D">
        <w:rPr>
          <w:sz w:val="28"/>
          <w:szCs w:val="28"/>
          <w:lang w:val="uk-UA"/>
        </w:rPr>
        <w:t xml:space="preserve"> потоків. Розраховано швидкості реакції з використанням </w:t>
      </w:r>
      <w:proofErr w:type="spellStart"/>
      <w:r w:rsidR="00F7612D">
        <w:rPr>
          <w:sz w:val="28"/>
          <w:szCs w:val="28"/>
          <w:lang w:val="uk-UA"/>
        </w:rPr>
        <w:t>нейтронно</w:t>
      </w:r>
      <w:proofErr w:type="spellEnd"/>
      <w:r w:rsidR="00F7612D">
        <w:rPr>
          <w:sz w:val="28"/>
          <w:szCs w:val="28"/>
          <w:lang w:val="uk-UA"/>
        </w:rPr>
        <w:t>-активаційного аналізу.</w:t>
      </w:r>
    </w:p>
    <w:p w14:paraId="0D2D9DDC" w14:textId="15763D00" w:rsidR="00716B53" w:rsidRPr="002F128B" w:rsidRDefault="0080700E" w:rsidP="003E7CE8">
      <w:pPr>
        <w:pStyle w:val="a4"/>
        <w:spacing w:line="360" w:lineRule="auto"/>
        <w:ind w:firstLine="709"/>
        <w:jc w:val="both"/>
        <w:rPr>
          <w:rFonts w:ascii="Times New Roman" w:hAnsi="Times New Roman"/>
          <w:sz w:val="28"/>
          <w:szCs w:val="28"/>
        </w:rPr>
      </w:pPr>
      <w:r>
        <w:rPr>
          <w:rFonts w:ascii="Times New Roman" w:hAnsi="Times New Roman"/>
          <w:sz w:val="28"/>
          <w:szCs w:val="28"/>
        </w:rPr>
        <w:t xml:space="preserve">Третій розділ містить дослідження </w:t>
      </w:r>
      <w:proofErr w:type="spellStart"/>
      <w:r>
        <w:rPr>
          <w:rFonts w:ascii="Times New Roman" w:hAnsi="Times New Roman"/>
          <w:sz w:val="28"/>
          <w:szCs w:val="28"/>
        </w:rPr>
        <w:t>дегра</w:t>
      </w:r>
      <w:r w:rsidR="00B56D5D">
        <w:rPr>
          <w:rFonts w:ascii="Times New Roman" w:hAnsi="Times New Roman"/>
          <w:sz w:val="28"/>
          <w:szCs w:val="28"/>
        </w:rPr>
        <w:t>даційно</w:t>
      </w:r>
      <w:proofErr w:type="spellEnd"/>
      <w:r w:rsidR="00B56D5D">
        <w:rPr>
          <w:rFonts w:ascii="Times New Roman" w:hAnsi="Times New Roman"/>
          <w:sz w:val="28"/>
          <w:szCs w:val="28"/>
        </w:rPr>
        <w:t>-відновних явищ, властивих</w:t>
      </w:r>
      <w:r>
        <w:rPr>
          <w:rFonts w:ascii="Times New Roman" w:hAnsi="Times New Roman"/>
          <w:sz w:val="28"/>
          <w:szCs w:val="28"/>
        </w:rPr>
        <w:t xml:space="preserve"> вихідним </w:t>
      </w:r>
      <w:proofErr w:type="spellStart"/>
      <w:r>
        <w:rPr>
          <w:rFonts w:ascii="Times New Roman" w:hAnsi="Times New Roman"/>
          <w:sz w:val="28"/>
          <w:szCs w:val="28"/>
        </w:rPr>
        <w:t>СД</w:t>
      </w:r>
      <w:proofErr w:type="spellEnd"/>
      <w:r>
        <w:rPr>
          <w:rFonts w:ascii="Times New Roman" w:hAnsi="Times New Roman"/>
          <w:sz w:val="28"/>
          <w:szCs w:val="28"/>
        </w:rPr>
        <w:t xml:space="preserve"> та опроміненими електронами світлодіодів </w:t>
      </w:r>
      <w:proofErr w:type="spellStart"/>
      <w:r>
        <w:rPr>
          <w:rFonts w:ascii="Times New Roman" w:hAnsi="Times New Roman"/>
          <w:sz w:val="28"/>
          <w:szCs w:val="28"/>
          <w:lang w:val="en-US"/>
        </w:rPr>
        <w:t>GaP</w:t>
      </w:r>
      <w:proofErr w:type="spellEnd"/>
      <w:r>
        <w:rPr>
          <w:rFonts w:ascii="Times New Roman" w:hAnsi="Times New Roman"/>
          <w:sz w:val="28"/>
          <w:szCs w:val="28"/>
        </w:rPr>
        <w:t xml:space="preserve">. Досліджено вплив радіаційних дефектів на спектри випромінювання діодів, </w:t>
      </w:r>
      <w:proofErr w:type="spellStart"/>
      <w:r>
        <w:rPr>
          <w:rFonts w:ascii="Times New Roman" w:hAnsi="Times New Roman"/>
          <w:sz w:val="28"/>
          <w:szCs w:val="28"/>
        </w:rPr>
        <w:t>визначенно</w:t>
      </w:r>
      <w:proofErr w:type="spellEnd"/>
      <w:r>
        <w:rPr>
          <w:rFonts w:ascii="Times New Roman" w:hAnsi="Times New Roman"/>
          <w:sz w:val="28"/>
          <w:szCs w:val="28"/>
        </w:rPr>
        <w:t xml:space="preserve"> </w:t>
      </w:r>
      <w:proofErr w:type="spellStart"/>
      <w:r>
        <w:rPr>
          <w:rFonts w:ascii="Times New Roman" w:hAnsi="Times New Roman"/>
          <w:sz w:val="28"/>
          <w:szCs w:val="28"/>
        </w:rPr>
        <w:t>коефіціенти</w:t>
      </w:r>
      <w:proofErr w:type="spellEnd"/>
      <w:r>
        <w:rPr>
          <w:rFonts w:ascii="Times New Roman" w:hAnsi="Times New Roman"/>
          <w:sz w:val="28"/>
          <w:szCs w:val="28"/>
        </w:rPr>
        <w:t xml:space="preserve"> пошкодження часу життя носіїв струму, одержані </w:t>
      </w:r>
      <w:proofErr w:type="spellStart"/>
      <w:r>
        <w:rPr>
          <w:rFonts w:ascii="Times New Roman" w:hAnsi="Times New Roman"/>
          <w:sz w:val="28"/>
          <w:szCs w:val="28"/>
        </w:rPr>
        <w:t>дозні</w:t>
      </w:r>
      <w:proofErr w:type="spellEnd"/>
      <w:r>
        <w:rPr>
          <w:rFonts w:ascii="Times New Roman" w:hAnsi="Times New Roman"/>
          <w:sz w:val="28"/>
          <w:szCs w:val="28"/>
        </w:rPr>
        <w:t xml:space="preserve"> залежності інтенсивності </w:t>
      </w:r>
      <w:proofErr w:type="spellStart"/>
      <w:r>
        <w:rPr>
          <w:rFonts w:ascii="Times New Roman" w:hAnsi="Times New Roman"/>
          <w:sz w:val="28"/>
          <w:szCs w:val="28"/>
        </w:rPr>
        <w:t>свчення</w:t>
      </w:r>
      <w:proofErr w:type="spellEnd"/>
      <w:r>
        <w:rPr>
          <w:rFonts w:ascii="Times New Roman" w:hAnsi="Times New Roman"/>
          <w:sz w:val="28"/>
          <w:szCs w:val="28"/>
        </w:rPr>
        <w:t xml:space="preserve">. </w:t>
      </w:r>
      <w:r w:rsidR="00716B53" w:rsidRPr="002F128B">
        <w:rPr>
          <w:rFonts w:ascii="Times New Roman" w:hAnsi="Times New Roman"/>
          <w:sz w:val="28"/>
          <w:szCs w:val="28"/>
        </w:rPr>
        <w:t xml:space="preserve">Приведені результати досліджень вольт-амперних та електролюмінісцентних характеристик вихідних і опромінених електронами з </w:t>
      </w:r>
      <w:r w:rsidR="00716B53" w:rsidRPr="00373927">
        <w:rPr>
          <w:rFonts w:ascii="Times New Roman" w:hAnsi="Times New Roman"/>
          <w:i/>
          <w:sz w:val="28"/>
          <w:szCs w:val="28"/>
        </w:rPr>
        <w:t>Е</w:t>
      </w:r>
      <w:r w:rsidR="00716B53" w:rsidRPr="002F128B">
        <w:rPr>
          <w:rFonts w:ascii="Times New Roman" w:hAnsi="Times New Roman"/>
          <w:sz w:val="28"/>
          <w:szCs w:val="28"/>
        </w:rPr>
        <w:t> = 2 </w:t>
      </w:r>
      <w:proofErr w:type="spellStart"/>
      <w:r w:rsidR="00716B53" w:rsidRPr="002F128B">
        <w:rPr>
          <w:rFonts w:ascii="Times New Roman" w:hAnsi="Times New Roman"/>
          <w:sz w:val="28"/>
          <w:szCs w:val="28"/>
        </w:rPr>
        <w:t>МеВ</w:t>
      </w:r>
      <w:proofErr w:type="spellEnd"/>
      <w:r w:rsidR="00716B53" w:rsidRPr="002F128B">
        <w:rPr>
          <w:rFonts w:ascii="Times New Roman" w:hAnsi="Times New Roman"/>
          <w:sz w:val="28"/>
          <w:szCs w:val="28"/>
        </w:rPr>
        <w:t xml:space="preserve">; </w:t>
      </w:r>
      <w:r w:rsidR="00716B53" w:rsidRPr="00373927">
        <w:rPr>
          <w:rFonts w:ascii="Times New Roman" w:hAnsi="Times New Roman"/>
          <w:i/>
          <w:sz w:val="28"/>
          <w:szCs w:val="28"/>
        </w:rPr>
        <w:t>Ф</w:t>
      </w:r>
      <w:r w:rsidR="00716B53" w:rsidRPr="002F128B">
        <w:rPr>
          <w:rFonts w:ascii="Times New Roman" w:hAnsi="Times New Roman"/>
          <w:sz w:val="28"/>
          <w:szCs w:val="28"/>
        </w:rPr>
        <w:t> = 8,2 · 10</w:t>
      </w:r>
      <w:r w:rsidR="00716B53" w:rsidRPr="002F128B">
        <w:rPr>
          <w:rFonts w:ascii="Times New Roman" w:hAnsi="Times New Roman"/>
          <w:sz w:val="28"/>
          <w:szCs w:val="28"/>
          <w:vertAlign w:val="superscript"/>
        </w:rPr>
        <w:t>16</w:t>
      </w:r>
      <w:r w:rsidR="00716B53" w:rsidRPr="002F128B">
        <w:rPr>
          <w:rFonts w:ascii="Times New Roman" w:hAnsi="Times New Roman"/>
          <w:sz w:val="28"/>
          <w:szCs w:val="28"/>
        </w:rPr>
        <w:t> см</w:t>
      </w:r>
      <w:r w:rsidR="00716B53" w:rsidRPr="002F128B">
        <w:rPr>
          <w:rFonts w:ascii="Times New Roman" w:hAnsi="Times New Roman"/>
          <w:sz w:val="28"/>
          <w:szCs w:val="28"/>
          <w:vertAlign w:val="superscript"/>
        </w:rPr>
        <w:t>-2</w:t>
      </w:r>
      <w:r w:rsidR="00716B53" w:rsidRPr="002F128B">
        <w:rPr>
          <w:rFonts w:ascii="Times New Roman" w:hAnsi="Times New Roman"/>
          <w:sz w:val="28"/>
          <w:szCs w:val="28"/>
        </w:rPr>
        <w:t xml:space="preserve"> світл</w:t>
      </w:r>
      <w:r w:rsidR="006826D8" w:rsidRPr="002F128B">
        <w:rPr>
          <w:rFonts w:ascii="Times New Roman" w:hAnsi="Times New Roman"/>
          <w:sz w:val="28"/>
          <w:szCs w:val="28"/>
        </w:rPr>
        <w:t xml:space="preserve">одіодів </w:t>
      </w:r>
      <w:proofErr w:type="spellStart"/>
      <w:r w:rsidR="006826D8" w:rsidRPr="002F128B">
        <w:rPr>
          <w:rFonts w:ascii="Times New Roman" w:hAnsi="Times New Roman"/>
          <w:sz w:val="28"/>
          <w:szCs w:val="28"/>
        </w:rPr>
        <w:t>GaP</w:t>
      </w:r>
      <w:proofErr w:type="spellEnd"/>
      <w:r w:rsidR="006826D8" w:rsidRPr="002F128B">
        <w:rPr>
          <w:rFonts w:ascii="Times New Roman" w:hAnsi="Times New Roman"/>
          <w:sz w:val="28"/>
          <w:szCs w:val="28"/>
        </w:rPr>
        <w:t xml:space="preserve">. Проаналізовано </w:t>
      </w:r>
      <w:r w:rsidR="005B10D1" w:rsidRPr="002F128B">
        <w:rPr>
          <w:rFonts w:ascii="Times New Roman" w:hAnsi="Times New Roman"/>
          <w:sz w:val="28"/>
          <w:szCs w:val="28"/>
        </w:rPr>
        <w:t>матеріали, одержані після</w:t>
      </w:r>
      <w:r w:rsidR="00716B53" w:rsidRPr="002F128B">
        <w:rPr>
          <w:rFonts w:ascii="Times New Roman" w:hAnsi="Times New Roman"/>
          <w:sz w:val="28"/>
          <w:szCs w:val="28"/>
        </w:rPr>
        <w:t xml:space="preserve"> ізохронного відпалу</w:t>
      </w:r>
      <w:r w:rsidR="006826D8" w:rsidRPr="002F128B">
        <w:rPr>
          <w:rFonts w:ascii="Times New Roman" w:hAnsi="Times New Roman"/>
          <w:sz w:val="28"/>
          <w:szCs w:val="28"/>
          <w:lang w:val="ru-RU"/>
        </w:rPr>
        <w:t xml:space="preserve"> </w:t>
      </w:r>
      <w:r w:rsidR="006826D8" w:rsidRPr="002F128B">
        <w:rPr>
          <w:rFonts w:ascii="Times New Roman" w:hAnsi="Times New Roman"/>
          <w:sz w:val="28"/>
          <w:szCs w:val="28"/>
        </w:rPr>
        <w:t xml:space="preserve">вихідних та опромінених зразків. </w:t>
      </w:r>
    </w:p>
    <w:p w14:paraId="2A0DA87C" w14:textId="5D9A0742" w:rsidR="00494FDD" w:rsidRPr="002F128B" w:rsidRDefault="0080700E" w:rsidP="00B56D5D">
      <w:pPr>
        <w:spacing w:line="360" w:lineRule="auto"/>
        <w:ind w:firstLine="708"/>
        <w:jc w:val="both"/>
        <w:rPr>
          <w:sz w:val="28"/>
          <w:szCs w:val="28"/>
          <w:lang w:val="uk-UA"/>
        </w:rPr>
      </w:pPr>
      <w:r>
        <w:rPr>
          <w:sz w:val="28"/>
          <w:szCs w:val="28"/>
          <w:lang w:val="uk-UA"/>
        </w:rPr>
        <w:t>У четвертому розділі р</w:t>
      </w:r>
      <w:r w:rsidR="00494FDD" w:rsidRPr="002F128B">
        <w:rPr>
          <w:sz w:val="28"/>
          <w:szCs w:val="28"/>
          <w:lang w:val="uk-UA"/>
        </w:rPr>
        <w:t>озглянуто особливості вольт-амперних характеристик світлодіодів, одержаних на о</w:t>
      </w:r>
      <w:r w:rsidR="006826D8" w:rsidRPr="002F128B">
        <w:rPr>
          <w:sz w:val="28"/>
          <w:szCs w:val="28"/>
          <w:lang w:val="uk-UA"/>
        </w:rPr>
        <w:t xml:space="preserve">снові твердих розчинів </w:t>
      </w:r>
      <w:proofErr w:type="spellStart"/>
      <w:r w:rsidR="006826D8" w:rsidRPr="002F128B">
        <w:rPr>
          <w:sz w:val="28"/>
          <w:szCs w:val="28"/>
          <w:lang w:val="uk-UA"/>
        </w:rPr>
        <w:t>GaP</w:t>
      </w:r>
      <w:r w:rsidR="00373927">
        <w:rPr>
          <w:sz w:val="28"/>
          <w:szCs w:val="28"/>
          <w:lang w:val="uk-UA"/>
        </w:rPr>
        <w:t>-</w:t>
      </w:r>
      <w:r w:rsidR="006826D8" w:rsidRPr="002F128B">
        <w:rPr>
          <w:sz w:val="28"/>
          <w:szCs w:val="28"/>
          <w:lang w:val="uk-UA"/>
        </w:rPr>
        <w:t>GaAs</w:t>
      </w:r>
      <w:proofErr w:type="spellEnd"/>
      <w:r w:rsidR="00494FDD" w:rsidRPr="002F128B">
        <w:rPr>
          <w:sz w:val="28"/>
          <w:szCs w:val="28"/>
          <w:lang w:val="uk-UA"/>
        </w:rPr>
        <w:t>. Наведено результати досліджень впливу електронного опромінення (</w:t>
      </w:r>
      <w:r w:rsidR="00494FDD" w:rsidRPr="00373927">
        <w:rPr>
          <w:i/>
          <w:sz w:val="28"/>
          <w:szCs w:val="28"/>
          <w:lang w:val="uk-UA"/>
        </w:rPr>
        <w:t>Е</w:t>
      </w:r>
      <w:r w:rsidR="00494FDD" w:rsidRPr="002F128B">
        <w:rPr>
          <w:sz w:val="28"/>
          <w:szCs w:val="28"/>
          <w:lang w:val="uk-UA"/>
        </w:rPr>
        <w:t> = 2 </w:t>
      </w:r>
      <w:proofErr w:type="spellStart"/>
      <w:r w:rsidR="00494FDD" w:rsidRPr="002F128B">
        <w:rPr>
          <w:sz w:val="28"/>
          <w:szCs w:val="28"/>
          <w:lang w:val="uk-UA"/>
        </w:rPr>
        <w:t>МеВ</w:t>
      </w:r>
      <w:proofErr w:type="spellEnd"/>
      <w:r w:rsidR="00494FDD" w:rsidRPr="002F128B">
        <w:rPr>
          <w:sz w:val="28"/>
          <w:szCs w:val="28"/>
          <w:lang w:val="uk-UA"/>
        </w:rPr>
        <w:t xml:space="preserve">, </w:t>
      </w:r>
      <w:r w:rsidR="00494FDD" w:rsidRPr="00373927">
        <w:rPr>
          <w:i/>
          <w:sz w:val="28"/>
          <w:szCs w:val="28"/>
          <w:lang w:val="uk-UA"/>
        </w:rPr>
        <w:t>Ф</w:t>
      </w:r>
      <w:r w:rsidR="00B56D5D">
        <w:rPr>
          <w:sz w:val="28"/>
          <w:szCs w:val="28"/>
          <w:lang w:val="uk-UA"/>
        </w:rPr>
        <w:t> = 3·</w:t>
      </w:r>
      <w:r w:rsidR="00494FDD" w:rsidRPr="002F128B">
        <w:rPr>
          <w:sz w:val="28"/>
          <w:szCs w:val="28"/>
          <w:lang w:val="uk-UA"/>
        </w:rPr>
        <w:t>10</w:t>
      </w:r>
      <w:r w:rsidR="00494FDD" w:rsidRPr="002F128B">
        <w:rPr>
          <w:sz w:val="28"/>
          <w:szCs w:val="28"/>
          <w:vertAlign w:val="superscript"/>
          <w:lang w:val="uk-UA"/>
        </w:rPr>
        <w:t>14</w:t>
      </w:r>
      <w:r w:rsidR="00494FDD" w:rsidRPr="002F128B">
        <w:rPr>
          <w:sz w:val="28"/>
          <w:szCs w:val="28"/>
          <w:lang w:val="uk-UA"/>
        </w:rPr>
        <w:t> ÷ 2,6 · 10</w:t>
      </w:r>
      <w:r w:rsidR="00494FDD" w:rsidRPr="002F128B">
        <w:rPr>
          <w:sz w:val="28"/>
          <w:szCs w:val="28"/>
          <w:vertAlign w:val="superscript"/>
          <w:lang w:val="uk-UA"/>
        </w:rPr>
        <w:t>16</w:t>
      </w:r>
      <w:r w:rsidR="00494FDD" w:rsidRPr="002F128B">
        <w:rPr>
          <w:sz w:val="28"/>
          <w:szCs w:val="28"/>
          <w:lang w:val="uk-UA"/>
        </w:rPr>
        <w:t>см</w:t>
      </w:r>
      <w:r w:rsidR="00B56D5D">
        <w:rPr>
          <w:sz w:val="28"/>
          <w:szCs w:val="28"/>
          <w:vertAlign w:val="superscript"/>
          <w:lang w:val="uk-UA"/>
        </w:rPr>
        <w:t>-2</w:t>
      </w:r>
      <w:r w:rsidR="00B56D5D">
        <w:rPr>
          <w:sz w:val="28"/>
          <w:szCs w:val="28"/>
          <w:lang w:val="uk-UA"/>
        </w:rPr>
        <w:t>)</w:t>
      </w:r>
      <w:r w:rsidR="00494FDD" w:rsidRPr="002F128B">
        <w:rPr>
          <w:sz w:val="28"/>
          <w:szCs w:val="28"/>
          <w:lang w:val="uk-UA"/>
        </w:rPr>
        <w:t xml:space="preserve"> на основні електрофізичні параметри діодів GaAs</w:t>
      </w:r>
      <w:r w:rsidR="00494FDD" w:rsidRPr="002F128B">
        <w:rPr>
          <w:sz w:val="28"/>
          <w:szCs w:val="28"/>
          <w:vertAlign w:val="subscript"/>
          <w:lang w:val="uk-UA"/>
        </w:rPr>
        <w:t>1-x</w:t>
      </w:r>
      <w:r w:rsidR="00494FDD" w:rsidRPr="002F128B">
        <w:rPr>
          <w:sz w:val="28"/>
          <w:szCs w:val="28"/>
          <w:lang w:val="uk-UA"/>
        </w:rPr>
        <w:t>P</w:t>
      </w:r>
      <w:r w:rsidR="00494FDD" w:rsidRPr="002F128B">
        <w:rPr>
          <w:sz w:val="28"/>
          <w:szCs w:val="28"/>
          <w:vertAlign w:val="subscript"/>
          <w:lang w:val="uk-UA"/>
        </w:rPr>
        <w:t>x</w:t>
      </w:r>
      <w:r w:rsidR="00494FDD" w:rsidRPr="002F128B">
        <w:rPr>
          <w:sz w:val="28"/>
          <w:szCs w:val="28"/>
          <w:lang w:val="uk-UA"/>
        </w:rPr>
        <w:t xml:space="preserve"> (</w:t>
      </w:r>
      <w:r w:rsidR="00494FDD" w:rsidRPr="00373927">
        <w:rPr>
          <w:i/>
          <w:sz w:val="28"/>
          <w:szCs w:val="28"/>
          <w:lang w:val="uk-UA"/>
        </w:rPr>
        <w:t>х</w:t>
      </w:r>
      <w:r w:rsidR="00494FDD" w:rsidRPr="002F128B">
        <w:rPr>
          <w:sz w:val="28"/>
          <w:szCs w:val="28"/>
          <w:lang w:val="uk-UA"/>
        </w:rPr>
        <w:t xml:space="preserve"> = 0,85 – жовті, </w:t>
      </w:r>
      <w:r w:rsidR="00494FDD" w:rsidRPr="00373927">
        <w:rPr>
          <w:i/>
          <w:sz w:val="28"/>
          <w:szCs w:val="28"/>
          <w:lang w:val="uk-UA"/>
        </w:rPr>
        <w:t>х</w:t>
      </w:r>
      <w:r w:rsidR="00494FDD" w:rsidRPr="002F128B">
        <w:rPr>
          <w:sz w:val="28"/>
          <w:szCs w:val="28"/>
          <w:lang w:val="uk-UA"/>
        </w:rPr>
        <w:t> = 0,45 – помаранчеві). Виявлено зростання диференційного опору, послідовного опору бази та бар’єрного потенціалу. Проаналізовано процеси в</w:t>
      </w:r>
      <w:r w:rsidR="006826D8" w:rsidRPr="002F128B">
        <w:rPr>
          <w:sz w:val="28"/>
          <w:szCs w:val="28"/>
          <w:lang w:val="uk-UA"/>
        </w:rPr>
        <w:t>ідновлення досліджуваних зразків</w:t>
      </w:r>
      <w:r w:rsidR="00494FDD" w:rsidRPr="002F128B">
        <w:rPr>
          <w:sz w:val="28"/>
          <w:szCs w:val="28"/>
          <w:lang w:val="uk-UA"/>
        </w:rPr>
        <w:t xml:space="preserve"> при ізохронному відпалі, обговорюються механізми </w:t>
      </w:r>
      <w:proofErr w:type="spellStart"/>
      <w:r w:rsidR="00494FDD" w:rsidRPr="002F128B">
        <w:rPr>
          <w:sz w:val="28"/>
          <w:szCs w:val="28"/>
          <w:lang w:val="uk-UA"/>
        </w:rPr>
        <w:t>деградаційно</w:t>
      </w:r>
      <w:proofErr w:type="spellEnd"/>
      <w:r w:rsidR="00494FDD" w:rsidRPr="002F128B">
        <w:rPr>
          <w:sz w:val="28"/>
          <w:szCs w:val="28"/>
          <w:lang w:val="uk-UA"/>
        </w:rPr>
        <w:t>-відновних явищ.</w:t>
      </w:r>
    </w:p>
    <w:p w14:paraId="6905734A" w14:textId="28FBBFA4" w:rsidR="00716B53" w:rsidRPr="002F128B" w:rsidRDefault="0080700E" w:rsidP="003E7CE8">
      <w:pPr>
        <w:pStyle w:val="12"/>
        <w:widowControl w:val="0"/>
        <w:spacing w:line="360" w:lineRule="auto"/>
        <w:ind w:firstLine="708"/>
        <w:jc w:val="both"/>
        <w:rPr>
          <w:rFonts w:ascii="Times New Roman" w:hAnsi="Times New Roman"/>
          <w:sz w:val="28"/>
          <w:szCs w:val="28"/>
        </w:rPr>
      </w:pPr>
      <w:r>
        <w:rPr>
          <w:rFonts w:ascii="Times New Roman" w:hAnsi="Times New Roman"/>
          <w:sz w:val="28"/>
          <w:szCs w:val="28"/>
        </w:rPr>
        <w:t>П</w:t>
      </w:r>
      <w:r w:rsidRPr="0080700E">
        <w:rPr>
          <w:rFonts w:ascii="Times New Roman" w:hAnsi="Times New Roman"/>
          <w:sz w:val="28"/>
          <w:szCs w:val="28"/>
          <w:lang w:val="ru-RU"/>
        </w:rPr>
        <w:t>`</w:t>
      </w:r>
      <w:proofErr w:type="spellStart"/>
      <w:r>
        <w:rPr>
          <w:rFonts w:ascii="Times New Roman" w:hAnsi="Times New Roman"/>
          <w:sz w:val="28"/>
          <w:szCs w:val="28"/>
        </w:rPr>
        <w:t>ятий</w:t>
      </w:r>
      <w:proofErr w:type="spellEnd"/>
      <w:r w:rsidRPr="0080700E">
        <w:rPr>
          <w:rFonts w:ascii="Times New Roman" w:hAnsi="Times New Roman"/>
          <w:sz w:val="28"/>
          <w:szCs w:val="28"/>
          <w:lang w:val="ru-RU"/>
        </w:rPr>
        <w:t xml:space="preserve"> </w:t>
      </w:r>
      <w:r>
        <w:rPr>
          <w:rFonts w:ascii="Times New Roman" w:hAnsi="Times New Roman"/>
          <w:sz w:val="28"/>
          <w:szCs w:val="28"/>
        </w:rPr>
        <w:t>розділ містить результати оптичних</w:t>
      </w:r>
      <w:r w:rsidR="00843243" w:rsidRPr="002F128B">
        <w:rPr>
          <w:rFonts w:ascii="Times New Roman" w:hAnsi="Times New Roman"/>
          <w:sz w:val="28"/>
          <w:szCs w:val="28"/>
        </w:rPr>
        <w:t xml:space="preserve"> характеристики вихідних світлодіодів GaAs</w:t>
      </w:r>
      <w:r w:rsidR="00843243" w:rsidRPr="002F128B">
        <w:rPr>
          <w:rFonts w:ascii="Times New Roman" w:hAnsi="Times New Roman"/>
          <w:sz w:val="28"/>
          <w:szCs w:val="28"/>
          <w:vertAlign w:val="subscript"/>
        </w:rPr>
        <w:t>1-х</w:t>
      </w:r>
      <w:r w:rsidR="00843243" w:rsidRPr="002F128B">
        <w:rPr>
          <w:rFonts w:ascii="Times New Roman" w:hAnsi="Times New Roman"/>
          <w:sz w:val="28"/>
          <w:szCs w:val="28"/>
        </w:rPr>
        <w:t>P</w:t>
      </w:r>
      <w:r w:rsidR="00843243" w:rsidRPr="002F128B">
        <w:rPr>
          <w:rFonts w:ascii="Times New Roman" w:hAnsi="Times New Roman"/>
          <w:sz w:val="28"/>
          <w:szCs w:val="28"/>
          <w:vertAlign w:val="subscript"/>
        </w:rPr>
        <w:t>х</w:t>
      </w:r>
      <w:r w:rsidR="00843243" w:rsidRPr="002F128B">
        <w:rPr>
          <w:rFonts w:ascii="Times New Roman" w:hAnsi="Times New Roman"/>
          <w:sz w:val="28"/>
          <w:szCs w:val="28"/>
        </w:rPr>
        <w:t xml:space="preserve"> та опромінених електронами з </w:t>
      </w:r>
      <w:r w:rsidR="00843243" w:rsidRPr="00373927">
        <w:rPr>
          <w:rFonts w:ascii="Times New Roman" w:hAnsi="Times New Roman"/>
          <w:i/>
          <w:sz w:val="28"/>
          <w:szCs w:val="28"/>
        </w:rPr>
        <w:t>Е</w:t>
      </w:r>
      <w:r w:rsidR="00843243" w:rsidRPr="002F128B">
        <w:rPr>
          <w:rFonts w:ascii="Times New Roman" w:hAnsi="Times New Roman"/>
          <w:sz w:val="28"/>
          <w:szCs w:val="28"/>
        </w:rPr>
        <w:t> = 2 </w:t>
      </w:r>
      <w:proofErr w:type="spellStart"/>
      <w:r w:rsidR="00843243" w:rsidRPr="002F128B">
        <w:rPr>
          <w:rFonts w:ascii="Times New Roman" w:hAnsi="Times New Roman"/>
          <w:sz w:val="28"/>
          <w:szCs w:val="28"/>
        </w:rPr>
        <w:t>МеВ</w:t>
      </w:r>
      <w:proofErr w:type="spellEnd"/>
      <w:r w:rsidR="00843243" w:rsidRPr="002F128B">
        <w:rPr>
          <w:rFonts w:ascii="Times New Roman" w:hAnsi="Times New Roman"/>
          <w:sz w:val="28"/>
          <w:szCs w:val="28"/>
        </w:rPr>
        <w:t xml:space="preserve">, </w:t>
      </w:r>
      <w:r w:rsidR="00843243" w:rsidRPr="00373927">
        <w:rPr>
          <w:rFonts w:ascii="Times New Roman" w:hAnsi="Times New Roman"/>
          <w:i/>
          <w:sz w:val="28"/>
          <w:szCs w:val="28"/>
        </w:rPr>
        <w:t>Ф</w:t>
      </w:r>
      <w:r w:rsidR="00843243" w:rsidRPr="002F128B">
        <w:rPr>
          <w:rFonts w:ascii="Times New Roman" w:hAnsi="Times New Roman"/>
          <w:sz w:val="28"/>
          <w:szCs w:val="28"/>
        </w:rPr>
        <w:t> = 10</w:t>
      </w:r>
      <w:r w:rsidR="00843243" w:rsidRPr="002F128B">
        <w:rPr>
          <w:rFonts w:ascii="Times New Roman" w:hAnsi="Times New Roman"/>
          <w:sz w:val="28"/>
          <w:szCs w:val="28"/>
          <w:vertAlign w:val="superscript"/>
        </w:rPr>
        <w:t>15</w:t>
      </w:r>
      <w:r w:rsidR="00843243" w:rsidRPr="002F128B">
        <w:rPr>
          <w:rFonts w:ascii="Times New Roman" w:hAnsi="Times New Roman"/>
          <w:sz w:val="28"/>
          <w:szCs w:val="28"/>
        </w:rPr>
        <w:t>÷10</w:t>
      </w:r>
      <w:r w:rsidR="00843243" w:rsidRPr="002F128B">
        <w:rPr>
          <w:rFonts w:ascii="Times New Roman" w:hAnsi="Times New Roman"/>
          <w:sz w:val="28"/>
          <w:szCs w:val="28"/>
          <w:vertAlign w:val="superscript"/>
        </w:rPr>
        <w:t>16</w:t>
      </w:r>
      <w:r w:rsidR="00843243" w:rsidRPr="002F128B">
        <w:rPr>
          <w:rFonts w:ascii="Times New Roman" w:hAnsi="Times New Roman"/>
          <w:sz w:val="28"/>
          <w:szCs w:val="28"/>
        </w:rPr>
        <w:t> см</w:t>
      </w:r>
      <w:r w:rsidR="00843243" w:rsidRPr="002F128B">
        <w:rPr>
          <w:rFonts w:ascii="Times New Roman" w:hAnsi="Times New Roman"/>
          <w:sz w:val="28"/>
          <w:szCs w:val="28"/>
          <w:vertAlign w:val="superscript"/>
        </w:rPr>
        <w:t>-2</w:t>
      </w:r>
      <w:r w:rsidR="00843243" w:rsidRPr="002F128B">
        <w:rPr>
          <w:rFonts w:ascii="Times New Roman" w:hAnsi="Times New Roman"/>
          <w:sz w:val="28"/>
          <w:szCs w:val="28"/>
        </w:rPr>
        <w:t>. Проведено оцінку ширини забороненої зони твердого розчину GaAs</w:t>
      </w:r>
      <w:r w:rsidR="00843243" w:rsidRPr="002F128B">
        <w:rPr>
          <w:rFonts w:ascii="Times New Roman" w:hAnsi="Times New Roman"/>
          <w:sz w:val="28"/>
          <w:szCs w:val="28"/>
          <w:vertAlign w:val="subscript"/>
        </w:rPr>
        <w:t>1-х</w:t>
      </w:r>
      <w:r w:rsidR="00843243" w:rsidRPr="002F128B">
        <w:rPr>
          <w:rFonts w:ascii="Times New Roman" w:hAnsi="Times New Roman"/>
          <w:sz w:val="28"/>
          <w:szCs w:val="28"/>
        </w:rPr>
        <w:t>P</w:t>
      </w:r>
      <w:r w:rsidR="00843243" w:rsidRPr="002F128B">
        <w:rPr>
          <w:rFonts w:ascii="Times New Roman" w:hAnsi="Times New Roman"/>
          <w:sz w:val="28"/>
          <w:szCs w:val="28"/>
          <w:vertAlign w:val="subscript"/>
        </w:rPr>
        <w:t>х</w:t>
      </w:r>
      <w:r w:rsidR="00843243" w:rsidRPr="002F128B">
        <w:rPr>
          <w:rFonts w:ascii="Times New Roman" w:hAnsi="Times New Roman"/>
          <w:sz w:val="28"/>
          <w:szCs w:val="28"/>
        </w:rPr>
        <w:t xml:space="preserve"> для </w:t>
      </w:r>
      <w:r w:rsidR="00843243" w:rsidRPr="00373927">
        <w:rPr>
          <w:rFonts w:ascii="Times New Roman" w:hAnsi="Times New Roman"/>
          <w:i/>
          <w:sz w:val="28"/>
          <w:szCs w:val="28"/>
        </w:rPr>
        <w:t>х</w:t>
      </w:r>
      <w:r w:rsidR="00BA06C6" w:rsidRPr="002F128B">
        <w:rPr>
          <w:rFonts w:ascii="Times New Roman" w:hAnsi="Times New Roman"/>
          <w:sz w:val="28"/>
          <w:szCs w:val="28"/>
        </w:rPr>
        <w:t xml:space="preserve"> = 0,45. </w:t>
      </w:r>
      <w:r w:rsidR="00843243" w:rsidRPr="002F128B">
        <w:rPr>
          <w:rFonts w:ascii="Times New Roman" w:hAnsi="Times New Roman"/>
          <w:sz w:val="28"/>
          <w:szCs w:val="28"/>
        </w:rPr>
        <w:t xml:space="preserve">Розраховано коефіцієнти пошкодження часу життя неосновних носіїв заряду для опромінених світлодіодів </w:t>
      </w:r>
      <w:proofErr w:type="spellStart"/>
      <w:r w:rsidR="00843243" w:rsidRPr="002F128B">
        <w:rPr>
          <w:rFonts w:ascii="Times New Roman" w:hAnsi="Times New Roman"/>
          <w:sz w:val="28"/>
          <w:szCs w:val="28"/>
        </w:rPr>
        <w:t>GaAsP</w:t>
      </w:r>
      <w:proofErr w:type="spellEnd"/>
      <w:r w:rsidR="00843243" w:rsidRPr="002F128B">
        <w:rPr>
          <w:rFonts w:ascii="Times New Roman" w:hAnsi="Times New Roman"/>
          <w:sz w:val="28"/>
          <w:szCs w:val="28"/>
        </w:rPr>
        <w:t xml:space="preserve"> та проаналізовано наслідки впливу радіації на експлуатаційний параметр </w:t>
      </w:r>
      <w:r w:rsidR="00843243" w:rsidRPr="00FF5283">
        <w:rPr>
          <w:rFonts w:ascii="Times New Roman" w:hAnsi="Times New Roman"/>
          <w:i/>
          <w:sz w:val="28"/>
          <w:szCs w:val="28"/>
        </w:rPr>
        <w:t>Т</w:t>
      </w:r>
      <w:r w:rsidR="00843243" w:rsidRPr="002F128B">
        <w:rPr>
          <w:rFonts w:ascii="Times New Roman" w:hAnsi="Times New Roman"/>
          <w:sz w:val="28"/>
          <w:szCs w:val="28"/>
          <w:vertAlign w:val="subscript"/>
        </w:rPr>
        <w:t>1</w:t>
      </w:r>
      <w:r w:rsidR="00843243" w:rsidRPr="002F128B">
        <w:rPr>
          <w:rFonts w:ascii="Times New Roman" w:hAnsi="Times New Roman"/>
          <w:sz w:val="28"/>
          <w:szCs w:val="28"/>
        </w:rPr>
        <w:t>, який визначає термостійкість роботи діодів.</w:t>
      </w:r>
    </w:p>
    <w:p w14:paraId="1124BA59" w14:textId="0D1E17C4" w:rsidR="006F1EEA" w:rsidRPr="002F128B" w:rsidRDefault="0080700E" w:rsidP="003E7CE8">
      <w:pPr>
        <w:spacing w:line="360" w:lineRule="auto"/>
        <w:ind w:firstLine="708"/>
        <w:jc w:val="both"/>
        <w:rPr>
          <w:sz w:val="28"/>
          <w:szCs w:val="28"/>
          <w:lang w:val="uk-UA"/>
        </w:rPr>
      </w:pPr>
      <w:r>
        <w:rPr>
          <w:sz w:val="28"/>
          <w:szCs w:val="28"/>
          <w:lang w:val="uk-UA"/>
        </w:rPr>
        <w:t>У шостому розділі д</w:t>
      </w:r>
      <w:r w:rsidR="00365656" w:rsidRPr="002F128B">
        <w:rPr>
          <w:sz w:val="28"/>
          <w:szCs w:val="28"/>
          <w:lang w:val="uk-UA"/>
        </w:rPr>
        <w:t>осліджувались</w:t>
      </w:r>
      <w:r w:rsidR="006F1EEA" w:rsidRPr="002F128B">
        <w:rPr>
          <w:sz w:val="28"/>
          <w:szCs w:val="28"/>
          <w:lang w:val="uk-UA"/>
        </w:rPr>
        <w:t xml:space="preserve"> спектри випромінювання білих світлодіодів (</w:t>
      </w:r>
      <w:proofErr w:type="spellStart"/>
      <w:r w:rsidR="006F1EEA" w:rsidRPr="002F128B">
        <w:rPr>
          <w:sz w:val="28"/>
          <w:szCs w:val="28"/>
          <w:lang w:val="uk-UA"/>
        </w:rPr>
        <w:t>СД</w:t>
      </w:r>
      <w:proofErr w:type="spellEnd"/>
      <w:r w:rsidR="006F1EEA" w:rsidRPr="002F128B">
        <w:rPr>
          <w:sz w:val="28"/>
          <w:szCs w:val="28"/>
          <w:lang w:val="uk-UA"/>
        </w:rPr>
        <w:t xml:space="preserve">) </w:t>
      </w:r>
      <w:proofErr w:type="spellStart"/>
      <w:r w:rsidR="006F1EEA" w:rsidRPr="002F128B">
        <w:rPr>
          <w:sz w:val="28"/>
          <w:szCs w:val="28"/>
          <w:lang w:val="uk-UA"/>
        </w:rPr>
        <w:t>InGaN</w:t>
      </w:r>
      <w:proofErr w:type="spellEnd"/>
      <w:r w:rsidR="006F1EEA" w:rsidRPr="002F128B">
        <w:rPr>
          <w:sz w:val="28"/>
          <w:szCs w:val="28"/>
          <w:lang w:val="uk-UA"/>
        </w:rPr>
        <w:t>/</w:t>
      </w:r>
      <w:proofErr w:type="spellStart"/>
      <w:r w:rsidR="006F1EEA" w:rsidRPr="002F128B">
        <w:rPr>
          <w:sz w:val="28"/>
          <w:szCs w:val="28"/>
          <w:lang w:val="uk-UA"/>
        </w:rPr>
        <w:t>GaN</w:t>
      </w:r>
      <w:proofErr w:type="spellEnd"/>
      <w:r w:rsidR="006F1EEA" w:rsidRPr="002F128B">
        <w:rPr>
          <w:sz w:val="28"/>
          <w:szCs w:val="28"/>
          <w:lang w:val="uk-UA"/>
        </w:rPr>
        <w:t xml:space="preserve">, основні складові яких – лінія голубого </w:t>
      </w:r>
      <w:proofErr w:type="spellStart"/>
      <w:r w:rsidR="006F1EEA" w:rsidRPr="002F128B">
        <w:rPr>
          <w:sz w:val="28"/>
          <w:szCs w:val="28"/>
          <w:lang w:val="uk-UA"/>
        </w:rPr>
        <w:t>СД</w:t>
      </w:r>
      <w:proofErr w:type="spellEnd"/>
      <w:r w:rsidR="006F1EEA" w:rsidRPr="002F128B">
        <w:rPr>
          <w:sz w:val="28"/>
          <w:szCs w:val="28"/>
          <w:lang w:val="uk-UA"/>
        </w:rPr>
        <w:t xml:space="preserve"> з </w:t>
      </w:r>
      <w:proofErr w:type="spellStart"/>
      <w:r w:rsidR="006F1EEA" w:rsidRPr="00373927">
        <w:rPr>
          <w:i/>
          <w:sz w:val="28"/>
          <w:szCs w:val="28"/>
          <w:lang w:val="uk-UA"/>
        </w:rPr>
        <w:t>λ</w:t>
      </w:r>
      <w:r w:rsidR="006F1EEA" w:rsidRPr="00373927">
        <w:rPr>
          <w:i/>
          <w:sz w:val="28"/>
          <w:szCs w:val="28"/>
          <w:vertAlign w:val="subscript"/>
          <w:lang w:val="uk-UA"/>
        </w:rPr>
        <w:t>max</w:t>
      </w:r>
      <w:proofErr w:type="spellEnd"/>
      <w:r w:rsidR="00373927">
        <w:rPr>
          <w:sz w:val="28"/>
          <w:szCs w:val="28"/>
          <w:vertAlign w:val="subscript"/>
          <w:lang w:val="uk-UA"/>
        </w:rPr>
        <w:t xml:space="preserve"> </w:t>
      </w:r>
      <w:r w:rsidR="006F1EEA" w:rsidRPr="002F128B">
        <w:rPr>
          <w:sz w:val="28"/>
          <w:szCs w:val="28"/>
          <w:lang w:val="uk-UA"/>
        </w:rPr>
        <w:t>=</w:t>
      </w:r>
      <w:r w:rsidR="00373927">
        <w:rPr>
          <w:sz w:val="28"/>
          <w:szCs w:val="28"/>
          <w:lang w:val="uk-UA"/>
        </w:rPr>
        <w:t xml:space="preserve"> </w:t>
      </w:r>
      <w:r w:rsidR="006F1EEA" w:rsidRPr="002F128B">
        <w:rPr>
          <w:sz w:val="28"/>
          <w:szCs w:val="28"/>
          <w:lang w:val="uk-UA"/>
        </w:rPr>
        <w:t xml:space="preserve">443 нм та широка роздвоєна смуга вторинного випромінювання люмінофора </w:t>
      </w:r>
      <w:proofErr w:type="spellStart"/>
      <w:r w:rsidR="006F1EEA" w:rsidRPr="002F128B">
        <w:rPr>
          <w:sz w:val="28"/>
          <w:szCs w:val="28"/>
          <w:lang w:val="uk-UA"/>
        </w:rPr>
        <w:t>AIT-YAG</w:t>
      </w:r>
      <w:proofErr w:type="spellEnd"/>
      <w:r w:rsidR="006F1EEA" w:rsidRPr="002F128B">
        <w:rPr>
          <w:sz w:val="28"/>
          <w:szCs w:val="28"/>
          <w:lang w:val="uk-UA"/>
        </w:rPr>
        <w:t xml:space="preserve"> (</w:t>
      </w:r>
      <w:proofErr w:type="spellStart"/>
      <w:r w:rsidR="006F1EEA" w:rsidRPr="002F128B">
        <w:rPr>
          <w:sz w:val="28"/>
          <w:szCs w:val="28"/>
          <w:lang w:val="uk-UA"/>
        </w:rPr>
        <w:t>Ce</w:t>
      </w:r>
      <w:proofErr w:type="spellEnd"/>
      <w:r w:rsidR="006F1EEA" w:rsidRPr="002F128B">
        <w:rPr>
          <w:sz w:val="28"/>
          <w:szCs w:val="28"/>
          <w:lang w:val="uk-UA"/>
        </w:rPr>
        <w:t xml:space="preserve">) </w:t>
      </w:r>
      <w:r w:rsidR="006F1EEA" w:rsidRPr="00373927">
        <w:rPr>
          <w:i/>
          <w:sz w:val="28"/>
          <w:szCs w:val="28"/>
          <w:lang w:val="uk-UA"/>
        </w:rPr>
        <w:t>λ</w:t>
      </w:r>
      <w:r w:rsidR="00373927">
        <w:rPr>
          <w:sz w:val="28"/>
          <w:szCs w:val="28"/>
          <w:lang w:val="uk-UA"/>
        </w:rPr>
        <w:t xml:space="preserve"> </w:t>
      </w:r>
      <w:r w:rsidR="006F1EEA" w:rsidRPr="002F128B">
        <w:rPr>
          <w:sz w:val="28"/>
          <w:szCs w:val="28"/>
          <w:lang w:val="uk-UA"/>
        </w:rPr>
        <w:t>=</w:t>
      </w:r>
      <w:r w:rsidR="00373927">
        <w:rPr>
          <w:sz w:val="28"/>
          <w:szCs w:val="28"/>
          <w:lang w:val="uk-UA"/>
        </w:rPr>
        <w:t xml:space="preserve"> </w:t>
      </w:r>
      <w:r w:rsidR="006F1EEA" w:rsidRPr="002F128B">
        <w:rPr>
          <w:sz w:val="28"/>
          <w:szCs w:val="28"/>
          <w:lang w:val="uk-UA"/>
        </w:rPr>
        <w:t>500÷650 нм. Немонотонна залежність інтенсивності свічення від темпера</w:t>
      </w:r>
      <w:r w:rsidR="00354746">
        <w:rPr>
          <w:sz w:val="28"/>
          <w:szCs w:val="28"/>
          <w:lang w:val="uk-UA"/>
        </w:rPr>
        <w:t>тури зумовлена посиленням ефекту</w:t>
      </w:r>
      <w:r w:rsidR="006F1EEA" w:rsidRPr="002F128B">
        <w:rPr>
          <w:sz w:val="28"/>
          <w:szCs w:val="28"/>
          <w:lang w:val="uk-UA"/>
        </w:rPr>
        <w:t xml:space="preserve"> екранування внутрішніх полів вільними носіями, а також тепловим гасінням у результаті підвищення щільності фононного газу.</w:t>
      </w:r>
    </w:p>
    <w:p w14:paraId="490DA15A" w14:textId="3C99DCAB" w:rsidR="0091503F" w:rsidRDefault="00365656" w:rsidP="00FF5283">
      <w:pPr>
        <w:spacing w:line="360" w:lineRule="auto"/>
        <w:ind w:firstLine="708"/>
        <w:jc w:val="both"/>
        <w:rPr>
          <w:sz w:val="28"/>
          <w:szCs w:val="28"/>
          <w:lang w:val="uk-UA"/>
        </w:rPr>
      </w:pPr>
      <w:r w:rsidRPr="002F128B">
        <w:rPr>
          <w:sz w:val="28"/>
          <w:szCs w:val="28"/>
          <w:lang w:val="uk-UA"/>
        </w:rPr>
        <w:t>Вивчались</w:t>
      </w:r>
      <w:r w:rsidR="00282B97" w:rsidRPr="002F128B">
        <w:rPr>
          <w:sz w:val="28"/>
          <w:szCs w:val="28"/>
          <w:lang w:val="uk-UA"/>
        </w:rPr>
        <w:t xml:space="preserve"> особливості електрофізичних характеристик вихідних та опромінених світлодіодів (</w:t>
      </w:r>
      <w:proofErr w:type="spellStart"/>
      <w:r w:rsidR="00282B97" w:rsidRPr="002F128B">
        <w:rPr>
          <w:sz w:val="28"/>
          <w:szCs w:val="28"/>
          <w:lang w:val="uk-UA"/>
        </w:rPr>
        <w:t>InGaN</w:t>
      </w:r>
      <w:proofErr w:type="spellEnd"/>
      <w:r w:rsidR="00282B97" w:rsidRPr="002F128B">
        <w:rPr>
          <w:sz w:val="28"/>
          <w:szCs w:val="28"/>
          <w:lang w:val="uk-UA"/>
        </w:rPr>
        <w:t>/</w:t>
      </w:r>
      <w:proofErr w:type="spellStart"/>
      <w:r w:rsidR="00282B97" w:rsidRPr="002F128B">
        <w:rPr>
          <w:sz w:val="28"/>
          <w:szCs w:val="28"/>
          <w:lang w:val="uk-UA"/>
        </w:rPr>
        <w:t>GaN</w:t>
      </w:r>
      <w:proofErr w:type="spellEnd"/>
      <w:r w:rsidR="00282B97" w:rsidRPr="002F128B">
        <w:rPr>
          <w:sz w:val="28"/>
          <w:szCs w:val="28"/>
          <w:lang w:val="uk-UA"/>
        </w:rPr>
        <w:t>) із квантовими ямами.</w:t>
      </w:r>
      <w:r w:rsidR="00C35255">
        <w:rPr>
          <w:sz w:val="28"/>
          <w:szCs w:val="28"/>
          <w:lang w:val="uk-UA"/>
        </w:rPr>
        <w:t xml:space="preserve"> </w:t>
      </w:r>
    </w:p>
    <w:p w14:paraId="75B3662F" w14:textId="19AF42A3" w:rsidR="00DD4AC9" w:rsidRDefault="00DD4AC9" w:rsidP="00FF5283">
      <w:pPr>
        <w:spacing w:line="360" w:lineRule="auto"/>
        <w:ind w:firstLine="708"/>
        <w:jc w:val="both"/>
        <w:rPr>
          <w:sz w:val="28"/>
          <w:szCs w:val="28"/>
          <w:lang w:val="uk-UA"/>
        </w:rPr>
      </w:pPr>
      <w:r>
        <w:rPr>
          <w:sz w:val="28"/>
          <w:szCs w:val="28"/>
          <w:lang w:val="uk-UA"/>
        </w:rPr>
        <w:t xml:space="preserve">Сьомий розділ </w:t>
      </w:r>
      <w:r w:rsidR="008C5A18">
        <w:rPr>
          <w:sz w:val="28"/>
          <w:szCs w:val="28"/>
          <w:lang w:val="uk-UA"/>
        </w:rPr>
        <w:t>містить матеріали досліджень</w:t>
      </w:r>
      <w:r w:rsidR="00EA2D81">
        <w:rPr>
          <w:sz w:val="28"/>
          <w:szCs w:val="28"/>
          <w:lang w:val="uk-UA"/>
        </w:rPr>
        <w:t xml:space="preserve"> </w:t>
      </w:r>
      <w:proofErr w:type="spellStart"/>
      <w:r w:rsidR="00EA2D81">
        <w:rPr>
          <w:sz w:val="28"/>
          <w:szCs w:val="28"/>
          <w:lang w:val="uk-UA"/>
        </w:rPr>
        <w:t>СД</w:t>
      </w:r>
      <w:proofErr w:type="spellEnd"/>
      <w:r w:rsidR="00EA2D81">
        <w:rPr>
          <w:sz w:val="28"/>
          <w:szCs w:val="28"/>
          <w:lang w:val="uk-UA"/>
        </w:rPr>
        <w:t xml:space="preserve"> </w:t>
      </w:r>
      <w:proofErr w:type="spellStart"/>
      <w:r w:rsidR="00EA2D81">
        <w:rPr>
          <w:sz w:val="28"/>
          <w:szCs w:val="28"/>
          <w:lang w:val="en-US"/>
        </w:rPr>
        <w:t>InGaN</w:t>
      </w:r>
      <w:proofErr w:type="spellEnd"/>
      <w:r w:rsidR="008C5A18">
        <w:rPr>
          <w:sz w:val="28"/>
          <w:szCs w:val="28"/>
          <w:lang w:val="uk-UA"/>
        </w:rPr>
        <w:t>,</w:t>
      </w:r>
      <w:r w:rsidR="00EA2D81" w:rsidRPr="00EA2D81">
        <w:rPr>
          <w:sz w:val="28"/>
          <w:szCs w:val="28"/>
          <w:lang w:val="uk-UA"/>
        </w:rPr>
        <w:t xml:space="preserve"> </w:t>
      </w:r>
      <w:r w:rsidR="00EA2D81">
        <w:rPr>
          <w:sz w:val="28"/>
          <w:szCs w:val="28"/>
          <w:lang w:val="uk-UA"/>
        </w:rPr>
        <w:t>в яких виявлено існування від</w:t>
      </w:r>
      <w:r w:rsidR="00EA2D81" w:rsidRPr="00EA2D81">
        <w:rPr>
          <w:sz w:val="28"/>
          <w:szCs w:val="28"/>
          <w:lang w:val="uk-UA"/>
        </w:rPr>
        <w:t>`</w:t>
      </w:r>
      <w:r w:rsidR="00EA2D81">
        <w:rPr>
          <w:sz w:val="28"/>
          <w:szCs w:val="28"/>
          <w:lang w:val="uk-UA"/>
        </w:rPr>
        <w:t>ємного</w:t>
      </w:r>
      <w:r w:rsidR="00EA2D81" w:rsidRPr="00EA2D81">
        <w:rPr>
          <w:sz w:val="28"/>
          <w:szCs w:val="28"/>
          <w:lang w:val="uk-UA"/>
        </w:rPr>
        <w:t xml:space="preserve"> </w:t>
      </w:r>
      <w:proofErr w:type="spellStart"/>
      <w:r w:rsidR="00EA2D81">
        <w:rPr>
          <w:sz w:val="28"/>
          <w:szCs w:val="28"/>
          <w:lang w:val="uk-UA"/>
        </w:rPr>
        <w:t>дифиренційного</w:t>
      </w:r>
      <w:proofErr w:type="spellEnd"/>
      <w:r w:rsidR="00EA2D81">
        <w:rPr>
          <w:sz w:val="28"/>
          <w:szCs w:val="28"/>
          <w:lang w:val="uk-UA"/>
        </w:rPr>
        <w:t xml:space="preserve"> опору. Пробійні ділянки на </w:t>
      </w:r>
      <w:proofErr w:type="spellStart"/>
      <w:r w:rsidR="00EA2D81">
        <w:rPr>
          <w:sz w:val="28"/>
          <w:szCs w:val="28"/>
          <w:lang w:val="uk-UA"/>
        </w:rPr>
        <w:t>ВАХ</w:t>
      </w:r>
      <w:proofErr w:type="spellEnd"/>
      <w:r w:rsidR="00EA2D81">
        <w:rPr>
          <w:sz w:val="28"/>
          <w:szCs w:val="28"/>
          <w:lang w:val="uk-UA"/>
        </w:rPr>
        <w:t xml:space="preserve"> – результат </w:t>
      </w:r>
      <w:proofErr w:type="spellStart"/>
      <w:r w:rsidR="00EA2D81">
        <w:rPr>
          <w:sz w:val="28"/>
          <w:szCs w:val="28"/>
          <w:lang w:val="uk-UA"/>
        </w:rPr>
        <w:t>міжбар</w:t>
      </w:r>
      <w:proofErr w:type="spellEnd"/>
      <w:r w:rsidR="00EA2D81" w:rsidRPr="00EA2D81">
        <w:rPr>
          <w:sz w:val="28"/>
          <w:szCs w:val="28"/>
        </w:rPr>
        <w:t>`</w:t>
      </w:r>
      <w:proofErr w:type="spellStart"/>
      <w:r w:rsidR="00EA2D81">
        <w:rPr>
          <w:sz w:val="28"/>
          <w:szCs w:val="28"/>
          <w:lang w:val="uk-UA"/>
        </w:rPr>
        <w:t>єрного</w:t>
      </w:r>
      <w:proofErr w:type="spellEnd"/>
      <w:r w:rsidR="00EA2D81">
        <w:rPr>
          <w:sz w:val="28"/>
          <w:szCs w:val="28"/>
          <w:lang w:val="uk-UA"/>
        </w:rPr>
        <w:t xml:space="preserve"> тунелювання носіїв. Профіль спектральних характеристик відповідає розподілу Гауса. Довгохвильова частина містить смугу фононного повторення основної лінії випромінювання. </w:t>
      </w:r>
    </w:p>
    <w:p w14:paraId="55AF00AF" w14:textId="3524F1EF" w:rsidR="00EA2D81" w:rsidRPr="00EA2D81" w:rsidRDefault="00EA2D81" w:rsidP="005B720D">
      <w:pPr>
        <w:spacing w:line="360" w:lineRule="auto"/>
        <w:ind w:firstLine="708"/>
        <w:jc w:val="both"/>
        <w:rPr>
          <w:sz w:val="28"/>
          <w:szCs w:val="28"/>
        </w:rPr>
      </w:pPr>
      <w:proofErr w:type="spellStart"/>
      <w:r>
        <w:rPr>
          <w:sz w:val="28"/>
          <w:szCs w:val="28"/>
          <w:lang w:val="uk-UA"/>
        </w:rPr>
        <w:t>Виявленно</w:t>
      </w:r>
      <w:proofErr w:type="spellEnd"/>
      <w:r>
        <w:rPr>
          <w:sz w:val="28"/>
          <w:szCs w:val="28"/>
          <w:lang w:val="uk-UA"/>
        </w:rPr>
        <w:t xml:space="preserve"> «голубий» зсув основної лінії випромінювання, зумовлений дією </w:t>
      </w:r>
      <w:proofErr w:type="spellStart"/>
      <w:r>
        <w:rPr>
          <w:sz w:val="28"/>
          <w:szCs w:val="28"/>
          <w:lang w:val="uk-UA"/>
        </w:rPr>
        <w:t>ефекта</w:t>
      </w:r>
      <w:proofErr w:type="spellEnd"/>
      <w:r>
        <w:rPr>
          <w:sz w:val="28"/>
          <w:szCs w:val="28"/>
          <w:lang w:val="uk-UA"/>
        </w:rPr>
        <w:t xml:space="preserve"> Штарка та переповнення носіями квантових ям. Опромінення з </w:t>
      </w:r>
      <w:r w:rsidRPr="00EA2D81">
        <w:rPr>
          <w:i/>
          <w:sz w:val="28"/>
          <w:szCs w:val="28"/>
          <w:lang w:val="en-US"/>
        </w:rPr>
        <w:t>E</w:t>
      </w:r>
      <w:r w:rsidRPr="00EA2D81">
        <w:rPr>
          <w:i/>
          <w:sz w:val="28"/>
          <w:szCs w:val="28"/>
        </w:rPr>
        <w:t xml:space="preserve"> = </w:t>
      </w:r>
      <w:r w:rsidRPr="00EA2D81">
        <w:rPr>
          <w:sz w:val="28"/>
          <w:szCs w:val="28"/>
        </w:rPr>
        <w:t xml:space="preserve">2 </w:t>
      </w:r>
      <w:proofErr w:type="spellStart"/>
      <w:r>
        <w:rPr>
          <w:sz w:val="28"/>
          <w:szCs w:val="28"/>
          <w:lang w:val="uk-UA"/>
        </w:rPr>
        <w:t>МеВ</w:t>
      </w:r>
      <w:proofErr w:type="spellEnd"/>
      <w:r>
        <w:rPr>
          <w:sz w:val="28"/>
          <w:szCs w:val="28"/>
          <w:lang w:val="uk-UA"/>
        </w:rPr>
        <w:t xml:space="preserve"> приводить до падіння інтенсивності свічення </w:t>
      </w:r>
      <w:proofErr w:type="spellStart"/>
      <w:r>
        <w:rPr>
          <w:sz w:val="28"/>
          <w:szCs w:val="28"/>
          <w:lang w:val="uk-UA"/>
        </w:rPr>
        <w:t>СД</w:t>
      </w:r>
      <w:proofErr w:type="spellEnd"/>
      <w:r>
        <w:rPr>
          <w:sz w:val="28"/>
          <w:szCs w:val="28"/>
          <w:lang w:val="uk-UA"/>
        </w:rPr>
        <w:t xml:space="preserve"> </w:t>
      </w:r>
      <w:proofErr w:type="spellStart"/>
      <w:r>
        <w:rPr>
          <w:sz w:val="28"/>
          <w:szCs w:val="28"/>
          <w:lang w:val="en-US"/>
        </w:rPr>
        <w:t>InGaN</w:t>
      </w:r>
      <w:proofErr w:type="spellEnd"/>
      <w:r w:rsidRPr="00EA2D81">
        <w:rPr>
          <w:sz w:val="28"/>
          <w:szCs w:val="28"/>
        </w:rPr>
        <w:t>.</w:t>
      </w:r>
    </w:p>
    <w:p w14:paraId="2AF3DC4D" w14:textId="54A94613" w:rsidR="00463EC8" w:rsidRDefault="00463EC8" w:rsidP="005B720D">
      <w:pPr>
        <w:spacing w:line="360" w:lineRule="auto"/>
        <w:ind w:firstLine="708"/>
        <w:jc w:val="both"/>
        <w:rPr>
          <w:sz w:val="28"/>
          <w:szCs w:val="28"/>
          <w:lang w:val="uk-UA"/>
        </w:rPr>
      </w:pPr>
      <w:r w:rsidRPr="002F128B">
        <w:rPr>
          <w:b/>
          <w:sz w:val="28"/>
          <w:szCs w:val="28"/>
          <w:lang w:val="uk-UA"/>
        </w:rPr>
        <w:t>Ключові слова:</w:t>
      </w:r>
      <w:r w:rsidR="0091503F" w:rsidRPr="002F128B">
        <w:rPr>
          <w:sz w:val="28"/>
          <w:szCs w:val="28"/>
          <w:lang w:val="uk-UA"/>
        </w:rPr>
        <w:t xml:space="preserve"> С</w:t>
      </w:r>
      <w:r w:rsidRPr="002F128B">
        <w:rPr>
          <w:sz w:val="28"/>
          <w:szCs w:val="28"/>
          <w:lang w:val="uk-UA"/>
        </w:rPr>
        <w:t>вітлодіод,</w:t>
      </w:r>
      <w:r w:rsidRPr="002F128B">
        <w:rPr>
          <w:b/>
          <w:sz w:val="28"/>
          <w:szCs w:val="28"/>
          <w:lang w:val="uk-UA"/>
        </w:rPr>
        <w:t xml:space="preserve"> </w:t>
      </w:r>
      <w:r w:rsidRPr="002F128B">
        <w:rPr>
          <w:sz w:val="28"/>
          <w:szCs w:val="28"/>
          <w:lang w:val="uk-UA"/>
        </w:rPr>
        <w:t>випромінювання, відпал,</w:t>
      </w:r>
      <w:r w:rsidRPr="002F128B">
        <w:rPr>
          <w:b/>
          <w:sz w:val="28"/>
          <w:szCs w:val="28"/>
          <w:lang w:val="uk-UA"/>
        </w:rPr>
        <w:t xml:space="preserve"> </w:t>
      </w:r>
      <w:r w:rsidR="0061112A" w:rsidRPr="002F128B">
        <w:rPr>
          <w:sz w:val="28"/>
          <w:szCs w:val="28"/>
          <w:lang w:val="uk-UA"/>
        </w:rPr>
        <w:t>дислокація,</w:t>
      </w:r>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w:t>
      </w:r>
      <w:proofErr w:type="spellStart"/>
      <w:r w:rsidRPr="002F128B">
        <w:rPr>
          <w:sz w:val="28"/>
          <w:szCs w:val="28"/>
          <w:lang w:val="uk-UA"/>
        </w:rPr>
        <w:t>GaAsP</w:t>
      </w:r>
      <w:proofErr w:type="spellEnd"/>
      <w:r w:rsidRPr="002F128B">
        <w:rPr>
          <w:sz w:val="28"/>
          <w:szCs w:val="28"/>
          <w:lang w:val="uk-UA"/>
        </w:rPr>
        <w:t xml:space="preserve">, </w:t>
      </w:r>
      <w:proofErr w:type="spellStart"/>
      <w:r w:rsidRPr="002F128B">
        <w:rPr>
          <w:sz w:val="28"/>
          <w:szCs w:val="28"/>
          <w:lang w:val="uk-UA"/>
        </w:rPr>
        <w:t>InGaN</w:t>
      </w:r>
      <w:proofErr w:type="spellEnd"/>
      <w:r w:rsidRPr="002F128B">
        <w:rPr>
          <w:sz w:val="28"/>
          <w:szCs w:val="28"/>
          <w:lang w:val="uk-UA"/>
        </w:rPr>
        <w:t>/</w:t>
      </w:r>
      <w:proofErr w:type="spellStart"/>
      <w:r w:rsidRPr="002F128B">
        <w:rPr>
          <w:sz w:val="28"/>
          <w:szCs w:val="28"/>
          <w:lang w:val="uk-UA"/>
        </w:rPr>
        <w:t>GaN</w:t>
      </w:r>
      <w:proofErr w:type="spellEnd"/>
      <w:r w:rsidRPr="002F128B">
        <w:rPr>
          <w:sz w:val="28"/>
          <w:szCs w:val="28"/>
          <w:lang w:val="uk-UA"/>
        </w:rPr>
        <w:t xml:space="preserve">, вольт-амперні характеристики </w:t>
      </w:r>
      <w:proofErr w:type="spellStart"/>
      <w:r w:rsidRPr="002F128B">
        <w:rPr>
          <w:sz w:val="28"/>
          <w:szCs w:val="28"/>
          <w:lang w:val="uk-UA"/>
        </w:rPr>
        <w:t>СД</w:t>
      </w:r>
      <w:proofErr w:type="spellEnd"/>
      <w:r w:rsidRPr="002F128B">
        <w:rPr>
          <w:sz w:val="28"/>
          <w:szCs w:val="28"/>
          <w:lang w:val="uk-UA"/>
        </w:rPr>
        <w:t xml:space="preserve">, оптичні характеристики </w:t>
      </w:r>
      <w:proofErr w:type="spellStart"/>
      <w:r w:rsidRPr="002F128B">
        <w:rPr>
          <w:sz w:val="28"/>
          <w:szCs w:val="28"/>
          <w:lang w:val="uk-UA"/>
        </w:rPr>
        <w:t>СД</w:t>
      </w:r>
      <w:proofErr w:type="spellEnd"/>
      <w:r w:rsidRPr="002F128B">
        <w:rPr>
          <w:sz w:val="28"/>
          <w:szCs w:val="28"/>
          <w:lang w:val="uk-UA"/>
        </w:rPr>
        <w:t>, радіаційна стійкість, квантова яма.</w:t>
      </w:r>
    </w:p>
    <w:p w14:paraId="7CF238CA" w14:textId="72EEE9C4" w:rsidR="00F94499" w:rsidRDefault="00F94499" w:rsidP="00A75FEA">
      <w:pPr>
        <w:spacing w:line="360" w:lineRule="auto"/>
        <w:ind w:firstLine="284"/>
        <w:jc w:val="both"/>
        <w:rPr>
          <w:sz w:val="28"/>
          <w:szCs w:val="28"/>
          <w:lang w:val="uk-UA"/>
        </w:rPr>
      </w:pPr>
    </w:p>
    <w:p w14:paraId="6857514F" w14:textId="77777777" w:rsidR="00825DA5" w:rsidRPr="002F128B" w:rsidRDefault="00825DA5" w:rsidP="00A75FEA">
      <w:pPr>
        <w:spacing w:line="360" w:lineRule="auto"/>
        <w:ind w:firstLine="284"/>
        <w:jc w:val="both"/>
        <w:rPr>
          <w:sz w:val="28"/>
          <w:szCs w:val="28"/>
          <w:lang w:val="uk-UA"/>
        </w:rPr>
      </w:pPr>
    </w:p>
    <w:p w14:paraId="78D72DA5" w14:textId="77777777" w:rsidR="00882506" w:rsidRPr="002F128B" w:rsidRDefault="00882506" w:rsidP="00A75FEA">
      <w:pPr>
        <w:spacing w:line="360" w:lineRule="auto"/>
        <w:ind w:firstLine="284"/>
        <w:jc w:val="both"/>
        <w:rPr>
          <w:sz w:val="28"/>
          <w:szCs w:val="28"/>
          <w:lang w:val="uk-UA"/>
        </w:rPr>
      </w:pPr>
    </w:p>
    <w:p w14:paraId="71FF0CFF" w14:textId="77777777" w:rsidR="00882506" w:rsidRPr="002F128B" w:rsidRDefault="00882506" w:rsidP="00A75FEA">
      <w:pPr>
        <w:spacing w:line="360" w:lineRule="auto"/>
        <w:ind w:firstLine="284"/>
        <w:jc w:val="both"/>
        <w:rPr>
          <w:sz w:val="28"/>
          <w:szCs w:val="28"/>
          <w:lang w:val="uk-UA"/>
        </w:rPr>
      </w:pPr>
    </w:p>
    <w:p w14:paraId="60A28ECB" w14:textId="77777777" w:rsidR="00882506" w:rsidRPr="002F128B" w:rsidRDefault="00882506" w:rsidP="00A75FEA">
      <w:pPr>
        <w:spacing w:line="360" w:lineRule="auto"/>
        <w:ind w:firstLine="284"/>
        <w:jc w:val="both"/>
        <w:rPr>
          <w:sz w:val="28"/>
          <w:szCs w:val="28"/>
          <w:lang w:val="uk-UA"/>
        </w:rPr>
      </w:pPr>
    </w:p>
    <w:p w14:paraId="574CDAD6" w14:textId="77777777" w:rsidR="00882506" w:rsidRPr="002F128B" w:rsidRDefault="00882506" w:rsidP="00A75FEA">
      <w:pPr>
        <w:spacing w:line="360" w:lineRule="auto"/>
        <w:ind w:firstLine="284"/>
        <w:jc w:val="both"/>
        <w:rPr>
          <w:sz w:val="28"/>
          <w:szCs w:val="28"/>
          <w:lang w:val="uk-UA"/>
        </w:rPr>
      </w:pPr>
    </w:p>
    <w:p w14:paraId="3A741C75" w14:textId="77777777" w:rsidR="00882506" w:rsidRPr="002F128B" w:rsidRDefault="00882506" w:rsidP="00A75FEA">
      <w:pPr>
        <w:spacing w:line="360" w:lineRule="auto"/>
        <w:ind w:firstLine="284"/>
        <w:jc w:val="both"/>
        <w:rPr>
          <w:sz w:val="28"/>
          <w:szCs w:val="28"/>
          <w:lang w:val="uk-UA"/>
        </w:rPr>
      </w:pPr>
    </w:p>
    <w:p w14:paraId="137490BE" w14:textId="77777777" w:rsidR="00882506" w:rsidRPr="002F128B" w:rsidRDefault="00882506" w:rsidP="00A75FEA">
      <w:pPr>
        <w:spacing w:line="360" w:lineRule="auto"/>
        <w:ind w:firstLine="284"/>
        <w:jc w:val="both"/>
        <w:rPr>
          <w:sz w:val="28"/>
          <w:szCs w:val="28"/>
          <w:lang w:val="uk-UA"/>
        </w:rPr>
      </w:pPr>
    </w:p>
    <w:p w14:paraId="79E19380" w14:textId="77777777" w:rsidR="00882506" w:rsidRPr="002F128B" w:rsidRDefault="00882506" w:rsidP="00A75FEA">
      <w:pPr>
        <w:spacing w:line="360" w:lineRule="auto"/>
        <w:ind w:firstLine="284"/>
        <w:jc w:val="both"/>
        <w:rPr>
          <w:sz w:val="28"/>
          <w:szCs w:val="28"/>
          <w:lang w:val="uk-UA"/>
        </w:rPr>
      </w:pPr>
    </w:p>
    <w:p w14:paraId="5DE48478" w14:textId="77777777" w:rsidR="00882506" w:rsidRPr="002F128B" w:rsidRDefault="00882506" w:rsidP="00A75FEA">
      <w:pPr>
        <w:spacing w:line="360" w:lineRule="auto"/>
        <w:ind w:firstLine="284"/>
        <w:jc w:val="both"/>
        <w:rPr>
          <w:sz w:val="28"/>
          <w:szCs w:val="28"/>
          <w:lang w:val="uk-UA"/>
        </w:rPr>
      </w:pPr>
    </w:p>
    <w:p w14:paraId="22BAC9E2" w14:textId="77777777" w:rsidR="00882506" w:rsidRPr="002F128B" w:rsidRDefault="00882506" w:rsidP="00A75FEA">
      <w:pPr>
        <w:spacing w:line="360" w:lineRule="auto"/>
        <w:ind w:firstLine="284"/>
        <w:jc w:val="both"/>
        <w:rPr>
          <w:sz w:val="28"/>
          <w:szCs w:val="28"/>
          <w:lang w:val="uk-UA"/>
        </w:rPr>
      </w:pPr>
    </w:p>
    <w:p w14:paraId="72DFB838" w14:textId="77777777" w:rsidR="00882506" w:rsidRPr="002F128B" w:rsidRDefault="00882506" w:rsidP="00A75FEA">
      <w:pPr>
        <w:spacing w:line="360" w:lineRule="auto"/>
        <w:ind w:firstLine="284"/>
        <w:jc w:val="both"/>
        <w:rPr>
          <w:sz w:val="28"/>
          <w:szCs w:val="28"/>
          <w:lang w:val="uk-UA"/>
        </w:rPr>
      </w:pPr>
    </w:p>
    <w:p w14:paraId="0BAB2360" w14:textId="77777777" w:rsidR="00882506" w:rsidRPr="002F128B" w:rsidRDefault="00882506" w:rsidP="00A75FEA">
      <w:pPr>
        <w:spacing w:line="360" w:lineRule="auto"/>
        <w:ind w:firstLine="284"/>
        <w:jc w:val="both"/>
        <w:rPr>
          <w:sz w:val="28"/>
          <w:szCs w:val="28"/>
          <w:lang w:val="uk-UA"/>
        </w:rPr>
      </w:pPr>
    </w:p>
    <w:p w14:paraId="3F78C40F" w14:textId="77777777" w:rsidR="00882506" w:rsidRPr="002F128B" w:rsidRDefault="00882506" w:rsidP="00A75FEA">
      <w:pPr>
        <w:spacing w:line="360" w:lineRule="auto"/>
        <w:ind w:firstLine="284"/>
        <w:jc w:val="both"/>
        <w:rPr>
          <w:sz w:val="28"/>
          <w:szCs w:val="28"/>
          <w:lang w:val="uk-UA"/>
        </w:rPr>
      </w:pPr>
    </w:p>
    <w:p w14:paraId="17065768" w14:textId="77777777" w:rsidR="00882506" w:rsidRPr="002F128B" w:rsidRDefault="00882506" w:rsidP="00A75FEA">
      <w:pPr>
        <w:spacing w:line="360" w:lineRule="auto"/>
        <w:ind w:firstLine="284"/>
        <w:jc w:val="both"/>
        <w:rPr>
          <w:sz w:val="28"/>
          <w:szCs w:val="28"/>
          <w:lang w:val="uk-UA"/>
        </w:rPr>
      </w:pPr>
    </w:p>
    <w:p w14:paraId="6953F018" w14:textId="7046F238" w:rsidR="00882506" w:rsidRDefault="00882506" w:rsidP="00A75FEA">
      <w:pPr>
        <w:spacing w:line="360" w:lineRule="auto"/>
        <w:ind w:firstLine="284"/>
        <w:jc w:val="both"/>
        <w:rPr>
          <w:sz w:val="28"/>
          <w:szCs w:val="28"/>
          <w:lang w:val="uk-UA"/>
        </w:rPr>
      </w:pPr>
    </w:p>
    <w:p w14:paraId="6CC74960" w14:textId="019FF6E7" w:rsidR="00EA2D81" w:rsidRDefault="00EA2D81" w:rsidP="00A75FEA">
      <w:pPr>
        <w:spacing w:line="360" w:lineRule="auto"/>
        <w:ind w:firstLine="284"/>
        <w:jc w:val="both"/>
        <w:rPr>
          <w:sz w:val="28"/>
          <w:szCs w:val="28"/>
          <w:lang w:val="uk-UA"/>
        </w:rPr>
      </w:pPr>
    </w:p>
    <w:p w14:paraId="70CF9CBC" w14:textId="5159D1A3" w:rsidR="00EA2D81" w:rsidRDefault="00EA2D81" w:rsidP="00A75FEA">
      <w:pPr>
        <w:spacing w:line="360" w:lineRule="auto"/>
        <w:ind w:firstLine="284"/>
        <w:jc w:val="both"/>
        <w:rPr>
          <w:sz w:val="28"/>
          <w:szCs w:val="28"/>
          <w:lang w:val="uk-UA"/>
        </w:rPr>
      </w:pPr>
    </w:p>
    <w:p w14:paraId="7DCC3819" w14:textId="0F9E0BA9" w:rsidR="00EA2D81" w:rsidRDefault="00EA2D81" w:rsidP="00A75FEA">
      <w:pPr>
        <w:spacing w:line="360" w:lineRule="auto"/>
        <w:ind w:firstLine="284"/>
        <w:jc w:val="both"/>
        <w:rPr>
          <w:sz w:val="28"/>
          <w:szCs w:val="28"/>
          <w:lang w:val="uk-UA"/>
        </w:rPr>
      </w:pPr>
    </w:p>
    <w:p w14:paraId="3D321994" w14:textId="04B9C728" w:rsidR="00EA2D81" w:rsidRDefault="00EA2D81" w:rsidP="00A75FEA">
      <w:pPr>
        <w:spacing w:line="360" w:lineRule="auto"/>
        <w:ind w:firstLine="284"/>
        <w:jc w:val="both"/>
        <w:rPr>
          <w:sz w:val="28"/>
          <w:szCs w:val="28"/>
          <w:lang w:val="uk-UA"/>
        </w:rPr>
      </w:pPr>
    </w:p>
    <w:p w14:paraId="6619EBFF" w14:textId="01CD8A3E" w:rsidR="00EA2D81" w:rsidRDefault="00EA2D81" w:rsidP="00A75FEA">
      <w:pPr>
        <w:spacing w:line="360" w:lineRule="auto"/>
        <w:ind w:firstLine="284"/>
        <w:jc w:val="both"/>
        <w:rPr>
          <w:sz w:val="28"/>
          <w:szCs w:val="28"/>
          <w:lang w:val="uk-UA"/>
        </w:rPr>
      </w:pPr>
    </w:p>
    <w:p w14:paraId="453D1E50" w14:textId="77777777" w:rsidR="00EA2D81" w:rsidRPr="002F128B" w:rsidRDefault="00EA2D81" w:rsidP="00A75FEA">
      <w:pPr>
        <w:spacing w:line="360" w:lineRule="auto"/>
        <w:ind w:firstLine="284"/>
        <w:jc w:val="both"/>
        <w:rPr>
          <w:sz w:val="28"/>
          <w:szCs w:val="28"/>
          <w:lang w:val="uk-UA"/>
        </w:rPr>
      </w:pPr>
    </w:p>
    <w:p w14:paraId="2D0D867D" w14:textId="77777777" w:rsidR="00DB010F" w:rsidRDefault="00DB010F" w:rsidP="00A75FEA">
      <w:pPr>
        <w:pStyle w:val="HTML"/>
        <w:shd w:val="clear" w:color="auto" w:fill="FFFFFF"/>
        <w:spacing w:line="360" w:lineRule="auto"/>
        <w:jc w:val="center"/>
        <w:rPr>
          <w:rFonts w:ascii="Times New Roman" w:hAnsi="Times New Roman" w:cs="Times New Roman"/>
          <w:b/>
          <w:sz w:val="28"/>
          <w:szCs w:val="28"/>
          <w:lang w:val="uk-UA"/>
        </w:rPr>
      </w:pPr>
    </w:p>
    <w:p w14:paraId="14700845" w14:textId="77777777" w:rsidR="00DB010F" w:rsidRDefault="00DB010F" w:rsidP="00A75FEA">
      <w:pPr>
        <w:pStyle w:val="HTML"/>
        <w:shd w:val="clear" w:color="auto" w:fill="FFFFFF"/>
        <w:spacing w:line="360" w:lineRule="auto"/>
        <w:jc w:val="center"/>
        <w:rPr>
          <w:rFonts w:ascii="Times New Roman" w:hAnsi="Times New Roman" w:cs="Times New Roman"/>
          <w:b/>
          <w:sz w:val="28"/>
          <w:szCs w:val="28"/>
          <w:lang w:val="uk-UA"/>
        </w:rPr>
      </w:pPr>
    </w:p>
    <w:p w14:paraId="1EEAD96C" w14:textId="2BE89384" w:rsidR="005D057E" w:rsidRPr="002F128B" w:rsidRDefault="005D057E" w:rsidP="00A75FEA">
      <w:pPr>
        <w:pStyle w:val="HTML"/>
        <w:shd w:val="clear" w:color="auto" w:fill="FFFFFF"/>
        <w:spacing w:line="360" w:lineRule="auto"/>
        <w:jc w:val="center"/>
        <w:rPr>
          <w:rFonts w:ascii="Times New Roman" w:hAnsi="Times New Roman" w:cs="Times New Roman"/>
          <w:sz w:val="28"/>
          <w:szCs w:val="28"/>
          <w:lang w:val="en-GB"/>
        </w:rPr>
      </w:pPr>
      <w:r w:rsidRPr="002F128B">
        <w:rPr>
          <w:rFonts w:ascii="Times New Roman" w:hAnsi="Times New Roman" w:cs="Times New Roman"/>
          <w:b/>
          <w:sz w:val="28"/>
          <w:szCs w:val="28"/>
          <w:lang w:val="en-GB"/>
        </w:rPr>
        <w:t>ABSTRACT</w:t>
      </w:r>
    </w:p>
    <w:p w14:paraId="32A3C0ED" w14:textId="77777777" w:rsidR="005D057E" w:rsidRPr="002F128B" w:rsidRDefault="005D057E" w:rsidP="00A75FEA">
      <w:pPr>
        <w:pStyle w:val="HTML"/>
        <w:shd w:val="clear" w:color="auto" w:fill="FFFFFF"/>
        <w:spacing w:line="360" w:lineRule="auto"/>
        <w:jc w:val="both"/>
        <w:rPr>
          <w:rFonts w:ascii="Times New Roman" w:hAnsi="Times New Roman" w:cs="Times New Roman"/>
          <w:color w:val="000000"/>
          <w:sz w:val="28"/>
          <w:szCs w:val="28"/>
          <w:lang w:val="en-GB"/>
        </w:rPr>
      </w:pPr>
      <w:r w:rsidRPr="002F128B">
        <w:rPr>
          <w:rFonts w:ascii="Times New Roman" w:hAnsi="Times New Roman" w:cs="Times New Roman"/>
          <w:sz w:val="28"/>
          <w:szCs w:val="28"/>
          <w:lang w:val="en-GB"/>
        </w:rPr>
        <w:tab/>
      </w:r>
      <w:proofErr w:type="spellStart"/>
      <w:r w:rsidRPr="002F128B">
        <w:rPr>
          <w:rFonts w:ascii="Times New Roman" w:hAnsi="Times New Roman" w:cs="Times New Roman"/>
          <w:sz w:val="28"/>
          <w:szCs w:val="28"/>
          <w:lang w:val="en-GB"/>
        </w:rPr>
        <w:t>Stratilat</w:t>
      </w:r>
      <w:proofErr w:type="spellEnd"/>
      <w:r w:rsidRPr="002F128B">
        <w:rPr>
          <w:rFonts w:ascii="Times New Roman" w:hAnsi="Times New Roman" w:cs="Times New Roman"/>
          <w:sz w:val="28"/>
          <w:szCs w:val="28"/>
          <w:lang w:val="en-GB"/>
        </w:rPr>
        <w:t xml:space="preserve"> D.P.</w:t>
      </w:r>
      <w:r w:rsidRPr="002F128B">
        <w:rPr>
          <w:rFonts w:ascii="Times New Roman" w:hAnsi="Times New Roman" w:cs="Times New Roman"/>
          <w:color w:val="202124"/>
          <w:sz w:val="28"/>
          <w:szCs w:val="28"/>
          <w:shd w:val="clear" w:color="auto" w:fill="F8F9FA"/>
          <w:lang w:val="en-GB"/>
        </w:rPr>
        <w:t xml:space="preserve"> </w:t>
      </w:r>
      <w:r w:rsidRPr="002F128B">
        <w:rPr>
          <w:rFonts w:ascii="Times New Roman" w:hAnsi="Times New Roman" w:cs="Times New Roman"/>
          <w:color w:val="000000"/>
          <w:sz w:val="28"/>
          <w:szCs w:val="28"/>
          <w:lang w:val="en-GB"/>
        </w:rPr>
        <w:t>The dissertation topic - Influence of radiation defects on the characteristics of homojunction (</w:t>
      </w:r>
      <w:proofErr w:type="spellStart"/>
      <w:r w:rsidRPr="002F128B">
        <w:rPr>
          <w:rFonts w:ascii="Times New Roman" w:hAnsi="Times New Roman" w:cs="Times New Roman"/>
          <w:color w:val="000000"/>
          <w:sz w:val="28"/>
          <w:szCs w:val="28"/>
          <w:lang w:val="en-GB"/>
        </w:rPr>
        <w:t>GaP</w:t>
      </w:r>
      <w:proofErr w:type="spellEnd"/>
      <w:r w:rsidRPr="002F128B">
        <w:rPr>
          <w:rFonts w:ascii="Times New Roman" w:hAnsi="Times New Roman" w:cs="Times New Roman"/>
          <w:color w:val="000000"/>
          <w:sz w:val="28"/>
          <w:szCs w:val="28"/>
          <w:lang w:val="en-GB"/>
        </w:rPr>
        <w:t xml:space="preserve">; </w:t>
      </w:r>
      <w:proofErr w:type="spellStart"/>
      <w:r w:rsidRPr="002F128B">
        <w:rPr>
          <w:rFonts w:ascii="Times New Roman" w:hAnsi="Times New Roman" w:cs="Times New Roman"/>
          <w:color w:val="000000"/>
          <w:sz w:val="28"/>
          <w:szCs w:val="28"/>
          <w:lang w:val="en-GB"/>
        </w:rPr>
        <w:t>GaAsP</w:t>
      </w:r>
      <w:proofErr w:type="spellEnd"/>
      <w:r w:rsidRPr="002F128B">
        <w:rPr>
          <w:rFonts w:ascii="Times New Roman" w:hAnsi="Times New Roman" w:cs="Times New Roman"/>
          <w:color w:val="000000"/>
          <w:sz w:val="28"/>
          <w:szCs w:val="28"/>
          <w:lang w:val="en-GB"/>
        </w:rPr>
        <w:t>) and heterojunction (</w:t>
      </w:r>
      <w:proofErr w:type="spellStart"/>
      <w:r w:rsidRPr="002F128B">
        <w:rPr>
          <w:rFonts w:ascii="Times New Roman" w:hAnsi="Times New Roman" w:cs="Times New Roman"/>
          <w:color w:val="000000"/>
          <w:sz w:val="28"/>
          <w:szCs w:val="28"/>
          <w:lang w:val="en-GB"/>
        </w:rPr>
        <w:t>InGaN</w:t>
      </w:r>
      <w:proofErr w:type="spellEnd"/>
      <w:r w:rsidRPr="002F128B">
        <w:rPr>
          <w:rFonts w:ascii="Times New Roman" w:hAnsi="Times New Roman" w:cs="Times New Roman"/>
          <w:color w:val="000000"/>
          <w:sz w:val="28"/>
          <w:szCs w:val="28"/>
          <w:lang w:val="en-GB"/>
        </w:rPr>
        <w:t>/</w:t>
      </w:r>
      <w:proofErr w:type="spellStart"/>
      <w:r w:rsidRPr="002F128B">
        <w:rPr>
          <w:rFonts w:ascii="Times New Roman" w:hAnsi="Times New Roman" w:cs="Times New Roman"/>
          <w:color w:val="000000"/>
          <w:sz w:val="28"/>
          <w:szCs w:val="28"/>
          <w:lang w:val="en-GB"/>
        </w:rPr>
        <w:t>GaN</w:t>
      </w:r>
      <w:proofErr w:type="spellEnd"/>
      <w:r w:rsidRPr="002F128B">
        <w:rPr>
          <w:rFonts w:ascii="Times New Roman" w:hAnsi="Times New Roman" w:cs="Times New Roman"/>
          <w:color w:val="000000"/>
          <w:sz w:val="28"/>
          <w:szCs w:val="28"/>
          <w:lang w:val="en-GB"/>
        </w:rPr>
        <w:t>) LEDs</w:t>
      </w:r>
    </w:p>
    <w:p w14:paraId="4F2D22E2" w14:textId="77777777" w:rsidR="00146B99" w:rsidRPr="002F128B" w:rsidRDefault="005D057E" w:rsidP="00A75FEA">
      <w:pPr>
        <w:spacing w:line="360" w:lineRule="auto"/>
        <w:ind w:firstLine="708"/>
        <w:jc w:val="both"/>
        <w:rPr>
          <w:sz w:val="28"/>
          <w:szCs w:val="28"/>
          <w:lang w:val="en-GB"/>
        </w:rPr>
      </w:pPr>
      <w:r w:rsidRPr="002F128B">
        <w:rPr>
          <w:sz w:val="28"/>
          <w:szCs w:val="28"/>
          <w:lang w:val="en-GB"/>
        </w:rPr>
        <w:t>Dissertation for the degree of Doctor of Philosophy in Specialty 104 – Physics and Astronomy – Institute of Nuclear Research of the National Academy of Sciences of Ukraine, Kyiv, 2024.</w:t>
      </w:r>
    </w:p>
    <w:p w14:paraId="11A00954" w14:textId="77777777" w:rsidR="005D057E" w:rsidRPr="002F128B" w:rsidRDefault="005D057E" w:rsidP="00A75FEA">
      <w:pPr>
        <w:spacing w:line="360" w:lineRule="auto"/>
        <w:ind w:firstLine="708"/>
        <w:jc w:val="both"/>
        <w:rPr>
          <w:sz w:val="28"/>
          <w:szCs w:val="28"/>
          <w:lang w:val="en-GB"/>
        </w:rPr>
      </w:pPr>
      <w:r w:rsidRPr="002F128B">
        <w:rPr>
          <w:sz w:val="28"/>
          <w:szCs w:val="28"/>
          <w:lang w:val="en-GB"/>
        </w:rPr>
        <w:t xml:space="preserve">The dissertation is devoted to the study of the electrophysical and optical characteristics of the pristine samples, irradiated with electrons with </w:t>
      </w:r>
      <w:r w:rsidRPr="00373927">
        <w:rPr>
          <w:rFonts w:eastAsia="Calibri"/>
          <w:i/>
          <w:iCs/>
          <w:sz w:val="28"/>
          <w:szCs w:val="28"/>
          <w:lang w:val="en-GB" w:eastAsia="en-US"/>
        </w:rPr>
        <w:t>E</w:t>
      </w:r>
      <w:r w:rsidRPr="002F128B">
        <w:rPr>
          <w:rFonts w:eastAsia="Calibri"/>
          <w:sz w:val="28"/>
          <w:szCs w:val="28"/>
          <w:lang w:val="en-GB" w:eastAsia="en-US"/>
        </w:rPr>
        <w:t xml:space="preserve"> = 2 MeV</w:t>
      </w:r>
      <w:r w:rsidRPr="002F128B">
        <w:rPr>
          <w:sz w:val="28"/>
          <w:szCs w:val="28"/>
          <w:lang w:val="en-GB"/>
        </w:rPr>
        <w:t xml:space="preserve">, γ - quanta of </w:t>
      </w:r>
      <w:r w:rsidR="00373927" w:rsidRPr="002F128B">
        <w:rPr>
          <w:sz w:val="28"/>
          <w:szCs w:val="28"/>
          <w:vertAlign w:val="superscript"/>
          <w:lang w:val="en-GB"/>
        </w:rPr>
        <w:t>137</w:t>
      </w:r>
      <w:r w:rsidRPr="002F128B">
        <w:rPr>
          <w:sz w:val="28"/>
          <w:szCs w:val="28"/>
          <w:lang w:val="en-GB"/>
        </w:rPr>
        <w:t xml:space="preserve">Cs, </w:t>
      </w:r>
      <w:r w:rsidR="00373927" w:rsidRPr="002F128B">
        <w:rPr>
          <w:sz w:val="28"/>
          <w:szCs w:val="28"/>
          <w:vertAlign w:val="superscript"/>
          <w:lang w:val="en-GB"/>
        </w:rPr>
        <w:t>60</w:t>
      </w:r>
      <w:r w:rsidRPr="002F128B">
        <w:rPr>
          <w:sz w:val="28"/>
          <w:szCs w:val="28"/>
          <w:lang w:val="en-GB"/>
        </w:rPr>
        <w:t xml:space="preserve">Co </w:t>
      </w:r>
      <w:r w:rsidRPr="002F128B">
        <w:rPr>
          <w:color w:val="000000"/>
          <w:sz w:val="28"/>
          <w:szCs w:val="28"/>
          <w:lang w:val="en-GB"/>
        </w:rPr>
        <w:t>homojunction</w:t>
      </w:r>
      <w:r w:rsidRPr="002F128B">
        <w:rPr>
          <w:sz w:val="28"/>
          <w:szCs w:val="28"/>
          <w:lang w:val="en-GB"/>
        </w:rPr>
        <w:t xml:space="preserve"> </w:t>
      </w:r>
      <w:proofErr w:type="spellStart"/>
      <w:r w:rsidRPr="002F128B">
        <w:rPr>
          <w:sz w:val="28"/>
          <w:szCs w:val="28"/>
          <w:lang w:val="en-GB"/>
        </w:rPr>
        <w:t>GaP</w:t>
      </w:r>
      <w:proofErr w:type="spellEnd"/>
      <w:r w:rsidRPr="002F128B">
        <w:rPr>
          <w:sz w:val="28"/>
          <w:szCs w:val="28"/>
          <w:lang w:val="en-GB"/>
        </w:rPr>
        <w:t xml:space="preserve">, </w:t>
      </w:r>
      <w:proofErr w:type="spellStart"/>
      <w:r w:rsidRPr="002F128B">
        <w:rPr>
          <w:sz w:val="28"/>
          <w:szCs w:val="28"/>
          <w:lang w:val="en-GB"/>
        </w:rPr>
        <w:t>GaAsP</w:t>
      </w:r>
      <w:proofErr w:type="spellEnd"/>
      <w:r w:rsidRPr="002F128B">
        <w:rPr>
          <w:sz w:val="28"/>
          <w:szCs w:val="28"/>
          <w:lang w:val="en-GB"/>
        </w:rPr>
        <w:t xml:space="preserve"> LEDs, as well as LEDs with quantum wells. </w:t>
      </w:r>
    </w:p>
    <w:p w14:paraId="43928B18" w14:textId="77777777" w:rsidR="005D057E" w:rsidRPr="002F128B" w:rsidRDefault="005D057E" w:rsidP="00A75FEA">
      <w:pPr>
        <w:spacing w:line="360" w:lineRule="auto"/>
        <w:ind w:firstLine="567"/>
        <w:jc w:val="both"/>
        <w:rPr>
          <w:sz w:val="28"/>
          <w:szCs w:val="28"/>
          <w:lang w:val="en-GB"/>
        </w:rPr>
      </w:pPr>
      <w:r w:rsidRPr="002F128B">
        <w:rPr>
          <w:sz w:val="28"/>
          <w:szCs w:val="28"/>
          <w:lang w:val="en-GB"/>
        </w:rPr>
        <w:t>The scientific research paper describes in detail the technology of samples irradiation, preparation for experimental measurements, the schematic diagrams of measuring devices, features of low-temperature measurements, methods of obtaining the necessary information, and methods of processing experimental data.</w:t>
      </w:r>
    </w:p>
    <w:p w14:paraId="67EEFEAB" w14:textId="77777777" w:rsidR="005D057E" w:rsidRPr="002F128B" w:rsidRDefault="005D057E" w:rsidP="00A75FEA">
      <w:pPr>
        <w:pStyle w:val="a4"/>
        <w:spacing w:line="360" w:lineRule="auto"/>
        <w:ind w:firstLine="567"/>
        <w:jc w:val="both"/>
        <w:rPr>
          <w:rFonts w:ascii="Times New Roman" w:hAnsi="Times New Roman"/>
          <w:sz w:val="28"/>
          <w:szCs w:val="28"/>
          <w:lang w:val="en-GB"/>
        </w:rPr>
      </w:pPr>
      <w:r w:rsidRPr="002F128B">
        <w:rPr>
          <w:rFonts w:ascii="Times New Roman" w:hAnsi="Times New Roman"/>
          <w:sz w:val="28"/>
          <w:szCs w:val="28"/>
          <w:lang w:val="en-GB"/>
        </w:rPr>
        <w:t xml:space="preserve">This thesis presents studies results of volt-ampere and electroluminescence characteristics of initial and irradiated electrons with </w:t>
      </w:r>
      <w:r w:rsidRPr="00373927">
        <w:rPr>
          <w:rFonts w:ascii="Times New Roman" w:hAnsi="Times New Roman"/>
          <w:i/>
          <w:iCs/>
          <w:sz w:val="28"/>
          <w:szCs w:val="28"/>
          <w:lang w:val="en-GB"/>
        </w:rPr>
        <w:t>E</w:t>
      </w:r>
      <w:r w:rsidRPr="002F128B">
        <w:rPr>
          <w:rFonts w:ascii="Times New Roman" w:hAnsi="Times New Roman"/>
          <w:sz w:val="28"/>
          <w:szCs w:val="28"/>
          <w:lang w:val="en-GB"/>
        </w:rPr>
        <w:t xml:space="preserve"> = 2 MeV; </w:t>
      </w:r>
      <w:r w:rsidRPr="00373927">
        <w:rPr>
          <w:rFonts w:ascii="Times New Roman" w:hAnsi="Times New Roman"/>
          <w:i/>
          <w:iCs/>
          <w:sz w:val="28"/>
          <w:szCs w:val="28"/>
          <w:lang w:val="en-GB"/>
        </w:rPr>
        <w:t>Ф</w:t>
      </w:r>
      <w:r w:rsidRPr="002F128B">
        <w:rPr>
          <w:rFonts w:ascii="Times New Roman" w:hAnsi="Times New Roman"/>
          <w:sz w:val="28"/>
          <w:szCs w:val="28"/>
          <w:lang w:val="en-GB"/>
        </w:rPr>
        <w:t xml:space="preserve"> = 8.2 · 10</w:t>
      </w:r>
      <w:r w:rsidRPr="002F128B">
        <w:rPr>
          <w:rFonts w:ascii="Times New Roman" w:hAnsi="Times New Roman"/>
          <w:sz w:val="28"/>
          <w:szCs w:val="28"/>
          <w:vertAlign w:val="superscript"/>
          <w:lang w:val="en-GB"/>
        </w:rPr>
        <w:t>16</w:t>
      </w:r>
      <w:r w:rsidRPr="002F128B">
        <w:rPr>
          <w:rFonts w:ascii="Times New Roman" w:hAnsi="Times New Roman"/>
          <w:sz w:val="28"/>
          <w:szCs w:val="28"/>
          <w:lang w:val="en-GB"/>
        </w:rPr>
        <w:t> см</w:t>
      </w:r>
      <w:r w:rsidRPr="002F128B">
        <w:rPr>
          <w:rFonts w:ascii="Times New Roman" w:hAnsi="Times New Roman"/>
          <w:sz w:val="28"/>
          <w:szCs w:val="28"/>
          <w:vertAlign w:val="superscript"/>
          <w:lang w:val="en-GB"/>
        </w:rPr>
        <w:t>-2</w:t>
      </w:r>
      <w:r w:rsidRPr="002F128B">
        <w:rPr>
          <w:rFonts w:ascii="Times New Roman" w:hAnsi="Times New Roman"/>
          <w:sz w:val="28"/>
          <w:szCs w:val="28"/>
          <w:lang w:val="en-GB"/>
        </w:rPr>
        <w:t xml:space="preserve"> of </w:t>
      </w:r>
      <w:proofErr w:type="spellStart"/>
      <w:r w:rsidRPr="002F128B">
        <w:rPr>
          <w:rFonts w:ascii="Times New Roman" w:hAnsi="Times New Roman"/>
          <w:sz w:val="28"/>
          <w:szCs w:val="28"/>
          <w:lang w:val="en-GB"/>
        </w:rPr>
        <w:t>GaP</w:t>
      </w:r>
      <w:proofErr w:type="spellEnd"/>
      <w:r w:rsidRPr="002F128B">
        <w:rPr>
          <w:rFonts w:ascii="Times New Roman" w:hAnsi="Times New Roman"/>
          <w:sz w:val="28"/>
          <w:szCs w:val="28"/>
          <w:lang w:val="en-GB"/>
        </w:rPr>
        <w:t xml:space="preserve"> LEDs. There have been </w:t>
      </w:r>
      <w:proofErr w:type="spellStart"/>
      <w:r w:rsidRPr="002F128B">
        <w:rPr>
          <w:rFonts w:ascii="Times New Roman" w:hAnsi="Times New Roman"/>
          <w:sz w:val="28"/>
          <w:szCs w:val="28"/>
          <w:lang w:val="en-GB"/>
        </w:rPr>
        <w:t>analyzed</w:t>
      </w:r>
      <w:proofErr w:type="spellEnd"/>
      <w:r w:rsidRPr="002F128B">
        <w:rPr>
          <w:rFonts w:ascii="Times New Roman" w:hAnsi="Times New Roman"/>
          <w:sz w:val="28"/>
          <w:szCs w:val="28"/>
          <w:lang w:val="en-GB"/>
        </w:rPr>
        <w:t xml:space="preserve"> results obtained after isochronous annealing of the pristine and irradiated samples. The coefficients of the lifetime radiation damage of minority charge carriers in diodes irradiated by </w:t>
      </w:r>
      <w:proofErr w:type="gramStart"/>
      <w:r w:rsidRPr="002F128B">
        <w:rPr>
          <w:rFonts w:ascii="Times New Roman" w:hAnsi="Times New Roman"/>
          <w:sz w:val="28"/>
          <w:szCs w:val="28"/>
          <w:lang w:val="en-GB"/>
        </w:rPr>
        <w:t>electrons</w:t>
      </w:r>
      <w:r w:rsidR="001315C7" w:rsidRPr="002F128B">
        <w:rPr>
          <w:rFonts w:ascii="Times New Roman" w:hAnsi="Times New Roman"/>
          <w:sz w:val="28"/>
          <w:szCs w:val="28"/>
          <w:lang w:val="en-US"/>
        </w:rPr>
        <w:t>.</w:t>
      </w:r>
      <w:r w:rsidRPr="002F128B">
        <w:rPr>
          <w:rFonts w:ascii="Times New Roman" w:hAnsi="Times New Roman"/>
          <w:sz w:val="28"/>
          <w:szCs w:val="28"/>
          <w:lang w:val="en-GB"/>
        </w:rPr>
        <w:t>.</w:t>
      </w:r>
      <w:proofErr w:type="gramEnd"/>
    </w:p>
    <w:p w14:paraId="56ACD5FD" w14:textId="77777777" w:rsidR="005D057E" w:rsidRPr="002F128B" w:rsidRDefault="005D057E" w:rsidP="00A75FEA">
      <w:pPr>
        <w:pStyle w:val="a4"/>
        <w:spacing w:line="360" w:lineRule="auto"/>
        <w:ind w:firstLine="567"/>
        <w:jc w:val="both"/>
        <w:rPr>
          <w:rFonts w:ascii="Times New Roman" w:hAnsi="Times New Roman"/>
          <w:sz w:val="28"/>
          <w:szCs w:val="28"/>
          <w:lang w:val="en-GB"/>
        </w:rPr>
      </w:pPr>
      <w:r w:rsidRPr="002F128B">
        <w:rPr>
          <w:rFonts w:ascii="Times New Roman" w:hAnsi="Times New Roman"/>
          <w:sz w:val="28"/>
          <w:szCs w:val="28"/>
          <w:lang w:val="en-GB"/>
        </w:rPr>
        <w:t xml:space="preserve"> </w:t>
      </w:r>
      <w:r w:rsidRPr="002F128B">
        <w:rPr>
          <w:rFonts w:ascii="Times New Roman" w:hAnsi="Times New Roman"/>
          <w:sz w:val="28"/>
          <w:szCs w:val="28"/>
          <w:lang w:val="en-GB" w:eastAsia="ru-RU"/>
        </w:rPr>
        <w:t>The</w:t>
      </w:r>
      <w:r w:rsidRPr="002F128B">
        <w:rPr>
          <w:rFonts w:ascii="Times New Roman" w:hAnsi="Times New Roman"/>
          <w:sz w:val="28"/>
          <w:szCs w:val="28"/>
          <w:lang w:val="en-GB"/>
        </w:rPr>
        <w:t>re have been studied</w:t>
      </w:r>
      <w:r w:rsidRPr="002F128B">
        <w:rPr>
          <w:rFonts w:ascii="Times New Roman" w:hAnsi="Times New Roman"/>
          <w:sz w:val="28"/>
          <w:szCs w:val="28"/>
          <w:lang w:val="en-GB" w:eastAsia="ru-RU"/>
        </w:rPr>
        <w:t xml:space="preserve"> features of the </w:t>
      </w:r>
      <w:r w:rsidRPr="002F128B">
        <w:rPr>
          <w:rFonts w:ascii="Times New Roman" w:hAnsi="Times New Roman"/>
          <w:sz w:val="28"/>
          <w:szCs w:val="28"/>
          <w:lang w:val="en-GB"/>
        </w:rPr>
        <w:t xml:space="preserve">volt-ampere </w:t>
      </w:r>
      <w:r w:rsidRPr="002F128B">
        <w:rPr>
          <w:rFonts w:ascii="Times New Roman" w:hAnsi="Times New Roman"/>
          <w:sz w:val="28"/>
          <w:szCs w:val="28"/>
          <w:lang w:val="en-GB" w:eastAsia="ru-RU"/>
        </w:rPr>
        <w:t xml:space="preserve">characteristics of LEDs </w:t>
      </w:r>
      <w:r w:rsidRPr="002F128B">
        <w:rPr>
          <w:rFonts w:ascii="Times New Roman" w:hAnsi="Times New Roman"/>
          <w:sz w:val="28"/>
          <w:szCs w:val="28"/>
          <w:lang w:val="en-GB"/>
        </w:rPr>
        <w:t>grown</w:t>
      </w:r>
      <w:r w:rsidRPr="002F128B">
        <w:rPr>
          <w:rFonts w:ascii="Times New Roman" w:hAnsi="Times New Roman"/>
          <w:sz w:val="28"/>
          <w:szCs w:val="28"/>
          <w:lang w:val="en-GB" w:eastAsia="ru-RU"/>
        </w:rPr>
        <w:t xml:space="preserve"> on the basis of </w:t>
      </w:r>
      <w:proofErr w:type="spellStart"/>
      <w:r w:rsidRPr="002F128B">
        <w:rPr>
          <w:rFonts w:ascii="Times New Roman" w:hAnsi="Times New Roman"/>
          <w:sz w:val="28"/>
          <w:szCs w:val="28"/>
          <w:lang w:val="en-GB" w:eastAsia="ru-RU"/>
        </w:rPr>
        <w:t>GaP</w:t>
      </w:r>
      <w:proofErr w:type="spellEnd"/>
      <w:r w:rsidRPr="002F128B">
        <w:rPr>
          <w:rFonts w:ascii="Times New Roman" w:hAnsi="Times New Roman"/>
          <w:sz w:val="28"/>
          <w:szCs w:val="28"/>
          <w:lang w:val="en-GB" w:eastAsia="ru-RU"/>
        </w:rPr>
        <w:t>-GaAs solid solutions and</w:t>
      </w:r>
      <w:r w:rsidRPr="002F128B">
        <w:rPr>
          <w:rFonts w:ascii="Times New Roman" w:hAnsi="Times New Roman"/>
          <w:sz w:val="28"/>
          <w:szCs w:val="28"/>
          <w:lang w:val="en-GB"/>
        </w:rPr>
        <w:t xml:space="preserve"> presented</w:t>
      </w:r>
      <w:r w:rsidRPr="002F128B">
        <w:rPr>
          <w:rFonts w:ascii="Times New Roman" w:hAnsi="Times New Roman"/>
          <w:sz w:val="28"/>
          <w:szCs w:val="28"/>
          <w:lang w:val="en-GB" w:eastAsia="ru-RU"/>
        </w:rPr>
        <w:t xml:space="preserve"> </w:t>
      </w:r>
      <w:r w:rsidRPr="002F128B">
        <w:rPr>
          <w:rFonts w:ascii="Times New Roman" w:hAnsi="Times New Roman"/>
          <w:sz w:val="28"/>
          <w:szCs w:val="28"/>
          <w:lang w:val="en-GB"/>
        </w:rPr>
        <w:t xml:space="preserve">studies </w:t>
      </w:r>
      <w:r w:rsidRPr="002F128B">
        <w:rPr>
          <w:rFonts w:ascii="Times New Roman" w:hAnsi="Times New Roman"/>
          <w:sz w:val="28"/>
          <w:szCs w:val="28"/>
          <w:lang w:val="en-GB" w:eastAsia="ru-RU"/>
        </w:rPr>
        <w:t>results of the electron irradiation effect (</w:t>
      </w:r>
      <w:r w:rsidRPr="00373927">
        <w:rPr>
          <w:rFonts w:ascii="Times New Roman" w:hAnsi="Times New Roman"/>
          <w:i/>
          <w:iCs/>
          <w:sz w:val="28"/>
          <w:szCs w:val="28"/>
          <w:lang w:val="en-GB" w:eastAsia="ru-RU"/>
        </w:rPr>
        <w:t>Е</w:t>
      </w:r>
      <w:r w:rsidRPr="002F128B">
        <w:rPr>
          <w:rFonts w:ascii="Times New Roman" w:hAnsi="Times New Roman"/>
          <w:sz w:val="28"/>
          <w:szCs w:val="28"/>
          <w:lang w:val="en-GB" w:eastAsia="ru-RU"/>
        </w:rPr>
        <w:t xml:space="preserve"> = 2 MeV, </w:t>
      </w:r>
      <w:r w:rsidRPr="00373927">
        <w:rPr>
          <w:rFonts w:ascii="Times New Roman" w:hAnsi="Times New Roman"/>
          <w:i/>
          <w:iCs/>
          <w:sz w:val="28"/>
          <w:szCs w:val="28"/>
          <w:lang w:val="en-GB" w:eastAsia="ru-RU"/>
        </w:rPr>
        <w:t>Ф</w:t>
      </w:r>
      <w:r w:rsidRPr="002F128B">
        <w:rPr>
          <w:rFonts w:ascii="Times New Roman" w:hAnsi="Times New Roman"/>
          <w:sz w:val="28"/>
          <w:szCs w:val="28"/>
          <w:lang w:val="en-GB" w:eastAsia="ru-RU"/>
        </w:rPr>
        <w:t xml:space="preserve"> = </w:t>
      </w:r>
      <w:r w:rsidRPr="002F128B">
        <w:rPr>
          <w:rFonts w:ascii="Times New Roman" w:hAnsi="Times New Roman"/>
          <w:sz w:val="28"/>
          <w:szCs w:val="28"/>
          <w:lang w:val="en-GB"/>
        </w:rPr>
        <w:t>3 · 10</w:t>
      </w:r>
      <w:r w:rsidRPr="002F128B">
        <w:rPr>
          <w:rFonts w:ascii="Times New Roman" w:hAnsi="Times New Roman"/>
          <w:sz w:val="28"/>
          <w:szCs w:val="28"/>
          <w:vertAlign w:val="superscript"/>
          <w:lang w:val="en-GB"/>
        </w:rPr>
        <w:t>14</w:t>
      </w:r>
      <w:r w:rsidRPr="002F128B">
        <w:rPr>
          <w:rFonts w:ascii="Times New Roman" w:hAnsi="Times New Roman"/>
          <w:sz w:val="28"/>
          <w:szCs w:val="28"/>
          <w:lang w:val="en-GB"/>
        </w:rPr>
        <w:t> ÷ 2,6 · 10</w:t>
      </w:r>
      <w:r w:rsidRPr="002F128B">
        <w:rPr>
          <w:rFonts w:ascii="Times New Roman" w:hAnsi="Times New Roman"/>
          <w:sz w:val="28"/>
          <w:szCs w:val="28"/>
          <w:vertAlign w:val="superscript"/>
          <w:lang w:val="en-GB"/>
        </w:rPr>
        <w:t>16</w:t>
      </w:r>
      <w:r w:rsidRPr="002F128B">
        <w:rPr>
          <w:rFonts w:ascii="Times New Roman" w:hAnsi="Times New Roman"/>
          <w:sz w:val="28"/>
          <w:szCs w:val="28"/>
          <w:lang w:val="en-GB"/>
        </w:rPr>
        <w:t> см</w:t>
      </w:r>
      <w:r w:rsidRPr="002F128B">
        <w:rPr>
          <w:rFonts w:ascii="Times New Roman" w:hAnsi="Times New Roman"/>
          <w:sz w:val="28"/>
          <w:szCs w:val="28"/>
          <w:vertAlign w:val="superscript"/>
          <w:lang w:val="en-GB"/>
        </w:rPr>
        <w:t>-2</w:t>
      </w:r>
      <w:r w:rsidRPr="002F128B">
        <w:rPr>
          <w:rFonts w:ascii="Times New Roman" w:hAnsi="Times New Roman"/>
          <w:sz w:val="28"/>
          <w:szCs w:val="28"/>
          <w:lang w:val="en-GB" w:eastAsia="ru-RU"/>
        </w:rPr>
        <w:t xml:space="preserve">) on the main electrophysical parameters of </w:t>
      </w:r>
      <w:r w:rsidRPr="002F128B">
        <w:rPr>
          <w:rFonts w:ascii="Times New Roman" w:hAnsi="Times New Roman"/>
          <w:sz w:val="28"/>
          <w:szCs w:val="28"/>
          <w:lang w:val="en-GB"/>
        </w:rPr>
        <w:t>GaAs</w:t>
      </w:r>
      <w:r w:rsidRPr="002F128B">
        <w:rPr>
          <w:rFonts w:ascii="Times New Roman" w:hAnsi="Times New Roman"/>
          <w:sz w:val="28"/>
          <w:szCs w:val="28"/>
          <w:vertAlign w:val="subscript"/>
          <w:lang w:val="en-GB"/>
        </w:rPr>
        <w:t>1-x</w:t>
      </w:r>
      <w:r w:rsidRPr="002F128B">
        <w:rPr>
          <w:rFonts w:ascii="Times New Roman" w:hAnsi="Times New Roman"/>
          <w:sz w:val="28"/>
          <w:szCs w:val="28"/>
          <w:lang w:val="en-GB"/>
        </w:rPr>
        <w:t>P</w:t>
      </w:r>
      <w:r w:rsidRPr="002F128B">
        <w:rPr>
          <w:rFonts w:ascii="Times New Roman" w:hAnsi="Times New Roman"/>
          <w:sz w:val="28"/>
          <w:szCs w:val="28"/>
          <w:vertAlign w:val="subscript"/>
          <w:lang w:val="en-GB"/>
        </w:rPr>
        <w:t>x</w:t>
      </w:r>
      <w:r w:rsidRPr="002F128B">
        <w:rPr>
          <w:rFonts w:ascii="Times New Roman" w:hAnsi="Times New Roman"/>
          <w:sz w:val="28"/>
          <w:szCs w:val="28"/>
          <w:lang w:val="en-GB"/>
        </w:rPr>
        <w:t xml:space="preserve"> </w:t>
      </w:r>
      <w:r w:rsidRPr="002F128B">
        <w:rPr>
          <w:rFonts w:ascii="Times New Roman" w:hAnsi="Times New Roman"/>
          <w:sz w:val="28"/>
          <w:szCs w:val="28"/>
          <w:lang w:val="en-GB" w:eastAsia="ru-RU"/>
        </w:rPr>
        <w:t>diodes (</w:t>
      </w:r>
      <w:r w:rsidRPr="00373927">
        <w:rPr>
          <w:rFonts w:ascii="Times New Roman" w:hAnsi="Times New Roman"/>
          <w:i/>
          <w:sz w:val="28"/>
          <w:szCs w:val="28"/>
          <w:lang w:val="en-GB"/>
        </w:rPr>
        <w:t>х</w:t>
      </w:r>
      <w:r w:rsidR="00373927">
        <w:rPr>
          <w:rFonts w:ascii="Times New Roman" w:hAnsi="Times New Roman"/>
          <w:sz w:val="28"/>
          <w:szCs w:val="28"/>
          <w:lang w:val="en-GB" w:eastAsia="ru-RU"/>
        </w:rPr>
        <w:t xml:space="preserve"> = 0,</w:t>
      </w:r>
      <w:r w:rsidRPr="002F128B">
        <w:rPr>
          <w:rFonts w:ascii="Times New Roman" w:hAnsi="Times New Roman"/>
          <w:sz w:val="28"/>
          <w:szCs w:val="28"/>
          <w:lang w:val="en-GB" w:eastAsia="ru-RU"/>
        </w:rPr>
        <w:t xml:space="preserve">85 – yellow, </w:t>
      </w:r>
      <w:r w:rsidRPr="00373927">
        <w:rPr>
          <w:rFonts w:ascii="Times New Roman" w:hAnsi="Times New Roman"/>
          <w:i/>
          <w:sz w:val="28"/>
          <w:szCs w:val="28"/>
          <w:lang w:val="en-GB"/>
        </w:rPr>
        <w:t>х</w:t>
      </w:r>
      <w:r w:rsidR="00373927">
        <w:rPr>
          <w:rFonts w:ascii="Times New Roman" w:hAnsi="Times New Roman"/>
          <w:sz w:val="28"/>
          <w:szCs w:val="28"/>
          <w:lang w:val="en-GB" w:eastAsia="ru-RU"/>
        </w:rPr>
        <w:t xml:space="preserve"> = 0,</w:t>
      </w:r>
      <w:r w:rsidRPr="002F128B">
        <w:rPr>
          <w:rFonts w:ascii="Times New Roman" w:hAnsi="Times New Roman"/>
          <w:sz w:val="28"/>
          <w:szCs w:val="28"/>
          <w:lang w:val="en-GB" w:eastAsia="ru-RU"/>
        </w:rPr>
        <w:t xml:space="preserve">45 – orange). An increase in differential resistance, series resistance of the base and barrier potential </w:t>
      </w:r>
      <w:r w:rsidRPr="002F128B">
        <w:rPr>
          <w:rFonts w:ascii="Times New Roman" w:hAnsi="Times New Roman"/>
          <w:sz w:val="28"/>
          <w:szCs w:val="28"/>
          <w:lang w:val="en-GB"/>
        </w:rPr>
        <w:t>have been</w:t>
      </w:r>
      <w:r w:rsidRPr="002F128B">
        <w:rPr>
          <w:rFonts w:ascii="Times New Roman" w:hAnsi="Times New Roman"/>
          <w:sz w:val="28"/>
          <w:szCs w:val="28"/>
          <w:lang w:val="en-GB" w:eastAsia="ru-RU"/>
        </w:rPr>
        <w:t xml:space="preserve"> detected. The</w:t>
      </w:r>
      <w:r w:rsidRPr="002F128B">
        <w:rPr>
          <w:rFonts w:ascii="Times New Roman" w:hAnsi="Times New Roman"/>
          <w:sz w:val="28"/>
          <w:szCs w:val="28"/>
          <w:lang w:val="en-GB"/>
        </w:rPr>
        <w:t>re have been analysed the</w:t>
      </w:r>
      <w:r w:rsidRPr="002F128B">
        <w:rPr>
          <w:rFonts w:ascii="Times New Roman" w:hAnsi="Times New Roman"/>
          <w:sz w:val="28"/>
          <w:szCs w:val="28"/>
          <w:lang w:val="en-GB" w:eastAsia="ru-RU"/>
        </w:rPr>
        <w:t xml:space="preserve"> recovery processes of the studied samples during isochronous annealing, </w:t>
      </w:r>
      <w:r w:rsidRPr="002F128B">
        <w:rPr>
          <w:rFonts w:ascii="Times New Roman" w:hAnsi="Times New Roman"/>
          <w:sz w:val="28"/>
          <w:szCs w:val="28"/>
          <w:lang w:val="en-GB"/>
        </w:rPr>
        <w:t xml:space="preserve">and </w:t>
      </w:r>
      <w:r w:rsidRPr="002F128B">
        <w:rPr>
          <w:rFonts w:ascii="Times New Roman" w:hAnsi="Times New Roman"/>
          <w:sz w:val="28"/>
          <w:szCs w:val="28"/>
          <w:lang w:val="en-GB" w:eastAsia="ru-RU"/>
        </w:rPr>
        <w:t>the mechanisms of degradation-re</w:t>
      </w:r>
      <w:r w:rsidRPr="002F128B">
        <w:rPr>
          <w:rFonts w:ascii="Times New Roman" w:hAnsi="Times New Roman"/>
          <w:sz w:val="28"/>
          <w:szCs w:val="28"/>
          <w:lang w:val="en-GB"/>
        </w:rPr>
        <w:t>laxation</w:t>
      </w:r>
      <w:r w:rsidRPr="002F128B">
        <w:rPr>
          <w:rFonts w:ascii="Times New Roman" w:hAnsi="Times New Roman"/>
          <w:sz w:val="28"/>
          <w:szCs w:val="28"/>
          <w:lang w:val="en-GB" w:eastAsia="ru-RU"/>
        </w:rPr>
        <w:t xml:space="preserve"> phenomena.</w:t>
      </w:r>
    </w:p>
    <w:p w14:paraId="3F9A2C04" w14:textId="77777777" w:rsidR="005D057E" w:rsidRPr="002F128B" w:rsidRDefault="005D057E" w:rsidP="00A75FEA">
      <w:pPr>
        <w:pStyle w:val="12"/>
        <w:widowControl w:val="0"/>
        <w:spacing w:line="360" w:lineRule="auto"/>
        <w:ind w:firstLine="567"/>
        <w:jc w:val="both"/>
        <w:rPr>
          <w:rFonts w:ascii="Times New Roman" w:hAnsi="Times New Roman"/>
          <w:sz w:val="28"/>
          <w:szCs w:val="28"/>
          <w:lang w:val="en-GB"/>
        </w:rPr>
      </w:pPr>
      <w:r w:rsidRPr="002F128B">
        <w:rPr>
          <w:rFonts w:ascii="Times New Roman" w:hAnsi="Times New Roman"/>
          <w:sz w:val="28"/>
          <w:szCs w:val="28"/>
          <w:lang w:val="en-GB"/>
        </w:rPr>
        <w:t>There have been studied the optical characteristics of GaAs</w:t>
      </w:r>
      <w:r w:rsidRPr="002F128B">
        <w:rPr>
          <w:rFonts w:ascii="Times New Roman" w:hAnsi="Times New Roman"/>
          <w:sz w:val="28"/>
          <w:szCs w:val="28"/>
          <w:vertAlign w:val="subscript"/>
          <w:lang w:val="en-GB"/>
        </w:rPr>
        <w:t>1-х</w:t>
      </w:r>
      <w:r w:rsidRPr="002F128B">
        <w:rPr>
          <w:rFonts w:ascii="Times New Roman" w:hAnsi="Times New Roman"/>
          <w:sz w:val="28"/>
          <w:szCs w:val="28"/>
          <w:lang w:val="en-GB"/>
        </w:rPr>
        <w:t>P</w:t>
      </w:r>
      <w:r w:rsidRPr="002F128B">
        <w:rPr>
          <w:rFonts w:ascii="Times New Roman" w:hAnsi="Times New Roman"/>
          <w:sz w:val="28"/>
          <w:szCs w:val="28"/>
          <w:vertAlign w:val="subscript"/>
          <w:lang w:val="en-GB"/>
        </w:rPr>
        <w:t>х</w:t>
      </w:r>
      <w:r w:rsidRPr="002F128B">
        <w:rPr>
          <w:rFonts w:ascii="Times New Roman" w:hAnsi="Times New Roman"/>
          <w:sz w:val="28"/>
          <w:szCs w:val="28"/>
          <w:lang w:val="en-GB"/>
        </w:rPr>
        <w:t xml:space="preserve"> pristine LEDs and LEDs irradiated with electrons with </w:t>
      </w:r>
      <w:r w:rsidRPr="00373927">
        <w:rPr>
          <w:rFonts w:ascii="Times New Roman" w:hAnsi="Times New Roman"/>
          <w:i/>
          <w:iCs/>
          <w:sz w:val="28"/>
          <w:szCs w:val="28"/>
          <w:lang w:val="en-GB"/>
        </w:rPr>
        <w:t>E</w:t>
      </w:r>
      <w:r w:rsidRPr="002F128B">
        <w:rPr>
          <w:rFonts w:ascii="Times New Roman" w:hAnsi="Times New Roman"/>
          <w:sz w:val="28"/>
          <w:szCs w:val="28"/>
          <w:lang w:val="en-GB"/>
        </w:rPr>
        <w:t xml:space="preserve"> = 2 MeV, </w:t>
      </w:r>
      <w:r w:rsidRPr="00373927">
        <w:rPr>
          <w:rFonts w:ascii="Times New Roman" w:hAnsi="Times New Roman"/>
          <w:i/>
          <w:sz w:val="28"/>
          <w:szCs w:val="28"/>
          <w:lang w:val="en-GB"/>
        </w:rPr>
        <w:t>Ф</w:t>
      </w:r>
      <w:r w:rsidRPr="002F128B">
        <w:rPr>
          <w:rFonts w:ascii="Times New Roman" w:hAnsi="Times New Roman"/>
          <w:sz w:val="28"/>
          <w:szCs w:val="28"/>
          <w:lang w:val="en-GB"/>
        </w:rPr>
        <w:t> = 10</w:t>
      </w:r>
      <w:r w:rsidRPr="002F128B">
        <w:rPr>
          <w:rFonts w:ascii="Times New Roman" w:hAnsi="Times New Roman"/>
          <w:sz w:val="28"/>
          <w:szCs w:val="28"/>
          <w:vertAlign w:val="superscript"/>
          <w:lang w:val="en-GB"/>
        </w:rPr>
        <w:t>15</w:t>
      </w:r>
      <w:r w:rsidR="00373927">
        <w:rPr>
          <w:rFonts w:ascii="Times New Roman" w:hAnsi="Times New Roman"/>
          <w:sz w:val="28"/>
          <w:szCs w:val="28"/>
          <w:vertAlign w:val="superscript"/>
        </w:rPr>
        <w:t xml:space="preserve"> </w:t>
      </w:r>
      <w:r w:rsidRPr="002F128B">
        <w:rPr>
          <w:rFonts w:ascii="Times New Roman" w:hAnsi="Times New Roman"/>
          <w:sz w:val="28"/>
          <w:szCs w:val="28"/>
          <w:lang w:val="en-GB"/>
        </w:rPr>
        <w:t>÷</w:t>
      </w:r>
      <w:r w:rsidR="00373927">
        <w:rPr>
          <w:rFonts w:ascii="Times New Roman" w:hAnsi="Times New Roman"/>
          <w:sz w:val="28"/>
          <w:szCs w:val="28"/>
        </w:rPr>
        <w:t xml:space="preserve"> </w:t>
      </w:r>
      <w:r w:rsidRPr="002F128B">
        <w:rPr>
          <w:rFonts w:ascii="Times New Roman" w:hAnsi="Times New Roman"/>
          <w:sz w:val="28"/>
          <w:szCs w:val="28"/>
          <w:lang w:val="en-GB"/>
        </w:rPr>
        <w:t>10</w:t>
      </w:r>
      <w:r w:rsidRPr="002F128B">
        <w:rPr>
          <w:rFonts w:ascii="Times New Roman" w:hAnsi="Times New Roman"/>
          <w:sz w:val="28"/>
          <w:szCs w:val="28"/>
          <w:vertAlign w:val="superscript"/>
          <w:lang w:val="en-GB"/>
        </w:rPr>
        <w:t>16</w:t>
      </w:r>
      <w:r w:rsidRPr="002F128B">
        <w:rPr>
          <w:rFonts w:ascii="Times New Roman" w:hAnsi="Times New Roman"/>
          <w:sz w:val="28"/>
          <w:szCs w:val="28"/>
          <w:lang w:val="en-GB"/>
        </w:rPr>
        <w:t> см</w:t>
      </w:r>
      <w:r w:rsidRPr="002F128B">
        <w:rPr>
          <w:rFonts w:ascii="Times New Roman" w:hAnsi="Times New Roman"/>
          <w:sz w:val="28"/>
          <w:szCs w:val="28"/>
          <w:vertAlign w:val="superscript"/>
          <w:lang w:val="en-GB"/>
        </w:rPr>
        <w:t>-2</w:t>
      </w:r>
      <w:r w:rsidRPr="002F128B">
        <w:rPr>
          <w:rFonts w:ascii="Times New Roman" w:hAnsi="Times New Roman"/>
          <w:sz w:val="28"/>
          <w:szCs w:val="28"/>
          <w:lang w:val="en-GB"/>
        </w:rPr>
        <w:t>. The width of the band gap of the GaAs</w:t>
      </w:r>
      <w:r w:rsidRPr="002F128B">
        <w:rPr>
          <w:rFonts w:ascii="Times New Roman" w:hAnsi="Times New Roman"/>
          <w:sz w:val="28"/>
          <w:szCs w:val="28"/>
          <w:vertAlign w:val="subscript"/>
          <w:lang w:val="en-GB"/>
        </w:rPr>
        <w:t>1-х</w:t>
      </w:r>
      <w:r w:rsidRPr="002F128B">
        <w:rPr>
          <w:rFonts w:ascii="Times New Roman" w:hAnsi="Times New Roman"/>
          <w:sz w:val="28"/>
          <w:szCs w:val="28"/>
          <w:lang w:val="en-GB"/>
        </w:rPr>
        <w:t>P</w:t>
      </w:r>
      <w:r w:rsidRPr="002F128B">
        <w:rPr>
          <w:rFonts w:ascii="Times New Roman" w:hAnsi="Times New Roman"/>
          <w:sz w:val="28"/>
          <w:szCs w:val="28"/>
          <w:vertAlign w:val="subscript"/>
          <w:lang w:val="en-GB"/>
        </w:rPr>
        <w:t>х</w:t>
      </w:r>
      <w:r w:rsidRPr="002F128B">
        <w:rPr>
          <w:rFonts w:ascii="Times New Roman" w:hAnsi="Times New Roman"/>
          <w:sz w:val="28"/>
          <w:szCs w:val="28"/>
          <w:lang w:val="en-GB"/>
        </w:rPr>
        <w:t xml:space="preserve"> solid solution was estimated for </w:t>
      </w:r>
      <w:r w:rsidRPr="00373927">
        <w:rPr>
          <w:rFonts w:ascii="Times New Roman" w:hAnsi="Times New Roman"/>
          <w:i/>
          <w:sz w:val="28"/>
          <w:szCs w:val="28"/>
          <w:lang w:val="en-GB"/>
        </w:rPr>
        <w:t>х</w:t>
      </w:r>
      <w:r w:rsidRPr="002F128B">
        <w:rPr>
          <w:rFonts w:ascii="Times New Roman" w:hAnsi="Times New Roman"/>
          <w:sz w:val="28"/>
          <w:szCs w:val="28"/>
          <w:lang w:val="en-GB"/>
        </w:rPr>
        <w:t xml:space="preserve"> = 0.45. There have been calculated the lifetime damage coefficients of minority charge carriers for irradiated </w:t>
      </w:r>
      <w:proofErr w:type="spellStart"/>
      <w:r w:rsidRPr="002F128B">
        <w:rPr>
          <w:rFonts w:ascii="Times New Roman" w:hAnsi="Times New Roman"/>
          <w:sz w:val="28"/>
          <w:szCs w:val="28"/>
          <w:lang w:val="en-GB"/>
        </w:rPr>
        <w:t>GaAsP</w:t>
      </w:r>
      <w:proofErr w:type="spellEnd"/>
      <w:r w:rsidRPr="002F128B">
        <w:rPr>
          <w:rFonts w:ascii="Times New Roman" w:hAnsi="Times New Roman"/>
          <w:sz w:val="28"/>
          <w:szCs w:val="28"/>
          <w:lang w:val="en-GB"/>
        </w:rPr>
        <w:t xml:space="preserve"> LEDs and </w:t>
      </w:r>
      <w:proofErr w:type="spellStart"/>
      <w:r w:rsidRPr="002F128B">
        <w:rPr>
          <w:rFonts w:ascii="Times New Roman" w:hAnsi="Times New Roman"/>
          <w:sz w:val="28"/>
          <w:szCs w:val="28"/>
          <w:lang w:val="en-GB"/>
        </w:rPr>
        <w:t>analyzed</w:t>
      </w:r>
      <w:proofErr w:type="spellEnd"/>
      <w:r w:rsidRPr="002F128B">
        <w:rPr>
          <w:rFonts w:ascii="Times New Roman" w:hAnsi="Times New Roman"/>
          <w:sz w:val="28"/>
          <w:szCs w:val="28"/>
          <w:lang w:val="en-GB"/>
        </w:rPr>
        <w:t xml:space="preserve"> the effects of radiation on the operating parameter Т</w:t>
      </w:r>
      <w:r w:rsidRPr="002F128B">
        <w:rPr>
          <w:rFonts w:ascii="Times New Roman" w:hAnsi="Times New Roman"/>
          <w:sz w:val="28"/>
          <w:szCs w:val="28"/>
          <w:vertAlign w:val="subscript"/>
          <w:lang w:val="en-GB"/>
        </w:rPr>
        <w:t>1</w:t>
      </w:r>
      <w:r w:rsidRPr="002F128B">
        <w:rPr>
          <w:rFonts w:ascii="Times New Roman" w:hAnsi="Times New Roman"/>
          <w:sz w:val="28"/>
          <w:szCs w:val="28"/>
          <w:lang w:val="en-GB"/>
        </w:rPr>
        <w:t>, which determines the thermal stability of the diodes.</w:t>
      </w:r>
    </w:p>
    <w:p w14:paraId="18977EE1" w14:textId="77777777" w:rsidR="005D057E" w:rsidRPr="002F128B" w:rsidRDefault="005D057E" w:rsidP="00A75FEA">
      <w:pPr>
        <w:spacing w:line="360" w:lineRule="auto"/>
        <w:ind w:firstLine="284"/>
        <w:jc w:val="both"/>
        <w:rPr>
          <w:sz w:val="28"/>
          <w:szCs w:val="28"/>
          <w:lang w:val="en-GB"/>
        </w:rPr>
      </w:pPr>
      <w:r w:rsidRPr="002F128B">
        <w:rPr>
          <w:sz w:val="28"/>
          <w:szCs w:val="28"/>
          <w:lang w:val="en-GB"/>
        </w:rPr>
        <w:t xml:space="preserve">There have been studied the emission spectra of </w:t>
      </w:r>
      <w:proofErr w:type="spellStart"/>
      <w:r w:rsidRPr="002F128B">
        <w:rPr>
          <w:sz w:val="28"/>
          <w:szCs w:val="28"/>
          <w:lang w:val="en-GB"/>
        </w:rPr>
        <w:t>InGaN</w:t>
      </w:r>
      <w:proofErr w:type="spellEnd"/>
      <w:r w:rsidRPr="002F128B">
        <w:rPr>
          <w:sz w:val="28"/>
          <w:szCs w:val="28"/>
          <w:lang w:val="en-GB"/>
        </w:rPr>
        <w:t>/</w:t>
      </w:r>
      <w:proofErr w:type="spellStart"/>
      <w:r w:rsidRPr="002F128B">
        <w:rPr>
          <w:sz w:val="28"/>
          <w:szCs w:val="28"/>
          <w:lang w:val="en-GB"/>
        </w:rPr>
        <w:t>GaN</w:t>
      </w:r>
      <w:proofErr w:type="spellEnd"/>
      <w:r w:rsidRPr="002F128B">
        <w:rPr>
          <w:sz w:val="28"/>
          <w:szCs w:val="28"/>
          <w:lang w:val="en-GB"/>
        </w:rPr>
        <w:t xml:space="preserve"> white LEDs, the main components of which are the blue LED line with </w:t>
      </w:r>
      <w:proofErr w:type="spellStart"/>
      <w:r w:rsidRPr="00373927">
        <w:rPr>
          <w:i/>
          <w:sz w:val="28"/>
          <w:szCs w:val="28"/>
          <w:lang w:val="en-GB"/>
        </w:rPr>
        <w:t>λ</w:t>
      </w:r>
      <w:r w:rsidRPr="00373927">
        <w:rPr>
          <w:i/>
          <w:sz w:val="28"/>
          <w:szCs w:val="28"/>
          <w:vertAlign w:val="subscript"/>
          <w:lang w:val="en-GB"/>
        </w:rPr>
        <w:t>max</w:t>
      </w:r>
      <w:proofErr w:type="spellEnd"/>
      <w:r w:rsidR="00373927">
        <w:rPr>
          <w:i/>
          <w:sz w:val="28"/>
          <w:szCs w:val="28"/>
          <w:vertAlign w:val="subscript"/>
          <w:lang w:val="uk-UA"/>
        </w:rPr>
        <w:t xml:space="preserve"> </w:t>
      </w:r>
      <w:r w:rsidRPr="002F128B">
        <w:rPr>
          <w:sz w:val="28"/>
          <w:szCs w:val="28"/>
          <w:lang w:val="en-GB"/>
        </w:rPr>
        <w:t>=</w:t>
      </w:r>
      <w:r w:rsidR="00373927">
        <w:rPr>
          <w:sz w:val="28"/>
          <w:szCs w:val="28"/>
          <w:lang w:val="uk-UA"/>
        </w:rPr>
        <w:t xml:space="preserve"> </w:t>
      </w:r>
      <w:r w:rsidRPr="002F128B">
        <w:rPr>
          <w:sz w:val="28"/>
          <w:szCs w:val="28"/>
          <w:lang w:val="en-GB"/>
        </w:rPr>
        <w:t xml:space="preserve">443 nm and a wide bifurcated secondary emission band of the AIT-YAG phosphor (Ce) </w:t>
      </w:r>
      <w:r w:rsidRPr="00373927">
        <w:rPr>
          <w:i/>
          <w:sz w:val="28"/>
          <w:szCs w:val="28"/>
          <w:lang w:val="en-GB"/>
        </w:rPr>
        <w:t>λ</w:t>
      </w:r>
      <w:r w:rsidR="00373927">
        <w:rPr>
          <w:sz w:val="28"/>
          <w:szCs w:val="28"/>
          <w:lang w:val="uk-UA"/>
        </w:rPr>
        <w:t xml:space="preserve"> </w:t>
      </w:r>
      <w:r w:rsidRPr="002F128B">
        <w:rPr>
          <w:sz w:val="28"/>
          <w:szCs w:val="28"/>
          <w:lang w:val="en-GB"/>
        </w:rPr>
        <w:t>=</w:t>
      </w:r>
      <w:r w:rsidR="00373927">
        <w:rPr>
          <w:sz w:val="28"/>
          <w:szCs w:val="28"/>
          <w:lang w:val="uk-UA"/>
        </w:rPr>
        <w:t xml:space="preserve"> </w:t>
      </w:r>
      <w:r w:rsidRPr="002F128B">
        <w:rPr>
          <w:sz w:val="28"/>
          <w:szCs w:val="28"/>
          <w:lang w:val="en-GB"/>
        </w:rPr>
        <w:t>500</w:t>
      </w:r>
      <w:r w:rsidR="00373927">
        <w:rPr>
          <w:sz w:val="28"/>
          <w:szCs w:val="28"/>
          <w:lang w:val="uk-UA"/>
        </w:rPr>
        <w:t xml:space="preserve"> </w:t>
      </w:r>
      <w:r w:rsidRPr="002F128B">
        <w:rPr>
          <w:sz w:val="28"/>
          <w:szCs w:val="28"/>
          <w:lang w:val="en-GB"/>
        </w:rPr>
        <w:t>÷</w:t>
      </w:r>
      <w:r w:rsidR="00373927">
        <w:rPr>
          <w:sz w:val="28"/>
          <w:szCs w:val="28"/>
          <w:lang w:val="uk-UA"/>
        </w:rPr>
        <w:t xml:space="preserve"> </w:t>
      </w:r>
      <w:r w:rsidRPr="002F128B">
        <w:rPr>
          <w:sz w:val="28"/>
          <w:szCs w:val="28"/>
          <w:lang w:val="en-GB"/>
        </w:rPr>
        <w:t>650 nm. The non-monotonic dependence of the luminescence intensity on the temperature is caused by the strengthening of the shielding effect of the internal fields by free carriers, as well as by thermal quenching as a result of the increase in the density of the phonon gas.</w:t>
      </w:r>
    </w:p>
    <w:p w14:paraId="06EB4706" w14:textId="77777777" w:rsidR="0091503F" w:rsidRPr="002F128B" w:rsidRDefault="005D057E" w:rsidP="00A75FEA">
      <w:pPr>
        <w:spacing w:line="360" w:lineRule="auto"/>
        <w:ind w:firstLine="284"/>
        <w:jc w:val="both"/>
        <w:rPr>
          <w:sz w:val="28"/>
          <w:szCs w:val="28"/>
          <w:lang w:val="en-GB"/>
        </w:rPr>
      </w:pPr>
      <w:r w:rsidRPr="002F128B">
        <w:rPr>
          <w:sz w:val="28"/>
          <w:szCs w:val="28"/>
          <w:lang w:val="en-GB"/>
        </w:rPr>
        <w:t>There have been studied the peculiarities of the electrophysical characteristics of the pristine and irradiated LEDs (</w:t>
      </w:r>
      <w:proofErr w:type="spellStart"/>
      <w:r w:rsidRPr="002F128B">
        <w:rPr>
          <w:sz w:val="28"/>
          <w:szCs w:val="28"/>
          <w:lang w:val="en-GB"/>
        </w:rPr>
        <w:t>InGaN</w:t>
      </w:r>
      <w:proofErr w:type="spellEnd"/>
      <w:r w:rsidRPr="002F128B">
        <w:rPr>
          <w:sz w:val="28"/>
          <w:szCs w:val="28"/>
          <w:lang w:val="en-GB"/>
        </w:rPr>
        <w:t>/</w:t>
      </w:r>
      <w:proofErr w:type="spellStart"/>
      <w:r w:rsidRPr="002F128B">
        <w:rPr>
          <w:sz w:val="28"/>
          <w:szCs w:val="28"/>
          <w:lang w:val="en-GB"/>
        </w:rPr>
        <w:t>GaN</w:t>
      </w:r>
      <w:proofErr w:type="spellEnd"/>
      <w:r w:rsidRPr="002F128B">
        <w:rPr>
          <w:sz w:val="28"/>
          <w:szCs w:val="28"/>
          <w:lang w:val="en-GB"/>
        </w:rPr>
        <w:t>) with quantum wells.</w:t>
      </w:r>
    </w:p>
    <w:p w14:paraId="0B105706" w14:textId="77777777" w:rsidR="005D057E" w:rsidRPr="002F128B" w:rsidRDefault="005D057E" w:rsidP="00A75FEA">
      <w:pPr>
        <w:spacing w:line="360" w:lineRule="auto"/>
        <w:ind w:firstLine="284"/>
        <w:jc w:val="both"/>
        <w:rPr>
          <w:sz w:val="28"/>
          <w:szCs w:val="28"/>
          <w:lang w:val="en-GB"/>
        </w:rPr>
      </w:pPr>
      <w:r w:rsidRPr="002F128B">
        <w:rPr>
          <w:b/>
          <w:sz w:val="28"/>
          <w:szCs w:val="28"/>
          <w:lang w:val="en-GB"/>
        </w:rPr>
        <w:t xml:space="preserve">Key words: </w:t>
      </w:r>
      <w:r w:rsidRPr="002F128B">
        <w:rPr>
          <w:bCs/>
          <w:sz w:val="28"/>
          <w:szCs w:val="28"/>
          <w:lang w:val="en-GB"/>
        </w:rPr>
        <w:t xml:space="preserve">LED, radiation, annealing, dislocation, </w:t>
      </w:r>
      <w:proofErr w:type="spellStart"/>
      <w:r w:rsidRPr="002F128B">
        <w:rPr>
          <w:bCs/>
          <w:sz w:val="28"/>
          <w:szCs w:val="28"/>
          <w:lang w:val="en-GB"/>
        </w:rPr>
        <w:t>GaP</w:t>
      </w:r>
      <w:proofErr w:type="spellEnd"/>
      <w:r w:rsidRPr="002F128B">
        <w:rPr>
          <w:bCs/>
          <w:sz w:val="28"/>
          <w:szCs w:val="28"/>
          <w:lang w:val="en-GB"/>
        </w:rPr>
        <w:t xml:space="preserve">, </w:t>
      </w:r>
      <w:proofErr w:type="spellStart"/>
      <w:r w:rsidRPr="002F128B">
        <w:rPr>
          <w:bCs/>
          <w:sz w:val="28"/>
          <w:szCs w:val="28"/>
          <w:lang w:val="en-GB"/>
        </w:rPr>
        <w:t>GaAsP</w:t>
      </w:r>
      <w:proofErr w:type="spellEnd"/>
      <w:r w:rsidRPr="002F128B">
        <w:rPr>
          <w:bCs/>
          <w:sz w:val="28"/>
          <w:szCs w:val="28"/>
          <w:lang w:val="en-GB"/>
        </w:rPr>
        <w:t xml:space="preserve">, </w:t>
      </w:r>
      <w:proofErr w:type="spellStart"/>
      <w:r w:rsidRPr="002F128B">
        <w:rPr>
          <w:bCs/>
          <w:sz w:val="28"/>
          <w:szCs w:val="28"/>
          <w:lang w:val="en-GB"/>
        </w:rPr>
        <w:t>InGaN</w:t>
      </w:r>
      <w:proofErr w:type="spellEnd"/>
      <w:r w:rsidRPr="002F128B">
        <w:rPr>
          <w:bCs/>
          <w:sz w:val="28"/>
          <w:szCs w:val="28"/>
          <w:lang w:val="en-GB"/>
        </w:rPr>
        <w:t>/</w:t>
      </w:r>
      <w:proofErr w:type="spellStart"/>
      <w:r w:rsidRPr="002F128B">
        <w:rPr>
          <w:bCs/>
          <w:sz w:val="28"/>
          <w:szCs w:val="28"/>
          <w:lang w:val="en-GB"/>
        </w:rPr>
        <w:t>GaN</w:t>
      </w:r>
      <w:proofErr w:type="spellEnd"/>
      <w:r w:rsidRPr="002F128B">
        <w:rPr>
          <w:bCs/>
          <w:sz w:val="28"/>
          <w:szCs w:val="28"/>
          <w:lang w:val="en-GB"/>
        </w:rPr>
        <w:t xml:space="preserve">, LEDs </w:t>
      </w:r>
      <w:r w:rsidRPr="002F128B">
        <w:rPr>
          <w:sz w:val="28"/>
          <w:szCs w:val="28"/>
          <w:lang w:val="en-GB"/>
        </w:rPr>
        <w:t>volt-ampere</w:t>
      </w:r>
      <w:r w:rsidRPr="002F128B">
        <w:rPr>
          <w:rFonts w:eastAsia="Calibri"/>
          <w:sz w:val="28"/>
          <w:szCs w:val="28"/>
          <w:lang w:val="en-GB" w:eastAsia="en-US"/>
        </w:rPr>
        <w:t xml:space="preserve"> </w:t>
      </w:r>
      <w:r w:rsidRPr="002F128B">
        <w:rPr>
          <w:sz w:val="28"/>
          <w:szCs w:val="28"/>
          <w:lang w:val="en-GB"/>
        </w:rPr>
        <w:t>characteristics</w:t>
      </w:r>
      <w:r w:rsidRPr="002F128B">
        <w:rPr>
          <w:bCs/>
          <w:sz w:val="28"/>
          <w:szCs w:val="28"/>
          <w:lang w:val="en-GB"/>
        </w:rPr>
        <w:t>, LEDs optical characteristics, radiation resistance, quantum well.</w:t>
      </w:r>
    </w:p>
    <w:p w14:paraId="0CE72A3E" w14:textId="77777777" w:rsidR="005D057E" w:rsidRPr="002F128B" w:rsidRDefault="005D057E" w:rsidP="00A75FEA">
      <w:pPr>
        <w:spacing w:line="360" w:lineRule="auto"/>
        <w:ind w:firstLine="284"/>
        <w:jc w:val="both"/>
        <w:rPr>
          <w:sz w:val="28"/>
          <w:szCs w:val="28"/>
          <w:lang w:val="en-GB"/>
        </w:rPr>
      </w:pPr>
    </w:p>
    <w:p w14:paraId="1B4C54AF" w14:textId="77777777" w:rsidR="00891201" w:rsidRPr="002F128B" w:rsidRDefault="00891201" w:rsidP="00A75FEA">
      <w:pPr>
        <w:pStyle w:val="12"/>
        <w:widowControl w:val="0"/>
        <w:spacing w:line="360" w:lineRule="auto"/>
        <w:ind w:firstLine="284"/>
        <w:jc w:val="center"/>
        <w:rPr>
          <w:rFonts w:ascii="Times New Roman" w:hAnsi="Times New Roman"/>
          <w:b/>
          <w:sz w:val="28"/>
          <w:szCs w:val="28"/>
          <w:lang w:val="en-GB"/>
        </w:rPr>
      </w:pPr>
    </w:p>
    <w:p w14:paraId="5A596DFA"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3DCF6B3"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EF0F390"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CBCC08B"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033572F"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CA472E0"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0BD7DC30"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7326C49F"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15207E4" w14:textId="77777777" w:rsidR="00AC4598" w:rsidRPr="002F128B" w:rsidRDefault="00AC4598" w:rsidP="00A75FEA">
      <w:pPr>
        <w:pStyle w:val="12"/>
        <w:widowControl w:val="0"/>
        <w:spacing w:line="360" w:lineRule="auto"/>
        <w:ind w:firstLine="284"/>
        <w:jc w:val="center"/>
        <w:rPr>
          <w:rFonts w:ascii="Times New Roman" w:hAnsi="Times New Roman"/>
          <w:b/>
          <w:sz w:val="28"/>
          <w:szCs w:val="28"/>
        </w:rPr>
      </w:pPr>
    </w:p>
    <w:p w14:paraId="330580AF" w14:textId="77777777" w:rsidR="00882506" w:rsidRPr="002F128B" w:rsidRDefault="00882506" w:rsidP="00A75FEA">
      <w:pPr>
        <w:pStyle w:val="12"/>
        <w:widowControl w:val="0"/>
        <w:spacing w:line="360" w:lineRule="auto"/>
        <w:ind w:firstLine="284"/>
        <w:jc w:val="center"/>
        <w:rPr>
          <w:rFonts w:ascii="Times New Roman" w:hAnsi="Times New Roman"/>
          <w:b/>
          <w:sz w:val="28"/>
          <w:szCs w:val="28"/>
        </w:rPr>
      </w:pPr>
    </w:p>
    <w:p w14:paraId="75267EA8" w14:textId="77777777" w:rsidR="005B6E83" w:rsidRPr="002F128B" w:rsidRDefault="005B6E83" w:rsidP="00A75FEA">
      <w:pPr>
        <w:pStyle w:val="12"/>
        <w:widowControl w:val="0"/>
        <w:spacing w:line="360" w:lineRule="auto"/>
        <w:ind w:firstLine="284"/>
        <w:jc w:val="center"/>
        <w:rPr>
          <w:rFonts w:ascii="Times New Roman" w:hAnsi="Times New Roman"/>
          <w:b/>
          <w:sz w:val="28"/>
          <w:szCs w:val="28"/>
        </w:rPr>
      </w:pPr>
    </w:p>
    <w:p w14:paraId="60D5DF00" w14:textId="77777777" w:rsidR="00882506" w:rsidRPr="002F128B" w:rsidRDefault="00882506" w:rsidP="00A75FEA">
      <w:pPr>
        <w:pStyle w:val="12"/>
        <w:widowControl w:val="0"/>
        <w:spacing w:line="360" w:lineRule="auto"/>
        <w:ind w:firstLine="284"/>
        <w:jc w:val="center"/>
        <w:rPr>
          <w:rFonts w:ascii="Times New Roman" w:hAnsi="Times New Roman"/>
          <w:b/>
          <w:sz w:val="28"/>
          <w:szCs w:val="28"/>
        </w:rPr>
      </w:pPr>
    </w:p>
    <w:p w14:paraId="07D8F977" w14:textId="77777777" w:rsidR="00882506" w:rsidRPr="002F128B" w:rsidRDefault="00882506" w:rsidP="00A75FEA">
      <w:pPr>
        <w:pStyle w:val="12"/>
        <w:widowControl w:val="0"/>
        <w:spacing w:line="360" w:lineRule="auto"/>
        <w:ind w:firstLine="284"/>
        <w:jc w:val="center"/>
        <w:rPr>
          <w:rFonts w:ascii="Times New Roman" w:hAnsi="Times New Roman"/>
          <w:b/>
          <w:sz w:val="28"/>
          <w:szCs w:val="28"/>
        </w:rPr>
      </w:pPr>
    </w:p>
    <w:p w14:paraId="29E70460" w14:textId="77777777" w:rsidR="00146B99" w:rsidRPr="002F128B" w:rsidRDefault="00146B99" w:rsidP="00A75FEA">
      <w:pPr>
        <w:pStyle w:val="12"/>
        <w:widowControl w:val="0"/>
        <w:spacing w:line="360" w:lineRule="auto"/>
        <w:ind w:firstLine="284"/>
        <w:jc w:val="center"/>
        <w:rPr>
          <w:rFonts w:ascii="Times New Roman" w:hAnsi="Times New Roman"/>
          <w:b/>
          <w:sz w:val="28"/>
          <w:szCs w:val="28"/>
        </w:rPr>
      </w:pPr>
    </w:p>
    <w:p w14:paraId="45BB2E75" w14:textId="77777777" w:rsidR="00143811" w:rsidRDefault="00143811" w:rsidP="00E2653C">
      <w:pPr>
        <w:pStyle w:val="12"/>
        <w:widowControl w:val="0"/>
        <w:spacing w:line="360" w:lineRule="auto"/>
        <w:ind w:firstLine="284"/>
        <w:jc w:val="center"/>
        <w:rPr>
          <w:rFonts w:ascii="Times New Roman" w:hAnsi="Times New Roman"/>
          <w:b/>
          <w:sz w:val="28"/>
          <w:szCs w:val="28"/>
        </w:rPr>
      </w:pPr>
    </w:p>
    <w:p w14:paraId="25E36853" w14:textId="77777777" w:rsidR="001204F9" w:rsidRDefault="001204F9" w:rsidP="00E2653C">
      <w:pPr>
        <w:pStyle w:val="12"/>
        <w:widowControl w:val="0"/>
        <w:spacing w:line="360" w:lineRule="auto"/>
        <w:ind w:firstLine="284"/>
        <w:jc w:val="center"/>
        <w:rPr>
          <w:rFonts w:ascii="Times New Roman" w:hAnsi="Times New Roman"/>
          <w:b/>
          <w:sz w:val="28"/>
          <w:szCs w:val="28"/>
        </w:rPr>
      </w:pPr>
    </w:p>
    <w:p w14:paraId="5B9C7A2E" w14:textId="73CD4BD7" w:rsidR="00C507A8" w:rsidRPr="006D2091" w:rsidRDefault="00BE2BE1" w:rsidP="00E2653C">
      <w:pPr>
        <w:pStyle w:val="12"/>
        <w:widowControl w:val="0"/>
        <w:spacing w:line="360" w:lineRule="auto"/>
        <w:ind w:firstLine="284"/>
        <w:jc w:val="center"/>
        <w:rPr>
          <w:rFonts w:ascii="Times New Roman" w:hAnsi="Times New Roman"/>
          <w:b/>
          <w:sz w:val="28"/>
          <w:szCs w:val="28"/>
        </w:rPr>
      </w:pPr>
      <w:r w:rsidRPr="006D2091">
        <w:rPr>
          <w:rFonts w:ascii="Times New Roman" w:hAnsi="Times New Roman"/>
          <w:b/>
          <w:sz w:val="28"/>
          <w:szCs w:val="28"/>
        </w:rPr>
        <w:t>СПИСОК</w:t>
      </w:r>
      <w:r w:rsidRPr="006D2091">
        <w:rPr>
          <w:rFonts w:ascii="Times New Roman" w:hAnsi="Times New Roman"/>
          <w:b/>
          <w:sz w:val="28"/>
          <w:szCs w:val="28"/>
          <w:lang w:val="ru-RU"/>
        </w:rPr>
        <w:t xml:space="preserve"> </w:t>
      </w:r>
      <w:r w:rsidRPr="006D2091">
        <w:rPr>
          <w:rFonts w:ascii="Times New Roman" w:hAnsi="Times New Roman"/>
          <w:b/>
          <w:sz w:val="28"/>
          <w:szCs w:val="28"/>
        </w:rPr>
        <w:t>ОПУБЛІКОВАНИХ ПРАЦЬ ЗА ТЕМОЮ ДИСЕРТАЦІЇ</w:t>
      </w:r>
    </w:p>
    <w:p w14:paraId="1D082263" w14:textId="77777777" w:rsidR="00BE2BE1" w:rsidRPr="006D2091" w:rsidRDefault="00BE2BE1" w:rsidP="00E2653C">
      <w:pPr>
        <w:pStyle w:val="12"/>
        <w:widowControl w:val="0"/>
        <w:spacing w:line="360" w:lineRule="auto"/>
        <w:ind w:firstLine="284"/>
        <w:jc w:val="center"/>
        <w:rPr>
          <w:rFonts w:ascii="Times New Roman" w:hAnsi="Times New Roman"/>
          <w:b/>
          <w:sz w:val="28"/>
          <w:szCs w:val="28"/>
        </w:rPr>
      </w:pPr>
    </w:p>
    <w:p w14:paraId="5C1BE41D" w14:textId="77777777" w:rsidR="000760C1" w:rsidRPr="006D2091" w:rsidRDefault="004C3FF2" w:rsidP="00E2653C">
      <w:pPr>
        <w:pStyle w:val="a7"/>
        <w:numPr>
          <w:ilvl w:val="0"/>
          <w:numId w:val="2"/>
        </w:numPr>
        <w:tabs>
          <w:tab w:val="left" w:pos="284"/>
        </w:tabs>
        <w:spacing w:line="360" w:lineRule="auto"/>
        <w:ind w:left="709" w:right="-1" w:hanging="425"/>
        <w:jc w:val="both"/>
        <w:rPr>
          <w:sz w:val="28"/>
          <w:szCs w:val="28"/>
          <w:lang w:val="uk-UA"/>
        </w:rPr>
      </w:pPr>
      <w:r w:rsidRPr="006D2091">
        <w:rPr>
          <w:b/>
          <w:sz w:val="28"/>
          <w:szCs w:val="28"/>
          <w:lang w:val="en-US"/>
        </w:rPr>
        <w:t>D</w:t>
      </w:r>
      <w:r w:rsidRPr="006D2091">
        <w:rPr>
          <w:b/>
          <w:sz w:val="28"/>
          <w:szCs w:val="28"/>
          <w:lang w:val="uk-UA"/>
        </w:rPr>
        <w:t>.</w:t>
      </w:r>
      <w:r w:rsidRPr="006D2091">
        <w:rPr>
          <w:b/>
          <w:sz w:val="28"/>
          <w:szCs w:val="28"/>
          <w:lang w:val="en-US"/>
        </w:rPr>
        <w:t>P</w:t>
      </w:r>
      <w:r w:rsidRPr="006D2091">
        <w:rPr>
          <w:b/>
          <w:sz w:val="28"/>
          <w:szCs w:val="28"/>
          <w:lang w:val="uk-UA"/>
        </w:rPr>
        <w:t xml:space="preserve">. </w:t>
      </w:r>
      <w:proofErr w:type="spellStart"/>
      <w:r w:rsidRPr="006D2091">
        <w:rPr>
          <w:b/>
          <w:sz w:val="28"/>
          <w:szCs w:val="28"/>
          <w:lang w:val="en-US"/>
        </w:rPr>
        <w:t>Stratilat</w:t>
      </w:r>
      <w:proofErr w:type="spellEnd"/>
      <w:r w:rsidRPr="006D2091">
        <w:rPr>
          <w:b/>
          <w:sz w:val="28"/>
          <w:szCs w:val="28"/>
          <w:lang w:val="uk-UA"/>
        </w:rPr>
        <w:t xml:space="preserve">, </w:t>
      </w:r>
      <w:r w:rsidRPr="006D2091">
        <w:rPr>
          <w:sz w:val="28"/>
          <w:szCs w:val="28"/>
          <w:lang w:val="en-US"/>
        </w:rPr>
        <w:t>R</w:t>
      </w:r>
      <w:r w:rsidRPr="006D2091">
        <w:rPr>
          <w:sz w:val="28"/>
          <w:szCs w:val="28"/>
          <w:lang w:val="uk-UA"/>
        </w:rPr>
        <w:t>.</w:t>
      </w:r>
      <w:r w:rsidRPr="006D2091">
        <w:rPr>
          <w:sz w:val="28"/>
          <w:szCs w:val="28"/>
          <w:lang w:val="en-US"/>
        </w:rPr>
        <w:t>M</w:t>
      </w:r>
      <w:r w:rsidRPr="006D2091">
        <w:rPr>
          <w:sz w:val="28"/>
          <w:szCs w:val="28"/>
          <w:lang w:val="uk-UA"/>
        </w:rPr>
        <w:t>.</w:t>
      </w:r>
      <w:proofErr w:type="spellStart"/>
      <w:r w:rsidR="000760C1" w:rsidRPr="006D2091">
        <w:rPr>
          <w:sz w:val="28"/>
          <w:szCs w:val="28"/>
          <w:lang w:val="en-US"/>
        </w:rPr>
        <w:t>Vernydub</w:t>
      </w:r>
      <w:proofErr w:type="spellEnd"/>
      <w:r w:rsidR="000760C1"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w:t>
      </w:r>
      <w:r w:rsidR="000760C1" w:rsidRPr="006D2091">
        <w:rPr>
          <w:sz w:val="28"/>
          <w:szCs w:val="28"/>
          <w:lang w:val="en-US"/>
        </w:rPr>
        <w:t>Kyrylenko</w:t>
      </w:r>
      <w:r w:rsidR="000760C1"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V</w:t>
      </w:r>
      <w:r w:rsidRPr="006D2091">
        <w:rPr>
          <w:sz w:val="28"/>
          <w:szCs w:val="28"/>
          <w:lang w:val="uk-UA"/>
        </w:rPr>
        <w:t>.</w:t>
      </w:r>
      <w:proofErr w:type="spellStart"/>
      <w:r w:rsidR="000760C1" w:rsidRPr="006D2091">
        <w:rPr>
          <w:sz w:val="28"/>
          <w:szCs w:val="28"/>
          <w:lang w:val="en-US"/>
        </w:rPr>
        <w:t>Konoreva</w:t>
      </w:r>
      <w:proofErr w:type="spellEnd"/>
      <w:r w:rsidR="000760C1"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 xml:space="preserve">. </w:t>
      </w:r>
      <w:proofErr w:type="spellStart"/>
      <w:r w:rsidR="000760C1" w:rsidRPr="006D2091">
        <w:rPr>
          <w:sz w:val="28"/>
          <w:szCs w:val="28"/>
          <w:lang w:val="en-US"/>
        </w:rPr>
        <w:t>Radkevych</w:t>
      </w:r>
      <w:proofErr w:type="spellEnd"/>
      <w:r w:rsidR="000760C1" w:rsidRPr="006D2091">
        <w:rPr>
          <w:sz w:val="28"/>
          <w:szCs w:val="28"/>
          <w:lang w:val="uk-UA"/>
        </w:rPr>
        <w:t xml:space="preserve">, </w:t>
      </w:r>
      <w:r w:rsidR="000760C1" w:rsidRPr="006D2091">
        <w:rPr>
          <w:sz w:val="28"/>
          <w:szCs w:val="28"/>
          <w:lang w:val="en-US"/>
        </w:rPr>
        <w:t>and</w:t>
      </w:r>
      <w:r w:rsidR="000760C1" w:rsidRPr="006D2091">
        <w:rPr>
          <w:sz w:val="28"/>
          <w:szCs w:val="28"/>
          <w:lang w:val="uk-UA"/>
        </w:rPr>
        <w:t xml:space="preserve"> </w:t>
      </w:r>
      <w:r w:rsidRPr="006D2091">
        <w:rPr>
          <w:sz w:val="28"/>
          <w:szCs w:val="28"/>
          <w:lang w:val="en-US"/>
        </w:rPr>
        <w:t>V</w:t>
      </w:r>
      <w:r w:rsidRPr="006D2091">
        <w:rPr>
          <w:sz w:val="28"/>
          <w:szCs w:val="28"/>
          <w:lang w:val="uk-UA"/>
        </w:rPr>
        <w:t>.</w:t>
      </w:r>
      <w:r w:rsidRPr="006D2091">
        <w:rPr>
          <w:sz w:val="28"/>
          <w:szCs w:val="28"/>
          <w:lang w:val="en-US"/>
        </w:rPr>
        <w:t>P</w:t>
      </w:r>
      <w:r w:rsidRPr="006D2091">
        <w:rPr>
          <w:sz w:val="28"/>
          <w:szCs w:val="28"/>
          <w:lang w:val="uk-UA"/>
        </w:rPr>
        <w:t xml:space="preserve">. </w:t>
      </w:r>
      <w:proofErr w:type="spellStart"/>
      <w:r w:rsidR="000760C1" w:rsidRPr="006D2091">
        <w:rPr>
          <w:sz w:val="28"/>
          <w:szCs w:val="28"/>
          <w:lang w:val="en-US"/>
        </w:rPr>
        <w:t>Tartachnyk</w:t>
      </w:r>
      <w:proofErr w:type="spellEnd"/>
      <w:r w:rsidRPr="006D2091">
        <w:rPr>
          <w:sz w:val="28"/>
          <w:szCs w:val="28"/>
          <w:lang w:val="uk-UA"/>
        </w:rPr>
        <w:t>.</w:t>
      </w:r>
      <w:r w:rsidR="000760C1" w:rsidRPr="006D2091">
        <w:rPr>
          <w:sz w:val="28"/>
          <w:szCs w:val="28"/>
          <w:lang w:val="uk-UA"/>
        </w:rPr>
        <w:t xml:space="preserve"> </w:t>
      </w:r>
      <w:r w:rsidR="000760C1" w:rsidRPr="006D2091">
        <w:rPr>
          <w:sz w:val="28"/>
          <w:szCs w:val="28"/>
          <w:lang w:val="en-US"/>
        </w:rPr>
        <w:t xml:space="preserve">Degradation-Reduction Features of Electrophysical Characteristics of Irradiated Gallium Phosphide Light-Emitting Diodes. ACTA </w:t>
      </w:r>
      <w:proofErr w:type="spellStart"/>
      <w:r w:rsidR="000760C1" w:rsidRPr="006D2091">
        <w:rPr>
          <w:sz w:val="28"/>
          <w:szCs w:val="28"/>
          <w:lang w:val="en-US"/>
        </w:rPr>
        <w:t>PHYSICA</w:t>
      </w:r>
      <w:proofErr w:type="spellEnd"/>
      <w:r w:rsidR="000760C1" w:rsidRPr="006D2091">
        <w:rPr>
          <w:sz w:val="28"/>
          <w:szCs w:val="28"/>
          <w:lang w:val="en-US"/>
        </w:rPr>
        <w:t xml:space="preserve"> POLONICA A. No. 2 Vol. 140 (2021)</w:t>
      </w:r>
      <w:r w:rsidR="00631CD2" w:rsidRPr="006D2091">
        <w:rPr>
          <w:sz w:val="28"/>
          <w:szCs w:val="28"/>
          <w:lang w:val="en-US"/>
        </w:rPr>
        <w:t>.</w:t>
      </w:r>
      <w:r w:rsidR="000760C1" w:rsidRPr="006D2091">
        <w:rPr>
          <w:sz w:val="28"/>
          <w:szCs w:val="28"/>
          <w:lang w:val="uk-UA"/>
        </w:rPr>
        <w:t xml:space="preserve"> D</w:t>
      </w:r>
      <w:r w:rsidR="000760C1" w:rsidRPr="006D2091">
        <w:rPr>
          <w:sz w:val="28"/>
          <w:szCs w:val="28"/>
          <w:lang w:val="en-US"/>
        </w:rPr>
        <w:t>OI</w:t>
      </w:r>
      <w:r w:rsidR="000760C1" w:rsidRPr="006D2091">
        <w:rPr>
          <w:sz w:val="28"/>
          <w:szCs w:val="28"/>
          <w:lang w:val="uk-UA"/>
        </w:rPr>
        <w:t>: 10.12693/APhysPolA.140.141</w:t>
      </w:r>
    </w:p>
    <w:p w14:paraId="350B168F" w14:textId="77777777" w:rsidR="00011ECE" w:rsidRPr="006D2091" w:rsidRDefault="00E20E61" w:rsidP="00E2653C">
      <w:pPr>
        <w:pStyle w:val="a7"/>
        <w:numPr>
          <w:ilvl w:val="0"/>
          <w:numId w:val="2"/>
        </w:numPr>
        <w:tabs>
          <w:tab w:val="left" w:pos="284"/>
        </w:tabs>
        <w:spacing w:line="360" w:lineRule="auto"/>
        <w:ind w:left="709" w:right="-1" w:hanging="425"/>
        <w:jc w:val="both"/>
        <w:rPr>
          <w:sz w:val="28"/>
          <w:szCs w:val="28"/>
          <w:lang w:val="uk-UA"/>
        </w:rPr>
      </w:pPr>
      <w:proofErr w:type="spellStart"/>
      <w:r w:rsidRPr="006D2091">
        <w:rPr>
          <w:b/>
          <w:sz w:val="28"/>
          <w:szCs w:val="28"/>
          <w:lang w:val="uk-UA"/>
        </w:rPr>
        <w:t>Д.П</w:t>
      </w:r>
      <w:proofErr w:type="spellEnd"/>
      <w:r w:rsidRPr="006D2091">
        <w:rPr>
          <w:b/>
          <w:sz w:val="28"/>
          <w:szCs w:val="28"/>
          <w:lang w:val="uk-UA"/>
        </w:rPr>
        <w:t xml:space="preserve">. </w:t>
      </w:r>
      <w:proofErr w:type="spellStart"/>
      <w:r w:rsidRPr="006D2091">
        <w:rPr>
          <w:b/>
          <w:sz w:val="28"/>
          <w:szCs w:val="28"/>
          <w:lang w:val="uk-UA"/>
        </w:rPr>
        <w:t>Стратілат</w:t>
      </w:r>
      <w:proofErr w:type="spellEnd"/>
      <w:r w:rsidRPr="006D2091">
        <w:rPr>
          <w:b/>
          <w:sz w:val="28"/>
          <w:szCs w:val="28"/>
          <w:lang w:val="uk-UA"/>
        </w:rPr>
        <w:t xml:space="preserve">, </w:t>
      </w:r>
      <w:proofErr w:type="spellStart"/>
      <w:r w:rsidRPr="006D2091">
        <w:rPr>
          <w:sz w:val="28"/>
          <w:szCs w:val="28"/>
          <w:lang w:val="uk-UA"/>
        </w:rPr>
        <w:t>Р.М.</w:t>
      </w:r>
      <w:r w:rsidR="00C507A8" w:rsidRPr="006D2091">
        <w:rPr>
          <w:sz w:val="28"/>
          <w:szCs w:val="28"/>
          <w:lang w:val="uk-UA"/>
        </w:rPr>
        <w:t>Вернидуб</w:t>
      </w:r>
      <w:proofErr w:type="spellEnd"/>
      <w:r w:rsidR="00C507A8" w:rsidRPr="006D2091">
        <w:rPr>
          <w:sz w:val="28"/>
          <w:szCs w:val="28"/>
          <w:lang w:val="uk-UA"/>
        </w:rPr>
        <w:t>,</w:t>
      </w:r>
      <w:r w:rsidR="00C507A8" w:rsidRPr="006D2091">
        <w:rPr>
          <w:spacing w:val="-3"/>
          <w:sz w:val="28"/>
          <w:szCs w:val="28"/>
          <w:lang w:val="uk-UA"/>
        </w:rPr>
        <w:t xml:space="preserve"> </w:t>
      </w:r>
      <w:proofErr w:type="spellStart"/>
      <w:r w:rsidRPr="006D2091">
        <w:rPr>
          <w:sz w:val="28"/>
          <w:szCs w:val="28"/>
          <w:lang w:val="uk-UA"/>
        </w:rPr>
        <w:t>О.І</w:t>
      </w:r>
      <w:proofErr w:type="spellEnd"/>
      <w:r w:rsidRPr="006D2091">
        <w:rPr>
          <w:sz w:val="28"/>
          <w:szCs w:val="28"/>
          <w:lang w:val="uk-UA"/>
        </w:rPr>
        <w:t xml:space="preserve">. </w:t>
      </w:r>
      <w:r w:rsidR="00C507A8" w:rsidRPr="006D2091">
        <w:rPr>
          <w:sz w:val="28"/>
          <w:szCs w:val="28"/>
          <w:lang w:val="uk-UA"/>
        </w:rPr>
        <w:t>Кириленко,</w:t>
      </w:r>
      <w:r w:rsidR="00C507A8" w:rsidRPr="006D2091">
        <w:rPr>
          <w:spacing w:val="-3"/>
          <w:sz w:val="28"/>
          <w:szCs w:val="28"/>
          <w:lang w:val="uk-UA"/>
        </w:rPr>
        <w:t xml:space="preserve"> </w:t>
      </w:r>
      <w:proofErr w:type="spellStart"/>
      <w:r w:rsidRPr="006D2091">
        <w:rPr>
          <w:sz w:val="28"/>
          <w:szCs w:val="28"/>
          <w:lang w:val="uk-UA"/>
        </w:rPr>
        <w:t>О.В</w:t>
      </w:r>
      <w:proofErr w:type="spellEnd"/>
      <w:r w:rsidRPr="006D2091">
        <w:rPr>
          <w:sz w:val="28"/>
          <w:szCs w:val="28"/>
          <w:lang w:val="uk-UA"/>
        </w:rPr>
        <w:t xml:space="preserve">. </w:t>
      </w:r>
      <w:proofErr w:type="spellStart"/>
      <w:r w:rsidR="00083BE7" w:rsidRPr="006D2091">
        <w:rPr>
          <w:sz w:val="28"/>
          <w:szCs w:val="28"/>
          <w:lang w:val="uk-UA"/>
        </w:rPr>
        <w:t>Коно</w:t>
      </w:r>
      <w:r w:rsidR="00C507A8" w:rsidRPr="006D2091">
        <w:rPr>
          <w:sz w:val="28"/>
          <w:szCs w:val="28"/>
          <w:lang w:val="uk-UA"/>
        </w:rPr>
        <w:t>рева</w:t>
      </w:r>
      <w:proofErr w:type="spellEnd"/>
      <w:r w:rsidR="00C507A8" w:rsidRPr="006D2091">
        <w:rPr>
          <w:sz w:val="28"/>
          <w:szCs w:val="28"/>
          <w:lang w:val="uk-UA"/>
        </w:rPr>
        <w:t>,</w:t>
      </w:r>
      <w:r w:rsidR="00C507A8" w:rsidRPr="006D2091">
        <w:rPr>
          <w:spacing w:val="-4"/>
          <w:sz w:val="28"/>
          <w:szCs w:val="28"/>
          <w:lang w:val="uk-UA"/>
        </w:rPr>
        <w:t xml:space="preserve"> </w:t>
      </w:r>
      <w:proofErr w:type="spellStart"/>
      <w:r w:rsidRPr="006D2091">
        <w:rPr>
          <w:sz w:val="28"/>
          <w:szCs w:val="28"/>
          <w:lang w:val="uk-UA"/>
        </w:rPr>
        <w:t>П.Г</w:t>
      </w:r>
      <w:proofErr w:type="spellEnd"/>
      <w:r w:rsidRPr="006D2091">
        <w:rPr>
          <w:sz w:val="28"/>
          <w:szCs w:val="28"/>
          <w:lang w:val="uk-UA"/>
        </w:rPr>
        <w:t xml:space="preserve">. </w:t>
      </w:r>
      <w:r w:rsidR="00C507A8" w:rsidRPr="006D2091">
        <w:rPr>
          <w:sz w:val="28"/>
          <w:szCs w:val="28"/>
          <w:lang w:val="uk-UA"/>
        </w:rPr>
        <w:t>Литовченко,</w:t>
      </w:r>
      <w:r w:rsidRPr="006D2091">
        <w:rPr>
          <w:spacing w:val="-1"/>
          <w:sz w:val="28"/>
          <w:szCs w:val="28"/>
          <w:lang w:val="uk-UA"/>
        </w:rPr>
        <w:t xml:space="preserve"> </w:t>
      </w:r>
      <w:proofErr w:type="spellStart"/>
      <w:r w:rsidRPr="006D2091">
        <w:rPr>
          <w:sz w:val="28"/>
          <w:szCs w:val="28"/>
          <w:lang w:val="uk-UA"/>
        </w:rPr>
        <w:t>В.П</w:t>
      </w:r>
      <w:proofErr w:type="spellEnd"/>
      <w:r w:rsidRPr="006D2091">
        <w:rPr>
          <w:sz w:val="28"/>
          <w:szCs w:val="28"/>
          <w:lang w:val="uk-UA"/>
        </w:rPr>
        <w:t xml:space="preserve">. </w:t>
      </w:r>
      <w:proofErr w:type="spellStart"/>
      <w:r w:rsidR="00C507A8" w:rsidRPr="006D2091">
        <w:rPr>
          <w:sz w:val="28"/>
          <w:szCs w:val="28"/>
          <w:lang w:val="uk-UA"/>
        </w:rPr>
        <w:t>Тартачник</w:t>
      </w:r>
      <w:proofErr w:type="spellEnd"/>
      <w:r w:rsidR="00C507A8" w:rsidRPr="006D2091">
        <w:rPr>
          <w:sz w:val="28"/>
          <w:szCs w:val="28"/>
          <w:lang w:val="uk-UA"/>
        </w:rPr>
        <w:t xml:space="preserve">, </w:t>
      </w:r>
      <w:proofErr w:type="spellStart"/>
      <w:r w:rsidRPr="006D2091">
        <w:rPr>
          <w:sz w:val="28"/>
          <w:szCs w:val="28"/>
          <w:lang w:val="uk-UA"/>
        </w:rPr>
        <w:t>М.М</w:t>
      </w:r>
      <w:proofErr w:type="spellEnd"/>
      <w:r w:rsidRPr="006D2091">
        <w:rPr>
          <w:sz w:val="28"/>
          <w:szCs w:val="28"/>
          <w:lang w:val="uk-UA"/>
        </w:rPr>
        <w:t xml:space="preserve">. </w:t>
      </w:r>
      <w:r w:rsidR="00C507A8" w:rsidRPr="006D2091">
        <w:rPr>
          <w:sz w:val="28"/>
          <w:szCs w:val="28"/>
          <w:lang w:val="uk-UA"/>
        </w:rPr>
        <w:t>Філоненко</w:t>
      </w:r>
      <w:r w:rsidR="00011ECE" w:rsidRPr="006D2091">
        <w:rPr>
          <w:sz w:val="28"/>
          <w:szCs w:val="28"/>
          <w:lang w:val="uk-UA"/>
        </w:rPr>
        <w:t>,</w:t>
      </w:r>
      <w:r w:rsidR="00C507A8" w:rsidRPr="006D2091">
        <w:rPr>
          <w:sz w:val="28"/>
          <w:szCs w:val="28"/>
          <w:lang w:val="uk-UA"/>
        </w:rPr>
        <w:t xml:space="preserve"> Вплив опромінення на електрофізичні характеристики</w:t>
      </w:r>
      <w:r w:rsidR="00C507A8" w:rsidRPr="006D2091">
        <w:rPr>
          <w:spacing w:val="-57"/>
          <w:sz w:val="28"/>
          <w:szCs w:val="28"/>
          <w:lang w:val="uk-UA"/>
        </w:rPr>
        <w:t xml:space="preserve"> </w:t>
      </w:r>
      <w:r w:rsidR="00C507A8" w:rsidRPr="006D2091">
        <w:rPr>
          <w:sz w:val="28"/>
          <w:szCs w:val="28"/>
          <w:lang w:val="uk-UA"/>
        </w:rPr>
        <w:t>світлодіодів</w:t>
      </w:r>
      <w:r w:rsidR="00C507A8" w:rsidRPr="006D2091">
        <w:rPr>
          <w:spacing w:val="-3"/>
          <w:sz w:val="28"/>
          <w:szCs w:val="28"/>
          <w:lang w:val="uk-UA"/>
        </w:rPr>
        <w:t xml:space="preserve"> </w:t>
      </w:r>
      <w:proofErr w:type="spellStart"/>
      <w:r w:rsidR="00011ECE" w:rsidRPr="006D2091">
        <w:rPr>
          <w:sz w:val="28"/>
          <w:szCs w:val="28"/>
          <w:lang w:val="uk-UA"/>
        </w:rPr>
        <w:t>GaAsP</w:t>
      </w:r>
      <w:proofErr w:type="spellEnd"/>
      <w:r w:rsidR="00011ECE" w:rsidRPr="006D2091">
        <w:rPr>
          <w:sz w:val="28"/>
          <w:szCs w:val="28"/>
          <w:lang w:val="uk-UA"/>
        </w:rPr>
        <w:t>.</w:t>
      </w:r>
      <w:r w:rsidR="00F964B7" w:rsidRPr="006D2091">
        <w:rPr>
          <w:sz w:val="28"/>
          <w:szCs w:val="28"/>
          <w:lang w:val="uk-UA"/>
        </w:rPr>
        <w:t xml:space="preserve"> </w:t>
      </w:r>
      <w:r w:rsidR="00C507A8" w:rsidRPr="006D2091">
        <w:rPr>
          <w:sz w:val="28"/>
          <w:szCs w:val="28"/>
          <w:lang w:val="uk-UA"/>
        </w:rPr>
        <w:t>Ядерна фізика та</w:t>
      </w:r>
      <w:r w:rsidR="00C507A8" w:rsidRPr="006D2091">
        <w:rPr>
          <w:spacing w:val="-1"/>
          <w:sz w:val="28"/>
          <w:szCs w:val="28"/>
          <w:lang w:val="uk-UA"/>
        </w:rPr>
        <w:t xml:space="preserve"> </w:t>
      </w:r>
      <w:r w:rsidR="00F964B7" w:rsidRPr="006D2091">
        <w:rPr>
          <w:sz w:val="28"/>
          <w:szCs w:val="28"/>
          <w:lang w:val="uk-UA"/>
        </w:rPr>
        <w:t>енергетика №22.</w:t>
      </w:r>
      <w:r w:rsidR="00C507A8" w:rsidRPr="006D2091">
        <w:rPr>
          <w:spacing w:val="-1"/>
          <w:sz w:val="28"/>
          <w:szCs w:val="28"/>
          <w:lang w:val="uk-UA"/>
        </w:rPr>
        <w:t xml:space="preserve"> </w:t>
      </w:r>
      <w:r w:rsidR="00C507A8" w:rsidRPr="006D2091">
        <w:rPr>
          <w:sz w:val="28"/>
          <w:szCs w:val="28"/>
          <w:lang w:val="uk-UA"/>
        </w:rPr>
        <w:t>2021</w:t>
      </w:r>
      <w:r w:rsidR="00011ECE" w:rsidRPr="006D2091">
        <w:rPr>
          <w:sz w:val="28"/>
          <w:szCs w:val="28"/>
          <w:lang w:val="uk-UA"/>
        </w:rPr>
        <w:t xml:space="preserve">. </w:t>
      </w:r>
      <w:r w:rsidR="00F964B7" w:rsidRPr="006D2091">
        <w:rPr>
          <w:sz w:val="28"/>
          <w:szCs w:val="28"/>
          <w:lang w:val="en-US"/>
        </w:rPr>
        <w:t>C</w:t>
      </w:r>
      <w:r w:rsidR="00F964B7" w:rsidRPr="006D2091">
        <w:rPr>
          <w:sz w:val="28"/>
          <w:szCs w:val="28"/>
          <w:lang w:val="uk-UA"/>
        </w:rPr>
        <w:t xml:space="preserve">. </w:t>
      </w:r>
      <w:r w:rsidR="00631CD2" w:rsidRPr="006D2091">
        <w:rPr>
          <w:sz w:val="28"/>
          <w:szCs w:val="28"/>
          <w:lang w:val="uk-UA"/>
        </w:rPr>
        <w:t xml:space="preserve">056-061. </w:t>
      </w:r>
      <w:r w:rsidR="005623AB" w:rsidRPr="006D2091">
        <w:rPr>
          <w:sz w:val="28"/>
          <w:szCs w:val="28"/>
          <w:lang w:val="uk-UA"/>
        </w:rPr>
        <w:t xml:space="preserve"> (</w:t>
      </w:r>
      <w:r w:rsidR="00C42EF0" w:rsidRPr="006D2091">
        <w:rPr>
          <w:sz w:val="28"/>
          <w:szCs w:val="28"/>
          <w:lang w:val="en-US"/>
        </w:rPr>
        <w:t>Q</w:t>
      </w:r>
      <w:r w:rsidR="00C42EF0" w:rsidRPr="006D2091">
        <w:rPr>
          <w:sz w:val="28"/>
          <w:szCs w:val="28"/>
          <w:lang w:val="uk-UA"/>
        </w:rPr>
        <w:t xml:space="preserve">-3, </w:t>
      </w:r>
      <w:r w:rsidR="00C42EF0" w:rsidRPr="006D2091">
        <w:rPr>
          <w:sz w:val="28"/>
          <w:szCs w:val="28"/>
          <w:lang w:val="en-US"/>
        </w:rPr>
        <w:t>SCOPUS</w:t>
      </w:r>
      <w:r w:rsidR="00C42EF0" w:rsidRPr="006D2091">
        <w:rPr>
          <w:sz w:val="28"/>
          <w:szCs w:val="28"/>
          <w:lang w:val="uk-UA"/>
        </w:rPr>
        <w:t xml:space="preserve">, </w:t>
      </w:r>
      <w:r w:rsidR="00C42EF0" w:rsidRPr="006D2091">
        <w:rPr>
          <w:sz w:val="28"/>
          <w:szCs w:val="28"/>
          <w:lang w:val="en-US"/>
        </w:rPr>
        <w:t>EBSCO</w:t>
      </w:r>
      <w:r w:rsidR="00C42EF0" w:rsidRPr="006D2091">
        <w:rPr>
          <w:sz w:val="28"/>
          <w:szCs w:val="28"/>
          <w:lang w:val="uk-UA"/>
        </w:rPr>
        <w:t xml:space="preserve">) </w:t>
      </w:r>
      <w:hyperlink r:id="rId8" w:history="1">
        <w:r w:rsidR="005466E2" w:rsidRPr="006D2091">
          <w:rPr>
            <w:rStyle w:val="a9"/>
            <w:sz w:val="28"/>
            <w:szCs w:val="28"/>
            <w:lang w:val="uk-UA"/>
          </w:rPr>
          <w:t>https://doi.org/10.15407/jnpae2021.01.056</w:t>
        </w:r>
      </w:hyperlink>
    </w:p>
    <w:p w14:paraId="056D469E" w14:textId="77777777" w:rsidR="00F964B7" w:rsidRPr="006D2091" w:rsidRDefault="00A16768" w:rsidP="00E2653C">
      <w:pPr>
        <w:pStyle w:val="a7"/>
        <w:numPr>
          <w:ilvl w:val="0"/>
          <w:numId w:val="2"/>
        </w:numPr>
        <w:tabs>
          <w:tab w:val="left" w:pos="709"/>
          <w:tab w:val="left" w:pos="1348"/>
          <w:tab w:val="left" w:pos="3482"/>
          <w:tab w:val="left" w:pos="4364"/>
          <w:tab w:val="left" w:pos="6791"/>
          <w:tab w:val="left" w:pos="8178"/>
        </w:tabs>
        <w:spacing w:line="360" w:lineRule="auto"/>
        <w:ind w:left="709" w:right="-1" w:hanging="425"/>
        <w:jc w:val="both"/>
        <w:rPr>
          <w:sz w:val="28"/>
          <w:szCs w:val="28"/>
          <w:lang w:val="uk-UA"/>
        </w:rPr>
      </w:pPr>
      <w:r w:rsidRPr="006D2091">
        <w:rPr>
          <w:b/>
          <w:sz w:val="28"/>
          <w:szCs w:val="28"/>
          <w:lang w:val="uk-UA"/>
        </w:rPr>
        <w:t xml:space="preserve">Д. П. </w:t>
      </w:r>
      <w:proofErr w:type="spellStart"/>
      <w:r w:rsidRPr="006D2091">
        <w:rPr>
          <w:b/>
          <w:sz w:val="28"/>
          <w:szCs w:val="28"/>
          <w:lang w:val="uk-UA"/>
        </w:rPr>
        <w:t>Стратілат</w:t>
      </w:r>
      <w:proofErr w:type="spellEnd"/>
      <w:r w:rsidRPr="006D2091">
        <w:rPr>
          <w:sz w:val="28"/>
          <w:szCs w:val="28"/>
          <w:lang w:val="uk-UA"/>
        </w:rPr>
        <w:t xml:space="preserve">, Р. М. </w:t>
      </w:r>
      <w:proofErr w:type="spellStart"/>
      <w:r w:rsidR="00C507A8" w:rsidRPr="006D2091">
        <w:rPr>
          <w:sz w:val="28"/>
          <w:szCs w:val="28"/>
          <w:lang w:val="uk-UA"/>
        </w:rPr>
        <w:t>Вернидуб</w:t>
      </w:r>
      <w:proofErr w:type="spellEnd"/>
      <w:r w:rsidR="00C507A8" w:rsidRPr="006D2091">
        <w:rPr>
          <w:sz w:val="28"/>
          <w:szCs w:val="28"/>
          <w:lang w:val="uk-UA"/>
        </w:rPr>
        <w:t xml:space="preserve">, </w:t>
      </w:r>
      <w:r w:rsidRPr="006D2091">
        <w:rPr>
          <w:sz w:val="28"/>
          <w:szCs w:val="28"/>
          <w:lang w:val="uk-UA"/>
        </w:rPr>
        <w:t xml:space="preserve">О. І. </w:t>
      </w:r>
      <w:r w:rsidR="00C507A8" w:rsidRPr="006D2091">
        <w:rPr>
          <w:sz w:val="28"/>
          <w:szCs w:val="28"/>
          <w:lang w:val="uk-UA"/>
        </w:rPr>
        <w:t xml:space="preserve">Кириленко, </w:t>
      </w:r>
      <w:r w:rsidRPr="006D2091">
        <w:rPr>
          <w:sz w:val="28"/>
          <w:szCs w:val="28"/>
          <w:lang w:val="uk-UA"/>
        </w:rPr>
        <w:t xml:space="preserve">О. В. </w:t>
      </w:r>
      <w:proofErr w:type="spellStart"/>
      <w:r w:rsidR="00C507A8" w:rsidRPr="006D2091">
        <w:rPr>
          <w:sz w:val="28"/>
          <w:szCs w:val="28"/>
          <w:lang w:val="uk-UA"/>
        </w:rPr>
        <w:t>Конорева</w:t>
      </w:r>
      <w:proofErr w:type="spellEnd"/>
      <w:r w:rsidR="00C507A8" w:rsidRPr="006D2091">
        <w:rPr>
          <w:sz w:val="28"/>
          <w:szCs w:val="28"/>
          <w:lang w:val="uk-UA"/>
        </w:rPr>
        <w:t xml:space="preserve">, </w:t>
      </w:r>
      <w:r w:rsidRPr="006D2091">
        <w:rPr>
          <w:sz w:val="28"/>
          <w:szCs w:val="28"/>
          <w:lang w:val="uk-UA"/>
        </w:rPr>
        <w:t xml:space="preserve">В. П. </w:t>
      </w:r>
      <w:proofErr w:type="spellStart"/>
      <w:r w:rsidR="00C507A8" w:rsidRPr="006D2091">
        <w:rPr>
          <w:sz w:val="28"/>
          <w:szCs w:val="28"/>
          <w:lang w:val="uk-UA"/>
        </w:rPr>
        <w:t>Тартачник</w:t>
      </w:r>
      <w:proofErr w:type="spellEnd"/>
      <w:r w:rsidR="00C507A8" w:rsidRPr="006D2091">
        <w:rPr>
          <w:sz w:val="28"/>
          <w:szCs w:val="28"/>
          <w:lang w:val="uk-UA"/>
        </w:rPr>
        <w:t xml:space="preserve">, </w:t>
      </w:r>
      <w:r w:rsidRPr="006D2091">
        <w:rPr>
          <w:sz w:val="28"/>
          <w:szCs w:val="28"/>
          <w:lang w:val="uk-UA"/>
        </w:rPr>
        <w:t xml:space="preserve">М. М. </w:t>
      </w:r>
      <w:r w:rsidR="00C507A8" w:rsidRPr="006D2091">
        <w:rPr>
          <w:sz w:val="28"/>
          <w:szCs w:val="28"/>
          <w:lang w:val="uk-UA"/>
        </w:rPr>
        <w:t>Філоненко,</w:t>
      </w:r>
      <w:r w:rsidR="00C507A8" w:rsidRPr="006D2091">
        <w:rPr>
          <w:spacing w:val="1"/>
          <w:sz w:val="28"/>
          <w:szCs w:val="28"/>
          <w:lang w:val="uk-UA"/>
        </w:rPr>
        <w:t xml:space="preserve"> </w:t>
      </w:r>
      <w:r w:rsidRPr="006D2091">
        <w:rPr>
          <w:sz w:val="28"/>
          <w:szCs w:val="28"/>
          <w:lang w:val="uk-UA"/>
        </w:rPr>
        <w:t>В.</w:t>
      </w:r>
      <w:r w:rsidRPr="006D2091">
        <w:rPr>
          <w:spacing w:val="1"/>
          <w:sz w:val="28"/>
          <w:szCs w:val="28"/>
          <w:lang w:val="uk-UA"/>
        </w:rPr>
        <w:t xml:space="preserve"> </w:t>
      </w:r>
      <w:r w:rsidRPr="006D2091">
        <w:rPr>
          <w:sz w:val="28"/>
          <w:szCs w:val="28"/>
          <w:lang w:val="uk-UA"/>
        </w:rPr>
        <w:t xml:space="preserve">В. </w:t>
      </w:r>
      <w:proofErr w:type="spellStart"/>
      <w:r w:rsidR="00C507A8" w:rsidRPr="006D2091">
        <w:rPr>
          <w:sz w:val="28"/>
          <w:szCs w:val="28"/>
          <w:lang w:val="uk-UA"/>
        </w:rPr>
        <w:t>Шлапацька</w:t>
      </w:r>
      <w:proofErr w:type="spellEnd"/>
      <w:r w:rsidRPr="006D2091">
        <w:rPr>
          <w:sz w:val="28"/>
          <w:szCs w:val="28"/>
          <w:lang w:val="uk-UA"/>
        </w:rPr>
        <w:t>.</w:t>
      </w:r>
      <w:r w:rsidR="00C507A8" w:rsidRPr="006D2091">
        <w:rPr>
          <w:spacing w:val="1"/>
          <w:sz w:val="28"/>
          <w:szCs w:val="28"/>
          <w:lang w:val="uk-UA"/>
        </w:rPr>
        <w:t xml:space="preserve"> </w:t>
      </w:r>
      <w:proofErr w:type="spellStart"/>
      <w:r w:rsidR="00F964B7" w:rsidRPr="006D2091">
        <w:rPr>
          <w:sz w:val="28"/>
          <w:szCs w:val="28"/>
          <w:lang w:val="uk-UA"/>
        </w:rPr>
        <w:t>Cпектральні</w:t>
      </w:r>
      <w:proofErr w:type="spellEnd"/>
      <w:r w:rsidR="00F964B7" w:rsidRPr="006D2091">
        <w:rPr>
          <w:spacing w:val="1"/>
          <w:sz w:val="28"/>
          <w:szCs w:val="28"/>
          <w:lang w:val="uk-UA"/>
        </w:rPr>
        <w:t xml:space="preserve"> </w:t>
      </w:r>
      <w:r w:rsidR="00F964B7" w:rsidRPr="006D2091">
        <w:rPr>
          <w:sz w:val="28"/>
          <w:szCs w:val="28"/>
          <w:lang w:val="uk-UA"/>
        </w:rPr>
        <w:t>характеристики</w:t>
      </w:r>
      <w:r w:rsidR="00F964B7" w:rsidRPr="006D2091">
        <w:rPr>
          <w:spacing w:val="1"/>
          <w:sz w:val="28"/>
          <w:szCs w:val="28"/>
          <w:lang w:val="uk-UA"/>
        </w:rPr>
        <w:t xml:space="preserve"> </w:t>
      </w:r>
      <w:r w:rsidR="00F964B7" w:rsidRPr="006D2091">
        <w:rPr>
          <w:sz w:val="28"/>
          <w:szCs w:val="28"/>
          <w:lang w:val="uk-UA"/>
        </w:rPr>
        <w:t>вихідних</w:t>
      </w:r>
      <w:r w:rsidR="00F964B7" w:rsidRPr="006D2091">
        <w:rPr>
          <w:spacing w:val="1"/>
          <w:sz w:val="28"/>
          <w:szCs w:val="28"/>
          <w:lang w:val="uk-UA"/>
        </w:rPr>
        <w:t xml:space="preserve"> </w:t>
      </w:r>
      <w:r w:rsidR="00F964B7" w:rsidRPr="006D2091">
        <w:rPr>
          <w:sz w:val="28"/>
          <w:szCs w:val="28"/>
          <w:lang w:val="uk-UA"/>
        </w:rPr>
        <w:t>та</w:t>
      </w:r>
      <w:r w:rsidR="00F964B7" w:rsidRPr="006D2091">
        <w:rPr>
          <w:spacing w:val="1"/>
          <w:sz w:val="28"/>
          <w:szCs w:val="28"/>
          <w:lang w:val="uk-UA"/>
        </w:rPr>
        <w:t xml:space="preserve"> </w:t>
      </w:r>
      <w:r w:rsidR="00F964B7" w:rsidRPr="006D2091">
        <w:rPr>
          <w:sz w:val="28"/>
          <w:szCs w:val="28"/>
          <w:lang w:val="uk-UA"/>
        </w:rPr>
        <w:t xml:space="preserve">опромінених світлодіодів </w:t>
      </w:r>
      <w:r w:rsidR="00F964B7" w:rsidRPr="006D2091">
        <w:rPr>
          <w:sz w:val="28"/>
          <w:szCs w:val="28"/>
          <w:lang w:val="en-US"/>
        </w:rPr>
        <w:t>G</w:t>
      </w:r>
      <w:proofErr w:type="spellStart"/>
      <w:r w:rsidR="00F964B7" w:rsidRPr="006D2091">
        <w:rPr>
          <w:sz w:val="28"/>
          <w:szCs w:val="28"/>
          <w:lang w:val="uk-UA"/>
        </w:rPr>
        <w:t>aAsP</w:t>
      </w:r>
      <w:proofErr w:type="spellEnd"/>
      <w:r w:rsidR="009A5E7C" w:rsidRPr="006D2091">
        <w:rPr>
          <w:sz w:val="28"/>
          <w:szCs w:val="28"/>
          <w:lang w:val="uk-UA"/>
        </w:rPr>
        <w:t xml:space="preserve">. </w:t>
      </w:r>
      <w:r w:rsidR="00F964B7" w:rsidRPr="006D2091">
        <w:rPr>
          <w:sz w:val="28"/>
          <w:szCs w:val="28"/>
          <w:lang w:val="uk-UA"/>
        </w:rPr>
        <w:t>Ядерна фізика та</w:t>
      </w:r>
      <w:r w:rsidR="00F964B7" w:rsidRPr="006D2091">
        <w:rPr>
          <w:spacing w:val="-1"/>
          <w:sz w:val="28"/>
          <w:szCs w:val="28"/>
          <w:lang w:val="uk-UA"/>
        </w:rPr>
        <w:t xml:space="preserve"> </w:t>
      </w:r>
      <w:r w:rsidR="00F964B7" w:rsidRPr="006D2091">
        <w:rPr>
          <w:sz w:val="28"/>
          <w:szCs w:val="28"/>
          <w:lang w:val="uk-UA"/>
        </w:rPr>
        <w:t xml:space="preserve">енергетика </w:t>
      </w:r>
      <w:r w:rsidR="005623AB" w:rsidRPr="006D2091">
        <w:rPr>
          <w:sz w:val="28"/>
          <w:szCs w:val="28"/>
          <w:lang w:val="uk-UA"/>
        </w:rPr>
        <w:t>№</w:t>
      </w:r>
      <w:r w:rsidR="00F964B7" w:rsidRPr="006D2091">
        <w:rPr>
          <w:sz w:val="28"/>
          <w:szCs w:val="28"/>
          <w:lang w:val="uk-UA"/>
        </w:rPr>
        <w:t xml:space="preserve">22. 2021. </w:t>
      </w:r>
      <w:r w:rsidR="00F964B7" w:rsidRPr="006D2091">
        <w:rPr>
          <w:sz w:val="28"/>
          <w:szCs w:val="28"/>
          <w:lang w:val="en-US"/>
        </w:rPr>
        <w:t>C</w:t>
      </w:r>
      <w:r w:rsidR="00F964B7" w:rsidRPr="006D2091">
        <w:rPr>
          <w:sz w:val="28"/>
          <w:szCs w:val="28"/>
          <w:lang w:val="uk-UA"/>
        </w:rPr>
        <w:t>.143-148</w:t>
      </w:r>
      <w:r w:rsidR="00C42EF0" w:rsidRPr="006D2091">
        <w:rPr>
          <w:sz w:val="28"/>
          <w:szCs w:val="28"/>
          <w:lang w:val="en-US"/>
        </w:rPr>
        <w:t xml:space="preserve"> </w:t>
      </w:r>
      <w:r w:rsidR="00C42EF0" w:rsidRPr="006D2091">
        <w:rPr>
          <w:sz w:val="28"/>
          <w:szCs w:val="28"/>
          <w:lang w:val="uk-UA"/>
        </w:rPr>
        <w:t>(</w:t>
      </w:r>
      <w:r w:rsidR="00C42EF0" w:rsidRPr="006D2091">
        <w:rPr>
          <w:sz w:val="28"/>
          <w:szCs w:val="28"/>
          <w:lang w:val="en-US"/>
        </w:rPr>
        <w:t>Q-3, SCOPUS, EBSCO)</w:t>
      </w:r>
      <w:r w:rsidR="00631CD2" w:rsidRPr="006D2091">
        <w:rPr>
          <w:sz w:val="28"/>
          <w:szCs w:val="28"/>
          <w:lang w:val="uk-UA"/>
        </w:rPr>
        <w:t xml:space="preserve"> </w:t>
      </w:r>
      <w:hyperlink r:id="rId9" w:history="1">
        <w:r w:rsidR="005466E2" w:rsidRPr="006D2091">
          <w:rPr>
            <w:rStyle w:val="a9"/>
            <w:sz w:val="28"/>
            <w:szCs w:val="28"/>
            <w:lang w:val="uk-UA"/>
          </w:rPr>
          <w:t>https://doi.org/10.15407/jnpae2021.02.143</w:t>
        </w:r>
      </w:hyperlink>
    </w:p>
    <w:p w14:paraId="4C3AC6A2" w14:textId="77777777" w:rsidR="009A5E7C" w:rsidRPr="006D2091" w:rsidRDefault="00D162D4" w:rsidP="00E2653C">
      <w:pPr>
        <w:pStyle w:val="a5"/>
        <w:numPr>
          <w:ilvl w:val="0"/>
          <w:numId w:val="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proofErr w:type="spellStart"/>
      <w:r w:rsidRPr="006D2091">
        <w:rPr>
          <w:b/>
          <w:sz w:val="28"/>
          <w:szCs w:val="28"/>
          <w:lang w:val="uk-UA"/>
        </w:rPr>
        <w:t>Д.</w:t>
      </w:r>
      <w:r w:rsidR="00F557BB" w:rsidRPr="006D2091">
        <w:rPr>
          <w:b/>
          <w:sz w:val="28"/>
          <w:szCs w:val="28"/>
          <w:lang w:val="uk-UA"/>
        </w:rPr>
        <w:t>П</w:t>
      </w:r>
      <w:proofErr w:type="spellEnd"/>
      <w:r w:rsidR="00F557BB" w:rsidRPr="006D2091">
        <w:rPr>
          <w:b/>
          <w:sz w:val="28"/>
          <w:szCs w:val="28"/>
          <w:lang w:val="uk-UA"/>
        </w:rPr>
        <w:t xml:space="preserve">. </w:t>
      </w:r>
      <w:proofErr w:type="spellStart"/>
      <w:r w:rsidR="0066262E" w:rsidRPr="006D2091">
        <w:rPr>
          <w:b/>
          <w:sz w:val="28"/>
          <w:szCs w:val="28"/>
          <w:lang w:val="uk-UA"/>
        </w:rPr>
        <w:t>Стратілат</w:t>
      </w:r>
      <w:proofErr w:type="spellEnd"/>
      <w:r w:rsidR="0066262E" w:rsidRPr="006D2091">
        <w:rPr>
          <w:sz w:val="28"/>
          <w:szCs w:val="28"/>
          <w:lang w:val="uk-UA"/>
        </w:rPr>
        <w:t xml:space="preserve">, </w:t>
      </w:r>
      <w:proofErr w:type="spellStart"/>
      <w:r w:rsidRPr="006D2091">
        <w:rPr>
          <w:sz w:val="28"/>
          <w:szCs w:val="28"/>
          <w:lang w:val="uk-UA"/>
        </w:rPr>
        <w:t>О.</w:t>
      </w:r>
      <w:r w:rsidR="0066262E" w:rsidRPr="006D2091">
        <w:rPr>
          <w:sz w:val="28"/>
          <w:szCs w:val="28"/>
          <w:lang w:val="uk-UA"/>
        </w:rPr>
        <w:t>П</w:t>
      </w:r>
      <w:proofErr w:type="spellEnd"/>
      <w:r w:rsidR="0066262E" w:rsidRPr="006D2091">
        <w:rPr>
          <w:sz w:val="28"/>
          <w:szCs w:val="28"/>
          <w:lang w:val="uk-UA"/>
        </w:rPr>
        <w:t xml:space="preserve">. </w:t>
      </w:r>
      <w:r w:rsidR="00C507A8" w:rsidRPr="006D2091">
        <w:rPr>
          <w:sz w:val="28"/>
          <w:szCs w:val="28"/>
          <w:lang w:val="uk-UA"/>
        </w:rPr>
        <w:t>Будник,</w:t>
      </w:r>
      <w:r w:rsidR="0066262E" w:rsidRPr="006D2091">
        <w:rPr>
          <w:sz w:val="28"/>
          <w:szCs w:val="28"/>
          <w:lang w:val="uk-UA"/>
        </w:rPr>
        <w:t xml:space="preserve"> </w:t>
      </w:r>
      <w:proofErr w:type="spellStart"/>
      <w:r w:rsidRPr="006D2091">
        <w:rPr>
          <w:sz w:val="28"/>
          <w:szCs w:val="28"/>
          <w:lang w:val="uk-UA"/>
        </w:rPr>
        <w:t>Р.</w:t>
      </w:r>
      <w:r w:rsidR="0066262E" w:rsidRPr="006D2091">
        <w:rPr>
          <w:sz w:val="28"/>
          <w:szCs w:val="28"/>
          <w:lang w:val="uk-UA"/>
        </w:rPr>
        <w:t>М</w:t>
      </w:r>
      <w:proofErr w:type="spellEnd"/>
      <w:r w:rsidR="0066262E" w:rsidRPr="006D2091">
        <w:rPr>
          <w:sz w:val="28"/>
          <w:szCs w:val="28"/>
          <w:lang w:val="uk-UA"/>
        </w:rPr>
        <w:t>.</w:t>
      </w:r>
      <w:r w:rsidR="00C507A8" w:rsidRPr="006D2091">
        <w:rPr>
          <w:sz w:val="28"/>
          <w:szCs w:val="28"/>
          <w:lang w:val="uk-UA"/>
        </w:rPr>
        <w:t xml:space="preserve"> </w:t>
      </w:r>
      <w:proofErr w:type="spellStart"/>
      <w:r w:rsidR="00C507A8" w:rsidRPr="006D2091">
        <w:rPr>
          <w:sz w:val="28"/>
          <w:szCs w:val="28"/>
          <w:lang w:val="uk-UA"/>
        </w:rPr>
        <w:t>Вернидуб</w:t>
      </w:r>
      <w:proofErr w:type="spellEnd"/>
      <w:r w:rsidR="00C507A8" w:rsidRPr="006D2091">
        <w:rPr>
          <w:sz w:val="28"/>
          <w:szCs w:val="28"/>
          <w:lang w:val="uk-UA"/>
        </w:rPr>
        <w:t xml:space="preserve">, </w:t>
      </w:r>
      <w:r w:rsidR="0066262E" w:rsidRPr="006D2091">
        <w:rPr>
          <w:sz w:val="28"/>
          <w:szCs w:val="28"/>
          <w:lang w:val="uk-UA"/>
        </w:rPr>
        <w:t xml:space="preserve">О. І. </w:t>
      </w:r>
      <w:r w:rsidR="00C507A8" w:rsidRPr="006D2091">
        <w:rPr>
          <w:sz w:val="28"/>
          <w:szCs w:val="28"/>
          <w:lang w:val="uk-UA"/>
        </w:rPr>
        <w:t xml:space="preserve">Кириленко, </w:t>
      </w:r>
      <w:r w:rsidR="0066262E" w:rsidRPr="006D2091">
        <w:rPr>
          <w:sz w:val="28"/>
          <w:szCs w:val="28"/>
          <w:lang w:val="uk-UA"/>
        </w:rPr>
        <w:t xml:space="preserve">П. Г. </w:t>
      </w:r>
      <w:r w:rsidR="00C507A8" w:rsidRPr="006D2091">
        <w:rPr>
          <w:sz w:val="28"/>
          <w:szCs w:val="28"/>
          <w:lang w:val="uk-UA"/>
        </w:rPr>
        <w:t xml:space="preserve">Литовченко, </w:t>
      </w:r>
      <w:r w:rsidR="0066262E" w:rsidRPr="006D2091">
        <w:rPr>
          <w:sz w:val="28"/>
          <w:szCs w:val="28"/>
          <w:lang w:val="uk-UA"/>
        </w:rPr>
        <w:t xml:space="preserve">О. І. </w:t>
      </w:r>
      <w:proofErr w:type="spellStart"/>
      <w:r w:rsidR="00C507A8" w:rsidRPr="006D2091">
        <w:rPr>
          <w:sz w:val="28"/>
          <w:szCs w:val="28"/>
          <w:lang w:val="uk-UA"/>
        </w:rPr>
        <w:t>Радкевич</w:t>
      </w:r>
      <w:proofErr w:type="spellEnd"/>
      <w:r w:rsidR="00C507A8" w:rsidRPr="006D2091">
        <w:rPr>
          <w:sz w:val="28"/>
          <w:szCs w:val="28"/>
          <w:lang w:val="uk-UA"/>
        </w:rPr>
        <w:t>,</w:t>
      </w:r>
      <w:r w:rsidR="007B3BC0" w:rsidRPr="006D2091">
        <w:rPr>
          <w:sz w:val="28"/>
          <w:szCs w:val="28"/>
          <w:lang w:val="uk-UA"/>
        </w:rPr>
        <w:t xml:space="preserve"> </w:t>
      </w:r>
      <w:proofErr w:type="spellStart"/>
      <w:r w:rsidR="00C507A8" w:rsidRPr="006D2091">
        <w:rPr>
          <w:sz w:val="28"/>
          <w:szCs w:val="28"/>
          <w:lang w:val="uk-UA"/>
        </w:rPr>
        <w:t>Тартачник</w:t>
      </w:r>
      <w:proofErr w:type="spellEnd"/>
      <w:r w:rsidR="00C507A8" w:rsidRPr="006D2091">
        <w:rPr>
          <w:sz w:val="28"/>
          <w:szCs w:val="28"/>
          <w:lang w:val="uk-UA"/>
        </w:rPr>
        <w:t xml:space="preserve"> </w:t>
      </w:r>
      <w:r w:rsidR="007B3BC0" w:rsidRPr="006D2091">
        <w:rPr>
          <w:sz w:val="28"/>
          <w:szCs w:val="28"/>
          <w:lang w:val="uk-UA"/>
        </w:rPr>
        <w:t xml:space="preserve">В. П. </w:t>
      </w:r>
      <w:proofErr w:type="spellStart"/>
      <w:r w:rsidR="009A5E7C" w:rsidRPr="006D2091">
        <w:rPr>
          <w:sz w:val="28"/>
          <w:szCs w:val="28"/>
          <w:lang w:val="uk-UA"/>
        </w:rPr>
        <w:t>Деградаційно</w:t>
      </w:r>
      <w:proofErr w:type="spellEnd"/>
      <w:r w:rsidR="009A5E7C" w:rsidRPr="006D2091">
        <w:rPr>
          <w:sz w:val="28"/>
          <w:szCs w:val="28"/>
          <w:lang w:val="uk-UA"/>
        </w:rPr>
        <w:t>-відновні особливості опромінених світлодіодів G</w:t>
      </w:r>
      <w:r w:rsidR="009A5E7C" w:rsidRPr="006D2091">
        <w:rPr>
          <w:sz w:val="28"/>
          <w:szCs w:val="28"/>
          <w:lang w:val="en-US"/>
        </w:rPr>
        <w:t>a</w:t>
      </w:r>
      <w:r w:rsidR="009A5E7C" w:rsidRPr="006D2091">
        <w:rPr>
          <w:sz w:val="28"/>
          <w:szCs w:val="28"/>
          <w:lang w:val="uk-UA"/>
        </w:rPr>
        <w:t>P. Ядерна фізика та</w:t>
      </w:r>
      <w:r w:rsidR="009A5E7C" w:rsidRPr="006D2091">
        <w:rPr>
          <w:spacing w:val="-1"/>
          <w:sz w:val="28"/>
          <w:szCs w:val="28"/>
          <w:lang w:val="uk-UA"/>
        </w:rPr>
        <w:t xml:space="preserve"> </w:t>
      </w:r>
      <w:r w:rsidR="009A5E7C" w:rsidRPr="006D2091">
        <w:rPr>
          <w:sz w:val="28"/>
          <w:szCs w:val="28"/>
          <w:lang w:val="uk-UA"/>
        </w:rPr>
        <w:t>енергетика</w:t>
      </w:r>
      <w:r w:rsidR="00C507A8" w:rsidRPr="006D2091">
        <w:rPr>
          <w:sz w:val="28"/>
          <w:szCs w:val="28"/>
          <w:lang w:val="uk-UA"/>
        </w:rPr>
        <w:t xml:space="preserve"> </w:t>
      </w:r>
      <w:r w:rsidR="009A5E7C" w:rsidRPr="006D2091">
        <w:rPr>
          <w:sz w:val="28"/>
          <w:szCs w:val="28"/>
          <w:lang w:val="uk-UA"/>
        </w:rPr>
        <w:t>23. 2022.</w:t>
      </w:r>
      <w:r w:rsidR="00C507A8" w:rsidRPr="006D2091">
        <w:rPr>
          <w:sz w:val="28"/>
          <w:szCs w:val="28"/>
          <w:lang w:val="uk-UA"/>
        </w:rPr>
        <w:t xml:space="preserve"> </w:t>
      </w:r>
      <w:r w:rsidR="009A5E7C" w:rsidRPr="006D2091">
        <w:rPr>
          <w:sz w:val="28"/>
          <w:szCs w:val="28"/>
          <w:lang w:val="uk-UA"/>
        </w:rPr>
        <w:t>С.</w:t>
      </w:r>
      <w:r w:rsidR="00C507A8" w:rsidRPr="006D2091">
        <w:rPr>
          <w:sz w:val="28"/>
          <w:szCs w:val="28"/>
          <w:lang w:val="uk-UA"/>
        </w:rPr>
        <w:t>116-121</w:t>
      </w:r>
      <w:r w:rsidR="00631CD2" w:rsidRPr="006D2091">
        <w:rPr>
          <w:sz w:val="28"/>
          <w:szCs w:val="28"/>
          <w:lang w:val="uk-UA"/>
        </w:rPr>
        <w:t>.</w:t>
      </w:r>
    </w:p>
    <w:p w14:paraId="05E30747" w14:textId="77777777" w:rsidR="005466E2" w:rsidRPr="006D2091" w:rsidRDefault="00A022FB" w:rsidP="00E2653C">
      <w:pPr>
        <w:pStyle w:val="a5"/>
        <w:tabs>
          <w:tab w:val="left" w:pos="1348"/>
          <w:tab w:val="left" w:pos="3482"/>
          <w:tab w:val="left" w:pos="4364"/>
          <w:tab w:val="left" w:pos="5670"/>
          <w:tab w:val="left" w:pos="8178"/>
          <w:tab w:val="left" w:pos="9566"/>
        </w:tabs>
        <w:spacing w:line="360" w:lineRule="auto"/>
        <w:ind w:left="709" w:right="-1" w:hanging="425"/>
        <w:jc w:val="both"/>
        <w:rPr>
          <w:sz w:val="28"/>
          <w:szCs w:val="28"/>
          <w:lang w:val="uk-UA"/>
        </w:rPr>
      </w:pPr>
      <w:r>
        <w:rPr>
          <w:sz w:val="28"/>
          <w:szCs w:val="28"/>
          <w:lang w:val="uk-UA"/>
        </w:rPr>
        <w:tab/>
      </w:r>
      <w:r w:rsidR="00D60BF5" w:rsidRPr="006D2091">
        <w:rPr>
          <w:sz w:val="28"/>
          <w:szCs w:val="28"/>
          <w:lang w:val="uk-UA"/>
        </w:rPr>
        <w:t>(</w:t>
      </w:r>
      <w:r w:rsidR="00D60BF5" w:rsidRPr="006D2091">
        <w:rPr>
          <w:sz w:val="28"/>
          <w:szCs w:val="28"/>
          <w:lang w:val="en-US"/>
        </w:rPr>
        <w:t xml:space="preserve">Q-3, SCOPUS, EBSCO) </w:t>
      </w:r>
      <w:hyperlink r:id="rId10" w:history="1">
        <w:r w:rsidR="005466E2" w:rsidRPr="006D2091">
          <w:rPr>
            <w:rStyle w:val="a9"/>
            <w:sz w:val="28"/>
            <w:szCs w:val="28"/>
            <w:lang w:val="uk-UA"/>
          </w:rPr>
          <w:t>https://doi.org/10.15407/jnpae2022.02.116</w:t>
        </w:r>
      </w:hyperlink>
    </w:p>
    <w:p w14:paraId="719ADAC6" w14:textId="77777777" w:rsidR="00A022FB" w:rsidRPr="00A022FB" w:rsidRDefault="00362318" w:rsidP="00E2653C">
      <w:pPr>
        <w:pStyle w:val="a5"/>
        <w:numPr>
          <w:ilvl w:val="0"/>
          <w:numId w:val="2"/>
        </w:numPr>
        <w:tabs>
          <w:tab w:val="left" w:pos="1348"/>
          <w:tab w:val="left" w:pos="3482"/>
          <w:tab w:val="left" w:pos="4364"/>
          <w:tab w:val="left" w:pos="5670"/>
          <w:tab w:val="left" w:pos="8178"/>
          <w:tab w:val="left" w:pos="9356"/>
        </w:tabs>
        <w:spacing w:line="360" w:lineRule="auto"/>
        <w:ind w:left="709" w:right="-1" w:hanging="425"/>
        <w:jc w:val="both"/>
        <w:rPr>
          <w:rStyle w:val="a9"/>
          <w:color w:val="auto"/>
          <w:sz w:val="28"/>
          <w:szCs w:val="28"/>
          <w:u w:val="none"/>
          <w:lang w:val="uk-UA"/>
        </w:rPr>
      </w:pPr>
      <w:proofErr w:type="spellStart"/>
      <w:r w:rsidRPr="00A022FB">
        <w:rPr>
          <w:b/>
          <w:sz w:val="28"/>
          <w:szCs w:val="28"/>
          <w:lang w:val="uk-UA"/>
        </w:rPr>
        <w:t>D.P</w:t>
      </w:r>
      <w:proofErr w:type="spellEnd"/>
      <w:r w:rsidRPr="00A022FB">
        <w:rPr>
          <w:b/>
          <w:sz w:val="28"/>
          <w:szCs w:val="28"/>
          <w:lang w:val="uk-UA"/>
        </w:rPr>
        <w:t>.</w:t>
      </w:r>
      <w:r w:rsidRPr="00A022FB">
        <w:rPr>
          <w:b/>
          <w:sz w:val="28"/>
          <w:szCs w:val="28"/>
          <w:lang w:val="en-US"/>
        </w:rPr>
        <w:t xml:space="preserve"> </w:t>
      </w:r>
      <w:proofErr w:type="spellStart"/>
      <w:r w:rsidRPr="00A022FB">
        <w:rPr>
          <w:b/>
          <w:sz w:val="28"/>
          <w:szCs w:val="28"/>
          <w:lang w:val="uk-UA"/>
        </w:rPr>
        <w:t>Stratilat</w:t>
      </w:r>
      <w:proofErr w:type="spellEnd"/>
      <w:r w:rsidRPr="00A022FB">
        <w:rPr>
          <w:b/>
          <w:sz w:val="28"/>
          <w:szCs w:val="28"/>
          <w:lang w:val="en-US"/>
        </w:rPr>
        <w:t>,</w:t>
      </w:r>
      <w:r w:rsidRPr="00A022FB">
        <w:rPr>
          <w:sz w:val="28"/>
          <w:szCs w:val="28"/>
          <w:lang w:val="uk-UA"/>
        </w:rPr>
        <w:t xml:space="preserve"> </w:t>
      </w:r>
      <w:proofErr w:type="spellStart"/>
      <w:r w:rsidRPr="00A022FB">
        <w:rPr>
          <w:sz w:val="28"/>
          <w:szCs w:val="28"/>
          <w:lang w:val="uk-UA"/>
        </w:rPr>
        <w:t>R.M.</w:t>
      </w:r>
      <w:r w:rsidR="00C507A8" w:rsidRPr="00A022FB">
        <w:rPr>
          <w:sz w:val="28"/>
          <w:szCs w:val="28"/>
          <w:lang w:val="uk-UA"/>
        </w:rPr>
        <w:t>Vernydub</w:t>
      </w:r>
      <w:proofErr w:type="spellEnd"/>
      <w:r w:rsidR="00C507A8" w:rsidRPr="00A022FB">
        <w:rPr>
          <w:sz w:val="28"/>
          <w:szCs w:val="28"/>
          <w:lang w:val="uk-UA"/>
        </w:rPr>
        <w:t xml:space="preserve">, </w:t>
      </w:r>
      <w:proofErr w:type="spellStart"/>
      <w:r w:rsidRPr="00A022FB">
        <w:rPr>
          <w:sz w:val="28"/>
          <w:szCs w:val="28"/>
          <w:lang w:val="uk-UA"/>
        </w:rPr>
        <w:t>O.I</w:t>
      </w:r>
      <w:proofErr w:type="spellEnd"/>
      <w:r w:rsidRPr="00A022FB">
        <w:rPr>
          <w:sz w:val="28"/>
          <w:szCs w:val="28"/>
          <w:lang w:val="uk-UA"/>
        </w:rPr>
        <w:t>.</w:t>
      </w:r>
      <w:r w:rsidRPr="00A022FB">
        <w:rPr>
          <w:sz w:val="28"/>
          <w:szCs w:val="28"/>
          <w:lang w:val="en-US"/>
        </w:rPr>
        <w:t xml:space="preserve"> </w:t>
      </w:r>
      <w:proofErr w:type="spellStart"/>
      <w:r w:rsidR="00C507A8" w:rsidRPr="00A022FB">
        <w:rPr>
          <w:sz w:val="28"/>
          <w:szCs w:val="28"/>
          <w:lang w:val="uk-UA"/>
        </w:rPr>
        <w:t>Kyrylenko</w:t>
      </w:r>
      <w:proofErr w:type="spellEnd"/>
      <w:r w:rsidR="00C507A8" w:rsidRPr="00A022FB">
        <w:rPr>
          <w:sz w:val="28"/>
          <w:szCs w:val="28"/>
          <w:lang w:val="uk-UA"/>
        </w:rPr>
        <w:t xml:space="preserve">, </w:t>
      </w:r>
      <w:proofErr w:type="spellStart"/>
      <w:r w:rsidRPr="00A022FB">
        <w:rPr>
          <w:sz w:val="28"/>
          <w:szCs w:val="28"/>
          <w:lang w:val="uk-UA"/>
        </w:rPr>
        <w:t>O.V</w:t>
      </w:r>
      <w:proofErr w:type="spellEnd"/>
      <w:r w:rsidRPr="00A022FB">
        <w:rPr>
          <w:sz w:val="28"/>
          <w:szCs w:val="28"/>
          <w:lang w:val="uk-UA"/>
        </w:rPr>
        <w:t>.</w:t>
      </w:r>
      <w:r w:rsidRPr="00A022FB">
        <w:rPr>
          <w:sz w:val="28"/>
          <w:szCs w:val="28"/>
          <w:lang w:val="en-US"/>
        </w:rPr>
        <w:t xml:space="preserve"> </w:t>
      </w:r>
      <w:proofErr w:type="spellStart"/>
      <w:r w:rsidR="00C507A8" w:rsidRPr="00A022FB">
        <w:rPr>
          <w:sz w:val="28"/>
          <w:szCs w:val="28"/>
          <w:lang w:val="uk-UA"/>
        </w:rPr>
        <w:t>Konoreva</w:t>
      </w:r>
      <w:proofErr w:type="spellEnd"/>
      <w:r w:rsidR="00C507A8" w:rsidRPr="00A022FB">
        <w:rPr>
          <w:sz w:val="28"/>
          <w:szCs w:val="28"/>
          <w:lang w:val="uk-UA"/>
        </w:rPr>
        <w:t>,</w:t>
      </w:r>
      <w:r w:rsidRPr="00A022FB">
        <w:rPr>
          <w:sz w:val="28"/>
          <w:szCs w:val="28"/>
          <w:lang w:val="uk-UA"/>
        </w:rPr>
        <w:t xml:space="preserve"> </w:t>
      </w:r>
      <w:proofErr w:type="spellStart"/>
      <w:r w:rsidRPr="00A022FB">
        <w:rPr>
          <w:sz w:val="28"/>
          <w:szCs w:val="28"/>
          <w:lang w:val="uk-UA"/>
        </w:rPr>
        <w:t>Ya.M</w:t>
      </w:r>
      <w:proofErr w:type="spellEnd"/>
      <w:r w:rsidRPr="00A022FB">
        <w:rPr>
          <w:sz w:val="28"/>
          <w:szCs w:val="28"/>
          <w:lang w:val="uk-UA"/>
        </w:rPr>
        <w:t xml:space="preserve">. </w:t>
      </w:r>
      <w:proofErr w:type="spellStart"/>
      <w:r w:rsidR="00C507A8" w:rsidRPr="00A022FB">
        <w:rPr>
          <w:sz w:val="28"/>
          <w:szCs w:val="28"/>
          <w:lang w:val="uk-UA"/>
        </w:rPr>
        <w:t>Olikh</w:t>
      </w:r>
      <w:proofErr w:type="spellEnd"/>
      <w:r w:rsidR="00C507A8" w:rsidRPr="00A022FB">
        <w:rPr>
          <w:sz w:val="28"/>
          <w:szCs w:val="28"/>
          <w:lang w:val="uk-UA"/>
        </w:rPr>
        <w:t xml:space="preserve">, </w:t>
      </w:r>
      <w:proofErr w:type="spellStart"/>
      <w:r w:rsidRPr="00A022FB">
        <w:rPr>
          <w:sz w:val="28"/>
          <w:szCs w:val="28"/>
          <w:lang w:val="uk-UA"/>
        </w:rPr>
        <w:t>O.I</w:t>
      </w:r>
      <w:proofErr w:type="spellEnd"/>
      <w:r w:rsidRPr="00A022FB">
        <w:rPr>
          <w:sz w:val="28"/>
          <w:szCs w:val="28"/>
          <w:lang w:val="uk-UA"/>
        </w:rPr>
        <w:t>.</w:t>
      </w:r>
      <w:r w:rsidRPr="00A022FB">
        <w:rPr>
          <w:sz w:val="28"/>
          <w:szCs w:val="28"/>
          <w:lang w:val="en-US"/>
        </w:rPr>
        <w:t xml:space="preserve"> </w:t>
      </w:r>
      <w:proofErr w:type="spellStart"/>
      <w:r w:rsidR="00C507A8" w:rsidRPr="00A022FB">
        <w:rPr>
          <w:sz w:val="28"/>
          <w:szCs w:val="28"/>
          <w:lang w:val="uk-UA"/>
        </w:rPr>
        <w:t>Radkevych</w:t>
      </w:r>
      <w:proofErr w:type="spellEnd"/>
      <w:r w:rsidRPr="00A022FB">
        <w:rPr>
          <w:sz w:val="28"/>
          <w:szCs w:val="28"/>
          <w:lang w:val="uk-UA"/>
        </w:rPr>
        <w:t>,</w:t>
      </w:r>
      <w:r w:rsidR="00C507A8" w:rsidRPr="00A022FB">
        <w:rPr>
          <w:sz w:val="28"/>
          <w:szCs w:val="28"/>
          <w:lang w:val="uk-UA"/>
        </w:rPr>
        <w:t xml:space="preserve"> </w:t>
      </w:r>
      <w:proofErr w:type="spellStart"/>
      <w:r w:rsidRPr="00A022FB">
        <w:rPr>
          <w:sz w:val="28"/>
          <w:szCs w:val="28"/>
          <w:lang w:val="uk-UA"/>
        </w:rPr>
        <w:t>V.P</w:t>
      </w:r>
      <w:proofErr w:type="spellEnd"/>
      <w:r w:rsidRPr="00A022FB">
        <w:rPr>
          <w:sz w:val="28"/>
          <w:szCs w:val="28"/>
          <w:lang w:val="uk-UA"/>
        </w:rPr>
        <w:t xml:space="preserve">. </w:t>
      </w:r>
      <w:proofErr w:type="spellStart"/>
      <w:r w:rsidR="00C507A8" w:rsidRPr="00A022FB">
        <w:rPr>
          <w:sz w:val="28"/>
          <w:szCs w:val="28"/>
          <w:lang w:val="uk-UA"/>
        </w:rPr>
        <w:t>Tartachnyk</w:t>
      </w:r>
      <w:proofErr w:type="spellEnd"/>
      <w:r w:rsidR="00C507A8" w:rsidRPr="00A022FB">
        <w:rPr>
          <w:sz w:val="28"/>
          <w:szCs w:val="28"/>
          <w:lang w:val="uk-UA"/>
        </w:rPr>
        <w:t xml:space="preserve"> </w:t>
      </w:r>
      <w:proofErr w:type="spellStart"/>
      <w:r w:rsidR="00C507A8" w:rsidRPr="00A022FB">
        <w:rPr>
          <w:sz w:val="28"/>
          <w:szCs w:val="28"/>
          <w:lang w:val="uk-UA"/>
        </w:rPr>
        <w:t>Field</w:t>
      </w:r>
      <w:proofErr w:type="spellEnd"/>
      <w:r w:rsidR="00C507A8" w:rsidRPr="00A022FB">
        <w:rPr>
          <w:sz w:val="28"/>
          <w:szCs w:val="28"/>
          <w:lang w:val="uk-UA"/>
        </w:rPr>
        <w:t xml:space="preserve"> </w:t>
      </w:r>
      <w:proofErr w:type="spellStart"/>
      <w:r w:rsidR="00C507A8" w:rsidRPr="00A022FB">
        <w:rPr>
          <w:sz w:val="28"/>
          <w:szCs w:val="28"/>
          <w:lang w:val="uk-UA"/>
        </w:rPr>
        <w:t>effects</w:t>
      </w:r>
      <w:proofErr w:type="spellEnd"/>
      <w:r w:rsidR="00C507A8" w:rsidRPr="00A022FB">
        <w:rPr>
          <w:sz w:val="28"/>
          <w:szCs w:val="28"/>
          <w:lang w:val="uk-UA"/>
        </w:rPr>
        <w:t xml:space="preserve"> </w:t>
      </w:r>
      <w:proofErr w:type="spellStart"/>
      <w:r w:rsidR="009269CC" w:rsidRPr="00A022FB">
        <w:rPr>
          <w:sz w:val="28"/>
          <w:szCs w:val="28"/>
          <w:lang w:val="uk-UA"/>
        </w:rPr>
        <w:t>in</w:t>
      </w:r>
      <w:proofErr w:type="spellEnd"/>
      <w:r w:rsidR="009269CC" w:rsidRPr="00A022FB">
        <w:rPr>
          <w:sz w:val="28"/>
          <w:szCs w:val="28"/>
          <w:lang w:val="uk-UA"/>
        </w:rPr>
        <w:t xml:space="preserve"> </w:t>
      </w:r>
      <w:proofErr w:type="spellStart"/>
      <w:r w:rsidR="009269CC" w:rsidRPr="00A022FB">
        <w:rPr>
          <w:sz w:val="28"/>
          <w:szCs w:val="28"/>
          <w:lang w:val="uk-UA"/>
        </w:rPr>
        <w:t>electron-irradiated</w:t>
      </w:r>
      <w:proofErr w:type="spellEnd"/>
      <w:r w:rsidR="009269CC" w:rsidRPr="00A022FB">
        <w:rPr>
          <w:sz w:val="28"/>
          <w:szCs w:val="28"/>
          <w:lang w:val="uk-UA"/>
        </w:rPr>
        <w:t xml:space="preserve"> </w:t>
      </w:r>
      <w:proofErr w:type="spellStart"/>
      <w:r w:rsidR="009269CC" w:rsidRPr="00A022FB">
        <w:rPr>
          <w:sz w:val="28"/>
          <w:szCs w:val="28"/>
          <w:lang w:val="uk-UA"/>
        </w:rPr>
        <w:t>GaP</w:t>
      </w:r>
      <w:proofErr w:type="spellEnd"/>
      <w:r w:rsidR="009269CC" w:rsidRPr="00A022FB">
        <w:rPr>
          <w:sz w:val="28"/>
          <w:szCs w:val="28"/>
          <w:lang w:val="uk-UA"/>
        </w:rPr>
        <w:t xml:space="preserve"> </w:t>
      </w:r>
      <w:proofErr w:type="spellStart"/>
      <w:r w:rsidR="009269CC" w:rsidRPr="00A022FB">
        <w:rPr>
          <w:sz w:val="28"/>
          <w:szCs w:val="28"/>
          <w:lang w:val="uk-UA"/>
        </w:rPr>
        <w:t>LEDs</w:t>
      </w:r>
      <w:proofErr w:type="spellEnd"/>
      <w:r w:rsidR="009269CC" w:rsidRPr="00A022FB">
        <w:rPr>
          <w:sz w:val="28"/>
          <w:szCs w:val="28"/>
          <w:lang w:val="uk-UA"/>
        </w:rPr>
        <w:t>.</w:t>
      </w:r>
      <w:r w:rsidR="00C507A8" w:rsidRPr="00A022FB">
        <w:rPr>
          <w:sz w:val="28"/>
          <w:szCs w:val="28"/>
          <w:lang w:val="uk-UA"/>
        </w:rPr>
        <w:t xml:space="preserve"> </w:t>
      </w:r>
      <w:proofErr w:type="spellStart"/>
      <w:r w:rsidR="00C507A8" w:rsidRPr="00A022FB">
        <w:rPr>
          <w:sz w:val="28"/>
          <w:szCs w:val="28"/>
          <w:lang w:val="uk-UA"/>
        </w:rPr>
        <w:t>Semiconductor</w:t>
      </w:r>
      <w:proofErr w:type="spellEnd"/>
      <w:r w:rsidR="00C507A8" w:rsidRPr="00A022FB">
        <w:rPr>
          <w:sz w:val="28"/>
          <w:szCs w:val="28"/>
          <w:lang w:val="uk-UA"/>
        </w:rPr>
        <w:t xml:space="preserve"> </w:t>
      </w:r>
      <w:proofErr w:type="spellStart"/>
      <w:r w:rsidR="00C507A8" w:rsidRPr="00A022FB">
        <w:rPr>
          <w:sz w:val="28"/>
          <w:szCs w:val="28"/>
          <w:lang w:val="uk-UA"/>
        </w:rPr>
        <w:t>Physics</w:t>
      </w:r>
      <w:proofErr w:type="spellEnd"/>
      <w:r w:rsidR="00C507A8" w:rsidRPr="00A022FB">
        <w:rPr>
          <w:sz w:val="28"/>
          <w:szCs w:val="28"/>
          <w:lang w:val="uk-UA"/>
        </w:rPr>
        <w:t xml:space="preserve">, </w:t>
      </w:r>
      <w:proofErr w:type="spellStart"/>
      <w:r w:rsidR="00C507A8" w:rsidRPr="00A022FB">
        <w:rPr>
          <w:sz w:val="28"/>
          <w:szCs w:val="28"/>
          <w:lang w:val="uk-UA"/>
        </w:rPr>
        <w:t>Quantum</w:t>
      </w:r>
      <w:proofErr w:type="spellEnd"/>
      <w:r w:rsidR="00C507A8" w:rsidRPr="00A022FB">
        <w:rPr>
          <w:sz w:val="28"/>
          <w:szCs w:val="28"/>
          <w:lang w:val="uk-UA"/>
        </w:rPr>
        <w:t xml:space="preserve"> </w:t>
      </w:r>
      <w:proofErr w:type="spellStart"/>
      <w:r w:rsidR="00C507A8" w:rsidRPr="00A022FB">
        <w:rPr>
          <w:sz w:val="28"/>
          <w:szCs w:val="28"/>
          <w:lang w:val="uk-UA"/>
        </w:rPr>
        <w:t>Electronics</w:t>
      </w:r>
      <w:proofErr w:type="spellEnd"/>
      <w:r w:rsidR="00C507A8" w:rsidRPr="00A022FB">
        <w:rPr>
          <w:sz w:val="28"/>
          <w:szCs w:val="28"/>
          <w:lang w:val="uk-UA"/>
        </w:rPr>
        <w:t xml:space="preserve"> &amp; </w:t>
      </w:r>
      <w:proofErr w:type="spellStart"/>
      <w:r w:rsidR="00C507A8" w:rsidRPr="00A022FB">
        <w:rPr>
          <w:sz w:val="28"/>
          <w:szCs w:val="28"/>
          <w:lang w:val="uk-UA"/>
        </w:rPr>
        <w:t>Optoelectronics</w:t>
      </w:r>
      <w:proofErr w:type="spellEnd"/>
      <w:r w:rsidR="00C507A8" w:rsidRPr="00A022FB">
        <w:rPr>
          <w:sz w:val="28"/>
          <w:szCs w:val="28"/>
          <w:lang w:val="uk-UA"/>
        </w:rPr>
        <w:t xml:space="preserve">, 2022. V. 25, </w:t>
      </w:r>
      <w:proofErr w:type="spellStart"/>
      <w:r w:rsidR="00C507A8" w:rsidRPr="00A022FB">
        <w:rPr>
          <w:sz w:val="28"/>
          <w:szCs w:val="28"/>
          <w:lang w:val="uk-UA"/>
        </w:rPr>
        <w:t>No</w:t>
      </w:r>
      <w:proofErr w:type="spellEnd"/>
      <w:r w:rsidR="00C507A8" w:rsidRPr="00A022FB">
        <w:rPr>
          <w:sz w:val="28"/>
          <w:szCs w:val="28"/>
          <w:lang w:val="uk-UA"/>
        </w:rPr>
        <w:t xml:space="preserve"> 2. P. 179-184</w:t>
      </w:r>
      <w:r w:rsidR="00C507A8" w:rsidRPr="00F94499">
        <w:rPr>
          <w:sz w:val="28"/>
          <w:szCs w:val="28"/>
          <w:lang w:val="uk-UA"/>
        </w:rPr>
        <w:t>.</w:t>
      </w:r>
      <w:r w:rsidR="00834B3F" w:rsidRPr="00F94499">
        <w:rPr>
          <w:sz w:val="28"/>
          <w:szCs w:val="28"/>
          <w:lang w:val="en-US"/>
        </w:rPr>
        <w:t xml:space="preserve"> </w:t>
      </w:r>
      <w:hyperlink r:id="rId11" w:history="1">
        <w:r w:rsidR="005D4754" w:rsidRPr="005B720D">
          <w:rPr>
            <w:rStyle w:val="a9"/>
            <w:sz w:val="28"/>
            <w:szCs w:val="28"/>
            <w:lang w:val="en-US"/>
          </w:rPr>
          <w:t>https://doi.org/10.15407/spqeo25.02.179</w:t>
        </w:r>
      </w:hyperlink>
    </w:p>
    <w:p w14:paraId="5CC7CFAB" w14:textId="77777777" w:rsidR="008F01D6" w:rsidRPr="00A022FB" w:rsidRDefault="00DB5ADF" w:rsidP="00E2653C">
      <w:pPr>
        <w:pStyle w:val="a5"/>
        <w:numPr>
          <w:ilvl w:val="0"/>
          <w:numId w:val="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proofErr w:type="spellStart"/>
      <w:r w:rsidRPr="00A022FB">
        <w:rPr>
          <w:b/>
          <w:sz w:val="28"/>
          <w:szCs w:val="28"/>
          <w:lang w:val="uk-UA"/>
        </w:rPr>
        <w:t>Д.</w:t>
      </w:r>
      <w:r w:rsidR="00EF02C0" w:rsidRPr="00A022FB">
        <w:rPr>
          <w:b/>
          <w:sz w:val="28"/>
          <w:szCs w:val="28"/>
          <w:lang w:val="uk-UA"/>
        </w:rPr>
        <w:t>П</w:t>
      </w:r>
      <w:proofErr w:type="spellEnd"/>
      <w:r w:rsidR="00EF02C0" w:rsidRPr="00A022FB">
        <w:rPr>
          <w:b/>
          <w:sz w:val="28"/>
          <w:szCs w:val="28"/>
          <w:lang w:val="uk-UA"/>
        </w:rPr>
        <w:t xml:space="preserve">. </w:t>
      </w:r>
      <w:proofErr w:type="spellStart"/>
      <w:r w:rsidR="00EF02C0" w:rsidRPr="00A022FB">
        <w:rPr>
          <w:b/>
          <w:sz w:val="28"/>
          <w:szCs w:val="28"/>
          <w:lang w:val="uk-UA"/>
        </w:rPr>
        <w:t>Стратілат</w:t>
      </w:r>
      <w:proofErr w:type="spellEnd"/>
      <w:r w:rsidR="00EF02C0" w:rsidRPr="00A022FB">
        <w:rPr>
          <w:sz w:val="28"/>
          <w:szCs w:val="28"/>
          <w:lang w:val="uk-UA"/>
        </w:rPr>
        <w:t xml:space="preserve">, </w:t>
      </w:r>
      <w:proofErr w:type="spellStart"/>
      <w:r w:rsidRPr="00A022FB">
        <w:rPr>
          <w:sz w:val="28"/>
          <w:szCs w:val="28"/>
          <w:lang w:val="uk-UA"/>
        </w:rPr>
        <w:t>Т.</w:t>
      </w:r>
      <w:r w:rsidR="00EF02C0" w:rsidRPr="00A022FB">
        <w:rPr>
          <w:sz w:val="28"/>
          <w:szCs w:val="28"/>
          <w:lang w:val="uk-UA"/>
        </w:rPr>
        <w:t>І</w:t>
      </w:r>
      <w:proofErr w:type="spellEnd"/>
      <w:r w:rsidR="00EF02C0" w:rsidRPr="00A022FB">
        <w:rPr>
          <w:sz w:val="28"/>
          <w:szCs w:val="28"/>
          <w:lang w:val="uk-UA"/>
        </w:rPr>
        <w:t xml:space="preserve">. </w:t>
      </w:r>
      <w:proofErr w:type="spellStart"/>
      <w:r w:rsidR="00C507A8" w:rsidRPr="00A022FB">
        <w:rPr>
          <w:sz w:val="28"/>
          <w:szCs w:val="28"/>
          <w:lang w:val="uk-UA"/>
        </w:rPr>
        <w:t>Мосюк</w:t>
      </w:r>
      <w:proofErr w:type="spellEnd"/>
      <w:r w:rsidR="00C507A8" w:rsidRPr="00A022FB">
        <w:rPr>
          <w:sz w:val="28"/>
          <w:szCs w:val="28"/>
          <w:lang w:val="uk-UA"/>
        </w:rPr>
        <w:t xml:space="preserve">, </w:t>
      </w:r>
      <w:proofErr w:type="spellStart"/>
      <w:r w:rsidRPr="00A022FB">
        <w:rPr>
          <w:sz w:val="28"/>
          <w:szCs w:val="28"/>
          <w:lang w:val="uk-UA"/>
        </w:rPr>
        <w:t>Р.</w:t>
      </w:r>
      <w:r w:rsidR="00EF02C0" w:rsidRPr="00A022FB">
        <w:rPr>
          <w:sz w:val="28"/>
          <w:szCs w:val="28"/>
          <w:lang w:val="uk-UA"/>
        </w:rPr>
        <w:t>М</w:t>
      </w:r>
      <w:proofErr w:type="spellEnd"/>
      <w:r w:rsidR="00EF02C0" w:rsidRPr="00A022FB">
        <w:rPr>
          <w:sz w:val="28"/>
          <w:szCs w:val="28"/>
          <w:lang w:val="uk-UA"/>
        </w:rPr>
        <w:t xml:space="preserve">. </w:t>
      </w:r>
      <w:proofErr w:type="spellStart"/>
      <w:r w:rsidR="00C507A8" w:rsidRPr="00A022FB">
        <w:rPr>
          <w:sz w:val="28"/>
          <w:szCs w:val="28"/>
          <w:lang w:val="uk-UA"/>
        </w:rPr>
        <w:t>Вернидуб</w:t>
      </w:r>
      <w:proofErr w:type="spellEnd"/>
      <w:r w:rsidR="00C507A8" w:rsidRPr="00A022FB">
        <w:rPr>
          <w:sz w:val="28"/>
          <w:szCs w:val="28"/>
          <w:lang w:val="uk-UA"/>
        </w:rPr>
        <w:t xml:space="preserve">, </w:t>
      </w:r>
      <w:proofErr w:type="spellStart"/>
      <w:r w:rsidRPr="00A022FB">
        <w:rPr>
          <w:sz w:val="28"/>
          <w:szCs w:val="28"/>
          <w:lang w:val="uk-UA"/>
        </w:rPr>
        <w:t>П.</w:t>
      </w:r>
      <w:r w:rsidR="00EF02C0" w:rsidRPr="00A022FB">
        <w:rPr>
          <w:sz w:val="28"/>
          <w:szCs w:val="28"/>
          <w:lang w:val="uk-UA"/>
        </w:rPr>
        <w:t>Г</w:t>
      </w:r>
      <w:proofErr w:type="spellEnd"/>
      <w:r w:rsidR="00EF02C0" w:rsidRPr="00A022FB">
        <w:rPr>
          <w:sz w:val="28"/>
          <w:szCs w:val="28"/>
          <w:lang w:val="uk-UA"/>
        </w:rPr>
        <w:t xml:space="preserve">. </w:t>
      </w:r>
      <w:r w:rsidR="00C507A8" w:rsidRPr="00A022FB">
        <w:rPr>
          <w:sz w:val="28"/>
          <w:szCs w:val="28"/>
          <w:lang w:val="uk-UA"/>
        </w:rPr>
        <w:t xml:space="preserve">Литовченко, </w:t>
      </w:r>
      <w:r w:rsidR="00EF02C0" w:rsidRPr="00A022FB">
        <w:rPr>
          <w:sz w:val="28"/>
          <w:szCs w:val="28"/>
          <w:lang w:val="uk-UA"/>
        </w:rPr>
        <w:t xml:space="preserve">                                       </w:t>
      </w:r>
      <w:proofErr w:type="spellStart"/>
      <w:r w:rsidRPr="00A022FB">
        <w:rPr>
          <w:sz w:val="28"/>
          <w:szCs w:val="28"/>
          <w:lang w:val="uk-UA"/>
        </w:rPr>
        <w:t>Ю.</w:t>
      </w:r>
      <w:r w:rsidR="00EF02C0" w:rsidRPr="00A022FB">
        <w:rPr>
          <w:sz w:val="28"/>
          <w:szCs w:val="28"/>
          <w:lang w:val="uk-UA"/>
        </w:rPr>
        <w:t>Б</w:t>
      </w:r>
      <w:proofErr w:type="spellEnd"/>
      <w:r w:rsidR="00EF02C0" w:rsidRPr="00A022FB">
        <w:rPr>
          <w:sz w:val="28"/>
          <w:szCs w:val="28"/>
          <w:lang w:val="uk-UA"/>
        </w:rPr>
        <w:t xml:space="preserve">. </w:t>
      </w:r>
      <w:proofErr w:type="spellStart"/>
      <w:r w:rsidR="00C507A8" w:rsidRPr="00A022FB">
        <w:rPr>
          <w:sz w:val="28"/>
          <w:szCs w:val="28"/>
          <w:lang w:val="uk-UA"/>
        </w:rPr>
        <w:t>Мирошніченко</w:t>
      </w:r>
      <w:proofErr w:type="spellEnd"/>
      <w:r w:rsidR="00EF02C0" w:rsidRPr="00A022FB">
        <w:rPr>
          <w:sz w:val="28"/>
          <w:szCs w:val="28"/>
          <w:lang w:val="uk-UA"/>
        </w:rPr>
        <w:t xml:space="preserve">, В. П. </w:t>
      </w:r>
      <w:proofErr w:type="spellStart"/>
      <w:r w:rsidR="00C507A8" w:rsidRPr="00A022FB">
        <w:rPr>
          <w:sz w:val="28"/>
          <w:szCs w:val="28"/>
          <w:lang w:val="uk-UA"/>
        </w:rPr>
        <w:t>Тартачник</w:t>
      </w:r>
      <w:proofErr w:type="spellEnd"/>
      <w:r w:rsidR="00C507A8" w:rsidRPr="00A022FB">
        <w:rPr>
          <w:sz w:val="28"/>
          <w:szCs w:val="28"/>
          <w:lang w:val="uk-UA"/>
        </w:rPr>
        <w:t xml:space="preserve">, </w:t>
      </w:r>
      <w:r w:rsidR="00EF02C0" w:rsidRPr="00A022FB">
        <w:rPr>
          <w:sz w:val="28"/>
          <w:szCs w:val="28"/>
          <w:lang w:val="uk-UA"/>
        </w:rPr>
        <w:t xml:space="preserve">В. В. </w:t>
      </w:r>
      <w:proofErr w:type="spellStart"/>
      <w:r w:rsidR="00C507A8" w:rsidRPr="00A022FB">
        <w:rPr>
          <w:sz w:val="28"/>
          <w:szCs w:val="28"/>
          <w:lang w:val="uk-UA"/>
        </w:rPr>
        <w:t>Шлапацька</w:t>
      </w:r>
      <w:proofErr w:type="spellEnd"/>
      <w:r w:rsidR="00EF02C0" w:rsidRPr="00A022FB">
        <w:rPr>
          <w:sz w:val="28"/>
          <w:szCs w:val="28"/>
          <w:lang w:val="uk-UA"/>
        </w:rPr>
        <w:t>.</w:t>
      </w:r>
      <w:r w:rsidR="00C507A8" w:rsidRPr="00A022FB">
        <w:rPr>
          <w:sz w:val="28"/>
          <w:szCs w:val="28"/>
          <w:lang w:val="uk-UA"/>
        </w:rPr>
        <w:t xml:space="preserve"> </w:t>
      </w:r>
      <w:r w:rsidR="008F01D6" w:rsidRPr="00A022FB">
        <w:rPr>
          <w:sz w:val="28"/>
          <w:szCs w:val="28"/>
          <w:lang w:val="uk-UA"/>
        </w:rPr>
        <w:t xml:space="preserve">Вплив опромінення електронами з Е = 2 </w:t>
      </w:r>
      <w:proofErr w:type="spellStart"/>
      <w:r w:rsidR="008F01D6" w:rsidRPr="00A022FB">
        <w:rPr>
          <w:sz w:val="28"/>
          <w:szCs w:val="28"/>
          <w:lang w:val="uk-UA"/>
        </w:rPr>
        <w:t>МеВ</w:t>
      </w:r>
      <w:proofErr w:type="spellEnd"/>
      <w:r w:rsidR="008F01D6" w:rsidRPr="00A022FB">
        <w:rPr>
          <w:sz w:val="28"/>
          <w:szCs w:val="28"/>
          <w:lang w:val="uk-UA"/>
        </w:rPr>
        <w:t xml:space="preserve"> на електрофізичні та оптичні характеристики зелених</w:t>
      </w:r>
      <w:r w:rsidR="00C507A8" w:rsidRPr="00A022FB">
        <w:rPr>
          <w:sz w:val="28"/>
          <w:szCs w:val="28"/>
          <w:lang w:val="uk-UA"/>
        </w:rPr>
        <w:t xml:space="preserve"> </w:t>
      </w:r>
      <w:proofErr w:type="spellStart"/>
      <w:r w:rsidR="00C507A8" w:rsidRPr="00A022FB">
        <w:rPr>
          <w:sz w:val="28"/>
          <w:szCs w:val="28"/>
          <w:lang w:val="uk-UA"/>
        </w:rPr>
        <w:t>InGaN</w:t>
      </w:r>
      <w:proofErr w:type="spellEnd"/>
      <w:r w:rsidR="00C507A8" w:rsidRPr="00A022FB">
        <w:rPr>
          <w:sz w:val="28"/>
          <w:szCs w:val="28"/>
          <w:lang w:val="uk-UA"/>
        </w:rPr>
        <w:t>/</w:t>
      </w:r>
      <w:proofErr w:type="spellStart"/>
      <w:r w:rsidR="00C507A8" w:rsidRPr="00A022FB">
        <w:rPr>
          <w:sz w:val="28"/>
          <w:szCs w:val="28"/>
          <w:lang w:val="uk-UA"/>
        </w:rPr>
        <w:t>GaN</w:t>
      </w:r>
      <w:proofErr w:type="spellEnd"/>
      <w:r w:rsidR="00C507A8" w:rsidRPr="00A022FB">
        <w:rPr>
          <w:sz w:val="28"/>
          <w:szCs w:val="28"/>
          <w:lang w:val="uk-UA"/>
        </w:rPr>
        <w:t xml:space="preserve"> </w:t>
      </w:r>
      <w:r w:rsidR="008F01D6" w:rsidRPr="00A022FB">
        <w:rPr>
          <w:sz w:val="28"/>
          <w:szCs w:val="28"/>
          <w:lang w:val="uk-UA"/>
        </w:rPr>
        <w:t>світлодіодів. Ядерна фізика та</w:t>
      </w:r>
      <w:r w:rsidR="008F01D6" w:rsidRPr="00A022FB">
        <w:rPr>
          <w:spacing w:val="-1"/>
          <w:sz w:val="28"/>
          <w:szCs w:val="28"/>
          <w:lang w:val="uk-UA"/>
        </w:rPr>
        <w:t xml:space="preserve"> </w:t>
      </w:r>
      <w:r w:rsidR="008F01D6" w:rsidRPr="00A022FB">
        <w:rPr>
          <w:sz w:val="28"/>
          <w:szCs w:val="28"/>
          <w:lang w:val="uk-UA"/>
        </w:rPr>
        <w:t>енергетика</w:t>
      </w:r>
      <w:r w:rsidR="00C507A8" w:rsidRPr="00A022FB">
        <w:rPr>
          <w:sz w:val="28"/>
          <w:szCs w:val="28"/>
          <w:lang w:val="uk-UA"/>
        </w:rPr>
        <w:t xml:space="preserve"> 24</w:t>
      </w:r>
      <w:r w:rsidR="008F01D6" w:rsidRPr="00A022FB">
        <w:rPr>
          <w:sz w:val="28"/>
          <w:szCs w:val="28"/>
          <w:lang w:val="uk-UA"/>
        </w:rPr>
        <w:t>. 2023. С.</w:t>
      </w:r>
      <w:r w:rsidR="00C507A8" w:rsidRPr="00A022FB">
        <w:rPr>
          <w:sz w:val="28"/>
          <w:szCs w:val="28"/>
          <w:lang w:val="uk-UA"/>
        </w:rPr>
        <w:t xml:space="preserve"> 027-033.</w:t>
      </w:r>
      <w:r w:rsidR="008F01D6" w:rsidRPr="00A022FB">
        <w:rPr>
          <w:sz w:val="28"/>
          <w:szCs w:val="28"/>
          <w:lang w:val="uk-UA"/>
        </w:rPr>
        <w:t xml:space="preserve"> </w:t>
      </w:r>
      <w:hyperlink r:id="rId12" w:history="1">
        <w:r w:rsidR="005466E2" w:rsidRPr="00A022FB">
          <w:rPr>
            <w:rStyle w:val="a9"/>
            <w:sz w:val="28"/>
            <w:szCs w:val="28"/>
            <w:lang w:val="uk-UA"/>
          </w:rPr>
          <w:t>https://doi.org/10.15407/jnpae2023.01.027</w:t>
        </w:r>
      </w:hyperlink>
    </w:p>
    <w:p w14:paraId="7876C921" w14:textId="77777777" w:rsidR="005466E2" w:rsidRPr="006D2091" w:rsidRDefault="00033547" w:rsidP="00E2653C">
      <w:pPr>
        <w:pStyle w:val="a5"/>
        <w:numPr>
          <w:ilvl w:val="0"/>
          <w:numId w:val="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r w:rsidRPr="006D2091">
        <w:rPr>
          <w:b/>
          <w:sz w:val="28"/>
          <w:szCs w:val="28"/>
          <w:lang w:val="en-US"/>
        </w:rPr>
        <w:t xml:space="preserve">D.P. </w:t>
      </w:r>
      <w:proofErr w:type="spellStart"/>
      <w:r w:rsidRPr="006D2091">
        <w:rPr>
          <w:b/>
          <w:sz w:val="28"/>
          <w:szCs w:val="28"/>
          <w:lang w:val="en-US"/>
        </w:rPr>
        <w:t>Stratilat</w:t>
      </w:r>
      <w:proofErr w:type="spellEnd"/>
      <w:r w:rsidRPr="006D2091">
        <w:rPr>
          <w:sz w:val="28"/>
          <w:szCs w:val="28"/>
          <w:lang w:val="en-US"/>
        </w:rPr>
        <w:t xml:space="preserve">, O.P. </w:t>
      </w:r>
      <w:proofErr w:type="spellStart"/>
      <w:r w:rsidR="004F3F29" w:rsidRPr="006D2091">
        <w:rPr>
          <w:sz w:val="28"/>
          <w:szCs w:val="28"/>
          <w:lang w:val="en-US"/>
        </w:rPr>
        <w:t>Budnyk</w:t>
      </w:r>
      <w:proofErr w:type="spellEnd"/>
      <w:r w:rsidR="004F3F29" w:rsidRPr="006D2091">
        <w:rPr>
          <w:sz w:val="28"/>
          <w:szCs w:val="28"/>
          <w:lang w:val="en-US"/>
        </w:rPr>
        <w:t xml:space="preserve">, </w:t>
      </w:r>
      <w:r w:rsidRPr="006D2091">
        <w:rPr>
          <w:sz w:val="28"/>
          <w:szCs w:val="28"/>
          <w:lang w:val="en-US"/>
        </w:rPr>
        <w:t xml:space="preserve">M.E. </w:t>
      </w:r>
      <w:r w:rsidR="004F3F29" w:rsidRPr="006D2091">
        <w:rPr>
          <w:sz w:val="28"/>
          <w:szCs w:val="28"/>
          <w:lang w:val="en-US"/>
        </w:rPr>
        <w:t xml:space="preserve">Chumak, </w:t>
      </w:r>
      <w:r w:rsidRPr="006D2091">
        <w:rPr>
          <w:sz w:val="28"/>
          <w:szCs w:val="28"/>
          <w:lang w:val="en-US"/>
        </w:rPr>
        <w:t xml:space="preserve">V.P. </w:t>
      </w:r>
      <w:proofErr w:type="spellStart"/>
      <w:r w:rsidR="004F3F29" w:rsidRPr="006D2091">
        <w:rPr>
          <w:sz w:val="28"/>
          <w:szCs w:val="28"/>
          <w:lang w:val="en-US"/>
        </w:rPr>
        <w:t>Tartachnyk</w:t>
      </w:r>
      <w:proofErr w:type="spellEnd"/>
      <w:r w:rsidRPr="006D2091">
        <w:rPr>
          <w:sz w:val="28"/>
          <w:szCs w:val="28"/>
          <w:lang w:val="en-US"/>
        </w:rPr>
        <w:t>.</w:t>
      </w:r>
      <w:r w:rsidR="001F5723" w:rsidRPr="006D2091">
        <w:rPr>
          <w:sz w:val="28"/>
          <w:szCs w:val="28"/>
          <w:lang w:val="en-US"/>
        </w:rPr>
        <w:t xml:space="preserve"> </w:t>
      </w:r>
      <w:r w:rsidR="004F3F29" w:rsidRPr="006D2091">
        <w:rPr>
          <w:sz w:val="28"/>
          <w:szCs w:val="28"/>
          <w:lang w:val="en-US"/>
        </w:rPr>
        <w:t xml:space="preserve">Spectral features of pristine and irradiated white emitting </w:t>
      </w:r>
      <w:proofErr w:type="spellStart"/>
      <w:r w:rsidR="004F3F29" w:rsidRPr="006D2091">
        <w:rPr>
          <w:sz w:val="28"/>
          <w:szCs w:val="28"/>
          <w:lang w:val="en-US"/>
        </w:rPr>
        <w:t>InGaN</w:t>
      </w:r>
      <w:proofErr w:type="spellEnd"/>
      <w:r w:rsidR="004F3F29" w:rsidRPr="006D2091">
        <w:rPr>
          <w:sz w:val="28"/>
          <w:szCs w:val="28"/>
          <w:lang w:val="en-US"/>
        </w:rPr>
        <w:t xml:space="preserve"> LEDs with quantum wells. </w:t>
      </w:r>
      <w:proofErr w:type="spellStart"/>
      <w:r w:rsidR="00A44890" w:rsidRPr="006D2091">
        <w:rPr>
          <w:sz w:val="28"/>
          <w:szCs w:val="28"/>
          <w:lang w:val="uk-UA"/>
        </w:rPr>
        <w:t>Semiconductor</w:t>
      </w:r>
      <w:proofErr w:type="spellEnd"/>
      <w:r w:rsidR="00A44890" w:rsidRPr="006D2091">
        <w:rPr>
          <w:sz w:val="28"/>
          <w:szCs w:val="28"/>
          <w:lang w:val="uk-UA"/>
        </w:rPr>
        <w:t xml:space="preserve"> </w:t>
      </w:r>
      <w:proofErr w:type="spellStart"/>
      <w:r w:rsidR="00A44890" w:rsidRPr="006D2091">
        <w:rPr>
          <w:sz w:val="28"/>
          <w:szCs w:val="28"/>
          <w:lang w:val="uk-UA"/>
        </w:rPr>
        <w:t>Physics</w:t>
      </w:r>
      <w:proofErr w:type="spellEnd"/>
      <w:r w:rsidR="00A44890" w:rsidRPr="006D2091">
        <w:rPr>
          <w:sz w:val="28"/>
          <w:szCs w:val="28"/>
          <w:lang w:val="uk-UA"/>
        </w:rPr>
        <w:t xml:space="preserve">, </w:t>
      </w:r>
      <w:proofErr w:type="spellStart"/>
      <w:r w:rsidR="00A44890" w:rsidRPr="006D2091">
        <w:rPr>
          <w:sz w:val="28"/>
          <w:szCs w:val="28"/>
          <w:lang w:val="uk-UA"/>
        </w:rPr>
        <w:t>Quantum</w:t>
      </w:r>
      <w:proofErr w:type="spellEnd"/>
      <w:r w:rsidR="00A44890" w:rsidRPr="006D2091">
        <w:rPr>
          <w:sz w:val="28"/>
          <w:szCs w:val="28"/>
          <w:lang w:val="uk-UA"/>
        </w:rPr>
        <w:t xml:space="preserve"> </w:t>
      </w:r>
      <w:proofErr w:type="spellStart"/>
      <w:r w:rsidR="00A44890" w:rsidRPr="006D2091">
        <w:rPr>
          <w:sz w:val="28"/>
          <w:szCs w:val="28"/>
          <w:lang w:val="uk-UA"/>
        </w:rPr>
        <w:t>Electronics</w:t>
      </w:r>
      <w:proofErr w:type="spellEnd"/>
      <w:r w:rsidR="00A44890" w:rsidRPr="006D2091">
        <w:rPr>
          <w:sz w:val="28"/>
          <w:szCs w:val="28"/>
          <w:lang w:val="uk-UA"/>
        </w:rPr>
        <w:t xml:space="preserve"> &amp; </w:t>
      </w:r>
      <w:proofErr w:type="spellStart"/>
      <w:r w:rsidR="00A44890" w:rsidRPr="006D2091">
        <w:rPr>
          <w:sz w:val="28"/>
          <w:szCs w:val="28"/>
          <w:lang w:val="uk-UA"/>
        </w:rPr>
        <w:t>Optoelectronics</w:t>
      </w:r>
      <w:proofErr w:type="spellEnd"/>
      <w:r w:rsidR="00A44890" w:rsidRPr="006D2091">
        <w:rPr>
          <w:sz w:val="28"/>
          <w:szCs w:val="28"/>
          <w:lang w:val="uk-UA"/>
        </w:rPr>
        <w:t>, 2024</w:t>
      </w:r>
      <w:r w:rsidR="002F60FD" w:rsidRPr="006D2091">
        <w:rPr>
          <w:sz w:val="28"/>
          <w:szCs w:val="28"/>
          <w:lang w:val="uk-UA"/>
        </w:rPr>
        <w:t xml:space="preserve">. V. 27, </w:t>
      </w:r>
      <w:proofErr w:type="spellStart"/>
      <w:r w:rsidR="002F60FD" w:rsidRPr="006D2091">
        <w:rPr>
          <w:sz w:val="28"/>
          <w:szCs w:val="28"/>
          <w:lang w:val="uk-UA"/>
        </w:rPr>
        <w:t>No</w:t>
      </w:r>
      <w:proofErr w:type="spellEnd"/>
      <w:r w:rsidR="002F60FD" w:rsidRPr="006D2091">
        <w:rPr>
          <w:sz w:val="28"/>
          <w:szCs w:val="28"/>
          <w:lang w:val="uk-UA"/>
        </w:rPr>
        <w:t xml:space="preserve"> 2. P. </w:t>
      </w:r>
      <w:hyperlink r:id="rId13" w:history="1">
        <w:r w:rsidR="005466E2" w:rsidRPr="006D2091">
          <w:rPr>
            <w:rStyle w:val="a9"/>
            <w:sz w:val="28"/>
            <w:szCs w:val="28"/>
            <w:lang w:val="en-US"/>
          </w:rPr>
          <w:t>https://doi.org/10.15407/spqeo27</w:t>
        </w:r>
      </w:hyperlink>
    </w:p>
    <w:p w14:paraId="000EFA6B" w14:textId="77777777" w:rsidR="00F742BE" w:rsidRPr="006D2091" w:rsidRDefault="00DB5ADF" w:rsidP="00E2653C">
      <w:pPr>
        <w:pStyle w:val="a5"/>
        <w:numPr>
          <w:ilvl w:val="0"/>
          <w:numId w:val="2"/>
        </w:numPr>
        <w:tabs>
          <w:tab w:val="left" w:pos="1348"/>
          <w:tab w:val="left" w:pos="3482"/>
          <w:tab w:val="left" w:pos="4364"/>
          <w:tab w:val="left" w:pos="6791"/>
          <w:tab w:val="left" w:pos="8178"/>
          <w:tab w:val="left" w:pos="8647"/>
        </w:tabs>
        <w:spacing w:line="360" w:lineRule="auto"/>
        <w:ind w:left="709" w:right="-1" w:hanging="425"/>
        <w:jc w:val="both"/>
        <w:rPr>
          <w:sz w:val="28"/>
          <w:szCs w:val="28"/>
          <w:lang w:val="uk-UA"/>
        </w:rPr>
      </w:pPr>
      <w:proofErr w:type="spellStart"/>
      <w:r w:rsidRPr="006D2091">
        <w:rPr>
          <w:b/>
          <w:sz w:val="28"/>
          <w:szCs w:val="28"/>
          <w:lang w:val="uk-UA"/>
        </w:rPr>
        <w:t>D.P</w:t>
      </w:r>
      <w:proofErr w:type="spellEnd"/>
      <w:r w:rsidRPr="006D2091">
        <w:rPr>
          <w:b/>
          <w:sz w:val="28"/>
          <w:szCs w:val="28"/>
          <w:lang w:val="uk-UA"/>
        </w:rPr>
        <w:t>.</w:t>
      </w:r>
      <w:r w:rsidRPr="006D2091">
        <w:rPr>
          <w:b/>
          <w:sz w:val="28"/>
          <w:szCs w:val="28"/>
          <w:lang w:val="en-US"/>
        </w:rPr>
        <w:t xml:space="preserve"> </w:t>
      </w:r>
      <w:proofErr w:type="spellStart"/>
      <w:r w:rsidRPr="006D2091">
        <w:rPr>
          <w:b/>
          <w:sz w:val="28"/>
          <w:szCs w:val="28"/>
          <w:lang w:val="uk-UA"/>
        </w:rPr>
        <w:t>Stratilat</w:t>
      </w:r>
      <w:proofErr w:type="spellEnd"/>
      <w:r w:rsidRPr="006D2091">
        <w:rPr>
          <w:sz w:val="28"/>
          <w:szCs w:val="28"/>
          <w:lang w:val="uk-UA"/>
        </w:rPr>
        <w:t xml:space="preserve">, </w:t>
      </w:r>
      <w:proofErr w:type="spellStart"/>
      <w:r w:rsidRPr="006D2091">
        <w:rPr>
          <w:sz w:val="28"/>
          <w:szCs w:val="28"/>
          <w:lang w:val="uk-UA"/>
        </w:rPr>
        <w:t>M.B</w:t>
      </w:r>
      <w:proofErr w:type="spellEnd"/>
      <w:r w:rsidRPr="006D2091">
        <w:rPr>
          <w:sz w:val="28"/>
          <w:szCs w:val="28"/>
          <w:lang w:val="uk-UA"/>
        </w:rPr>
        <w:t>.</w:t>
      </w:r>
      <w:r w:rsidRPr="006D2091">
        <w:rPr>
          <w:sz w:val="28"/>
          <w:szCs w:val="28"/>
          <w:lang w:val="en-US"/>
        </w:rPr>
        <w:t xml:space="preserve"> </w:t>
      </w:r>
      <w:proofErr w:type="spellStart"/>
      <w:r w:rsidR="00DE0908" w:rsidRPr="006D2091">
        <w:rPr>
          <w:sz w:val="28"/>
          <w:szCs w:val="28"/>
          <w:lang w:val="uk-UA"/>
        </w:rPr>
        <w:t>Pinkovska</w:t>
      </w:r>
      <w:proofErr w:type="spellEnd"/>
      <w:r w:rsidR="00DE0908" w:rsidRPr="006D2091">
        <w:rPr>
          <w:sz w:val="28"/>
          <w:szCs w:val="28"/>
          <w:lang w:val="uk-UA"/>
        </w:rPr>
        <w:t xml:space="preserve">, </w:t>
      </w:r>
      <w:proofErr w:type="spellStart"/>
      <w:r w:rsidRPr="006D2091">
        <w:rPr>
          <w:sz w:val="28"/>
          <w:szCs w:val="28"/>
          <w:lang w:val="uk-UA"/>
        </w:rPr>
        <w:t>V.P</w:t>
      </w:r>
      <w:proofErr w:type="spellEnd"/>
      <w:r w:rsidRPr="006D2091">
        <w:rPr>
          <w:sz w:val="28"/>
          <w:szCs w:val="28"/>
          <w:lang w:val="uk-UA"/>
        </w:rPr>
        <w:t>.</w:t>
      </w:r>
      <w:r w:rsidRPr="006D2091">
        <w:rPr>
          <w:sz w:val="28"/>
          <w:szCs w:val="28"/>
          <w:lang w:val="en-US"/>
        </w:rPr>
        <w:t xml:space="preserve"> </w:t>
      </w:r>
      <w:proofErr w:type="spellStart"/>
      <w:r w:rsidR="00DE0908" w:rsidRPr="006D2091">
        <w:rPr>
          <w:sz w:val="28"/>
          <w:szCs w:val="28"/>
          <w:lang w:val="uk-UA"/>
        </w:rPr>
        <w:t>Tartachnyk</w:t>
      </w:r>
      <w:proofErr w:type="spellEnd"/>
      <w:r w:rsidR="00DE0908" w:rsidRPr="006D2091">
        <w:rPr>
          <w:sz w:val="28"/>
          <w:szCs w:val="28"/>
          <w:lang w:val="uk-UA"/>
        </w:rPr>
        <w:t xml:space="preserve">, </w:t>
      </w:r>
      <w:proofErr w:type="spellStart"/>
      <w:r w:rsidRPr="006D2091">
        <w:rPr>
          <w:sz w:val="28"/>
          <w:szCs w:val="28"/>
          <w:lang w:val="uk-UA"/>
        </w:rPr>
        <w:t>M.E</w:t>
      </w:r>
      <w:proofErr w:type="spellEnd"/>
      <w:r w:rsidRPr="006D2091">
        <w:rPr>
          <w:sz w:val="28"/>
          <w:szCs w:val="28"/>
          <w:lang w:val="uk-UA"/>
        </w:rPr>
        <w:t xml:space="preserve">. </w:t>
      </w:r>
      <w:proofErr w:type="spellStart"/>
      <w:r w:rsidR="00DE0908" w:rsidRPr="006D2091">
        <w:rPr>
          <w:sz w:val="28"/>
          <w:szCs w:val="28"/>
          <w:lang w:val="uk-UA"/>
        </w:rPr>
        <w:t>Chumak</w:t>
      </w:r>
      <w:proofErr w:type="spellEnd"/>
      <w:r w:rsidRPr="006D2091">
        <w:rPr>
          <w:sz w:val="28"/>
          <w:szCs w:val="28"/>
          <w:lang w:val="en-US"/>
        </w:rPr>
        <w:t>.</w:t>
      </w:r>
      <w:r w:rsidR="00DE0908" w:rsidRPr="006D2091">
        <w:rPr>
          <w:sz w:val="28"/>
          <w:szCs w:val="28"/>
          <w:lang w:val="uk-UA"/>
        </w:rPr>
        <w:t xml:space="preserve"> </w:t>
      </w:r>
      <w:r w:rsidR="00657D89" w:rsidRPr="006D2091">
        <w:rPr>
          <w:sz w:val="28"/>
          <w:szCs w:val="28"/>
          <w:lang w:val="en-US"/>
        </w:rPr>
        <w:t>S</w:t>
      </w:r>
      <w:proofErr w:type="spellStart"/>
      <w:r w:rsidR="00657D89" w:rsidRPr="006D2091">
        <w:rPr>
          <w:sz w:val="28"/>
          <w:szCs w:val="28"/>
          <w:lang w:val="uk-UA"/>
        </w:rPr>
        <w:t>pectral</w:t>
      </w:r>
      <w:proofErr w:type="spellEnd"/>
      <w:r w:rsidR="00657D89" w:rsidRPr="006D2091">
        <w:rPr>
          <w:sz w:val="28"/>
          <w:szCs w:val="28"/>
          <w:lang w:val="uk-UA"/>
        </w:rPr>
        <w:t xml:space="preserve"> </w:t>
      </w:r>
      <w:proofErr w:type="spellStart"/>
      <w:r w:rsidR="00657D89" w:rsidRPr="006D2091">
        <w:rPr>
          <w:sz w:val="28"/>
          <w:szCs w:val="28"/>
          <w:lang w:val="uk-UA"/>
        </w:rPr>
        <w:t>characteristics</w:t>
      </w:r>
      <w:proofErr w:type="spellEnd"/>
      <w:r w:rsidR="00657D89" w:rsidRPr="006D2091">
        <w:rPr>
          <w:sz w:val="28"/>
          <w:szCs w:val="28"/>
          <w:lang w:val="uk-UA"/>
        </w:rPr>
        <w:t xml:space="preserve"> </w:t>
      </w:r>
      <w:proofErr w:type="spellStart"/>
      <w:r w:rsidR="00657D89" w:rsidRPr="006D2091">
        <w:rPr>
          <w:sz w:val="28"/>
          <w:szCs w:val="28"/>
          <w:lang w:val="uk-UA"/>
        </w:rPr>
        <w:t>of</w:t>
      </w:r>
      <w:proofErr w:type="spellEnd"/>
      <w:r w:rsidR="00657D89" w:rsidRPr="006D2091">
        <w:rPr>
          <w:sz w:val="28"/>
          <w:szCs w:val="28"/>
          <w:lang w:val="uk-UA"/>
        </w:rPr>
        <w:t xml:space="preserve"> s - </w:t>
      </w:r>
      <w:proofErr w:type="spellStart"/>
      <w:r w:rsidR="00657D89" w:rsidRPr="006D2091">
        <w:rPr>
          <w:sz w:val="28"/>
          <w:szCs w:val="28"/>
          <w:lang w:val="uk-UA"/>
        </w:rPr>
        <w:t>diodes</w:t>
      </w:r>
      <w:proofErr w:type="spellEnd"/>
      <w:r w:rsidR="00657D89" w:rsidRPr="006D2091">
        <w:rPr>
          <w:sz w:val="28"/>
          <w:szCs w:val="28"/>
          <w:lang w:val="uk-UA"/>
        </w:rPr>
        <w:t xml:space="preserve"> </w:t>
      </w:r>
      <w:proofErr w:type="spellStart"/>
      <w:r w:rsidR="00657D89" w:rsidRPr="006D2091">
        <w:rPr>
          <w:sz w:val="28"/>
          <w:szCs w:val="28"/>
          <w:lang w:val="uk-UA"/>
        </w:rPr>
        <w:t>grown</w:t>
      </w:r>
      <w:proofErr w:type="spellEnd"/>
      <w:r w:rsidR="00657D89" w:rsidRPr="006D2091">
        <w:rPr>
          <w:sz w:val="28"/>
          <w:szCs w:val="28"/>
          <w:lang w:val="uk-UA"/>
        </w:rPr>
        <w:t xml:space="preserve"> </w:t>
      </w:r>
      <w:proofErr w:type="spellStart"/>
      <w:r w:rsidR="00657D89" w:rsidRPr="006D2091">
        <w:rPr>
          <w:sz w:val="28"/>
          <w:szCs w:val="28"/>
          <w:lang w:val="uk-UA"/>
        </w:rPr>
        <w:t>on</w:t>
      </w:r>
      <w:proofErr w:type="spellEnd"/>
      <w:r w:rsidR="00657D89" w:rsidRPr="006D2091">
        <w:rPr>
          <w:sz w:val="28"/>
          <w:szCs w:val="28"/>
          <w:lang w:val="uk-UA"/>
        </w:rPr>
        <w:t xml:space="preserve"> </w:t>
      </w:r>
      <w:proofErr w:type="spellStart"/>
      <w:r w:rsidR="00657D89" w:rsidRPr="006D2091">
        <w:rPr>
          <w:sz w:val="28"/>
          <w:szCs w:val="28"/>
          <w:lang w:val="uk-UA"/>
        </w:rPr>
        <w:t>the</w:t>
      </w:r>
      <w:proofErr w:type="spellEnd"/>
      <w:r w:rsidR="00657D89" w:rsidRPr="006D2091">
        <w:rPr>
          <w:sz w:val="28"/>
          <w:szCs w:val="28"/>
          <w:lang w:val="uk-UA"/>
        </w:rPr>
        <w:t xml:space="preserve"> </w:t>
      </w:r>
      <w:proofErr w:type="spellStart"/>
      <w:r w:rsidR="00657D89" w:rsidRPr="006D2091">
        <w:rPr>
          <w:sz w:val="28"/>
          <w:szCs w:val="28"/>
          <w:lang w:val="uk-UA"/>
        </w:rPr>
        <w:t>basis</w:t>
      </w:r>
      <w:proofErr w:type="spellEnd"/>
      <w:r w:rsidR="00657D89" w:rsidRPr="006D2091">
        <w:rPr>
          <w:sz w:val="28"/>
          <w:szCs w:val="28"/>
          <w:lang w:val="uk-UA"/>
        </w:rPr>
        <w:t xml:space="preserve"> </w:t>
      </w:r>
      <w:proofErr w:type="spellStart"/>
      <w:r w:rsidR="00657D89" w:rsidRPr="006D2091">
        <w:rPr>
          <w:sz w:val="28"/>
          <w:szCs w:val="28"/>
          <w:lang w:val="uk-UA"/>
        </w:rPr>
        <w:t>of</w:t>
      </w:r>
      <w:proofErr w:type="spellEnd"/>
      <w:r w:rsidR="00657D89" w:rsidRPr="006D2091">
        <w:rPr>
          <w:sz w:val="28"/>
          <w:szCs w:val="28"/>
          <w:lang w:val="uk-UA"/>
        </w:rPr>
        <w:t xml:space="preserve"> </w:t>
      </w:r>
      <w:proofErr w:type="spellStart"/>
      <w:r w:rsidR="00657D89" w:rsidRPr="006D2091">
        <w:rPr>
          <w:sz w:val="28"/>
          <w:szCs w:val="28"/>
          <w:lang w:val="uk-UA"/>
        </w:rPr>
        <w:t>gallium</w:t>
      </w:r>
      <w:proofErr w:type="spellEnd"/>
      <w:r w:rsidR="00657D89" w:rsidRPr="006D2091">
        <w:rPr>
          <w:sz w:val="28"/>
          <w:szCs w:val="28"/>
          <w:lang w:val="uk-UA"/>
        </w:rPr>
        <w:t xml:space="preserve"> </w:t>
      </w:r>
      <w:proofErr w:type="spellStart"/>
      <w:r w:rsidR="00657D89" w:rsidRPr="006D2091">
        <w:rPr>
          <w:sz w:val="28"/>
          <w:szCs w:val="28"/>
          <w:lang w:val="uk-UA"/>
        </w:rPr>
        <w:t>phosphide</w:t>
      </w:r>
      <w:proofErr w:type="spellEnd"/>
      <w:r w:rsidR="00657D89" w:rsidRPr="006D2091">
        <w:rPr>
          <w:sz w:val="28"/>
          <w:szCs w:val="28"/>
          <w:lang w:val="en-US"/>
        </w:rPr>
        <w:t>.</w:t>
      </w:r>
      <w:r w:rsidR="00657D89" w:rsidRPr="006D2091">
        <w:rPr>
          <w:sz w:val="28"/>
          <w:szCs w:val="28"/>
          <w:lang w:val="uk-UA"/>
        </w:rPr>
        <w:t xml:space="preserve"> </w:t>
      </w:r>
      <w:proofErr w:type="spellStart"/>
      <w:r w:rsidR="00657D89" w:rsidRPr="006D2091">
        <w:rPr>
          <w:sz w:val="28"/>
          <w:szCs w:val="28"/>
          <w:lang w:val="uk-UA"/>
        </w:rPr>
        <w:t>Bulletin</w:t>
      </w:r>
      <w:proofErr w:type="spellEnd"/>
      <w:r w:rsidR="00657D89" w:rsidRPr="006D2091">
        <w:rPr>
          <w:sz w:val="28"/>
          <w:szCs w:val="28"/>
          <w:lang w:val="uk-UA"/>
        </w:rPr>
        <w:t xml:space="preserve"> </w:t>
      </w:r>
      <w:proofErr w:type="spellStart"/>
      <w:r w:rsidR="00657D89" w:rsidRPr="006D2091">
        <w:rPr>
          <w:sz w:val="28"/>
          <w:szCs w:val="28"/>
          <w:lang w:val="uk-UA"/>
        </w:rPr>
        <w:t>of</w:t>
      </w:r>
      <w:proofErr w:type="spellEnd"/>
      <w:r w:rsidR="00657D89" w:rsidRPr="006D2091">
        <w:rPr>
          <w:sz w:val="28"/>
          <w:szCs w:val="28"/>
          <w:lang w:val="uk-UA"/>
        </w:rPr>
        <w:t xml:space="preserve"> </w:t>
      </w:r>
      <w:proofErr w:type="spellStart"/>
      <w:r w:rsidR="00657D89" w:rsidRPr="006D2091">
        <w:rPr>
          <w:sz w:val="28"/>
          <w:szCs w:val="28"/>
          <w:lang w:val="uk-UA"/>
        </w:rPr>
        <w:t>Cherkasy</w:t>
      </w:r>
      <w:proofErr w:type="spellEnd"/>
      <w:r w:rsidR="00657D89" w:rsidRPr="006D2091">
        <w:rPr>
          <w:sz w:val="28"/>
          <w:szCs w:val="28"/>
          <w:lang w:val="uk-UA"/>
        </w:rPr>
        <w:t xml:space="preserve"> </w:t>
      </w:r>
      <w:proofErr w:type="spellStart"/>
      <w:r w:rsidR="00657D89" w:rsidRPr="006D2091">
        <w:rPr>
          <w:sz w:val="28"/>
          <w:szCs w:val="28"/>
          <w:lang w:val="uk-UA"/>
        </w:rPr>
        <w:t>University</w:t>
      </w:r>
      <w:proofErr w:type="spellEnd"/>
      <w:r w:rsidR="00657D89" w:rsidRPr="006D2091">
        <w:rPr>
          <w:sz w:val="28"/>
          <w:szCs w:val="28"/>
          <w:lang w:val="uk-UA"/>
        </w:rPr>
        <w:t xml:space="preserve">. </w:t>
      </w:r>
      <w:proofErr w:type="spellStart"/>
      <w:r w:rsidR="00657D89" w:rsidRPr="006D2091">
        <w:rPr>
          <w:sz w:val="28"/>
          <w:szCs w:val="28"/>
          <w:lang w:val="uk-UA"/>
        </w:rPr>
        <w:t>Series</w:t>
      </w:r>
      <w:proofErr w:type="spellEnd"/>
      <w:r w:rsidR="00657D89" w:rsidRPr="006D2091">
        <w:rPr>
          <w:sz w:val="28"/>
          <w:szCs w:val="28"/>
          <w:lang w:val="uk-UA"/>
        </w:rPr>
        <w:t xml:space="preserve"> "</w:t>
      </w:r>
      <w:proofErr w:type="spellStart"/>
      <w:r w:rsidR="00657D89" w:rsidRPr="006D2091">
        <w:rPr>
          <w:sz w:val="28"/>
          <w:szCs w:val="28"/>
          <w:lang w:val="uk-UA"/>
        </w:rPr>
        <w:t>Physics</w:t>
      </w:r>
      <w:proofErr w:type="spellEnd"/>
      <w:r w:rsidR="00657D89" w:rsidRPr="006D2091">
        <w:rPr>
          <w:sz w:val="28"/>
          <w:szCs w:val="28"/>
          <w:lang w:val="uk-UA"/>
        </w:rPr>
        <w:t xml:space="preserve"> </w:t>
      </w:r>
      <w:proofErr w:type="spellStart"/>
      <w:r w:rsidR="00657D89" w:rsidRPr="006D2091">
        <w:rPr>
          <w:sz w:val="28"/>
          <w:szCs w:val="28"/>
          <w:lang w:val="uk-UA"/>
        </w:rPr>
        <w:t>and</w:t>
      </w:r>
      <w:proofErr w:type="spellEnd"/>
      <w:r w:rsidR="00657D89" w:rsidRPr="006D2091">
        <w:rPr>
          <w:sz w:val="28"/>
          <w:szCs w:val="28"/>
          <w:lang w:val="uk-UA"/>
        </w:rPr>
        <w:t xml:space="preserve"> </w:t>
      </w:r>
      <w:proofErr w:type="spellStart"/>
      <w:r w:rsidR="00657D89" w:rsidRPr="006D2091">
        <w:rPr>
          <w:sz w:val="28"/>
          <w:szCs w:val="28"/>
          <w:lang w:val="uk-UA"/>
        </w:rPr>
        <w:t>Mathematics</w:t>
      </w:r>
      <w:proofErr w:type="spellEnd"/>
      <w:r w:rsidR="00657D89" w:rsidRPr="006D2091">
        <w:rPr>
          <w:sz w:val="28"/>
          <w:szCs w:val="28"/>
          <w:lang w:val="uk-UA"/>
        </w:rPr>
        <w:t>"</w:t>
      </w:r>
      <w:r w:rsidR="00657D89" w:rsidRPr="006D2091">
        <w:rPr>
          <w:sz w:val="28"/>
          <w:szCs w:val="28"/>
          <w:lang w:val="en-US"/>
        </w:rPr>
        <w:t xml:space="preserve"> </w:t>
      </w:r>
      <w:proofErr w:type="spellStart"/>
      <w:r w:rsidR="00872AD9" w:rsidRPr="006D2091">
        <w:rPr>
          <w:sz w:val="28"/>
          <w:szCs w:val="28"/>
          <w:lang w:val="uk-UA"/>
        </w:rPr>
        <w:t>Vol</w:t>
      </w:r>
      <w:proofErr w:type="spellEnd"/>
      <w:r w:rsidR="00872AD9" w:rsidRPr="006D2091">
        <w:rPr>
          <w:sz w:val="28"/>
          <w:szCs w:val="28"/>
          <w:lang w:val="uk-UA"/>
        </w:rPr>
        <w:t xml:space="preserve">. 1 </w:t>
      </w:r>
      <w:proofErr w:type="spellStart"/>
      <w:r w:rsidR="00872AD9" w:rsidRPr="006D2091">
        <w:rPr>
          <w:sz w:val="28"/>
          <w:szCs w:val="28"/>
          <w:lang w:val="uk-UA"/>
        </w:rPr>
        <w:t>No</w:t>
      </w:r>
      <w:proofErr w:type="spellEnd"/>
      <w:r w:rsidR="00872AD9" w:rsidRPr="006D2091">
        <w:rPr>
          <w:sz w:val="28"/>
          <w:szCs w:val="28"/>
          <w:lang w:val="uk-UA"/>
        </w:rPr>
        <w:t>. 1. 2023</w:t>
      </w:r>
      <w:r w:rsidR="00DE0908" w:rsidRPr="006D2091">
        <w:rPr>
          <w:sz w:val="28"/>
          <w:szCs w:val="28"/>
          <w:lang w:val="uk-UA"/>
        </w:rPr>
        <w:t xml:space="preserve"> </w:t>
      </w:r>
      <w:r w:rsidR="00A44890" w:rsidRPr="006D2091">
        <w:rPr>
          <w:sz w:val="28"/>
          <w:szCs w:val="28"/>
          <w:lang w:val="uk-UA"/>
        </w:rPr>
        <w:t xml:space="preserve">  </w:t>
      </w:r>
      <w:hyperlink r:id="rId14" w:history="1">
        <w:r w:rsidR="005466E2" w:rsidRPr="006D2091">
          <w:rPr>
            <w:rStyle w:val="a9"/>
            <w:sz w:val="28"/>
            <w:szCs w:val="28"/>
            <w:lang w:val="uk-UA"/>
          </w:rPr>
          <w:t>https://doi.org/10.31651/2076-5851-2023-37-49</w:t>
        </w:r>
      </w:hyperlink>
      <w:r w:rsidR="00DE0908" w:rsidRPr="006D2091">
        <w:rPr>
          <w:sz w:val="28"/>
          <w:szCs w:val="28"/>
          <w:lang w:val="uk-UA"/>
        </w:rPr>
        <w:t xml:space="preserve"> </w:t>
      </w:r>
    </w:p>
    <w:p w14:paraId="59A97F0F" w14:textId="535F4361" w:rsidR="001C229E" w:rsidRDefault="002F128B" w:rsidP="00E2653C">
      <w:pPr>
        <w:pStyle w:val="a5"/>
        <w:numPr>
          <w:ilvl w:val="0"/>
          <w:numId w:val="2"/>
        </w:numPr>
        <w:tabs>
          <w:tab w:val="left" w:pos="1348"/>
          <w:tab w:val="left" w:pos="3482"/>
          <w:tab w:val="left" w:pos="4364"/>
          <w:tab w:val="left" w:pos="6791"/>
          <w:tab w:val="left" w:pos="8178"/>
          <w:tab w:val="left" w:pos="9214"/>
        </w:tabs>
        <w:spacing w:line="360" w:lineRule="auto"/>
        <w:ind w:left="709" w:right="-1" w:hanging="425"/>
        <w:jc w:val="both"/>
        <w:rPr>
          <w:sz w:val="28"/>
          <w:szCs w:val="28"/>
          <w:lang w:val="en-US"/>
        </w:rPr>
      </w:pPr>
      <w:r w:rsidRPr="006D2091">
        <w:rPr>
          <w:b/>
          <w:sz w:val="28"/>
          <w:szCs w:val="28"/>
          <w:lang w:val="en-US"/>
        </w:rPr>
        <w:t>D</w:t>
      </w:r>
      <w:r w:rsidRPr="006D2091">
        <w:rPr>
          <w:b/>
          <w:sz w:val="28"/>
          <w:szCs w:val="28"/>
          <w:lang w:val="uk-UA"/>
        </w:rPr>
        <w:t xml:space="preserve">. </w:t>
      </w:r>
      <w:r w:rsidRPr="006D2091">
        <w:rPr>
          <w:b/>
          <w:sz w:val="28"/>
          <w:szCs w:val="28"/>
          <w:lang w:val="en-US"/>
        </w:rPr>
        <w:t>P</w:t>
      </w:r>
      <w:r w:rsidRPr="006D2091">
        <w:rPr>
          <w:b/>
          <w:sz w:val="28"/>
          <w:szCs w:val="28"/>
          <w:lang w:val="uk-UA"/>
        </w:rPr>
        <w:t xml:space="preserve">. </w:t>
      </w:r>
      <w:proofErr w:type="spellStart"/>
      <w:r w:rsidRPr="006D2091">
        <w:rPr>
          <w:b/>
          <w:sz w:val="28"/>
          <w:szCs w:val="28"/>
          <w:lang w:val="en-US"/>
        </w:rPr>
        <w:t>Stratilat</w:t>
      </w:r>
      <w:proofErr w:type="spellEnd"/>
      <w:r w:rsidRPr="006D2091">
        <w:rPr>
          <w:b/>
          <w:sz w:val="28"/>
          <w:szCs w:val="28"/>
          <w:lang w:val="uk-UA"/>
        </w:rPr>
        <w:t>,</w:t>
      </w:r>
      <w:r w:rsidR="001C229E" w:rsidRPr="006D2091">
        <w:rPr>
          <w:sz w:val="28"/>
          <w:szCs w:val="28"/>
          <w:lang w:val="uk-UA"/>
        </w:rPr>
        <w:t xml:space="preserve"> </w:t>
      </w:r>
      <w:r w:rsidR="006D277F" w:rsidRPr="006D2091">
        <w:rPr>
          <w:sz w:val="28"/>
          <w:szCs w:val="28"/>
          <w:lang w:val="en-US"/>
        </w:rPr>
        <w:t>O</w:t>
      </w:r>
      <w:r w:rsidR="006D277F" w:rsidRPr="006D2091">
        <w:rPr>
          <w:sz w:val="28"/>
          <w:szCs w:val="28"/>
          <w:lang w:val="uk-UA"/>
        </w:rPr>
        <w:t>.</w:t>
      </w:r>
      <w:r w:rsidR="001C229E" w:rsidRPr="006D2091">
        <w:rPr>
          <w:sz w:val="28"/>
          <w:szCs w:val="28"/>
          <w:lang w:val="en-US"/>
        </w:rPr>
        <w:t>G</w:t>
      </w:r>
      <w:r w:rsidR="001C229E" w:rsidRPr="006D2091">
        <w:rPr>
          <w:sz w:val="28"/>
          <w:szCs w:val="28"/>
          <w:lang w:val="uk-UA"/>
        </w:rPr>
        <w:t xml:space="preserve">. </w:t>
      </w:r>
      <w:proofErr w:type="spellStart"/>
      <w:r w:rsidR="001C229E" w:rsidRPr="006D2091">
        <w:rPr>
          <w:sz w:val="28"/>
          <w:szCs w:val="28"/>
          <w:lang w:val="en-US"/>
        </w:rPr>
        <w:t>Diakov</w:t>
      </w:r>
      <w:proofErr w:type="spellEnd"/>
      <w:r w:rsidR="001C229E" w:rsidRPr="006D2091">
        <w:rPr>
          <w:sz w:val="28"/>
          <w:szCs w:val="28"/>
          <w:lang w:val="uk-UA"/>
        </w:rPr>
        <w:t xml:space="preserve">, </w:t>
      </w:r>
      <w:proofErr w:type="spellStart"/>
      <w:r w:rsidR="001C229E" w:rsidRPr="006D2091">
        <w:rPr>
          <w:sz w:val="28"/>
          <w:szCs w:val="28"/>
          <w:lang w:val="uk-UA"/>
        </w:rPr>
        <w:t>І</w:t>
      </w:r>
      <w:r w:rsidR="006D277F" w:rsidRPr="006D2091">
        <w:rPr>
          <w:sz w:val="28"/>
          <w:szCs w:val="28"/>
          <w:lang w:val="uk-UA"/>
        </w:rPr>
        <w:t>.</w:t>
      </w:r>
      <w:r w:rsidR="001C229E" w:rsidRPr="006D2091">
        <w:rPr>
          <w:sz w:val="28"/>
          <w:szCs w:val="28"/>
          <w:lang w:val="uk-UA"/>
        </w:rPr>
        <w:t>А</w:t>
      </w:r>
      <w:proofErr w:type="spellEnd"/>
      <w:r w:rsidR="001C229E" w:rsidRPr="006D2091">
        <w:rPr>
          <w:sz w:val="28"/>
          <w:szCs w:val="28"/>
          <w:lang w:val="uk-UA"/>
        </w:rPr>
        <w:t xml:space="preserve">. </w:t>
      </w:r>
      <w:proofErr w:type="spellStart"/>
      <w:r w:rsidR="001C229E" w:rsidRPr="006D2091">
        <w:rPr>
          <w:sz w:val="28"/>
          <w:szCs w:val="28"/>
          <w:lang w:val="en-US"/>
        </w:rPr>
        <w:t>Maliuk</w:t>
      </w:r>
      <w:proofErr w:type="spellEnd"/>
      <w:proofErr w:type="gramStart"/>
      <w:r w:rsidR="001C229E" w:rsidRPr="006D2091">
        <w:rPr>
          <w:sz w:val="28"/>
          <w:szCs w:val="28"/>
          <w:lang w:val="uk-UA"/>
        </w:rPr>
        <w:t>, ,</w:t>
      </w:r>
      <w:proofErr w:type="gramEnd"/>
      <w:r w:rsidR="001C229E" w:rsidRPr="006D2091">
        <w:rPr>
          <w:sz w:val="28"/>
          <w:szCs w:val="28"/>
          <w:lang w:val="uk-UA"/>
        </w:rPr>
        <w:t xml:space="preserve"> М</w:t>
      </w:r>
      <w:r w:rsidR="006D277F" w:rsidRPr="006D2091">
        <w:rPr>
          <w:sz w:val="28"/>
          <w:szCs w:val="28"/>
          <w:lang w:val="uk-UA"/>
        </w:rPr>
        <w:t>.</w:t>
      </w:r>
      <w:r w:rsidR="006D277F" w:rsidRPr="006D2091">
        <w:rPr>
          <w:sz w:val="28"/>
          <w:szCs w:val="28"/>
          <w:lang w:val="en-US"/>
        </w:rPr>
        <w:t>V</w:t>
      </w:r>
      <w:r w:rsidR="006D277F" w:rsidRPr="006D2091">
        <w:rPr>
          <w:sz w:val="28"/>
          <w:szCs w:val="28"/>
          <w:lang w:val="uk-UA"/>
        </w:rPr>
        <w:t xml:space="preserve">. </w:t>
      </w:r>
      <w:proofErr w:type="spellStart"/>
      <w:r w:rsidR="006D277F" w:rsidRPr="006D2091">
        <w:rPr>
          <w:sz w:val="28"/>
          <w:szCs w:val="28"/>
          <w:lang w:val="en-US"/>
        </w:rPr>
        <w:t>Strilchuk</w:t>
      </w:r>
      <w:proofErr w:type="spellEnd"/>
      <w:r w:rsidR="006D277F" w:rsidRPr="006D2091">
        <w:rPr>
          <w:sz w:val="28"/>
          <w:szCs w:val="28"/>
          <w:lang w:val="uk-UA"/>
        </w:rPr>
        <w:t xml:space="preserve">, </w:t>
      </w:r>
      <w:r w:rsidR="006D277F" w:rsidRPr="006D2091">
        <w:rPr>
          <w:sz w:val="28"/>
          <w:szCs w:val="28"/>
          <w:lang w:val="en-US"/>
        </w:rPr>
        <w:t>V</w:t>
      </w:r>
      <w:r w:rsidR="006D277F" w:rsidRPr="006D2091">
        <w:rPr>
          <w:sz w:val="28"/>
          <w:szCs w:val="28"/>
          <w:lang w:val="uk-UA"/>
        </w:rPr>
        <w:t>.</w:t>
      </w:r>
      <w:r w:rsidR="001C229E" w:rsidRPr="006D2091">
        <w:rPr>
          <w:sz w:val="28"/>
          <w:szCs w:val="28"/>
          <w:lang w:val="en-US"/>
        </w:rPr>
        <w:t>V</w:t>
      </w:r>
      <w:r w:rsidR="001C229E" w:rsidRPr="006D2091">
        <w:rPr>
          <w:sz w:val="28"/>
          <w:szCs w:val="28"/>
          <w:lang w:val="uk-UA"/>
        </w:rPr>
        <w:t xml:space="preserve">. </w:t>
      </w:r>
      <w:proofErr w:type="spellStart"/>
      <w:r w:rsidR="001C229E" w:rsidRPr="006D2091">
        <w:rPr>
          <w:sz w:val="28"/>
          <w:szCs w:val="28"/>
          <w:lang w:val="en-US"/>
        </w:rPr>
        <w:t>Tryshyn</w:t>
      </w:r>
      <w:proofErr w:type="spellEnd"/>
      <w:r w:rsidR="001C229E" w:rsidRPr="006D2091">
        <w:rPr>
          <w:sz w:val="28"/>
          <w:szCs w:val="28"/>
          <w:lang w:val="uk-UA"/>
        </w:rPr>
        <w:t xml:space="preserve">. </w:t>
      </w:r>
      <w:r w:rsidR="001C229E" w:rsidRPr="006D2091">
        <w:rPr>
          <w:sz w:val="28"/>
          <w:szCs w:val="28"/>
          <w:lang w:val="en-US"/>
        </w:rPr>
        <w:t xml:space="preserve">Calculation of spectrum and neutron flux density in experimental channels of </w:t>
      </w:r>
      <w:proofErr w:type="spellStart"/>
      <w:r w:rsidR="001C229E" w:rsidRPr="006D2091">
        <w:rPr>
          <w:sz w:val="28"/>
          <w:szCs w:val="28"/>
          <w:lang w:val="en-US"/>
        </w:rPr>
        <w:t>WWR</w:t>
      </w:r>
      <w:proofErr w:type="spellEnd"/>
      <w:r w:rsidR="001C229E" w:rsidRPr="006D2091">
        <w:rPr>
          <w:sz w:val="28"/>
          <w:szCs w:val="28"/>
          <w:lang w:val="en-US"/>
        </w:rPr>
        <w:t xml:space="preserve">-M reactor. </w:t>
      </w:r>
      <w:r w:rsidR="001C229E" w:rsidRPr="006D2091">
        <w:rPr>
          <w:sz w:val="28"/>
          <w:szCs w:val="28"/>
          <w:lang w:val="uk-UA"/>
        </w:rPr>
        <w:t>Ядерна фізика та</w:t>
      </w:r>
      <w:r w:rsidR="001C229E" w:rsidRPr="006D2091">
        <w:rPr>
          <w:spacing w:val="-1"/>
          <w:sz w:val="28"/>
          <w:szCs w:val="28"/>
          <w:lang w:val="uk-UA"/>
        </w:rPr>
        <w:t xml:space="preserve"> </w:t>
      </w:r>
      <w:r w:rsidR="001C229E" w:rsidRPr="006D2091">
        <w:rPr>
          <w:sz w:val="28"/>
          <w:szCs w:val="28"/>
          <w:lang w:val="uk-UA"/>
        </w:rPr>
        <w:t>енергетика</w:t>
      </w:r>
      <w:r w:rsidR="001C229E" w:rsidRPr="006D2091">
        <w:rPr>
          <w:sz w:val="28"/>
          <w:szCs w:val="28"/>
          <w:lang w:val="en-US"/>
        </w:rPr>
        <w:t xml:space="preserve"> 22. 2021. C. 243-248</w:t>
      </w:r>
      <w:r w:rsidR="00533B3C" w:rsidRPr="006D2091">
        <w:rPr>
          <w:sz w:val="28"/>
          <w:szCs w:val="28"/>
          <w:lang w:val="en-US"/>
        </w:rPr>
        <w:t xml:space="preserve">. </w:t>
      </w:r>
      <w:r w:rsidR="00CB0D00" w:rsidRPr="006D2091">
        <w:rPr>
          <w:sz w:val="28"/>
          <w:szCs w:val="28"/>
          <w:lang w:val="uk-UA"/>
        </w:rPr>
        <w:t>(</w:t>
      </w:r>
      <w:r w:rsidR="00CB0D00" w:rsidRPr="006D2091">
        <w:rPr>
          <w:sz w:val="28"/>
          <w:szCs w:val="28"/>
          <w:lang w:val="en-US"/>
        </w:rPr>
        <w:t>Q-3, SCOPUS, EBSCO)</w:t>
      </w:r>
      <w:r w:rsidR="00CB0D00">
        <w:rPr>
          <w:sz w:val="28"/>
          <w:szCs w:val="28"/>
          <w:lang w:val="uk-UA"/>
        </w:rPr>
        <w:t xml:space="preserve"> </w:t>
      </w:r>
      <w:hyperlink r:id="rId15" w:history="1">
        <w:r w:rsidR="00533B3C" w:rsidRPr="006D2091">
          <w:rPr>
            <w:rStyle w:val="a9"/>
            <w:sz w:val="28"/>
            <w:szCs w:val="28"/>
            <w:lang w:val="en-US"/>
          </w:rPr>
          <w:t>https://doi.org/10.15407/jnpae2021.03.243</w:t>
        </w:r>
      </w:hyperlink>
      <w:r w:rsidR="00533B3C" w:rsidRPr="006D2091">
        <w:rPr>
          <w:sz w:val="28"/>
          <w:szCs w:val="28"/>
          <w:lang w:val="en-US"/>
        </w:rPr>
        <w:t xml:space="preserve"> </w:t>
      </w:r>
    </w:p>
    <w:p w14:paraId="2580B05B" w14:textId="718C3740" w:rsidR="004E088C" w:rsidRPr="00A54AE4" w:rsidRDefault="00A54AE4" w:rsidP="00A54AE4">
      <w:pPr>
        <w:pStyle w:val="a5"/>
        <w:numPr>
          <w:ilvl w:val="0"/>
          <w:numId w:val="2"/>
        </w:numPr>
        <w:tabs>
          <w:tab w:val="left" w:pos="1348"/>
          <w:tab w:val="left" w:pos="3482"/>
          <w:tab w:val="left" w:pos="4364"/>
          <w:tab w:val="left" w:pos="6791"/>
          <w:tab w:val="left" w:pos="8178"/>
          <w:tab w:val="left" w:pos="9214"/>
        </w:tabs>
        <w:spacing w:line="360" w:lineRule="auto"/>
        <w:ind w:left="709" w:right="-1" w:hanging="425"/>
        <w:jc w:val="both"/>
        <w:rPr>
          <w:sz w:val="28"/>
          <w:szCs w:val="28"/>
          <w:lang w:val="en-US"/>
        </w:rPr>
      </w:pPr>
      <w:r w:rsidRPr="00A54AE4">
        <w:rPr>
          <w:b/>
          <w:sz w:val="28"/>
          <w:szCs w:val="28"/>
          <w:lang w:val="en-US"/>
        </w:rPr>
        <w:t>D</w:t>
      </w:r>
      <w:r w:rsidRPr="00A54AE4">
        <w:rPr>
          <w:b/>
          <w:sz w:val="28"/>
          <w:szCs w:val="28"/>
          <w:lang w:val="uk-UA"/>
        </w:rPr>
        <w:t>.</w:t>
      </w:r>
      <w:r w:rsidRPr="00A54AE4">
        <w:rPr>
          <w:b/>
          <w:sz w:val="28"/>
          <w:szCs w:val="28"/>
          <w:lang w:val="en-US"/>
        </w:rPr>
        <w:t>P</w:t>
      </w:r>
      <w:r w:rsidRPr="00A54AE4">
        <w:rPr>
          <w:b/>
          <w:sz w:val="28"/>
          <w:szCs w:val="28"/>
          <w:lang w:val="uk-UA"/>
        </w:rPr>
        <w:t xml:space="preserve">. </w:t>
      </w:r>
      <w:proofErr w:type="spellStart"/>
      <w:r w:rsidRPr="00A54AE4">
        <w:rPr>
          <w:b/>
          <w:sz w:val="28"/>
          <w:szCs w:val="28"/>
          <w:lang w:val="en-US"/>
        </w:rPr>
        <w:t>Stratilat</w:t>
      </w:r>
      <w:proofErr w:type="spellEnd"/>
      <w:r w:rsidRPr="00A54AE4">
        <w:rPr>
          <w:b/>
          <w:sz w:val="28"/>
          <w:szCs w:val="28"/>
          <w:lang w:val="en-US"/>
        </w:rPr>
        <w:t xml:space="preserve">, </w:t>
      </w:r>
      <w:proofErr w:type="spellStart"/>
      <w:r w:rsidRPr="00A54AE4">
        <w:rPr>
          <w:sz w:val="28"/>
          <w:szCs w:val="28"/>
          <w:lang w:val="uk-UA"/>
        </w:rPr>
        <w:t>R.M.Vernydub</w:t>
      </w:r>
      <w:proofErr w:type="spellEnd"/>
      <w:r w:rsidRPr="00A54AE4">
        <w:rPr>
          <w:sz w:val="28"/>
          <w:szCs w:val="28"/>
          <w:lang w:val="uk-UA"/>
        </w:rPr>
        <w:t xml:space="preserve">, </w:t>
      </w:r>
      <w:proofErr w:type="spellStart"/>
      <w:r w:rsidRPr="00A54AE4">
        <w:rPr>
          <w:sz w:val="28"/>
          <w:szCs w:val="28"/>
          <w:lang w:val="uk-UA"/>
        </w:rPr>
        <w:t>T.I</w:t>
      </w:r>
      <w:proofErr w:type="spellEnd"/>
      <w:r w:rsidRPr="00A54AE4">
        <w:rPr>
          <w:sz w:val="28"/>
          <w:szCs w:val="28"/>
          <w:lang w:val="uk-UA"/>
        </w:rPr>
        <w:t xml:space="preserve">. </w:t>
      </w:r>
      <w:proofErr w:type="spellStart"/>
      <w:r w:rsidRPr="00A54AE4">
        <w:rPr>
          <w:sz w:val="28"/>
          <w:szCs w:val="28"/>
          <w:lang w:val="uk-UA"/>
        </w:rPr>
        <w:t>Mosiuk</w:t>
      </w:r>
      <w:proofErr w:type="spellEnd"/>
      <w:r w:rsidRPr="00A54AE4">
        <w:rPr>
          <w:sz w:val="28"/>
          <w:szCs w:val="28"/>
          <w:lang w:val="uk-UA"/>
        </w:rPr>
        <w:t xml:space="preserve">, </w:t>
      </w:r>
      <w:r w:rsidRPr="00A54AE4">
        <w:rPr>
          <w:sz w:val="28"/>
          <w:szCs w:val="28"/>
          <w:lang w:val="en-US"/>
        </w:rPr>
        <w:t xml:space="preserve">I.V. Petrenko, </w:t>
      </w:r>
      <w:proofErr w:type="spellStart"/>
      <w:r w:rsidRPr="00A54AE4">
        <w:rPr>
          <w:sz w:val="28"/>
          <w:szCs w:val="28"/>
          <w:lang w:val="uk-UA"/>
        </w:rPr>
        <w:t>O.I</w:t>
      </w:r>
      <w:proofErr w:type="spellEnd"/>
      <w:r w:rsidRPr="00A54AE4">
        <w:rPr>
          <w:sz w:val="28"/>
          <w:szCs w:val="28"/>
          <w:lang w:val="uk-UA"/>
        </w:rPr>
        <w:t>.</w:t>
      </w:r>
      <w:r w:rsidRPr="00A54AE4">
        <w:rPr>
          <w:sz w:val="28"/>
          <w:szCs w:val="28"/>
          <w:lang w:val="en-US"/>
        </w:rPr>
        <w:t xml:space="preserve"> </w:t>
      </w:r>
      <w:proofErr w:type="spellStart"/>
      <w:r w:rsidRPr="00A54AE4">
        <w:rPr>
          <w:sz w:val="28"/>
          <w:szCs w:val="28"/>
          <w:lang w:val="uk-UA"/>
        </w:rPr>
        <w:t>Radkevych</w:t>
      </w:r>
      <w:proofErr w:type="spellEnd"/>
      <w:r w:rsidRPr="00A54AE4">
        <w:rPr>
          <w:sz w:val="28"/>
          <w:szCs w:val="28"/>
          <w:lang w:val="uk-UA"/>
        </w:rPr>
        <w:t>,</w:t>
      </w:r>
      <w:r w:rsidRPr="00A54AE4">
        <w:rPr>
          <w:sz w:val="28"/>
          <w:szCs w:val="28"/>
          <w:lang w:val="en-US"/>
        </w:rPr>
        <w:t xml:space="preserve"> </w:t>
      </w:r>
      <w:proofErr w:type="spellStart"/>
      <w:r w:rsidRPr="00A54AE4">
        <w:rPr>
          <w:sz w:val="28"/>
          <w:szCs w:val="28"/>
          <w:lang w:val="uk-UA"/>
        </w:rPr>
        <w:t>V.P</w:t>
      </w:r>
      <w:proofErr w:type="spellEnd"/>
      <w:r w:rsidRPr="00A54AE4">
        <w:rPr>
          <w:sz w:val="28"/>
          <w:szCs w:val="28"/>
          <w:lang w:val="uk-UA"/>
        </w:rPr>
        <w:t xml:space="preserve">. </w:t>
      </w:r>
      <w:proofErr w:type="spellStart"/>
      <w:r w:rsidRPr="00A54AE4">
        <w:rPr>
          <w:sz w:val="28"/>
          <w:szCs w:val="28"/>
          <w:lang w:val="uk-UA"/>
        </w:rPr>
        <w:t>Tartachnyk</w:t>
      </w:r>
      <w:proofErr w:type="spellEnd"/>
      <w:r w:rsidRPr="00A54AE4">
        <w:rPr>
          <w:sz w:val="28"/>
          <w:szCs w:val="28"/>
          <w:lang w:val="en-US"/>
        </w:rPr>
        <w:t>. Characteristics of the radiation spectra of initial and electron-</w:t>
      </w:r>
      <w:proofErr w:type="spellStart"/>
      <w:r w:rsidRPr="00A54AE4">
        <w:rPr>
          <w:sz w:val="28"/>
          <w:szCs w:val="28"/>
          <w:lang w:val="en-US"/>
        </w:rPr>
        <w:t>iradiated</w:t>
      </w:r>
      <w:proofErr w:type="spellEnd"/>
      <w:r w:rsidRPr="00A54AE4">
        <w:rPr>
          <w:sz w:val="28"/>
          <w:szCs w:val="28"/>
          <w:lang w:val="en-US"/>
        </w:rPr>
        <w:t xml:space="preserve"> UV </w:t>
      </w:r>
      <w:proofErr w:type="spellStart"/>
      <w:r w:rsidRPr="00A54AE4">
        <w:rPr>
          <w:sz w:val="28"/>
          <w:szCs w:val="28"/>
          <w:lang w:val="en-US"/>
        </w:rPr>
        <w:t>InGaN</w:t>
      </w:r>
      <w:proofErr w:type="spellEnd"/>
      <w:r w:rsidRPr="00A54AE4">
        <w:rPr>
          <w:sz w:val="28"/>
          <w:szCs w:val="28"/>
          <w:lang w:val="en-US"/>
        </w:rPr>
        <w:t xml:space="preserve"> LEDs. Interdisciplinary Studies of Complex Systems. </w:t>
      </w:r>
      <w:proofErr w:type="spellStart"/>
      <w:r w:rsidRPr="00A54AE4">
        <w:rPr>
          <w:sz w:val="28"/>
          <w:szCs w:val="28"/>
          <w:lang w:val="en-US"/>
        </w:rPr>
        <w:t>Dragomanov</w:t>
      </w:r>
      <w:proofErr w:type="spellEnd"/>
      <w:r w:rsidRPr="00A54AE4">
        <w:rPr>
          <w:sz w:val="28"/>
          <w:szCs w:val="28"/>
          <w:lang w:val="en-US"/>
        </w:rPr>
        <w:t xml:space="preserve"> Ukrainian State University. </w:t>
      </w:r>
      <w:r w:rsidR="00FC22C2">
        <w:rPr>
          <w:sz w:val="28"/>
          <w:szCs w:val="28"/>
          <w:lang w:val="en-US"/>
        </w:rPr>
        <w:t>No. 23. 2023.</w:t>
      </w:r>
      <w:r w:rsidRPr="00A54AE4">
        <w:rPr>
          <w:sz w:val="28"/>
          <w:szCs w:val="28"/>
          <w:lang w:val="en-US"/>
        </w:rPr>
        <w:t xml:space="preserve"> </w:t>
      </w:r>
      <w:r w:rsidR="002922A9">
        <w:rPr>
          <w:sz w:val="28"/>
          <w:szCs w:val="28"/>
          <w:lang w:val="en-US"/>
        </w:rPr>
        <w:t xml:space="preserve">C. </w:t>
      </w:r>
      <w:r w:rsidRPr="00A54AE4">
        <w:rPr>
          <w:sz w:val="28"/>
          <w:szCs w:val="28"/>
          <w:lang w:val="en-US"/>
        </w:rPr>
        <w:t xml:space="preserve">57–69. </w:t>
      </w:r>
      <w:hyperlink r:id="rId16" w:history="1">
        <w:r w:rsidR="0041751E" w:rsidRPr="00C473BC">
          <w:rPr>
            <w:rStyle w:val="a9"/>
            <w:sz w:val="28"/>
            <w:szCs w:val="28"/>
            <w:lang w:val="en-US"/>
          </w:rPr>
          <w:t>https://doi.org/10.31392/iscs.2023.23.057</w:t>
        </w:r>
      </w:hyperlink>
      <w:r w:rsidR="0041751E">
        <w:rPr>
          <w:sz w:val="28"/>
          <w:szCs w:val="28"/>
          <w:lang w:val="en-US"/>
        </w:rPr>
        <w:t xml:space="preserve"> </w:t>
      </w:r>
    </w:p>
    <w:p w14:paraId="567C5863" w14:textId="77777777" w:rsidR="005466E2" w:rsidRPr="00A54AE4" w:rsidRDefault="005466E2" w:rsidP="00E2653C">
      <w:pPr>
        <w:pStyle w:val="a5"/>
        <w:tabs>
          <w:tab w:val="left" w:pos="1348"/>
          <w:tab w:val="left" w:pos="3482"/>
          <w:tab w:val="left" w:pos="4364"/>
          <w:tab w:val="left" w:pos="6791"/>
          <w:tab w:val="left" w:pos="8178"/>
          <w:tab w:val="left" w:pos="8647"/>
        </w:tabs>
        <w:spacing w:before="360" w:after="300" w:line="360" w:lineRule="auto"/>
        <w:ind w:left="709" w:right="-1" w:hanging="425"/>
        <w:jc w:val="center"/>
        <w:rPr>
          <w:b/>
          <w:sz w:val="28"/>
          <w:szCs w:val="28"/>
          <w:lang w:val="en-US"/>
        </w:rPr>
      </w:pPr>
      <w:proofErr w:type="spellStart"/>
      <w:r w:rsidRPr="006D2091">
        <w:rPr>
          <w:b/>
          <w:sz w:val="28"/>
          <w:szCs w:val="28"/>
        </w:rPr>
        <w:t>Праці</w:t>
      </w:r>
      <w:proofErr w:type="spellEnd"/>
      <w:r w:rsidRPr="00A54AE4">
        <w:rPr>
          <w:b/>
          <w:sz w:val="28"/>
          <w:szCs w:val="28"/>
          <w:lang w:val="en-US"/>
        </w:rPr>
        <w:t xml:space="preserve"> </w:t>
      </w:r>
      <w:r w:rsidRPr="006D2091">
        <w:rPr>
          <w:b/>
          <w:sz w:val="28"/>
          <w:szCs w:val="28"/>
        </w:rPr>
        <w:t>з</w:t>
      </w:r>
      <w:r w:rsidRPr="00A54AE4">
        <w:rPr>
          <w:b/>
          <w:sz w:val="28"/>
          <w:szCs w:val="28"/>
          <w:lang w:val="en-US"/>
        </w:rPr>
        <w:t xml:space="preserve"> </w:t>
      </w:r>
      <w:proofErr w:type="spellStart"/>
      <w:r w:rsidRPr="006D2091">
        <w:rPr>
          <w:b/>
          <w:sz w:val="28"/>
          <w:szCs w:val="28"/>
        </w:rPr>
        <w:t>представленими</w:t>
      </w:r>
      <w:proofErr w:type="spellEnd"/>
      <w:r w:rsidRPr="00A54AE4">
        <w:rPr>
          <w:b/>
          <w:sz w:val="28"/>
          <w:szCs w:val="28"/>
          <w:lang w:val="en-US"/>
        </w:rPr>
        <w:t xml:space="preserve"> </w:t>
      </w:r>
      <w:proofErr w:type="spellStart"/>
      <w:r w:rsidRPr="006D2091">
        <w:rPr>
          <w:b/>
          <w:sz w:val="28"/>
          <w:szCs w:val="28"/>
        </w:rPr>
        <w:t>матеріалами</w:t>
      </w:r>
      <w:proofErr w:type="spellEnd"/>
      <w:r w:rsidRPr="00A54AE4">
        <w:rPr>
          <w:b/>
          <w:sz w:val="28"/>
          <w:szCs w:val="28"/>
          <w:lang w:val="en-US"/>
        </w:rPr>
        <w:t xml:space="preserve"> </w:t>
      </w:r>
      <w:proofErr w:type="spellStart"/>
      <w:r w:rsidRPr="006D2091">
        <w:rPr>
          <w:b/>
          <w:sz w:val="28"/>
          <w:szCs w:val="28"/>
        </w:rPr>
        <w:t>апробації</w:t>
      </w:r>
      <w:proofErr w:type="spellEnd"/>
      <w:r w:rsidRPr="00A54AE4">
        <w:rPr>
          <w:b/>
          <w:sz w:val="28"/>
          <w:szCs w:val="28"/>
          <w:lang w:val="en-US"/>
        </w:rPr>
        <w:t xml:space="preserve"> </w:t>
      </w:r>
      <w:proofErr w:type="spellStart"/>
      <w:r w:rsidRPr="006D2091">
        <w:rPr>
          <w:b/>
          <w:sz w:val="28"/>
          <w:szCs w:val="28"/>
        </w:rPr>
        <w:t>дисертації</w:t>
      </w:r>
      <w:proofErr w:type="spellEnd"/>
      <w:r w:rsidRPr="00A54AE4">
        <w:rPr>
          <w:b/>
          <w:sz w:val="28"/>
          <w:szCs w:val="28"/>
          <w:lang w:val="en-US"/>
        </w:rPr>
        <w:t>.</w:t>
      </w:r>
    </w:p>
    <w:p w14:paraId="7B57B1B1" w14:textId="77777777" w:rsidR="00483DD1" w:rsidRPr="00C35255" w:rsidRDefault="008E68C8" w:rsidP="00E2653C">
      <w:pPr>
        <w:pStyle w:val="a5"/>
        <w:numPr>
          <w:ilvl w:val="0"/>
          <w:numId w:val="8"/>
        </w:numPr>
        <w:tabs>
          <w:tab w:val="left" w:pos="1348"/>
          <w:tab w:val="left" w:pos="3482"/>
          <w:tab w:val="left" w:pos="4364"/>
          <w:tab w:val="left" w:pos="5670"/>
          <w:tab w:val="left" w:pos="8178"/>
          <w:tab w:val="left" w:pos="9566"/>
        </w:tabs>
        <w:spacing w:line="360" w:lineRule="auto"/>
        <w:ind w:left="709" w:right="-1" w:hanging="425"/>
        <w:jc w:val="both"/>
        <w:rPr>
          <w:rStyle w:val="a9"/>
          <w:color w:val="auto"/>
          <w:sz w:val="28"/>
          <w:szCs w:val="28"/>
          <w:u w:val="none"/>
          <w:lang w:val="uk-UA"/>
        </w:rPr>
      </w:pPr>
      <w:proofErr w:type="spellStart"/>
      <w:r w:rsidRPr="006D2091">
        <w:rPr>
          <w:b/>
          <w:sz w:val="28"/>
          <w:szCs w:val="28"/>
          <w:lang w:val="uk-UA"/>
        </w:rPr>
        <w:t>Dmytro</w:t>
      </w:r>
      <w:proofErr w:type="spellEnd"/>
      <w:r w:rsidRPr="006D2091">
        <w:rPr>
          <w:b/>
          <w:sz w:val="28"/>
          <w:szCs w:val="28"/>
          <w:lang w:val="uk-UA"/>
        </w:rPr>
        <w:t xml:space="preserve"> </w:t>
      </w:r>
      <w:proofErr w:type="spellStart"/>
      <w:r w:rsidRPr="006D2091">
        <w:rPr>
          <w:b/>
          <w:sz w:val="28"/>
          <w:szCs w:val="28"/>
          <w:lang w:val="uk-UA"/>
        </w:rPr>
        <w:t>Stratilat</w:t>
      </w:r>
      <w:proofErr w:type="spellEnd"/>
      <w:r w:rsidRPr="006D2091">
        <w:rPr>
          <w:sz w:val="28"/>
          <w:szCs w:val="28"/>
          <w:lang w:val="uk-UA"/>
        </w:rPr>
        <w:t>,</w:t>
      </w:r>
      <w:r w:rsidRPr="006D2091">
        <w:rPr>
          <w:sz w:val="28"/>
          <w:szCs w:val="28"/>
          <w:lang w:val="en-US"/>
        </w:rPr>
        <w:t xml:space="preserve"> </w:t>
      </w:r>
      <w:proofErr w:type="spellStart"/>
      <w:r w:rsidRPr="006D2091">
        <w:rPr>
          <w:sz w:val="28"/>
          <w:szCs w:val="28"/>
          <w:lang w:val="uk-UA"/>
        </w:rPr>
        <w:t>Roman</w:t>
      </w:r>
      <w:proofErr w:type="spellEnd"/>
      <w:r w:rsidRPr="006D2091">
        <w:rPr>
          <w:sz w:val="28"/>
          <w:szCs w:val="28"/>
          <w:lang w:val="uk-UA"/>
        </w:rPr>
        <w:t xml:space="preserve"> </w:t>
      </w:r>
      <w:proofErr w:type="spellStart"/>
      <w:r w:rsidRPr="006D2091">
        <w:rPr>
          <w:sz w:val="28"/>
          <w:szCs w:val="28"/>
          <w:lang w:val="uk-UA"/>
        </w:rPr>
        <w:t>Vernydub</w:t>
      </w:r>
      <w:proofErr w:type="spellEnd"/>
      <w:r w:rsidRPr="006D2091">
        <w:rPr>
          <w:sz w:val="28"/>
          <w:szCs w:val="28"/>
          <w:lang w:val="uk-UA"/>
        </w:rPr>
        <w:t xml:space="preserve">, </w:t>
      </w:r>
      <w:proofErr w:type="spellStart"/>
      <w:r w:rsidRPr="006D2091">
        <w:rPr>
          <w:sz w:val="28"/>
          <w:szCs w:val="28"/>
          <w:lang w:val="uk-UA"/>
        </w:rPr>
        <w:t>Olena</w:t>
      </w:r>
      <w:proofErr w:type="spellEnd"/>
      <w:r w:rsidRPr="006D2091">
        <w:rPr>
          <w:sz w:val="28"/>
          <w:szCs w:val="28"/>
          <w:lang w:val="uk-UA"/>
        </w:rPr>
        <w:t xml:space="preserve"> </w:t>
      </w:r>
      <w:proofErr w:type="spellStart"/>
      <w:r w:rsidRPr="006D2091">
        <w:rPr>
          <w:sz w:val="28"/>
          <w:szCs w:val="28"/>
          <w:lang w:val="uk-UA"/>
        </w:rPr>
        <w:t>Kyrylenko</w:t>
      </w:r>
      <w:proofErr w:type="spellEnd"/>
      <w:r w:rsidRPr="006D2091">
        <w:rPr>
          <w:sz w:val="28"/>
          <w:szCs w:val="28"/>
          <w:lang w:val="uk-UA"/>
        </w:rPr>
        <w:t xml:space="preserve">, </w:t>
      </w:r>
      <w:proofErr w:type="spellStart"/>
      <w:r w:rsidRPr="006D2091">
        <w:rPr>
          <w:sz w:val="28"/>
          <w:szCs w:val="28"/>
          <w:lang w:val="uk-UA"/>
        </w:rPr>
        <w:t>Oksana</w:t>
      </w:r>
      <w:proofErr w:type="spellEnd"/>
      <w:r w:rsidRPr="006D2091">
        <w:rPr>
          <w:sz w:val="28"/>
          <w:szCs w:val="28"/>
          <w:lang w:val="uk-UA"/>
        </w:rPr>
        <w:t xml:space="preserve"> </w:t>
      </w:r>
      <w:proofErr w:type="spellStart"/>
      <w:r w:rsidRPr="006D2091">
        <w:rPr>
          <w:sz w:val="28"/>
          <w:szCs w:val="28"/>
          <w:lang w:val="uk-UA"/>
        </w:rPr>
        <w:t>Konoreva</w:t>
      </w:r>
      <w:proofErr w:type="spellEnd"/>
      <w:r w:rsidRPr="006D2091">
        <w:rPr>
          <w:sz w:val="28"/>
          <w:szCs w:val="28"/>
          <w:lang w:val="uk-UA"/>
        </w:rPr>
        <w:t xml:space="preserve">, </w:t>
      </w:r>
      <w:proofErr w:type="spellStart"/>
      <w:r w:rsidRPr="006D2091">
        <w:rPr>
          <w:sz w:val="28"/>
          <w:szCs w:val="28"/>
          <w:lang w:val="uk-UA"/>
        </w:rPr>
        <w:t>Oleksander</w:t>
      </w:r>
      <w:proofErr w:type="spellEnd"/>
      <w:r w:rsidRPr="006D2091">
        <w:rPr>
          <w:sz w:val="28"/>
          <w:szCs w:val="28"/>
          <w:lang w:val="uk-UA"/>
        </w:rPr>
        <w:t xml:space="preserve"> </w:t>
      </w:r>
      <w:proofErr w:type="spellStart"/>
      <w:r w:rsidRPr="006D2091">
        <w:rPr>
          <w:sz w:val="28"/>
          <w:szCs w:val="28"/>
          <w:lang w:val="uk-UA"/>
        </w:rPr>
        <w:t>Radkevych</w:t>
      </w:r>
      <w:proofErr w:type="spellEnd"/>
      <w:r w:rsidRPr="006D2091">
        <w:rPr>
          <w:b/>
          <w:sz w:val="28"/>
          <w:szCs w:val="28"/>
          <w:lang w:val="uk-UA"/>
        </w:rPr>
        <w:t xml:space="preserve">, </w:t>
      </w:r>
      <w:proofErr w:type="spellStart"/>
      <w:r w:rsidRPr="006D2091">
        <w:rPr>
          <w:sz w:val="28"/>
          <w:szCs w:val="28"/>
          <w:lang w:val="uk-UA"/>
        </w:rPr>
        <w:t>Volodymyr</w:t>
      </w:r>
      <w:proofErr w:type="spellEnd"/>
      <w:r w:rsidRPr="006D2091">
        <w:rPr>
          <w:sz w:val="28"/>
          <w:szCs w:val="28"/>
          <w:lang w:val="uk-UA"/>
        </w:rPr>
        <w:t xml:space="preserve"> </w:t>
      </w:r>
      <w:proofErr w:type="spellStart"/>
      <w:r w:rsidRPr="006D2091">
        <w:rPr>
          <w:sz w:val="28"/>
          <w:szCs w:val="28"/>
          <w:lang w:val="uk-UA"/>
        </w:rPr>
        <w:t>Tartachnyk</w:t>
      </w:r>
      <w:proofErr w:type="spellEnd"/>
      <w:r w:rsidRPr="006D2091">
        <w:rPr>
          <w:sz w:val="28"/>
          <w:szCs w:val="28"/>
          <w:lang w:val="uk-UA"/>
        </w:rPr>
        <w:t xml:space="preserve">, </w:t>
      </w:r>
      <w:proofErr w:type="spellStart"/>
      <w:r w:rsidRPr="006D2091">
        <w:rPr>
          <w:sz w:val="28"/>
          <w:szCs w:val="28"/>
          <w:lang w:val="uk-UA"/>
        </w:rPr>
        <w:t>Valentyna</w:t>
      </w:r>
      <w:proofErr w:type="spellEnd"/>
      <w:r w:rsidRPr="006D2091">
        <w:rPr>
          <w:sz w:val="28"/>
          <w:szCs w:val="28"/>
          <w:lang w:val="uk-UA"/>
        </w:rPr>
        <w:t xml:space="preserve"> </w:t>
      </w:r>
      <w:proofErr w:type="spellStart"/>
      <w:r w:rsidRPr="006D2091">
        <w:rPr>
          <w:sz w:val="28"/>
          <w:szCs w:val="28"/>
          <w:lang w:val="uk-UA"/>
        </w:rPr>
        <w:t>Shlapatska</w:t>
      </w:r>
      <w:proofErr w:type="spellEnd"/>
      <w:r w:rsidRPr="006D2091">
        <w:rPr>
          <w:sz w:val="28"/>
          <w:szCs w:val="28"/>
          <w:lang w:val="uk-UA"/>
        </w:rPr>
        <w:t xml:space="preserve"> </w:t>
      </w:r>
      <w:r w:rsidR="005466E2" w:rsidRPr="006D2091">
        <w:rPr>
          <w:sz w:val="28"/>
          <w:szCs w:val="28"/>
          <w:lang w:val="uk-UA"/>
        </w:rPr>
        <w:t xml:space="preserve"> «</w:t>
      </w:r>
      <w:proofErr w:type="spellStart"/>
      <w:r w:rsidR="005466E2" w:rsidRPr="006D2091">
        <w:rPr>
          <w:sz w:val="28"/>
          <w:szCs w:val="28"/>
          <w:lang w:val="uk-UA"/>
        </w:rPr>
        <w:t>Effect</w:t>
      </w:r>
      <w:proofErr w:type="spellEnd"/>
      <w:r w:rsidR="005466E2" w:rsidRPr="006D2091">
        <w:rPr>
          <w:sz w:val="28"/>
          <w:szCs w:val="28"/>
          <w:lang w:val="uk-UA"/>
        </w:rPr>
        <w:t xml:space="preserve"> </w:t>
      </w:r>
      <w:proofErr w:type="spellStart"/>
      <w:r w:rsidR="005466E2" w:rsidRPr="006D2091">
        <w:rPr>
          <w:sz w:val="28"/>
          <w:szCs w:val="28"/>
          <w:lang w:val="uk-UA"/>
        </w:rPr>
        <w:t>of</w:t>
      </w:r>
      <w:proofErr w:type="spellEnd"/>
      <w:r w:rsidR="005466E2" w:rsidRPr="006D2091">
        <w:rPr>
          <w:sz w:val="28"/>
          <w:szCs w:val="28"/>
          <w:lang w:val="uk-UA"/>
        </w:rPr>
        <w:t xml:space="preserve"> </w:t>
      </w:r>
      <w:proofErr w:type="spellStart"/>
      <w:r w:rsidR="005466E2" w:rsidRPr="006D2091">
        <w:rPr>
          <w:sz w:val="28"/>
          <w:szCs w:val="28"/>
          <w:lang w:val="uk-UA"/>
        </w:rPr>
        <w:t>electron</w:t>
      </w:r>
      <w:proofErr w:type="spellEnd"/>
      <w:r w:rsidR="005466E2" w:rsidRPr="006D2091">
        <w:rPr>
          <w:sz w:val="28"/>
          <w:szCs w:val="28"/>
          <w:lang w:val="uk-UA"/>
        </w:rPr>
        <w:t xml:space="preserve"> </w:t>
      </w:r>
      <w:proofErr w:type="spellStart"/>
      <w:r w:rsidR="005466E2" w:rsidRPr="006D2091">
        <w:rPr>
          <w:sz w:val="28"/>
          <w:szCs w:val="28"/>
          <w:lang w:val="uk-UA"/>
        </w:rPr>
        <w:t>irradiation</w:t>
      </w:r>
      <w:proofErr w:type="spellEnd"/>
      <w:r w:rsidR="005466E2" w:rsidRPr="006D2091">
        <w:rPr>
          <w:sz w:val="28"/>
          <w:szCs w:val="28"/>
          <w:lang w:val="uk-UA"/>
        </w:rPr>
        <w:t xml:space="preserve"> </w:t>
      </w:r>
      <w:proofErr w:type="spellStart"/>
      <w:r w:rsidR="005466E2" w:rsidRPr="006D2091">
        <w:rPr>
          <w:sz w:val="28"/>
          <w:szCs w:val="28"/>
          <w:lang w:val="uk-UA"/>
        </w:rPr>
        <w:t>on</w:t>
      </w:r>
      <w:proofErr w:type="spellEnd"/>
      <w:r w:rsidR="005466E2" w:rsidRPr="006D2091">
        <w:rPr>
          <w:sz w:val="28"/>
          <w:szCs w:val="28"/>
          <w:lang w:val="uk-UA"/>
        </w:rPr>
        <w:t xml:space="preserve"> </w:t>
      </w:r>
      <w:proofErr w:type="spellStart"/>
      <w:r w:rsidR="005466E2" w:rsidRPr="006D2091">
        <w:rPr>
          <w:sz w:val="28"/>
          <w:szCs w:val="28"/>
          <w:lang w:val="uk-UA"/>
        </w:rPr>
        <w:t>the</w:t>
      </w:r>
      <w:proofErr w:type="spellEnd"/>
      <w:r w:rsidR="005466E2" w:rsidRPr="006D2091">
        <w:rPr>
          <w:sz w:val="28"/>
          <w:szCs w:val="28"/>
          <w:lang w:val="uk-UA"/>
        </w:rPr>
        <w:t xml:space="preserve"> </w:t>
      </w:r>
      <w:proofErr w:type="spellStart"/>
      <w:r w:rsidR="005466E2" w:rsidRPr="006D2091">
        <w:rPr>
          <w:sz w:val="28"/>
          <w:szCs w:val="28"/>
          <w:lang w:val="uk-UA"/>
        </w:rPr>
        <w:t>characteristics</w:t>
      </w:r>
      <w:proofErr w:type="spellEnd"/>
      <w:r w:rsidR="005466E2" w:rsidRPr="006D2091">
        <w:rPr>
          <w:sz w:val="28"/>
          <w:szCs w:val="28"/>
          <w:lang w:val="uk-UA"/>
        </w:rPr>
        <w:t xml:space="preserve"> </w:t>
      </w:r>
      <w:proofErr w:type="spellStart"/>
      <w:r w:rsidR="005466E2" w:rsidRPr="006D2091">
        <w:rPr>
          <w:sz w:val="28"/>
          <w:szCs w:val="28"/>
          <w:lang w:val="uk-UA"/>
        </w:rPr>
        <w:t>of</w:t>
      </w:r>
      <w:proofErr w:type="spellEnd"/>
      <w:r w:rsidR="005466E2" w:rsidRPr="006D2091">
        <w:rPr>
          <w:sz w:val="28"/>
          <w:szCs w:val="28"/>
          <w:lang w:val="uk-UA"/>
        </w:rPr>
        <w:t xml:space="preserve"> </w:t>
      </w:r>
      <w:proofErr w:type="spellStart"/>
      <w:r w:rsidR="005466E2" w:rsidRPr="006D2091">
        <w:rPr>
          <w:sz w:val="28"/>
          <w:szCs w:val="28"/>
          <w:lang w:val="uk-UA"/>
        </w:rPr>
        <w:t>green</w:t>
      </w:r>
      <w:proofErr w:type="spellEnd"/>
      <w:r w:rsidR="005466E2" w:rsidRPr="006D2091">
        <w:rPr>
          <w:sz w:val="28"/>
          <w:szCs w:val="28"/>
          <w:lang w:val="uk-UA"/>
        </w:rPr>
        <w:t xml:space="preserve"> </w:t>
      </w:r>
      <w:proofErr w:type="spellStart"/>
      <w:r w:rsidR="005466E2" w:rsidRPr="006D2091">
        <w:rPr>
          <w:sz w:val="28"/>
          <w:szCs w:val="28"/>
          <w:lang w:val="uk-UA"/>
        </w:rPr>
        <w:t>LED</w:t>
      </w:r>
      <w:proofErr w:type="spellEnd"/>
      <w:r w:rsidR="005466E2" w:rsidRPr="006D2091">
        <w:rPr>
          <w:sz w:val="28"/>
          <w:szCs w:val="28"/>
          <w:lang w:val="uk-UA"/>
        </w:rPr>
        <w:t xml:space="preserve"> </w:t>
      </w:r>
      <w:proofErr w:type="spellStart"/>
      <w:r w:rsidR="005466E2" w:rsidRPr="006D2091">
        <w:rPr>
          <w:sz w:val="28"/>
          <w:szCs w:val="28"/>
          <w:lang w:val="uk-UA"/>
        </w:rPr>
        <w:t>quantum</w:t>
      </w:r>
      <w:proofErr w:type="spellEnd"/>
      <w:r w:rsidR="005466E2" w:rsidRPr="006D2091">
        <w:rPr>
          <w:sz w:val="28"/>
          <w:szCs w:val="28"/>
          <w:lang w:val="uk-UA"/>
        </w:rPr>
        <w:t xml:space="preserve"> </w:t>
      </w:r>
      <w:proofErr w:type="spellStart"/>
      <w:r w:rsidR="005466E2" w:rsidRPr="006D2091">
        <w:rPr>
          <w:sz w:val="28"/>
          <w:szCs w:val="28"/>
          <w:lang w:val="uk-UA"/>
        </w:rPr>
        <w:t>well</w:t>
      </w:r>
      <w:proofErr w:type="spellEnd"/>
      <w:r w:rsidR="005466E2" w:rsidRPr="006D2091">
        <w:rPr>
          <w:sz w:val="28"/>
          <w:szCs w:val="28"/>
          <w:lang w:val="uk-UA"/>
        </w:rPr>
        <w:t xml:space="preserve"> </w:t>
      </w:r>
      <w:proofErr w:type="spellStart"/>
      <w:r w:rsidR="005466E2" w:rsidRPr="006D2091">
        <w:rPr>
          <w:sz w:val="28"/>
          <w:szCs w:val="28"/>
          <w:lang w:val="uk-UA"/>
        </w:rPr>
        <w:t>structures</w:t>
      </w:r>
      <w:proofErr w:type="spellEnd"/>
      <w:r w:rsidR="005466E2" w:rsidRPr="006D2091">
        <w:rPr>
          <w:sz w:val="28"/>
          <w:szCs w:val="28"/>
          <w:lang w:val="uk-UA"/>
        </w:rPr>
        <w:t xml:space="preserve">» </w:t>
      </w:r>
      <w:r w:rsidR="00483DD1" w:rsidRPr="006D2091">
        <w:rPr>
          <w:sz w:val="28"/>
          <w:szCs w:val="28"/>
          <w:lang w:val="uk-UA"/>
        </w:rPr>
        <w:t xml:space="preserve">10th </w:t>
      </w:r>
      <w:proofErr w:type="spellStart"/>
      <w:r w:rsidR="00483DD1" w:rsidRPr="006D2091">
        <w:rPr>
          <w:sz w:val="28"/>
          <w:szCs w:val="28"/>
          <w:lang w:val="uk-UA"/>
        </w:rPr>
        <w:t>jubilee</w:t>
      </w:r>
      <w:proofErr w:type="spellEnd"/>
      <w:r w:rsidR="00483DD1" w:rsidRPr="006D2091">
        <w:rPr>
          <w:sz w:val="28"/>
          <w:szCs w:val="28"/>
          <w:lang w:val="uk-UA"/>
        </w:rPr>
        <w:t xml:space="preserve"> </w:t>
      </w:r>
      <w:proofErr w:type="spellStart"/>
      <w:r w:rsidR="00483DD1" w:rsidRPr="006D2091">
        <w:rPr>
          <w:sz w:val="28"/>
          <w:szCs w:val="28"/>
          <w:lang w:val="uk-UA"/>
        </w:rPr>
        <w:t>international</w:t>
      </w:r>
      <w:proofErr w:type="spellEnd"/>
      <w:r w:rsidR="00483DD1" w:rsidRPr="006D2091">
        <w:rPr>
          <w:sz w:val="28"/>
          <w:szCs w:val="28"/>
          <w:lang w:val="uk-UA"/>
        </w:rPr>
        <w:t xml:space="preserve"> </w:t>
      </w:r>
      <w:proofErr w:type="spellStart"/>
      <w:r w:rsidR="00483DD1" w:rsidRPr="006D2091">
        <w:rPr>
          <w:sz w:val="28"/>
          <w:szCs w:val="28"/>
          <w:lang w:val="uk-UA"/>
        </w:rPr>
        <w:t>conference</w:t>
      </w:r>
      <w:proofErr w:type="spellEnd"/>
      <w:r w:rsidR="00483DD1" w:rsidRPr="006D2091">
        <w:rPr>
          <w:sz w:val="28"/>
          <w:szCs w:val="28"/>
          <w:lang w:val="uk-UA"/>
        </w:rPr>
        <w:t xml:space="preserve"> </w:t>
      </w:r>
      <w:proofErr w:type="spellStart"/>
      <w:r w:rsidR="00483DD1" w:rsidRPr="006D2091">
        <w:rPr>
          <w:sz w:val="28"/>
          <w:szCs w:val="28"/>
          <w:lang w:val="uk-UA"/>
        </w:rPr>
        <w:t>on</w:t>
      </w:r>
      <w:proofErr w:type="spellEnd"/>
      <w:r w:rsidR="00483DD1" w:rsidRPr="006D2091">
        <w:rPr>
          <w:sz w:val="28"/>
          <w:szCs w:val="28"/>
          <w:lang w:val="uk-UA"/>
        </w:rPr>
        <w:t xml:space="preserve"> </w:t>
      </w:r>
      <w:proofErr w:type="spellStart"/>
      <w:r w:rsidR="00483DD1" w:rsidRPr="006D2091">
        <w:rPr>
          <w:sz w:val="28"/>
          <w:szCs w:val="28"/>
          <w:lang w:val="uk-UA"/>
        </w:rPr>
        <w:t>radiation</w:t>
      </w:r>
      <w:proofErr w:type="spellEnd"/>
      <w:r w:rsidR="00483DD1" w:rsidRPr="006D2091">
        <w:rPr>
          <w:sz w:val="28"/>
          <w:szCs w:val="28"/>
          <w:lang w:val="uk-UA"/>
        </w:rPr>
        <w:t xml:space="preserve"> </w:t>
      </w:r>
      <w:proofErr w:type="spellStart"/>
      <w:r w:rsidR="00483DD1" w:rsidRPr="006D2091">
        <w:rPr>
          <w:sz w:val="28"/>
          <w:szCs w:val="28"/>
          <w:lang w:val="uk-UA"/>
        </w:rPr>
        <w:t>in</w:t>
      </w:r>
      <w:proofErr w:type="spellEnd"/>
      <w:r w:rsidR="00483DD1" w:rsidRPr="006D2091">
        <w:rPr>
          <w:sz w:val="28"/>
          <w:szCs w:val="28"/>
          <w:lang w:val="uk-UA"/>
        </w:rPr>
        <w:t xml:space="preserve"> </w:t>
      </w:r>
      <w:proofErr w:type="spellStart"/>
      <w:r w:rsidR="00483DD1" w:rsidRPr="006D2091">
        <w:rPr>
          <w:sz w:val="28"/>
          <w:szCs w:val="28"/>
          <w:lang w:val="uk-UA"/>
        </w:rPr>
        <w:t>various</w:t>
      </w:r>
      <w:proofErr w:type="spellEnd"/>
      <w:r w:rsidR="00483DD1" w:rsidRPr="006D2091">
        <w:rPr>
          <w:sz w:val="28"/>
          <w:szCs w:val="28"/>
          <w:lang w:val="uk-UA"/>
        </w:rPr>
        <w:t xml:space="preserve"> </w:t>
      </w:r>
      <w:proofErr w:type="spellStart"/>
      <w:r w:rsidR="00483DD1" w:rsidRPr="006D2091">
        <w:rPr>
          <w:sz w:val="28"/>
          <w:szCs w:val="28"/>
          <w:lang w:val="uk-UA"/>
        </w:rPr>
        <w:t>fields</w:t>
      </w:r>
      <w:proofErr w:type="spellEnd"/>
      <w:r w:rsidR="00483DD1" w:rsidRPr="006D2091">
        <w:rPr>
          <w:sz w:val="28"/>
          <w:szCs w:val="28"/>
          <w:lang w:val="uk-UA"/>
        </w:rPr>
        <w:t xml:space="preserve"> </w:t>
      </w:r>
      <w:proofErr w:type="spellStart"/>
      <w:r w:rsidR="00483DD1" w:rsidRPr="006D2091">
        <w:rPr>
          <w:sz w:val="28"/>
          <w:szCs w:val="28"/>
          <w:lang w:val="uk-UA"/>
        </w:rPr>
        <w:t>of</w:t>
      </w:r>
      <w:proofErr w:type="spellEnd"/>
      <w:r w:rsidR="00483DD1" w:rsidRPr="006D2091">
        <w:rPr>
          <w:sz w:val="28"/>
          <w:szCs w:val="28"/>
          <w:lang w:val="uk-UA"/>
        </w:rPr>
        <w:t xml:space="preserve"> </w:t>
      </w:r>
      <w:proofErr w:type="spellStart"/>
      <w:r w:rsidR="00483DD1" w:rsidRPr="006D2091">
        <w:rPr>
          <w:sz w:val="28"/>
          <w:szCs w:val="28"/>
          <w:lang w:val="uk-UA"/>
        </w:rPr>
        <w:t>research</w:t>
      </w:r>
      <w:proofErr w:type="spellEnd"/>
      <w:r w:rsidR="00483DD1" w:rsidRPr="006D2091">
        <w:rPr>
          <w:sz w:val="28"/>
          <w:szCs w:val="28"/>
          <w:lang w:val="uk-UA"/>
        </w:rPr>
        <w:t xml:space="preserve"> (</w:t>
      </w:r>
      <w:proofErr w:type="spellStart"/>
      <w:r w:rsidR="00483DD1" w:rsidRPr="006D2091">
        <w:rPr>
          <w:sz w:val="28"/>
          <w:szCs w:val="28"/>
          <w:lang w:val="uk-UA"/>
        </w:rPr>
        <w:t>rad</w:t>
      </w:r>
      <w:proofErr w:type="spellEnd"/>
      <w:r w:rsidR="00483DD1" w:rsidRPr="006D2091">
        <w:rPr>
          <w:sz w:val="28"/>
          <w:szCs w:val="28"/>
          <w:lang w:val="uk-UA"/>
        </w:rPr>
        <w:t xml:space="preserve"> 2022) </w:t>
      </w:r>
      <w:proofErr w:type="spellStart"/>
      <w:r w:rsidR="00483DD1" w:rsidRPr="006D2091">
        <w:rPr>
          <w:sz w:val="28"/>
          <w:szCs w:val="28"/>
          <w:lang w:val="uk-UA"/>
        </w:rPr>
        <w:t>spring</w:t>
      </w:r>
      <w:proofErr w:type="spellEnd"/>
      <w:r w:rsidR="00483DD1" w:rsidRPr="006D2091">
        <w:rPr>
          <w:sz w:val="28"/>
          <w:szCs w:val="28"/>
          <w:lang w:val="uk-UA"/>
        </w:rPr>
        <w:t xml:space="preserve"> edition.13–17.06.2022 | </w:t>
      </w:r>
      <w:proofErr w:type="spellStart"/>
      <w:r w:rsidR="00483DD1" w:rsidRPr="006D2091">
        <w:rPr>
          <w:sz w:val="28"/>
          <w:szCs w:val="28"/>
          <w:lang w:val="uk-UA"/>
        </w:rPr>
        <w:t>hunguest</w:t>
      </w:r>
      <w:proofErr w:type="spellEnd"/>
      <w:r w:rsidR="00483DD1" w:rsidRPr="006D2091">
        <w:rPr>
          <w:sz w:val="28"/>
          <w:szCs w:val="28"/>
          <w:lang w:val="uk-UA"/>
        </w:rPr>
        <w:t xml:space="preserve"> </w:t>
      </w:r>
      <w:proofErr w:type="spellStart"/>
      <w:r w:rsidR="00483DD1" w:rsidRPr="006D2091">
        <w:rPr>
          <w:sz w:val="28"/>
          <w:szCs w:val="28"/>
          <w:lang w:val="uk-UA"/>
        </w:rPr>
        <w:t>hotel</w:t>
      </w:r>
      <w:proofErr w:type="spellEnd"/>
      <w:r w:rsidR="00483DD1" w:rsidRPr="006D2091">
        <w:rPr>
          <w:sz w:val="28"/>
          <w:szCs w:val="28"/>
          <w:lang w:val="uk-UA"/>
        </w:rPr>
        <w:t xml:space="preserve"> </w:t>
      </w:r>
      <w:proofErr w:type="spellStart"/>
      <w:r w:rsidR="00483DD1" w:rsidRPr="006D2091">
        <w:rPr>
          <w:sz w:val="28"/>
          <w:szCs w:val="28"/>
          <w:lang w:val="uk-UA"/>
        </w:rPr>
        <w:t>sun</w:t>
      </w:r>
      <w:proofErr w:type="spellEnd"/>
      <w:r w:rsidR="00483DD1" w:rsidRPr="006D2091">
        <w:rPr>
          <w:sz w:val="28"/>
          <w:szCs w:val="28"/>
          <w:lang w:val="uk-UA"/>
        </w:rPr>
        <w:t xml:space="preserve"> </w:t>
      </w:r>
      <w:proofErr w:type="spellStart"/>
      <w:r w:rsidR="00483DD1" w:rsidRPr="006D2091">
        <w:rPr>
          <w:sz w:val="28"/>
          <w:szCs w:val="28"/>
          <w:lang w:val="uk-UA"/>
        </w:rPr>
        <w:t>resort</w:t>
      </w:r>
      <w:proofErr w:type="spellEnd"/>
      <w:r w:rsidR="00483DD1" w:rsidRPr="006D2091">
        <w:rPr>
          <w:sz w:val="28"/>
          <w:szCs w:val="28"/>
          <w:lang w:val="uk-UA"/>
        </w:rPr>
        <w:t xml:space="preserve"> | </w:t>
      </w:r>
      <w:proofErr w:type="spellStart"/>
      <w:r w:rsidR="00483DD1" w:rsidRPr="006D2091">
        <w:rPr>
          <w:sz w:val="28"/>
          <w:szCs w:val="28"/>
          <w:lang w:val="uk-UA"/>
        </w:rPr>
        <w:t>herceg</w:t>
      </w:r>
      <w:proofErr w:type="spellEnd"/>
      <w:r w:rsidR="00483DD1" w:rsidRPr="006D2091">
        <w:rPr>
          <w:sz w:val="28"/>
          <w:szCs w:val="28"/>
          <w:lang w:val="uk-UA"/>
        </w:rPr>
        <w:t xml:space="preserve"> </w:t>
      </w:r>
      <w:proofErr w:type="spellStart"/>
      <w:r w:rsidR="00483DD1" w:rsidRPr="006D2091">
        <w:rPr>
          <w:sz w:val="28"/>
          <w:szCs w:val="28"/>
          <w:lang w:val="uk-UA"/>
        </w:rPr>
        <w:t>novi</w:t>
      </w:r>
      <w:proofErr w:type="spellEnd"/>
      <w:r w:rsidR="00483DD1" w:rsidRPr="006D2091">
        <w:rPr>
          <w:sz w:val="28"/>
          <w:szCs w:val="28"/>
          <w:lang w:val="uk-UA"/>
        </w:rPr>
        <w:t xml:space="preserve"> | </w:t>
      </w:r>
      <w:proofErr w:type="spellStart"/>
      <w:r w:rsidR="00483DD1" w:rsidRPr="006D2091">
        <w:rPr>
          <w:sz w:val="28"/>
          <w:szCs w:val="28"/>
          <w:lang w:val="uk-UA"/>
        </w:rPr>
        <w:t>montenegro</w:t>
      </w:r>
      <w:proofErr w:type="spellEnd"/>
      <w:r w:rsidR="00DC1B6C" w:rsidRPr="006D2091">
        <w:rPr>
          <w:sz w:val="28"/>
          <w:szCs w:val="28"/>
          <w:lang w:val="en-US"/>
        </w:rPr>
        <w:t xml:space="preserve"> p</w:t>
      </w:r>
      <w:r w:rsidR="00483DD1" w:rsidRPr="006D2091">
        <w:rPr>
          <w:sz w:val="28"/>
          <w:szCs w:val="28"/>
          <w:lang w:val="en-US"/>
        </w:rPr>
        <w:t>.146</w:t>
      </w:r>
      <w:r w:rsidR="00DA7D36" w:rsidRPr="006D2091">
        <w:rPr>
          <w:sz w:val="28"/>
          <w:szCs w:val="28"/>
          <w:lang w:val="uk-UA"/>
        </w:rPr>
        <w:t xml:space="preserve">. </w:t>
      </w:r>
      <w:hyperlink r:id="rId17" w:history="1">
        <w:r w:rsidR="00483DD1" w:rsidRPr="006D2091">
          <w:rPr>
            <w:rStyle w:val="a9"/>
            <w:sz w:val="28"/>
            <w:szCs w:val="28"/>
            <w:lang w:val="uk-UA"/>
          </w:rPr>
          <w:t>https://doi.org/10.21175/rad.spr.abstr.book.2022.30.2</w:t>
        </w:r>
      </w:hyperlink>
    </w:p>
    <w:p w14:paraId="798AFD55" w14:textId="5643C3E5" w:rsidR="00C35255" w:rsidRPr="00F94499" w:rsidRDefault="00C35255" w:rsidP="00E2653C">
      <w:pPr>
        <w:pStyle w:val="a5"/>
        <w:numPr>
          <w:ilvl w:val="0"/>
          <w:numId w:val="8"/>
        </w:numPr>
        <w:tabs>
          <w:tab w:val="left" w:pos="1348"/>
          <w:tab w:val="left" w:pos="3482"/>
          <w:tab w:val="left" w:pos="4364"/>
          <w:tab w:val="left" w:pos="6791"/>
          <w:tab w:val="left" w:pos="8178"/>
          <w:tab w:val="left" w:pos="9356"/>
        </w:tabs>
        <w:spacing w:line="360" w:lineRule="auto"/>
        <w:ind w:left="709" w:right="-1" w:hanging="425"/>
        <w:jc w:val="both"/>
        <w:rPr>
          <w:sz w:val="28"/>
          <w:szCs w:val="28"/>
          <w:lang w:val="uk-UA"/>
        </w:rPr>
      </w:pPr>
      <w:r w:rsidRPr="00F94499">
        <w:rPr>
          <w:b/>
          <w:sz w:val="28"/>
          <w:szCs w:val="28"/>
          <w:lang w:val="uk-UA"/>
        </w:rPr>
        <w:t>D.</w:t>
      </w:r>
      <w:r w:rsidRPr="00F94499">
        <w:rPr>
          <w:b/>
          <w:sz w:val="28"/>
          <w:szCs w:val="28"/>
          <w:lang w:val="en-US"/>
        </w:rPr>
        <w:t xml:space="preserve"> </w:t>
      </w:r>
      <w:proofErr w:type="spellStart"/>
      <w:r w:rsidRPr="00F94499">
        <w:rPr>
          <w:b/>
          <w:sz w:val="28"/>
          <w:szCs w:val="28"/>
          <w:lang w:val="uk-UA"/>
        </w:rPr>
        <w:t>Stratilat</w:t>
      </w:r>
      <w:proofErr w:type="spellEnd"/>
      <w:r w:rsidRPr="00F94499">
        <w:rPr>
          <w:sz w:val="28"/>
          <w:szCs w:val="28"/>
          <w:lang w:val="uk-UA"/>
        </w:rPr>
        <w:t>, R.</w:t>
      </w:r>
      <w:r w:rsidRPr="00F94499">
        <w:rPr>
          <w:sz w:val="28"/>
          <w:szCs w:val="28"/>
          <w:lang w:val="en-US"/>
        </w:rPr>
        <w:t xml:space="preserve"> </w:t>
      </w:r>
      <w:proofErr w:type="spellStart"/>
      <w:r w:rsidRPr="00F94499">
        <w:rPr>
          <w:sz w:val="28"/>
          <w:szCs w:val="28"/>
          <w:lang w:val="uk-UA"/>
        </w:rPr>
        <w:t>Vernydub</w:t>
      </w:r>
      <w:proofErr w:type="spellEnd"/>
      <w:r w:rsidRPr="00F94499">
        <w:rPr>
          <w:sz w:val="28"/>
          <w:szCs w:val="28"/>
          <w:lang w:val="uk-UA"/>
        </w:rPr>
        <w:t>, O.</w:t>
      </w:r>
      <w:r w:rsidRPr="00F94499">
        <w:rPr>
          <w:sz w:val="28"/>
          <w:szCs w:val="28"/>
          <w:lang w:val="en-US"/>
        </w:rPr>
        <w:t xml:space="preserve"> </w:t>
      </w:r>
      <w:proofErr w:type="spellStart"/>
      <w:r w:rsidRPr="00F94499">
        <w:rPr>
          <w:sz w:val="28"/>
          <w:szCs w:val="28"/>
          <w:lang w:val="uk-UA"/>
        </w:rPr>
        <w:t>Kyrylenko</w:t>
      </w:r>
      <w:proofErr w:type="spellEnd"/>
      <w:r w:rsidRPr="00F94499">
        <w:rPr>
          <w:sz w:val="28"/>
          <w:szCs w:val="28"/>
          <w:lang w:val="uk-UA"/>
        </w:rPr>
        <w:t xml:space="preserve">, O. </w:t>
      </w:r>
      <w:proofErr w:type="spellStart"/>
      <w:r w:rsidRPr="00F94499">
        <w:rPr>
          <w:sz w:val="28"/>
          <w:szCs w:val="28"/>
          <w:lang w:val="uk-UA"/>
        </w:rPr>
        <w:t>Konoreva</w:t>
      </w:r>
      <w:proofErr w:type="spellEnd"/>
      <w:r w:rsidRPr="00F94499">
        <w:rPr>
          <w:sz w:val="28"/>
          <w:szCs w:val="28"/>
          <w:lang w:val="uk-UA"/>
        </w:rPr>
        <w:t xml:space="preserve">, O. </w:t>
      </w:r>
      <w:proofErr w:type="spellStart"/>
      <w:r w:rsidRPr="00F94499">
        <w:rPr>
          <w:sz w:val="28"/>
          <w:szCs w:val="28"/>
          <w:lang w:val="uk-UA"/>
        </w:rPr>
        <w:t>Radkevych</w:t>
      </w:r>
      <w:proofErr w:type="spellEnd"/>
      <w:r w:rsidRPr="00F94499">
        <w:rPr>
          <w:sz w:val="28"/>
          <w:szCs w:val="28"/>
          <w:lang w:val="uk-UA"/>
        </w:rPr>
        <w:t xml:space="preserve">, </w:t>
      </w:r>
      <w:proofErr w:type="spellStart"/>
      <w:r w:rsidRPr="00F94499">
        <w:rPr>
          <w:sz w:val="28"/>
          <w:szCs w:val="28"/>
          <w:lang w:val="uk-UA"/>
        </w:rPr>
        <w:t>Tartachnyk</w:t>
      </w:r>
      <w:proofErr w:type="spellEnd"/>
      <w:r w:rsidRPr="00F94499">
        <w:rPr>
          <w:sz w:val="28"/>
          <w:szCs w:val="28"/>
          <w:lang w:val="uk-UA"/>
        </w:rPr>
        <w:t xml:space="preserve"> V. </w:t>
      </w:r>
      <w:proofErr w:type="spellStart"/>
      <w:r w:rsidRPr="00F94499">
        <w:rPr>
          <w:sz w:val="28"/>
          <w:szCs w:val="28"/>
          <w:lang w:val="uk-UA"/>
        </w:rPr>
        <w:t>Radiation</w:t>
      </w:r>
      <w:proofErr w:type="spellEnd"/>
      <w:r w:rsidRPr="00F94499">
        <w:rPr>
          <w:sz w:val="28"/>
          <w:szCs w:val="28"/>
          <w:lang w:val="uk-UA"/>
        </w:rPr>
        <w:t xml:space="preserve"> </w:t>
      </w:r>
      <w:proofErr w:type="spellStart"/>
      <w:r w:rsidRPr="00F94499">
        <w:rPr>
          <w:sz w:val="28"/>
          <w:szCs w:val="28"/>
          <w:lang w:val="uk-UA"/>
        </w:rPr>
        <w:t>defects</w:t>
      </w:r>
      <w:proofErr w:type="spellEnd"/>
      <w:r w:rsidRPr="00F94499">
        <w:rPr>
          <w:sz w:val="28"/>
          <w:szCs w:val="28"/>
          <w:lang w:val="uk-UA"/>
        </w:rPr>
        <w:t xml:space="preserve"> </w:t>
      </w:r>
      <w:proofErr w:type="spellStart"/>
      <w:r w:rsidRPr="00F94499">
        <w:rPr>
          <w:sz w:val="28"/>
          <w:szCs w:val="28"/>
          <w:lang w:val="uk-UA"/>
        </w:rPr>
        <w:t>in</w:t>
      </w:r>
      <w:proofErr w:type="spellEnd"/>
      <w:r w:rsidRPr="00F94499">
        <w:rPr>
          <w:sz w:val="28"/>
          <w:szCs w:val="28"/>
          <w:lang w:val="uk-UA"/>
        </w:rPr>
        <w:t xml:space="preserve"> </w:t>
      </w:r>
      <w:proofErr w:type="spellStart"/>
      <w:r w:rsidRPr="00F94499">
        <w:rPr>
          <w:sz w:val="28"/>
          <w:szCs w:val="28"/>
          <w:lang w:val="uk-UA"/>
        </w:rPr>
        <w:t>GaP</w:t>
      </w:r>
      <w:proofErr w:type="spellEnd"/>
      <w:r w:rsidRPr="00F94499">
        <w:rPr>
          <w:sz w:val="28"/>
          <w:szCs w:val="28"/>
          <w:lang w:val="uk-UA"/>
        </w:rPr>
        <w:t xml:space="preserve">, </w:t>
      </w:r>
      <w:proofErr w:type="spellStart"/>
      <w:r w:rsidRPr="00F94499">
        <w:rPr>
          <w:sz w:val="28"/>
          <w:szCs w:val="28"/>
          <w:lang w:val="uk-UA"/>
        </w:rPr>
        <w:t>GaAsP</w:t>
      </w:r>
      <w:proofErr w:type="spellEnd"/>
      <w:r w:rsidRPr="00F94499">
        <w:rPr>
          <w:sz w:val="28"/>
          <w:szCs w:val="28"/>
          <w:lang w:val="uk-UA"/>
        </w:rPr>
        <w:t xml:space="preserve">, </w:t>
      </w:r>
      <w:proofErr w:type="spellStart"/>
      <w:r w:rsidRPr="00F94499">
        <w:rPr>
          <w:sz w:val="28"/>
          <w:szCs w:val="28"/>
          <w:lang w:val="uk-UA"/>
        </w:rPr>
        <w:t>InGaN</w:t>
      </w:r>
      <w:proofErr w:type="spellEnd"/>
      <w:r w:rsidRPr="00F94499">
        <w:rPr>
          <w:sz w:val="28"/>
          <w:szCs w:val="28"/>
          <w:lang w:val="uk-UA"/>
        </w:rPr>
        <w:t xml:space="preserve"> </w:t>
      </w:r>
      <w:proofErr w:type="spellStart"/>
      <w:r w:rsidRPr="00F94499">
        <w:rPr>
          <w:sz w:val="28"/>
          <w:szCs w:val="28"/>
          <w:lang w:val="uk-UA"/>
        </w:rPr>
        <w:t>LEDs</w:t>
      </w:r>
      <w:proofErr w:type="spellEnd"/>
      <w:r w:rsidRPr="00F94499">
        <w:rPr>
          <w:sz w:val="28"/>
          <w:szCs w:val="28"/>
          <w:lang w:val="en-US"/>
        </w:rPr>
        <w:t>.</w:t>
      </w:r>
      <w:r w:rsidRPr="00F94499">
        <w:rPr>
          <w:sz w:val="28"/>
          <w:szCs w:val="28"/>
          <w:lang w:val="uk-UA"/>
        </w:rPr>
        <w:t xml:space="preserve"> </w:t>
      </w:r>
      <w:proofErr w:type="spellStart"/>
      <w:r w:rsidRPr="00F94499">
        <w:rPr>
          <w:sz w:val="28"/>
          <w:szCs w:val="28"/>
          <w:lang w:val="uk-UA"/>
        </w:rPr>
        <w:t>The</w:t>
      </w:r>
      <w:proofErr w:type="spellEnd"/>
      <w:r w:rsidRPr="00F94499">
        <w:rPr>
          <w:sz w:val="28"/>
          <w:szCs w:val="28"/>
          <w:lang w:val="uk-UA"/>
        </w:rPr>
        <w:t xml:space="preserve"> </w:t>
      </w:r>
      <w:proofErr w:type="spellStart"/>
      <w:r w:rsidRPr="00F94499">
        <w:rPr>
          <w:sz w:val="28"/>
          <w:szCs w:val="28"/>
          <w:lang w:val="uk-UA"/>
        </w:rPr>
        <w:t>Ninth</w:t>
      </w:r>
      <w:proofErr w:type="spellEnd"/>
      <w:r w:rsidRPr="00F94499">
        <w:rPr>
          <w:sz w:val="28"/>
          <w:szCs w:val="28"/>
          <w:lang w:val="uk-UA"/>
        </w:rPr>
        <w:t xml:space="preserve"> </w:t>
      </w:r>
      <w:proofErr w:type="spellStart"/>
      <w:r w:rsidRPr="00F94499">
        <w:rPr>
          <w:sz w:val="28"/>
          <w:szCs w:val="28"/>
          <w:lang w:val="uk-UA"/>
        </w:rPr>
        <w:t>International</w:t>
      </w:r>
      <w:proofErr w:type="spellEnd"/>
      <w:r w:rsidRPr="00F94499">
        <w:rPr>
          <w:sz w:val="28"/>
          <w:szCs w:val="28"/>
          <w:lang w:val="uk-UA"/>
        </w:rPr>
        <w:t xml:space="preserve"> </w:t>
      </w:r>
      <w:proofErr w:type="spellStart"/>
      <w:r w:rsidRPr="00F94499">
        <w:rPr>
          <w:sz w:val="28"/>
          <w:szCs w:val="28"/>
          <w:lang w:val="uk-UA"/>
        </w:rPr>
        <w:t>Conference</w:t>
      </w:r>
      <w:proofErr w:type="spellEnd"/>
      <w:r w:rsidRPr="00F94499">
        <w:rPr>
          <w:sz w:val="28"/>
          <w:szCs w:val="28"/>
          <w:lang w:val="uk-UA"/>
        </w:rPr>
        <w:t xml:space="preserve"> </w:t>
      </w:r>
      <w:proofErr w:type="spellStart"/>
      <w:r w:rsidRPr="00F94499">
        <w:rPr>
          <w:sz w:val="28"/>
          <w:szCs w:val="28"/>
          <w:lang w:val="uk-UA"/>
        </w:rPr>
        <w:t>on</w:t>
      </w:r>
      <w:proofErr w:type="spellEnd"/>
      <w:r w:rsidRPr="00F94499">
        <w:rPr>
          <w:sz w:val="28"/>
          <w:szCs w:val="28"/>
          <w:lang w:val="uk-UA"/>
        </w:rPr>
        <w:t xml:space="preserve"> </w:t>
      </w:r>
      <w:proofErr w:type="spellStart"/>
      <w:r w:rsidRPr="00F94499">
        <w:rPr>
          <w:sz w:val="28"/>
          <w:szCs w:val="28"/>
          <w:lang w:val="uk-UA"/>
        </w:rPr>
        <w:t>Radiation</w:t>
      </w:r>
      <w:proofErr w:type="spellEnd"/>
      <w:r w:rsidRPr="00F94499">
        <w:rPr>
          <w:sz w:val="28"/>
          <w:szCs w:val="28"/>
          <w:lang w:val="uk-UA"/>
        </w:rPr>
        <w:t xml:space="preserve"> </w:t>
      </w:r>
      <w:proofErr w:type="spellStart"/>
      <w:r w:rsidRPr="00F94499">
        <w:rPr>
          <w:sz w:val="28"/>
          <w:szCs w:val="28"/>
          <w:lang w:val="uk-UA"/>
        </w:rPr>
        <w:t>in</w:t>
      </w:r>
      <w:proofErr w:type="spellEnd"/>
      <w:r w:rsidRPr="00F94499">
        <w:rPr>
          <w:sz w:val="28"/>
          <w:szCs w:val="28"/>
          <w:lang w:val="uk-UA"/>
        </w:rPr>
        <w:t xml:space="preserve"> </w:t>
      </w:r>
      <w:proofErr w:type="spellStart"/>
      <w:r w:rsidRPr="00F94499">
        <w:rPr>
          <w:sz w:val="28"/>
          <w:szCs w:val="28"/>
          <w:lang w:val="uk-UA"/>
        </w:rPr>
        <w:t>Various</w:t>
      </w:r>
      <w:proofErr w:type="spellEnd"/>
      <w:r w:rsidRPr="00F94499">
        <w:rPr>
          <w:sz w:val="28"/>
          <w:szCs w:val="28"/>
          <w:lang w:val="uk-UA"/>
        </w:rPr>
        <w:t xml:space="preserve"> </w:t>
      </w:r>
      <w:proofErr w:type="spellStart"/>
      <w:r w:rsidRPr="00F94499">
        <w:rPr>
          <w:sz w:val="28"/>
          <w:szCs w:val="28"/>
          <w:lang w:val="uk-UA"/>
        </w:rPr>
        <w:t>Fields</w:t>
      </w:r>
      <w:proofErr w:type="spellEnd"/>
      <w:r w:rsidRPr="00F94499">
        <w:rPr>
          <w:sz w:val="28"/>
          <w:szCs w:val="28"/>
          <w:lang w:val="uk-UA"/>
        </w:rPr>
        <w:t xml:space="preserve"> </w:t>
      </w:r>
      <w:proofErr w:type="spellStart"/>
      <w:r w:rsidRPr="00F94499">
        <w:rPr>
          <w:sz w:val="28"/>
          <w:szCs w:val="28"/>
          <w:lang w:val="uk-UA"/>
        </w:rPr>
        <w:t>of</w:t>
      </w:r>
      <w:proofErr w:type="spellEnd"/>
      <w:r w:rsidRPr="00F94499">
        <w:rPr>
          <w:sz w:val="28"/>
          <w:szCs w:val="28"/>
          <w:lang w:val="uk-UA"/>
        </w:rPr>
        <w:t xml:space="preserve"> </w:t>
      </w:r>
      <w:proofErr w:type="spellStart"/>
      <w:r w:rsidRPr="00F94499">
        <w:rPr>
          <w:sz w:val="28"/>
          <w:szCs w:val="28"/>
          <w:lang w:val="uk-UA"/>
        </w:rPr>
        <w:t>Research</w:t>
      </w:r>
      <w:proofErr w:type="spellEnd"/>
      <w:r w:rsidRPr="00F94499">
        <w:rPr>
          <w:sz w:val="28"/>
          <w:szCs w:val="28"/>
          <w:lang w:val="en-US"/>
        </w:rPr>
        <w:t>.</w:t>
      </w:r>
      <w:r w:rsidRPr="00F94499">
        <w:rPr>
          <w:sz w:val="28"/>
          <w:szCs w:val="28"/>
          <w:lang w:val="uk-UA"/>
        </w:rPr>
        <w:t xml:space="preserve"> </w:t>
      </w:r>
      <w:proofErr w:type="spellStart"/>
      <w:r w:rsidRPr="00F94499">
        <w:rPr>
          <w:sz w:val="28"/>
          <w:szCs w:val="28"/>
          <w:lang w:val="uk-UA"/>
        </w:rPr>
        <w:t>vol</w:t>
      </w:r>
      <w:proofErr w:type="spellEnd"/>
      <w:r w:rsidRPr="00F94499">
        <w:rPr>
          <w:sz w:val="28"/>
          <w:szCs w:val="28"/>
          <w:lang w:val="uk-UA"/>
        </w:rPr>
        <w:t xml:space="preserve">. 5. 2021. P. 84 – 89.  </w:t>
      </w:r>
      <w:r w:rsidR="00F94499" w:rsidRPr="00F94499">
        <w:rPr>
          <w:sz w:val="28"/>
          <w:szCs w:val="28"/>
          <w:lang w:val="uk-UA"/>
        </w:rPr>
        <w:t xml:space="preserve">  </w:t>
      </w:r>
      <w:proofErr w:type="spellStart"/>
      <w:r w:rsidRPr="00F94499">
        <w:rPr>
          <w:sz w:val="28"/>
          <w:szCs w:val="28"/>
          <w:lang w:val="uk-UA"/>
        </w:rPr>
        <w:t>DOI</w:t>
      </w:r>
      <w:proofErr w:type="spellEnd"/>
      <w:r w:rsidRPr="00F94499">
        <w:rPr>
          <w:sz w:val="28"/>
          <w:szCs w:val="28"/>
          <w:lang w:val="uk-UA"/>
        </w:rPr>
        <w:t>: 10.21175/RadProc.2021.16</w:t>
      </w:r>
    </w:p>
    <w:p w14:paraId="64258D34" w14:textId="77777777" w:rsidR="005466E2" w:rsidRPr="006D2091" w:rsidRDefault="00483DD1" w:rsidP="00E2653C">
      <w:pPr>
        <w:pStyle w:val="a5"/>
        <w:numPr>
          <w:ilvl w:val="0"/>
          <w:numId w:val="8"/>
        </w:numPr>
        <w:spacing w:line="360" w:lineRule="auto"/>
        <w:ind w:left="709" w:right="-1" w:hanging="425"/>
        <w:jc w:val="both"/>
        <w:rPr>
          <w:b/>
          <w:sz w:val="28"/>
          <w:szCs w:val="28"/>
          <w:lang w:val="uk-UA"/>
        </w:rPr>
      </w:pPr>
      <w:proofErr w:type="spellStart"/>
      <w:r w:rsidRPr="006D2091">
        <w:rPr>
          <w:b/>
          <w:sz w:val="28"/>
          <w:szCs w:val="28"/>
          <w:lang w:val="uk-UA"/>
        </w:rPr>
        <w:t>Д.П</w:t>
      </w:r>
      <w:proofErr w:type="spellEnd"/>
      <w:r w:rsidRPr="006D2091">
        <w:rPr>
          <w:b/>
          <w:sz w:val="28"/>
          <w:szCs w:val="28"/>
          <w:lang w:val="uk-UA"/>
        </w:rPr>
        <w:t xml:space="preserve">. </w:t>
      </w:r>
      <w:proofErr w:type="spellStart"/>
      <w:r w:rsidRPr="006D2091">
        <w:rPr>
          <w:b/>
          <w:sz w:val="28"/>
          <w:szCs w:val="28"/>
          <w:lang w:val="uk-UA"/>
        </w:rPr>
        <w:t>Стратілат</w:t>
      </w:r>
      <w:proofErr w:type="spellEnd"/>
      <w:r w:rsidRPr="006D2091">
        <w:rPr>
          <w:sz w:val="28"/>
          <w:szCs w:val="28"/>
          <w:lang w:val="uk-UA"/>
        </w:rPr>
        <w:t xml:space="preserve">, </w:t>
      </w:r>
      <w:proofErr w:type="spellStart"/>
      <w:r w:rsidRPr="006D2091">
        <w:rPr>
          <w:sz w:val="28"/>
          <w:szCs w:val="28"/>
          <w:lang w:val="uk-UA"/>
        </w:rPr>
        <w:t>Р.М</w:t>
      </w:r>
      <w:proofErr w:type="spellEnd"/>
      <w:r w:rsidRPr="006D2091">
        <w:rPr>
          <w:sz w:val="28"/>
          <w:szCs w:val="28"/>
          <w:lang w:val="uk-UA"/>
        </w:rPr>
        <w:t xml:space="preserve">. </w:t>
      </w:r>
      <w:proofErr w:type="spellStart"/>
      <w:r w:rsidRPr="006D2091">
        <w:rPr>
          <w:sz w:val="28"/>
          <w:szCs w:val="28"/>
          <w:lang w:val="uk-UA"/>
        </w:rPr>
        <w:t>Вернидуб</w:t>
      </w:r>
      <w:proofErr w:type="spellEnd"/>
      <w:r w:rsidRPr="006D2091">
        <w:rPr>
          <w:sz w:val="28"/>
          <w:szCs w:val="28"/>
          <w:lang w:val="uk-UA"/>
        </w:rPr>
        <w:t xml:space="preserve">, </w:t>
      </w:r>
      <w:proofErr w:type="spellStart"/>
      <w:r w:rsidRPr="006D2091">
        <w:rPr>
          <w:sz w:val="28"/>
          <w:szCs w:val="28"/>
          <w:lang w:val="uk-UA"/>
        </w:rPr>
        <w:t>Є.В</w:t>
      </w:r>
      <w:proofErr w:type="spellEnd"/>
      <w:r w:rsidRPr="006D2091">
        <w:rPr>
          <w:sz w:val="28"/>
          <w:szCs w:val="28"/>
          <w:lang w:val="uk-UA"/>
        </w:rPr>
        <w:t xml:space="preserve">. Малий, </w:t>
      </w:r>
      <w:proofErr w:type="spellStart"/>
      <w:r w:rsidRPr="006D2091">
        <w:rPr>
          <w:sz w:val="28"/>
          <w:szCs w:val="28"/>
          <w:lang w:val="uk-UA"/>
        </w:rPr>
        <w:t>Т.І</w:t>
      </w:r>
      <w:proofErr w:type="spellEnd"/>
      <w:r w:rsidRPr="006D2091">
        <w:rPr>
          <w:sz w:val="28"/>
          <w:szCs w:val="28"/>
          <w:lang w:val="uk-UA"/>
        </w:rPr>
        <w:t xml:space="preserve">. </w:t>
      </w:r>
      <w:proofErr w:type="spellStart"/>
      <w:r w:rsidRPr="006D2091">
        <w:rPr>
          <w:sz w:val="28"/>
          <w:szCs w:val="28"/>
          <w:lang w:val="uk-UA"/>
        </w:rPr>
        <w:t>Мосюк</w:t>
      </w:r>
      <w:proofErr w:type="spellEnd"/>
      <w:r w:rsidRPr="006D2091">
        <w:rPr>
          <w:sz w:val="28"/>
          <w:szCs w:val="28"/>
          <w:lang w:val="uk-UA"/>
        </w:rPr>
        <w:t xml:space="preserve">, </w:t>
      </w:r>
      <w:proofErr w:type="spellStart"/>
      <w:r w:rsidRPr="006D2091">
        <w:rPr>
          <w:sz w:val="28"/>
          <w:szCs w:val="28"/>
          <w:lang w:val="uk-UA"/>
        </w:rPr>
        <w:t>І.В</w:t>
      </w:r>
      <w:proofErr w:type="spellEnd"/>
      <w:r w:rsidRPr="006D2091">
        <w:rPr>
          <w:sz w:val="28"/>
          <w:szCs w:val="28"/>
          <w:lang w:val="uk-UA"/>
        </w:rPr>
        <w:t xml:space="preserve">. Петренко, </w:t>
      </w:r>
      <w:proofErr w:type="spellStart"/>
      <w:r w:rsidRPr="006D2091">
        <w:rPr>
          <w:sz w:val="28"/>
          <w:szCs w:val="28"/>
          <w:lang w:val="uk-UA"/>
        </w:rPr>
        <w:t>В.П</w:t>
      </w:r>
      <w:proofErr w:type="spellEnd"/>
      <w:r w:rsidRPr="006D2091">
        <w:rPr>
          <w:sz w:val="28"/>
          <w:szCs w:val="28"/>
          <w:lang w:val="uk-UA"/>
        </w:rPr>
        <w:t xml:space="preserve">. </w:t>
      </w:r>
      <w:proofErr w:type="spellStart"/>
      <w:r w:rsidRPr="006D2091">
        <w:rPr>
          <w:sz w:val="28"/>
          <w:szCs w:val="28"/>
          <w:lang w:val="uk-UA"/>
        </w:rPr>
        <w:t>Тартачник</w:t>
      </w:r>
      <w:proofErr w:type="spellEnd"/>
      <w:r w:rsidRPr="006D2091">
        <w:rPr>
          <w:sz w:val="28"/>
          <w:szCs w:val="28"/>
          <w:lang w:val="uk-UA"/>
        </w:rPr>
        <w:t xml:space="preserve"> «Вплив проникної радіації на активні світлодіодні елементи контрольно-вимірювальних систем» </w:t>
      </w:r>
      <w:r w:rsidR="00DC1B6C" w:rsidRPr="006D2091">
        <w:rPr>
          <w:sz w:val="28"/>
          <w:szCs w:val="28"/>
          <w:lang w:val="uk-UA"/>
        </w:rPr>
        <w:t xml:space="preserve">Збірник тез </w:t>
      </w:r>
      <w:r w:rsidR="00DC1B6C" w:rsidRPr="006D2091">
        <w:rPr>
          <w:sz w:val="28"/>
          <w:szCs w:val="28"/>
          <w:lang w:val="en-US"/>
        </w:rPr>
        <w:t>IV</w:t>
      </w:r>
      <w:r w:rsidR="00DC1B6C" w:rsidRPr="006D2091">
        <w:rPr>
          <w:sz w:val="28"/>
          <w:szCs w:val="28"/>
          <w:lang w:val="uk-UA"/>
        </w:rPr>
        <w:t xml:space="preserve"> міжнародної конференції «Перспективи впровадження інновацій у атомну енергетику»</w:t>
      </w:r>
      <w:r w:rsidR="005466E2" w:rsidRPr="006D2091">
        <w:rPr>
          <w:sz w:val="28"/>
          <w:szCs w:val="28"/>
          <w:lang w:val="uk-UA"/>
        </w:rPr>
        <w:t xml:space="preserve"> </w:t>
      </w:r>
      <w:r w:rsidR="00E10B90" w:rsidRPr="006D2091">
        <w:rPr>
          <w:sz w:val="28"/>
          <w:szCs w:val="28"/>
          <w:lang w:val="uk-UA"/>
        </w:rPr>
        <w:t>(</w:t>
      </w:r>
      <w:r w:rsidR="005466E2" w:rsidRPr="006D2091">
        <w:rPr>
          <w:sz w:val="28"/>
          <w:szCs w:val="28"/>
          <w:lang w:val="uk-UA"/>
        </w:rPr>
        <w:t xml:space="preserve">30 вересня </w:t>
      </w:r>
      <w:r w:rsidR="00E10B90" w:rsidRPr="006D2091">
        <w:rPr>
          <w:sz w:val="28"/>
          <w:szCs w:val="28"/>
          <w:lang w:val="uk-UA"/>
        </w:rPr>
        <w:t>2022 року Інститут газу України)</w:t>
      </w:r>
      <w:r w:rsidR="00DC1B6C" w:rsidRPr="006D2091">
        <w:rPr>
          <w:sz w:val="28"/>
          <w:szCs w:val="28"/>
          <w:lang w:val="uk-UA"/>
        </w:rPr>
        <w:t xml:space="preserve"> </w:t>
      </w:r>
      <w:r w:rsidR="00DC1B6C" w:rsidRPr="006D2091">
        <w:rPr>
          <w:sz w:val="28"/>
          <w:szCs w:val="28"/>
          <w:lang w:val="en-US"/>
        </w:rPr>
        <w:t>c</w:t>
      </w:r>
      <w:r w:rsidR="00DC1B6C" w:rsidRPr="006D2091">
        <w:rPr>
          <w:sz w:val="28"/>
          <w:szCs w:val="28"/>
          <w:lang w:val="uk-UA"/>
        </w:rPr>
        <w:t>.10</w:t>
      </w:r>
    </w:p>
    <w:p w14:paraId="0FA6F051" w14:textId="77777777" w:rsidR="005466E2" w:rsidRPr="006D2091" w:rsidRDefault="009A6B4A" w:rsidP="00E2653C">
      <w:pPr>
        <w:pStyle w:val="a5"/>
        <w:numPr>
          <w:ilvl w:val="0"/>
          <w:numId w:val="8"/>
        </w:numPr>
        <w:tabs>
          <w:tab w:val="left" w:pos="1348"/>
          <w:tab w:val="left" w:pos="3482"/>
          <w:tab w:val="left" w:pos="4364"/>
          <w:tab w:val="left" w:pos="5670"/>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D.P</w:t>
      </w:r>
      <w:proofErr w:type="spellEnd"/>
      <w:r w:rsidRPr="006D2091">
        <w:rPr>
          <w:b/>
          <w:sz w:val="28"/>
          <w:szCs w:val="28"/>
          <w:lang w:val="uk-UA"/>
        </w:rPr>
        <w:t>.</w:t>
      </w:r>
      <w:r>
        <w:rPr>
          <w:b/>
          <w:sz w:val="28"/>
          <w:szCs w:val="28"/>
          <w:lang w:val="uk-UA"/>
        </w:rPr>
        <w:t xml:space="preserve"> </w:t>
      </w:r>
      <w:proofErr w:type="spellStart"/>
      <w:r w:rsidR="008C527A" w:rsidRPr="006D2091">
        <w:rPr>
          <w:b/>
          <w:sz w:val="28"/>
          <w:szCs w:val="28"/>
          <w:lang w:val="uk-UA"/>
        </w:rPr>
        <w:t>Stratilat</w:t>
      </w:r>
      <w:proofErr w:type="spellEnd"/>
      <w:r w:rsidR="008C527A" w:rsidRPr="006D2091">
        <w:rPr>
          <w:sz w:val="28"/>
          <w:szCs w:val="28"/>
          <w:lang w:val="uk-UA"/>
        </w:rPr>
        <w:t xml:space="preserve">, </w:t>
      </w:r>
      <w:proofErr w:type="spellStart"/>
      <w:r w:rsidR="008C527A" w:rsidRPr="006D2091">
        <w:rPr>
          <w:sz w:val="28"/>
          <w:szCs w:val="28"/>
          <w:lang w:val="uk-UA"/>
        </w:rPr>
        <w:t>R.M</w:t>
      </w:r>
      <w:proofErr w:type="spellEnd"/>
      <w:r w:rsidR="008C527A" w:rsidRPr="006D2091">
        <w:rPr>
          <w:sz w:val="28"/>
          <w:szCs w:val="28"/>
          <w:lang w:val="uk-UA"/>
        </w:rPr>
        <w:t xml:space="preserve">. </w:t>
      </w:r>
      <w:proofErr w:type="spellStart"/>
      <w:r w:rsidR="008C527A" w:rsidRPr="006D2091">
        <w:rPr>
          <w:sz w:val="28"/>
          <w:szCs w:val="28"/>
          <w:lang w:val="uk-UA"/>
        </w:rPr>
        <w:t>Vernydub</w:t>
      </w:r>
      <w:proofErr w:type="spellEnd"/>
      <w:r w:rsidR="008C527A" w:rsidRPr="006D2091">
        <w:rPr>
          <w:sz w:val="28"/>
          <w:szCs w:val="28"/>
          <w:lang w:val="uk-UA"/>
        </w:rPr>
        <w:t xml:space="preserve">, </w:t>
      </w:r>
      <w:proofErr w:type="spellStart"/>
      <w:r w:rsidR="008C527A" w:rsidRPr="006D2091">
        <w:rPr>
          <w:sz w:val="28"/>
          <w:szCs w:val="28"/>
          <w:lang w:val="uk-UA"/>
        </w:rPr>
        <w:t>O.I</w:t>
      </w:r>
      <w:proofErr w:type="spellEnd"/>
      <w:r w:rsidR="008C527A" w:rsidRPr="006D2091">
        <w:rPr>
          <w:sz w:val="28"/>
          <w:szCs w:val="28"/>
          <w:lang w:val="uk-UA"/>
        </w:rPr>
        <w:t xml:space="preserve">. </w:t>
      </w:r>
      <w:proofErr w:type="spellStart"/>
      <w:r w:rsidR="008C527A" w:rsidRPr="006D2091">
        <w:rPr>
          <w:sz w:val="28"/>
          <w:szCs w:val="28"/>
          <w:lang w:val="uk-UA"/>
        </w:rPr>
        <w:t>Kyrylenko</w:t>
      </w:r>
      <w:proofErr w:type="spellEnd"/>
      <w:r w:rsidR="008C527A" w:rsidRPr="006D2091">
        <w:rPr>
          <w:sz w:val="28"/>
          <w:szCs w:val="28"/>
          <w:lang w:val="uk-UA"/>
        </w:rPr>
        <w:t xml:space="preserve">, </w:t>
      </w:r>
      <w:proofErr w:type="spellStart"/>
      <w:r w:rsidR="008C527A" w:rsidRPr="006D2091">
        <w:rPr>
          <w:sz w:val="28"/>
          <w:szCs w:val="28"/>
          <w:lang w:val="uk-UA"/>
        </w:rPr>
        <w:t>I.V</w:t>
      </w:r>
      <w:proofErr w:type="spellEnd"/>
      <w:r w:rsidR="008C527A" w:rsidRPr="006D2091">
        <w:rPr>
          <w:sz w:val="28"/>
          <w:szCs w:val="28"/>
          <w:lang w:val="uk-UA"/>
        </w:rPr>
        <w:t xml:space="preserve">. </w:t>
      </w:r>
      <w:proofErr w:type="spellStart"/>
      <w:r w:rsidR="008C527A" w:rsidRPr="006D2091">
        <w:rPr>
          <w:sz w:val="28"/>
          <w:szCs w:val="28"/>
          <w:lang w:val="uk-UA"/>
        </w:rPr>
        <w:t>Petrenko</w:t>
      </w:r>
      <w:proofErr w:type="spellEnd"/>
      <w:r w:rsidR="008C527A" w:rsidRPr="006D2091">
        <w:rPr>
          <w:sz w:val="28"/>
          <w:szCs w:val="28"/>
          <w:lang w:val="uk-UA"/>
        </w:rPr>
        <w:t xml:space="preserve">, </w:t>
      </w:r>
      <w:proofErr w:type="spellStart"/>
      <w:r w:rsidR="008C527A" w:rsidRPr="006D2091">
        <w:rPr>
          <w:sz w:val="28"/>
          <w:szCs w:val="28"/>
          <w:lang w:val="uk-UA"/>
        </w:rPr>
        <w:t>O.I</w:t>
      </w:r>
      <w:proofErr w:type="spellEnd"/>
      <w:r w:rsidR="008C527A" w:rsidRPr="006D2091">
        <w:rPr>
          <w:sz w:val="28"/>
          <w:szCs w:val="28"/>
          <w:lang w:val="uk-UA"/>
        </w:rPr>
        <w:t xml:space="preserve">. </w:t>
      </w:r>
      <w:proofErr w:type="spellStart"/>
      <w:r w:rsidR="008C527A" w:rsidRPr="006D2091">
        <w:rPr>
          <w:sz w:val="28"/>
          <w:szCs w:val="28"/>
          <w:lang w:val="uk-UA"/>
        </w:rPr>
        <w:t>Radkevych</w:t>
      </w:r>
      <w:proofErr w:type="spellEnd"/>
      <w:r w:rsidR="008C527A" w:rsidRPr="006D2091">
        <w:rPr>
          <w:sz w:val="28"/>
          <w:szCs w:val="28"/>
          <w:lang w:val="uk-UA"/>
        </w:rPr>
        <w:t xml:space="preserve">, </w:t>
      </w:r>
      <w:proofErr w:type="spellStart"/>
      <w:r w:rsidR="008C527A" w:rsidRPr="006D2091">
        <w:rPr>
          <w:sz w:val="28"/>
          <w:szCs w:val="28"/>
          <w:lang w:val="uk-UA"/>
        </w:rPr>
        <w:t>V.P</w:t>
      </w:r>
      <w:proofErr w:type="spellEnd"/>
      <w:r w:rsidR="008C527A" w:rsidRPr="006D2091">
        <w:rPr>
          <w:sz w:val="28"/>
          <w:szCs w:val="28"/>
          <w:lang w:val="uk-UA"/>
        </w:rPr>
        <w:t xml:space="preserve">. </w:t>
      </w:r>
      <w:proofErr w:type="spellStart"/>
      <w:r w:rsidR="008C527A" w:rsidRPr="006D2091">
        <w:rPr>
          <w:sz w:val="28"/>
          <w:szCs w:val="28"/>
          <w:lang w:val="uk-UA"/>
        </w:rPr>
        <w:t>Tartachnyk</w:t>
      </w:r>
      <w:proofErr w:type="spellEnd"/>
      <w:r w:rsidR="008C527A" w:rsidRPr="006D2091">
        <w:rPr>
          <w:sz w:val="28"/>
          <w:szCs w:val="28"/>
          <w:lang w:val="uk-UA"/>
        </w:rPr>
        <w:t xml:space="preserve">, </w:t>
      </w:r>
      <w:proofErr w:type="spellStart"/>
      <w:r w:rsidR="008C527A" w:rsidRPr="006D2091">
        <w:rPr>
          <w:sz w:val="28"/>
          <w:szCs w:val="28"/>
          <w:lang w:val="uk-UA"/>
        </w:rPr>
        <w:t>V.V</w:t>
      </w:r>
      <w:proofErr w:type="spellEnd"/>
      <w:r w:rsidR="008C527A" w:rsidRPr="006D2091">
        <w:rPr>
          <w:sz w:val="28"/>
          <w:szCs w:val="28"/>
          <w:lang w:val="uk-UA"/>
        </w:rPr>
        <w:t xml:space="preserve">. </w:t>
      </w:r>
      <w:proofErr w:type="spellStart"/>
      <w:r w:rsidR="008C527A" w:rsidRPr="006D2091">
        <w:rPr>
          <w:sz w:val="28"/>
          <w:szCs w:val="28"/>
          <w:lang w:val="uk-UA"/>
        </w:rPr>
        <w:t>Shlapatska</w:t>
      </w:r>
      <w:proofErr w:type="spellEnd"/>
      <w:r w:rsidR="008C527A" w:rsidRPr="006D2091">
        <w:rPr>
          <w:sz w:val="28"/>
          <w:szCs w:val="28"/>
          <w:lang w:val="uk-UA"/>
        </w:rPr>
        <w:t xml:space="preserve">, </w:t>
      </w:r>
      <w:proofErr w:type="spellStart"/>
      <w:r w:rsidR="008C527A" w:rsidRPr="006D2091">
        <w:rPr>
          <w:sz w:val="28"/>
          <w:szCs w:val="28"/>
          <w:lang w:val="uk-UA"/>
        </w:rPr>
        <w:t>I.O</w:t>
      </w:r>
      <w:proofErr w:type="spellEnd"/>
      <w:r w:rsidR="008C527A" w:rsidRPr="006D2091">
        <w:rPr>
          <w:sz w:val="28"/>
          <w:szCs w:val="28"/>
          <w:lang w:val="uk-UA"/>
        </w:rPr>
        <w:t xml:space="preserve">. </w:t>
      </w:r>
      <w:proofErr w:type="spellStart"/>
      <w:r w:rsidR="008C527A" w:rsidRPr="006D2091">
        <w:rPr>
          <w:sz w:val="28"/>
          <w:szCs w:val="28"/>
          <w:lang w:val="uk-UA"/>
        </w:rPr>
        <w:t>Poliakova</w:t>
      </w:r>
      <w:proofErr w:type="spellEnd"/>
      <w:r w:rsidR="008C527A" w:rsidRPr="006D2091">
        <w:rPr>
          <w:sz w:val="28"/>
          <w:szCs w:val="28"/>
          <w:lang w:val="uk-UA"/>
        </w:rPr>
        <w:t xml:space="preserve">, </w:t>
      </w:r>
      <w:proofErr w:type="spellStart"/>
      <w:r w:rsidR="008C527A" w:rsidRPr="006D2091">
        <w:rPr>
          <w:sz w:val="28"/>
          <w:szCs w:val="28"/>
          <w:lang w:val="uk-UA"/>
        </w:rPr>
        <w:t>O.Р</w:t>
      </w:r>
      <w:proofErr w:type="spellEnd"/>
      <w:r w:rsidR="008C527A" w:rsidRPr="006D2091">
        <w:rPr>
          <w:sz w:val="28"/>
          <w:szCs w:val="28"/>
          <w:lang w:val="uk-UA"/>
        </w:rPr>
        <w:t xml:space="preserve">. </w:t>
      </w:r>
      <w:proofErr w:type="spellStart"/>
      <w:r w:rsidR="008C527A" w:rsidRPr="006D2091">
        <w:rPr>
          <w:sz w:val="28"/>
          <w:szCs w:val="28"/>
          <w:lang w:val="uk-UA"/>
        </w:rPr>
        <w:t>Budnyk</w:t>
      </w:r>
      <w:proofErr w:type="spellEnd"/>
      <w:r w:rsidR="008C527A" w:rsidRPr="006D2091">
        <w:rPr>
          <w:sz w:val="28"/>
          <w:szCs w:val="28"/>
          <w:lang w:val="uk-UA"/>
        </w:rPr>
        <w:t>. «</w:t>
      </w:r>
      <w:proofErr w:type="spellStart"/>
      <w:r w:rsidR="008C527A" w:rsidRPr="006D2091">
        <w:rPr>
          <w:sz w:val="28"/>
          <w:szCs w:val="28"/>
          <w:lang w:val="uk-UA"/>
        </w:rPr>
        <w:t>Radiation</w:t>
      </w:r>
      <w:proofErr w:type="spellEnd"/>
      <w:r w:rsidR="008C527A" w:rsidRPr="006D2091">
        <w:rPr>
          <w:sz w:val="28"/>
          <w:szCs w:val="28"/>
          <w:lang w:val="uk-UA"/>
        </w:rPr>
        <w:t xml:space="preserve"> </w:t>
      </w:r>
      <w:proofErr w:type="spellStart"/>
      <w:r w:rsidR="008C527A" w:rsidRPr="006D2091">
        <w:rPr>
          <w:sz w:val="28"/>
          <w:szCs w:val="28"/>
          <w:lang w:val="uk-UA"/>
        </w:rPr>
        <w:t>of</w:t>
      </w:r>
      <w:proofErr w:type="spellEnd"/>
      <w:r w:rsidR="008C527A" w:rsidRPr="006D2091">
        <w:rPr>
          <w:sz w:val="28"/>
          <w:szCs w:val="28"/>
          <w:lang w:val="uk-UA"/>
        </w:rPr>
        <w:t xml:space="preserve"> </w:t>
      </w:r>
      <w:proofErr w:type="spellStart"/>
      <w:r w:rsidR="008C527A" w:rsidRPr="006D2091">
        <w:rPr>
          <w:sz w:val="28"/>
          <w:szCs w:val="28"/>
          <w:lang w:val="uk-UA"/>
        </w:rPr>
        <w:t>gallium</w:t>
      </w:r>
      <w:proofErr w:type="spellEnd"/>
      <w:r w:rsidR="008C527A" w:rsidRPr="006D2091">
        <w:rPr>
          <w:sz w:val="28"/>
          <w:szCs w:val="28"/>
          <w:lang w:val="uk-UA"/>
        </w:rPr>
        <w:t xml:space="preserve"> </w:t>
      </w:r>
      <w:proofErr w:type="spellStart"/>
      <w:r w:rsidR="008C527A" w:rsidRPr="006D2091">
        <w:rPr>
          <w:sz w:val="28"/>
          <w:szCs w:val="28"/>
          <w:lang w:val="uk-UA"/>
        </w:rPr>
        <w:t>phosphide</w:t>
      </w:r>
      <w:proofErr w:type="spellEnd"/>
      <w:r w:rsidR="008C527A" w:rsidRPr="006D2091">
        <w:rPr>
          <w:sz w:val="28"/>
          <w:szCs w:val="28"/>
          <w:lang w:val="uk-UA"/>
        </w:rPr>
        <w:t xml:space="preserve"> </w:t>
      </w:r>
      <w:proofErr w:type="spellStart"/>
      <w:r w:rsidR="008C527A" w:rsidRPr="006D2091">
        <w:rPr>
          <w:sz w:val="28"/>
          <w:szCs w:val="28"/>
          <w:lang w:val="uk-UA"/>
        </w:rPr>
        <w:t>LEDs</w:t>
      </w:r>
      <w:proofErr w:type="spellEnd"/>
      <w:r w:rsidR="008C527A" w:rsidRPr="006D2091">
        <w:rPr>
          <w:sz w:val="28"/>
          <w:szCs w:val="28"/>
          <w:lang w:val="uk-UA"/>
        </w:rPr>
        <w:t xml:space="preserve"> </w:t>
      </w:r>
      <w:proofErr w:type="spellStart"/>
      <w:r w:rsidR="008C527A" w:rsidRPr="006D2091">
        <w:rPr>
          <w:sz w:val="28"/>
          <w:szCs w:val="28"/>
          <w:lang w:val="uk-UA"/>
        </w:rPr>
        <w:t>in</w:t>
      </w:r>
      <w:proofErr w:type="spellEnd"/>
      <w:r w:rsidR="008C527A" w:rsidRPr="006D2091">
        <w:rPr>
          <w:sz w:val="28"/>
          <w:szCs w:val="28"/>
          <w:lang w:val="uk-UA"/>
        </w:rPr>
        <w:t xml:space="preserve"> a </w:t>
      </w:r>
      <w:proofErr w:type="spellStart"/>
      <w:r w:rsidR="008C527A" w:rsidRPr="006D2091">
        <w:rPr>
          <w:sz w:val="28"/>
          <w:szCs w:val="28"/>
          <w:lang w:val="uk-UA"/>
        </w:rPr>
        <w:t>state</w:t>
      </w:r>
      <w:proofErr w:type="spellEnd"/>
      <w:r w:rsidR="008C527A" w:rsidRPr="006D2091">
        <w:rPr>
          <w:sz w:val="28"/>
          <w:szCs w:val="28"/>
          <w:lang w:val="uk-UA"/>
        </w:rPr>
        <w:t xml:space="preserve"> </w:t>
      </w:r>
      <w:proofErr w:type="spellStart"/>
      <w:r w:rsidR="008C527A" w:rsidRPr="006D2091">
        <w:rPr>
          <w:sz w:val="28"/>
          <w:szCs w:val="28"/>
          <w:lang w:val="uk-UA"/>
        </w:rPr>
        <w:t>of</w:t>
      </w:r>
      <w:proofErr w:type="spellEnd"/>
      <w:r w:rsidR="008C527A" w:rsidRPr="006D2091">
        <w:rPr>
          <w:sz w:val="28"/>
          <w:szCs w:val="28"/>
          <w:lang w:val="uk-UA"/>
        </w:rPr>
        <w:t xml:space="preserve"> </w:t>
      </w:r>
      <w:proofErr w:type="spellStart"/>
      <w:r w:rsidR="008C527A" w:rsidRPr="006D2091">
        <w:rPr>
          <w:sz w:val="28"/>
          <w:szCs w:val="28"/>
          <w:lang w:val="uk-UA"/>
        </w:rPr>
        <w:t>negative</w:t>
      </w:r>
      <w:proofErr w:type="spellEnd"/>
      <w:r w:rsidR="008C527A" w:rsidRPr="006D2091">
        <w:rPr>
          <w:sz w:val="28"/>
          <w:szCs w:val="28"/>
          <w:lang w:val="uk-UA"/>
        </w:rPr>
        <w:t xml:space="preserve"> </w:t>
      </w:r>
      <w:proofErr w:type="spellStart"/>
      <w:r w:rsidR="008C527A" w:rsidRPr="006D2091">
        <w:rPr>
          <w:sz w:val="28"/>
          <w:szCs w:val="28"/>
          <w:lang w:val="uk-UA"/>
        </w:rPr>
        <w:t>differential</w:t>
      </w:r>
      <w:proofErr w:type="spellEnd"/>
      <w:r w:rsidR="008C527A" w:rsidRPr="006D2091">
        <w:rPr>
          <w:sz w:val="28"/>
          <w:szCs w:val="28"/>
          <w:lang w:val="uk-UA"/>
        </w:rPr>
        <w:t xml:space="preserve"> </w:t>
      </w:r>
      <w:proofErr w:type="spellStart"/>
      <w:r w:rsidR="008C527A" w:rsidRPr="006D2091">
        <w:rPr>
          <w:sz w:val="28"/>
          <w:szCs w:val="28"/>
          <w:lang w:val="uk-UA"/>
        </w:rPr>
        <w:t>resistance</w:t>
      </w:r>
      <w:proofErr w:type="spellEnd"/>
      <w:r w:rsidR="008C527A" w:rsidRPr="006D2091">
        <w:rPr>
          <w:sz w:val="28"/>
          <w:szCs w:val="28"/>
          <w:lang w:val="uk-UA"/>
        </w:rPr>
        <w:t xml:space="preserve">» </w:t>
      </w:r>
      <w:r w:rsidR="008C527A" w:rsidRPr="006D2091">
        <w:rPr>
          <w:sz w:val="28"/>
          <w:szCs w:val="28"/>
          <w:lang w:val="en-US"/>
        </w:rPr>
        <w:t>I</w:t>
      </w:r>
      <w:proofErr w:type="spellStart"/>
      <w:r w:rsidR="008C527A" w:rsidRPr="006D2091">
        <w:rPr>
          <w:sz w:val="28"/>
          <w:szCs w:val="28"/>
          <w:lang w:val="uk-UA"/>
        </w:rPr>
        <w:t>nternational</w:t>
      </w:r>
      <w:proofErr w:type="spellEnd"/>
      <w:r w:rsidR="008C527A" w:rsidRPr="006D2091">
        <w:rPr>
          <w:sz w:val="28"/>
          <w:szCs w:val="28"/>
          <w:lang w:val="uk-UA"/>
        </w:rPr>
        <w:t xml:space="preserve"> </w:t>
      </w:r>
      <w:proofErr w:type="spellStart"/>
      <w:r w:rsidR="008C527A" w:rsidRPr="006D2091">
        <w:rPr>
          <w:sz w:val="28"/>
          <w:szCs w:val="28"/>
          <w:lang w:val="uk-UA"/>
        </w:rPr>
        <w:t>research</w:t>
      </w:r>
      <w:proofErr w:type="spellEnd"/>
      <w:r w:rsidR="008C527A" w:rsidRPr="006D2091">
        <w:rPr>
          <w:sz w:val="28"/>
          <w:szCs w:val="28"/>
          <w:lang w:val="uk-UA"/>
        </w:rPr>
        <w:t xml:space="preserve"> </w:t>
      </w:r>
      <w:proofErr w:type="spellStart"/>
      <w:r w:rsidR="008C527A" w:rsidRPr="006D2091">
        <w:rPr>
          <w:sz w:val="28"/>
          <w:szCs w:val="28"/>
          <w:lang w:val="uk-UA"/>
        </w:rPr>
        <w:t>and</w:t>
      </w:r>
      <w:proofErr w:type="spellEnd"/>
      <w:r w:rsidR="008C527A" w:rsidRPr="006D2091">
        <w:rPr>
          <w:sz w:val="28"/>
          <w:szCs w:val="28"/>
          <w:lang w:val="uk-UA"/>
        </w:rPr>
        <w:t xml:space="preserve"> </w:t>
      </w:r>
      <w:proofErr w:type="spellStart"/>
      <w:r w:rsidR="008C527A" w:rsidRPr="006D2091">
        <w:rPr>
          <w:sz w:val="28"/>
          <w:szCs w:val="28"/>
          <w:lang w:val="uk-UA"/>
        </w:rPr>
        <w:t>practice</w:t>
      </w:r>
      <w:proofErr w:type="spellEnd"/>
      <w:r w:rsidR="008C527A" w:rsidRPr="006D2091">
        <w:rPr>
          <w:sz w:val="28"/>
          <w:szCs w:val="28"/>
          <w:lang w:val="uk-UA"/>
        </w:rPr>
        <w:t xml:space="preserve"> </w:t>
      </w:r>
      <w:proofErr w:type="spellStart"/>
      <w:r w:rsidR="008C527A" w:rsidRPr="006D2091">
        <w:rPr>
          <w:sz w:val="28"/>
          <w:szCs w:val="28"/>
          <w:lang w:val="uk-UA"/>
        </w:rPr>
        <w:t>conference</w:t>
      </w:r>
      <w:proofErr w:type="spellEnd"/>
      <w:r w:rsidR="008C527A" w:rsidRPr="006D2091">
        <w:rPr>
          <w:sz w:val="28"/>
          <w:szCs w:val="28"/>
          <w:lang w:val="uk-UA"/>
        </w:rPr>
        <w:t xml:space="preserve"> “</w:t>
      </w:r>
      <w:proofErr w:type="spellStart"/>
      <w:r w:rsidR="008C527A" w:rsidRPr="006D2091">
        <w:rPr>
          <w:sz w:val="28"/>
          <w:szCs w:val="28"/>
          <w:lang w:val="uk-UA"/>
        </w:rPr>
        <w:t>nanotechnology</w:t>
      </w:r>
      <w:proofErr w:type="spellEnd"/>
      <w:r w:rsidR="008C527A" w:rsidRPr="006D2091">
        <w:rPr>
          <w:sz w:val="28"/>
          <w:szCs w:val="28"/>
          <w:lang w:val="uk-UA"/>
        </w:rPr>
        <w:t xml:space="preserve"> </w:t>
      </w:r>
      <w:proofErr w:type="spellStart"/>
      <w:r w:rsidR="008C527A" w:rsidRPr="006D2091">
        <w:rPr>
          <w:sz w:val="28"/>
          <w:szCs w:val="28"/>
          <w:lang w:val="uk-UA"/>
        </w:rPr>
        <w:t>and</w:t>
      </w:r>
      <w:proofErr w:type="spellEnd"/>
      <w:r w:rsidR="008C527A" w:rsidRPr="006D2091">
        <w:rPr>
          <w:sz w:val="28"/>
          <w:szCs w:val="28"/>
          <w:lang w:val="uk-UA"/>
        </w:rPr>
        <w:t xml:space="preserve"> </w:t>
      </w:r>
      <w:proofErr w:type="spellStart"/>
      <w:r w:rsidR="008C527A" w:rsidRPr="006D2091">
        <w:rPr>
          <w:sz w:val="28"/>
          <w:szCs w:val="28"/>
          <w:lang w:val="uk-UA"/>
        </w:rPr>
        <w:t>nanomaterials</w:t>
      </w:r>
      <w:proofErr w:type="spellEnd"/>
      <w:r w:rsidR="005466E2" w:rsidRPr="006D2091">
        <w:rPr>
          <w:sz w:val="28"/>
          <w:szCs w:val="28"/>
          <w:lang w:val="uk-UA"/>
        </w:rPr>
        <w:t xml:space="preserve">” </w:t>
      </w:r>
      <w:r w:rsidR="00E10B90" w:rsidRPr="006D2091">
        <w:rPr>
          <w:sz w:val="28"/>
          <w:szCs w:val="28"/>
          <w:lang w:val="uk-UA"/>
        </w:rPr>
        <w:t>(</w:t>
      </w:r>
      <w:r w:rsidR="008C527A" w:rsidRPr="006D2091">
        <w:rPr>
          <w:sz w:val="28"/>
          <w:szCs w:val="28"/>
          <w:lang w:val="uk-UA"/>
        </w:rPr>
        <w:t xml:space="preserve">25-27 </w:t>
      </w:r>
      <w:proofErr w:type="spellStart"/>
      <w:r w:rsidR="008C527A" w:rsidRPr="006D2091">
        <w:rPr>
          <w:sz w:val="28"/>
          <w:szCs w:val="28"/>
          <w:lang w:val="uk-UA"/>
        </w:rPr>
        <w:t>of</w:t>
      </w:r>
      <w:proofErr w:type="spellEnd"/>
      <w:r w:rsidR="008C527A" w:rsidRPr="006D2091">
        <w:rPr>
          <w:sz w:val="28"/>
          <w:szCs w:val="28"/>
          <w:lang w:val="uk-UA"/>
        </w:rPr>
        <w:t xml:space="preserve"> </w:t>
      </w:r>
      <w:proofErr w:type="spellStart"/>
      <w:r w:rsidR="008C527A" w:rsidRPr="006D2091">
        <w:rPr>
          <w:sz w:val="28"/>
          <w:szCs w:val="28"/>
          <w:lang w:val="uk-UA"/>
        </w:rPr>
        <w:t>August</w:t>
      </w:r>
      <w:proofErr w:type="spellEnd"/>
      <w:r w:rsidR="008C527A" w:rsidRPr="006D2091">
        <w:rPr>
          <w:sz w:val="28"/>
          <w:szCs w:val="28"/>
          <w:lang w:val="uk-UA"/>
        </w:rPr>
        <w:t xml:space="preserve"> 2022 </w:t>
      </w:r>
      <w:proofErr w:type="spellStart"/>
      <w:r w:rsidR="008C527A" w:rsidRPr="006D2091">
        <w:rPr>
          <w:sz w:val="28"/>
          <w:szCs w:val="28"/>
          <w:lang w:val="uk-UA"/>
        </w:rPr>
        <w:t>Lviv</w:t>
      </w:r>
      <w:proofErr w:type="spellEnd"/>
      <w:r w:rsidR="008C527A" w:rsidRPr="006D2091">
        <w:rPr>
          <w:sz w:val="28"/>
          <w:szCs w:val="28"/>
          <w:lang w:val="uk-UA"/>
        </w:rPr>
        <w:t xml:space="preserve">, </w:t>
      </w:r>
      <w:proofErr w:type="spellStart"/>
      <w:r w:rsidR="008C527A" w:rsidRPr="006D2091">
        <w:rPr>
          <w:sz w:val="28"/>
          <w:szCs w:val="28"/>
          <w:lang w:val="uk-UA"/>
        </w:rPr>
        <w:t>Ukraine</w:t>
      </w:r>
      <w:proofErr w:type="spellEnd"/>
      <w:r w:rsidR="00E10B90" w:rsidRPr="006D2091">
        <w:rPr>
          <w:sz w:val="28"/>
          <w:szCs w:val="28"/>
          <w:lang w:val="en-US"/>
        </w:rPr>
        <w:t>)</w:t>
      </w:r>
      <w:r w:rsidR="008C527A" w:rsidRPr="006D2091">
        <w:rPr>
          <w:sz w:val="28"/>
          <w:szCs w:val="28"/>
          <w:lang w:val="en-US"/>
        </w:rPr>
        <w:t xml:space="preserve"> p.511</w:t>
      </w:r>
      <w:r w:rsidR="008C527A" w:rsidRPr="006D2091">
        <w:rPr>
          <w:sz w:val="28"/>
          <w:szCs w:val="28"/>
          <w:lang w:val="uk-UA"/>
        </w:rPr>
        <w:t xml:space="preserve"> </w:t>
      </w:r>
    </w:p>
    <w:p w14:paraId="125E0089" w14:textId="77777777" w:rsidR="005466E2" w:rsidRPr="006D2091" w:rsidRDefault="000C5AF7" w:rsidP="00E2653C">
      <w:pPr>
        <w:pStyle w:val="a5"/>
        <w:numPr>
          <w:ilvl w:val="0"/>
          <w:numId w:val="8"/>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Д.</w:t>
      </w:r>
      <w:r w:rsidR="003165A3" w:rsidRPr="006D2091">
        <w:rPr>
          <w:b/>
          <w:sz w:val="28"/>
          <w:szCs w:val="28"/>
          <w:lang w:val="uk-UA"/>
        </w:rPr>
        <w:t>П</w:t>
      </w:r>
      <w:proofErr w:type="spellEnd"/>
      <w:r w:rsidR="003165A3" w:rsidRPr="006D2091">
        <w:rPr>
          <w:b/>
          <w:sz w:val="28"/>
          <w:szCs w:val="28"/>
          <w:lang w:val="uk-UA"/>
        </w:rPr>
        <w:t xml:space="preserve">. </w:t>
      </w:r>
      <w:proofErr w:type="spellStart"/>
      <w:r w:rsidR="003165A3" w:rsidRPr="006D2091">
        <w:rPr>
          <w:b/>
          <w:sz w:val="28"/>
          <w:szCs w:val="28"/>
          <w:lang w:val="uk-UA"/>
        </w:rPr>
        <w:t>Стратілат</w:t>
      </w:r>
      <w:proofErr w:type="spellEnd"/>
      <w:r w:rsidR="003165A3" w:rsidRPr="006D2091">
        <w:rPr>
          <w:b/>
          <w:sz w:val="28"/>
          <w:szCs w:val="28"/>
          <w:lang w:val="uk-UA"/>
        </w:rPr>
        <w:t>,</w:t>
      </w:r>
      <w:r w:rsidR="003165A3" w:rsidRPr="006D2091">
        <w:rPr>
          <w:sz w:val="28"/>
          <w:szCs w:val="28"/>
          <w:lang w:val="uk-UA"/>
        </w:rPr>
        <w:t xml:space="preserve">  Є. В. Малий, М. Б. </w:t>
      </w:r>
      <w:proofErr w:type="spellStart"/>
      <w:r w:rsidR="003165A3" w:rsidRPr="006D2091">
        <w:rPr>
          <w:sz w:val="28"/>
          <w:szCs w:val="28"/>
          <w:lang w:val="uk-UA"/>
        </w:rPr>
        <w:t>Пінковська</w:t>
      </w:r>
      <w:proofErr w:type="spellEnd"/>
      <w:r w:rsidR="003165A3" w:rsidRPr="006D2091">
        <w:rPr>
          <w:sz w:val="28"/>
          <w:szCs w:val="28"/>
          <w:lang w:val="uk-UA"/>
        </w:rPr>
        <w:t xml:space="preserve">, В. П. </w:t>
      </w:r>
      <w:proofErr w:type="spellStart"/>
      <w:r w:rsidR="003165A3" w:rsidRPr="006D2091">
        <w:rPr>
          <w:sz w:val="28"/>
          <w:szCs w:val="28"/>
          <w:lang w:val="uk-UA"/>
        </w:rPr>
        <w:t>Тартачник</w:t>
      </w:r>
      <w:proofErr w:type="spellEnd"/>
      <w:r w:rsidR="003165A3" w:rsidRPr="006D2091">
        <w:rPr>
          <w:sz w:val="28"/>
          <w:szCs w:val="28"/>
          <w:lang w:val="uk-UA"/>
        </w:rPr>
        <w:t xml:space="preserve">. </w:t>
      </w:r>
      <w:r w:rsidR="00B93718" w:rsidRPr="006D2091">
        <w:rPr>
          <w:sz w:val="28"/>
          <w:szCs w:val="28"/>
          <w:lang w:val="uk-UA"/>
        </w:rPr>
        <w:t xml:space="preserve">«Рекомбінаційна ефективність </w:t>
      </w:r>
      <w:proofErr w:type="spellStart"/>
      <w:r w:rsidR="00B93718" w:rsidRPr="006D2091">
        <w:rPr>
          <w:sz w:val="28"/>
          <w:szCs w:val="28"/>
          <w:lang w:val="uk-UA"/>
        </w:rPr>
        <w:t>гомоперехідних</w:t>
      </w:r>
      <w:proofErr w:type="spellEnd"/>
      <w:r w:rsidR="00B93718" w:rsidRPr="006D2091">
        <w:rPr>
          <w:sz w:val="28"/>
          <w:szCs w:val="28"/>
          <w:lang w:val="uk-UA"/>
        </w:rPr>
        <w:t xml:space="preserve">  p-n-структур та </w:t>
      </w:r>
      <w:proofErr w:type="spellStart"/>
      <w:r w:rsidR="00B93718" w:rsidRPr="006D2091">
        <w:rPr>
          <w:sz w:val="28"/>
          <w:szCs w:val="28"/>
          <w:lang w:val="uk-UA"/>
        </w:rPr>
        <w:t>гетероструктур</w:t>
      </w:r>
      <w:proofErr w:type="spellEnd"/>
      <w:r w:rsidR="00B93718" w:rsidRPr="006D2091">
        <w:rPr>
          <w:sz w:val="28"/>
          <w:szCs w:val="28"/>
          <w:lang w:val="uk-UA"/>
        </w:rPr>
        <w:t xml:space="preserve"> із квантовими ямами» </w:t>
      </w:r>
      <w:r w:rsidR="003E5BB8" w:rsidRPr="006D2091">
        <w:rPr>
          <w:sz w:val="28"/>
          <w:szCs w:val="28"/>
          <w:lang w:val="uk-UA"/>
        </w:rPr>
        <w:t>XXIX щорічна наукова конференція інституту яд</w:t>
      </w:r>
      <w:r w:rsidR="00194DDF" w:rsidRPr="006D2091">
        <w:rPr>
          <w:sz w:val="28"/>
          <w:szCs w:val="28"/>
          <w:lang w:val="uk-UA"/>
        </w:rPr>
        <w:t xml:space="preserve">ерних досліджень </w:t>
      </w:r>
      <w:proofErr w:type="spellStart"/>
      <w:r w:rsidR="00194DDF" w:rsidRPr="006D2091">
        <w:rPr>
          <w:sz w:val="28"/>
          <w:szCs w:val="28"/>
          <w:lang w:val="uk-UA"/>
        </w:rPr>
        <w:t>НАН</w:t>
      </w:r>
      <w:proofErr w:type="spellEnd"/>
      <w:r w:rsidR="00194DDF" w:rsidRPr="006D2091">
        <w:rPr>
          <w:sz w:val="28"/>
          <w:szCs w:val="28"/>
          <w:lang w:val="uk-UA"/>
        </w:rPr>
        <w:t xml:space="preserve"> У</w:t>
      </w:r>
      <w:r w:rsidR="003E5BB8" w:rsidRPr="006D2091">
        <w:rPr>
          <w:sz w:val="28"/>
          <w:szCs w:val="28"/>
          <w:lang w:val="uk-UA"/>
        </w:rPr>
        <w:t>країни  (Київ, 26-30 вересня 2022 року). с. 142</w:t>
      </w:r>
    </w:p>
    <w:p w14:paraId="38B85A8A" w14:textId="77777777" w:rsidR="009E0470" w:rsidRPr="006D2091" w:rsidRDefault="009E0470" w:rsidP="00E2653C">
      <w:pPr>
        <w:pStyle w:val="a7"/>
        <w:numPr>
          <w:ilvl w:val="0"/>
          <w:numId w:val="8"/>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Д.П</w:t>
      </w:r>
      <w:proofErr w:type="spellEnd"/>
      <w:r w:rsidRPr="006D2091">
        <w:rPr>
          <w:b/>
          <w:sz w:val="28"/>
          <w:szCs w:val="28"/>
          <w:lang w:val="uk-UA"/>
        </w:rPr>
        <w:t xml:space="preserve">. </w:t>
      </w:r>
      <w:proofErr w:type="spellStart"/>
      <w:r w:rsidRPr="006D2091">
        <w:rPr>
          <w:b/>
          <w:sz w:val="28"/>
          <w:szCs w:val="28"/>
          <w:lang w:val="uk-UA"/>
        </w:rPr>
        <w:t>Стратілат</w:t>
      </w:r>
      <w:proofErr w:type="spellEnd"/>
      <w:r w:rsidRPr="006D2091">
        <w:rPr>
          <w:sz w:val="28"/>
          <w:szCs w:val="28"/>
          <w:lang w:val="uk-UA"/>
        </w:rPr>
        <w:t xml:space="preserve">, </w:t>
      </w:r>
      <w:proofErr w:type="spellStart"/>
      <w:r w:rsidRPr="006D2091">
        <w:rPr>
          <w:sz w:val="28"/>
          <w:szCs w:val="28"/>
          <w:lang w:val="uk-UA"/>
        </w:rPr>
        <w:t>Т.І</w:t>
      </w:r>
      <w:proofErr w:type="spellEnd"/>
      <w:r w:rsidRPr="006D2091">
        <w:rPr>
          <w:sz w:val="28"/>
          <w:szCs w:val="28"/>
          <w:lang w:val="uk-UA"/>
        </w:rPr>
        <w:t xml:space="preserve">. </w:t>
      </w:r>
      <w:proofErr w:type="spellStart"/>
      <w:r w:rsidRPr="006D2091">
        <w:rPr>
          <w:sz w:val="28"/>
          <w:szCs w:val="28"/>
          <w:lang w:val="uk-UA"/>
        </w:rPr>
        <w:t>Мосюк</w:t>
      </w:r>
      <w:proofErr w:type="spellEnd"/>
      <w:r w:rsidRPr="006D2091">
        <w:rPr>
          <w:sz w:val="28"/>
          <w:szCs w:val="28"/>
          <w:lang w:val="uk-UA"/>
        </w:rPr>
        <w:t xml:space="preserve">, </w:t>
      </w:r>
      <w:proofErr w:type="spellStart"/>
      <w:r w:rsidRPr="006D2091">
        <w:rPr>
          <w:sz w:val="28"/>
          <w:szCs w:val="28"/>
          <w:lang w:val="uk-UA"/>
        </w:rPr>
        <w:t>Р.М</w:t>
      </w:r>
      <w:proofErr w:type="spellEnd"/>
      <w:r w:rsidRPr="006D2091">
        <w:rPr>
          <w:sz w:val="28"/>
          <w:szCs w:val="28"/>
          <w:lang w:val="uk-UA"/>
        </w:rPr>
        <w:t xml:space="preserve">. </w:t>
      </w:r>
      <w:proofErr w:type="spellStart"/>
      <w:r w:rsidRPr="006D2091">
        <w:rPr>
          <w:sz w:val="28"/>
          <w:szCs w:val="28"/>
          <w:lang w:val="uk-UA"/>
        </w:rPr>
        <w:t>Вернидуб</w:t>
      </w:r>
      <w:proofErr w:type="spellEnd"/>
      <w:r w:rsidRPr="006D2091">
        <w:rPr>
          <w:sz w:val="28"/>
          <w:szCs w:val="28"/>
          <w:lang w:val="uk-UA"/>
        </w:rPr>
        <w:t xml:space="preserve">, </w:t>
      </w:r>
      <w:proofErr w:type="spellStart"/>
      <w:r w:rsidRPr="006D2091">
        <w:rPr>
          <w:sz w:val="28"/>
          <w:szCs w:val="28"/>
          <w:lang w:val="uk-UA"/>
        </w:rPr>
        <w:t>О.В</w:t>
      </w:r>
      <w:proofErr w:type="spellEnd"/>
      <w:r w:rsidRPr="006D2091">
        <w:rPr>
          <w:sz w:val="28"/>
          <w:szCs w:val="28"/>
          <w:lang w:val="uk-UA"/>
        </w:rPr>
        <w:t xml:space="preserve">. </w:t>
      </w:r>
      <w:proofErr w:type="spellStart"/>
      <w:r w:rsidRPr="006D2091">
        <w:rPr>
          <w:sz w:val="28"/>
          <w:szCs w:val="28"/>
          <w:lang w:val="uk-UA"/>
        </w:rPr>
        <w:t>Конорєва</w:t>
      </w:r>
      <w:proofErr w:type="spellEnd"/>
      <w:r w:rsidRPr="006D2091">
        <w:rPr>
          <w:sz w:val="28"/>
          <w:szCs w:val="28"/>
          <w:lang w:val="uk-UA"/>
        </w:rPr>
        <w:t xml:space="preserve">, </w:t>
      </w:r>
      <w:proofErr w:type="spellStart"/>
      <w:r w:rsidRPr="006D2091">
        <w:rPr>
          <w:sz w:val="28"/>
          <w:szCs w:val="28"/>
          <w:lang w:val="uk-UA"/>
        </w:rPr>
        <w:t>В.П</w:t>
      </w:r>
      <w:proofErr w:type="spellEnd"/>
      <w:r w:rsidRPr="006D2091">
        <w:rPr>
          <w:sz w:val="28"/>
          <w:szCs w:val="28"/>
          <w:lang w:val="uk-UA"/>
        </w:rPr>
        <w:t xml:space="preserve">. </w:t>
      </w:r>
      <w:proofErr w:type="spellStart"/>
      <w:r w:rsidRPr="006D2091">
        <w:rPr>
          <w:sz w:val="28"/>
          <w:szCs w:val="28"/>
          <w:lang w:val="uk-UA"/>
        </w:rPr>
        <w:t>Тартачник</w:t>
      </w:r>
      <w:proofErr w:type="spellEnd"/>
      <w:r w:rsidRPr="006D2091">
        <w:rPr>
          <w:sz w:val="28"/>
          <w:szCs w:val="28"/>
          <w:lang w:val="uk-UA"/>
        </w:rPr>
        <w:t>.</w:t>
      </w:r>
    </w:p>
    <w:p w14:paraId="137634E1" w14:textId="77777777" w:rsidR="005466E2" w:rsidRPr="006D2091" w:rsidRDefault="00A022FB" w:rsidP="00E2653C">
      <w:pPr>
        <w:pStyle w:val="a5"/>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Pr>
          <w:sz w:val="28"/>
          <w:szCs w:val="28"/>
          <w:lang w:val="uk-UA"/>
        </w:rPr>
        <w:tab/>
      </w:r>
      <w:r w:rsidR="00734ADA" w:rsidRPr="006D2091">
        <w:rPr>
          <w:sz w:val="28"/>
          <w:szCs w:val="28"/>
          <w:lang w:val="uk-UA"/>
        </w:rPr>
        <w:t>«Особливості електрофізичних характеристик вихідних та опромінених світлодіодів (</w:t>
      </w:r>
      <w:proofErr w:type="spellStart"/>
      <w:r w:rsidR="00734ADA" w:rsidRPr="006D2091">
        <w:rPr>
          <w:sz w:val="28"/>
          <w:szCs w:val="28"/>
          <w:lang w:val="uk-UA"/>
        </w:rPr>
        <w:t>ingan</w:t>
      </w:r>
      <w:proofErr w:type="spellEnd"/>
      <w:r w:rsidR="00734ADA" w:rsidRPr="006D2091">
        <w:rPr>
          <w:sz w:val="28"/>
          <w:szCs w:val="28"/>
          <w:lang w:val="uk-UA"/>
        </w:rPr>
        <w:t>/</w:t>
      </w:r>
      <w:proofErr w:type="spellStart"/>
      <w:r w:rsidR="00734ADA" w:rsidRPr="006D2091">
        <w:rPr>
          <w:sz w:val="28"/>
          <w:szCs w:val="28"/>
          <w:lang w:val="uk-UA"/>
        </w:rPr>
        <w:t>gan</w:t>
      </w:r>
      <w:proofErr w:type="spellEnd"/>
      <w:r w:rsidR="00734ADA" w:rsidRPr="006D2091">
        <w:rPr>
          <w:sz w:val="28"/>
          <w:szCs w:val="28"/>
          <w:lang w:val="uk-UA"/>
        </w:rPr>
        <w:t xml:space="preserve">) із квантовими ямами» III </w:t>
      </w:r>
      <w:r w:rsidR="00734ADA" w:rsidRPr="006D2091">
        <w:rPr>
          <w:sz w:val="28"/>
          <w:szCs w:val="28"/>
          <w:lang w:val="en-US"/>
        </w:rPr>
        <w:t>I</w:t>
      </w:r>
      <w:proofErr w:type="spellStart"/>
      <w:r w:rsidR="00734ADA" w:rsidRPr="006D2091">
        <w:rPr>
          <w:sz w:val="28"/>
          <w:szCs w:val="28"/>
          <w:lang w:val="uk-UA"/>
        </w:rPr>
        <w:t>nternational</w:t>
      </w:r>
      <w:proofErr w:type="spellEnd"/>
      <w:r w:rsidR="00734ADA" w:rsidRPr="006D2091">
        <w:rPr>
          <w:sz w:val="28"/>
          <w:szCs w:val="28"/>
          <w:lang w:val="uk-UA"/>
        </w:rPr>
        <w:t xml:space="preserve"> </w:t>
      </w:r>
      <w:proofErr w:type="spellStart"/>
      <w:r w:rsidR="00734ADA" w:rsidRPr="006D2091">
        <w:rPr>
          <w:sz w:val="28"/>
          <w:szCs w:val="28"/>
          <w:lang w:val="uk-UA"/>
        </w:rPr>
        <w:t>scientific</w:t>
      </w:r>
      <w:proofErr w:type="spellEnd"/>
      <w:r w:rsidR="00734ADA" w:rsidRPr="006D2091">
        <w:rPr>
          <w:sz w:val="28"/>
          <w:szCs w:val="28"/>
          <w:lang w:val="uk-UA"/>
        </w:rPr>
        <w:t xml:space="preserve"> </w:t>
      </w:r>
      <w:proofErr w:type="spellStart"/>
      <w:r w:rsidR="00734ADA" w:rsidRPr="006D2091">
        <w:rPr>
          <w:sz w:val="28"/>
          <w:szCs w:val="28"/>
          <w:lang w:val="uk-UA"/>
        </w:rPr>
        <w:t>and</w:t>
      </w:r>
      <w:proofErr w:type="spellEnd"/>
      <w:r w:rsidR="00734ADA" w:rsidRPr="006D2091">
        <w:rPr>
          <w:sz w:val="28"/>
          <w:szCs w:val="28"/>
          <w:lang w:val="uk-UA"/>
        </w:rPr>
        <w:t xml:space="preserve"> </w:t>
      </w:r>
      <w:proofErr w:type="spellStart"/>
      <w:r w:rsidR="00734ADA" w:rsidRPr="006D2091">
        <w:rPr>
          <w:sz w:val="28"/>
          <w:szCs w:val="28"/>
          <w:lang w:val="uk-UA"/>
        </w:rPr>
        <w:t>prectical</w:t>
      </w:r>
      <w:proofErr w:type="spellEnd"/>
      <w:r w:rsidR="00734ADA" w:rsidRPr="006D2091">
        <w:rPr>
          <w:sz w:val="28"/>
          <w:szCs w:val="28"/>
          <w:lang w:val="uk-UA"/>
        </w:rPr>
        <w:t xml:space="preserve"> </w:t>
      </w:r>
      <w:proofErr w:type="spellStart"/>
      <w:r w:rsidR="00734ADA" w:rsidRPr="006D2091">
        <w:rPr>
          <w:sz w:val="28"/>
          <w:szCs w:val="28"/>
          <w:lang w:val="uk-UA"/>
        </w:rPr>
        <w:t>conferece</w:t>
      </w:r>
      <w:proofErr w:type="spellEnd"/>
      <w:r w:rsidR="00734ADA" w:rsidRPr="006D2091">
        <w:rPr>
          <w:sz w:val="28"/>
          <w:szCs w:val="28"/>
          <w:lang w:val="uk-UA"/>
        </w:rPr>
        <w:t xml:space="preserve"> “</w:t>
      </w:r>
      <w:proofErr w:type="spellStart"/>
      <w:r w:rsidR="00734ADA" w:rsidRPr="006D2091">
        <w:rPr>
          <w:sz w:val="28"/>
          <w:szCs w:val="28"/>
          <w:lang w:val="uk-UA"/>
        </w:rPr>
        <w:t>theoretical</w:t>
      </w:r>
      <w:proofErr w:type="spellEnd"/>
      <w:r w:rsidR="00734ADA" w:rsidRPr="006D2091">
        <w:rPr>
          <w:sz w:val="28"/>
          <w:szCs w:val="28"/>
          <w:lang w:val="uk-UA"/>
        </w:rPr>
        <w:t xml:space="preserve"> </w:t>
      </w:r>
      <w:proofErr w:type="spellStart"/>
      <w:r w:rsidR="00734ADA" w:rsidRPr="006D2091">
        <w:rPr>
          <w:sz w:val="28"/>
          <w:szCs w:val="28"/>
          <w:lang w:val="uk-UA"/>
        </w:rPr>
        <w:t>aspects</w:t>
      </w:r>
      <w:proofErr w:type="spellEnd"/>
      <w:r w:rsidR="00734ADA" w:rsidRPr="006D2091">
        <w:rPr>
          <w:sz w:val="28"/>
          <w:szCs w:val="28"/>
          <w:lang w:val="uk-UA"/>
        </w:rPr>
        <w:t xml:space="preserve"> </w:t>
      </w:r>
      <w:proofErr w:type="spellStart"/>
      <w:r w:rsidR="00734ADA" w:rsidRPr="006D2091">
        <w:rPr>
          <w:sz w:val="28"/>
          <w:szCs w:val="28"/>
          <w:lang w:val="uk-UA"/>
        </w:rPr>
        <w:t>of</w:t>
      </w:r>
      <w:proofErr w:type="spellEnd"/>
      <w:r w:rsidR="00734ADA" w:rsidRPr="006D2091">
        <w:rPr>
          <w:sz w:val="28"/>
          <w:szCs w:val="28"/>
          <w:lang w:val="uk-UA"/>
        </w:rPr>
        <w:t xml:space="preserve"> </w:t>
      </w:r>
      <w:proofErr w:type="spellStart"/>
      <w:r w:rsidR="00734ADA" w:rsidRPr="006D2091">
        <w:rPr>
          <w:sz w:val="28"/>
          <w:szCs w:val="28"/>
          <w:lang w:val="uk-UA"/>
        </w:rPr>
        <w:t>education</w:t>
      </w:r>
      <w:proofErr w:type="spellEnd"/>
      <w:r w:rsidR="00734ADA" w:rsidRPr="006D2091">
        <w:rPr>
          <w:sz w:val="28"/>
          <w:szCs w:val="28"/>
          <w:lang w:val="uk-UA"/>
        </w:rPr>
        <w:t xml:space="preserve"> </w:t>
      </w:r>
      <w:proofErr w:type="spellStart"/>
      <w:r w:rsidR="00734ADA" w:rsidRPr="006D2091">
        <w:rPr>
          <w:sz w:val="28"/>
          <w:szCs w:val="28"/>
          <w:lang w:val="uk-UA"/>
        </w:rPr>
        <w:t>development</w:t>
      </w:r>
      <w:proofErr w:type="spellEnd"/>
      <w:r w:rsidR="005466E2" w:rsidRPr="006D2091">
        <w:rPr>
          <w:sz w:val="28"/>
          <w:szCs w:val="28"/>
          <w:lang w:val="uk-UA"/>
        </w:rPr>
        <w:t xml:space="preserve">” </w:t>
      </w:r>
      <w:r w:rsidR="00734ADA" w:rsidRPr="006D2091">
        <w:rPr>
          <w:sz w:val="28"/>
          <w:szCs w:val="28"/>
          <w:lang w:val="uk-UA"/>
        </w:rPr>
        <w:t>(</w:t>
      </w:r>
      <w:proofErr w:type="spellStart"/>
      <w:r w:rsidR="005466E2" w:rsidRPr="006D2091">
        <w:rPr>
          <w:sz w:val="28"/>
          <w:szCs w:val="28"/>
          <w:lang w:val="uk-UA"/>
        </w:rPr>
        <w:t>Warsaw</w:t>
      </w:r>
      <w:proofErr w:type="spellEnd"/>
      <w:r w:rsidR="005466E2" w:rsidRPr="006D2091">
        <w:rPr>
          <w:sz w:val="28"/>
          <w:szCs w:val="28"/>
          <w:lang w:val="uk-UA"/>
        </w:rPr>
        <w:t xml:space="preserve">, </w:t>
      </w:r>
      <w:proofErr w:type="spellStart"/>
      <w:r w:rsidR="005466E2" w:rsidRPr="006D2091">
        <w:rPr>
          <w:sz w:val="28"/>
          <w:szCs w:val="28"/>
          <w:lang w:val="uk-UA"/>
        </w:rPr>
        <w:t>Poland</w:t>
      </w:r>
      <w:proofErr w:type="spellEnd"/>
      <w:r w:rsidR="005466E2" w:rsidRPr="006D2091">
        <w:rPr>
          <w:sz w:val="28"/>
          <w:szCs w:val="28"/>
          <w:lang w:val="uk-UA"/>
        </w:rPr>
        <w:t xml:space="preserve"> </w:t>
      </w:r>
      <w:proofErr w:type="spellStart"/>
      <w:r w:rsidR="005466E2" w:rsidRPr="006D2091">
        <w:rPr>
          <w:sz w:val="28"/>
          <w:szCs w:val="28"/>
          <w:lang w:val="uk-UA"/>
        </w:rPr>
        <w:t>January</w:t>
      </w:r>
      <w:proofErr w:type="spellEnd"/>
      <w:r w:rsidR="005466E2" w:rsidRPr="006D2091">
        <w:rPr>
          <w:sz w:val="28"/>
          <w:szCs w:val="28"/>
          <w:lang w:val="uk-UA"/>
        </w:rPr>
        <w:t xml:space="preserve"> 24 – 27, 2023</w:t>
      </w:r>
      <w:r w:rsidR="00734ADA" w:rsidRPr="006D2091">
        <w:rPr>
          <w:sz w:val="28"/>
          <w:szCs w:val="28"/>
          <w:lang w:val="uk-UA"/>
        </w:rPr>
        <w:t xml:space="preserve">) </w:t>
      </w:r>
      <w:r w:rsidR="00734ADA" w:rsidRPr="006D2091">
        <w:rPr>
          <w:sz w:val="28"/>
          <w:szCs w:val="28"/>
          <w:lang w:val="en-US"/>
        </w:rPr>
        <w:t>p</w:t>
      </w:r>
      <w:r w:rsidR="00734ADA" w:rsidRPr="006D2091">
        <w:rPr>
          <w:sz w:val="28"/>
          <w:szCs w:val="28"/>
          <w:lang w:val="uk-UA"/>
        </w:rPr>
        <w:t xml:space="preserve">. </w:t>
      </w:r>
      <w:r w:rsidR="000E6178" w:rsidRPr="006D2091">
        <w:rPr>
          <w:sz w:val="28"/>
          <w:szCs w:val="28"/>
          <w:lang w:val="uk-UA"/>
        </w:rPr>
        <w:t>462</w:t>
      </w:r>
    </w:p>
    <w:p w14:paraId="38D75FEC" w14:textId="77777777" w:rsidR="005466E2" w:rsidRPr="006D2091" w:rsidRDefault="00C933B1" w:rsidP="00E2653C">
      <w:pPr>
        <w:pStyle w:val="a5"/>
        <w:numPr>
          <w:ilvl w:val="0"/>
          <w:numId w:val="8"/>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Д.П</w:t>
      </w:r>
      <w:proofErr w:type="spellEnd"/>
      <w:r w:rsidRPr="006D2091">
        <w:rPr>
          <w:b/>
          <w:sz w:val="28"/>
          <w:szCs w:val="28"/>
          <w:lang w:val="uk-UA"/>
        </w:rPr>
        <w:t xml:space="preserve">. </w:t>
      </w:r>
      <w:proofErr w:type="spellStart"/>
      <w:r w:rsidRPr="006D2091">
        <w:rPr>
          <w:b/>
          <w:sz w:val="28"/>
          <w:szCs w:val="28"/>
          <w:lang w:val="uk-UA"/>
        </w:rPr>
        <w:t>Стратілат</w:t>
      </w:r>
      <w:proofErr w:type="spellEnd"/>
      <w:r w:rsidRPr="006D2091">
        <w:rPr>
          <w:b/>
          <w:sz w:val="28"/>
          <w:szCs w:val="28"/>
          <w:lang w:val="uk-UA"/>
        </w:rPr>
        <w:t>,</w:t>
      </w:r>
      <w:r w:rsidRPr="006D2091">
        <w:rPr>
          <w:sz w:val="28"/>
          <w:szCs w:val="28"/>
          <w:lang w:val="uk-UA"/>
        </w:rPr>
        <w:t xml:space="preserve"> </w:t>
      </w:r>
      <w:proofErr w:type="spellStart"/>
      <w:r w:rsidRPr="006D2091">
        <w:rPr>
          <w:sz w:val="28"/>
          <w:szCs w:val="28"/>
          <w:lang w:val="uk-UA"/>
        </w:rPr>
        <w:t>Є.В</w:t>
      </w:r>
      <w:proofErr w:type="spellEnd"/>
      <w:r w:rsidRPr="006D2091">
        <w:rPr>
          <w:sz w:val="28"/>
          <w:szCs w:val="28"/>
          <w:lang w:val="uk-UA"/>
        </w:rPr>
        <w:t xml:space="preserve">. Малий, </w:t>
      </w:r>
      <w:proofErr w:type="spellStart"/>
      <w:r w:rsidRPr="006D2091">
        <w:rPr>
          <w:sz w:val="28"/>
          <w:szCs w:val="28"/>
          <w:lang w:val="uk-UA"/>
        </w:rPr>
        <w:t>О.Б</w:t>
      </w:r>
      <w:proofErr w:type="spellEnd"/>
      <w:r w:rsidRPr="006D2091">
        <w:rPr>
          <w:sz w:val="28"/>
          <w:szCs w:val="28"/>
          <w:lang w:val="uk-UA"/>
        </w:rPr>
        <w:t xml:space="preserve">. </w:t>
      </w:r>
      <w:proofErr w:type="spellStart"/>
      <w:r w:rsidRPr="006D2091">
        <w:rPr>
          <w:sz w:val="28"/>
          <w:szCs w:val="28"/>
          <w:lang w:val="uk-UA"/>
        </w:rPr>
        <w:t>Смірнов</w:t>
      </w:r>
      <w:proofErr w:type="spellEnd"/>
      <w:r w:rsidRPr="006D2091">
        <w:rPr>
          <w:sz w:val="28"/>
          <w:szCs w:val="28"/>
          <w:lang w:val="uk-UA"/>
        </w:rPr>
        <w:t xml:space="preserve">, </w:t>
      </w:r>
      <w:proofErr w:type="spellStart"/>
      <w:r w:rsidRPr="006D2091">
        <w:rPr>
          <w:sz w:val="28"/>
          <w:szCs w:val="28"/>
          <w:lang w:val="uk-UA"/>
        </w:rPr>
        <w:t>Р.К</w:t>
      </w:r>
      <w:proofErr w:type="spellEnd"/>
      <w:r w:rsidRPr="006D2091">
        <w:rPr>
          <w:sz w:val="28"/>
          <w:szCs w:val="28"/>
          <w:lang w:val="uk-UA"/>
        </w:rPr>
        <w:t xml:space="preserve">. </w:t>
      </w:r>
      <w:proofErr w:type="spellStart"/>
      <w:r w:rsidRPr="006D2091">
        <w:rPr>
          <w:sz w:val="28"/>
          <w:szCs w:val="28"/>
          <w:lang w:val="uk-UA"/>
        </w:rPr>
        <w:t>Савкіна</w:t>
      </w:r>
      <w:proofErr w:type="spellEnd"/>
      <w:r w:rsidRPr="006D2091">
        <w:rPr>
          <w:sz w:val="28"/>
          <w:szCs w:val="28"/>
          <w:lang w:val="uk-UA"/>
        </w:rPr>
        <w:t>. «</w:t>
      </w:r>
      <w:proofErr w:type="spellStart"/>
      <w:r w:rsidRPr="006D2091">
        <w:rPr>
          <w:sz w:val="28"/>
          <w:szCs w:val="28"/>
          <w:lang w:val="uk-UA"/>
        </w:rPr>
        <w:t>DLC</w:t>
      </w:r>
      <w:proofErr w:type="spellEnd"/>
      <w:r w:rsidRPr="006D2091">
        <w:rPr>
          <w:sz w:val="28"/>
          <w:szCs w:val="28"/>
          <w:lang w:val="uk-UA"/>
        </w:rPr>
        <w:t>/</w:t>
      </w:r>
      <w:proofErr w:type="spellStart"/>
      <w:r w:rsidRPr="006D2091">
        <w:rPr>
          <w:sz w:val="28"/>
          <w:szCs w:val="28"/>
          <w:lang w:val="uk-UA"/>
        </w:rPr>
        <w:t>Cd</w:t>
      </w:r>
      <w:proofErr w:type="spellEnd"/>
      <w:r w:rsidRPr="006D2091">
        <w:rPr>
          <w:sz w:val="28"/>
          <w:szCs w:val="28"/>
          <w:lang w:val="uk-UA"/>
        </w:rPr>
        <w:t>(</w:t>
      </w:r>
      <w:proofErr w:type="spellStart"/>
      <w:r w:rsidRPr="006D2091">
        <w:rPr>
          <w:sz w:val="28"/>
          <w:szCs w:val="28"/>
          <w:lang w:val="uk-UA"/>
        </w:rPr>
        <w:t>Zn</w:t>
      </w:r>
      <w:proofErr w:type="spellEnd"/>
      <w:r w:rsidRPr="006D2091">
        <w:rPr>
          <w:sz w:val="28"/>
          <w:szCs w:val="28"/>
          <w:lang w:val="uk-UA"/>
        </w:rPr>
        <w:t>)</w:t>
      </w:r>
      <w:proofErr w:type="spellStart"/>
      <w:r w:rsidRPr="006D2091">
        <w:rPr>
          <w:sz w:val="28"/>
          <w:szCs w:val="28"/>
          <w:lang w:val="uk-UA"/>
        </w:rPr>
        <w:t>Te</w:t>
      </w:r>
      <w:proofErr w:type="spellEnd"/>
      <w:r w:rsidRPr="006D2091">
        <w:rPr>
          <w:sz w:val="28"/>
          <w:szCs w:val="28"/>
          <w:lang w:val="uk-UA"/>
        </w:rPr>
        <w:t xml:space="preserve"> X/гамма-детектор з високопродуктивними можливостями для моніторингу навколишнього середовища» IX українська наукова конференція з фізики напівпровідників </w:t>
      </w:r>
      <w:proofErr w:type="spellStart"/>
      <w:r w:rsidRPr="006D2091">
        <w:rPr>
          <w:sz w:val="28"/>
          <w:szCs w:val="28"/>
          <w:lang w:val="uk-UA"/>
        </w:rPr>
        <w:t>УНКФН</w:t>
      </w:r>
      <w:proofErr w:type="spellEnd"/>
      <w:r w:rsidRPr="006D2091">
        <w:rPr>
          <w:sz w:val="28"/>
          <w:szCs w:val="28"/>
          <w:lang w:val="uk-UA"/>
        </w:rPr>
        <w:t>–9</w:t>
      </w:r>
      <w:r w:rsidR="005466E2" w:rsidRPr="006D2091">
        <w:rPr>
          <w:sz w:val="28"/>
          <w:szCs w:val="28"/>
          <w:lang w:val="uk-UA"/>
        </w:rPr>
        <w:t xml:space="preserve">   (Ужгород, Україна 22 - 26 травня 2023)</w:t>
      </w:r>
      <w:r w:rsidRPr="006D2091">
        <w:rPr>
          <w:sz w:val="28"/>
          <w:szCs w:val="28"/>
          <w:lang w:val="uk-UA"/>
        </w:rPr>
        <w:t xml:space="preserve"> с. 261</w:t>
      </w:r>
    </w:p>
    <w:p w14:paraId="3987C5D0" w14:textId="77777777" w:rsidR="005466E2" w:rsidRPr="006D2091" w:rsidRDefault="003C6C2B" w:rsidP="00E2653C">
      <w:pPr>
        <w:pStyle w:val="a5"/>
        <w:numPr>
          <w:ilvl w:val="0"/>
          <w:numId w:val="8"/>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D.P</w:t>
      </w:r>
      <w:proofErr w:type="spellEnd"/>
      <w:r w:rsidRPr="006D2091">
        <w:rPr>
          <w:b/>
          <w:sz w:val="28"/>
          <w:szCs w:val="28"/>
          <w:lang w:val="uk-UA"/>
        </w:rPr>
        <w:t xml:space="preserve">. </w:t>
      </w:r>
      <w:proofErr w:type="spellStart"/>
      <w:r w:rsidRPr="006D2091">
        <w:rPr>
          <w:b/>
          <w:sz w:val="28"/>
          <w:szCs w:val="28"/>
          <w:lang w:val="uk-UA"/>
        </w:rPr>
        <w:t>Stratilat</w:t>
      </w:r>
      <w:proofErr w:type="spellEnd"/>
      <w:r w:rsidRPr="006D2091">
        <w:rPr>
          <w:b/>
          <w:sz w:val="28"/>
          <w:szCs w:val="28"/>
          <w:lang w:val="uk-UA"/>
        </w:rPr>
        <w:t xml:space="preserve">, </w:t>
      </w:r>
      <w:proofErr w:type="spellStart"/>
      <w:r w:rsidRPr="006D2091">
        <w:rPr>
          <w:sz w:val="28"/>
          <w:szCs w:val="28"/>
          <w:lang w:val="uk-UA"/>
        </w:rPr>
        <w:t>O.P</w:t>
      </w:r>
      <w:proofErr w:type="spellEnd"/>
      <w:r w:rsidRPr="006D2091">
        <w:rPr>
          <w:sz w:val="28"/>
          <w:szCs w:val="28"/>
          <w:lang w:val="uk-UA"/>
        </w:rPr>
        <w:t xml:space="preserve">. </w:t>
      </w:r>
      <w:proofErr w:type="spellStart"/>
      <w:r w:rsidRPr="006D2091">
        <w:rPr>
          <w:sz w:val="28"/>
          <w:szCs w:val="28"/>
          <w:lang w:val="uk-UA"/>
        </w:rPr>
        <w:t>Budnyk</w:t>
      </w:r>
      <w:proofErr w:type="spellEnd"/>
      <w:r w:rsidRPr="006D2091">
        <w:rPr>
          <w:sz w:val="28"/>
          <w:szCs w:val="28"/>
          <w:lang w:val="uk-UA"/>
        </w:rPr>
        <w:t xml:space="preserve">, </w:t>
      </w:r>
      <w:proofErr w:type="spellStart"/>
      <w:r w:rsidRPr="006D2091">
        <w:rPr>
          <w:sz w:val="28"/>
          <w:szCs w:val="28"/>
          <w:lang w:val="uk-UA"/>
        </w:rPr>
        <w:t>R.M</w:t>
      </w:r>
      <w:proofErr w:type="spellEnd"/>
      <w:r w:rsidRPr="006D2091">
        <w:rPr>
          <w:sz w:val="28"/>
          <w:szCs w:val="28"/>
          <w:lang w:val="uk-UA"/>
        </w:rPr>
        <w:t xml:space="preserve">. </w:t>
      </w:r>
      <w:proofErr w:type="spellStart"/>
      <w:r w:rsidRPr="006D2091">
        <w:rPr>
          <w:sz w:val="28"/>
          <w:szCs w:val="28"/>
          <w:lang w:val="uk-UA"/>
        </w:rPr>
        <w:t>Vernydub</w:t>
      </w:r>
      <w:proofErr w:type="spellEnd"/>
      <w:r w:rsidRPr="006D2091">
        <w:rPr>
          <w:sz w:val="28"/>
          <w:szCs w:val="28"/>
          <w:lang w:val="uk-UA"/>
        </w:rPr>
        <w:t xml:space="preserve">, </w:t>
      </w:r>
      <w:proofErr w:type="spellStart"/>
      <w:r w:rsidRPr="006D2091">
        <w:rPr>
          <w:sz w:val="28"/>
          <w:szCs w:val="28"/>
          <w:lang w:val="uk-UA"/>
        </w:rPr>
        <w:t>L.A</w:t>
      </w:r>
      <w:proofErr w:type="spellEnd"/>
      <w:r w:rsidRPr="006D2091">
        <w:rPr>
          <w:sz w:val="28"/>
          <w:szCs w:val="28"/>
          <w:lang w:val="uk-UA"/>
        </w:rPr>
        <w:t xml:space="preserve"> </w:t>
      </w:r>
      <w:proofErr w:type="spellStart"/>
      <w:r w:rsidRPr="006D2091">
        <w:rPr>
          <w:sz w:val="28"/>
          <w:szCs w:val="28"/>
          <w:lang w:val="uk-UA"/>
        </w:rPr>
        <w:t>Kot</w:t>
      </w:r>
      <w:proofErr w:type="spellEnd"/>
      <w:r w:rsidRPr="006D2091">
        <w:rPr>
          <w:sz w:val="28"/>
          <w:szCs w:val="28"/>
          <w:lang w:val="uk-UA"/>
        </w:rPr>
        <w:t xml:space="preserve">, </w:t>
      </w:r>
      <w:proofErr w:type="spellStart"/>
      <w:r w:rsidRPr="006D2091">
        <w:rPr>
          <w:sz w:val="28"/>
          <w:szCs w:val="28"/>
          <w:lang w:val="uk-UA"/>
        </w:rPr>
        <w:t>O.V</w:t>
      </w:r>
      <w:proofErr w:type="spellEnd"/>
      <w:r w:rsidRPr="006D2091">
        <w:rPr>
          <w:sz w:val="28"/>
          <w:szCs w:val="28"/>
          <w:lang w:val="uk-UA"/>
        </w:rPr>
        <w:t xml:space="preserve">. </w:t>
      </w:r>
      <w:proofErr w:type="spellStart"/>
      <w:r w:rsidRPr="006D2091">
        <w:rPr>
          <w:sz w:val="28"/>
          <w:szCs w:val="28"/>
          <w:lang w:val="uk-UA"/>
        </w:rPr>
        <w:t>Melnychenko</w:t>
      </w:r>
      <w:proofErr w:type="spellEnd"/>
      <w:r w:rsidRPr="006D2091">
        <w:rPr>
          <w:sz w:val="28"/>
          <w:szCs w:val="28"/>
          <w:lang w:val="uk-UA"/>
        </w:rPr>
        <w:t xml:space="preserve">, </w:t>
      </w:r>
      <w:proofErr w:type="spellStart"/>
      <w:r w:rsidRPr="006D2091">
        <w:rPr>
          <w:sz w:val="28"/>
          <w:szCs w:val="28"/>
          <w:lang w:val="uk-UA"/>
        </w:rPr>
        <w:t>T.I</w:t>
      </w:r>
      <w:proofErr w:type="spellEnd"/>
      <w:r w:rsidRPr="006D2091">
        <w:rPr>
          <w:sz w:val="28"/>
          <w:szCs w:val="28"/>
          <w:lang w:val="uk-UA"/>
        </w:rPr>
        <w:t xml:space="preserve">. </w:t>
      </w:r>
      <w:proofErr w:type="spellStart"/>
      <w:r w:rsidRPr="006D2091">
        <w:rPr>
          <w:sz w:val="28"/>
          <w:szCs w:val="28"/>
          <w:lang w:val="uk-UA"/>
        </w:rPr>
        <w:t>Mosiuk</w:t>
      </w:r>
      <w:proofErr w:type="spellEnd"/>
      <w:r w:rsidRPr="006D2091">
        <w:rPr>
          <w:sz w:val="28"/>
          <w:szCs w:val="28"/>
          <w:lang w:val="uk-UA"/>
        </w:rPr>
        <w:t xml:space="preserve">, </w:t>
      </w:r>
      <w:proofErr w:type="spellStart"/>
      <w:r w:rsidRPr="006D2091">
        <w:rPr>
          <w:sz w:val="28"/>
          <w:szCs w:val="28"/>
          <w:lang w:val="uk-UA"/>
        </w:rPr>
        <w:t>O.I</w:t>
      </w:r>
      <w:proofErr w:type="spellEnd"/>
      <w:r w:rsidRPr="006D2091">
        <w:rPr>
          <w:sz w:val="28"/>
          <w:szCs w:val="28"/>
          <w:lang w:val="uk-UA"/>
        </w:rPr>
        <w:t xml:space="preserve">. </w:t>
      </w:r>
      <w:proofErr w:type="spellStart"/>
      <w:r w:rsidRPr="006D2091">
        <w:rPr>
          <w:sz w:val="28"/>
          <w:szCs w:val="28"/>
          <w:lang w:val="uk-UA"/>
        </w:rPr>
        <w:t>Radkevych</w:t>
      </w:r>
      <w:proofErr w:type="spellEnd"/>
      <w:r w:rsidRPr="006D2091">
        <w:rPr>
          <w:sz w:val="28"/>
          <w:szCs w:val="28"/>
          <w:lang w:val="uk-UA"/>
        </w:rPr>
        <w:t xml:space="preserve">, </w:t>
      </w:r>
      <w:proofErr w:type="spellStart"/>
      <w:r w:rsidRPr="006D2091">
        <w:rPr>
          <w:sz w:val="28"/>
          <w:szCs w:val="28"/>
          <w:lang w:val="uk-UA"/>
        </w:rPr>
        <w:t>V.P</w:t>
      </w:r>
      <w:proofErr w:type="spellEnd"/>
      <w:r w:rsidRPr="006D2091">
        <w:rPr>
          <w:sz w:val="28"/>
          <w:szCs w:val="28"/>
          <w:lang w:val="uk-UA"/>
        </w:rPr>
        <w:t xml:space="preserve">. </w:t>
      </w:r>
      <w:proofErr w:type="spellStart"/>
      <w:r w:rsidRPr="006D2091">
        <w:rPr>
          <w:sz w:val="28"/>
          <w:szCs w:val="28"/>
          <w:lang w:val="uk-UA"/>
        </w:rPr>
        <w:t>Tartachnyk</w:t>
      </w:r>
      <w:proofErr w:type="spellEnd"/>
      <w:r w:rsidRPr="006D2091">
        <w:rPr>
          <w:sz w:val="28"/>
          <w:szCs w:val="28"/>
          <w:lang w:val="uk-UA"/>
        </w:rPr>
        <w:t xml:space="preserve">, </w:t>
      </w:r>
      <w:proofErr w:type="spellStart"/>
      <w:r w:rsidRPr="006D2091">
        <w:rPr>
          <w:sz w:val="28"/>
          <w:szCs w:val="28"/>
          <w:lang w:val="uk-UA"/>
        </w:rPr>
        <w:t>H.S</w:t>
      </w:r>
      <w:proofErr w:type="spellEnd"/>
      <w:r w:rsidRPr="006D2091">
        <w:rPr>
          <w:sz w:val="28"/>
          <w:szCs w:val="28"/>
          <w:lang w:val="uk-UA"/>
        </w:rPr>
        <w:t xml:space="preserve">. </w:t>
      </w:r>
      <w:proofErr w:type="spellStart"/>
      <w:r w:rsidRPr="006D2091">
        <w:rPr>
          <w:sz w:val="28"/>
          <w:szCs w:val="28"/>
          <w:lang w:val="uk-UA"/>
        </w:rPr>
        <w:t>Shepel</w:t>
      </w:r>
      <w:proofErr w:type="spellEnd"/>
      <w:r w:rsidRPr="006D2091">
        <w:rPr>
          <w:sz w:val="28"/>
          <w:szCs w:val="28"/>
          <w:lang w:val="uk-UA"/>
        </w:rPr>
        <w:t>. “</w:t>
      </w:r>
      <w:proofErr w:type="spellStart"/>
      <w:r w:rsidRPr="006D2091">
        <w:rPr>
          <w:sz w:val="28"/>
          <w:szCs w:val="28"/>
          <w:lang w:val="uk-UA"/>
        </w:rPr>
        <w:t>Electrophysical</w:t>
      </w:r>
      <w:proofErr w:type="spellEnd"/>
      <w:r w:rsidRPr="006D2091">
        <w:rPr>
          <w:sz w:val="28"/>
          <w:szCs w:val="28"/>
          <w:lang w:val="uk-UA"/>
        </w:rPr>
        <w:t xml:space="preserve"> </w:t>
      </w:r>
      <w:proofErr w:type="spellStart"/>
      <w:r w:rsidRPr="006D2091">
        <w:rPr>
          <w:sz w:val="28"/>
          <w:szCs w:val="28"/>
          <w:lang w:val="uk-UA"/>
        </w:rPr>
        <w:t>properties</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InGaN</w:t>
      </w:r>
      <w:proofErr w:type="spellEnd"/>
      <w:r w:rsidRPr="006D2091">
        <w:rPr>
          <w:sz w:val="28"/>
          <w:szCs w:val="28"/>
          <w:lang w:val="uk-UA"/>
        </w:rPr>
        <w:t>/</w:t>
      </w:r>
      <w:proofErr w:type="spellStart"/>
      <w:r w:rsidRPr="006D2091">
        <w:rPr>
          <w:sz w:val="28"/>
          <w:szCs w:val="28"/>
          <w:lang w:val="uk-UA"/>
        </w:rPr>
        <w:t>GaN</w:t>
      </w:r>
      <w:proofErr w:type="spellEnd"/>
      <w:r w:rsidRPr="006D2091">
        <w:rPr>
          <w:sz w:val="28"/>
          <w:szCs w:val="28"/>
          <w:lang w:val="uk-UA"/>
        </w:rPr>
        <w:t xml:space="preserve"> </w:t>
      </w:r>
      <w:proofErr w:type="spellStart"/>
      <w:r w:rsidRPr="006D2091">
        <w:rPr>
          <w:sz w:val="28"/>
          <w:szCs w:val="28"/>
          <w:lang w:val="uk-UA"/>
        </w:rPr>
        <w:t>LEDs</w:t>
      </w:r>
      <w:proofErr w:type="spellEnd"/>
      <w:r w:rsidRPr="006D2091">
        <w:rPr>
          <w:sz w:val="28"/>
          <w:szCs w:val="28"/>
          <w:lang w:val="uk-UA"/>
        </w:rPr>
        <w:t xml:space="preserve"> </w:t>
      </w:r>
      <w:proofErr w:type="spellStart"/>
      <w:r w:rsidRPr="006D2091">
        <w:rPr>
          <w:sz w:val="28"/>
          <w:szCs w:val="28"/>
          <w:lang w:val="uk-UA"/>
        </w:rPr>
        <w:t>with</w:t>
      </w:r>
      <w:proofErr w:type="spellEnd"/>
      <w:r w:rsidRPr="006D2091">
        <w:rPr>
          <w:sz w:val="28"/>
          <w:szCs w:val="28"/>
          <w:lang w:val="uk-UA"/>
        </w:rPr>
        <w:t xml:space="preserve"> </w:t>
      </w:r>
      <w:proofErr w:type="spellStart"/>
      <w:r w:rsidRPr="006D2091">
        <w:rPr>
          <w:sz w:val="28"/>
          <w:szCs w:val="28"/>
          <w:lang w:val="uk-UA"/>
        </w:rPr>
        <w:t>quantum</w:t>
      </w:r>
      <w:proofErr w:type="spellEnd"/>
      <w:r w:rsidRPr="006D2091">
        <w:rPr>
          <w:sz w:val="28"/>
          <w:szCs w:val="28"/>
          <w:lang w:val="uk-UA"/>
        </w:rPr>
        <w:t xml:space="preserve"> </w:t>
      </w:r>
      <w:proofErr w:type="spellStart"/>
      <w:r w:rsidRPr="006D2091">
        <w:rPr>
          <w:sz w:val="28"/>
          <w:szCs w:val="28"/>
          <w:lang w:val="uk-UA"/>
        </w:rPr>
        <w:t>wells</w:t>
      </w:r>
      <w:proofErr w:type="spellEnd"/>
      <w:r w:rsidRPr="006D2091">
        <w:rPr>
          <w:sz w:val="28"/>
          <w:szCs w:val="28"/>
          <w:lang w:val="uk-UA"/>
        </w:rPr>
        <w:t xml:space="preserve">” </w:t>
      </w:r>
      <w:r w:rsidRPr="006D2091">
        <w:rPr>
          <w:sz w:val="28"/>
          <w:szCs w:val="28"/>
          <w:lang w:val="en-US"/>
        </w:rPr>
        <w:t>I</w:t>
      </w:r>
      <w:proofErr w:type="spellStart"/>
      <w:r w:rsidRPr="006D2091">
        <w:rPr>
          <w:sz w:val="28"/>
          <w:szCs w:val="28"/>
          <w:lang w:val="uk-UA"/>
        </w:rPr>
        <w:t>nternational</w:t>
      </w:r>
      <w:proofErr w:type="spellEnd"/>
      <w:r w:rsidRPr="006D2091">
        <w:rPr>
          <w:sz w:val="28"/>
          <w:szCs w:val="28"/>
          <w:lang w:val="uk-UA"/>
        </w:rPr>
        <w:t xml:space="preserve"> </w:t>
      </w:r>
      <w:proofErr w:type="spellStart"/>
      <w:r w:rsidRPr="006D2091">
        <w:rPr>
          <w:sz w:val="28"/>
          <w:szCs w:val="28"/>
          <w:lang w:val="uk-UA"/>
        </w:rPr>
        <w:t>research</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practice</w:t>
      </w:r>
      <w:proofErr w:type="spellEnd"/>
      <w:r w:rsidRPr="006D2091">
        <w:rPr>
          <w:sz w:val="28"/>
          <w:szCs w:val="28"/>
          <w:lang w:val="uk-UA"/>
        </w:rPr>
        <w:t xml:space="preserve"> </w:t>
      </w:r>
      <w:proofErr w:type="spellStart"/>
      <w:r w:rsidRPr="006D2091">
        <w:rPr>
          <w:sz w:val="28"/>
          <w:szCs w:val="28"/>
          <w:lang w:val="uk-UA"/>
        </w:rPr>
        <w:t>conference</w:t>
      </w:r>
      <w:proofErr w:type="spellEnd"/>
      <w:r w:rsidRPr="006D2091">
        <w:rPr>
          <w:sz w:val="28"/>
          <w:szCs w:val="28"/>
          <w:lang w:val="uk-UA"/>
        </w:rPr>
        <w:t xml:space="preserve"> “</w:t>
      </w:r>
      <w:proofErr w:type="spellStart"/>
      <w:r w:rsidRPr="006D2091">
        <w:rPr>
          <w:sz w:val="28"/>
          <w:szCs w:val="28"/>
          <w:lang w:val="uk-UA"/>
        </w:rPr>
        <w:t>nanotechnology</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nanomaterials</w:t>
      </w:r>
      <w:proofErr w:type="spellEnd"/>
      <w:r w:rsidRPr="006D2091">
        <w:rPr>
          <w:sz w:val="28"/>
          <w:szCs w:val="28"/>
          <w:lang w:val="uk-UA"/>
        </w:rPr>
        <w:t xml:space="preserve">” </w:t>
      </w:r>
      <w:r w:rsidRPr="006D2091">
        <w:rPr>
          <w:sz w:val="28"/>
          <w:szCs w:val="28"/>
          <w:lang w:val="en-US"/>
        </w:rPr>
        <w:t>(</w:t>
      </w:r>
      <w:r w:rsidR="005466E2" w:rsidRPr="006D2091">
        <w:rPr>
          <w:sz w:val="28"/>
          <w:szCs w:val="28"/>
          <w:lang w:val="uk-UA"/>
        </w:rPr>
        <w:t xml:space="preserve">16-19 </w:t>
      </w:r>
      <w:proofErr w:type="spellStart"/>
      <w:r w:rsidR="005466E2" w:rsidRPr="006D2091">
        <w:rPr>
          <w:sz w:val="28"/>
          <w:szCs w:val="28"/>
          <w:lang w:val="uk-UA"/>
        </w:rPr>
        <w:t>of</w:t>
      </w:r>
      <w:proofErr w:type="spellEnd"/>
      <w:r w:rsidR="005466E2" w:rsidRPr="006D2091">
        <w:rPr>
          <w:sz w:val="28"/>
          <w:szCs w:val="28"/>
          <w:lang w:val="uk-UA"/>
        </w:rPr>
        <w:t xml:space="preserve"> </w:t>
      </w:r>
      <w:proofErr w:type="spellStart"/>
      <w:r w:rsidR="005466E2" w:rsidRPr="006D2091">
        <w:rPr>
          <w:sz w:val="28"/>
          <w:szCs w:val="28"/>
          <w:lang w:val="uk-UA"/>
        </w:rPr>
        <w:t>August</w:t>
      </w:r>
      <w:proofErr w:type="spellEnd"/>
      <w:r w:rsidR="005466E2" w:rsidRPr="006D2091">
        <w:rPr>
          <w:sz w:val="28"/>
          <w:szCs w:val="28"/>
          <w:lang w:val="uk-UA"/>
        </w:rPr>
        <w:t xml:space="preserve"> 2023 </w:t>
      </w:r>
      <w:proofErr w:type="spellStart"/>
      <w:r w:rsidR="005466E2" w:rsidRPr="006D2091">
        <w:rPr>
          <w:sz w:val="28"/>
          <w:szCs w:val="28"/>
          <w:lang w:val="uk-UA"/>
        </w:rPr>
        <w:t>Bukovel</w:t>
      </w:r>
      <w:proofErr w:type="spellEnd"/>
      <w:r w:rsidR="005466E2" w:rsidRPr="006D2091">
        <w:rPr>
          <w:sz w:val="28"/>
          <w:szCs w:val="28"/>
          <w:lang w:val="uk-UA"/>
        </w:rPr>
        <w:t xml:space="preserve">, </w:t>
      </w:r>
      <w:proofErr w:type="spellStart"/>
      <w:r w:rsidRPr="006D2091">
        <w:rPr>
          <w:sz w:val="28"/>
          <w:szCs w:val="28"/>
          <w:lang w:val="uk-UA"/>
        </w:rPr>
        <w:t>Ukraine</w:t>
      </w:r>
      <w:proofErr w:type="spellEnd"/>
      <w:r w:rsidRPr="006D2091">
        <w:rPr>
          <w:sz w:val="28"/>
          <w:szCs w:val="28"/>
          <w:lang w:val="en-US"/>
        </w:rPr>
        <w:t>)</w:t>
      </w:r>
      <w:r w:rsidR="00F24305" w:rsidRPr="006D2091">
        <w:rPr>
          <w:sz w:val="28"/>
          <w:szCs w:val="28"/>
          <w:lang w:val="en-US"/>
        </w:rPr>
        <w:t xml:space="preserve"> p. 247</w:t>
      </w:r>
    </w:p>
    <w:p w14:paraId="28BC97AD" w14:textId="77777777" w:rsidR="00D749B8" w:rsidRPr="006D2091" w:rsidRDefault="00D749B8" w:rsidP="00E2653C">
      <w:pPr>
        <w:pStyle w:val="a5"/>
        <w:numPr>
          <w:ilvl w:val="0"/>
          <w:numId w:val="8"/>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D.P</w:t>
      </w:r>
      <w:proofErr w:type="spellEnd"/>
      <w:r w:rsidRPr="006D2091">
        <w:rPr>
          <w:b/>
          <w:sz w:val="28"/>
          <w:szCs w:val="28"/>
          <w:lang w:val="uk-UA"/>
        </w:rPr>
        <w:t xml:space="preserve">. </w:t>
      </w:r>
      <w:proofErr w:type="spellStart"/>
      <w:r w:rsidRPr="006D2091">
        <w:rPr>
          <w:b/>
          <w:sz w:val="28"/>
          <w:szCs w:val="28"/>
          <w:lang w:val="uk-UA"/>
        </w:rPr>
        <w:t>Stratilat</w:t>
      </w:r>
      <w:proofErr w:type="spellEnd"/>
      <w:r w:rsidRPr="006D2091">
        <w:rPr>
          <w:b/>
          <w:sz w:val="28"/>
          <w:szCs w:val="28"/>
          <w:lang w:val="uk-UA"/>
        </w:rPr>
        <w:t xml:space="preserve">, </w:t>
      </w:r>
      <w:proofErr w:type="spellStart"/>
      <w:r w:rsidRPr="006D2091">
        <w:rPr>
          <w:sz w:val="28"/>
          <w:szCs w:val="28"/>
          <w:lang w:val="uk-UA"/>
        </w:rPr>
        <w:t>O.P</w:t>
      </w:r>
      <w:proofErr w:type="spellEnd"/>
      <w:r w:rsidRPr="006D2091">
        <w:rPr>
          <w:sz w:val="28"/>
          <w:szCs w:val="28"/>
          <w:lang w:val="uk-UA"/>
        </w:rPr>
        <w:t xml:space="preserve">. </w:t>
      </w:r>
      <w:proofErr w:type="spellStart"/>
      <w:r w:rsidRPr="006D2091">
        <w:rPr>
          <w:sz w:val="28"/>
          <w:szCs w:val="28"/>
          <w:lang w:val="uk-UA"/>
        </w:rPr>
        <w:t>Budnyk</w:t>
      </w:r>
      <w:proofErr w:type="spellEnd"/>
      <w:r w:rsidRPr="006D2091">
        <w:rPr>
          <w:sz w:val="28"/>
          <w:szCs w:val="28"/>
          <w:lang w:val="uk-UA"/>
        </w:rPr>
        <w:t xml:space="preserve">, </w:t>
      </w:r>
      <w:proofErr w:type="spellStart"/>
      <w:r w:rsidRPr="006D2091">
        <w:rPr>
          <w:sz w:val="28"/>
          <w:szCs w:val="28"/>
          <w:lang w:val="uk-UA"/>
        </w:rPr>
        <w:t>R.M</w:t>
      </w:r>
      <w:proofErr w:type="spellEnd"/>
      <w:r w:rsidRPr="006D2091">
        <w:rPr>
          <w:sz w:val="28"/>
          <w:szCs w:val="28"/>
          <w:lang w:val="uk-UA"/>
        </w:rPr>
        <w:t xml:space="preserve">. </w:t>
      </w:r>
      <w:proofErr w:type="spellStart"/>
      <w:r w:rsidRPr="006D2091">
        <w:rPr>
          <w:sz w:val="28"/>
          <w:szCs w:val="28"/>
          <w:lang w:val="uk-UA"/>
        </w:rPr>
        <w:t>Vernydub</w:t>
      </w:r>
      <w:proofErr w:type="spellEnd"/>
      <w:r w:rsidRPr="006D2091">
        <w:rPr>
          <w:sz w:val="28"/>
          <w:szCs w:val="28"/>
          <w:lang w:val="uk-UA"/>
        </w:rPr>
        <w:t xml:space="preserve">, </w:t>
      </w:r>
      <w:proofErr w:type="spellStart"/>
      <w:r w:rsidRPr="006D2091">
        <w:rPr>
          <w:sz w:val="28"/>
          <w:szCs w:val="28"/>
          <w:lang w:val="uk-UA"/>
        </w:rPr>
        <w:t>L.A</w:t>
      </w:r>
      <w:proofErr w:type="spellEnd"/>
      <w:r w:rsidRPr="006D2091">
        <w:rPr>
          <w:sz w:val="28"/>
          <w:szCs w:val="28"/>
          <w:lang w:val="uk-UA"/>
        </w:rPr>
        <w:t xml:space="preserve"> </w:t>
      </w:r>
      <w:proofErr w:type="spellStart"/>
      <w:r w:rsidRPr="006D2091">
        <w:rPr>
          <w:sz w:val="28"/>
          <w:szCs w:val="28"/>
          <w:lang w:val="uk-UA"/>
        </w:rPr>
        <w:t>Kot</w:t>
      </w:r>
      <w:proofErr w:type="spellEnd"/>
      <w:r w:rsidRPr="006D2091">
        <w:rPr>
          <w:sz w:val="28"/>
          <w:szCs w:val="28"/>
          <w:lang w:val="uk-UA"/>
        </w:rPr>
        <w:t xml:space="preserve">, </w:t>
      </w:r>
      <w:proofErr w:type="spellStart"/>
      <w:r w:rsidRPr="006D2091">
        <w:rPr>
          <w:sz w:val="28"/>
          <w:szCs w:val="28"/>
          <w:lang w:val="uk-UA"/>
        </w:rPr>
        <w:t>O.V</w:t>
      </w:r>
      <w:proofErr w:type="spellEnd"/>
      <w:r w:rsidRPr="006D2091">
        <w:rPr>
          <w:sz w:val="28"/>
          <w:szCs w:val="28"/>
          <w:lang w:val="uk-UA"/>
        </w:rPr>
        <w:t xml:space="preserve">. </w:t>
      </w:r>
      <w:proofErr w:type="spellStart"/>
      <w:r w:rsidRPr="006D2091">
        <w:rPr>
          <w:sz w:val="28"/>
          <w:szCs w:val="28"/>
          <w:lang w:val="uk-UA"/>
        </w:rPr>
        <w:t>Melnychenko</w:t>
      </w:r>
      <w:proofErr w:type="spellEnd"/>
      <w:r w:rsidRPr="006D2091">
        <w:rPr>
          <w:sz w:val="28"/>
          <w:szCs w:val="28"/>
          <w:lang w:val="uk-UA"/>
        </w:rPr>
        <w:t xml:space="preserve">, </w:t>
      </w:r>
      <w:proofErr w:type="spellStart"/>
      <w:r w:rsidRPr="006D2091">
        <w:rPr>
          <w:sz w:val="28"/>
          <w:szCs w:val="28"/>
          <w:lang w:val="uk-UA"/>
        </w:rPr>
        <w:t>T.I</w:t>
      </w:r>
      <w:proofErr w:type="spellEnd"/>
      <w:r w:rsidRPr="006D2091">
        <w:rPr>
          <w:sz w:val="28"/>
          <w:szCs w:val="28"/>
          <w:lang w:val="uk-UA"/>
        </w:rPr>
        <w:t xml:space="preserve">. </w:t>
      </w:r>
      <w:proofErr w:type="spellStart"/>
      <w:r w:rsidRPr="006D2091">
        <w:rPr>
          <w:sz w:val="28"/>
          <w:szCs w:val="28"/>
          <w:lang w:val="uk-UA"/>
        </w:rPr>
        <w:t>Mosiuk</w:t>
      </w:r>
      <w:proofErr w:type="spellEnd"/>
      <w:r w:rsidRPr="006D2091">
        <w:rPr>
          <w:sz w:val="28"/>
          <w:szCs w:val="28"/>
          <w:lang w:val="uk-UA"/>
        </w:rPr>
        <w:t xml:space="preserve">, </w:t>
      </w:r>
      <w:proofErr w:type="spellStart"/>
      <w:r w:rsidRPr="006D2091">
        <w:rPr>
          <w:sz w:val="28"/>
          <w:szCs w:val="28"/>
          <w:lang w:val="uk-UA"/>
        </w:rPr>
        <w:t>O.I</w:t>
      </w:r>
      <w:proofErr w:type="spellEnd"/>
      <w:r w:rsidRPr="006D2091">
        <w:rPr>
          <w:sz w:val="28"/>
          <w:szCs w:val="28"/>
          <w:lang w:val="uk-UA"/>
        </w:rPr>
        <w:t xml:space="preserve">. </w:t>
      </w:r>
      <w:proofErr w:type="spellStart"/>
      <w:r w:rsidRPr="006D2091">
        <w:rPr>
          <w:sz w:val="28"/>
          <w:szCs w:val="28"/>
          <w:lang w:val="uk-UA"/>
        </w:rPr>
        <w:t>Radkevych</w:t>
      </w:r>
      <w:proofErr w:type="spellEnd"/>
      <w:r w:rsidRPr="006D2091">
        <w:rPr>
          <w:sz w:val="28"/>
          <w:szCs w:val="28"/>
          <w:lang w:val="uk-UA"/>
        </w:rPr>
        <w:t xml:space="preserve">, </w:t>
      </w:r>
      <w:proofErr w:type="spellStart"/>
      <w:r w:rsidRPr="006D2091">
        <w:rPr>
          <w:sz w:val="28"/>
          <w:szCs w:val="28"/>
          <w:lang w:val="uk-UA"/>
        </w:rPr>
        <w:t>V.P</w:t>
      </w:r>
      <w:proofErr w:type="spellEnd"/>
      <w:r w:rsidRPr="006D2091">
        <w:rPr>
          <w:sz w:val="28"/>
          <w:szCs w:val="28"/>
          <w:lang w:val="uk-UA"/>
        </w:rPr>
        <w:t xml:space="preserve">. </w:t>
      </w:r>
      <w:proofErr w:type="spellStart"/>
      <w:r w:rsidRPr="006D2091">
        <w:rPr>
          <w:sz w:val="28"/>
          <w:szCs w:val="28"/>
          <w:lang w:val="uk-UA"/>
        </w:rPr>
        <w:t>Tartachnyk</w:t>
      </w:r>
      <w:proofErr w:type="spellEnd"/>
      <w:r w:rsidRPr="006D2091">
        <w:rPr>
          <w:sz w:val="28"/>
          <w:szCs w:val="28"/>
          <w:lang w:val="uk-UA"/>
        </w:rPr>
        <w:t xml:space="preserve">, </w:t>
      </w:r>
      <w:proofErr w:type="spellStart"/>
      <w:r w:rsidRPr="006D2091">
        <w:rPr>
          <w:sz w:val="28"/>
          <w:szCs w:val="28"/>
          <w:lang w:val="uk-UA"/>
        </w:rPr>
        <w:t>H.S</w:t>
      </w:r>
      <w:proofErr w:type="spellEnd"/>
      <w:r w:rsidRPr="006D2091">
        <w:rPr>
          <w:sz w:val="28"/>
          <w:szCs w:val="28"/>
          <w:lang w:val="uk-UA"/>
        </w:rPr>
        <w:t xml:space="preserve">. </w:t>
      </w:r>
      <w:proofErr w:type="spellStart"/>
      <w:r w:rsidRPr="006D2091">
        <w:rPr>
          <w:sz w:val="28"/>
          <w:szCs w:val="28"/>
          <w:lang w:val="uk-UA"/>
        </w:rPr>
        <w:t>Shepel</w:t>
      </w:r>
      <w:proofErr w:type="spellEnd"/>
      <w:r w:rsidRPr="006D2091">
        <w:rPr>
          <w:sz w:val="28"/>
          <w:szCs w:val="28"/>
          <w:lang w:val="uk-UA"/>
        </w:rPr>
        <w:t xml:space="preserve">. “ </w:t>
      </w:r>
      <w:proofErr w:type="spellStart"/>
      <w:r w:rsidRPr="006D2091">
        <w:rPr>
          <w:sz w:val="28"/>
          <w:szCs w:val="28"/>
          <w:lang w:val="uk-UA"/>
        </w:rPr>
        <w:t>Differences</w:t>
      </w:r>
      <w:proofErr w:type="spellEnd"/>
      <w:r w:rsidRPr="006D2091">
        <w:rPr>
          <w:sz w:val="28"/>
          <w:szCs w:val="28"/>
          <w:lang w:val="uk-UA"/>
        </w:rPr>
        <w:t xml:space="preserve"> </w:t>
      </w:r>
      <w:proofErr w:type="spellStart"/>
      <w:r w:rsidRPr="006D2091">
        <w:rPr>
          <w:sz w:val="28"/>
          <w:szCs w:val="28"/>
          <w:lang w:val="uk-UA"/>
        </w:rPr>
        <w:t>in</w:t>
      </w:r>
      <w:proofErr w:type="spellEnd"/>
      <w:r w:rsidRPr="006D2091">
        <w:rPr>
          <w:sz w:val="28"/>
          <w:szCs w:val="28"/>
          <w:lang w:val="uk-UA"/>
        </w:rPr>
        <w:t xml:space="preserve"> </w:t>
      </w:r>
      <w:proofErr w:type="spellStart"/>
      <w:r w:rsidRPr="006D2091">
        <w:rPr>
          <w:sz w:val="28"/>
          <w:szCs w:val="28"/>
          <w:lang w:val="uk-UA"/>
        </w:rPr>
        <w:t>emission</w:t>
      </w:r>
      <w:proofErr w:type="spellEnd"/>
      <w:r w:rsidRPr="006D2091">
        <w:rPr>
          <w:sz w:val="28"/>
          <w:szCs w:val="28"/>
          <w:lang w:val="uk-UA"/>
        </w:rPr>
        <w:t xml:space="preserve"> </w:t>
      </w:r>
      <w:proofErr w:type="spellStart"/>
      <w:r w:rsidRPr="006D2091">
        <w:rPr>
          <w:sz w:val="28"/>
          <w:szCs w:val="28"/>
          <w:lang w:val="uk-UA"/>
        </w:rPr>
        <w:t>spectra</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pristine</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irradiated</w:t>
      </w:r>
      <w:proofErr w:type="spellEnd"/>
      <w:r w:rsidRPr="006D2091">
        <w:rPr>
          <w:sz w:val="28"/>
          <w:szCs w:val="28"/>
          <w:lang w:val="uk-UA"/>
        </w:rPr>
        <w:t xml:space="preserve"> </w:t>
      </w:r>
      <w:proofErr w:type="spellStart"/>
      <w:r w:rsidRPr="006D2091">
        <w:rPr>
          <w:sz w:val="28"/>
          <w:szCs w:val="28"/>
          <w:lang w:val="uk-UA"/>
        </w:rPr>
        <w:t>with</w:t>
      </w:r>
      <w:proofErr w:type="spellEnd"/>
      <w:r w:rsidRPr="006D2091">
        <w:rPr>
          <w:sz w:val="28"/>
          <w:szCs w:val="28"/>
          <w:lang w:val="uk-UA"/>
        </w:rPr>
        <w:t xml:space="preserve"> 2 </w:t>
      </w:r>
      <w:proofErr w:type="spellStart"/>
      <w:r w:rsidRPr="006D2091">
        <w:rPr>
          <w:sz w:val="28"/>
          <w:szCs w:val="28"/>
          <w:lang w:val="uk-UA"/>
        </w:rPr>
        <w:t>MeV</w:t>
      </w:r>
      <w:proofErr w:type="spellEnd"/>
      <w:r w:rsidRPr="006D2091">
        <w:rPr>
          <w:sz w:val="28"/>
          <w:szCs w:val="28"/>
          <w:lang w:val="uk-UA"/>
        </w:rPr>
        <w:t xml:space="preserve"> </w:t>
      </w:r>
      <w:proofErr w:type="spellStart"/>
      <w:r w:rsidRPr="006D2091">
        <w:rPr>
          <w:sz w:val="28"/>
          <w:szCs w:val="28"/>
          <w:lang w:val="uk-UA"/>
        </w:rPr>
        <w:t>electron</w:t>
      </w:r>
      <w:proofErr w:type="spellEnd"/>
      <w:r w:rsidRPr="006D2091">
        <w:rPr>
          <w:sz w:val="28"/>
          <w:szCs w:val="28"/>
          <w:lang w:val="uk-UA"/>
        </w:rPr>
        <w:t xml:space="preserve"> </w:t>
      </w:r>
      <w:proofErr w:type="spellStart"/>
      <w:r w:rsidRPr="006D2091">
        <w:rPr>
          <w:sz w:val="28"/>
          <w:szCs w:val="28"/>
          <w:lang w:val="uk-UA"/>
        </w:rPr>
        <w:t>beam</w:t>
      </w:r>
      <w:proofErr w:type="spellEnd"/>
      <w:r w:rsidRPr="006D2091">
        <w:rPr>
          <w:sz w:val="28"/>
          <w:szCs w:val="28"/>
          <w:lang w:val="uk-UA"/>
        </w:rPr>
        <w:t xml:space="preserve"> </w:t>
      </w:r>
      <w:proofErr w:type="spellStart"/>
      <w:r w:rsidRPr="006D2091">
        <w:rPr>
          <w:sz w:val="28"/>
          <w:szCs w:val="28"/>
          <w:lang w:val="uk-UA"/>
        </w:rPr>
        <w:t>InGaN</w:t>
      </w:r>
      <w:proofErr w:type="spellEnd"/>
      <w:r w:rsidRPr="006D2091">
        <w:rPr>
          <w:sz w:val="28"/>
          <w:szCs w:val="28"/>
          <w:lang w:val="uk-UA"/>
        </w:rPr>
        <w:t>/</w:t>
      </w:r>
      <w:proofErr w:type="spellStart"/>
      <w:r w:rsidRPr="006D2091">
        <w:rPr>
          <w:sz w:val="28"/>
          <w:szCs w:val="28"/>
          <w:lang w:val="uk-UA"/>
        </w:rPr>
        <w:t>GaNLEDs</w:t>
      </w:r>
      <w:proofErr w:type="spellEnd"/>
      <w:r w:rsidRPr="006D2091">
        <w:rPr>
          <w:sz w:val="28"/>
          <w:szCs w:val="28"/>
          <w:lang w:val="uk-UA"/>
        </w:rPr>
        <w:t xml:space="preserve"> </w:t>
      </w:r>
      <w:proofErr w:type="spellStart"/>
      <w:r w:rsidRPr="006D2091">
        <w:rPr>
          <w:sz w:val="28"/>
          <w:szCs w:val="28"/>
          <w:lang w:val="uk-UA"/>
        </w:rPr>
        <w:t>with</w:t>
      </w:r>
      <w:proofErr w:type="spellEnd"/>
      <w:r w:rsidRPr="006D2091">
        <w:rPr>
          <w:sz w:val="28"/>
          <w:szCs w:val="28"/>
          <w:lang w:val="uk-UA"/>
        </w:rPr>
        <w:t xml:space="preserve"> </w:t>
      </w:r>
      <w:proofErr w:type="spellStart"/>
      <w:r w:rsidRPr="006D2091">
        <w:rPr>
          <w:sz w:val="28"/>
          <w:szCs w:val="28"/>
          <w:lang w:val="uk-UA"/>
        </w:rPr>
        <w:t>quantum</w:t>
      </w:r>
      <w:proofErr w:type="spellEnd"/>
      <w:r w:rsidRPr="006D2091">
        <w:rPr>
          <w:sz w:val="28"/>
          <w:szCs w:val="28"/>
          <w:lang w:val="uk-UA"/>
        </w:rPr>
        <w:t xml:space="preserve"> </w:t>
      </w:r>
      <w:proofErr w:type="spellStart"/>
      <w:r w:rsidRPr="006D2091">
        <w:rPr>
          <w:sz w:val="28"/>
          <w:szCs w:val="28"/>
          <w:lang w:val="uk-UA"/>
        </w:rPr>
        <w:t>wells</w:t>
      </w:r>
      <w:proofErr w:type="spellEnd"/>
      <w:r w:rsidRPr="006D2091">
        <w:rPr>
          <w:sz w:val="28"/>
          <w:szCs w:val="28"/>
          <w:lang w:val="uk-UA"/>
        </w:rPr>
        <w:t xml:space="preserve"> ” </w:t>
      </w:r>
      <w:r w:rsidRPr="006D2091">
        <w:rPr>
          <w:sz w:val="28"/>
          <w:szCs w:val="28"/>
          <w:lang w:val="en-US"/>
        </w:rPr>
        <w:t>I</w:t>
      </w:r>
      <w:proofErr w:type="spellStart"/>
      <w:r w:rsidRPr="006D2091">
        <w:rPr>
          <w:sz w:val="28"/>
          <w:szCs w:val="28"/>
          <w:lang w:val="uk-UA"/>
        </w:rPr>
        <w:t>nternational</w:t>
      </w:r>
      <w:proofErr w:type="spellEnd"/>
      <w:r w:rsidRPr="006D2091">
        <w:rPr>
          <w:sz w:val="28"/>
          <w:szCs w:val="28"/>
          <w:lang w:val="uk-UA"/>
        </w:rPr>
        <w:t xml:space="preserve"> </w:t>
      </w:r>
      <w:proofErr w:type="spellStart"/>
      <w:r w:rsidRPr="006D2091">
        <w:rPr>
          <w:sz w:val="28"/>
          <w:szCs w:val="28"/>
          <w:lang w:val="uk-UA"/>
        </w:rPr>
        <w:t>research</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practice</w:t>
      </w:r>
      <w:proofErr w:type="spellEnd"/>
      <w:r w:rsidRPr="006D2091">
        <w:rPr>
          <w:sz w:val="28"/>
          <w:szCs w:val="28"/>
          <w:lang w:val="uk-UA"/>
        </w:rPr>
        <w:t xml:space="preserve"> </w:t>
      </w:r>
      <w:proofErr w:type="spellStart"/>
      <w:r w:rsidRPr="006D2091">
        <w:rPr>
          <w:sz w:val="28"/>
          <w:szCs w:val="28"/>
          <w:lang w:val="uk-UA"/>
        </w:rPr>
        <w:t>conference</w:t>
      </w:r>
      <w:proofErr w:type="spellEnd"/>
      <w:r w:rsidRPr="006D2091">
        <w:rPr>
          <w:sz w:val="28"/>
          <w:szCs w:val="28"/>
          <w:lang w:val="uk-UA"/>
        </w:rPr>
        <w:t xml:space="preserve"> “</w:t>
      </w:r>
      <w:proofErr w:type="spellStart"/>
      <w:r w:rsidRPr="006D2091">
        <w:rPr>
          <w:sz w:val="28"/>
          <w:szCs w:val="28"/>
          <w:lang w:val="uk-UA"/>
        </w:rPr>
        <w:t>nanotechnology</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nanomaterials</w:t>
      </w:r>
      <w:proofErr w:type="spellEnd"/>
      <w:r w:rsidRPr="006D2091">
        <w:rPr>
          <w:sz w:val="28"/>
          <w:szCs w:val="28"/>
          <w:lang w:val="uk-UA"/>
        </w:rPr>
        <w:t xml:space="preserve">” </w:t>
      </w:r>
      <w:r w:rsidRPr="006D2091">
        <w:rPr>
          <w:sz w:val="28"/>
          <w:szCs w:val="28"/>
          <w:lang w:val="en-US"/>
        </w:rPr>
        <w:t>(</w:t>
      </w:r>
      <w:r w:rsidRPr="006D2091">
        <w:rPr>
          <w:sz w:val="28"/>
          <w:szCs w:val="28"/>
          <w:lang w:val="uk-UA"/>
        </w:rPr>
        <w:t xml:space="preserve">16-19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August</w:t>
      </w:r>
      <w:proofErr w:type="spellEnd"/>
      <w:r w:rsidRPr="006D2091">
        <w:rPr>
          <w:sz w:val="28"/>
          <w:szCs w:val="28"/>
          <w:lang w:val="uk-UA"/>
        </w:rPr>
        <w:t xml:space="preserve"> 2023 </w:t>
      </w:r>
      <w:proofErr w:type="spellStart"/>
      <w:r w:rsidRPr="006D2091">
        <w:rPr>
          <w:sz w:val="28"/>
          <w:szCs w:val="28"/>
          <w:lang w:val="uk-UA"/>
        </w:rPr>
        <w:t>Bukovel</w:t>
      </w:r>
      <w:proofErr w:type="spellEnd"/>
      <w:r w:rsidRPr="006D2091">
        <w:rPr>
          <w:sz w:val="28"/>
          <w:szCs w:val="28"/>
          <w:lang w:val="uk-UA"/>
        </w:rPr>
        <w:t xml:space="preserve">, </w:t>
      </w:r>
      <w:proofErr w:type="spellStart"/>
      <w:r w:rsidRPr="006D2091">
        <w:rPr>
          <w:sz w:val="28"/>
          <w:szCs w:val="28"/>
          <w:lang w:val="uk-UA"/>
        </w:rPr>
        <w:t>Ukraine</w:t>
      </w:r>
      <w:proofErr w:type="spellEnd"/>
      <w:r w:rsidRPr="006D2091">
        <w:rPr>
          <w:sz w:val="28"/>
          <w:szCs w:val="28"/>
          <w:lang w:val="en-US"/>
        </w:rPr>
        <w:t>) p. 248</w:t>
      </w:r>
    </w:p>
    <w:p w14:paraId="66139CE4" w14:textId="77777777" w:rsidR="0085050D" w:rsidRPr="006D2091" w:rsidRDefault="007738F0" w:rsidP="00E2653C">
      <w:pPr>
        <w:pStyle w:val="a7"/>
        <w:numPr>
          <w:ilvl w:val="0"/>
          <w:numId w:val="8"/>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b/>
          <w:sz w:val="28"/>
          <w:szCs w:val="28"/>
        </w:rPr>
        <w:t xml:space="preserve">Д. П. </w:t>
      </w:r>
      <w:proofErr w:type="spellStart"/>
      <w:r w:rsidRPr="006D2091">
        <w:rPr>
          <w:b/>
          <w:sz w:val="28"/>
          <w:szCs w:val="28"/>
        </w:rPr>
        <w:t>Стратілат</w:t>
      </w:r>
      <w:proofErr w:type="spellEnd"/>
      <w:r w:rsidRPr="006D2091">
        <w:rPr>
          <w:b/>
          <w:sz w:val="28"/>
          <w:szCs w:val="28"/>
        </w:rPr>
        <w:t>,</w:t>
      </w:r>
      <w:r w:rsidRPr="006D2091">
        <w:rPr>
          <w:b/>
          <w:sz w:val="28"/>
          <w:szCs w:val="28"/>
          <w:lang w:val="uk-UA"/>
        </w:rPr>
        <w:t xml:space="preserve"> </w:t>
      </w:r>
      <w:r w:rsidRPr="006D2091">
        <w:rPr>
          <w:sz w:val="28"/>
          <w:szCs w:val="28"/>
        </w:rPr>
        <w:t xml:space="preserve">Р. М. Вернидуб, Л. А. Кот, Ю. Б. </w:t>
      </w:r>
      <w:proofErr w:type="spellStart"/>
      <w:r w:rsidRPr="006D2091">
        <w:rPr>
          <w:sz w:val="28"/>
          <w:szCs w:val="28"/>
        </w:rPr>
        <w:t>Мирошніченко</w:t>
      </w:r>
      <w:proofErr w:type="spellEnd"/>
      <w:r w:rsidRPr="006D2091">
        <w:rPr>
          <w:sz w:val="28"/>
          <w:szCs w:val="28"/>
        </w:rPr>
        <w:t xml:space="preserve">, Т. І. </w:t>
      </w:r>
      <w:proofErr w:type="spellStart"/>
      <w:r w:rsidRPr="006D2091">
        <w:rPr>
          <w:sz w:val="28"/>
          <w:szCs w:val="28"/>
        </w:rPr>
        <w:t>Мосюк</w:t>
      </w:r>
      <w:proofErr w:type="spellEnd"/>
      <w:r w:rsidRPr="006D2091">
        <w:rPr>
          <w:sz w:val="28"/>
          <w:szCs w:val="28"/>
        </w:rPr>
        <w:t xml:space="preserve">, В. П. </w:t>
      </w:r>
      <w:proofErr w:type="spellStart"/>
      <w:r w:rsidRPr="006D2091">
        <w:rPr>
          <w:sz w:val="28"/>
          <w:szCs w:val="28"/>
        </w:rPr>
        <w:t>Тартачник</w:t>
      </w:r>
      <w:proofErr w:type="spellEnd"/>
      <w:r w:rsidR="00194DDF" w:rsidRPr="006D2091">
        <w:rPr>
          <w:sz w:val="28"/>
          <w:szCs w:val="28"/>
          <w:lang w:val="uk-UA"/>
        </w:rPr>
        <w:t>.</w:t>
      </w:r>
      <w:r w:rsidR="0085050D" w:rsidRPr="006D2091">
        <w:rPr>
          <w:sz w:val="28"/>
          <w:szCs w:val="28"/>
        </w:rPr>
        <w:t xml:space="preserve"> </w:t>
      </w:r>
      <w:r w:rsidR="00194DDF" w:rsidRPr="006D2091">
        <w:rPr>
          <w:sz w:val="28"/>
          <w:szCs w:val="28"/>
          <w:lang w:val="uk-UA"/>
        </w:rPr>
        <w:t xml:space="preserve">«Негативний диференціальний опір у світлодіодах </w:t>
      </w:r>
      <w:proofErr w:type="spellStart"/>
      <w:r w:rsidR="00194DDF" w:rsidRPr="006D2091">
        <w:rPr>
          <w:sz w:val="28"/>
          <w:szCs w:val="28"/>
          <w:lang w:val="uk-UA"/>
        </w:rPr>
        <w:t>InGaN</w:t>
      </w:r>
      <w:proofErr w:type="spellEnd"/>
      <w:r w:rsidR="00194DDF" w:rsidRPr="006D2091">
        <w:rPr>
          <w:sz w:val="28"/>
          <w:szCs w:val="28"/>
          <w:lang w:val="uk-UA"/>
        </w:rPr>
        <w:t xml:space="preserve"> із квантовими ямами» Щорічна наукова конференція інституту ядерних досліджень </w:t>
      </w:r>
      <w:proofErr w:type="spellStart"/>
      <w:r w:rsidR="00194DDF" w:rsidRPr="006D2091">
        <w:rPr>
          <w:sz w:val="28"/>
          <w:szCs w:val="28"/>
          <w:lang w:val="uk-UA"/>
        </w:rPr>
        <w:t>НАН</w:t>
      </w:r>
      <w:proofErr w:type="spellEnd"/>
      <w:r w:rsidR="00194DDF" w:rsidRPr="006D2091">
        <w:rPr>
          <w:sz w:val="28"/>
          <w:szCs w:val="28"/>
          <w:lang w:val="uk-UA"/>
        </w:rPr>
        <w:t xml:space="preserve"> України</w:t>
      </w:r>
      <w:r w:rsidR="0085050D" w:rsidRPr="006D2091">
        <w:rPr>
          <w:sz w:val="28"/>
          <w:szCs w:val="28"/>
          <w:lang w:val="uk-UA"/>
        </w:rPr>
        <w:t xml:space="preserve"> </w:t>
      </w:r>
      <w:r w:rsidR="00194DDF" w:rsidRPr="006D2091">
        <w:rPr>
          <w:sz w:val="28"/>
          <w:szCs w:val="28"/>
          <w:lang w:val="uk-UA"/>
        </w:rPr>
        <w:t>(Київ, 2</w:t>
      </w:r>
      <w:r w:rsidR="00254EA7" w:rsidRPr="006D2091">
        <w:rPr>
          <w:sz w:val="28"/>
          <w:szCs w:val="28"/>
          <w:lang w:val="uk-UA"/>
        </w:rPr>
        <w:t>5-29</w:t>
      </w:r>
      <w:r w:rsidR="00194DDF" w:rsidRPr="006D2091">
        <w:rPr>
          <w:sz w:val="28"/>
          <w:szCs w:val="28"/>
          <w:lang w:val="uk-UA"/>
        </w:rPr>
        <w:t xml:space="preserve"> вересня 2023</w:t>
      </w:r>
      <w:r w:rsidR="0085050D" w:rsidRPr="006D2091">
        <w:rPr>
          <w:sz w:val="28"/>
          <w:szCs w:val="28"/>
          <w:lang w:val="uk-UA"/>
        </w:rPr>
        <w:t xml:space="preserve"> року)</w:t>
      </w:r>
      <w:r w:rsidR="00194DDF" w:rsidRPr="006D2091">
        <w:rPr>
          <w:sz w:val="28"/>
          <w:szCs w:val="28"/>
          <w:lang w:val="uk-UA"/>
        </w:rPr>
        <w:t xml:space="preserve"> с. 129</w:t>
      </w:r>
    </w:p>
    <w:p w14:paraId="1976B6E4" w14:textId="77777777" w:rsidR="00194DDF" w:rsidRPr="006D2091" w:rsidRDefault="007738F0" w:rsidP="00E2653C">
      <w:pPr>
        <w:pStyle w:val="a7"/>
        <w:numPr>
          <w:ilvl w:val="0"/>
          <w:numId w:val="8"/>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b/>
          <w:sz w:val="28"/>
          <w:szCs w:val="28"/>
          <w:lang w:val="uk-UA"/>
        </w:rPr>
        <w:t xml:space="preserve"> </w:t>
      </w:r>
      <w:proofErr w:type="spellStart"/>
      <w:r w:rsidR="00533358">
        <w:rPr>
          <w:b/>
          <w:sz w:val="28"/>
          <w:szCs w:val="28"/>
        </w:rPr>
        <w:t>Д.</w:t>
      </w:r>
      <w:r w:rsidRPr="006D2091">
        <w:rPr>
          <w:b/>
          <w:sz w:val="28"/>
          <w:szCs w:val="28"/>
        </w:rPr>
        <w:t>П</w:t>
      </w:r>
      <w:proofErr w:type="spellEnd"/>
      <w:r w:rsidRPr="006D2091">
        <w:rPr>
          <w:b/>
          <w:sz w:val="28"/>
          <w:szCs w:val="28"/>
        </w:rPr>
        <w:t xml:space="preserve">. </w:t>
      </w:r>
      <w:proofErr w:type="spellStart"/>
      <w:proofErr w:type="gramStart"/>
      <w:r w:rsidRPr="006D2091">
        <w:rPr>
          <w:b/>
          <w:sz w:val="28"/>
          <w:szCs w:val="28"/>
        </w:rPr>
        <w:t>Стратілат</w:t>
      </w:r>
      <w:proofErr w:type="spellEnd"/>
      <w:r w:rsidRPr="006D2091">
        <w:rPr>
          <w:b/>
          <w:sz w:val="28"/>
          <w:szCs w:val="28"/>
        </w:rPr>
        <w:t>,</w:t>
      </w:r>
      <w:r w:rsidRPr="006D2091">
        <w:rPr>
          <w:sz w:val="28"/>
          <w:szCs w:val="28"/>
        </w:rPr>
        <w:t xml:space="preserve"> </w:t>
      </w:r>
      <w:r w:rsidR="00194DDF" w:rsidRPr="006D2091">
        <w:rPr>
          <w:b/>
          <w:sz w:val="28"/>
          <w:szCs w:val="28"/>
          <w:lang w:val="uk-UA"/>
        </w:rPr>
        <w:t xml:space="preserve"> </w:t>
      </w:r>
      <w:r w:rsidRPr="006D2091">
        <w:rPr>
          <w:sz w:val="28"/>
          <w:szCs w:val="28"/>
        </w:rPr>
        <w:t>Р.</w:t>
      </w:r>
      <w:proofErr w:type="gramEnd"/>
      <w:r w:rsidRPr="006D2091">
        <w:rPr>
          <w:sz w:val="28"/>
          <w:szCs w:val="28"/>
        </w:rPr>
        <w:t xml:space="preserve"> М. Вернидуб, П. Г. Литовченко, Т. І. </w:t>
      </w:r>
      <w:proofErr w:type="spellStart"/>
      <w:r w:rsidRPr="006D2091">
        <w:rPr>
          <w:sz w:val="28"/>
          <w:szCs w:val="28"/>
        </w:rPr>
        <w:t>Мосюк</w:t>
      </w:r>
      <w:proofErr w:type="spellEnd"/>
      <w:r w:rsidRPr="006D2091">
        <w:rPr>
          <w:sz w:val="28"/>
          <w:szCs w:val="28"/>
        </w:rPr>
        <w:t xml:space="preserve">, І. В. Петренко, В. П. </w:t>
      </w:r>
      <w:proofErr w:type="spellStart"/>
      <w:r w:rsidRPr="006D2091">
        <w:rPr>
          <w:sz w:val="28"/>
          <w:szCs w:val="28"/>
        </w:rPr>
        <w:t>Тартачник</w:t>
      </w:r>
      <w:proofErr w:type="spellEnd"/>
      <w:r w:rsidR="00194DDF" w:rsidRPr="006D2091">
        <w:rPr>
          <w:sz w:val="28"/>
          <w:szCs w:val="28"/>
          <w:lang w:val="uk-UA"/>
        </w:rPr>
        <w:t>.</w:t>
      </w:r>
      <w:r w:rsidR="00194DDF" w:rsidRPr="006D2091">
        <w:rPr>
          <w:sz w:val="28"/>
          <w:szCs w:val="28"/>
        </w:rPr>
        <w:t xml:space="preserve"> </w:t>
      </w:r>
      <w:r w:rsidR="00194DDF" w:rsidRPr="006D2091">
        <w:rPr>
          <w:sz w:val="28"/>
          <w:szCs w:val="28"/>
          <w:lang w:val="uk-UA"/>
        </w:rPr>
        <w:t>«</w:t>
      </w:r>
      <w:r w:rsidRPr="006D2091">
        <w:rPr>
          <w:sz w:val="28"/>
          <w:szCs w:val="28"/>
          <w:lang w:val="uk-UA"/>
        </w:rPr>
        <w:t>Особливості рекомбінаційних властивостей світлодіодів із квантовими ямами</w:t>
      </w:r>
      <w:r w:rsidR="00194DDF" w:rsidRPr="006D2091">
        <w:rPr>
          <w:sz w:val="28"/>
          <w:szCs w:val="28"/>
          <w:lang w:val="uk-UA"/>
        </w:rPr>
        <w:t xml:space="preserve">» Щорічна наукова конференція інституту ядерних досліджень </w:t>
      </w:r>
      <w:proofErr w:type="spellStart"/>
      <w:r w:rsidR="00194DDF" w:rsidRPr="006D2091">
        <w:rPr>
          <w:sz w:val="28"/>
          <w:szCs w:val="28"/>
          <w:lang w:val="uk-UA"/>
        </w:rPr>
        <w:t>НАН</w:t>
      </w:r>
      <w:proofErr w:type="spellEnd"/>
      <w:r w:rsidR="00194DDF" w:rsidRPr="006D2091">
        <w:rPr>
          <w:sz w:val="28"/>
          <w:szCs w:val="28"/>
          <w:lang w:val="uk-UA"/>
        </w:rPr>
        <w:t xml:space="preserve"> України</w:t>
      </w:r>
      <w:r w:rsidR="00254EA7" w:rsidRPr="006D2091">
        <w:rPr>
          <w:sz w:val="28"/>
          <w:szCs w:val="28"/>
          <w:lang w:val="uk-UA"/>
        </w:rPr>
        <w:t xml:space="preserve"> (Київ, 25-29</w:t>
      </w:r>
      <w:r w:rsidR="00194DDF" w:rsidRPr="006D2091">
        <w:rPr>
          <w:sz w:val="28"/>
          <w:szCs w:val="28"/>
          <w:lang w:val="uk-UA"/>
        </w:rPr>
        <w:t xml:space="preserve"> вересня 2023 року) с. 131</w:t>
      </w:r>
    </w:p>
    <w:p w14:paraId="7A52F70E" w14:textId="77777777" w:rsidR="00194DDF" w:rsidRPr="006D2091" w:rsidRDefault="00194DDF" w:rsidP="00E2653C">
      <w:pPr>
        <w:pStyle w:val="a7"/>
        <w:numPr>
          <w:ilvl w:val="0"/>
          <w:numId w:val="8"/>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sz w:val="28"/>
          <w:szCs w:val="28"/>
          <w:lang w:val="uk-UA"/>
        </w:rPr>
        <w:t xml:space="preserve"> </w:t>
      </w:r>
      <w:proofErr w:type="spellStart"/>
      <w:r w:rsidR="00533358">
        <w:rPr>
          <w:b/>
          <w:sz w:val="28"/>
          <w:szCs w:val="28"/>
        </w:rPr>
        <w:t>Д.</w:t>
      </w:r>
      <w:r w:rsidR="007738F0" w:rsidRPr="006D2091">
        <w:rPr>
          <w:b/>
          <w:sz w:val="28"/>
          <w:szCs w:val="28"/>
        </w:rPr>
        <w:t>П</w:t>
      </w:r>
      <w:proofErr w:type="spellEnd"/>
      <w:r w:rsidR="007738F0" w:rsidRPr="006D2091">
        <w:rPr>
          <w:b/>
          <w:sz w:val="28"/>
          <w:szCs w:val="28"/>
        </w:rPr>
        <w:t xml:space="preserve">. </w:t>
      </w:r>
      <w:proofErr w:type="spellStart"/>
      <w:r w:rsidR="007738F0" w:rsidRPr="006D2091">
        <w:rPr>
          <w:b/>
          <w:sz w:val="28"/>
          <w:szCs w:val="28"/>
        </w:rPr>
        <w:t>Стратілат</w:t>
      </w:r>
      <w:proofErr w:type="spellEnd"/>
      <w:r w:rsidR="007738F0" w:rsidRPr="006D2091">
        <w:rPr>
          <w:b/>
          <w:sz w:val="28"/>
          <w:szCs w:val="28"/>
        </w:rPr>
        <w:t>,</w:t>
      </w:r>
      <w:r w:rsidR="007738F0" w:rsidRPr="006D2091">
        <w:rPr>
          <w:b/>
          <w:sz w:val="28"/>
          <w:szCs w:val="28"/>
          <w:lang w:val="uk-UA"/>
        </w:rPr>
        <w:t xml:space="preserve"> </w:t>
      </w:r>
      <w:r w:rsidR="007738F0" w:rsidRPr="006D2091">
        <w:rPr>
          <w:sz w:val="28"/>
          <w:szCs w:val="28"/>
        </w:rPr>
        <w:t xml:space="preserve">Р. М. Вернидуб, Т. І. </w:t>
      </w:r>
      <w:proofErr w:type="spellStart"/>
      <w:r w:rsidR="007738F0" w:rsidRPr="006D2091">
        <w:rPr>
          <w:sz w:val="28"/>
          <w:szCs w:val="28"/>
        </w:rPr>
        <w:t>Мосюк</w:t>
      </w:r>
      <w:proofErr w:type="spellEnd"/>
      <w:r w:rsidR="007738F0" w:rsidRPr="006D2091">
        <w:rPr>
          <w:sz w:val="28"/>
          <w:szCs w:val="28"/>
        </w:rPr>
        <w:t xml:space="preserve">, М. Б. </w:t>
      </w:r>
      <w:proofErr w:type="spellStart"/>
      <w:r w:rsidR="007738F0" w:rsidRPr="006D2091">
        <w:rPr>
          <w:sz w:val="28"/>
          <w:szCs w:val="28"/>
        </w:rPr>
        <w:t>Пінковська</w:t>
      </w:r>
      <w:proofErr w:type="spellEnd"/>
      <w:r w:rsidR="007738F0" w:rsidRPr="006D2091">
        <w:rPr>
          <w:sz w:val="28"/>
          <w:szCs w:val="28"/>
        </w:rPr>
        <w:t xml:space="preserve">, О. І. Радкевич, В. П. </w:t>
      </w:r>
      <w:proofErr w:type="spellStart"/>
      <w:r w:rsidR="007738F0" w:rsidRPr="006D2091">
        <w:rPr>
          <w:sz w:val="28"/>
          <w:szCs w:val="28"/>
        </w:rPr>
        <w:t>Тартачник</w:t>
      </w:r>
      <w:proofErr w:type="spellEnd"/>
      <w:r w:rsidRPr="006D2091">
        <w:rPr>
          <w:sz w:val="28"/>
          <w:szCs w:val="28"/>
          <w:lang w:val="uk-UA"/>
        </w:rPr>
        <w:t>.</w:t>
      </w:r>
      <w:r w:rsidRPr="006D2091">
        <w:rPr>
          <w:sz w:val="28"/>
          <w:szCs w:val="28"/>
        </w:rPr>
        <w:t xml:space="preserve"> </w:t>
      </w:r>
      <w:r w:rsidRPr="006D2091">
        <w:rPr>
          <w:sz w:val="28"/>
          <w:szCs w:val="28"/>
          <w:lang w:val="uk-UA"/>
        </w:rPr>
        <w:t xml:space="preserve">«Вплив радіаційних дефектів на властивості світлодіодів </w:t>
      </w:r>
      <w:proofErr w:type="spellStart"/>
      <w:r w:rsidRPr="006D2091">
        <w:rPr>
          <w:sz w:val="28"/>
          <w:szCs w:val="28"/>
          <w:lang w:val="uk-UA"/>
        </w:rPr>
        <w:t>InGaN</w:t>
      </w:r>
      <w:proofErr w:type="spellEnd"/>
      <w:r w:rsidRPr="006D2091">
        <w:rPr>
          <w:sz w:val="28"/>
          <w:szCs w:val="28"/>
          <w:lang w:val="uk-UA"/>
        </w:rPr>
        <w:t>/</w:t>
      </w:r>
      <w:proofErr w:type="spellStart"/>
      <w:r w:rsidRPr="006D2091">
        <w:rPr>
          <w:sz w:val="28"/>
          <w:szCs w:val="28"/>
          <w:lang w:val="uk-UA"/>
        </w:rPr>
        <w:t>GaN</w:t>
      </w:r>
      <w:proofErr w:type="spellEnd"/>
      <w:r w:rsidRPr="006D2091">
        <w:rPr>
          <w:sz w:val="28"/>
          <w:szCs w:val="28"/>
          <w:lang w:val="uk-UA"/>
        </w:rPr>
        <w:t xml:space="preserve"> із квантовими ямами» Щорічна наукова конференція інституту ядерних досліджень </w:t>
      </w:r>
      <w:proofErr w:type="spellStart"/>
      <w:r w:rsidRPr="006D2091">
        <w:rPr>
          <w:sz w:val="28"/>
          <w:szCs w:val="28"/>
          <w:lang w:val="uk-UA"/>
        </w:rPr>
        <w:t>НАН</w:t>
      </w:r>
      <w:proofErr w:type="spellEnd"/>
      <w:r w:rsidRPr="006D2091">
        <w:rPr>
          <w:sz w:val="28"/>
          <w:szCs w:val="28"/>
          <w:lang w:val="uk-UA"/>
        </w:rPr>
        <w:t xml:space="preserve"> України</w:t>
      </w:r>
      <w:r w:rsidR="00254EA7" w:rsidRPr="006D2091">
        <w:rPr>
          <w:sz w:val="28"/>
          <w:szCs w:val="28"/>
          <w:lang w:val="uk-UA"/>
        </w:rPr>
        <w:t xml:space="preserve"> (Київ, 25-29</w:t>
      </w:r>
      <w:r w:rsidRPr="006D2091">
        <w:rPr>
          <w:sz w:val="28"/>
          <w:szCs w:val="28"/>
          <w:lang w:val="uk-UA"/>
        </w:rPr>
        <w:t xml:space="preserve"> вересня 2023 року)</w:t>
      </w:r>
      <w:r w:rsidR="007738F0" w:rsidRPr="006D2091">
        <w:rPr>
          <w:sz w:val="28"/>
          <w:szCs w:val="28"/>
          <w:lang w:val="uk-UA"/>
        </w:rPr>
        <w:t xml:space="preserve"> с. 132</w:t>
      </w:r>
    </w:p>
    <w:p w14:paraId="5BDCD70F" w14:textId="77777777" w:rsidR="00F557BB" w:rsidRPr="002F128B" w:rsidRDefault="00F557BB" w:rsidP="00D57EC2">
      <w:pPr>
        <w:pStyle w:val="a7"/>
        <w:tabs>
          <w:tab w:val="left" w:pos="1348"/>
          <w:tab w:val="left" w:pos="3482"/>
          <w:tab w:val="left" w:pos="4364"/>
          <w:tab w:val="left" w:pos="6791"/>
          <w:tab w:val="left" w:pos="8178"/>
          <w:tab w:val="left" w:pos="9566"/>
        </w:tabs>
        <w:adjustRightInd w:val="0"/>
        <w:spacing w:line="360" w:lineRule="auto"/>
        <w:ind w:left="582" w:right="-1"/>
        <w:jc w:val="both"/>
        <w:rPr>
          <w:sz w:val="28"/>
          <w:szCs w:val="28"/>
        </w:rPr>
      </w:pPr>
    </w:p>
    <w:p w14:paraId="423347C5" w14:textId="77777777" w:rsidR="005466E2" w:rsidRPr="002F128B" w:rsidRDefault="005466E2" w:rsidP="00D57EC2">
      <w:pPr>
        <w:pStyle w:val="a5"/>
        <w:tabs>
          <w:tab w:val="left" w:pos="1348"/>
          <w:tab w:val="left" w:pos="3482"/>
          <w:tab w:val="left" w:pos="4364"/>
          <w:tab w:val="left" w:pos="6791"/>
          <w:tab w:val="left" w:pos="8178"/>
          <w:tab w:val="left" w:pos="9566"/>
        </w:tabs>
        <w:spacing w:line="360" w:lineRule="auto"/>
        <w:ind w:left="582" w:right="-1"/>
        <w:jc w:val="both"/>
        <w:rPr>
          <w:sz w:val="28"/>
          <w:szCs w:val="28"/>
          <w:lang w:val="uk-UA"/>
        </w:rPr>
      </w:pPr>
    </w:p>
    <w:p w14:paraId="44552AEE" w14:textId="77777777" w:rsidR="005466E2" w:rsidRPr="002F128B" w:rsidRDefault="005466E2" w:rsidP="005466E2">
      <w:pPr>
        <w:pStyle w:val="a5"/>
        <w:tabs>
          <w:tab w:val="left" w:pos="1348"/>
          <w:tab w:val="left" w:pos="3482"/>
          <w:tab w:val="left" w:pos="4364"/>
          <w:tab w:val="left" w:pos="6791"/>
          <w:tab w:val="left" w:pos="8178"/>
          <w:tab w:val="left" w:pos="9566"/>
        </w:tabs>
        <w:spacing w:line="360" w:lineRule="auto"/>
        <w:ind w:left="582" w:right="550"/>
        <w:jc w:val="both"/>
        <w:rPr>
          <w:b/>
          <w:sz w:val="28"/>
          <w:szCs w:val="28"/>
          <w:highlight w:val="yellow"/>
          <w:lang w:val="uk-UA"/>
        </w:rPr>
      </w:pPr>
    </w:p>
    <w:p w14:paraId="125CC88D" w14:textId="77777777" w:rsidR="005466E2" w:rsidRPr="002F128B" w:rsidRDefault="005466E2" w:rsidP="005466E2">
      <w:pPr>
        <w:pStyle w:val="a5"/>
        <w:tabs>
          <w:tab w:val="left" w:pos="1348"/>
          <w:tab w:val="left" w:pos="3482"/>
          <w:tab w:val="left" w:pos="4364"/>
          <w:tab w:val="left" w:pos="6791"/>
          <w:tab w:val="left" w:pos="8178"/>
          <w:tab w:val="left" w:pos="9566"/>
        </w:tabs>
        <w:spacing w:line="360" w:lineRule="auto"/>
        <w:ind w:left="582" w:right="550"/>
        <w:jc w:val="both"/>
        <w:rPr>
          <w:b/>
          <w:sz w:val="28"/>
          <w:szCs w:val="28"/>
          <w:highlight w:val="yellow"/>
          <w:lang w:val="uk-UA"/>
        </w:rPr>
      </w:pPr>
    </w:p>
    <w:p w14:paraId="0C8685C5" w14:textId="77777777" w:rsidR="005466E2" w:rsidRPr="002F128B" w:rsidRDefault="005466E2" w:rsidP="005466E2">
      <w:pPr>
        <w:pStyle w:val="a5"/>
        <w:tabs>
          <w:tab w:val="left" w:pos="1348"/>
          <w:tab w:val="left" w:pos="3482"/>
          <w:tab w:val="left" w:pos="4364"/>
          <w:tab w:val="left" w:pos="6791"/>
          <w:tab w:val="left" w:pos="8178"/>
          <w:tab w:val="left" w:pos="8647"/>
        </w:tabs>
        <w:spacing w:before="360" w:after="300" w:line="360" w:lineRule="auto"/>
        <w:ind w:left="597" w:right="-1"/>
        <w:jc w:val="both"/>
        <w:rPr>
          <w:b/>
          <w:sz w:val="28"/>
          <w:szCs w:val="28"/>
          <w:lang w:val="uk-UA"/>
        </w:rPr>
      </w:pPr>
    </w:p>
    <w:p w14:paraId="1FC6810E" w14:textId="77777777" w:rsidR="00A7136D" w:rsidRPr="002F128B" w:rsidRDefault="00A7136D" w:rsidP="00A75FEA">
      <w:pPr>
        <w:pStyle w:val="a5"/>
        <w:tabs>
          <w:tab w:val="left" w:pos="1348"/>
          <w:tab w:val="left" w:pos="3482"/>
          <w:tab w:val="left" w:pos="4364"/>
          <w:tab w:val="left" w:pos="6791"/>
          <w:tab w:val="left" w:pos="8178"/>
          <w:tab w:val="left" w:pos="9566"/>
        </w:tabs>
        <w:spacing w:before="120" w:line="360" w:lineRule="auto"/>
        <w:ind w:left="597" w:right="550"/>
        <w:jc w:val="both"/>
        <w:rPr>
          <w:sz w:val="28"/>
          <w:szCs w:val="28"/>
          <w:lang w:val="uk-UA"/>
        </w:rPr>
      </w:pPr>
    </w:p>
    <w:p w14:paraId="1D51A931" w14:textId="77777777" w:rsidR="006C4156" w:rsidRPr="002F128B" w:rsidRDefault="006C4156" w:rsidP="00A75FEA">
      <w:pPr>
        <w:pStyle w:val="a5"/>
        <w:tabs>
          <w:tab w:val="left" w:pos="1348"/>
          <w:tab w:val="left" w:pos="3482"/>
          <w:tab w:val="left" w:pos="4364"/>
          <w:tab w:val="left" w:pos="6791"/>
          <w:tab w:val="left" w:pos="8178"/>
          <w:tab w:val="left" w:pos="9566"/>
        </w:tabs>
        <w:spacing w:before="120" w:line="360" w:lineRule="auto"/>
        <w:ind w:left="597" w:right="550"/>
        <w:jc w:val="center"/>
        <w:rPr>
          <w:b/>
          <w:sz w:val="28"/>
          <w:szCs w:val="28"/>
          <w:lang w:val="uk-UA"/>
        </w:rPr>
      </w:pPr>
    </w:p>
    <w:p w14:paraId="60D46BA1" w14:textId="77777777" w:rsidR="006C4156" w:rsidRPr="002F128B" w:rsidRDefault="006C4156" w:rsidP="00A75FEA">
      <w:pPr>
        <w:pStyle w:val="a5"/>
        <w:tabs>
          <w:tab w:val="left" w:pos="1348"/>
          <w:tab w:val="left" w:pos="3482"/>
          <w:tab w:val="left" w:pos="4364"/>
          <w:tab w:val="left" w:pos="6791"/>
          <w:tab w:val="left" w:pos="8178"/>
          <w:tab w:val="left" w:pos="9566"/>
        </w:tabs>
        <w:spacing w:before="120" w:line="360" w:lineRule="auto"/>
        <w:ind w:left="597" w:right="550"/>
        <w:jc w:val="center"/>
        <w:rPr>
          <w:b/>
          <w:sz w:val="28"/>
          <w:szCs w:val="28"/>
          <w:lang w:val="uk-UA"/>
        </w:rPr>
      </w:pPr>
    </w:p>
    <w:p w14:paraId="5031ED7B" w14:textId="77777777" w:rsidR="00245A46" w:rsidRPr="002F128B" w:rsidRDefault="00245A46" w:rsidP="00A75FEA">
      <w:pPr>
        <w:pStyle w:val="12"/>
        <w:widowControl w:val="0"/>
        <w:spacing w:line="360" w:lineRule="auto"/>
        <w:ind w:firstLine="284"/>
        <w:jc w:val="both"/>
        <w:rPr>
          <w:rFonts w:ascii="Times New Roman" w:hAnsi="Times New Roman"/>
          <w:sz w:val="28"/>
          <w:szCs w:val="28"/>
        </w:rPr>
      </w:pPr>
    </w:p>
    <w:p w14:paraId="26707A67" w14:textId="77777777" w:rsidR="00BE2BE1" w:rsidRPr="002F128B" w:rsidRDefault="00BE2BE1" w:rsidP="00A75FEA">
      <w:pPr>
        <w:pStyle w:val="12"/>
        <w:widowControl w:val="0"/>
        <w:spacing w:line="360" w:lineRule="auto"/>
        <w:ind w:firstLine="284"/>
        <w:jc w:val="both"/>
        <w:rPr>
          <w:rFonts w:ascii="Times New Roman" w:hAnsi="Times New Roman"/>
          <w:sz w:val="28"/>
          <w:szCs w:val="28"/>
        </w:rPr>
      </w:pPr>
    </w:p>
    <w:p w14:paraId="4414786A" w14:textId="77777777" w:rsidR="00245A46" w:rsidRPr="002F128B" w:rsidRDefault="00245A46" w:rsidP="00A75FEA">
      <w:pPr>
        <w:pStyle w:val="12"/>
        <w:widowControl w:val="0"/>
        <w:spacing w:line="360" w:lineRule="auto"/>
        <w:ind w:firstLine="284"/>
        <w:jc w:val="both"/>
        <w:rPr>
          <w:rFonts w:ascii="Times New Roman" w:hAnsi="Times New Roman"/>
          <w:sz w:val="28"/>
          <w:szCs w:val="28"/>
        </w:rPr>
      </w:pPr>
    </w:p>
    <w:p w14:paraId="605C60C9" w14:textId="2CBA56A0" w:rsidR="005466E2" w:rsidRDefault="005466E2" w:rsidP="00A75FEA">
      <w:pPr>
        <w:pStyle w:val="12"/>
        <w:widowControl w:val="0"/>
        <w:spacing w:line="360" w:lineRule="auto"/>
        <w:ind w:firstLine="284"/>
        <w:jc w:val="both"/>
        <w:rPr>
          <w:rFonts w:ascii="Times New Roman" w:hAnsi="Times New Roman"/>
          <w:sz w:val="28"/>
          <w:szCs w:val="28"/>
        </w:rPr>
      </w:pPr>
    </w:p>
    <w:p w14:paraId="039A01A2" w14:textId="4F1747FE" w:rsidR="00E2653C" w:rsidRDefault="00E2653C" w:rsidP="00A75FEA">
      <w:pPr>
        <w:pStyle w:val="12"/>
        <w:widowControl w:val="0"/>
        <w:spacing w:line="360" w:lineRule="auto"/>
        <w:ind w:firstLine="284"/>
        <w:jc w:val="both"/>
        <w:rPr>
          <w:rFonts w:ascii="Times New Roman" w:hAnsi="Times New Roman"/>
          <w:sz w:val="28"/>
          <w:szCs w:val="28"/>
        </w:rPr>
      </w:pPr>
    </w:p>
    <w:p w14:paraId="4B31AAC6" w14:textId="3509BD7A" w:rsidR="00E2653C" w:rsidRDefault="00E2653C" w:rsidP="00A75FEA">
      <w:pPr>
        <w:pStyle w:val="12"/>
        <w:widowControl w:val="0"/>
        <w:spacing w:line="360" w:lineRule="auto"/>
        <w:ind w:firstLine="284"/>
        <w:jc w:val="both"/>
        <w:rPr>
          <w:rFonts w:ascii="Times New Roman" w:hAnsi="Times New Roman"/>
          <w:sz w:val="28"/>
          <w:szCs w:val="28"/>
        </w:rPr>
      </w:pPr>
    </w:p>
    <w:p w14:paraId="51B6CA42" w14:textId="265F7AD6" w:rsidR="00E2653C" w:rsidRDefault="00E2653C" w:rsidP="00A75FEA">
      <w:pPr>
        <w:pStyle w:val="12"/>
        <w:widowControl w:val="0"/>
        <w:spacing w:line="360" w:lineRule="auto"/>
        <w:ind w:firstLine="284"/>
        <w:jc w:val="both"/>
        <w:rPr>
          <w:rFonts w:ascii="Times New Roman" w:hAnsi="Times New Roman"/>
          <w:sz w:val="28"/>
          <w:szCs w:val="28"/>
        </w:rPr>
      </w:pPr>
    </w:p>
    <w:p w14:paraId="37F826A7" w14:textId="582B57D4" w:rsidR="00E2653C" w:rsidRDefault="00E2653C" w:rsidP="00A75FEA">
      <w:pPr>
        <w:pStyle w:val="12"/>
        <w:widowControl w:val="0"/>
        <w:spacing w:line="360" w:lineRule="auto"/>
        <w:ind w:firstLine="284"/>
        <w:jc w:val="both"/>
        <w:rPr>
          <w:rFonts w:ascii="Times New Roman" w:hAnsi="Times New Roman"/>
          <w:sz w:val="28"/>
          <w:szCs w:val="28"/>
        </w:rPr>
      </w:pPr>
    </w:p>
    <w:p w14:paraId="11D537AF" w14:textId="77777777" w:rsidR="00A363EB" w:rsidRPr="002F128B" w:rsidRDefault="00A363EB" w:rsidP="00A75FEA">
      <w:pPr>
        <w:pStyle w:val="12"/>
        <w:widowControl w:val="0"/>
        <w:spacing w:line="360" w:lineRule="auto"/>
        <w:ind w:firstLine="284"/>
        <w:jc w:val="both"/>
        <w:rPr>
          <w:rFonts w:ascii="Times New Roman" w:hAnsi="Times New Roman"/>
          <w:sz w:val="28"/>
          <w:szCs w:val="28"/>
        </w:rPr>
      </w:pPr>
    </w:p>
    <w:p w14:paraId="52F9D689" w14:textId="77777777" w:rsidR="005466E2" w:rsidRPr="002F128B" w:rsidRDefault="005466E2" w:rsidP="00A75FEA">
      <w:pPr>
        <w:pStyle w:val="12"/>
        <w:widowControl w:val="0"/>
        <w:spacing w:line="360" w:lineRule="auto"/>
        <w:ind w:firstLine="284"/>
        <w:jc w:val="both"/>
        <w:rPr>
          <w:rFonts w:ascii="Times New Roman" w:hAnsi="Times New Roman"/>
          <w:sz w:val="28"/>
          <w:szCs w:val="28"/>
        </w:rPr>
      </w:pPr>
    </w:p>
    <w:p w14:paraId="55A8259A" w14:textId="77777777" w:rsidR="008D4935" w:rsidRPr="002F128B" w:rsidRDefault="008D4935" w:rsidP="00A75FEA">
      <w:pPr>
        <w:pStyle w:val="12"/>
        <w:widowControl w:val="0"/>
        <w:spacing w:line="360" w:lineRule="auto"/>
        <w:ind w:firstLine="284"/>
        <w:jc w:val="both"/>
        <w:rPr>
          <w:rFonts w:ascii="Times New Roman" w:hAnsi="Times New Roman"/>
          <w:sz w:val="28"/>
          <w:szCs w:val="28"/>
        </w:rPr>
      </w:pPr>
    </w:p>
    <w:tbl>
      <w:tblPr>
        <w:tblStyle w:val="a8"/>
        <w:tblW w:w="10201" w:type="dxa"/>
        <w:tblInd w:w="-147" w:type="dxa"/>
        <w:tblLook w:val="04A0" w:firstRow="1" w:lastRow="0" w:firstColumn="1" w:lastColumn="0" w:noHBand="0" w:noVBand="1"/>
      </w:tblPr>
      <w:tblGrid>
        <w:gridCol w:w="988"/>
        <w:gridCol w:w="8510"/>
        <w:gridCol w:w="703"/>
      </w:tblGrid>
      <w:tr w:rsidR="00207F54" w:rsidRPr="002F128B" w14:paraId="7EEAE1BD" w14:textId="77777777" w:rsidTr="00207F54">
        <w:tc>
          <w:tcPr>
            <w:tcW w:w="10201" w:type="dxa"/>
            <w:gridSpan w:val="3"/>
          </w:tcPr>
          <w:p w14:paraId="0982EDD6" w14:textId="77777777" w:rsidR="00207F54" w:rsidRPr="002F128B" w:rsidRDefault="00207F54" w:rsidP="00207F54">
            <w:pPr>
              <w:pStyle w:val="12"/>
              <w:widowControl w:val="0"/>
              <w:spacing w:line="276" w:lineRule="auto"/>
              <w:jc w:val="center"/>
              <w:rPr>
                <w:rFonts w:ascii="Times New Roman" w:hAnsi="Times New Roman"/>
                <w:sz w:val="28"/>
                <w:szCs w:val="28"/>
              </w:rPr>
            </w:pPr>
            <w:r w:rsidRPr="002F128B">
              <w:rPr>
                <w:rFonts w:ascii="Times New Roman" w:hAnsi="Times New Roman"/>
                <w:sz w:val="28"/>
                <w:szCs w:val="28"/>
              </w:rPr>
              <w:t>ЗМІСТ</w:t>
            </w:r>
          </w:p>
        </w:tc>
      </w:tr>
      <w:tr w:rsidR="00207F54" w:rsidRPr="002F128B" w14:paraId="332FF692" w14:textId="77777777" w:rsidTr="00207F54">
        <w:tc>
          <w:tcPr>
            <w:tcW w:w="9498" w:type="dxa"/>
            <w:gridSpan w:val="2"/>
          </w:tcPr>
          <w:p w14:paraId="13E3039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ПЕРЕЛІК УМОВНИХ ПОЗНАЧЕНЬ</w:t>
            </w:r>
          </w:p>
        </w:tc>
        <w:tc>
          <w:tcPr>
            <w:tcW w:w="703" w:type="dxa"/>
          </w:tcPr>
          <w:p w14:paraId="070DB045"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sidRPr="002F128B">
              <w:rPr>
                <w:rFonts w:ascii="Times New Roman" w:hAnsi="Times New Roman"/>
                <w:sz w:val="28"/>
                <w:szCs w:val="28"/>
                <w:lang w:val="en-US"/>
              </w:rPr>
              <w:t>12</w:t>
            </w:r>
          </w:p>
        </w:tc>
      </w:tr>
      <w:tr w:rsidR="00207F54" w:rsidRPr="002F128B" w14:paraId="279E1D92" w14:textId="77777777" w:rsidTr="00207F54">
        <w:tc>
          <w:tcPr>
            <w:tcW w:w="9498" w:type="dxa"/>
            <w:gridSpan w:val="2"/>
          </w:tcPr>
          <w:p w14:paraId="52131F05"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ВСТУП</w:t>
            </w:r>
          </w:p>
        </w:tc>
        <w:tc>
          <w:tcPr>
            <w:tcW w:w="703" w:type="dxa"/>
          </w:tcPr>
          <w:p w14:paraId="4299F6C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14</w:t>
            </w:r>
          </w:p>
        </w:tc>
      </w:tr>
      <w:tr w:rsidR="00207F54" w:rsidRPr="002F128B" w14:paraId="19FEA7B6" w14:textId="77777777" w:rsidTr="00207F54">
        <w:tc>
          <w:tcPr>
            <w:tcW w:w="9498" w:type="dxa"/>
            <w:gridSpan w:val="2"/>
          </w:tcPr>
          <w:p w14:paraId="77E1309E"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РОЗДІЛ 1. ОГЛЯД ЛІТЕРАТУРНИХ ДЖЕРЕЛ (</w:t>
            </w:r>
            <w:proofErr w:type="spellStart"/>
            <w:r w:rsidRPr="002F128B">
              <w:rPr>
                <w:rFonts w:ascii="Times New Roman" w:hAnsi="Times New Roman"/>
                <w:sz w:val="28"/>
                <w:szCs w:val="28"/>
              </w:rPr>
              <w:t>СД</w:t>
            </w:r>
            <w:proofErr w:type="spellEnd"/>
            <w:r w:rsidRPr="002F128B">
              <w:rPr>
                <w:rFonts w:ascii="Times New Roman" w:hAnsi="Times New Roman"/>
                <w:sz w:val="28"/>
                <w:szCs w:val="28"/>
              </w:rPr>
              <w:t xml:space="preserve"> </w:t>
            </w:r>
            <w:proofErr w:type="spellStart"/>
            <w:r w:rsidRPr="002F128B">
              <w:rPr>
                <w:rFonts w:ascii="Times New Roman" w:hAnsi="Times New Roman"/>
                <w:sz w:val="28"/>
                <w:szCs w:val="28"/>
              </w:rPr>
              <w:t>GaP</w:t>
            </w:r>
            <w:proofErr w:type="spellEnd"/>
            <w:r w:rsidRPr="002F128B">
              <w:rPr>
                <w:rFonts w:ascii="Times New Roman" w:hAnsi="Times New Roman"/>
                <w:sz w:val="28"/>
                <w:szCs w:val="28"/>
              </w:rPr>
              <w:t xml:space="preserve">, </w:t>
            </w:r>
            <w:proofErr w:type="spellStart"/>
            <w:r w:rsidRPr="002F128B">
              <w:rPr>
                <w:rFonts w:ascii="Times New Roman" w:hAnsi="Times New Roman"/>
                <w:sz w:val="28"/>
                <w:szCs w:val="28"/>
              </w:rPr>
              <w:t>GaAsP</w:t>
            </w:r>
            <w:proofErr w:type="spellEnd"/>
            <w:r w:rsidRPr="002F128B">
              <w:rPr>
                <w:rFonts w:ascii="Times New Roman" w:hAnsi="Times New Roman"/>
                <w:sz w:val="28"/>
                <w:szCs w:val="28"/>
              </w:rPr>
              <w:t xml:space="preserve">, </w:t>
            </w:r>
            <w:proofErr w:type="spellStart"/>
            <w:r w:rsidRPr="002F128B">
              <w:rPr>
                <w:rFonts w:ascii="Times New Roman" w:hAnsi="Times New Roman"/>
                <w:sz w:val="28"/>
                <w:szCs w:val="28"/>
              </w:rPr>
              <w:t>InGaN</w:t>
            </w:r>
            <w:proofErr w:type="spellEnd"/>
            <w:r w:rsidRPr="002F128B">
              <w:rPr>
                <w:rFonts w:ascii="Times New Roman" w:hAnsi="Times New Roman"/>
                <w:sz w:val="28"/>
                <w:szCs w:val="28"/>
              </w:rPr>
              <w:t xml:space="preserve">)      </w:t>
            </w:r>
          </w:p>
        </w:tc>
        <w:tc>
          <w:tcPr>
            <w:tcW w:w="703" w:type="dxa"/>
          </w:tcPr>
          <w:p w14:paraId="151321A6"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18</w:t>
            </w:r>
          </w:p>
        </w:tc>
      </w:tr>
      <w:tr w:rsidR="00207F54" w:rsidRPr="002F128B" w14:paraId="6EAA690A" w14:textId="77777777" w:rsidTr="00207F54">
        <w:tc>
          <w:tcPr>
            <w:tcW w:w="988" w:type="dxa"/>
          </w:tcPr>
          <w:p w14:paraId="5974B2C1"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1.1</w:t>
            </w:r>
          </w:p>
        </w:tc>
        <w:tc>
          <w:tcPr>
            <w:tcW w:w="8510" w:type="dxa"/>
          </w:tcPr>
          <w:p w14:paraId="6CFA7472"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Кристалічна та зонна структура </w:t>
            </w:r>
            <w:r w:rsidRPr="002F128B">
              <w:rPr>
                <w:rFonts w:ascii="Times New Roman" w:hAnsi="Times New Roman"/>
                <w:sz w:val="28"/>
                <w:szCs w:val="28"/>
                <w:lang w:val="en-US"/>
              </w:rPr>
              <w:t>G</w:t>
            </w:r>
            <w:proofErr w:type="spellStart"/>
            <w:r w:rsidRPr="002F128B">
              <w:rPr>
                <w:rFonts w:ascii="Times New Roman" w:hAnsi="Times New Roman"/>
                <w:sz w:val="28"/>
                <w:szCs w:val="28"/>
              </w:rPr>
              <w:t>aP</w:t>
            </w:r>
            <w:proofErr w:type="spellEnd"/>
          </w:p>
        </w:tc>
        <w:tc>
          <w:tcPr>
            <w:tcW w:w="703" w:type="dxa"/>
          </w:tcPr>
          <w:p w14:paraId="5F522D8D"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18</w:t>
            </w:r>
          </w:p>
        </w:tc>
      </w:tr>
      <w:tr w:rsidR="00207F54" w:rsidRPr="002F128B" w14:paraId="50195607" w14:textId="77777777" w:rsidTr="00207F54">
        <w:trPr>
          <w:trHeight w:val="736"/>
        </w:trPr>
        <w:tc>
          <w:tcPr>
            <w:tcW w:w="988" w:type="dxa"/>
          </w:tcPr>
          <w:p w14:paraId="1A8C9747"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 xml:space="preserve">1.2 </w:t>
            </w:r>
          </w:p>
        </w:tc>
        <w:tc>
          <w:tcPr>
            <w:tcW w:w="8510" w:type="dxa"/>
          </w:tcPr>
          <w:p w14:paraId="1E942EF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Вплив радіаційних дефектів на електрофізичні</w:t>
            </w:r>
          </w:p>
          <w:p w14:paraId="35DAD86E"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характеристики </w:t>
            </w:r>
            <w:proofErr w:type="spellStart"/>
            <w:r w:rsidRPr="002F128B">
              <w:rPr>
                <w:rFonts w:ascii="Times New Roman" w:hAnsi="Times New Roman"/>
                <w:sz w:val="28"/>
                <w:szCs w:val="28"/>
                <w:lang w:val="en-US"/>
              </w:rPr>
              <w:t>GaP</w:t>
            </w:r>
            <w:proofErr w:type="spellEnd"/>
            <w:r w:rsidRPr="002F128B">
              <w:rPr>
                <w:rFonts w:ascii="Times New Roman" w:hAnsi="Times New Roman"/>
                <w:sz w:val="28"/>
                <w:szCs w:val="28"/>
              </w:rPr>
              <w:t xml:space="preserve"> структур</w:t>
            </w:r>
          </w:p>
        </w:tc>
        <w:tc>
          <w:tcPr>
            <w:tcW w:w="703" w:type="dxa"/>
          </w:tcPr>
          <w:p w14:paraId="27ADC2DD"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lang w:val="ru-RU"/>
              </w:rPr>
              <w:t>22</w:t>
            </w:r>
          </w:p>
        </w:tc>
      </w:tr>
      <w:tr w:rsidR="00207F54" w:rsidRPr="002F128B" w14:paraId="606F9F30" w14:textId="77777777" w:rsidTr="00207F54">
        <w:tc>
          <w:tcPr>
            <w:tcW w:w="988" w:type="dxa"/>
          </w:tcPr>
          <w:p w14:paraId="770617CA"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1.3</w:t>
            </w:r>
          </w:p>
        </w:tc>
        <w:tc>
          <w:tcPr>
            <w:tcW w:w="8510" w:type="dxa"/>
          </w:tcPr>
          <w:p w14:paraId="3FCBAB00"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Вплив проникного випромінювання на структури </w:t>
            </w:r>
            <w:proofErr w:type="spellStart"/>
            <w:r w:rsidRPr="002F128B">
              <w:rPr>
                <w:rFonts w:ascii="Times New Roman" w:hAnsi="Times New Roman"/>
                <w:sz w:val="28"/>
                <w:szCs w:val="28"/>
                <w:lang w:val="en-US"/>
              </w:rPr>
              <w:t>GaAsP</w:t>
            </w:r>
            <w:proofErr w:type="spellEnd"/>
          </w:p>
        </w:tc>
        <w:tc>
          <w:tcPr>
            <w:tcW w:w="703" w:type="dxa"/>
          </w:tcPr>
          <w:p w14:paraId="036BFA57"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28</w:t>
            </w:r>
          </w:p>
        </w:tc>
      </w:tr>
      <w:tr w:rsidR="00207F54" w:rsidRPr="002F128B" w14:paraId="342E722D" w14:textId="77777777" w:rsidTr="00207F54">
        <w:tc>
          <w:tcPr>
            <w:tcW w:w="988" w:type="dxa"/>
          </w:tcPr>
          <w:p w14:paraId="353AEE7F"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1.4</w:t>
            </w:r>
          </w:p>
        </w:tc>
        <w:tc>
          <w:tcPr>
            <w:tcW w:w="8510" w:type="dxa"/>
          </w:tcPr>
          <w:p w14:paraId="30DC53DB"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Властивості </w:t>
            </w:r>
            <w:proofErr w:type="spellStart"/>
            <w:r w:rsidRPr="002F128B">
              <w:rPr>
                <w:rFonts w:ascii="Times New Roman" w:hAnsi="Times New Roman"/>
                <w:sz w:val="28"/>
                <w:szCs w:val="28"/>
              </w:rPr>
              <w:t>гетероструктур</w:t>
            </w:r>
            <w:proofErr w:type="spellEnd"/>
            <w:r w:rsidRPr="002F128B">
              <w:rPr>
                <w:rFonts w:ascii="Times New Roman" w:hAnsi="Times New Roman"/>
                <w:sz w:val="28"/>
                <w:szCs w:val="28"/>
              </w:rPr>
              <w:t xml:space="preserve"> </w:t>
            </w:r>
            <w:proofErr w:type="spellStart"/>
            <w:r w:rsidRPr="002F128B">
              <w:rPr>
                <w:rFonts w:ascii="Times New Roman" w:hAnsi="Times New Roman"/>
                <w:sz w:val="28"/>
                <w:szCs w:val="28"/>
                <w:lang w:val="en-US"/>
              </w:rPr>
              <w:t>InGaN</w:t>
            </w:r>
            <w:proofErr w:type="spellEnd"/>
          </w:p>
        </w:tc>
        <w:tc>
          <w:tcPr>
            <w:tcW w:w="703" w:type="dxa"/>
          </w:tcPr>
          <w:p w14:paraId="0F89CA9C"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32</w:t>
            </w:r>
          </w:p>
        </w:tc>
      </w:tr>
      <w:tr w:rsidR="00207F54" w:rsidRPr="002F128B" w14:paraId="743F7729" w14:textId="77777777" w:rsidTr="00207F54">
        <w:tc>
          <w:tcPr>
            <w:tcW w:w="988" w:type="dxa"/>
          </w:tcPr>
          <w:p w14:paraId="74DF0854"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1.5</w:t>
            </w:r>
          </w:p>
        </w:tc>
        <w:tc>
          <w:tcPr>
            <w:tcW w:w="8510" w:type="dxa"/>
          </w:tcPr>
          <w:p w14:paraId="2B4F7282"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Використання </w:t>
            </w:r>
            <w:proofErr w:type="spellStart"/>
            <w:r w:rsidRPr="002F128B">
              <w:rPr>
                <w:rFonts w:ascii="Times New Roman" w:hAnsi="Times New Roman"/>
                <w:sz w:val="28"/>
                <w:szCs w:val="28"/>
              </w:rPr>
              <w:t>наноструктур</w:t>
            </w:r>
            <w:proofErr w:type="spellEnd"/>
            <w:r w:rsidRPr="002F128B">
              <w:rPr>
                <w:rFonts w:ascii="Times New Roman" w:hAnsi="Times New Roman"/>
                <w:sz w:val="28"/>
                <w:szCs w:val="28"/>
              </w:rPr>
              <w:t xml:space="preserve"> на основі  </w:t>
            </w:r>
            <w:proofErr w:type="spellStart"/>
            <w:r w:rsidRPr="002F128B">
              <w:rPr>
                <w:rFonts w:ascii="Times New Roman" w:hAnsi="Times New Roman"/>
                <w:sz w:val="28"/>
                <w:szCs w:val="28"/>
                <w:lang w:val="en-US"/>
              </w:rPr>
              <w:t>InGaN</w:t>
            </w:r>
            <w:proofErr w:type="spellEnd"/>
            <w:r w:rsidRPr="002F128B">
              <w:rPr>
                <w:rFonts w:ascii="Times New Roman" w:hAnsi="Times New Roman"/>
                <w:sz w:val="28"/>
                <w:szCs w:val="28"/>
              </w:rPr>
              <w:t xml:space="preserve"> для джерел білого свічення</w:t>
            </w:r>
          </w:p>
        </w:tc>
        <w:tc>
          <w:tcPr>
            <w:tcW w:w="703" w:type="dxa"/>
          </w:tcPr>
          <w:p w14:paraId="21E89F99"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33</w:t>
            </w:r>
          </w:p>
        </w:tc>
      </w:tr>
      <w:tr w:rsidR="00207F54" w:rsidRPr="002F128B" w14:paraId="0333F8EF" w14:textId="77777777" w:rsidTr="00207F54">
        <w:tc>
          <w:tcPr>
            <w:tcW w:w="988" w:type="dxa"/>
          </w:tcPr>
          <w:p w14:paraId="41CB6425"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1.6</w:t>
            </w:r>
          </w:p>
        </w:tc>
        <w:tc>
          <w:tcPr>
            <w:tcW w:w="8510" w:type="dxa"/>
          </w:tcPr>
          <w:p w14:paraId="32CDA9D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Вплив проникного опромінення на </w:t>
            </w:r>
            <w:proofErr w:type="spellStart"/>
            <w:r w:rsidRPr="002F128B">
              <w:rPr>
                <w:rFonts w:ascii="Times New Roman" w:hAnsi="Times New Roman"/>
                <w:sz w:val="28"/>
                <w:szCs w:val="28"/>
              </w:rPr>
              <w:t>LED</w:t>
            </w:r>
            <w:proofErr w:type="spellEnd"/>
            <w:r w:rsidRPr="002F128B">
              <w:rPr>
                <w:rFonts w:ascii="Times New Roman" w:hAnsi="Times New Roman"/>
                <w:sz w:val="28"/>
                <w:szCs w:val="28"/>
              </w:rPr>
              <w:t xml:space="preserve"> </w:t>
            </w:r>
            <w:proofErr w:type="spellStart"/>
            <w:r w:rsidRPr="002F128B">
              <w:rPr>
                <w:rFonts w:ascii="Times New Roman" w:hAnsi="Times New Roman"/>
                <w:sz w:val="28"/>
                <w:szCs w:val="28"/>
                <w:lang w:val="en-US"/>
              </w:rPr>
              <w:t>InGaN</w:t>
            </w:r>
            <w:proofErr w:type="spellEnd"/>
            <w:r w:rsidRPr="002F128B">
              <w:rPr>
                <w:rFonts w:ascii="Times New Roman" w:hAnsi="Times New Roman"/>
                <w:sz w:val="28"/>
                <w:szCs w:val="28"/>
              </w:rPr>
              <w:t>/</w:t>
            </w:r>
            <w:proofErr w:type="spellStart"/>
            <w:r w:rsidRPr="002F128B">
              <w:rPr>
                <w:rFonts w:ascii="Times New Roman" w:hAnsi="Times New Roman"/>
                <w:sz w:val="28"/>
                <w:szCs w:val="28"/>
              </w:rPr>
              <w:t>GaN</w:t>
            </w:r>
            <w:proofErr w:type="spellEnd"/>
          </w:p>
        </w:tc>
        <w:tc>
          <w:tcPr>
            <w:tcW w:w="703" w:type="dxa"/>
          </w:tcPr>
          <w:p w14:paraId="16F9AB79"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35</w:t>
            </w:r>
          </w:p>
        </w:tc>
      </w:tr>
      <w:tr w:rsidR="00207F54" w:rsidRPr="002F128B" w14:paraId="639C78C1" w14:textId="77777777" w:rsidTr="00207F54">
        <w:tc>
          <w:tcPr>
            <w:tcW w:w="988" w:type="dxa"/>
          </w:tcPr>
          <w:p w14:paraId="7BE1903C" w14:textId="77777777" w:rsidR="00207F54" w:rsidRPr="002F128B"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1.7</w:t>
            </w:r>
          </w:p>
        </w:tc>
        <w:tc>
          <w:tcPr>
            <w:tcW w:w="8510" w:type="dxa"/>
          </w:tcPr>
          <w:p w14:paraId="17673C7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Застосування світлодіодів                                                                               </w:t>
            </w:r>
          </w:p>
        </w:tc>
        <w:tc>
          <w:tcPr>
            <w:tcW w:w="703" w:type="dxa"/>
          </w:tcPr>
          <w:p w14:paraId="6E879CEF"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38</w:t>
            </w:r>
          </w:p>
        </w:tc>
      </w:tr>
      <w:tr w:rsidR="00207F54" w:rsidRPr="002F128B" w14:paraId="0B3D1CF7" w14:textId="77777777" w:rsidTr="00207F54">
        <w:tc>
          <w:tcPr>
            <w:tcW w:w="9498" w:type="dxa"/>
            <w:gridSpan w:val="2"/>
          </w:tcPr>
          <w:p w14:paraId="04D16EBD"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Висновки до розділу</w:t>
            </w:r>
          </w:p>
        </w:tc>
        <w:tc>
          <w:tcPr>
            <w:tcW w:w="703" w:type="dxa"/>
          </w:tcPr>
          <w:p w14:paraId="71920E57"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39</w:t>
            </w:r>
          </w:p>
        </w:tc>
      </w:tr>
      <w:tr w:rsidR="00207F54" w:rsidRPr="002F128B" w14:paraId="2BC814D5" w14:textId="77777777" w:rsidTr="00207F54">
        <w:tc>
          <w:tcPr>
            <w:tcW w:w="9498" w:type="dxa"/>
            <w:gridSpan w:val="2"/>
          </w:tcPr>
          <w:p w14:paraId="428CDEDC"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 xml:space="preserve">РОЗДІЛ 2. </w:t>
            </w:r>
            <w:proofErr w:type="spellStart"/>
            <w:r>
              <w:rPr>
                <w:rFonts w:ascii="Times New Roman" w:hAnsi="Times New Roman"/>
                <w:sz w:val="28"/>
                <w:szCs w:val="28"/>
              </w:rPr>
              <w:t>ОБЄКТИ</w:t>
            </w:r>
            <w:proofErr w:type="spellEnd"/>
            <w:r>
              <w:rPr>
                <w:rFonts w:ascii="Times New Roman" w:hAnsi="Times New Roman"/>
                <w:sz w:val="28"/>
                <w:szCs w:val="28"/>
              </w:rPr>
              <w:t xml:space="preserve"> ДОСЛІДЖЕННЯ, МЕТОДИКА ВИМІРЮВАННЯ ТА ОПРОМІНЕННЯ</w:t>
            </w:r>
          </w:p>
        </w:tc>
        <w:tc>
          <w:tcPr>
            <w:tcW w:w="703" w:type="dxa"/>
          </w:tcPr>
          <w:p w14:paraId="314E816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40</w:t>
            </w:r>
          </w:p>
        </w:tc>
      </w:tr>
      <w:tr w:rsidR="00207F54" w:rsidRPr="002F128B" w14:paraId="6C80107F" w14:textId="77777777" w:rsidTr="00207F54">
        <w:tc>
          <w:tcPr>
            <w:tcW w:w="9498" w:type="dxa"/>
            <w:gridSpan w:val="2"/>
          </w:tcPr>
          <w:p w14:paraId="35D3E7E0"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Вступ</w:t>
            </w:r>
          </w:p>
        </w:tc>
        <w:tc>
          <w:tcPr>
            <w:tcW w:w="703" w:type="dxa"/>
          </w:tcPr>
          <w:p w14:paraId="1D735491"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40</w:t>
            </w:r>
          </w:p>
        </w:tc>
      </w:tr>
      <w:tr w:rsidR="00207F54" w:rsidRPr="002F128B" w14:paraId="1A51D3E0" w14:textId="77777777" w:rsidTr="00207F54">
        <w:tc>
          <w:tcPr>
            <w:tcW w:w="988" w:type="dxa"/>
          </w:tcPr>
          <w:p w14:paraId="0805BF77"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2.1</w:t>
            </w:r>
          </w:p>
        </w:tc>
        <w:tc>
          <w:tcPr>
            <w:tcW w:w="8510" w:type="dxa"/>
          </w:tcPr>
          <w:p w14:paraId="5F8EFE49" w14:textId="77777777" w:rsidR="00207F54" w:rsidRPr="008167B3"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Вибір об’єктів дослідження</w:t>
            </w:r>
          </w:p>
        </w:tc>
        <w:tc>
          <w:tcPr>
            <w:tcW w:w="703" w:type="dxa"/>
          </w:tcPr>
          <w:p w14:paraId="0BBE305B"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40</w:t>
            </w:r>
          </w:p>
        </w:tc>
      </w:tr>
      <w:tr w:rsidR="00207F54" w:rsidRPr="002F128B" w14:paraId="0D6E433B" w14:textId="77777777" w:rsidTr="00207F54">
        <w:tc>
          <w:tcPr>
            <w:tcW w:w="988" w:type="dxa"/>
          </w:tcPr>
          <w:p w14:paraId="5039F06C"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2.2</w:t>
            </w:r>
          </w:p>
        </w:tc>
        <w:tc>
          <w:tcPr>
            <w:tcW w:w="8510" w:type="dxa"/>
          </w:tcPr>
          <w:p w14:paraId="59C933FA" w14:textId="77777777" w:rsidR="00207F54" w:rsidRPr="00976CE2" w:rsidRDefault="00207F54" w:rsidP="00207F54">
            <w:pPr>
              <w:pStyle w:val="12"/>
              <w:widowControl w:val="0"/>
              <w:spacing w:line="276" w:lineRule="auto"/>
              <w:jc w:val="both"/>
              <w:rPr>
                <w:rFonts w:ascii="Times New Roman" w:hAnsi="Times New Roman"/>
                <w:sz w:val="28"/>
                <w:szCs w:val="28"/>
              </w:rPr>
            </w:pPr>
            <w:r w:rsidRPr="00976CE2">
              <w:rPr>
                <w:rFonts w:ascii="Times New Roman" w:hAnsi="Times New Roman"/>
                <w:sz w:val="28"/>
                <w:szCs w:val="28"/>
              </w:rPr>
              <w:t>Особливості проведення вимірювання параметрів досліджуваних об`єктів</w:t>
            </w:r>
          </w:p>
        </w:tc>
        <w:tc>
          <w:tcPr>
            <w:tcW w:w="703" w:type="dxa"/>
          </w:tcPr>
          <w:p w14:paraId="16DBE85F" w14:textId="77777777" w:rsidR="00207F54" w:rsidRPr="00976CE2" w:rsidRDefault="00207F54" w:rsidP="00207F54">
            <w:pPr>
              <w:pStyle w:val="12"/>
              <w:widowControl w:val="0"/>
              <w:spacing w:line="276" w:lineRule="auto"/>
              <w:jc w:val="both"/>
              <w:rPr>
                <w:rFonts w:ascii="Times New Roman" w:hAnsi="Times New Roman"/>
                <w:sz w:val="28"/>
                <w:szCs w:val="28"/>
                <w:lang w:val="en-US"/>
              </w:rPr>
            </w:pPr>
            <w:r>
              <w:rPr>
                <w:rFonts w:ascii="Times New Roman" w:hAnsi="Times New Roman"/>
                <w:sz w:val="28"/>
                <w:szCs w:val="28"/>
                <w:lang w:val="en-US"/>
              </w:rPr>
              <w:t>42</w:t>
            </w:r>
          </w:p>
        </w:tc>
      </w:tr>
      <w:tr w:rsidR="00207F54" w:rsidRPr="002F128B" w14:paraId="0835009A" w14:textId="77777777" w:rsidTr="00207F54">
        <w:tc>
          <w:tcPr>
            <w:tcW w:w="988" w:type="dxa"/>
          </w:tcPr>
          <w:p w14:paraId="5A15E32F" w14:textId="77777777" w:rsidR="00207F54" w:rsidRPr="00976CE2"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lang w:val="en-US"/>
              </w:rPr>
              <w:t>2</w:t>
            </w:r>
            <w:r>
              <w:rPr>
                <w:rFonts w:ascii="Times New Roman" w:hAnsi="Times New Roman"/>
                <w:sz w:val="28"/>
                <w:szCs w:val="28"/>
              </w:rPr>
              <w:t>.3</w:t>
            </w:r>
          </w:p>
        </w:tc>
        <w:tc>
          <w:tcPr>
            <w:tcW w:w="8510" w:type="dxa"/>
          </w:tcPr>
          <w:p w14:paraId="14B9571F" w14:textId="77777777" w:rsidR="00207F54" w:rsidRPr="00976CE2"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 xml:space="preserve">Вимірювання спектральних та </w:t>
            </w:r>
            <w:proofErr w:type="spellStart"/>
            <w:r>
              <w:rPr>
                <w:rFonts w:ascii="Times New Roman" w:hAnsi="Times New Roman"/>
                <w:sz w:val="28"/>
                <w:szCs w:val="28"/>
              </w:rPr>
              <w:t>ВАХ</w:t>
            </w:r>
            <w:proofErr w:type="spellEnd"/>
            <w:r>
              <w:rPr>
                <w:rFonts w:ascii="Times New Roman" w:hAnsi="Times New Roman"/>
                <w:sz w:val="28"/>
                <w:szCs w:val="28"/>
              </w:rPr>
              <w:t xml:space="preserve"> характеристик досліджуваних об’єктів </w:t>
            </w:r>
          </w:p>
        </w:tc>
        <w:tc>
          <w:tcPr>
            <w:tcW w:w="703" w:type="dxa"/>
          </w:tcPr>
          <w:p w14:paraId="254FF9F5" w14:textId="77777777" w:rsidR="00207F54" w:rsidRPr="00976CE2"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44</w:t>
            </w:r>
          </w:p>
        </w:tc>
      </w:tr>
      <w:tr w:rsidR="00207F54" w:rsidRPr="002F128B" w14:paraId="3FFFF815" w14:textId="77777777" w:rsidTr="00207F54">
        <w:tc>
          <w:tcPr>
            <w:tcW w:w="988" w:type="dxa"/>
          </w:tcPr>
          <w:p w14:paraId="7464CA31" w14:textId="77777777" w:rsidR="00207F54" w:rsidRPr="00976CE2"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2.4</w:t>
            </w:r>
          </w:p>
        </w:tc>
        <w:tc>
          <w:tcPr>
            <w:tcW w:w="8510" w:type="dxa"/>
          </w:tcPr>
          <w:p w14:paraId="59ADA71F" w14:textId="77777777" w:rsidR="00207F54"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Вимірювання електрофізичних характеристик</w:t>
            </w:r>
          </w:p>
        </w:tc>
        <w:tc>
          <w:tcPr>
            <w:tcW w:w="703" w:type="dxa"/>
          </w:tcPr>
          <w:p w14:paraId="75F12AB2" w14:textId="77777777" w:rsidR="00207F54"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47</w:t>
            </w:r>
          </w:p>
        </w:tc>
      </w:tr>
      <w:tr w:rsidR="00207F54" w:rsidRPr="002F128B" w14:paraId="2A01BEBC" w14:textId="77777777" w:rsidTr="00207F54">
        <w:tc>
          <w:tcPr>
            <w:tcW w:w="988" w:type="dxa"/>
          </w:tcPr>
          <w:p w14:paraId="59DD1C90" w14:textId="77777777" w:rsidR="00207F54"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2.5</w:t>
            </w:r>
          </w:p>
        </w:tc>
        <w:tc>
          <w:tcPr>
            <w:tcW w:w="8510" w:type="dxa"/>
          </w:tcPr>
          <w:p w14:paraId="129D9F79" w14:textId="77777777" w:rsidR="00207F54"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Проведення опромінення</w:t>
            </w:r>
          </w:p>
        </w:tc>
        <w:tc>
          <w:tcPr>
            <w:tcW w:w="703" w:type="dxa"/>
          </w:tcPr>
          <w:p w14:paraId="43FBB2A8" w14:textId="77777777" w:rsidR="00207F54" w:rsidRDefault="00207F54" w:rsidP="00207F54">
            <w:pPr>
              <w:pStyle w:val="12"/>
              <w:widowControl w:val="0"/>
              <w:spacing w:line="276" w:lineRule="auto"/>
              <w:jc w:val="both"/>
              <w:rPr>
                <w:rFonts w:ascii="Times New Roman" w:hAnsi="Times New Roman"/>
                <w:sz w:val="28"/>
                <w:szCs w:val="28"/>
              </w:rPr>
            </w:pPr>
          </w:p>
        </w:tc>
      </w:tr>
      <w:tr w:rsidR="00207F54" w:rsidRPr="002F128B" w14:paraId="577B1105" w14:textId="77777777" w:rsidTr="00207F54">
        <w:tc>
          <w:tcPr>
            <w:tcW w:w="988" w:type="dxa"/>
          </w:tcPr>
          <w:p w14:paraId="1FFEF4C3"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2.5.1</w:t>
            </w:r>
          </w:p>
        </w:tc>
        <w:tc>
          <w:tcPr>
            <w:tcW w:w="8510" w:type="dxa"/>
          </w:tcPr>
          <w:p w14:paraId="130094BD"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Опромінення γ – квантами </w:t>
            </w:r>
            <w:r w:rsidRPr="002F128B">
              <w:rPr>
                <w:rFonts w:ascii="Times New Roman" w:hAnsi="Times New Roman"/>
                <w:sz w:val="28"/>
                <w:szCs w:val="28"/>
                <w:lang w:val="en-US"/>
              </w:rPr>
              <w:t>C</w:t>
            </w:r>
            <w:r w:rsidRPr="002F128B">
              <w:rPr>
                <w:rFonts w:ascii="Times New Roman" w:hAnsi="Times New Roman"/>
                <w:sz w:val="28"/>
                <w:szCs w:val="28"/>
              </w:rPr>
              <w:t>o</w:t>
            </w:r>
            <w:r w:rsidRPr="002F128B">
              <w:rPr>
                <w:rFonts w:ascii="Times New Roman" w:hAnsi="Times New Roman"/>
                <w:sz w:val="28"/>
                <w:szCs w:val="28"/>
                <w:vertAlign w:val="superscript"/>
              </w:rPr>
              <w:t>60</w:t>
            </w:r>
          </w:p>
        </w:tc>
        <w:tc>
          <w:tcPr>
            <w:tcW w:w="703" w:type="dxa"/>
          </w:tcPr>
          <w:p w14:paraId="1856DD7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49</w:t>
            </w:r>
          </w:p>
        </w:tc>
      </w:tr>
      <w:tr w:rsidR="00207F54" w:rsidRPr="002F128B" w14:paraId="60003944" w14:textId="77777777" w:rsidTr="00207F54">
        <w:tc>
          <w:tcPr>
            <w:tcW w:w="988" w:type="dxa"/>
          </w:tcPr>
          <w:p w14:paraId="2748D126"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2.5.2</w:t>
            </w:r>
          </w:p>
        </w:tc>
        <w:tc>
          <w:tcPr>
            <w:tcW w:w="8510" w:type="dxa"/>
          </w:tcPr>
          <w:p w14:paraId="2F8C5A9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Використання продуктів поділу важких ядер, як джерела γ – квантів</w:t>
            </w:r>
          </w:p>
        </w:tc>
        <w:tc>
          <w:tcPr>
            <w:tcW w:w="703" w:type="dxa"/>
          </w:tcPr>
          <w:p w14:paraId="367C7779"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52</w:t>
            </w:r>
          </w:p>
        </w:tc>
      </w:tr>
      <w:tr w:rsidR="00207F54" w:rsidRPr="002F128B" w14:paraId="50C8E27F" w14:textId="77777777" w:rsidTr="00207F54">
        <w:tc>
          <w:tcPr>
            <w:tcW w:w="988" w:type="dxa"/>
          </w:tcPr>
          <w:p w14:paraId="03A1DD84"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2.5.3</w:t>
            </w:r>
          </w:p>
        </w:tc>
        <w:tc>
          <w:tcPr>
            <w:tcW w:w="8510" w:type="dxa"/>
          </w:tcPr>
          <w:p w14:paraId="73BBD56F"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Електронне опромінення</w:t>
            </w:r>
          </w:p>
        </w:tc>
        <w:tc>
          <w:tcPr>
            <w:tcW w:w="703" w:type="dxa"/>
          </w:tcPr>
          <w:p w14:paraId="07F8044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54</w:t>
            </w:r>
          </w:p>
        </w:tc>
      </w:tr>
      <w:tr w:rsidR="00207F54" w:rsidRPr="002F128B" w14:paraId="67EFD16B" w14:textId="77777777" w:rsidTr="00207F54">
        <w:tc>
          <w:tcPr>
            <w:tcW w:w="988" w:type="dxa"/>
          </w:tcPr>
          <w:p w14:paraId="45A5FFA6"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2.5.4</w:t>
            </w:r>
          </w:p>
        </w:tc>
        <w:tc>
          <w:tcPr>
            <w:tcW w:w="8510" w:type="dxa"/>
          </w:tcPr>
          <w:p w14:paraId="0C4D512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Опромінення нейтронами </w:t>
            </w:r>
          </w:p>
        </w:tc>
        <w:tc>
          <w:tcPr>
            <w:tcW w:w="703" w:type="dxa"/>
          </w:tcPr>
          <w:p w14:paraId="0D2F3ACF"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55</w:t>
            </w:r>
          </w:p>
        </w:tc>
      </w:tr>
      <w:tr w:rsidR="00207F54" w:rsidRPr="002F128B" w14:paraId="059E8B4F" w14:textId="77777777" w:rsidTr="00207F54">
        <w:tc>
          <w:tcPr>
            <w:tcW w:w="9498" w:type="dxa"/>
            <w:gridSpan w:val="2"/>
          </w:tcPr>
          <w:p w14:paraId="7641D4E1"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Висновки до розділу</w:t>
            </w:r>
          </w:p>
        </w:tc>
        <w:tc>
          <w:tcPr>
            <w:tcW w:w="703" w:type="dxa"/>
          </w:tcPr>
          <w:p w14:paraId="5690A1DD"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72</w:t>
            </w:r>
          </w:p>
        </w:tc>
      </w:tr>
      <w:tr w:rsidR="00207F54" w:rsidRPr="002F128B" w14:paraId="55CAD30B" w14:textId="77777777" w:rsidTr="00207F54">
        <w:tc>
          <w:tcPr>
            <w:tcW w:w="9498" w:type="dxa"/>
            <w:gridSpan w:val="2"/>
          </w:tcPr>
          <w:p w14:paraId="2E52F805" w14:textId="77777777" w:rsidR="00207F54" w:rsidRPr="002F128B" w:rsidRDefault="00207F54" w:rsidP="00207F54">
            <w:pPr>
              <w:pStyle w:val="12"/>
              <w:widowControl w:val="0"/>
              <w:spacing w:line="276" w:lineRule="auto"/>
              <w:rPr>
                <w:rFonts w:ascii="Times New Roman" w:hAnsi="Times New Roman"/>
                <w:sz w:val="28"/>
                <w:szCs w:val="28"/>
              </w:rPr>
            </w:pPr>
            <w:r w:rsidRPr="002F128B">
              <w:rPr>
                <w:rFonts w:ascii="Times New Roman" w:hAnsi="Times New Roman"/>
                <w:sz w:val="28"/>
                <w:szCs w:val="28"/>
              </w:rPr>
              <w:t xml:space="preserve">РОЗДІЛ 3. </w:t>
            </w:r>
            <w:proofErr w:type="spellStart"/>
            <w:r w:rsidRPr="002F128B">
              <w:rPr>
                <w:rFonts w:ascii="Times New Roman" w:hAnsi="Times New Roman"/>
                <w:sz w:val="28"/>
                <w:szCs w:val="28"/>
              </w:rPr>
              <w:t>ДЕГРАДАЦІЙНО</w:t>
            </w:r>
            <w:proofErr w:type="spellEnd"/>
            <w:r w:rsidRPr="002F128B">
              <w:rPr>
                <w:rFonts w:ascii="Times New Roman" w:hAnsi="Times New Roman"/>
                <w:sz w:val="28"/>
                <w:szCs w:val="28"/>
              </w:rPr>
              <w:t xml:space="preserve">-ВІДНОВНІ ОСОБЛИВОСТІ ЕЛЕКТРОФІЗИЧНИХ ХАРАКТЕРИСТИК ОПРОМІНЕНИХ </w:t>
            </w:r>
            <w:proofErr w:type="spellStart"/>
            <w:r w:rsidRPr="002F128B">
              <w:rPr>
                <w:rFonts w:ascii="Times New Roman" w:hAnsi="Times New Roman"/>
                <w:sz w:val="28"/>
                <w:szCs w:val="28"/>
              </w:rPr>
              <w:t>ФОСФІДО</w:t>
            </w:r>
            <w:proofErr w:type="spellEnd"/>
            <w:r w:rsidRPr="002F128B">
              <w:rPr>
                <w:rFonts w:ascii="Times New Roman" w:hAnsi="Times New Roman"/>
                <w:sz w:val="28"/>
                <w:szCs w:val="28"/>
              </w:rPr>
              <w:t>-ГАЛІЄВИХ СВІТЛОДІОДІВ</w:t>
            </w:r>
          </w:p>
        </w:tc>
        <w:tc>
          <w:tcPr>
            <w:tcW w:w="703" w:type="dxa"/>
          </w:tcPr>
          <w:p w14:paraId="400192A3" w14:textId="77777777" w:rsidR="00207F54" w:rsidRPr="002F128B" w:rsidRDefault="00207F54" w:rsidP="00207F54">
            <w:pPr>
              <w:pStyle w:val="12"/>
              <w:widowControl w:val="0"/>
              <w:spacing w:line="276" w:lineRule="auto"/>
              <w:jc w:val="both"/>
              <w:rPr>
                <w:rFonts w:ascii="Times New Roman" w:hAnsi="Times New Roman"/>
                <w:sz w:val="28"/>
                <w:szCs w:val="28"/>
              </w:rPr>
            </w:pPr>
          </w:p>
          <w:p w14:paraId="1763413F"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73</w:t>
            </w:r>
          </w:p>
        </w:tc>
      </w:tr>
      <w:tr w:rsidR="00207F54" w:rsidRPr="002F128B" w14:paraId="30349A45" w14:textId="77777777" w:rsidTr="00207F54">
        <w:tc>
          <w:tcPr>
            <w:tcW w:w="9498" w:type="dxa"/>
            <w:gridSpan w:val="2"/>
          </w:tcPr>
          <w:p w14:paraId="610F3FEF"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Вступ</w:t>
            </w:r>
          </w:p>
        </w:tc>
        <w:tc>
          <w:tcPr>
            <w:tcW w:w="703" w:type="dxa"/>
          </w:tcPr>
          <w:p w14:paraId="2114A61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73</w:t>
            </w:r>
          </w:p>
        </w:tc>
      </w:tr>
      <w:tr w:rsidR="00207F54" w:rsidRPr="002F128B" w14:paraId="3B36E6B4" w14:textId="77777777" w:rsidTr="00207F54">
        <w:tc>
          <w:tcPr>
            <w:tcW w:w="988" w:type="dxa"/>
          </w:tcPr>
          <w:p w14:paraId="6D0F21B4"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3.1</w:t>
            </w:r>
          </w:p>
        </w:tc>
        <w:tc>
          <w:tcPr>
            <w:tcW w:w="8510" w:type="dxa"/>
          </w:tcPr>
          <w:p w14:paraId="788CF205"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Експеримент</w:t>
            </w:r>
          </w:p>
        </w:tc>
        <w:tc>
          <w:tcPr>
            <w:tcW w:w="703" w:type="dxa"/>
          </w:tcPr>
          <w:p w14:paraId="522D9EE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74</w:t>
            </w:r>
          </w:p>
        </w:tc>
      </w:tr>
      <w:tr w:rsidR="00207F54" w:rsidRPr="002F128B" w14:paraId="7A6630D9" w14:textId="77777777" w:rsidTr="00207F54">
        <w:tc>
          <w:tcPr>
            <w:tcW w:w="988" w:type="dxa"/>
          </w:tcPr>
          <w:p w14:paraId="443D63DA"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lang w:eastAsia="uk-UA"/>
              </w:rPr>
              <w:t>3.2</w:t>
            </w:r>
            <w:r w:rsidRPr="002F128B">
              <w:rPr>
                <w:rFonts w:ascii="Times New Roman" w:hAnsi="Times New Roman"/>
                <w:sz w:val="28"/>
                <w:szCs w:val="28"/>
                <w:lang w:eastAsia="uk-UA"/>
              </w:rPr>
              <w:t xml:space="preserve"> </w:t>
            </w:r>
          </w:p>
        </w:tc>
        <w:tc>
          <w:tcPr>
            <w:tcW w:w="8510" w:type="dxa"/>
          </w:tcPr>
          <w:p w14:paraId="022C8195"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lang w:eastAsia="uk-UA"/>
              </w:rPr>
              <w:t>Результати</w:t>
            </w:r>
          </w:p>
        </w:tc>
        <w:tc>
          <w:tcPr>
            <w:tcW w:w="703" w:type="dxa"/>
          </w:tcPr>
          <w:p w14:paraId="0073ED60"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74</w:t>
            </w:r>
          </w:p>
        </w:tc>
      </w:tr>
      <w:tr w:rsidR="00207F54" w:rsidRPr="002F128B" w14:paraId="4622FC0A" w14:textId="77777777" w:rsidTr="00207F54">
        <w:tc>
          <w:tcPr>
            <w:tcW w:w="9498" w:type="dxa"/>
            <w:gridSpan w:val="2"/>
          </w:tcPr>
          <w:p w14:paraId="3D6CF5C7" w14:textId="77777777" w:rsidR="00207F54" w:rsidRPr="002F128B" w:rsidRDefault="00207F54" w:rsidP="00207F54">
            <w:pPr>
              <w:pStyle w:val="12"/>
              <w:widowControl w:val="0"/>
              <w:spacing w:line="276" w:lineRule="auto"/>
              <w:jc w:val="both"/>
              <w:rPr>
                <w:rFonts w:ascii="Times New Roman" w:hAnsi="Times New Roman"/>
                <w:sz w:val="28"/>
                <w:szCs w:val="28"/>
                <w:lang w:eastAsia="uk-UA"/>
              </w:rPr>
            </w:pPr>
            <w:r w:rsidRPr="002F128B">
              <w:rPr>
                <w:rFonts w:ascii="Times New Roman" w:hAnsi="Times New Roman"/>
                <w:sz w:val="28"/>
                <w:szCs w:val="28"/>
              </w:rPr>
              <w:t>Висновки до розділу</w:t>
            </w:r>
          </w:p>
        </w:tc>
        <w:tc>
          <w:tcPr>
            <w:tcW w:w="703" w:type="dxa"/>
          </w:tcPr>
          <w:p w14:paraId="181DB12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80</w:t>
            </w:r>
          </w:p>
        </w:tc>
      </w:tr>
      <w:tr w:rsidR="00207F54" w:rsidRPr="002F128B" w14:paraId="0C64C363" w14:textId="77777777" w:rsidTr="00207F54">
        <w:tc>
          <w:tcPr>
            <w:tcW w:w="9498" w:type="dxa"/>
            <w:gridSpan w:val="2"/>
          </w:tcPr>
          <w:p w14:paraId="472BECAA" w14:textId="77777777" w:rsidR="00207F54" w:rsidRPr="002F128B" w:rsidRDefault="00207F54" w:rsidP="00207F54">
            <w:pPr>
              <w:widowControl w:val="0"/>
              <w:spacing w:line="276" w:lineRule="auto"/>
              <w:jc w:val="both"/>
              <w:rPr>
                <w:sz w:val="28"/>
                <w:szCs w:val="28"/>
              </w:rPr>
            </w:pPr>
            <w:r w:rsidRPr="002F128B">
              <w:rPr>
                <w:sz w:val="28"/>
                <w:szCs w:val="28"/>
                <w:lang w:val="uk-UA"/>
              </w:rPr>
              <w:t xml:space="preserve">РОЗДІЛ 4. </w:t>
            </w:r>
            <w:r w:rsidRPr="002F128B">
              <w:rPr>
                <w:caps/>
                <w:sz w:val="28"/>
                <w:szCs w:val="28"/>
                <w:lang w:val="uk-UA"/>
              </w:rPr>
              <w:t xml:space="preserve">Вплив опромінення на електрофізичні параметри </w:t>
            </w:r>
            <w:proofErr w:type="spellStart"/>
            <w:r w:rsidRPr="002F128B">
              <w:rPr>
                <w:caps/>
                <w:sz w:val="28"/>
                <w:szCs w:val="28"/>
              </w:rPr>
              <w:t>світлодіодів</w:t>
            </w:r>
            <w:proofErr w:type="spellEnd"/>
            <w:r w:rsidRPr="002F128B">
              <w:rPr>
                <w:sz w:val="28"/>
                <w:szCs w:val="28"/>
              </w:rPr>
              <w:t xml:space="preserve"> </w:t>
            </w:r>
            <w:proofErr w:type="spellStart"/>
            <w:r w:rsidRPr="002F128B">
              <w:rPr>
                <w:sz w:val="28"/>
                <w:szCs w:val="28"/>
              </w:rPr>
              <w:t>GaAsP</w:t>
            </w:r>
            <w:proofErr w:type="spellEnd"/>
          </w:p>
        </w:tc>
        <w:tc>
          <w:tcPr>
            <w:tcW w:w="703" w:type="dxa"/>
          </w:tcPr>
          <w:p w14:paraId="7B231836"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81</w:t>
            </w:r>
          </w:p>
        </w:tc>
      </w:tr>
      <w:tr w:rsidR="00207F54" w:rsidRPr="002F128B" w14:paraId="4361C2EF" w14:textId="77777777" w:rsidTr="00207F54">
        <w:tc>
          <w:tcPr>
            <w:tcW w:w="9498" w:type="dxa"/>
            <w:gridSpan w:val="2"/>
          </w:tcPr>
          <w:p w14:paraId="10A85282"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Вступ</w:t>
            </w:r>
          </w:p>
        </w:tc>
        <w:tc>
          <w:tcPr>
            <w:tcW w:w="703" w:type="dxa"/>
          </w:tcPr>
          <w:p w14:paraId="2471F8C7"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81</w:t>
            </w:r>
          </w:p>
        </w:tc>
      </w:tr>
      <w:tr w:rsidR="00207F54" w:rsidRPr="002F128B" w14:paraId="5441A68D" w14:textId="77777777" w:rsidTr="00207F54">
        <w:tc>
          <w:tcPr>
            <w:tcW w:w="988" w:type="dxa"/>
          </w:tcPr>
          <w:p w14:paraId="18802018"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4.1</w:t>
            </w:r>
          </w:p>
        </w:tc>
        <w:tc>
          <w:tcPr>
            <w:tcW w:w="8510" w:type="dxa"/>
          </w:tcPr>
          <w:p w14:paraId="065C0753"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Експеримент</w:t>
            </w:r>
          </w:p>
        </w:tc>
        <w:tc>
          <w:tcPr>
            <w:tcW w:w="703" w:type="dxa"/>
          </w:tcPr>
          <w:p w14:paraId="13919D06"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82</w:t>
            </w:r>
          </w:p>
        </w:tc>
      </w:tr>
      <w:tr w:rsidR="00207F54" w:rsidRPr="002F128B" w14:paraId="140A50FE" w14:textId="77777777" w:rsidTr="00207F54">
        <w:tc>
          <w:tcPr>
            <w:tcW w:w="988" w:type="dxa"/>
          </w:tcPr>
          <w:p w14:paraId="759F51FA"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4.2</w:t>
            </w:r>
            <w:r w:rsidRPr="002F128B">
              <w:rPr>
                <w:rFonts w:ascii="Times New Roman" w:hAnsi="Times New Roman"/>
                <w:sz w:val="28"/>
                <w:szCs w:val="28"/>
              </w:rPr>
              <w:t xml:space="preserve"> </w:t>
            </w:r>
          </w:p>
        </w:tc>
        <w:tc>
          <w:tcPr>
            <w:tcW w:w="8510" w:type="dxa"/>
          </w:tcPr>
          <w:p w14:paraId="7C18CD17"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lang w:eastAsia="uk-UA"/>
              </w:rPr>
              <w:t>Результати</w:t>
            </w:r>
          </w:p>
        </w:tc>
        <w:tc>
          <w:tcPr>
            <w:tcW w:w="703" w:type="dxa"/>
          </w:tcPr>
          <w:p w14:paraId="5E80F380"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82</w:t>
            </w:r>
          </w:p>
        </w:tc>
      </w:tr>
      <w:tr w:rsidR="00207F54" w:rsidRPr="002F128B" w14:paraId="09A0A4D7" w14:textId="77777777" w:rsidTr="00207F54">
        <w:tc>
          <w:tcPr>
            <w:tcW w:w="9498" w:type="dxa"/>
            <w:gridSpan w:val="2"/>
          </w:tcPr>
          <w:p w14:paraId="6AD1CB6E"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Висновки до розділу</w:t>
            </w:r>
          </w:p>
        </w:tc>
        <w:tc>
          <w:tcPr>
            <w:tcW w:w="703" w:type="dxa"/>
          </w:tcPr>
          <w:p w14:paraId="0D762CC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90</w:t>
            </w:r>
          </w:p>
        </w:tc>
      </w:tr>
      <w:tr w:rsidR="00207F54" w:rsidRPr="002F128B" w14:paraId="24934B6B" w14:textId="77777777" w:rsidTr="00207F54">
        <w:tc>
          <w:tcPr>
            <w:tcW w:w="9498" w:type="dxa"/>
            <w:gridSpan w:val="2"/>
          </w:tcPr>
          <w:p w14:paraId="72E077B6"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РОЗДІЛ 5. ВПЛИВ ЕЛЕКТРОННОГО ОПРОМІНЕННЯ НА СПЕКТРАЛЬНІ ПАРАМЕТРИ СВІТЛОДІОДІВ </w:t>
            </w:r>
            <w:proofErr w:type="spellStart"/>
            <w:r w:rsidRPr="002F128B">
              <w:rPr>
                <w:rFonts w:ascii="Times New Roman" w:hAnsi="Times New Roman"/>
                <w:sz w:val="28"/>
                <w:szCs w:val="28"/>
              </w:rPr>
              <w:t>GaAsP</w:t>
            </w:r>
            <w:proofErr w:type="spellEnd"/>
          </w:p>
        </w:tc>
        <w:tc>
          <w:tcPr>
            <w:tcW w:w="703" w:type="dxa"/>
          </w:tcPr>
          <w:p w14:paraId="285D7662"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91</w:t>
            </w:r>
          </w:p>
        </w:tc>
      </w:tr>
      <w:tr w:rsidR="00207F54" w:rsidRPr="002F128B" w14:paraId="72845CF8" w14:textId="77777777" w:rsidTr="00207F54">
        <w:tc>
          <w:tcPr>
            <w:tcW w:w="9498" w:type="dxa"/>
            <w:gridSpan w:val="2"/>
          </w:tcPr>
          <w:p w14:paraId="41C11C17"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Вступ</w:t>
            </w:r>
          </w:p>
        </w:tc>
        <w:tc>
          <w:tcPr>
            <w:tcW w:w="703" w:type="dxa"/>
          </w:tcPr>
          <w:p w14:paraId="285F7E7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91</w:t>
            </w:r>
          </w:p>
        </w:tc>
      </w:tr>
      <w:tr w:rsidR="00207F54" w:rsidRPr="002F128B" w14:paraId="6DD35153" w14:textId="77777777" w:rsidTr="00207F54">
        <w:tc>
          <w:tcPr>
            <w:tcW w:w="988" w:type="dxa"/>
          </w:tcPr>
          <w:p w14:paraId="5AEF94F2"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5.1</w:t>
            </w:r>
          </w:p>
        </w:tc>
        <w:tc>
          <w:tcPr>
            <w:tcW w:w="8510" w:type="dxa"/>
          </w:tcPr>
          <w:p w14:paraId="3431F5AF"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Експеримент</w:t>
            </w:r>
          </w:p>
        </w:tc>
        <w:tc>
          <w:tcPr>
            <w:tcW w:w="703" w:type="dxa"/>
          </w:tcPr>
          <w:p w14:paraId="7BAB1862"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92</w:t>
            </w:r>
          </w:p>
        </w:tc>
      </w:tr>
      <w:tr w:rsidR="00207F54" w:rsidRPr="002F128B" w14:paraId="36864746" w14:textId="77777777" w:rsidTr="00207F54">
        <w:tc>
          <w:tcPr>
            <w:tcW w:w="988" w:type="dxa"/>
          </w:tcPr>
          <w:p w14:paraId="5EE3C261"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5.2</w:t>
            </w:r>
            <w:r w:rsidRPr="002F128B">
              <w:rPr>
                <w:rFonts w:ascii="Times New Roman" w:hAnsi="Times New Roman"/>
                <w:sz w:val="28"/>
                <w:szCs w:val="28"/>
              </w:rPr>
              <w:t xml:space="preserve"> </w:t>
            </w:r>
          </w:p>
        </w:tc>
        <w:tc>
          <w:tcPr>
            <w:tcW w:w="8510" w:type="dxa"/>
          </w:tcPr>
          <w:p w14:paraId="62A4EC5C"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lang w:eastAsia="uk-UA"/>
              </w:rPr>
              <w:t>Результати</w:t>
            </w:r>
          </w:p>
        </w:tc>
        <w:tc>
          <w:tcPr>
            <w:tcW w:w="703" w:type="dxa"/>
          </w:tcPr>
          <w:p w14:paraId="6C0C7F8D"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92</w:t>
            </w:r>
          </w:p>
        </w:tc>
      </w:tr>
      <w:tr w:rsidR="00207F54" w:rsidRPr="002F128B" w14:paraId="39B30B53" w14:textId="77777777" w:rsidTr="00207F54">
        <w:tc>
          <w:tcPr>
            <w:tcW w:w="9498" w:type="dxa"/>
            <w:gridSpan w:val="2"/>
          </w:tcPr>
          <w:p w14:paraId="5869166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sidRPr="002F128B">
              <w:rPr>
                <w:rFonts w:ascii="Times New Roman" w:hAnsi="Times New Roman"/>
                <w:sz w:val="28"/>
                <w:szCs w:val="28"/>
              </w:rPr>
              <w:t>Висновки до розділу</w:t>
            </w:r>
          </w:p>
        </w:tc>
        <w:tc>
          <w:tcPr>
            <w:tcW w:w="703" w:type="dxa"/>
          </w:tcPr>
          <w:p w14:paraId="528E572C"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101</w:t>
            </w:r>
          </w:p>
        </w:tc>
      </w:tr>
      <w:tr w:rsidR="00207F54" w:rsidRPr="002F128B" w14:paraId="0CA40FAB" w14:textId="77777777" w:rsidTr="00207F54">
        <w:tc>
          <w:tcPr>
            <w:tcW w:w="9498" w:type="dxa"/>
            <w:gridSpan w:val="2"/>
          </w:tcPr>
          <w:p w14:paraId="24C64EEA"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РОЗДІЛ 6. ОСОБЛИВОСТІ СПЕКТРАЛЬНИХ ХАРАКТЕРИСТИК ВИХІДНИХ ТА ОПРОМІНЕНИХ БІЛИХ СВІТЛОДІОДІВ </w:t>
            </w:r>
            <w:proofErr w:type="spellStart"/>
            <w:r w:rsidRPr="002F128B">
              <w:rPr>
                <w:rFonts w:ascii="Times New Roman" w:hAnsi="Times New Roman"/>
                <w:sz w:val="28"/>
                <w:szCs w:val="28"/>
                <w:lang w:val="en-US"/>
              </w:rPr>
              <w:t>INGAN</w:t>
            </w:r>
            <w:proofErr w:type="spellEnd"/>
            <w:r w:rsidRPr="002F128B">
              <w:rPr>
                <w:rFonts w:ascii="Times New Roman" w:hAnsi="Times New Roman"/>
                <w:sz w:val="28"/>
                <w:szCs w:val="28"/>
              </w:rPr>
              <w:t xml:space="preserve"> ІЗ КВАНТОВИМИ ЯМАМИ</w:t>
            </w:r>
          </w:p>
        </w:tc>
        <w:tc>
          <w:tcPr>
            <w:tcW w:w="703" w:type="dxa"/>
          </w:tcPr>
          <w:p w14:paraId="66CE1FBA"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102</w:t>
            </w:r>
          </w:p>
        </w:tc>
      </w:tr>
      <w:tr w:rsidR="00207F54" w:rsidRPr="002F128B" w14:paraId="78BAB5C2" w14:textId="77777777" w:rsidTr="00207F54">
        <w:tc>
          <w:tcPr>
            <w:tcW w:w="9498" w:type="dxa"/>
            <w:gridSpan w:val="2"/>
          </w:tcPr>
          <w:p w14:paraId="0CF9D895"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 Вступ</w:t>
            </w:r>
          </w:p>
        </w:tc>
        <w:tc>
          <w:tcPr>
            <w:tcW w:w="703" w:type="dxa"/>
          </w:tcPr>
          <w:p w14:paraId="67F68E37"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102</w:t>
            </w:r>
          </w:p>
        </w:tc>
      </w:tr>
      <w:tr w:rsidR="00207F54" w:rsidRPr="002F128B" w14:paraId="5E84E241" w14:textId="77777777" w:rsidTr="00207F54">
        <w:tc>
          <w:tcPr>
            <w:tcW w:w="988" w:type="dxa"/>
          </w:tcPr>
          <w:p w14:paraId="2DDBD541"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6.1</w:t>
            </w:r>
          </w:p>
        </w:tc>
        <w:tc>
          <w:tcPr>
            <w:tcW w:w="8510" w:type="dxa"/>
          </w:tcPr>
          <w:p w14:paraId="6590E92A"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Експеримент</w:t>
            </w:r>
          </w:p>
        </w:tc>
        <w:tc>
          <w:tcPr>
            <w:tcW w:w="703" w:type="dxa"/>
          </w:tcPr>
          <w:p w14:paraId="034DE633"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104</w:t>
            </w:r>
          </w:p>
        </w:tc>
      </w:tr>
      <w:tr w:rsidR="00207F54" w:rsidRPr="002F128B" w14:paraId="0F056880" w14:textId="77777777" w:rsidTr="00207F54">
        <w:tc>
          <w:tcPr>
            <w:tcW w:w="988" w:type="dxa"/>
          </w:tcPr>
          <w:p w14:paraId="2AE8CC81"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6.2</w:t>
            </w:r>
            <w:r w:rsidRPr="002F128B">
              <w:rPr>
                <w:rFonts w:ascii="Times New Roman" w:hAnsi="Times New Roman"/>
                <w:sz w:val="28"/>
                <w:szCs w:val="28"/>
              </w:rPr>
              <w:t xml:space="preserve"> </w:t>
            </w:r>
          </w:p>
        </w:tc>
        <w:tc>
          <w:tcPr>
            <w:tcW w:w="8510" w:type="dxa"/>
          </w:tcPr>
          <w:p w14:paraId="3FFA4921"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lang w:eastAsia="uk-UA"/>
              </w:rPr>
              <w:t>Результати</w:t>
            </w:r>
          </w:p>
        </w:tc>
        <w:tc>
          <w:tcPr>
            <w:tcW w:w="703" w:type="dxa"/>
          </w:tcPr>
          <w:p w14:paraId="7FD44FC6"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104</w:t>
            </w:r>
          </w:p>
        </w:tc>
      </w:tr>
      <w:tr w:rsidR="00207F54" w:rsidRPr="002F128B" w14:paraId="70E3D09B" w14:textId="77777777" w:rsidTr="00207F54">
        <w:tc>
          <w:tcPr>
            <w:tcW w:w="9498" w:type="dxa"/>
            <w:gridSpan w:val="2"/>
          </w:tcPr>
          <w:p w14:paraId="5D86BCDB"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Висновки до розділу</w:t>
            </w:r>
          </w:p>
        </w:tc>
        <w:tc>
          <w:tcPr>
            <w:tcW w:w="703" w:type="dxa"/>
          </w:tcPr>
          <w:p w14:paraId="15080CE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117</w:t>
            </w:r>
          </w:p>
        </w:tc>
      </w:tr>
      <w:tr w:rsidR="00207F54" w:rsidRPr="002F128B" w14:paraId="6766C874" w14:textId="77777777" w:rsidTr="00207F54">
        <w:tc>
          <w:tcPr>
            <w:tcW w:w="9498" w:type="dxa"/>
            <w:gridSpan w:val="2"/>
          </w:tcPr>
          <w:p w14:paraId="6EC6D094"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РОЗДІЛ 7. ОСОБЛИВОСТІ ЕЛЕКТРОФІЗИЧНИХ ХАРАКТЕРИСТИК ВИХІДНИХ ТА ОПРОМІНЕНИХ СВІТЛОДІОДІВ (</w:t>
            </w:r>
            <w:proofErr w:type="spellStart"/>
            <w:r w:rsidRPr="002F128B">
              <w:rPr>
                <w:rFonts w:ascii="Times New Roman" w:hAnsi="Times New Roman"/>
                <w:sz w:val="28"/>
                <w:szCs w:val="28"/>
                <w:lang w:val="en-US"/>
              </w:rPr>
              <w:t>InGaN</w:t>
            </w:r>
            <w:proofErr w:type="spellEnd"/>
            <w:r w:rsidRPr="002F128B">
              <w:rPr>
                <w:rFonts w:ascii="Times New Roman" w:hAnsi="Times New Roman"/>
                <w:sz w:val="28"/>
                <w:szCs w:val="28"/>
              </w:rPr>
              <w:t>/</w:t>
            </w:r>
            <w:proofErr w:type="spellStart"/>
            <w:r w:rsidRPr="002F128B">
              <w:rPr>
                <w:rFonts w:ascii="Times New Roman" w:hAnsi="Times New Roman"/>
                <w:sz w:val="28"/>
                <w:szCs w:val="28"/>
                <w:lang w:val="en-US"/>
              </w:rPr>
              <w:t>GaN</w:t>
            </w:r>
            <w:proofErr w:type="spellEnd"/>
            <w:r w:rsidRPr="002F128B">
              <w:rPr>
                <w:rFonts w:ascii="Times New Roman" w:hAnsi="Times New Roman"/>
                <w:sz w:val="28"/>
                <w:szCs w:val="28"/>
              </w:rPr>
              <w:t>) ІЗ КВАНТОВИМИ ЯМАМИ</w:t>
            </w:r>
          </w:p>
        </w:tc>
        <w:tc>
          <w:tcPr>
            <w:tcW w:w="703" w:type="dxa"/>
          </w:tcPr>
          <w:p w14:paraId="5C3CAAC9"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p>
          <w:p w14:paraId="1E70C5F3"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118</w:t>
            </w:r>
          </w:p>
        </w:tc>
      </w:tr>
      <w:tr w:rsidR="00207F54" w:rsidRPr="002F128B" w14:paraId="1407E2EC" w14:textId="77777777" w:rsidTr="00207F54">
        <w:tc>
          <w:tcPr>
            <w:tcW w:w="9498" w:type="dxa"/>
            <w:gridSpan w:val="2"/>
          </w:tcPr>
          <w:p w14:paraId="6D24E76D"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Вступ</w:t>
            </w:r>
          </w:p>
        </w:tc>
        <w:tc>
          <w:tcPr>
            <w:tcW w:w="703" w:type="dxa"/>
          </w:tcPr>
          <w:p w14:paraId="3BCF1FE8"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118</w:t>
            </w:r>
          </w:p>
        </w:tc>
      </w:tr>
      <w:tr w:rsidR="00207F54" w:rsidRPr="002F128B" w14:paraId="60CAC2DC" w14:textId="77777777" w:rsidTr="00207F54">
        <w:tc>
          <w:tcPr>
            <w:tcW w:w="988" w:type="dxa"/>
          </w:tcPr>
          <w:p w14:paraId="0D9930D5" w14:textId="77777777" w:rsidR="00207F54" w:rsidRPr="002F128B" w:rsidRDefault="00207F54" w:rsidP="00207F54">
            <w:pPr>
              <w:pStyle w:val="12"/>
              <w:widowControl w:val="0"/>
              <w:spacing w:line="276" w:lineRule="auto"/>
              <w:jc w:val="both"/>
              <w:rPr>
                <w:rFonts w:ascii="Times New Roman" w:hAnsi="Times New Roman"/>
                <w:sz w:val="28"/>
                <w:szCs w:val="28"/>
              </w:rPr>
            </w:pPr>
            <w:r>
              <w:rPr>
                <w:rFonts w:ascii="Times New Roman" w:hAnsi="Times New Roman"/>
                <w:sz w:val="28"/>
                <w:szCs w:val="28"/>
              </w:rPr>
              <w:t>7.1</w:t>
            </w:r>
            <w:r w:rsidRPr="002F128B">
              <w:rPr>
                <w:rFonts w:ascii="Times New Roman" w:hAnsi="Times New Roman"/>
                <w:sz w:val="28"/>
                <w:szCs w:val="28"/>
              </w:rPr>
              <w:t xml:space="preserve"> </w:t>
            </w:r>
          </w:p>
        </w:tc>
        <w:tc>
          <w:tcPr>
            <w:tcW w:w="8510" w:type="dxa"/>
          </w:tcPr>
          <w:p w14:paraId="48F31E97"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Експеримент</w:t>
            </w:r>
          </w:p>
        </w:tc>
        <w:tc>
          <w:tcPr>
            <w:tcW w:w="703" w:type="dxa"/>
          </w:tcPr>
          <w:p w14:paraId="31E95E13"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118</w:t>
            </w:r>
          </w:p>
        </w:tc>
      </w:tr>
      <w:tr w:rsidR="00207F54" w:rsidRPr="002F128B" w14:paraId="7D066C1A" w14:textId="77777777" w:rsidTr="00207F54">
        <w:tc>
          <w:tcPr>
            <w:tcW w:w="9498" w:type="dxa"/>
            <w:gridSpan w:val="2"/>
          </w:tcPr>
          <w:p w14:paraId="5DA26875"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Висновки до розділу</w:t>
            </w:r>
          </w:p>
        </w:tc>
        <w:tc>
          <w:tcPr>
            <w:tcW w:w="703" w:type="dxa"/>
          </w:tcPr>
          <w:p w14:paraId="3A8E37FB"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126</w:t>
            </w:r>
          </w:p>
        </w:tc>
      </w:tr>
      <w:tr w:rsidR="00207F54" w:rsidRPr="002F128B" w14:paraId="0ECA45A6" w14:textId="77777777" w:rsidTr="00207F54">
        <w:tc>
          <w:tcPr>
            <w:tcW w:w="9498" w:type="dxa"/>
            <w:gridSpan w:val="2"/>
          </w:tcPr>
          <w:p w14:paraId="7A6E0C11"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proofErr w:type="spellStart"/>
            <w:r w:rsidRPr="002F128B">
              <w:rPr>
                <w:rFonts w:ascii="Times New Roman" w:hAnsi="Times New Roman"/>
                <w:sz w:val="28"/>
                <w:szCs w:val="28"/>
                <w:lang w:val="ru-RU"/>
              </w:rPr>
              <w:t>ВИСНОВОКИ</w:t>
            </w:r>
            <w:proofErr w:type="spellEnd"/>
          </w:p>
        </w:tc>
        <w:tc>
          <w:tcPr>
            <w:tcW w:w="703" w:type="dxa"/>
          </w:tcPr>
          <w:p w14:paraId="6AD1D44C"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127</w:t>
            </w:r>
          </w:p>
        </w:tc>
      </w:tr>
      <w:tr w:rsidR="00207F54" w:rsidRPr="002F128B" w14:paraId="20035018" w14:textId="77777777" w:rsidTr="00207F54">
        <w:tc>
          <w:tcPr>
            <w:tcW w:w="9498" w:type="dxa"/>
            <w:gridSpan w:val="2"/>
          </w:tcPr>
          <w:p w14:paraId="00DEA349" w14:textId="77777777" w:rsidR="00207F54" w:rsidRPr="002F128B" w:rsidRDefault="00207F54" w:rsidP="00207F54">
            <w:pPr>
              <w:pStyle w:val="12"/>
              <w:widowControl w:val="0"/>
              <w:spacing w:line="276" w:lineRule="auto"/>
              <w:jc w:val="both"/>
              <w:rPr>
                <w:rFonts w:ascii="Times New Roman" w:hAnsi="Times New Roman"/>
                <w:sz w:val="28"/>
                <w:szCs w:val="28"/>
              </w:rPr>
            </w:pPr>
            <w:r w:rsidRPr="002F128B">
              <w:rPr>
                <w:rFonts w:ascii="Times New Roman" w:hAnsi="Times New Roman"/>
                <w:sz w:val="28"/>
                <w:szCs w:val="28"/>
              </w:rPr>
              <w:t xml:space="preserve">СПИСОК ВИКОРИСТАНИХ ДЖЕРЕЛ                                                                        </w:t>
            </w:r>
          </w:p>
        </w:tc>
        <w:tc>
          <w:tcPr>
            <w:tcW w:w="703" w:type="dxa"/>
          </w:tcPr>
          <w:p w14:paraId="782AE0E9"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129</w:t>
            </w:r>
          </w:p>
        </w:tc>
      </w:tr>
      <w:tr w:rsidR="00207F54" w:rsidRPr="002F128B" w14:paraId="11124517" w14:textId="77777777" w:rsidTr="00207F54">
        <w:tc>
          <w:tcPr>
            <w:tcW w:w="9498" w:type="dxa"/>
            <w:gridSpan w:val="2"/>
          </w:tcPr>
          <w:p w14:paraId="3A247B11"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proofErr w:type="spellStart"/>
            <w:r w:rsidRPr="002F128B">
              <w:rPr>
                <w:rFonts w:ascii="Times New Roman" w:hAnsi="Times New Roman"/>
                <w:sz w:val="28"/>
                <w:szCs w:val="28"/>
                <w:lang w:val="ru-RU"/>
              </w:rPr>
              <w:t>ДОДАТОК</w:t>
            </w:r>
            <w:proofErr w:type="spellEnd"/>
            <w:r w:rsidRPr="002F128B">
              <w:rPr>
                <w:rFonts w:ascii="Times New Roman" w:hAnsi="Times New Roman"/>
                <w:sz w:val="28"/>
                <w:szCs w:val="28"/>
                <w:lang w:val="ru-RU"/>
              </w:rPr>
              <w:t xml:space="preserve"> А</w:t>
            </w:r>
          </w:p>
        </w:tc>
        <w:tc>
          <w:tcPr>
            <w:tcW w:w="703" w:type="dxa"/>
          </w:tcPr>
          <w:p w14:paraId="2492068E" w14:textId="77777777" w:rsidR="00207F54" w:rsidRPr="002F128B" w:rsidRDefault="00207F54" w:rsidP="00207F54">
            <w:pPr>
              <w:pStyle w:val="12"/>
              <w:widowControl w:val="0"/>
              <w:spacing w:line="276" w:lineRule="auto"/>
              <w:jc w:val="both"/>
              <w:rPr>
                <w:rFonts w:ascii="Times New Roman" w:hAnsi="Times New Roman"/>
                <w:sz w:val="28"/>
                <w:szCs w:val="28"/>
                <w:lang w:val="ru-RU"/>
              </w:rPr>
            </w:pPr>
            <w:r>
              <w:rPr>
                <w:rFonts w:ascii="Times New Roman" w:hAnsi="Times New Roman"/>
                <w:sz w:val="28"/>
                <w:szCs w:val="28"/>
                <w:lang w:val="ru-RU"/>
              </w:rPr>
              <w:t>140</w:t>
            </w:r>
          </w:p>
        </w:tc>
      </w:tr>
    </w:tbl>
    <w:p w14:paraId="226DB2AF" w14:textId="6985A0AF" w:rsidR="00BF0AF6" w:rsidRDefault="00BF0AF6"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46724D6A" w14:textId="136173D8" w:rsidR="006C4D64" w:rsidRDefault="006C4D6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1CA5D966" w14:textId="77777777" w:rsidR="006C4D64" w:rsidRPr="002F128B" w:rsidRDefault="006C4D6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656C9600" w14:textId="77777777" w:rsidR="00B50198" w:rsidRPr="002F128B" w:rsidRDefault="00B50198"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11C36135" w14:textId="77777777" w:rsidR="00D20FAF" w:rsidRPr="002F128B" w:rsidRDefault="00D20FAF"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05270EB7" w14:textId="77777777" w:rsidR="00207F54" w:rsidRDefault="00207F5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600BCF38" w14:textId="77777777" w:rsidR="00207F54" w:rsidRDefault="00207F5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11F649F7" w14:textId="77777777" w:rsidR="00207F54" w:rsidRDefault="00207F5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5C0DB5FD" w14:textId="77777777" w:rsidR="00207F54" w:rsidRDefault="00207F5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5FA7F745" w14:textId="77777777" w:rsidR="00207F54" w:rsidRDefault="00207F54"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0F74F49D" w14:textId="411F0FA5" w:rsidR="00C95256" w:rsidRDefault="00C95256" w:rsidP="00A75FEA">
      <w:pPr>
        <w:pStyle w:val="HTML"/>
        <w:shd w:val="clear" w:color="auto" w:fill="FFFFFF"/>
        <w:spacing w:line="360" w:lineRule="auto"/>
        <w:jc w:val="center"/>
        <w:rPr>
          <w:rFonts w:ascii="Times New Roman" w:hAnsi="Times New Roman" w:cs="Times New Roman"/>
          <w:b/>
          <w:color w:val="000000"/>
          <w:sz w:val="28"/>
          <w:szCs w:val="28"/>
          <w:lang w:val="uk-UA"/>
        </w:rPr>
      </w:pPr>
      <w:r w:rsidRPr="002F128B">
        <w:rPr>
          <w:rFonts w:ascii="Times New Roman" w:hAnsi="Times New Roman" w:cs="Times New Roman"/>
          <w:b/>
          <w:color w:val="000000"/>
          <w:sz w:val="28"/>
          <w:szCs w:val="28"/>
          <w:lang w:val="uk-UA"/>
        </w:rPr>
        <w:t xml:space="preserve">ПЕРЕЛІК УМОВНИХ ПОЗНАЧЕНЬ </w:t>
      </w:r>
    </w:p>
    <w:p w14:paraId="14D8F405" w14:textId="77777777" w:rsidR="00C92A9A" w:rsidRDefault="00C92A9A" w:rsidP="00C92A9A">
      <w:pPr>
        <w:pStyle w:val="HTML"/>
        <w:shd w:val="clear" w:color="auto" w:fill="FFFFFF"/>
        <w:spacing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АЕС – атомна електрична станція;</w:t>
      </w:r>
    </w:p>
    <w:p w14:paraId="62161425" w14:textId="77777777" w:rsidR="001A4D79" w:rsidRPr="00C92A9A" w:rsidRDefault="001A4D79" w:rsidP="00C92A9A">
      <w:pPr>
        <w:pStyle w:val="HTML"/>
        <w:shd w:val="clear" w:color="auto" w:fill="FFFFFF"/>
        <w:spacing w:line="360" w:lineRule="auto"/>
        <w:rPr>
          <w:rFonts w:ascii="Times New Roman" w:hAnsi="Times New Roman" w:cs="Times New Roman"/>
          <w:color w:val="000000"/>
          <w:sz w:val="28"/>
          <w:szCs w:val="28"/>
          <w:lang w:val="uk-UA"/>
        </w:rPr>
      </w:pPr>
      <w:proofErr w:type="spellStart"/>
      <w:r>
        <w:rPr>
          <w:rFonts w:ascii="Times New Roman" w:hAnsi="Times New Roman" w:cs="Times New Roman"/>
          <w:color w:val="000000"/>
          <w:sz w:val="28"/>
          <w:szCs w:val="28"/>
          <w:lang w:val="uk-UA"/>
        </w:rPr>
        <w:t>АкЗ</w:t>
      </w:r>
      <w:proofErr w:type="spellEnd"/>
      <w:r>
        <w:rPr>
          <w:rFonts w:ascii="Times New Roman" w:hAnsi="Times New Roman" w:cs="Times New Roman"/>
          <w:color w:val="000000"/>
          <w:sz w:val="28"/>
          <w:szCs w:val="28"/>
          <w:lang w:val="uk-UA"/>
        </w:rPr>
        <w:t xml:space="preserve"> – активна зона;</w:t>
      </w:r>
    </w:p>
    <w:p w14:paraId="040FAF5B" w14:textId="77777777" w:rsidR="00C95256" w:rsidRPr="002F128B" w:rsidRDefault="00C95256" w:rsidP="00A75FEA">
      <w:pPr>
        <w:spacing w:line="360" w:lineRule="auto"/>
        <w:jc w:val="both"/>
        <w:rPr>
          <w:sz w:val="28"/>
          <w:szCs w:val="28"/>
          <w:lang w:val="uk-UA"/>
        </w:rPr>
      </w:pPr>
      <w:proofErr w:type="spellStart"/>
      <w:r w:rsidRPr="002F128B">
        <w:rPr>
          <w:sz w:val="28"/>
          <w:szCs w:val="28"/>
          <w:lang w:val="uk-UA"/>
        </w:rPr>
        <w:t>ВАХ</w:t>
      </w:r>
      <w:proofErr w:type="spellEnd"/>
      <w:r w:rsidRPr="002F128B">
        <w:rPr>
          <w:sz w:val="28"/>
          <w:szCs w:val="28"/>
          <w:lang w:val="uk-UA"/>
        </w:rPr>
        <w:t xml:space="preserve"> – вольт-амперні характеристики;</w:t>
      </w:r>
    </w:p>
    <w:p w14:paraId="68C6D65A" w14:textId="77777777" w:rsidR="00C95256" w:rsidRPr="002F128B" w:rsidRDefault="00C95256" w:rsidP="00A75FEA">
      <w:pPr>
        <w:spacing w:line="360" w:lineRule="auto"/>
        <w:jc w:val="both"/>
        <w:rPr>
          <w:sz w:val="28"/>
          <w:szCs w:val="28"/>
          <w:lang w:val="uk-UA"/>
        </w:rPr>
      </w:pPr>
      <w:proofErr w:type="spellStart"/>
      <w:r w:rsidRPr="002F128B">
        <w:rPr>
          <w:sz w:val="28"/>
          <w:szCs w:val="28"/>
          <w:lang w:val="uk-UA"/>
        </w:rPr>
        <w:t>ВДО</w:t>
      </w:r>
      <w:proofErr w:type="spellEnd"/>
      <w:r w:rsidRPr="002F128B">
        <w:rPr>
          <w:sz w:val="28"/>
          <w:szCs w:val="28"/>
          <w:lang w:val="uk-UA"/>
        </w:rPr>
        <w:t xml:space="preserve"> – від’ємний диференціальний опір;</w:t>
      </w:r>
    </w:p>
    <w:p w14:paraId="2F1A1F8D" w14:textId="77777777" w:rsidR="003579CB" w:rsidRPr="002F128B" w:rsidRDefault="001315C7" w:rsidP="00A75FEA">
      <w:pPr>
        <w:pStyle w:val="HTML"/>
        <w:shd w:val="clear" w:color="auto" w:fill="FFFFFF"/>
        <w:spacing w:line="360" w:lineRule="auto"/>
        <w:jc w:val="both"/>
        <w:rPr>
          <w:rFonts w:ascii="Times New Roman" w:hAnsi="Times New Roman" w:cs="Times New Roman"/>
          <w:color w:val="000000"/>
          <w:sz w:val="28"/>
          <w:szCs w:val="28"/>
          <w:lang w:val="uk-UA"/>
        </w:rPr>
      </w:pPr>
      <w:r w:rsidRPr="002F128B">
        <w:rPr>
          <w:rFonts w:ascii="Times New Roman" w:hAnsi="Times New Roman" w:cs="Times New Roman"/>
          <w:color w:val="000000"/>
          <w:sz w:val="28"/>
          <w:szCs w:val="28"/>
          <w:lang w:val="uk-UA"/>
        </w:rPr>
        <w:t>ДІВ – джерело проникного</w:t>
      </w:r>
      <w:r w:rsidR="003579CB" w:rsidRPr="002F128B">
        <w:rPr>
          <w:rFonts w:ascii="Times New Roman" w:hAnsi="Times New Roman" w:cs="Times New Roman"/>
          <w:color w:val="000000"/>
          <w:sz w:val="28"/>
          <w:szCs w:val="28"/>
          <w:lang w:val="uk-UA"/>
        </w:rPr>
        <w:t xml:space="preserve"> випромінювання</w:t>
      </w:r>
      <w:r w:rsidR="00C92A9A">
        <w:rPr>
          <w:rFonts w:ascii="Times New Roman" w:hAnsi="Times New Roman" w:cs="Times New Roman"/>
          <w:color w:val="000000"/>
          <w:sz w:val="28"/>
          <w:szCs w:val="28"/>
          <w:lang w:val="uk-UA"/>
        </w:rPr>
        <w:t>;</w:t>
      </w:r>
    </w:p>
    <w:p w14:paraId="18392A6F" w14:textId="77777777" w:rsidR="00C95256" w:rsidRPr="002F128B" w:rsidRDefault="00C95256" w:rsidP="00A75FEA">
      <w:pPr>
        <w:spacing w:line="360" w:lineRule="auto"/>
        <w:jc w:val="both"/>
        <w:rPr>
          <w:sz w:val="28"/>
          <w:szCs w:val="28"/>
          <w:lang w:val="uk-UA"/>
        </w:rPr>
      </w:pPr>
      <w:r w:rsidRPr="002F128B">
        <w:rPr>
          <w:sz w:val="28"/>
          <w:szCs w:val="28"/>
          <w:lang w:val="uk-UA"/>
        </w:rPr>
        <w:t>ЕЛ – електролюмінісценція;</w:t>
      </w:r>
    </w:p>
    <w:p w14:paraId="641D9F5E" w14:textId="77777777" w:rsidR="00C95256" w:rsidRPr="002F128B" w:rsidRDefault="00C95256" w:rsidP="00A75FEA">
      <w:pPr>
        <w:spacing w:line="360" w:lineRule="auto"/>
        <w:jc w:val="both"/>
        <w:rPr>
          <w:sz w:val="28"/>
          <w:szCs w:val="28"/>
          <w:lang w:val="uk-UA"/>
        </w:rPr>
      </w:pPr>
      <w:proofErr w:type="spellStart"/>
      <w:r w:rsidRPr="002F128B">
        <w:rPr>
          <w:sz w:val="28"/>
          <w:szCs w:val="28"/>
          <w:lang w:val="uk-UA"/>
        </w:rPr>
        <w:t>МД</w:t>
      </w:r>
      <w:proofErr w:type="spellEnd"/>
      <w:r w:rsidRPr="002F128B">
        <w:rPr>
          <w:sz w:val="28"/>
          <w:szCs w:val="28"/>
          <w:lang w:val="uk-UA"/>
        </w:rPr>
        <w:t xml:space="preserve"> – молекулярна динаміка;</w:t>
      </w:r>
    </w:p>
    <w:p w14:paraId="5F77B815" w14:textId="77777777" w:rsidR="00C95256" w:rsidRDefault="00C95256" w:rsidP="00A75FEA">
      <w:pPr>
        <w:pStyle w:val="HTML"/>
        <w:shd w:val="clear" w:color="auto" w:fill="FFFFFF"/>
        <w:spacing w:line="360" w:lineRule="auto"/>
        <w:jc w:val="both"/>
        <w:rPr>
          <w:rFonts w:ascii="Times New Roman" w:hAnsi="Times New Roman" w:cs="Times New Roman"/>
          <w:color w:val="000000"/>
          <w:sz w:val="28"/>
          <w:szCs w:val="28"/>
          <w:lang w:val="uk-UA"/>
        </w:rPr>
      </w:pPr>
      <w:proofErr w:type="spellStart"/>
      <w:r w:rsidRPr="002F128B">
        <w:rPr>
          <w:rFonts w:ascii="Times New Roman" w:hAnsi="Times New Roman" w:cs="Times New Roman"/>
          <w:color w:val="000000"/>
          <w:sz w:val="28"/>
          <w:szCs w:val="28"/>
          <w:lang w:val="uk-UA"/>
        </w:rPr>
        <w:t>КЯ</w:t>
      </w:r>
      <w:proofErr w:type="spellEnd"/>
      <w:r w:rsidRPr="002F128B">
        <w:rPr>
          <w:rFonts w:ascii="Times New Roman" w:hAnsi="Times New Roman" w:cs="Times New Roman"/>
          <w:color w:val="000000"/>
          <w:sz w:val="28"/>
          <w:szCs w:val="28"/>
          <w:lang w:val="uk-UA"/>
        </w:rPr>
        <w:t xml:space="preserve"> – квантова яма</w:t>
      </w:r>
      <w:r w:rsidR="00C92A9A">
        <w:rPr>
          <w:rFonts w:ascii="Times New Roman" w:hAnsi="Times New Roman" w:cs="Times New Roman"/>
          <w:color w:val="000000"/>
          <w:sz w:val="28"/>
          <w:szCs w:val="28"/>
          <w:lang w:val="uk-UA"/>
        </w:rPr>
        <w:t>;</w:t>
      </w:r>
    </w:p>
    <w:p w14:paraId="0EDDDCCB" w14:textId="77777777" w:rsidR="00D276F4" w:rsidRDefault="00D276F4" w:rsidP="00A75FEA">
      <w:pPr>
        <w:pStyle w:val="HTML"/>
        <w:shd w:val="clear" w:color="auto" w:fill="FFFFFF"/>
        <w:spacing w:line="360" w:lineRule="auto"/>
        <w:jc w:val="both"/>
        <w:rPr>
          <w:rFonts w:ascii="Times New Roman" w:hAnsi="Times New Roman" w:cs="Times New Roman"/>
          <w:color w:val="000000"/>
          <w:sz w:val="28"/>
          <w:szCs w:val="28"/>
          <w:lang w:val="uk-UA"/>
        </w:rPr>
      </w:pPr>
      <w:proofErr w:type="spellStart"/>
      <w:r>
        <w:rPr>
          <w:rFonts w:ascii="Times New Roman" w:hAnsi="Times New Roman" w:cs="Times New Roman"/>
          <w:color w:val="000000"/>
          <w:sz w:val="28"/>
          <w:szCs w:val="28"/>
          <w:lang w:val="uk-UA"/>
        </w:rPr>
        <w:t>ТВЗ</w:t>
      </w:r>
      <w:proofErr w:type="spellEnd"/>
      <w:r>
        <w:rPr>
          <w:rFonts w:ascii="Times New Roman" w:hAnsi="Times New Roman" w:cs="Times New Roman"/>
          <w:color w:val="000000"/>
          <w:sz w:val="28"/>
          <w:szCs w:val="28"/>
          <w:lang w:val="uk-UA"/>
        </w:rPr>
        <w:t xml:space="preserve"> – тепловиділяюча збірка;</w:t>
      </w:r>
    </w:p>
    <w:p w14:paraId="706BFF15" w14:textId="77777777" w:rsidR="00D276F4" w:rsidRPr="00D276F4" w:rsidRDefault="00D276F4" w:rsidP="00A75FEA">
      <w:pPr>
        <w:pStyle w:val="HTML"/>
        <w:shd w:val="clear" w:color="auto" w:fill="FFFFFF"/>
        <w:spacing w:line="360" w:lineRule="auto"/>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АЗ – аварійний захист;</w:t>
      </w:r>
    </w:p>
    <w:p w14:paraId="7A25B054" w14:textId="1F96CAD7" w:rsidR="000901A9" w:rsidRDefault="000901A9" w:rsidP="00A75FEA">
      <w:pPr>
        <w:pStyle w:val="HTML"/>
        <w:shd w:val="clear" w:color="auto" w:fill="FFFFFF"/>
        <w:spacing w:line="360" w:lineRule="auto"/>
        <w:jc w:val="both"/>
        <w:rPr>
          <w:rFonts w:ascii="Times New Roman" w:hAnsi="Times New Roman" w:cs="Times New Roman"/>
          <w:color w:val="000000"/>
          <w:sz w:val="28"/>
          <w:szCs w:val="28"/>
          <w:lang w:val="uk-UA"/>
        </w:rPr>
      </w:pPr>
      <w:proofErr w:type="spellStart"/>
      <w:r w:rsidRPr="002F128B">
        <w:rPr>
          <w:rFonts w:ascii="Times New Roman" w:hAnsi="Times New Roman" w:cs="Times New Roman"/>
          <w:color w:val="000000"/>
          <w:sz w:val="28"/>
          <w:szCs w:val="28"/>
          <w:lang w:val="uk-UA"/>
        </w:rPr>
        <w:t>ІК</w:t>
      </w:r>
      <w:proofErr w:type="spellEnd"/>
      <w:r w:rsidRPr="002F128B">
        <w:rPr>
          <w:rFonts w:ascii="Times New Roman" w:hAnsi="Times New Roman" w:cs="Times New Roman"/>
          <w:color w:val="000000"/>
          <w:sz w:val="28"/>
          <w:szCs w:val="28"/>
          <w:lang w:val="uk-UA"/>
        </w:rPr>
        <w:t xml:space="preserve"> – іонізаційна камера</w:t>
      </w:r>
      <w:r w:rsidR="00C92A9A">
        <w:rPr>
          <w:rFonts w:ascii="Times New Roman" w:hAnsi="Times New Roman" w:cs="Times New Roman"/>
          <w:color w:val="000000"/>
          <w:sz w:val="28"/>
          <w:szCs w:val="28"/>
          <w:lang w:val="uk-UA"/>
        </w:rPr>
        <w:t>;</w:t>
      </w:r>
    </w:p>
    <w:p w14:paraId="76F06FAC" w14:textId="3EFAAC2A" w:rsidR="00A74806" w:rsidRPr="00A74806" w:rsidRDefault="00A74806" w:rsidP="00A75FEA">
      <w:pPr>
        <w:pStyle w:val="HTML"/>
        <w:shd w:val="clear" w:color="auto" w:fill="FFFFFF"/>
        <w:spacing w:line="360" w:lineRule="auto"/>
        <w:jc w:val="both"/>
        <w:rPr>
          <w:rFonts w:ascii="Times New Roman" w:hAnsi="Times New Roman" w:cs="Times New Roman"/>
          <w:color w:val="000000"/>
          <w:sz w:val="28"/>
          <w:szCs w:val="28"/>
          <w:lang w:val="uk-UA"/>
        </w:rPr>
      </w:pPr>
      <w:proofErr w:type="spellStart"/>
      <w:r w:rsidRPr="00097E58">
        <w:rPr>
          <w:rFonts w:ascii="Times New Roman" w:hAnsi="Times New Roman"/>
          <w:sz w:val="28"/>
          <w:szCs w:val="28"/>
        </w:rPr>
        <w:t>ННЗ</w:t>
      </w:r>
      <w:proofErr w:type="spellEnd"/>
      <w:r>
        <w:rPr>
          <w:rFonts w:ascii="Times New Roman" w:hAnsi="Times New Roman"/>
          <w:sz w:val="28"/>
          <w:szCs w:val="28"/>
          <w:lang w:val="uk-UA"/>
        </w:rPr>
        <w:t xml:space="preserve"> – неосновні носії заряду;</w:t>
      </w:r>
    </w:p>
    <w:p w14:paraId="12EA6F58" w14:textId="77777777" w:rsidR="00C95256" w:rsidRPr="002F128B" w:rsidRDefault="0003754D" w:rsidP="00A75FEA">
      <w:pPr>
        <w:pStyle w:val="HTML"/>
        <w:shd w:val="clear" w:color="auto" w:fill="FFFFFF"/>
        <w:spacing w:line="360" w:lineRule="auto"/>
        <w:jc w:val="both"/>
        <w:rPr>
          <w:rFonts w:ascii="Times New Roman" w:hAnsi="Times New Roman" w:cs="Times New Roman"/>
          <w:sz w:val="28"/>
          <w:szCs w:val="28"/>
          <w:lang w:val="uk-UA"/>
        </w:rPr>
      </w:pPr>
      <w:r w:rsidRPr="002F128B">
        <w:rPr>
          <w:rFonts w:ascii="Times New Roman" w:hAnsi="Times New Roman" w:cs="Times New Roman"/>
          <w:sz w:val="28"/>
          <w:szCs w:val="28"/>
          <w:lang w:val="uk-UA"/>
        </w:rPr>
        <w:t xml:space="preserve">Па – </w:t>
      </w:r>
      <w:proofErr w:type="spellStart"/>
      <w:r w:rsidR="00C92A9A">
        <w:rPr>
          <w:rFonts w:ascii="Times New Roman" w:hAnsi="Times New Roman" w:cs="Times New Roman"/>
          <w:sz w:val="28"/>
          <w:szCs w:val="28"/>
          <w:lang w:val="uk-UA"/>
        </w:rPr>
        <w:t>паскаль</w:t>
      </w:r>
      <w:proofErr w:type="spellEnd"/>
      <w:r w:rsidR="00C92A9A">
        <w:rPr>
          <w:rFonts w:ascii="Times New Roman" w:hAnsi="Times New Roman" w:cs="Times New Roman"/>
          <w:sz w:val="28"/>
          <w:szCs w:val="28"/>
          <w:lang w:val="uk-UA"/>
        </w:rPr>
        <w:t>;</w:t>
      </w:r>
    </w:p>
    <w:p w14:paraId="46BE3AF1" w14:textId="77777777" w:rsidR="00C95256" w:rsidRPr="002F128B" w:rsidRDefault="00C95256" w:rsidP="00A75FEA">
      <w:pPr>
        <w:pStyle w:val="HTML"/>
        <w:shd w:val="clear" w:color="auto" w:fill="FFFFFF"/>
        <w:spacing w:line="360" w:lineRule="auto"/>
        <w:jc w:val="both"/>
        <w:rPr>
          <w:rFonts w:ascii="Times New Roman" w:hAnsi="Times New Roman" w:cs="Times New Roman"/>
          <w:color w:val="000000"/>
          <w:sz w:val="28"/>
          <w:szCs w:val="28"/>
          <w:lang w:val="uk-UA"/>
        </w:rPr>
      </w:pPr>
      <w:proofErr w:type="spellStart"/>
      <w:r w:rsidRPr="002F128B">
        <w:rPr>
          <w:rFonts w:ascii="Times New Roman" w:hAnsi="Times New Roman" w:cs="Times New Roman"/>
          <w:sz w:val="28"/>
          <w:szCs w:val="28"/>
          <w:lang w:val="uk-UA"/>
        </w:rPr>
        <w:t>СД</w:t>
      </w:r>
      <w:proofErr w:type="spellEnd"/>
      <w:r w:rsidRPr="002F128B">
        <w:rPr>
          <w:rFonts w:ascii="Times New Roman" w:hAnsi="Times New Roman" w:cs="Times New Roman"/>
          <w:sz w:val="28"/>
          <w:szCs w:val="28"/>
          <w:lang w:val="uk-UA"/>
        </w:rPr>
        <w:t xml:space="preserve"> – Світлодіод </w:t>
      </w:r>
      <w:r w:rsidR="00C92A9A">
        <w:rPr>
          <w:rFonts w:ascii="Times New Roman" w:hAnsi="Times New Roman" w:cs="Times New Roman"/>
          <w:sz w:val="28"/>
          <w:szCs w:val="28"/>
          <w:lang w:val="uk-UA"/>
        </w:rPr>
        <w:t>;</w:t>
      </w:r>
    </w:p>
    <w:p w14:paraId="0AE7FD54" w14:textId="77777777" w:rsidR="002B6D89" w:rsidRPr="002F128B" w:rsidRDefault="002B6D89" w:rsidP="00A75FEA">
      <w:pPr>
        <w:spacing w:line="360" w:lineRule="auto"/>
        <w:jc w:val="both"/>
        <w:rPr>
          <w:sz w:val="28"/>
          <w:szCs w:val="28"/>
          <w:lang w:val="uk-UA"/>
        </w:rPr>
      </w:pPr>
      <w:proofErr w:type="spellStart"/>
      <w:r w:rsidRPr="002F128B">
        <w:rPr>
          <w:sz w:val="28"/>
          <w:szCs w:val="28"/>
          <w:lang w:val="uk-UA"/>
        </w:rPr>
        <w:t>Е</w:t>
      </w:r>
      <w:r w:rsidRPr="002F128B">
        <w:rPr>
          <w:sz w:val="28"/>
          <w:szCs w:val="28"/>
          <w:vertAlign w:val="subscript"/>
          <w:lang w:val="uk-UA"/>
        </w:rPr>
        <w:t>g</w:t>
      </w:r>
      <w:proofErr w:type="spellEnd"/>
      <w:r w:rsidRPr="002F128B">
        <w:rPr>
          <w:sz w:val="28"/>
          <w:szCs w:val="28"/>
          <w:lang w:val="uk-UA"/>
        </w:rPr>
        <w:t xml:space="preserve"> – ширина забороненої зони;</w:t>
      </w:r>
    </w:p>
    <w:p w14:paraId="00EE47D3" w14:textId="77777777" w:rsidR="002B6D89" w:rsidRPr="002F128B" w:rsidRDefault="002B6D89" w:rsidP="00A75FEA">
      <w:pPr>
        <w:spacing w:line="360" w:lineRule="auto"/>
        <w:jc w:val="both"/>
        <w:rPr>
          <w:sz w:val="28"/>
          <w:szCs w:val="28"/>
          <w:lang w:val="uk-UA"/>
        </w:rPr>
      </w:pPr>
      <w:r w:rsidRPr="002F128B">
        <w:rPr>
          <w:sz w:val="28"/>
          <w:szCs w:val="28"/>
          <w:lang w:val="uk-UA"/>
        </w:rPr>
        <w:t>Е</w:t>
      </w:r>
      <w:r w:rsidRPr="002F128B">
        <w:rPr>
          <w:sz w:val="28"/>
          <w:szCs w:val="28"/>
          <w:vertAlign w:val="subscript"/>
          <w:lang w:val="uk-UA"/>
        </w:rPr>
        <w:t>С</w:t>
      </w:r>
      <w:r w:rsidRPr="002F128B">
        <w:rPr>
          <w:sz w:val="28"/>
          <w:szCs w:val="28"/>
          <w:lang w:val="uk-UA"/>
        </w:rPr>
        <w:t xml:space="preserve"> – дно зони провідності;</w:t>
      </w:r>
    </w:p>
    <w:p w14:paraId="504627FE" w14:textId="77777777" w:rsidR="002B6D89" w:rsidRPr="002F128B" w:rsidRDefault="002B6D89" w:rsidP="00A75FEA">
      <w:pPr>
        <w:spacing w:line="360" w:lineRule="auto"/>
        <w:jc w:val="both"/>
        <w:rPr>
          <w:sz w:val="28"/>
          <w:szCs w:val="28"/>
          <w:lang w:val="uk-UA"/>
        </w:rPr>
      </w:pPr>
      <w:proofErr w:type="spellStart"/>
      <w:r w:rsidRPr="002F128B">
        <w:rPr>
          <w:sz w:val="28"/>
          <w:szCs w:val="28"/>
          <w:lang w:val="uk-UA"/>
        </w:rPr>
        <w:t>E</w:t>
      </w:r>
      <w:r w:rsidRPr="002F128B">
        <w:rPr>
          <w:sz w:val="28"/>
          <w:szCs w:val="28"/>
          <w:vertAlign w:val="subscript"/>
          <w:lang w:val="uk-UA"/>
        </w:rPr>
        <w:t>V</w:t>
      </w:r>
      <w:proofErr w:type="spellEnd"/>
      <w:r w:rsidRPr="002F128B">
        <w:rPr>
          <w:sz w:val="28"/>
          <w:szCs w:val="28"/>
          <w:lang w:val="uk-UA"/>
        </w:rPr>
        <w:t xml:space="preserve"> – вершина валентної зони;</w:t>
      </w:r>
    </w:p>
    <w:p w14:paraId="2E7919E9" w14:textId="77777777" w:rsidR="00C95256" w:rsidRPr="002F128B" w:rsidRDefault="00C95256" w:rsidP="00A75FEA">
      <w:pPr>
        <w:spacing w:line="360" w:lineRule="auto"/>
        <w:jc w:val="both"/>
        <w:rPr>
          <w:sz w:val="28"/>
          <w:szCs w:val="28"/>
          <w:lang w:val="uk-UA"/>
        </w:rPr>
      </w:pPr>
      <w:proofErr w:type="spellStart"/>
      <w:r w:rsidRPr="002F128B">
        <w:rPr>
          <w:sz w:val="28"/>
          <w:szCs w:val="28"/>
          <w:lang w:val="uk-UA"/>
        </w:rPr>
        <w:t>U</w:t>
      </w:r>
      <w:r w:rsidRPr="002F128B">
        <w:rPr>
          <w:sz w:val="28"/>
          <w:szCs w:val="28"/>
          <w:vertAlign w:val="subscript"/>
          <w:lang w:val="uk-UA"/>
        </w:rPr>
        <w:t>qw</w:t>
      </w:r>
      <w:proofErr w:type="spellEnd"/>
      <w:r w:rsidRPr="002F128B">
        <w:rPr>
          <w:sz w:val="28"/>
          <w:szCs w:val="28"/>
          <w:vertAlign w:val="subscript"/>
          <w:lang w:val="uk-UA"/>
        </w:rPr>
        <w:t xml:space="preserve"> </w:t>
      </w:r>
      <w:r w:rsidR="002B6D89" w:rsidRPr="002F128B">
        <w:rPr>
          <w:sz w:val="28"/>
          <w:szCs w:val="28"/>
          <w:vertAlign w:val="subscript"/>
          <w:lang w:val="uk-UA"/>
        </w:rPr>
        <w:t xml:space="preserve"> </w:t>
      </w:r>
      <w:r w:rsidRPr="002F128B">
        <w:rPr>
          <w:sz w:val="28"/>
          <w:szCs w:val="28"/>
          <w:lang w:val="uk-UA"/>
        </w:rPr>
        <w:t>–</w:t>
      </w:r>
      <w:r w:rsidR="00A66810" w:rsidRPr="002F128B">
        <w:rPr>
          <w:sz w:val="28"/>
          <w:szCs w:val="28"/>
          <w:lang w:val="uk-UA"/>
        </w:rPr>
        <w:t xml:space="preserve"> значення напруги квантової ями</w:t>
      </w:r>
      <w:r w:rsidR="00C92A9A">
        <w:rPr>
          <w:sz w:val="28"/>
          <w:szCs w:val="28"/>
          <w:lang w:val="uk-UA"/>
        </w:rPr>
        <w:t>;</w:t>
      </w:r>
    </w:p>
    <w:p w14:paraId="76E3CE64" w14:textId="77777777" w:rsidR="00C95256" w:rsidRPr="002F128B" w:rsidRDefault="00C95256" w:rsidP="00A75FEA">
      <w:pPr>
        <w:spacing w:line="360" w:lineRule="auto"/>
        <w:jc w:val="both"/>
        <w:rPr>
          <w:sz w:val="28"/>
          <w:szCs w:val="28"/>
          <w:lang w:val="uk-UA"/>
        </w:rPr>
      </w:pPr>
      <w:r w:rsidRPr="002F128B">
        <w:rPr>
          <w:sz w:val="28"/>
          <w:szCs w:val="28"/>
          <w:lang w:val="uk-UA"/>
        </w:rPr>
        <w:t>еВ</w:t>
      </w:r>
      <w:r w:rsidR="003579CB" w:rsidRPr="002F128B">
        <w:rPr>
          <w:sz w:val="28"/>
          <w:szCs w:val="28"/>
          <w:lang w:val="uk-UA"/>
        </w:rPr>
        <w:t xml:space="preserve"> –  </w:t>
      </w:r>
      <w:r w:rsidR="00EB4F4D">
        <w:rPr>
          <w:sz w:val="28"/>
          <w:szCs w:val="28"/>
          <w:lang w:val="uk-UA"/>
        </w:rPr>
        <w:t>одиниця виміру ене</w:t>
      </w:r>
      <w:r w:rsidR="002B6D89" w:rsidRPr="002F128B">
        <w:rPr>
          <w:sz w:val="28"/>
          <w:szCs w:val="28"/>
          <w:lang w:val="uk-UA"/>
        </w:rPr>
        <w:t>р</w:t>
      </w:r>
      <w:r w:rsidR="00EB4F4D">
        <w:rPr>
          <w:sz w:val="28"/>
          <w:szCs w:val="28"/>
          <w:lang w:val="uk-UA"/>
        </w:rPr>
        <w:t>г</w:t>
      </w:r>
      <w:r w:rsidR="002B6D89" w:rsidRPr="002F128B">
        <w:rPr>
          <w:sz w:val="28"/>
          <w:szCs w:val="28"/>
          <w:lang w:val="uk-UA"/>
        </w:rPr>
        <w:t xml:space="preserve">ії </w:t>
      </w:r>
      <w:r w:rsidR="002B6D89" w:rsidRPr="002F128B">
        <w:rPr>
          <w:sz w:val="28"/>
          <w:szCs w:val="28"/>
          <w:shd w:val="clear" w:color="auto" w:fill="FFFFFF"/>
          <w:lang w:val="uk-UA"/>
        </w:rPr>
        <w:t>1 еВ = 1,602 176 634</w:t>
      </w:r>
      <w:r w:rsidR="002B6D89" w:rsidRPr="002F128B">
        <w:rPr>
          <w:rFonts w:ascii="Cambria Math" w:hAnsi="Cambria Math" w:cs="Cambria Math"/>
          <w:sz w:val="28"/>
          <w:szCs w:val="28"/>
          <w:shd w:val="clear" w:color="auto" w:fill="FFFFFF"/>
          <w:lang w:val="uk-UA"/>
        </w:rPr>
        <w:t>⋅</w:t>
      </w:r>
      <w:r w:rsidR="002B6D89" w:rsidRPr="002F128B">
        <w:rPr>
          <w:sz w:val="28"/>
          <w:szCs w:val="28"/>
          <w:shd w:val="clear" w:color="auto" w:fill="FFFFFF"/>
          <w:lang w:val="uk-UA"/>
        </w:rPr>
        <w:t>10</w:t>
      </w:r>
      <w:r w:rsidR="002B6D89" w:rsidRPr="002F128B">
        <w:rPr>
          <w:sz w:val="28"/>
          <w:szCs w:val="28"/>
          <w:shd w:val="clear" w:color="auto" w:fill="FFFFFF"/>
          <w:vertAlign w:val="superscript"/>
          <w:lang w:val="uk-UA"/>
        </w:rPr>
        <w:t>−19</w:t>
      </w:r>
      <w:r w:rsidR="002B6D89" w:rsidRPr="002F128B">
        <w:rPr>
          <w:sz w:val="28"/>
          <w:szCs w:val="28"/>
          <w:shd w:val="clear" w:color="auto" w:fill="FFFFFF"/>
        </w:rPr>
        <w:t> </w:t>
      </w:r>
      <w:hyperlink r:id="rId18" w:history="1">
        <w:r w:rsidR="002B6D89" w:rsidRPr="002F128B">
          <w:rPr>
            <w:rStyle w:val="a9"/>
            <w:color w:val="auto"/>
            <w:sz w:val="28"/>
            <w:szCs w:val="28"/>
            <w:u w:val="none"/>
            <w:shd w:val="clear" w:color="auto" w:fill="FFFFFF"/>
            <w:lang w:val="uk-UA"/>
          </w:rPr>
          <w:t>Дж</w:t>
        </w:r>
      </w:hyperlink>
      <w:r w:rsidR="00C92A9A">
        <w:rPr>
          <w:rStyle w:val="a9"/>
          <w:color w:val="auto"/>
          <w:sz w:val="28"/>
          <w:szCs w:val="28"/>
          <w:u w:val="none"/>
          <w:shd w:val="clear" w:color="auto" w:fill="FFFFFF"/>
          <w:lang w:val="uk-UA"/>
        </w:rPr>
        <w:t>;</w:t>
      </w:r>
    </w:p>
    <w:p w14:paraId="1C71CEDD" w14:textId="77777777" w:rsidR="00C95256" w:rsidRPr="00C92A9A" w:rsidRDefault="00C92A9A" w:rsidP="00A75FEA">
      <w:pPr>
        <w:spacing w:line="360" w:lineRule="auto"/>
        <w:jc w:val="both"/>
        <w:rPr>
          <w:sz w:val="28"/>
          <w:szCs w:val="28"/>
          <w:lang w:val="uk-UA"/>
        </w:rPr>
      </w:pPr>
      <w:r w:rsidRPr="002F128B">
        <w:rPr>
          <w:sz w:val="28"/>
          <w:szCs w:val="28"/>
          <w:vertAlign w:val="superscript"/>
          <w:lang w:val="uk-UA"/>
        </w:rPr>
        <w:t>60</w:t>
      </w:r>
      <w:r w:rsidR="00C95256" w:rsidRPr="002F128B">
        <w:rPr>
          <w:sz w:val="28"/>
          <w:szCs w:val="28"/>
          <w:lang w:val="uk-UA"/>
        </w:rPr>
        <w:t>Co</w:t>
      </w:r>
      <w:r w:rsidR="00092B43" w:rsidRPr="002F128B">
        <w:rPr>
          <w:sz w:val="28"/>
          <w:szCs w:val="28"/>
          <w:lang w:val="uk-UA"/>
        </w:rPr>
        <w:t xml:space="preserve"> </w:t>
      </w:r>
      <w:r w:rsidR="002B6D89" w:rsidRPr="002F128B">
        <w:rPr>
          <w:sz w:val="28"/>
          <w:szCs w:val="28"/>
          <w:lang w:val="uk-UA"/>
        </w:rPr>
        <w:t>–</w:t>
      </w:r>
      <w:r w:rsidR="00092B43" w:rsidRPr="002F128B">
        <w:rPr>
          <w:sz w:val="28"/>
          <w:szCs w:val="28"/>
          <w:lang w:val="uk-UA"/>
        </w:rPr>
        <w:t xml:space="preserve"> </w:t>
      </w:r>
      <w:hyperlink r:id="rId19" w:tooltip="Радіоактивність" w:history="1">
        <w:proofErr w:type="spellStart"/>
        <w:r w:rsidR="002B6D89" w:rsidRPr="002F128B">
          <w:rPr>
            <w:rStyle w:val="a9"/>
            <w:color w:val="auto"/>
            <w:sz w:val="28"/>
            <w:szCs w:val="28"/>
            <w:u w:val="none"/>
            <w:shd w:val="clear" w:color="auto" w:fill="FFFFFF"/>
          </w:rPr>
          <w:t>радіоактивний</w:t>
        </w:r>
        <w:proofErr w:type="spellEnd"/>
      </w:hyperlink>
      <w:r w:rsidR="002B6D89" w:rsidRPr="002F128B">
        <w:rPr>
          <w:sz w:val="28"/>
          <w:szCs w:val="28"/>
          <w:shd w:val="clear" w:color="auto" w:fill="FFFFFF"/>
        </w:rPr>
        <w:t> </w:t>
      </w:r>
      <w:proofErr w:type="spellStart"/>
      <w:r>
        <w:fldChar w:fldCharType="begin"/>
      </w:r>
      <w:r>
        <w:instrText>HYPERLINK "https://uk.wikipedia.org/wiki/%D0%9D%D1%83%D0%BA%D0%BB%D1%96%D0%B4" \o "Нуклід"</w:instrText>
      </w:r>
      <w:r>
        <w:fldChar w:fldCharType="separate"/>
      </w:r>
      <w:r w:rsidR="002B6D89" w:rsidRPr="002F128B">
        <w:rPr>
          <w:rStyle w:val="a9"/>
          <w:color w:val="auto"/>
          <w:sz w:val="28"/>
          <w:szCs w:val="28"/>
          <w:u w:val="none"/>
          <w:shd w:val="clear" w:color="auto" w:fill="FFFFFF"/>
        </w:rPr>
        <w:t>нуклід</w:t>
      </w:r>
      <w:proofErr w:type="spellEnd"/>
      <w:r>
        <w:rPr>
          <w:rStyle w:val="a9"/>
          <w:color w:val="auto"/>
          <w:sz w:val="28"/>
          <w:szCs w:val="28"/>
          <w:u w:val="none"/>
          <w:shd w:val="clear" w:color="auto" w:fill="FFFFFF"/>
        </w:rPr>
        <w:fldChar w:fldCharType="end"/>
      </w:r>
      <w:r w:rsidR="002B6D89" w:rsidRPr="002F128B">
        <w:rPr>
          <w:sz w:val="28"/>
          <w:szCs w:val="28"/>
          <w:shd w:val="clear" w:color="auto" w:fill="FFFFFF"/>
        </w:rPr>
        <w:t> </w:t>
      </w:r>
      <w:proofErr w:type="spellStart"/>
      <w:r>
        <w:fldChar w:fldCharType="begin"/>
      </w:r>
      <w:r>
        <w:instrText>HYPERLINK "https://uk.wikipedia.org/wiki/%D0%A5%D1%96%D0%BC%D1%96%D1%87%D0%BD%D0%B8%D0%B9_%D0%B5%D0%BB%D0%B5%D0%BC%D0%B5%D0%BD%D1%82" \o "Хімічний елемент"</w:instrText>
      </w:r>
      <w:r>
        <w:fldChar w:fldCharType="separate"/>
      </w:r>
      <w:r w:rsidR="002B6D89" w:rsidRPr="002F128B">
        <w:rPr>
          <w:rStyle w:val="a9"/>
          <w:color w:val="auto"/>
          <w:sz w:val="28"/>
          <w:szCs w:val="28"/>
          <w:u w:val="none"/>
          <w:shd w:val="clear" w:color="auto" w:fill="FFFFFF"/>
        </w:rPr>
        <w:t>хімічного</w:t>
      </w:r>
      <w:proofErr w:type="spellEnd"/>
      <w:r w:rsidR="002B6D89" w:rsidRPr="002F128B">
        <w:rPr>
          <w:rStyle w:val="a9"/>
          <w:color w:val="auto"/>
          <w:sz w:val="28"/>
          <w:szCs w:val="28"/>
          <w:u w:val="none"/>
          <w:shd w:val="clear" w:color="auto" w:fill="FFFFFF"/>
        </w:rPr>
        <w:t xml:space="preserve"> </w:t>
      </w:r>
      <w:proofErr w:type="spellStart"/>
      <w:r w:rsidR="002B6D89" w:rsidRPr="002F128B">
        <w:rPr>
          <w:rStyle w:val="a9"/>
          <w:color w:val="auto"/>
          <w:sz w:val="28"/>
          <w:szCs w:val="28"/>
          <w:u w:val="none"/>
          <w:shd w:val="clear" w:color="auto" w:fill="FFFFFF"/>
        </w:rPr>
        <w:t>елемента</w:t>
      </w:r>
      <w:proofErr w:type="spellEnd"/>
      <w:r>
        <w:rPr>
          <w:rStyle w:val="a9"/>
          <w:color w:val="auto"/>
          <w:sz w:val="28"/>
          <w:szCs w:val="28"/>
          <w:u w:val="none"/>
          <w:shd w:val="clear" w:color="auto" w:fill="FFFFFF"/>
        </w:rPr>
        <w:fldChar w:fldCharType="end"/>
      </w:r>
      <w:r w:rsidR="002B6D89" w:rsidRPr="002F128B">
        <w:rPr>
          <w:sz w:val="28"/>
          <w:szCs w:val="28"/>
          <w:shd w:val="clear" w:color="auto" w:fill="FFFFFF"/>
        </w:rPr>
        <w:t> </w:t>
      </w:r>
      <w:hyperlink r:id="rId20" w:tooltip="Кобальт" w:history="1">
        <w:r w:rsidR="002B6D89" w:rsidRPr="002F128B">
          <w:rPr>
            <w:rStyle w:val="a9"/>
            <w:color w:val="auto"/>
            <w:sz w:val="28"/>
            <w:szCs w:val="28"/>
            <w:u w:val="none"/>
            <w:shd w:val="clear" w:color="auto" w:fill="FFFFFF"/>
          </w:rPr>
          <w:t>кобальту</w:t>
        </w:r>
      </w:hyperlink>
      <w:r w:rsidR="002B6D89" w:rsidRPr="002F128B">
        <w:rPr>
          <w:sz w:val="28"/>
          <w:szCs w:val="28"/>
          <w:shd w:val="clear" w:color="auto" w:fill="FFFFFF"/>
        </w:rPr>
        <w:t> з </w:t>
      </w:r>
      <w:proofErr w:type="spellStart"/>
      <w:r>
        <w:fldChar w:fldCharType="begin"/>
      </w:r>
      <w:r>
        <w:instrText>HYPERLINK "https://uk.wikipedia.org/wiki/%D0%90%D1%82%D0%BE%D0%BC%D0%BD%D0%B8%D0%B9_%D0%BD%D0%BE%D0%BC%D0%B5%D1%80" \o "Атомний номер"</w:instrText>
      </w:r>
      <w:r>
        <w:fldChar w:fldCharType="separate"/>
      </w:r>
      <w:r w:rsidR="002B6D89" w:rsidRPr="002F128B">
        <w:rPr>
          <w:rStyle w:val="a9"/>
          <w:color w:val="auto"/>
          <w:sz w:val="28"/>
          <w:szCs w:val="28"/>
          <w:u w:val="none"/>
          <w:shd w:val="clear" w:color="auto" w:fill="FFFFFF"/>
        </w:rPr>
        <w:t>атомним</w:t>
      </w:r>
      <w:proofErr w:type="spellEnd"/>
      <w:r w:rsidR="002B6D89" w:rsidRPr="002F128B">
        <w:rPr>
          <w:rStyle w:val="a9"/>
          <w:color w:val="auto"/>
          <w:sz w:val="28"/>
          <w:szCs w:val="28"/>
          <w:u w:val="none"/>
          <w:shd w:val="clear" w:color="auto" w:fill="FFFFFF"/>
        </w:rPr>
        <w:t xml:space="preserve"> номером</w:t>
      </w:r>
      <w:r>
        <w:rPr>
          <w:rStyle w:val="a9"/>
          <w:color w:val="auto"/>
          <w:sz w:val="28"/>
          <w:szCs w:val="28"/>
          <w:u w:val="none"/>
          <w:shd w:val="clear" w:color="auto" w:fill="FFFFFF"/>
        </w:rPr>
        <w:fldChar w:fldCharType="end"/>
      </w:r>
      <w:r w:rsidR="002B6D89" w:rsidRPr="002F128B">
        <w:rPr>
          <w:sz w:val="28"/>
          <w:szCs w:val="28"/>
          <w:shd w:val="clear" w:color="auto" w:fill="FFFFFF"/>
        </w:rPr>
        <w:t> 27 і </w:t>
      </w:r>
      <w:proofErr w:type="spellStart"/>
      <w:r>
        <w:fldChar w:fldCharType="begin"/>
      </w:r>
      <w:r>
        <w:instrText>HYPERLINK "https://uk.wikipedia.org/wiki/%D0%9C%D0%B0%D1%81%D0%BE%D0%B2%D0%B5_%D1%87%D0%B8%D1%81%D0%BB%D0%BE" \o "Масове число"</w:instrText>
      </w:r>
      <w:r>
        <w:fldChar w:fldCharType="separate"/>
      </w:r>
      <w:r w:rsidR="002B6D89" w:rsidRPr="002F128B">
        <w:rPr>
          <w:rStyle w:val="a9"/>
          <w:color w:val="auto"/>
          <w:sz w:val="28"/>
          <w:szCs w:val="28"/>
          <w:u w:val="none"/>
          <w:shd w:val="clear" w:color="auto" w:fill="FFFFFF"/>
        </w:rPr>
        <w:t>масовим</w:t>
      </w:r>
      <w:proofErr w:type="spellEnd"/>
      <w:r w:rsidR="002B6D89" w:rsidRPr="002F128B">
        <w:rPr>
          <w:rStyle w:val="a9"/>
          <w:color w:val="auto"/>
          <w:sz w:val="28"/>
          <w:szCs w:val="28"/>
          <w:u w:val="none"/>
          <w:shd w:val="clear" w:color="auto" w:fill="FFFFFF"/>
        </w:rPr>
        <w:t xml:space="preserve"> числом</w:t>
      </w:r>
      <w:r>
        <w:rPr>
          <w:rStyle w:val="a9"/>
          <w:color w:val="auto"/>
          <w:sz w:val="28"/>
          <w:szCs w:val="28"/>
          <w:u w:val="none"/>
          <w:shd w:val="clear" w:color="auto" w:fill="FFFFFF"/>
        </w:rPr>
        <w:fldChar w:fldCharType="end"/>
      </w:r>
      <w:r w:rsidR="002B6D89" w:rsidRPr="002F128B">
        <w:rPr>
          <w:sz w:val="28"/>
          <w:szCs w:val="28"/>
          <w:shd w:val="clear" w:color="auto" w:fill="FFFFFF"/>
        </w:rPr>
        <w:t> 60</w:t>
      </w:r>
      <w:r>
        <w:rPr>
          <w:sz w:val="28"/>
          <w:szCs w:val="28"/>
          <w:shd w:val="clear" w:color="auto" w:fill="FFFFFF"/>
          <w:lang w:val="uk-UA"/>
        </w:rPr>
        <w:t>;</w:t>
      </w:r>
    </w:p>
    <w:p w14:paraId="5519A390" w14:textId="77777777" w:rsidR="00C95256" w:rsidRPr="00C92A9A" w:rsidRDefault="00C92A9A" w:rsidP="00A75FEA">
      <w:pPr>
        <w:spacing w:line="360" w:lineRule="auto"/>
        <w:jc w:val="both"/>
        <w:rPr>
          <w:sz w:val="28"/>
          <w:szCs w:val="28"/>
          <w:lang w:val="uk-UA"/>
        </w:rPr>
      </w:pPr>
      <w:r w:rsidRPr="002F128B">
        <w:rPr>
          <w:sz w:val="28"/>
          <w:szCs w:val="28"/>
          <w:vertAlign w:val="superscript"/>
          <w:lang w:val="uk-UA"/>
        </w:rPr>
        <w:t>137</w:t>
      </w:r>
      <w:r w:rsidR="00C95256" w:rsidRPr="002F128B">
        <w:rPr>
          <w:sz w:val="28"/>
          <w:szCs w:val="28"/>
          <w:lang w:val="en-US"/>
        </w:rPr>
        <w:t>Cs</w:t>
      </w:r>
      <w:r w:rsidR="002B6D89" w:rsidRPr="002F128B">
        <w:rPr>
          <w:sz w:val="28"/>
          <w:szCs w:val="28"/>
        </w:rPr>
        <w:t xml:space="preserve"> </w:t>
      </w:r>
      <w:r w:rsidR="002B6D89" w:rsidRPr="002F128B">
        <w:rPr>
          <w:sz w:val="28"/>
          <w:szCs w:val="28"/>
          <w:lang w:val="uk-UA"/>
        </w:rPr>
        <w:t>–</w:t>
      </w:r>
      <w:r w:rsidR="002B6D89" w:rsidRPr="002F128B">
        <w:rPr>
          <w:sz w:val="28"/>
          <w:szCs w:val="28"/>
        </w:rPr>
        <w:t xml:space="preserve"> </w:t>
      </w:r>
      <w:hyperlink r:id="rId21" w:tooltip="Радіоактивність" w:history="1">
        <w:proofErr w:type="spellStart"/>
        <w:r w:rsidR="002B6D89" w:rsidRPr="002F128B">
          <w:rPr>
            <w:rStyle w:val="a9"/>
            <w:color w:val="auto"/>
            <w:sz w:val="28"/>
            <w:szCs w:val="28"/>
            <w:u w:val="none"/>
            <w:shd w:val="clear" w:color="auto" w:fill="FFFFFF"/>
          </w:rPr>
          <w:t>радіоактивний</w:t>
        </w:r>
        <w:proofErr w:type="spellEnd"/>
      </w:hyperlink>
      <w:r w:rsidR="002B6D89" w:rsidRPr="002F128B">
        <w:rPr>
          <w:sz w:val="28"/>
          <w:szCs w:val="28"/>
          <w:shd w:val="clear" w:color="auto" w:fill="FFFFFF"/>
        </w:rPr>
        <w:t> </w:t>
      </w:r>
      <w:proofErr w:type="spellStart"/>
      <w:r>
        <w:fldChar w:fldCharType="begin"/>
      </w:r>
      <w:r>
        <w:instrText>HYPERLINK "https://uk.wikipedia.org/wiki/%D0%9D%D1%83%D0%BA%D0%BB%D1%96%D0%B4" \o "Нуклід"</w:instrText>
      </w:r>
      <w:r>
        <w:fldChar w:fldCharType="separate"/>
      </w:r>
      <w:r w:rsidR="002B6D89" w:rsidRPr="002F128B">
        <w:rPr>
          <w:rStyle w:val="a9"/>
          <w:color w:val="auto"/>
          <w:sz w:val="28"/>
          <w:szCs w:val="28"/>
          <w:u w:val="none"/>
          <w:shd w:val="clear" w:color="auto" w:fill="FFFFFF"/>
        </w:rPr>
        <w:t>нуклід</w:t>
      </w:r>
      <w:proofErr w:type="spellEnd"/>
      <w:r>
        <w:rPr>
          <w:rStyle w:val="a9"/>
          <w:color w:val="auto"/>
          <w:sz w:val="28"/>
          <w:szCs w:val="28"/>
          <w:u w:val="none"/>
          <w:shd w:val="clear" w:color="auto" w:fill="FFFFFF"/>
        </w:rPr>
        <w:fldChar w:fldCharType="end"/>
      </w:r>
      <w:r w:rsidR="002B6D89" w:rsidRPr="002F128B">
        <w:rPr>
          <w:sz w:val="28"/>
          <w:szCs w:val="28"/>
          <w:shd w:val="clear" w:color="auto" w:fill="FFFFFF"/>
        </w:rPr>
        <w:t> </w:t>
      </w:r>
      <w:proofErr w:type="spellStart"/>
      <w:r>
        <w:fldChar w:fldCharType="begin"/>
      </w:r>
      <w:r>
        <w:instrText>HYPERLINK "https://uk.wikipedia.org/wiki/%D0%A5%D1%96%D0%BC%D1%96%D1%87%D0%BD%D0%B8%D0%B9_%D0%B5%D0%BB%D0%B5%D0%BC%D0%B5%D0%BD%D1%82" \o "Хімічний елемент"</w:instrText>
      </w:r>
      <w:r>
        <w:fldChar w:fldCharType="separate"/>
      </w:r>
      <w:r w:rsidR="002B6D89" w:rsidRPr="002F128B">
        <w:rPr>
          <w:rStyle w:val="a9"/>
          <w:color w:val="auto"/>
          <w:sz w:val="28"/>
          <w:szCs w:val="28"/>
          <w:u w:val="none"/>
          <w:shd w:val="clear" w:color="auto" w:fill="FFFFFF"/>
        </w:rPr>
        <w:t>хімічного</w:t>
      </w:r>
      <w:proofErr w:type="spellEnd"/>
      <w:r w:rsidR="002B6D89" w:rsidRPr="002F128B">
        <w:rPr>
          <w:rStyle w:val="a9"/>
          <w:color w:val="auto"/>
          <w:sz w:val="28"/>
          <w:szCs w:val="28"/>
          <w:u w:val="none"/>
          <w:shd w:val="clear" w:color="auto" w:fill="FFFFFF"/>
        </w:rPr>
        <w:t xml:space="preserve"> </w:t>
      </w:r>
      <w:proofErr w:type="spellStart"/>
      <w:r w:rsidR="002B6D89" w:rsidRPr="002F128B">
        <w:rPr>
          <w:rStyle w:val="a9"/>
          <w:color w:val="auto"/>
          <w:sz w:val="28"/>
          <w:szCs w:val="28"/>
          <w:u w:val="none"/>
          <w:shd w:val="clear" w:color="auto" w:fill="FFFFFF"/>
        </w:rPr>
        <w:t>елемента</w:t>
      </w:r>
      <w:proofErr w:type="spellEnd"/>
      <w:r>
        <w:rPr>
          <w:rStyle w:val="a9"/>
          <w:color w:val="auto"/>
          <w:sz w:val="28"/>
          <w:szCs w:val="28"/>
          <w:u w:val="none"/>
          <w:shd w:val="clear" w:color="auto" w:fill="FFFFFF"/>
        </w:rPr>
        <w:fldChar w:fldCharType="end"/>
      </w:r>
      <w:r w:rsidR="002B6D89" w:rsidRPr="002F128B">
        <w:rPr>
          <w:sz w:val="28"/>
          <w:szCs w:val="28"/>
          <w:shd w:val="clear" w:color="auto" w:fill="FFFFFF"/>
        </w:rPr>
        <w:t> </w:t>
      </w:r>
      <w:proofErr w:type="spellStart"/>
      <w:r>
        <w:fldChar w:fldCharType="begin"/>
      </w:r>
      <w:r>
        <w:instrText>HYPERLINK "https://uk.wikipedia.org/wiki/%D0%A6%D0%B5%D0%B7%D1%96%D0%B9" \o "Цезій"</w:instrText>
      </w:r>
      <w:r>
        <w:fldChar w:fldCharType="separate"/>
      </w:r>
      <w:r w:rsidR="002B6D89" w:rsidRPr="002F128B">
        <w:rPr>
          <w:rStyle w:val="a9"/>
          <w:color w:val="auto"/>
          <w:sz w:val="28"/>
          <w:szCs w:val="28"/>
          <w:u w:val="none"/>
          <w:shd w:val="clear" w:color="auto" w:fill="FFFFFF"/>
        </w:rPr>
        <w:t>цезію</w:t>
      </w:r>
      <w:proofErr w:type="spellEnd"/>
      <w:r>
        <w:rPr>
          <w:rStyle w:val="a9"/>
          <w:color w:val="auto"/>
          <w:sz w:val="28"/>
          <w:szCs w:val="28"/>
          <w:u w:val="none"/>
          <w:shd w:val="clear" w:color="auto" w:fill="FFFFFF"/>
        </w:rPr>
        <w:fldChar w:fldCharType="end"/>
      </w:r>
      <w:r w:rsidR="002B6D89" w:rsidRPr="002F128B">
        <w:rPr>
          <w:sz w:val="28"/>
          <w:szCs w:val="28"/>
          <w:shd w:val="clear" w:color="auto" w:fill="FFFFFF"/>
        </w:rPr>
        <w:t> з </w:t>
      </w:r>
      <w:proofErr w:type="spellStart"/>
      <w:r>
        <w:fldChar w:fldCharType="begin"/>
      </w:r>
      <w:r>
        <w:instrText>HYPERLINK "https://uk.wikipedia.org/wiki/%D0%90%D1%82%D0%BE%D0%BC%D0%BD%D0%B8%D0%B9_%D0%BD%D0%BE%D0%BC%D0%B5%D1%80" \o "Атомний номер"</w:instrText>
      </w:r>
      <w:r>
        <w:fldChar w:fldCharType="separate"/>
      </w:r>
      <w:r w:rsidR="002B6D89" w:rsidRPr="002F128B">
        <w:rPr>
          <w:rStyle w:val="a9"/>
          <w:color w:val="auto"/>
          <w:sz w:val="28"/>
          <w:szCs w:val="28"/>
          <w:u w:val="none"/>
          <w:shd w:val="clear" w:color="auto" w:fill="FFFFFF"/>
        </w:rPr>
        <w:t>атомним</w:t>
      </w:r>
      <w:proofErr w:type="spellEnd"/>
      <w:r w:rsidR="002B6D89" w:rsidRPr="002F128B">
        <w:rPr>
          <w:rStyle w:val="a9"/>
          <w:color w:val="auto"/>
          <w:sz w:val="28"/>
          <w:szCs w:val="28"/>
          <w:u w:val="none"/>
          <w:shd w:val="clear" w:color="auto" w:fill="FFFFFF"/>
        </w:rPr>
        <w:t xml:space="preserve"> номером</w:t>
      </w:r>
      <w:r>
        <w:rPr>
          <w:rStyle w:val="a9"/>
          <w:color w:val="auto"/>
          <w:sz w:val="28"/>
          <w:szCs w:val="28"/>
          <w:u w:val="none"/>
          <w:shd w:val="clear" w:color="auto" w:fill="FFFFFF"/>
        </w:rPr>
        <w:fldChar w:fldCharType="end"/>
      </w:r>
      <w:r w:rsidR="002B6D89" w:rsidRPr="002F128B">
        <w:rPr>
          <w:sz w:val="28"/>
          <w:szCs w:val="28"/>
          <w:shd w:val="clear" w:color="auto" w:fill="FFFFFF"/>
        </w:rPr>
        <w:t> 55 і </w:t>
      </w:r>
      <w:proofErr w:type="spellStart"/>
      <w:r>
        <w:fldChar w:fldCharType="begin"/>
      </w:r>
      <w:r>
        <w:instrText>HYPERLINK "https://uk.wikipedia.org/wiki/%D0%9C%D0%B0%D1%81%D0%BE%D0%B2%D0%B5_%D1%87%D0%B8%D1%81%D0%BB%D0%BE" \o "Масове число"</w:instrText>
      </w:r>
      <w:r>
        <w:fldChar w:fldCharType="separate"/>
      </w:r>
      <w:r w:rsidR="002B6D89" w:rsidRPr="002F128B">
        <w:rPr>
          <w:rStyle w:val="a9"/>
          <w:color w:val="auto"/>
          <w:sz w:val="28"/>
          <w:szCs w:val="28"/>
          <w:u w:val="none"/>
          <w:shd w:val="clear" w:color="auto" w:fill="FFFFFF"/>
        </w:rPr>
        <w:t>масовим</w:t>
      </w:r>
      <w:proofErr w:type="spellEnd"/>
      <w:r w:rsidR="002B6D89" w:rsidRPr="002F128B">
        <w:rPr>
          <w:rStyle w:val="a9"/>
          <w:color w:val="auto"/>
          <w:sz w:val="28"/>
          <w:szCs w:val="28"/>
          <w:u w:val="none"/>
          <w:shd w:val="clear" w:color="auto" w:fill="FFFFFF"/>
        </w:rPr>
        <w:t xml:space="preserve"> числом</w:t>
      </w:r>
      <w:r>
        <w:rPr>
          <w:rStyle w:val="a9"/>
          <w:color w:val="auto"/>
          <w:sz w:val="28"/>
          <w:szCs w:val="28"/>
          <w:u w:val="none"/>
          <w:shd w:val="clear" w:color="auto" w:fill="FFFFFF"/>
        </w:rPr>
        <w:fldChar w:fldCharType="end"/>
      </w:r>
      <w:r w:rsidR="002B6D89" w:rsidRPr="002F128B">
        <w:rPr>
          <w:sz w:val="28"/>
          <w:szCs w:val="28"/>
          <w:shd w:val="clear" w:color="auto" w:fill="FFFFFF"/>
        </w:rPr>
        <w:t> 137</w:t>
      </w:r>
      <w:r>
        <w:rPr>
          <w:sz w:val="28"/>
          <w:szCs w:val="28"/>
          <w:shd w:val="clear" w:color="auto" w:fill="FFFFFF"/>
          <w:lang w:val="uk-UA"/>
        </w:rPr>
        <w:t>;</w:t>
      </w:r>
    </w:p>
    <w:p w14:paraId="53A4BCC1" w14:textId="77777777" w:rsidR="00C12069" w:rsidRPr="002F128B" w:rsidRDefault="00C12069" w:rsidP="00C12069">
      <w:pPr>
        <w:spacing w:line="360" w:lineRule="auto"/>
        <w:jc w:val="both"/>
        <w:rPr>
          <w:color w:val="000000"/>
          <w:sz w:val="28"/>
          <w:szCs w:val="28"/>
          <w:lang w:val="uk-UA"/>
        </w:rPr>
      </w:pPr>
      <w:r w:rsidRPr="002F128B">
        <w:rPr>
          <w:color w:val="000000"/>
          <w:sz w:val="28"/>
          <w:szCs w:val="28"/>
          <w:lang w:val="en-US"/>
        </w:rPr>
        <w:t>G</w:t>
      </w:r>
      <w:proofErr w:type="spellStart"/>
      <w:r w:rsidRPr="002F128B">
        <w:rPr>
          <w:color w:val="000000"/>
          <w:sz w:val="28"/>
          <w:szCs w:val="28"/>
          <w:lang w:val="uk-UA"/>
        </w:rPr>
        <w:t>aP</w:t>
      </w:r>
      <w:proofErr w:type="spellEnd"/>
      <w:r w:rsidRPr="002F128B">
        <w:rPr>
          <w:color w:val="000000"/>
          <w:sz w:val="28"/>
          <w:szCs w:val="28"/>
          <w:lang w:val="uk-UA"/>
        </w:rPr>
        <w:t xml:space="preserve"> </w:t>
      </w:r>
      <w:r w:rsidRPr="002F128B">
        <w:rPr>
          <w:sz w:val="28"/>
          <w:szCs w:val="28"/>
          <w:lang w:val="uk-UA"/>
        </w:rPr>
        <w:t>– Фосфід галію</w:t>
      </w:r>
      <w:r w:rsidR="00C92A9A">
        <w:rPr>
          <w:sz w:val="28"/>
          <w:szCs w:val="28"/>
          <w:lang w:val="uk-UA"/>
        </w:rPr>
        <w:t>;</w:t>
      </w:r>
    </w:p>
    <w:p w14:paraId="71EA1219" w14:textId="77777777" w:rsidR="00C12069" w:rsidRPr="002F128B" w:rsidRDefault="00C12069" w:rsidP="00C12069">
      <w:pPr>
        <w:spacing w:line="360" w:lineRule="auto"/>
        <w:jc w:val="both"/>
        <w:rPr>
          <w:color w:val="000000"/>
          <w:sz w:val="28"/>
          <w:szCs w:val="28"/>
          <w:lang w:val="uk-UA"/>
        </w:rPr>
      </w:pPr>
      <w:proofErr w:type="spellStart"/>
      <w:r w:rsidRPr="002F128B">
        <w:rPr>
          <w:color w:val="000000"/>
          <w:sz w:val="28"/>
          <w:szCs w:val="28"/>
          <w:lang w:val="uk-UA"/>
        </w:rPr>
        <w:t>GaAsP</w:t>
      </w:r>
      <w:proofErr w:type="spellEnd"/>
      <w:r w:rsidRPr="002F128B">
        <w:rPr>
          <w:color w:val="000000"/>
          <w:sz w:val="28"/>
          <w:szCs w:val="28"/>
          <w:lang w:val="uk-UA"/>
        </w:rPr>
        <w:t xml:space="preserve"> </w:t>
      </w:r>
      <w:r w:rsidRPr="002F128B">
        <w:rPr>
          <w:sz w:val="28"/>
          <w:szCs w:val="28"/>
          <w:lang w:val="uk-UA"/>
        </w:rPr>
        <w:t>– Арсенід-фосфід галію</w:t>
      </w:r>
      <w:r w:rsidR="00C92A9A">
        <w:rPr>
          <w:sz w:val="28"/>
          <w:szCs w:val="28"/>
          <w:lang w:val="uk-UA"/>
        </w:rPr>
        <w:t>;</w:t>
      </w:r>
    </w:p>
    <w:p w14:paraId="3BC54F0E" w14:textId="77777777" w:rsidR="00C12069" w:rsidRPr="002F128B" w:rsidRDefault="00C12069" w:rsidP="00C12069">
      <w:pPr>
        <w:spacing w:line="360" w:lineRule="auto"/>
        <w:jc w:val="both"/>
        <w:rPr>
          <w:color w:val="000000"/>
          <w:sz w:val="28"/>
          <w:szCs w:val="28"/>
          <w:lang w:val="uk-UA"/>
        </w:rPr>
      </w:pPr>
      <w:r w:rsidRPr="002F128B">
        <w:rPr>
          <w:color w:val="000000"/>
          <w:sz w:val="28"/>
          <w:szCs w:val="28"/>
          <w:lang w:val="uk-UA"/>
        </w:rPr>
        <w:t>I</w:t>
      </w:r>
      <w:proofErr w:type="spellStart"/>
      <w:r w:rsidRPr="002F128B">
        <w:rPr>
          <w:color w:val="000000"/>
          <w:sz w:val="28"/>
          <w:szCs w:val="28"/>
          <w:lang w:val="en-US"/>
        </w:rPr>
        <w:t>nGaN</w:t>
      </w:r>
      <w:proofErr w:type="spellEnd"/>
      <w:r w:rsidRPr="002F128B">
        <w:rPr>
          <w:color w:val="000000"/>
          <w:sz w:val="28"/>
          <w:szCs w:val="28"/>
          <w:lang w:val="uk-UA"/>
        </w:rPr>
        <w:t xml:space="preserve"> </w:t>
      </w:r>
      <w:r w:rsidRPr="002F128B">
        <w:rPr>
          <w:color w:val="000000"/>
          <w:sz w:val="28"/>
          <w:szCs w:val="28"/>
          <w:lang w:val="uk-UA"/>
        </w:rPr>
        <w:softHyphen/>
      </w:r>
      <w:r w:rsidRPr="002F128B">
        <w:rPr>
          <w:sz w:val="28"/>
          <w:szCs w:val="28"/>
          <w:lang w:val="uk-UA"/>
        </w:rPr>
        <w:t xml:space="preserve">– </w:t>
      </w:r>
      <w:proofErr w:type="spellStart"/>
      <w:r w:rsidRPr="002F128B">
        <w:rPr>
          <w:sz w:val="28"/>
          <w:szCs w:val="28"/>
          <w:lang w:val="uk-UA"/>
        </w:rPr>
        <w:t>Індіум-галіум</w:t>
      </w:r>
      <w:proofErr w:type="spellEnd"/>
      <w:r w:rsidRPr="002F128B">
        <w:rPr>
          <w:sz w:val="28"/>
          <w:szCs w:val="28"/>
          <w:lang w:val="uk-UA"/>
        </w:rPr>
        <w:t xml:space="preserve"> нітрид</w:t>
      </w:r>
      <w:r w:rsidR="00C92A9A">
        <w:rPr>
          <w:sz w:val="28"/>
          <w:szCs w:val="28"/>
          <w:lang w:val="uk-UA"/>
        </w:rPr>
        <w:t>;</w:t>
      </w:r>
    </w:p>
    <w:p w14:paraId="1B769D3C" w14:textId="77777777" w:rsidR="00C12069" w:rsidRPr="002F128B" w:rsidRDefault="00C12069" w:rsidP="00C12069">
      <w:pPr>
        <w:spacing w:line="360" w:lineRule="auto"/>
        <w:jc w:val="both"/>
        <w:rPr>
          <w:sz w:val="28"/>
          <w:szCs w:val="28"/>
          <w:lang w:val="uk-UA"/>
        </w:rPr>
      </w:pPr>
      <w:proofErr w:type="spellStart"/>
      <w:r w:rsidRPr="002F128B">
        <w:rPr>
          <w:sz w:val="28"/>
          <w:szCs w:val="28"/>
          <w:lang w:val="uk-UA"/>
        </w:rPr>
        <w:t>YAG</w:t>
      </w:r>
      <w:proofErr w:type="spellEnd"/>
      <w:r w:rsidRPr="002F128B">
        <w:rPr>
          <w:sz w:val="28"/>
          <w:szCs w:val="28"/>
          <w:lang w:val="uk-UA"/>
        </w:rPr>
        <w:t xml:space="preserve"> </w:t>
      </w:r>
      <w:r w:rsidRPr="002F128B">
        <w:rPr>
          <w:color w:val="000000"/>
          <w:sz w:val="28"/>
          <w:szCs w:val="28"/>
          <w:lang w:val="uk-UA"/>
        </w:rPr>
        <w:softHyphen/>
      </w:r>
      <w:r w:rsidRPr="002F128B">
        <w:rPr>
          <w:sz w:val="28"/>
          <w:szCs w:val="28"/>
          <w:lang w:val="uk-UA"/>
        </w:rPr>
        <w:t xml:space="preserve">–  </w:t>
      </w:r>
      <w:proofErr w:type="spellStart"/>
      <w:r w:rsidRPr="002F128B">
        <w:rPr>
          <w:sz w:val="28"/>
          <w:szCs w:val="28"/>
          <w:lang w:val="uk-UA"/>
        </w:rPr>
        <w:t>Ітрієво</w:t>
      </w:r>
      <w:proofErr w:type="spellEnd"/>
      <w:r w:rsidRPr="002F128B">
        <w:rPr>
          <w:sz w:val="28"/>
          <w:szCs w:val="28"/>
          <w:lang w:val="uk-UA"/>
        </w:rPr>
        <w:t>-алюмінієвий гранат</w:t>
      </w:r>
      <w:r w:rsidR="00C92A9A">
        <w:rPr>
          <w:sz w:val="28"/>
          <w:szCs w:val="28"/>
          <w:lang w:val="uk-UA"/>
        </w:rPr>
        <w:t>;</w:t>
      </w:r>
    </w:p>
    <w:p w14:paraId="307AD5C6" w14:textId="77777777" w:rsidR="00C95256" w:rsidRPr="00C92A9A" w:rsidRDefault="00C95256" w:rsidP="00A75FEA">
      <w:pPr>
        <w:spacing w:line="360" w:lineRule="auto"/>
        <w:jc w:val="both"/>
        <w:rPr>
          <w:sz w:val="28"/>
          <w:szCs w:val="28"/>
          <w:lang w:val="uk-UA"/>
        </w:rPr>
      </w:pPr>
      <w:proofErr w:type="spellStart"/>
      <w:r w:rsidRPr="002F128B">
        <w:rPr>
          <w:sz w:val="28"/>
          <w:szCs w:val="28"/>
          <w:lang w:val="uk-UA"/>
        </w:rPr>
        <w:t>UV</w:t>
      </w:r>
      <w:proofErr w:type="spellEnd"/>
      <w:r w:rsidR="002B6D89" w:rsidRPr="002F128B">
        <w:rPr>
          <w:sz w:val="28"/>
          <w:szCs w:val="28"/>
          <w:lang w:val="uk-UA"/>
        </w:rPr>
        <w:t xml:space="preserve"> – </w:t>
      </w:r>
      <w:r w:rsidR="002B6D89" w:rsidRPr="002F128B">
        <w:rPr>
          <w:sz w:val="28"/>
          <w:szCs w:val="28"/>
          <w:lang w:val="en-US"/>
        </w:rPr>
        <w:t>Ultra violet</w:t>
      </w:r>
      <w:r w:rsidR="00C92A9A">
        <w:rPr>
          <w:sz w:val="28"/>
          <w:szCs w:val="28"/>
          <w:lang w:val="uk-UA"/>
        </w:rPr>
        <w:t>;</w:t>
      </w:r>
    </w:p>
    <w:p w14:paraId="7367D1A3" w14:textId="77777777" w:rsidR="009429F2" w:rsidRPr="002F128B" w:rsidRDefault="00C95256" w:rsidP="00A75FEA">
      <w:pPr>
        <w:spacing w:line="360" w:lineRule="auto"/>
        <w:jc w:val="both"/>
        <w:rPr>
          <w:sz w:val="28"/>
          <w:szCs w:val="28"/>
          <w:lang w:val="uk-UA"/>
        </w:rPr>
      </w:pPr>
      <w:proofErr w:type="spellStart"/>
      <w:r w:rsidRPr="002F128B">
        <w:rPr>
          <w:sz w:val="28"/>
          <w:szCs w:val="28"/>
          <w:lang w:val="uk-UA"/>
        </w:rPr>
        <w:t>LED</w:t>
      </w:r>
      <w:proofErr w:type="spellEnd"/>
      <w:r w:rsidR="002B6D89" w:rsidRPr="002F128B">
        <w:rPr>
          <w:sz w:val="28"/>
          <w:szCs w:val="28"/>
          <w:lang w:val="uk-UA"/>
        </w:rPr>
        <w:t xml:space="preserve"> – </w:t>
      </w:r>
      <w:r w:rsidR="002B6D89" w:rsidRPr="002F128B">
        <w:rPr>
          <w:bCs/>
          <w:sz w:val="28"/>
          <w:szCs w:val="28"/>
          <w:shd w:val="clear" w:color="auto" w:fill="FFFFFF"/>
          <w:lang w:val="en-US"/>
        </w:rPr>
        <w:t>light-emitting diode</w:t>
      </w:r>
      <w:r w:rsidR="00C92A9A">
        <w:rPr>
          <w:bCs/>
          <w:sz w:val="28"/>
          <w:szCs w:val="28"/>
          <w:shd w:val="clear" w:color="auto" w:fill="FFFFFF"/>
          <w:lang w:val="uk-UA"/>
        </w:rPr>
        <w:t>;</w:t>
      </w:r>
      <w:r w:rsidR="009429F2" w:rsidRPr="002F128B">
        <w:rPr>
          <w:sz w:val="28"/>
          <w:szCs w:val="28"/>
          <w:lang w:val="uk-UA"/>
        </w:rPr>
        <w:t xml:space="preserve"> </w:t>
      </w:r>
    </w:p>
    <w:p w14:paraId="70E249B5" w14:textId="77777777" w:rsidR="00C12069" w:rsidRPr="00C92A9A" w:rsidRDefault="00C12069" w:rsidP="00C12069">
      <w:pPr>
        <w:pStyle w:val="HTML"/>
        <w:shd w:val="clear" w:color="auto" w:fill="FFFFFF"/>
        <w:spacing w:line="360" w:lineRule="auto"/>
        <w:jc w:val="both"/>
        <w:rPr>
          <w:rFonts w:ascii="Times New Roman" w:hAnsi="Times New Roman" w:cs="Times New Roman"/>
          <w:sz w:val="28"/>
          <w:szCs w:val="28"/>
          <w:lang w:val="uk-UA"/>
        </w:rPr>
      </w:pPr>
      <w:proofErr w:type="spellStart"/>
      <w:r w:rsidRPr="002F128B">
        <w:rPr>
          <w:rFonts w:ascii="Times New Roman" w:hAnsi="Times New Roman" w:cs="Times New Roman"/>
          <w:color w:val="000000"/>
          <w:sz w:val="28"/>
          <w:szCs w:val="28"/>
          <w:lang w:val="en-US"/>
        </w:rPr>
        <w:t>CFL</w:t>
      </w:r>
      <w:proofErr w:type="spellEnd"/>
      <w:r w:rsidRPr="002F128B">
        <w:rPr>
          <w:rFonts w:ascii="Times New Roman" w:hAnsi="Times New Roman" w:cs="Times New Roman"/>
          <w:color w:val="000000"/>
          <w:sz w:val="28"/>
          <w:szCs w:val="28"/>
          <w:lang w:val="uk-UA"/>
        </w:rPr>
        <w:t xml:space="preserve"> </w:t>
      </w:r>
      <w:r w:rsidRPr="002F128B">
        <w:rPr>
          <w:rFonts w:ascii="Times New Roman" w:hAnsi="Times New Roman" w:cs="Times New Roman"/>
          <w:color w:val="000000"/>
          <w:sz w:val="28"/>
          <w:szCs w:val="28"/>
          <w:lang w:val="uk-UA"/>
        </w:rPr>
        <w:softHyphen/>
      </w:r>
      <w:r w:rsidRPr="002F128B">
        <w:rPr>
          <w:rFonts w:ascii="Times New Roman" w:hAnsi="Times New Roman" w:cs="Times New Roman"/>
          <w:sz w:val="28"/>
          <w:szCs w:val="28"/>
          <w:lang w:val="uk-UA"/>
        </w:rPr>
        <w:t>–</w:t>
      </w:r>
      <w:r w:rsidRPr="002F128B">
        <w:rPr>
          <w:rFonts w:ascii="Times New Roman" w:hAnsi="Times New Roman" w:cs="Times New Roman"/>
          <w:color w:val="000000"/>
          <w:sz w:val="28"/>
          <w:szCs w:val="28"/>
          <w:lang w:val="uk-UA"/>
        </w:rPr>
        <w:t xml:space="preserve"> </w:t>
      </w:r>
      <w:r w:rsidRPr="002F128B">
        <w:rPr>
          <w:rFonts w:ascii="Times New Roman" w:hAnsi="Times New Roman" w:cs="Times New Roman"/>
          <w:sz w:val="28"/>
          <w:szCs w:val="28"/>
          <w:lang w:val="en-US"/>
        </w:rPr>
        <w:t>compact</w:t>
      </w:r>
      <w:r w:rsidRPr="002F128B">
        <w:rPr>
          <w:rFonts w:ascii="Times New Roman" w:hAnsi="Times New Roman" w:cs="Times New Roman"/>
          <w:sz w:val="28"/>
          <w:szCs w:val="28"/>
          <w:lang w:val="uk-UA"/>
        </w:rPr>
        <w:t xml:space="preserve"> </w:t>
      </w:r>
      <w:r w:rsidRPr="002F128B">
        <w:rPr>
          <w:rFonts w:ascii="Times New Roman" w:hAnsi="Times New Roman" w:cs="Times New Roman"/>
          <w:sz w:val="28"/>
          <w:szCs w:val="28"/>
          <w:lang w:val="en-US"/>
        </w:rPr>
        <w:t>fluorescent</w:t>
      </w:r>
      <w:r w:rsidRPr="002F128B">
        <w:rPr>
          <w:rFonts w:ascii="Times New Roman" w:hAnsi="Times New Roman" w:cs="Times New Roman"/>
          <w:sz w:val="28"/>
          <w:szCs w:val="28"/>
          <w:lang w:val="uk-UA"/>
        </w:rPr>
        <w:t xml:space="preserve"> </w:t>
      </w:r>
      <w:r w:rsidRPr="002F128B">
        <w:rPr>
          <w:rFonts w:ascii="Times New Roman" w:hAnsi="Times New Roman" w:cs="Times New Roman"/>
          <w:sz w:val="28"/>
          <w:szCs w:val="28"/>
          <w:lang w:val="en-US"/>
        </w:rPr>
        <w:t>lamp</w:t>
      </w:r>
      <w:r w:rsidR="00C92A9A">
        <w:rPr>
          <w:rFonts w:ascii="Times New Roman" w:hAnsi="Times New Roman" w:cs="Times New Roman"/>
          <w:sz w:val="28"/>
          <w:szCs w:val="28"/>
          <w:lang w:val="uk-UA"/>
        </w:rPr>
        <w:t>;</w:t>
      </w:r>
    </w:p>
    <w:p w14:paraId="34328962" w14:textId="77777777" w:rsidR="00C12069" w:rsidRPr="00C92A9A" w:rsidRDefault="00C12069" w:rsidP="00C12069">
      <w:pPr>
        <w:pStyle w:val="HTML"/>
        <w:shd w:val="clear" w:color="auto" w:fill="FFFFFF"/>
        <w:spacing w:line="360" w:lineRule="auto"/>
        <w:jc w:val="both"/>
        <w:rPr>
          <w:rFonts w:ascii="Times New Roman" w:hAnsi="Times New Roman" w:cs="Times New Roman"/>
          <w:color w:val="000000"/>
          <w:sz w:val="28"/>
          <w:szCs w:val="28"/>
          <w:lang w:val="uk-UA"/>
        </w:rPr>
      </w:pPr>
      <w:r w:rsidRPr="002F128B">
        <w:rPr>
          <w:rFonts w:ascii="Times New Roman" w:hAnsi="Times New Roman" w:cs="Times New Roman"/>
          <w:sz w:val="28"/>
          <w:szCs w:val="28"/>
          <w:lang w:val="uk-UA"/>
        </w:rPr>
        <w:t xml:space="preserve">MCL – </w:t>
      </w:r>
      <w:r w:rsidRPr="002F128B">
        <w:rPr>
          <w:rFonts w:ascii="Times New Roman" w:hAnsi="Times New Roman" w:cs="Times New Roman"/>
          <w:sz w:val="28"/>
          <w:szCs w:val="28"/>
          <w:lang w:val="en-US"/>
        </w:rPr>
        <w:t>Micro</w:t>
      </w:r>
      <w:r w:rsidRPr="002F128B">
        <w:rPr>
          <w:rFonts w:ascii="Times New Roman" w:hAnsi="Times New Roman" w:cs="Times New Roman"/>
          <w:sz w:val="28"/>
          <w:szCs w:val="28"/>
          <w:lang w:val="uk-UA"/>
        </w:rPr>
        <w:t xml:space="preserve"> </w:t>
      </w:r>
      <w:r w:rsidRPr="002F128B">
        <w:rPr>
          <w:rFonts w:ascii="Times New Roman" w:hAnsi="Times New Roman" w:cs="Times New Roman"/>
          <w:sz w:val="28"/>
          <w:szCs w:val="28"/>
          <w:lang w:val="en-US"/>
        </w:rPr>
        <w:t>Cathode Luminescence</w:t>
      </w:r>
      <w:r w:rsidR="00C92A9A">
        <w:rPr>
          <w:rFonts w:ascii="Times New Roman" w:hAnsi="Times New Roman" w:cs="Times New Roman"/>
          <w:sz w:val="28"/>
          <w:szCs w:val="28"/>
          <w:lang w:val="uk-UA"/>
        </w:rPr>
        <w:t>;</w:t>
      </w:r>
    </w:p>
    <w:p w14:paraId="11CD4C59" w14:textId="77777777" w:rsidR="00C95256" w:rsidRPr="002F128B" w:rsidRDefault="009429F2" w:rsidP="00A75FEA">
      <w:pPr>
        <w:spacing w:line="360" w:lineRule="auto"/>
        <w:jc w:val="both"/>
        <w:rPr>
          <w:sz w:val="28"/>
          <w:szCs w:val="28"/>
          <w:lang w:val="uk-UA"/>
        </w:rPr>
      </w:pPr>
      <w:r w:rsidRPr="002F128B">
        <w:rPr>
          <w:sz w:val="28"/>
          <w:szCs w:val="28"/>
          <w:lang w:val="uk-UA"/>
        </w:rPr>
        <w:t xml:space="preserve">нм – </w:t>
      </w:r>
      <w:r w:rsidRPr="002F128B">
        <w:rPr>
          <w:sz w:val="28"/>
          <w:szCs w:val="28"/>
          <w:shd w:val="clear" w:color="auto" w:fill="FFFFFF"/>
          <w:lang w:val="uk-UA"/>
        </w:rPr>
        <w:t>одиниця вимірювання</w:t>
      </w:r>
      <w:r w:rsidRPr="002F128B">
        <w:rPr>
          <w:sz w:val="28"/>
          <w:szCs w:val="28"/>
          <w:shd w:val="clear" w:color="auto" w:fill="FFFFFF"/>
        </w:rPr>
        <w:t> </w:t>
      </w:r>
      <w:hyperlink r:id="rId22" w:tooltip="Відстань" w:history="1">
        <w:r w:rsidRPr="002F128B">
          <w:rPr>
            <w:rStyle w:val="a9"/>
            <w:color w:val="auto"/>
            <w:sz w:val="28"/>
            <w:szCs w:val="28"/>
            <w:u w:val="none"/>
            <w:shd w:val="clear" w:color="auto" w:fill="FFFFFF"/>
            <w:lang w:val="uk-UA"/>
          </w:rPr>
          <w:t>відстані</w:t>
        </w:r>
      </w:hyperlink>
      <w:r w:rsidRPr="002F128B">
        <w:rPr>
          <w:sz w:val="28"/>
          <w:szCs w:val="28"/>
          <w:shd w:val="clear" w:color="auto" w:fill="FFFFFF"/>
          <w:lang w:val="uk-UA"/>
        </w:rPr>
        <w:t>, дорівнює 1×</w:t>
      </w:r>
      <w:r w:rsidRPr="002F128B">
        <w:rPr>
          <w:sz w:val="28"/>
          <w:szCs w:val="28"/>
          <w:shd w:val="clear" w:color="auto" w:fill="FFFFFF"/>
        </w:rPr>
        <w:t> </w:t>
      </w:r>
      <w:r w:rsidRPr="002F128B">
        <w:rPr>
          <w:sz w:val="28"/>
          <w:szCs w:val="28"/>
          <w:shd w:val="clear" w:color="auto" w:fill="FFFFFF"/>
          <w:lang w:val="uk-UA"/>
        </w:rPr>
        <w:t>10</w:t>
      </w:r>
      <w:r w:rsidRPr="002F128B">
        <w:rPr>
          <w:sz w:val="28"/>
          <w:szCs w:val="28"/>
          <w:shd w:val="clear" w:color="auto" w:fill="FFFFFF"/>
          <w:vertAlign w:val="superscript"/>
          <w:lang w:val="uk-UA"/>
        </w:rPr>
        <w:t>-9</w:t>
      </w:r>
      <w:r w:rsidRPr="002F128B">
        <w:rPr>
          <w:sz w:val="28"/>
          <w:szCs w:val="28"/>
          <w:shd w:val="clear" w:color="auto" w:fill="FFFFFF"/>
        </w:rPr>
        <w:t> </w:t>
      </w:r>
      <w:hyperlink r:id="rId23" w:tooltip="Метр" w:history="1">
        <w:r w:rsidRPr="002F128B">
          <w:rPr>
            <w:rStyle w:val="a9"/>
            <w:color w:val="auto"/>
            <w:sz w:val="28"/>
            <w:szCs w:val="28"/>
            <w:u w:val="none"/>
            <w:shd w:val="clear" w:color="auto" w:fill="FFFFFF"/>
            <w:lang w:val="uk-UA"/>
          </w:rPr>
          <w:t>метра</w:t>
        </w:r>
      </w:hyperlink>
      <w:r w:rsidR="00C92A9A">
        <w:rPr>
          <w:rStyle w:val="a9"/>
          <w:color w:val="auto"/>
          <w:sz w:val="28"/>
          <w:szCs w:val="28"/>
          <w:u w:val="none"/>
          <w:shd w:val="clear" w:color="auto" w:fill="FFFFFF"/>
          <w:lang w:val="uk-UA"/>
        </w:rPr>
        <w:t>;</w:t>
      </w:r>
    </w:p>
    <w:p w14:paraId="0BF69A59" w14:textId="77777777" w:rsidR="009A7715" w:rsidRPr="002F128B" w:rsidRDefault="00C95256" w:rsidP="00A75FEA">
      <w:pPr>
        <w:spacing w:line="360" w:lineRule="auto"/>
        <w:jc w:val="both"/>
        <w:rPr>
          <w:sz w:val="28"/>
          <w:szCs w:val="28"/>
          <w:shd w:val="clear" w:color="auto" w:fill="FFFFFF"/>
          <w:lang w:val="uk-UA"/>
        </w:rPr>
      </w:pPr>
      <w:proofErr w:type="spellStart"/>
      <w:r w:rsidRPr="002F128B">
        <w:rPr>
          <w:sz w:val="28"/>
          <w:szCs w:val="28"/>
          <w:lang w:val="uk-UA"/>
        </w:rPr>
        <w:t>Гр</w:t>
      </w:r>
      <w:proofErr w:type="spellEnd"/>
      <w:r w:rsidR="002B6D89" w:rsidRPr="002F128B">
        <w:rPr>
          <w:sz w:val="28"/>
          <w:szCs w:val="28"/>
          <w:lang w:val="uk-UA"/>
        </w:rPr>
        <w:t xml:space="preserve"> – </w:t>
      </w:r>
      <w:r w:rsidR="007C6010" w:rsidRPr="002F128B">
        <w:rPr>
          <w:sz w:val="28"/>
          <w:szCs w:val="28"/>
          <w:shd w:val="clear" w:color="auto" w:fill="FFFFFF"/>
        </w:rPr>
        <w:t> </w:t>
      </w:r>
      <w:hyperlink r:id="rId24" w:tooltip="Одиниця вимірювання" w:history="1">
        <w:r w:rsidR="007C6010" w:rsidRPr="002F128B">
          <w:rPr>
            <w:rStyle w:val="a9"/>
            <w:color w:val="auto"/>
            <w:sz w:val="28"/>
            <w:szCs w:val="28"/>
            <w:u w:val="none"/>
            <w:shd w:val="clear" w:color="auto" w:fill="FFFFFF"/>
            <w:lang w:val="uk-UA"/>
          </w:rPr>
          <w:t>одиниця вимірювання</w:t>
        </w:r>
      </w:hyperlink>
      <w:r w:rsidR="007C6010" w:rsidRPr="002F128B">
        <w:rPr>
          <w:sz w:val="28"/>
          <w:szCs w:val="28"/>
          <w:shd w:val="clear" w:color="auto" w:fill="FFFFFF"/>
        </w:rPr>
        <w:t> </w:t>
      </w:r>
      <w:r w:rsidR="007C6010" w:rsidRPr="002F128B">
        <w:rPr>
          <w:sz w:val="28"/>
          <w:szCs w:val="28"/>
          <w:shd w:val="clear" w:color="auto" w:fill="FFFFFF"/>
          <w:lang w:val="uk-UA"/>
        </w:rPr>
        <w:t>поглиненої дози</w:t>
      </w:r>
      <w:r w:rsidR="007C6010" w:rsidRPr="002F128B">
        <w:rPr>
          <w:sz w:val="28"/>
          <w:szCs w:val="28"/>
          <w:shd w:val="clear" w:color="auto" w:fill="FFFFFF"/>
        </w:rPr>
        <w:t> </w:t>
      </w:r>
      <w:hyperlink r:id="rId25" w:tooltip="Іонізуюче випромінювання" w:history="1">
        <w:r w:rsidR="001315C7" w:rsidRPr="002F128B">
          <w:rPr>
            <w:rStyle w:val="a9"/>
            <w:color w:val="auto"/>
            <w:sz w:val="28"/>
            <w:szCs w:val="28"/>
            <w:u w:val="none"/>
            <w:shd w:val="clear" w:color="auto" w:fill="FFFFFF"/>
            <w:lang w:val="uk-UA"/>
          </w:rPr>
          <w:t>проникного</w:t>
        </w:r>
        <w:r w:rsidR="007C6010" w:rsidRPr="002F128B">
          <w:rPr>
            <w:rStyle w:val="a9"/>
            <w:color w:val="auto"/>
            <w:sz w:val="28"/>
            <w:szCs w:val="28"/>
            <w:u w:val="none"/>
            <w:shd w:val="clear" w:color="auto" w:fill="FFFFFF"/>
            <w:lang w:val="uk-UA"/>
          </w:rPr>
          <w:t xml:space="preserve"> випромінювання</w:t>
        </w:r>
      </w:hyperlink>
      <w:r w:rsidR="00C92A9A">
        <w:rPr>
          <w:rStyle w:val="a9"/>
          <w:color w:val="auto"/>
          <w:sz w:val="28"/>
          <w:szCs w:val="28"/>
          <w:u w:val="none"/>
          <w:shd w:val="clear" w:color="auto" w:fill="FFFFFF"/>
          <w:lang w:val="uk-UA"/>
        </w:rPr>
        <w:t>;</w:t>
      </w:r>
      <w:r w:rsidR="007C6010" w:rsidRPr="002F128B">
        <w:rPr>
          <w:sz w:val="28"/>
          <w:szCs w:val="28"/>
          <w:shd w:val="clear" w:color="auto" w:fill="FFFFFF"/>
        </w:rPr>
        <w:t> </w:t>
      </w:r>
    </w:p>
    <w:p w14:paraId="0E8BFBA9" w14:textId="77777777" w:rsidR="007C6010" w:rsidRPr="00C92A9A" w:rsidRDefault="007C6010" w:rsidP="00A75FEA">
      <w:pPr>
        <w:spacing w:line="360" w:lineRule="auto"/>
        <w:jc w:val="both"/>
        <w:rPr>
          <w:sz w:val="28"/>
          <w:szCs w:val="28"/>
          <w:shd w:val="clear" w:color="auto" w:fill="FFFFFF"/>
          <w:lang w:val="uk-UA"/>
        </w:rPr>
      </w:pPr>
      <w:r w:rsidRPr="002F128B">
        <w:rPr>
          <w:sz w:val="28"/>
          <w:szCs w:val="28"/>
          <w:shd w:val="clear" w:color="auto" w:fill="FFFFFF"/>
          <w:lang w:val="uk-UA"/>
        </w:rPr>
        <w:t xml:space="preserve">1 </w:t>
      </w:r>
      <w:proofErr w:type="spellStart"/>
      <w:r w:rsidRPr="002F128B">
        <w:rPr>
          <w:sz w:val="28"/>
          <w:szCs w:val="28"/>
          <w:shd w:val="clear" w:color="auto" w:fill="FFFFFF"/>
          <w:lang w:val="uk-UA"/>
        </w:rPr>
        <w:t>Гр</w:t>
      </w:r>
      <w:proofErr w:type="spellEnd"/>
      <w:r w:rsidRPr="002F128B">
        <w:rPr>
          <w:sz w:val="28"/>
          <w:szCs w:val="28"/>
          <w:shd w:val="clear" w:color="auto" w:fill="FFFFFF"/>
          <w:lang w:val="uk-UA"/>
        </w:rPr>
        <w:t xml:space="preserve"> = Дж·кг</w:t>
      </w:r>
      <w:r w:rsidRPr="002F128B">
        <w:rPr>
          <w:sz w:val="28"/>
          <w:szCs w:val="28"/>
          <w:shd w:val="clear" w:color="auto" w:fill="FFFFFF"/>
          <w:vertAlign w:val="superscript"/>
          <w:lang w:val="uk-UA"/>
        </w:rPr>
        <w:t>−1</w:t>
      </w:r>
      <w:r w:rsidR="00C92A9A" w:rsidRPr="0088453D">
        <w:rPr>
          <w:sz w:val="28"/>
          <w:szCs w:val="28"/>
          <w:shd w:val="clear" w:color="auto" w:fill="FFFFFF"/>
          <w:lang w:val="uk-UA"/>
        </w:rPr>
        <w:t>;</w:t>
      </w:r>
    </w:p>
    <w:p w14:paraId="2B424622" w14:textId="77777777" w:rsidR="009A7715" w:rsidRPr="002F128B" w:rsidRDefault="002B6D89" w:rsidP="00A75FEA">
      <w:pPr>
        <w:spacing w:line="360" w:lineRule="auto"/>
        <w:jc w:val="both"/>
        <w:rPr>
          <w:sz w:val="28"/>
          <w:szCs w:val="28"/>
          <w:lang w:val="uk-UA"/>
        </w:rPr>
      </w:pPr>
      <w:r w:rsidRPr="002F128B">
        <w:rPr>
          <w:sz w:val="28"/>
          <w:szCs w:val="28"/>
          <w:lang w:val="uk-UA"/>
        </w:rPr>
        <w:t xml:space="preserve">Р – </w:t>
      </w:r>
      <w:r w:rsidR="007C6010" w:rsidRPr="002F128B">
        <w:rPr>
          <w:sz w:val="28"/>
          <w:szCs w:val="28"/>
          <w:shd w:val="clear" w:color="auto" w:fill="FFFFFF"/>
          <w:lang w:val="uk-UA"/>
        </w:rPr>
        <w:t xml:space="preserve">одиниця </w:t>
      </w:r>
      <w:r w:rsidR="001315C7" w:rsidRPr="002F128B">
        <w:rPr>
          <w:sz w:val="28"/>
          <w:szCs w:val="28"/>
          <w:shd w:val="clear" w:color="auto" w:fill="FFFFFF"/>
          <w:lang w:val="uk-UA"/>
        </w:rPr>
        <w:t>вимірювання дози Х – випромінювання,</w:t>
      </w:r>
      <w:r w:rsidR="007C6010" w:rsidRPr="002F128B">
        <w:rPr>
          <w:sz w:val="28"/>
          <w:szCs w:val="28"/>
          <w:shd w:val="clear" w:color="auto" w:fill="FFFFFF"/>
        </w:rPr>
        <w:t> </w:t>
      </w:r>
      <w:hyperlink r:id="rId26" w:tooltip="Гамма-промені" w:history="1">
        <w:r w:rsidR="007C6010" w:rsidRPr="002F128B">
          <w:rPr>
            <w:rStyle w:val="a9"/>
            <w:color w:val="auto"/>
            <w:sz w:val="28"/>
            <w:szCs w:val="28"/>
            <w:u w:val="none"/>
            <w:shd w:val="clear" w:color="auto" w:fill="FFFFFF"/>
            <w:lang w:val="uk-UA"/>
          </w:rPr>
          <w:t>гамма-опромінення</w:t>
        </w:r>
      </w:hyperlink>
      <w:r w:rsidR="00C92A9A">
        <w:rPr>
          <w:sz w:val="28"/>
          <w:szCs w:val="28"/>
          <w:lang w:val="uk-UA"/>
        </w:rPr>
        <w:t>;</w:t>
      </w:r>
    </w:p>
    <w:p w14:paraId="2889419F" w14:textId="77777777" w:rsidR="002B6D89" w:rsidRPr="002F128B" w:rsidRDefault="007C6010" w:rsidP="00A75FEA">
      <w:pPr>
        <w:spacing w:line="360" w:lineRule="auto"/>
        <w:jc w:val="both"/>
        <w:rPr>
          <w:sz w:val="28"/>
          <w:szCs w:val="28"/>
          <w:lang w:val="uk-UA"/>
        </w:rPr>
      </w:pPr>
      <w:r w:rsidRPr="002F128B">
        <w:rPr>
          <w:sz w:val="28"/>
          <w:szCs w:val="28"/>
          <w:shd w:val="clear" w:color="auto" w:fill="FFFFFF"/>
          <w:lang w:val="uk-UA"/>
        </w:rPr>
        <w:t>Р = 2,57976·10</w:t>
      </w:r>
      <w:r w:rsidRPr="002F128B">
        <w:rPr>
          <w:sz w:val="28"/>
          <w:szCs w:val="28"/>
          <w:shd w:val="clear" w:color="auto" w:fill="FFFFFF"/>
          <w:vertAlign w:val="superscript"/>
          <w:lang w:val="uk-UA"/>
        </w:rPr>
        <w:t>–4</w:t>
      </w:r>
      <w:r w:rsidRPr="002F128B">
        <w:rPr>
          <w:sz w:val="28"/>
          <w:szCs w:val="28"/>
          <w:shd w:val="clear" w:color="auto" w:fill="FFFFFF"/>
        </w:rPr>
        <w:t> </w:t>
      </w:r>
      <w:proofErr w:type="spellStart"/>
      <w:r w:rsidRPr="002F128B">
        <w:rPr>
          <w:sz w:val="28"/>
          <w:szCs w:val="28"/>
          <w:shd w:val="clear" w:color="auto" w:fill="FFFFFF"/>
          <w:lang w:val="uk-UA"/>
        </w:rPr>
        <w:t>Кл</w:t>
      </w:r>
      <w:proofErr w:type="spellEnd"/>
      <w:r w:rsidRPr="002F128B">
        <w:rPr>
          <w:sz w:val="28"/>
          <w:szCs w:val="28"/>
          <w:shd w:val="clear" w:color="auto" w:fill="FFFFFF"/>
          <w:lang w:val="uk-UA"/>
        </w:rPr>
        <w:t>/кг</w:t>
      </w:r>
      <w:r w:rsidR="00C92A9A">
        <w:rPr>
          <w:sz w:val="28"/>
          <w:szCs w:val="28"/>
          <w:shd w:val="clear" w:color="auto" w:fill="FFFFFF"/>
          <w:lang w:val="uk-UA"/>
        </w:rPr>
        <w:t>;</w:t>
      </w:r>
    </w:p>
    <w:p w14:paraId="34A73E3D" w14:textId="77777777" w:rsidR="004E26CD" w:rsidRPr="002F128B" w:rsidRDefault="004E26CD" w:rsidP="00A75FEA">
      <w:pPr>
        <w:spacing w:line="360" w:lineRule="auto"/>
        <w:jc w:val="both"/>
        <w:rPr>
          <w:sz w:val="28"/>
          <w:szCs w:val="28"/>
          <w:lang w:val="uk-UA"/>
        </w:rPr>
      </w:pPr>
      <w:r w:rsidRPr="002F128B">
        <w:rPr>
          <w:sz w:val="28"/>
          <w:szCs w:val="28"/>
          <w:lang w:val="uk-UA"/>
        </w:rPr>
        <w:t>λ – довжина хвилі</w:t>
      </w:r>
      <w:r w:rsidR="00C92A9A">
        <w:rPr>
          <w:sz w:val="28"/>
          <w:szCs w:val="28"/>
          <w:lang w:val="uk-UA"/>
        </w:rPr>
        <w:t>;</w:t>
      </w:r>
    </w:p>
    <w:p w14:paraId="0F0B7CF6" w14:textId="77777777" w:rsidR="00C95256" w:rsidRPr="00C92A9A" w:rsidRDefault="00C95256" w:rsidP="00A75FEA">
      <w:pPr>
        <w:spacing w:line="360" w:lineRule="auto"/>
        <w:jc w:val="both"/>
        <w:rPr>
          <w:sz w:val="28"/>
          <w:szCs w:val="28"/>
          <w:lang w:val="uk-UA"/>
        </w:rPr>
      </w:pPr>
      <w:r w:rsidRPr="002F128B">
        <w:rPr>
          <w:sz w:val="28"/>
          <w:szCs w:val="28"/>
          <w:lang w:val="en-US"/>
        </w:rPr>
        <w:t>A</w:t>
      </w:r>
      <w:r w:rsidR="007C6010" w:rsidRPr="002F128B">
        <w:rPr>
          <w:sz w:val="28"/>
          <w:szCs w:val="28"/>
          <w:lang w:val="uk-UA"/>
        </w:rPr>
        <w:t xml:space="preserve"> –</w:t>
      </w:r>
      <w:r w:rsidR="007C6010" w:rsidRPr="002F128B">
        <w:rPr>
          <w:sz w:val="28"/>
          <w:szCs w:val="28"/>
        </w:rPr>
        <w:t xml:space="preserve"> </w:t>
      </w:r>
      <w:proofErr w:type="spellStart"/>
      <w:r w:rsidR="007C6010" w:rsidRPr="002F128B">
        <w:rPr>
          <w:sz w:val="28"/>
          <w:szCs w:val="28"/>
          <w:shd w:val="clear" w:color="auto" w:fill="FFFFFF"/>
        </w:rPr>
        <w:t>одиниця</w:t>
      </w:r>
      <w:proofErr w:type="spellEnd"/>
      <w:r w:rsidR="007C6010" w:rsidRPr="002F128B">
        <w:rPr>
          <w:sz w:val="28"/>
          <w:szCs w:val="28"/>
          <w:shd w:val="clear" w:color="auto" w:fill="FFFFFF"/>
        </w:rPr>
        <w:t xml:space="preserve"> </w:t>
      </w:r>
      <w:proofErr w:type="spellStart"/>
      <w:r w:rsidR="007C6010" w:rsidRPr="002F128B">
        <w:rPr>
          <w:sz w:val="28"/>
          <w:szCs w:val="28"/>
          <w:shd w:val="clear" w:color="auto" w:fill="FFFFFF"/>
        </w:rPr>
        <w:t>вимірювання</w:t>
      </w:r>
      <w:proofErr w:type="spellEnd"/>
      <w:r w:rsidR="007C6010" w:rsidRPr="002F128B">
        <w:rPr>
          <w:sz w:val="28"/>
          <w:szCs w:val="28"/>
          <w:shd w:val="clear" w:color="auto" w:fill="FFFFFF"/>
        </w:rPr>
        <w:t xml:space="preserve"> </w:t>
      </w:r>
      <w:proofErr w:type="spellStart"/>
      <w:r w:rsidR="007C6010" w:rsidRPr="002F128B">
        <w:rPr>
          <w:sz w:val="28"/>
          <w:szCs w:val="28"/>
          <w:shd w:val="clear" w:color="auto" w:fill="FFFFFF"/>
        </w:rPr>
        <w:t>сили</w:t>
      </w:r>
      <w:proofErr w:type="spellEnd"/>
      <w:r w:rsidR="007C6010" w:rsidRPr="002F128B">
        <w:rPr>
          <w:sz w:val="28"/>
          <w:szCs w:val="28"/>
          <w:shd w:val="clear" w:color="auto" w:fill="FFFFFF"/>
        </w:rPr>
        <w:t xml:space="preserve"> </w:t>
      </w:r>
      <w:proofErr w:type="spellStart"/>
      <w:r w:rsidR="007C6010" w:rsidRPr="002F128B">
        <w:rPr>
          <w:sz w:val="28"/>
          <w:szCs w:val="28"/>
          <w:shd w:val="clear" w:color="auto" w:fill="FFFFFF"/>
        </w:rPr>
        <w:t>електричного</w:t>
      </w:r>
      <w:proofErr w:type="spellEnd"/>
      <w:r w:rsidR="007C6010" w:rsidRPr="002F128B">
        <w:rPr>
          <w:sz w:val="28"/>
          <w:szCs w:val="28"/>
          <w:shd w:val="clear" w:color="auto" w:fill="FFFFFF"/>
        </w:rPr>
        <w:t xml:space="preserve"> струму</w:t>
      </w:r>
      <w:r w:rsidR="00C92A9A">
        <w:rPr>
          <w:sz w:val="28"/>
          <w:szCs w:val="28"/>
          <w:shd w:val="clear" w:color="auto" w:fill="FFFFFF"/>
          <w:lang w:val="uk-UA"/>
        </w:rPr>
        <w:t>;</w:t>
      </w:r>
    </w:p>
    <w:p w14:paraId="46C591D4" w14:textId="77777777" w:rsidR="00C95256" w:rsidRPr="00C92A9A" w:rsidRDefault="00C95256" w:rsidP="00A75FEA">
      <w:pPr>
        <w:spacing w:line="360" w:lineRule="auto"/>
        <w:jc w:val="both"/>
        <w:rPr>
          <w:sz w:val="28"/>
          <w:szCs w:val="28"/>
          <w:lang w:val="uk-UA"/>
        </w:rPr>
      </w:pPr>
      <w:r w:rsidRPr="002F128B">
        <w:rPr>
          <w:sz w:val="28"/>
          <w:szCs w:val="28"/>
          <w:lang w:val="en-US"/>
        </w:rPr>
        <w:t>V</w:t>
      </w:r>
      <w:r w:rsidR="007C6010" w:rsidRPr="002F128B">
        <w:rPr>
          <w:sz w:val="28"/>
          <w:szCs w:val="28"/>
          <w:lang w:val="uk-UA"/>
        </w:rPr>
        <w:t xml:space="preserve"> – </w:t>
      </w:r>
      <w:proofErr w:type="spellStart"/>
      <w:r w:rsidR="007C6010" w:rsidRPr="002F128B">
        <w:rPr>
          <w:sz w:val="28"/>
          <w:szCs w:val="28"/>
          <w:shd w:val="clear" w:color="auto" w:fill="FFFFFF"/>
        </w:rPr>
        <w:t>одиниця</w:t>
      </w:r>
      <w:proofErr w:type="spellEnd"/>
      <w:r w:rsidR="007C6010" w:rsidRPr="002F128B">
        <w:rPr>
          <w:sz w:val="28"/>
          <w:szCs w:val="28"/>
          <w:shd w:val="clear" w:color="auto" w:fill="FFFFFF"/>
        </w:rPr>
        <w:t xml:space="preserve"> </w:t>
      </w:r>
      <w:proofErr w:type="spellStart"/>
      <w:r w:rsidR="007C6010" w:rsidRPr="002F128B">
        <w:rPr>
          <w:sz w:val="28"/>
          <w:szCs w:val="28"/>
          <w:shd w:val="clear" w:color="auto" w:fill="FFFFFF"/>
        </w:rPr>
        <w:t>вимірювання</w:t>
      </w:r>
      <w:proofErr w:type="spellEnd"/>
      <w:r w:rsidR="007C6010" w:rsidRPr="002F128B">
        <w:rPr>
          <w:sz w:val="28"/>
          <w:szCs w:val="28"/>
          <w:shd w:val="clear" w:color="auto" w:fill="FFFFFF"/>
        </w:rPr>
        <w:t xml:space="preserve"> </w:t>
      </w:r>
      <w:proofErr w:type="spellStart"/>
      <w:r w:rsidR="007C6010" w:rsidRPr="002F128B">
        <w:rPr>
          <w:sz w:val="28"/>
          <w:szCs w:val="28"/>
          <w:shd w:val="clear" w:color="auto" w:fill="FFFFFF"/>
        </w:rPr>
        <w:t>електричної</w:t>
      </w:r>
      <w:proofErr w:type="spellEnd"/>
      <w:r w:rsidR="007C6010" w:rsidRPr="002F128B">
        <w:rPr>
          <w:sz w:val="28"/>
          <w:szCs w:val="28"/>
          <w:shd w:val="clear" w:color="auto" w:fill="FFFFFF"/>
        </w:rPr>
        <w:t xml:space="preserve"> </w:t>
      </w:r>
      <w:proofErr w:type="spellStart"/>
      <w:r w:rsidR="007C6010" w:rsidRPr="002F128B">
        <w:rPr>
          <w:sz w:val="28"/>
          <w:szCs w:val="28"/>
          <w:shd w:val="clear" w:color="auto" w:fill="FFFFFF"/>
        </w:rPr>
        <w:t>напруги</w:t>
      </w:r>
      <w:proofErr w:type="spellEnd"/>
      <w:r w:rsidR="00C92A9A">
        <w:rPr>
          <w:sz w:val="28"/>
          <w:szCs w:val="28"/>
          <w:shd w:val="clear" w:color="auto" w:fill="FFFFFF"/>
          <w:lang w:val="uk-UA"/>
        </w:rPr>
        <w:t>;</w:t>
      </w:r>
    </w:p>
    <w:p w14:paraId="24784F27" w14:textId="77777777" w:rsidR="00C95256" w:rsidRPr="00C92A9A" w:rsidRDefault="007C6010" w:rsidP="00A75FEA">
      <w:pPr>
        <w:spacing w:line="360" w:lineRule="auto"/>
        <w:jc w:val="both"/>
        <w:rPr>
          <w:sz w:val="28"/>
          <w:szCs w:val="28"/>
          <w:lang w:val="uk-UA"/>
        </w:rPr>
      </w:pPr>
      <w:r w:rsidRPr="002F128B">
        <w:rPr>
          <w:sz w:val="28"/>
          <w:szCs w:val="28"/>
          <w:lang w:val="en-US"/>
        </w:rPr>
        <w:t>m</w:t>
      </w:r>
      <w:r w:rsidR="00C95256" w:rsidRPr="002F128B">
        <w:rPr>
          <w:sz w:val="28"/>
          <w:szCs w:val="28"/>
          <w:lang w:val="en-US"/>
        </w:rPr>
        <w:t>cd</w:t>
      </w:r>
      <w:r w:rsidRPr="002F128B">
        <w:rPr>
          <w:sz w:val="28"/>
          <w:szCs w:val="28"/>
          <w:lang w:val="uk-UA"/>
        </w:rPr>
        <w:t xml:space="preserve"> – </w:t>
      </w:r>
      <w:proofErr w:type="spellStart"/>
      <w:r w:rsidRPr="002F128B">
        <w:rPr>
          <w:sz w:val="28"/>
          <w:szCs w:val="28"/>
          <w:shd w:val="clear" w:color="auto" w:fill="FFFFFF"/>
        </w:rPr>
        <w:t>одиниця</w:t>
      </w:r>
      <w:proofErr w:type="spellEnd"/>
      <w:r w:rsidRPr="002F128B">
        <w:rPr>
          <w:sz w:val="28"/>
          <w:szCs w:val="28"/>
          <w:shd w:val="clear" w:color="auto" w:fill="FFFFFF"/>
        </w:rPr>
        <w:t xml:space="preserve"> </w:t>
      </w:r>
      <w:proofErr w:type="spellStart"/>
      <w:r w:rsidRPr="002F128B">
        <w:rPr>
          <w:sz w:val="28"/>
          <w:szCs w:val="28"/>
          <w:shd w:val="clear" w:color="auto" w:fill="FFFFFF"/>
        </w:rPr>
        <w:t>вимірювання</w:t>
      </w:r>
      <w:proofErr w:type="spellEnd"/>
      <w:r w:rsidRPr="002F128B">
        <w:rPr>
          <w:sz w:val="28"/>
          <w:szCs w:val="28"/>
          <w:shd w:val="clear" w:color="auto" w:fill="FFFFFF"/>
        </w:rPr>
        <w:t> </w:t>
      </w:r>
      <w:proofErr w:type="spellStart"/>
      <w:r>
        <w:fldChar w:fldCharType="begin"/>
      </w:r>
      <w:r>
        <w:instrText>HYPERLINK "https://uk.wikipedia.org/wiki/%D0%A1%D0%B8%D0%BB%D0%B0_%D1%81%D0%B2%D1%96%D1%82%D0%BB%D0%B0" \o "Сила світла"</w:instrText>
      </w:r>
      <w:r>
        <w:fldChar w:fldCharType="separate"/>
      </w:r>
      <w:r w:rsidRPr="002F128B">
        <w:rPr>
          <w:rStyle w:val="a9"/>
          <w:color w:val="auto"/>
          <w:sz w:val="28"/>
          <w:szCs w:val="28"/>
          <w:u w:val="none"/>
          <w:shd w:val="clear" w:color="auto" w:fill="FFFFFF"/>
        </w:rPr>
        <w:t>сили</w:t>
      </w:r>
      <w:proofErr w:type="spellEnd"/>
      <w:r w:rsidRPr="002F128B">
        <w:rPr>
          <w:rStyle w:val="a9"/>
          <w:color w:val="auto"/>
          <w:sz w:val="28"/>
          <w:szCs w:val="28"/>
          <w:u w:val="none"/>
          <w:shd w:val="clear" w:color="auto" w:fill="FFFFFF"/>
        </w:rPr>
        <w:t xml:space="preserve"> </w:t>
      </w:r>
      <w:proofErr w:type="spellStart"/>
      <w:r w:rsidRPr="002F128B">
        <w:rPr>
          <w:rStyle w:val="a9"/>
          <w:color w:val="auto"/>
          <w:sz w:val="28"/>
          <w:szCs w:val="28"/>
          <w:u w:val="none"/>
          <w:shd w:val="clear" w:color="auto" w:fill="FFFFFF"/>
        </w:rPr>
        <w:t>світла</w:t>
      </w:r>
      <w:proofErr w:type="spellEnd"/>
      <w:r>
        <w:rPr>
          <w:rStyle w:val="a9"/>
          <w:color w:val="auto"/>
          <w:sz w:val="28"/>
          <w:szCs w:val="28"/>
          <w:u w:val="none"/>
          <w:shd w:val="clear" w:color="auto" w:fill="FFFFFF"/>
        </w:rPr>
        <w:fldChar w:fldCharType="end"/>
      </w:r>
      <w:r w:rsidR="00C92A9A">
        <w:rPr>
          <w:rStyle w:val="a9"/>
          <w:color w:val="auto"/>
          <w:sz w:val="28"/>
          <w:szCs w:val="28"/>
          <w:u w:val="none"/>
          <w:shd w:val="clear" w:color="auto" w:fill="FFFFFF"/>
          <w:lang w:val="uk-UA"/>
        </w:rPr>
        <w:t>;</w:t>
      </w:r>
    </w:p>
    <w:p w14:paraId="36815C8A" w14:textId="77777777" w:rsidR="00A91F19" w:rsidRPr="002F128B" w:rsidRDefault="00A91F19" w:rsidP="00A75FEA">
      <w:pPr>
        <w:spacing w:line="360" w:lineRule="auto"/>
        <w:jc w:val="both"/>
        <w:rPr>
          <w:sz w:val="28"/>
          <w:szCs w:val="28"/>
          <w:lang w:val="uk-UA"/>
        </w:rPr>
      </w:pPr>
    </w:p>
    <w:p w14:paraId="1BC7FE04" w14:textId="77777777" w:rsidR="00CA330A" w:rsidRPr="002F128B" w:rsidRDefault="00CA330A" w:rsidP="00A75FEA">
      <w:pPr>
        <w:pStyle w:val="HTML"/>
        <w:shd w:val="clear" w:color="auto" w:fill="FFFFFF"/>
        <w:spacing w:line="360" w:lineRule="auto"/>
        <w:jc w:val="both"/>
        <w:rPr>
          <w:rFonts w:ascii="Times New Roman" w:hAnsi="Times New Roman" w:cs="Times New Roman"/>
          <w:sz w:val="28"/>
          <w:szCs w:val="28"/>
          <w:lang w:val="uk-UA"/>
        </w:rPr>
      </w:pPr>
    </w:p>
    <w:p w14:paraId="626897CC"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61945DBA"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13DC82A3"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0D8C676F"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5E68B3FC"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71CDC042" w14:textId="77777777" w:rsidR="00CA330A" w:rsidRPr="002F128B" w:rsidRDefault="00CA330A" w:rsidP="00A75FEA">
      <w:pPr>
        <w:pStyle w:val="HTML"/>
        <w:shd w:val="clear" w:color="auto" w:fill="FFFFFF"/>
        <w:spacing w:line="360" w:lineRule="auto"/>
        <w:jc w:val="both"/>
        <w:rPr>
          <w:rFonts w:ascii="Times New Roman" w:hAnsi="Times New Roman" w:cs="Times New Roman"/>
          <w:color w:val="000000"/>
          <w:sz w:val="28"/>
          <w:szCs w:val="28"/>
          <w:lang w:val="uk-UA"/>
        </w:rPr>
      </w:pPr>
    </w:p>
    <w:p w14:paraId="7D558B86"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55D69514"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242214C8"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4A840171"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45381C26"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149CBE51"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5C3DDB1A"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4C0B5EB1"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6B3C9BDE"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0F347F40"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6C02676E"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3346D51B" w14:textId="77777777" w:rsidR="0097530C" w:rsidRPr="002F128B" w:rsidRDefault="0097530C" w:rsidP="00A75FEA">
      <w:pPr>
        <w:pStyle w:val="HTML"/>
        <w:shd w:val="clear" w:color="auto" w:fill="FFFFFF"/>
        <w:spacing w:line="360" w:lineRule="auto"/>
        <w:jc w:val="center"/>
        <w:rPr>
          <w:rFonts w:ascii="Times New Roman" w:hAnsi="Times New Roman" w:cs="Times New Roman"/>
          <w:b/>
          <w:color w:val="000000"/>
          <w:sz w:val="28"/>
          <w:szCs w:val="28"/>
          <w:lang w:val="uk-UA"/>
        </w:rPr>
      </w:pPr>
    </w:p>
    <w:p w14:paraId="3F6A473F" w14:textId="77777777" w:rsidR="00CA330A" w:rsidRPr="002F128B" w:rsidRDefault="00D608E9" w:rsidP="00A75FEA">
      <w:pPr>
        <w:pStyle w:val="HTML"/>
        <w:shd w:val="clear" w:color="auto" w:fill="FFFFFF"/>
        <w:spacing w:line="360" w:lineRule="auto"/>
        <w:jc w:val="center"/>
        <w:rPr>
          <w:rFonts w:ascii="Times New Roman" w:hAnsi="Times New Roman" w:cs="Times New Roman"/>
          <w:b/>
          <w:color w:val="000000"/>
          <w:sz w:val="28"/>
          <w:szCs w:val="28"/>
          <w:lang w:val="uk-UA"/>
        </w:rPr>
      </w:pPr>
      <w:r w:rsidRPr="002F128B">
        <w:rPr>
          <w:rFonts w:ascii="Times New Roman" w:hAnsi="Times New Roman" w:cs="Times New Roman"/>
          <w:b/>
          <w:color w:val="000000"/>
          <w:sz w:val="28"/>
          <w:szCs w:val="28"/>
          <w:lang w:val="uk-UA"/>
        </w:rPr>
        <w:t>В</w:t>
      </w:r>
      <w:r w:rsidR="00CA330A" w:rsidRPr="002F128B">
        <w:rPr>
          <w:rFonts w:ascii="Times New Roman" w:hAnsi="Times New Roman" w:cs="Times New Roman"/>
          <w:b/>
          <w:color w:val="000000"/>
          <w:sz w:val="28"/>
          <w:szCs w:val="28"/>
          <w:lang w:val="uk-UA"/>
        </w:rPr>
        <w:t>СТУП</w:t>
      </w:r>
    </w:p>
    <w:p w14:paraId="6B3C1EF1" w14:textId="77777777" w:rsidR="00D04728" w:rsidRPr="002F128B" w:rsidRDefault="00D04728" w:rsidP="00A75FEA">
      <w:pPr>
        <w:spacing w:line="360" w:lineRule="auto"/>
        <w:ind w:firstLine="708"/>
        <w:jc w:val="both"/>
        <w:rPr>
          <w:sz w:val="28"/>
          <w:szCs w:val="28"/>
          <w:lang w:val="uk-UA"/>
        </w:rPr>
      </w:pPr>
      <w:r w:rsidRPr="002F128B">
        <w:rPr>
          <w:b/>
          <w:sz w:val="28"/>
          <w:szCs w:val="28"/>
          <w:lang w:val="uk-UA"/>
        </w:rPr>
        <w:t xml:space="preserve">Обґрунтування вибору теми дослідження.  </w:t>
      </w:r>
      <w:r w:rsidRPr="002F128B">
        <w:rPr>
          <w:sz w:val="28"/>
          <w:szCs w:val="28"/>
          <w:lang w:val="uk-UA"/>
        </w:rPr>
        <w:t>Світлодіодні структури знайшли широке застосування в інформаційно-обчислювальних системах, системах відслідковування, керування, космічного зв’язку та ін. Швидкодія інформаційних каналів, чи систем спостереження залежить від досконалості структури активних елементів комунікаційних ліній, а відтак від якості оптоелектронних пар</w:t>
      </w:r>
      <w:r w:rsidR="007836B3" w:rsidRPr="002F128B">
        <w:rPr>
          <w:sz w:val="28"/>
          <w:szCs w:val="28"/>
          <w:lang w:val="uk-UA"/>
        </w:rPr>
        <w:t>, яка</w:t>
      </w:r>
      <w:r w:rsidR="006C1A18" w:rsidRPr="002F128B">
        <w:rPr>
          <w:sz w:val="28"/>
          <w:szCs w:val="28"/>
          <w:lang w:val="uk-UA"/>
        </w:rPr>
        <w:t xml:space="preserve"> визначається концентрацією</w:t>
      </w:r>
      <w:r w:rsidRPr="002F128B">
        <w:rPr>
          <w:sz w:val="28"/>
          <w:szCs w:val="28"/>
          <w:lang w:val="uk-UA"/>
        </w:rPr>
        <w:t xml:space="preserve"> глибоких рівнів у базі </w:t>
      </w:r>
      <w:proofErr w:type="spellStart"/>
      <w:r w:rsidRPr="002F128B">
        <w:rPr>
          <w:sz w:val="28"/>
          <w:szCs w:val="28"/>
          <w:lang w:val="uk-UA"/>
        </w:rPr>
        <w:t>СД</w:t>
      </w:r>
      <w:proofErr w:type="spellEnd"/>
      <w:r w:rsidRPr="002F128B">
        <w:rPr>
          <w:sz w:val="28"/>
          <w:szCs w:val="28"/>
          <w:lang w:val="uk-UA"/>
        </w:rPr>
        <w:t>.</w:t>
      </w:r>
    </w:p>
    <w:p w14:paraId="7C7BE255" w14:textId="77777777" w:rsidR="00D04728" w:rsidRPr="002F128B" w:rsidRDefault="00D04728" w:rsidP="00A75FEA">
      <w:pPr>
        <w:spacing w:line="360" w:lineRule="auto"/>
        <w:ind w:firstLine="708"/>
        <w:jc w:val="both"/>
        <w:rPr>
          <w:sz w:val="28"/>
          <w:szCs w:val="28"/>
          <w:lang w:val="uk-UA"/>
        </w:rPr>
      </w:pPr>
      <w:r w:rsidRPr="002F128B">
        <w:rPr>
          <w:sz w:val="28"/>
          <w:szCs w:val="28"/>
          <w:lang w:val="uk-UA"/>
        </w:rPr>
        <w:t xml:space="preserve">Накопичення даних про основні параметри рівнів дефектів, які активно впливають  на час життя неосновних носіїв заряду </w:t>
      </w:r>
      <w:r w:rsidR="006C1A18" w:rsidRPr="002F128B">
        <w:rPr>
          <w:sz w:val="28"/>
          <w:szCs w:val="28"/>
          <w:lang w:val="uk-UA"/>
        </w:rPr>
        <w:t xml:space="preserve">і </w:t>
      </w:r>
      <w:r w:rsidRPr="002F128B">
        <w:rPr>
          <w:sz w:val="28"/>
          <w:szCs w:val="28"/>
          <w:lang w:val="uk-UA"/>
        </w:rPr>
        <w:t xml:space="preserve">на електропровідність кристалів, на їхню випромінювальну здатність, квантовий вихід дозволяє розробляти способи підвищення ефективності оптоелектронних модулів, швидкодії </w:t>
      </w:r>
      <w:proofErr w:type="spellStart"/>
      <w:r w:rsidRPr="002F128B">
        <w:rPr>
          <w:sz w:val="28"/>
          <w:szCs w:val="28"/>
          <w:lang w:val="uk-UA"/>
        </w:rPr>
        <w:t>волоконно</w:t>
      </w:r>
      <w:proofErr w:type="spellEnd"/>
      <w:r w:rsidRPr="002F128B">
        <w:rPr>
          <w:sz w:val="28"/>
          <w:szCs w:val="28"/>
          <w:lang w:val="uk-UA"/>
        </w:rPr>
        <w:t xml:space="preserve">-оптичних ліній зв’язку, надійності та експлуатаційного ресурсу навігаційного обладнання. </w:t>
      </w:r>
    </w:p>
    <w:p w14:paraId="37A6CE8A" w14:textId="77777777" w:rsidR="00D04728" w:rsidRPr="002F128B" w:rsidRDefault="00D04728" w:rsidP="00A75FEA">
      <w:pPr>
        <w:spacing w:line="360" w:lineRule="auto"/>
        <w:ind w:firstLine="708"/>
        <w:jc w:val="both"/>
        <w:rPr>
          <w:sz w:val="28"/>
          <w:szCs w:val="28"/>
          <w:lang w:val="uk-UA"/>
        </w:rPr>
      </w:pPr>
      <w:r w:rsidRPr="002F128B">
        <w:rPr>
          <w:sz w:val="28"/>
          <w:szCs w:val="28"/>
          <w:lang w:val="uk-UA"/>
        </w:rPr>
        <w:t>Опромінення дозволяє вводити у зразок дефекти потрібного виду у необхідній концентрації, застосовуючи певний вид часток та контролюючи дози. Використання радіаційних технологій з метою модифікації властивостей напівпровідникових  матеріалів ґрунтується на результатах</w:t>
      </w:r>
      <w:r w:rsidR="00872FFB" w:rsidRPr="002F128B">
        <w:rPr>
          <w:sz w:val="28"/>
          <w:szCs w:val="28"/>
          <w:lang w:val="uk-UA"/>
        </w:rPr>
        <w:t>,</w:t>
      </w:r>
      <w:r w:rsidRPr="002F128B">
        <w:rPr>
          <w:sz w:val="28"/>
          <w:szCs w:val="28"/>
          <w:lang w:val="uk-UA"/>
        </w:rPr>
        <w:t xml:space="preserve"> одержаних </w:t>
      </w:r>
      <w:r w:rsidR="00872FFB" w:rsidRPr="002F128B">
        <w:rPr>
          <w:sz w:val="28"/>
          <w:szCs w:val="28"/>
          <w:lang w:val="uk-UA"/>
        </w:rPr>
        <w:t>ш</w:t>
      </w:r>
      <w:r w:rsidR="006C1A18" w:rsidRPr="002F128B">
        <w:rPr>
          <w:sz w:val="28"/>
          <w:szCs w:val="28"/>
          <w:lang w:val="uk-UA"/>
        </w:rPr>
        <w:t>ляхом дослідже</w:t>
      </w:r>
      <w:r w:rsidR="00EB4F4D">
        <w:rPr>
          <w:sz w:val="28"/>
          <w:szCs w:val="28"/>
          <w:lang w:val="uk-UA"/>
        </w:rPr>
        <w:t>н</w:t>
      </w:r>
      <w:r w:rsidR="006C1A18" w:rsidRPr="002F128B">
        <w:rPr>
          <w:sz w:val="28"/>
          <w:szCs w:val="28"/>
          <w:lang w:val="uk-UA"/>
        </w:rPr>
        <w:t>ня радіаційних пош</w:t>
      </w:r>
      <w:r w:rsidR="00872FFB" w:rsidRPr="002F128B">
        <w:rPr>
          <w:sz w:val="28"/>
          <w:szCs w:val="28"/>
          <w:lang w:val="uk-UA"/>
        </w:rPr>
        <w:t>коджень</w:t>
      </w:r>
      <w:r w:rsidRPr="002F128B">
        <w:rPr>
          <w:sz w:val="28"/>
          <w:szCs w:val="28"/>
          <w:lang w:val="uk-UA"/>
        </w:rPr>
        <w:t xml:space="preserve">. У рамках теми дисертації вибрано і заплановано також окремий важливий для практичного застосування напрям </w:t>
      </w:r>
      <w:r w:rsidR="00F35180" w:rsidRPr="002F128B">
        <w:rPr>
          <w:sz w:val="28"/>
          <w:szCs w:val="28"/>
          <w:lang w:val="uk-UA"/>
        </w:rPr>
        <w:t>– визначення констант</w:t>
      </w:r>
      <w:r w:rsidRPr="002F128B">
        <w:rPr>
          <w:sz w:val="28"/>
          <w:szCs w:val="28"/>
          <w:lang w:val="uk-UA"/>
        </w:rPr>
        <w:t xml:space="preserve"> радіаційної стійкості основного активного елемента оптоелектронних модулів-</w:t>
      </w:r>
      <w:proofErr w:type="spellStart"/>
      <w:r w:rsidRPr="002F128B">
        <w:rPr>
          <w:sz w:val="28"/>
          <w:szCs w:val="28"/>
          <w:lang w:val="uk-UA"/>
        </w:rPr>
        <w:t>світлодіода</w:t>
      </w:r>
      <w:proofErr w:type="spellEnd"/>
      <w:r w:rsidRPr="002F128B">
        <w:rPr>
          <w:sz w:val="28"/>
          <w:szCs w:val="28"/>
          <w:lang w:val="uk-UA"/>
        </w:rPr>
        <w:t>.</w:t>
      </w:r>
    </w:p>
    <w:p w14:paraId="154E611F" w14:textId="77777777" w:rsidR="00D04728" w:rsidRPr="002F128B" w:rsidRDefault="00D04728" w:rsidP="00A75FEA">
      <w:pPr>
        <w:spacing w:line="360" w:lineRule="auto"/>
        <w:jc w:val="both"/>
        <w:rPr>
          <w:sz w:val="28"/>
          <w:szCs w:val="28"/>
          <w:lang w:val="uk-UA"/>
        </w:rPr>
      </w:pPr>
      <w:r w:rsidRPr="002F128B">
        <w:rPr>
          <w:b/>
          <w:sz w:val="28"/>
          <w:szCs w:val="28"/>
          <w:lang w:val="uk-UA"/>
        </w:rPr>
        <w:t>Об’єкт досліджень</w:t>
      </w:r>
      <w:r w:rsidRPr="002F128B">
        <w:rPr>
          <w:sz w:val="28"/>
          <w:szCs w:val="28"/>
          <w:lang w:val="uk-UA"/>
        </w:rPr>
        <w:t xml:space="preserve"> – </w:t>
      </w:r>
      <w:proofErr w:type="spellStart"/>
      <w:r w:rsidRPr="002F128B">
        <w:rPr>
          <w:sz w:val="28"/>
          <w:szCs w:val="28"/>
          <w:lang w:val="uk-UA"/>
        </w:rPr>
        <w:t>Гомоперехідні</w:t>
      </w:r>
      <w:proofErr w:type="spellEnd"/>
      <w:r w:rsidRPr="002F128B">
        <w:rPr>
          <w:sz w:val="28"/>
          <w:szCs w:val="28"/>
          <w:lang w:val="uk-UA"/>
        </w:rPr>
        <w:t xml:space="preserve"> світлодіоди </w:t>
      </w:r>
      <w:proofErr w:type="spellStart"/>
      <w:r w:rsidRPr="002F128B">
        <w:rPr>
          <w:sz w:val="28"/>
          <w:szCs w:val="28"/>
          <w:lang w:val="uk-UA"/>
        </w:rPr>
        <w:t>GaP</w:t>
      </w:r>
      <w:proofErr w:type="spellEnd"/>
      <w:r w:rsidRPr="002F128B">
        <w:rPr>
          <w:sz w:val="28"/>
          <w:szCs w:val="28"/>
          <w:lang w:val="uk-UA"/>
        </w:rPr>
        <w:t>,</w:t>
      </w:r>
      <w:r w:rsidR="00AC2213">
        <w:rPr>
          <w:sz w:val="28"/>
          <w:szCs w:val="28"/>
          <w:lang w:val="uk-UA"/>
        </w:rPr>
        <w:t xml:space="preserve"> </w:t>
      </w:r>
      <w:proofErr w:type="spellStart"/>
      <w:r w:rsidRPr="002F128B">
        <w:rPr>
          <w:sz w:val="28"/>
          <w:szCs w:val="28"/>
          <w:lang w:val="uk-UA"/>
        </w:rPr>
        <w:t>GaAsP</w:t>
      </w:r>
      <w:proofErr w:type="spellEnd"/>
      <w:r w:rsidRPr="002F128B">
        <w:rPr>
          <w:sz w:val="28"/>
          <w:szCs w:val="28"/>
          <w:lang w:val="uk-UA"/>
        </w:rPr>
        <w:t xml:space="preserve"> та </w:t>
      </w:r>
      <w:proofErr w:type="spellStart"/>
      <w:r w:rsidRPr="002F128B">
        <w:rPr>
          <w:sz w:val="28"/>
          <w:szCs w:val="28"/>
          <w:lang w:val="uk-UA"/>
        </w:rPr>
        <w:t>гетероперехідні</w:t>
      </w:r>
      <w:proofErr w:type="spellEnd"/>
      <w:r w:rsidRPr="002F128B">
        <w:rPr>
          <w:sz w:val="28"/>
          <w:szCs w:val="28"/>
          <w:lang w:val="uk-UA"/>
        </w:rPr>
        <w:t xml:space="preserve">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uk-UA"/>
        </w:rPr>
        <w:t>InGaN</w:t>
      </w:r>
      <w:proofErr w:type="spellEnd"/>
      <w:r w:rsidRPr="002F128B">
        <w:rPr>
          <w:sz w:val="28"/>
          <w:szCs w:val="28"/>
          <w:lang w:val="uk-UA"/>
        </w:rPr>
        <w:t xml:space="preserve">  із квантовими ямами </w:t>
      </w:r>
    </w:p>
    <w:p w14:paraId="7AF0A5B2" w14:textId="77777777" w:rsidR="00D04728" w:rsidRPr="002F128B" w:rsidRDefault="00D04728" w:rsidP="00A75FEA">
      <w:pPr>
        <w:spacing w:line="360" w:lineRule="auto"/>
        <w:jc w:val="both"/>
        <w:rPr>
          <w:sz w:val="28"/>
          <w:szCs w:val="28"/>
          <w:lang w:val="uk-UA"/>
        </w:rPr>
      </w:pPr>
      <w:r w:rsidRPr="002F128B">
        <w:rPr>
          <w:b/>
          <w:sz w:val="28"/>
          <w:szCs w:val="28"/>
          <w:lang w:val="uk-UA"/>
        </w:rPr>
        <w:t>Предмет дослідження</w:t>
      </w:r>
      <w:r w:rsidRPr="002F128B">
        <w:rPr>
          <w:sz w:val="28"/>
          <w:szCs w:val="28"/>
          <w:lang w:val="uk-UA"/>
        </w:rPr>
        <w:t xml:space="preserve"> – Електрофізичні та електролюмінісцентні характеристики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w:t>
      </w:r>
      <w:proofErr w:type="spellStart"/>
      <w:r w:rsidRPr="002F128B">
        <w:rPr>
          <w:sz w:val="28"/>
          <w:szCs w:val="28"/>
          <w:lang w:val="uk-UA"/>
        </w:rPr>
        <w:t>GaAsP</w:t>
      </w:r>
      <w:proofErr w:type="spellEnd"/>
      <w:r w:rsidRPr="002F128B">
        <w:rPr>
          <w:sz w:val="28"/>
          <w:szCs w:val="28"/>
          <w:lang w:val="uk-UA"/>
        </w:rPr>
        <w:t xml:space="preserve"> та </w:t>
      </w:r>
      <w:proofErr w:type="spellStart"/>
      <w:r w:rsidRPr="002F128B">
        <w:rPr>
          <w:sz w:val="28"/>
          <w:szCs w:val="28"/>
          <w:lang w:val="uk-UA"/>
        </w:rPr>
        <w:t>InGaN</w:t>
      </w:r>
      <w:proofErr w:type="spellEnd"/>
    </w:p>
    <w:p w14:paraId="7D1189C8" w14:textId="77777777" w:rsidR="00D04728" w:rsidRPr="002F128B" w:rsidRDefault="00D04728" w:rsidP="00A75FEA">
      <w:pPr>
        <w:spacing w:line="360" w:lineRule="auto"/>
        <w:jc w:val="both"/>
        <w:rPr>
          <w:sz w:val="28"/>
          <w:szCs w:val="28"/>
          <w:lang w:val="uk-UA"/>
        </w:rPr>
      </w:pPr>
      <w:r w:rsidRPr="002F128B">
        <w:rPr>
          <w:sz w:val="28"/>
          <w:szCs w:val="28"/>
          <w:lang w:val="uk-UA"/>
        </w:rPr>
        <w:t xml:space="preserve">Мета і завдання дослідження </w:t>
      </w:r>
      <w:r w:rsidR="006C1A18" w:rsidRPr="002F128B">
        <w:rPr>
          <w:sz w:val="28"/>
          <w:szCs w:val="28"/>
          <w:lang w:val="uk-UA"/>
        </w:rPr>
        <w:t xml:space="preserve">вибрані </w:t>
      </w:r>
      <w:r w:rsidRPr="002F128B">
        <w:rPr>
          <w:sz w:val="28"/>
          <w:szCs w:val="28"/>
          <w:lang w:val="uk-UA"/>
        </w:rPr>
        <w:t>відповідно до предмета та об’єкта дослідження</w:t>
      </w:r>
    </w:p>
    <w:p w14:paraId="24DFC20E" w14:textId="77777777" w:rsidR="00D04728" w:rsidRPr="002F128B" w:rsidRDefault="00D04728" w:rsidP="00A75FEA">
      <w:pPr>
        <w:spacing w:line="360" w:lineRule="auto"/>
        <w:jc w:val="both"/>
        <w:rPr>
          <w:sz w:val="28"/>
          <w:szCs w:val="28"/>
          <w:lang w:val="uk-UA"/>
        </w:rPr>
      </w:pPr>
      <w:r w:rsidRPr="002F128B">
        <w:rPr>
          <w:b/>
          <w:sz w:val="28"/>
          <w:szCs w:val="28"/>
          <w:lang w:val="uk-UA"/>
        </w:rPr>
        <w:t>Мета дослідження</w:t>
      </w:r>
      <w:r w:rsidRPr="002F128B">
        <w:rPr>
          <w:sz w:val="28"/>
          <w:szCs w:val="28"/>
          <w:lang w:val="uk-UA"/>
        </w:rPr>
        <w:t xml:space="preserve"> – вияснення впливу опромінення електронами та γ – ква</w:t>
      </w:r>
      <w:r w:rsidR="006C1A18" w:rsidRPr="002F128B">
        <w:rPr>
          <w:sz w:val="28"/>
          <w:szCs w:val="28"/>
          <w:lang w:val="uk-UA"/>
        </w:rPr>
        <w:t>нтами на основні електрофізичні і</w:t>
      </w:r>
      <w:r w:rsidRPr="002F128B">
        <w:rPr>
          <w:sz w:val="28"/>
          <w:szCs w:val="28"/>
          <w:lang w:val="uk-UA"/>
        </w:rPr>
        <w:t xml:space="preserve"> електролюмінісцентні характеристики </w:t>
      </w:r>
      <w:proofErr w:type="spellStart"/>
      <w:r w:rsidRPr="002F128B">
        <w:rPr>
          <w:sz w:val="28"/>
          <w:szCs w:val="28"/>
          <w:lang w:val="uk-UA"/>
        </w:rPr>
        <w:t>гомоперехідних</w:t>
      </w:r>
      <w:proofErr w:type="spellEnd"/>
      <w:r w:rsidRPr="002F128B">
        <w:rPr>
          <w:sz w:val="28"/>
          <w:szCs w:val="28"/>
          <w:lang w:val="uk-UA"/>
        </w:rPr>
        <w:t xml:space="preserve"> </w:t>
      </w:r>
    </w:p>
    <w:p w14:paraId="37246B6D" w14:textId="77777777" w:rsidR="00D04728" w:rsidRPr="002F128B" w:rsidRDefault="00EB4F4D" w:rsidP="00A75FEA">
      <w:pPr>
        <w:spacing w:line="360" w:lineRule="auto"/>
        <w:jc w:val="both"/>
        <w:rPr>
          <w:sz w:val="28"/>
          <w:szCs w:val="28"/>
          <w:lang w:val="uk-UA"/>
        </w:rPr>
      </w:pPr>
      <w:proofErr w:type="spellStart"/>
      <w:r>
        <w:rPr>
          <w:sz w:val="28"/>
          <w:szCs w:val="28"/>
          <w:lang w:val="uk-UA"/>
        </w:rPr>
        <w:t>СД</w:t>
      </w:r>
      <w:proofErr w:type="spellEnd"/>
      <w:r>
        <w:rPr>
          <w:sz w:val="28"/>
          <w:szCs w:val="28"/>
          <w:lang w:val="uk-UA"/>
        </w:rPr>
        <w:t xml:space="preserve"> </w:t>
      </w:r>
      <w:proofErr w:type="spellStart"/>
      <w:r>
        <w:rPr>
          <w:sz w:val="28"/>
          <w:szCs w:val="28"/>
          <w:lang w:val="uk-UA"/>
        </w:rPr>
        <w:t>GaP</w:t>
      </w:r>
      <w:proofErr w:type="spellEnd"/>
      <w:r>
        <w:rPr>
          <w:sz w:val="28"/>
          <w:szCs w:val="28"/>
          <w:lang w:val="uk-UA"/>
        </w:rPr>
        <w:t xml:space="preserve">, </w:t>
      </w:r>
      <w:proofErr w:type="spellStart"/>
      <w:r>
        <w:rPr>
          <w:sz w:val="28"/>
          <w:szCs w:val="28"/>
          <w:lang w:val="uk-UA"/>
        </w:rPr>
        <w:t>GaAsP</w:t>
      </w:r>
      <w:proofErr w:type="spellEnd"/>
      <w:r>
        <w:rPr>
          <w:sz w:val="28"/>
          <w:szCs w:val="28"/>
          <w:lang w:val="uk-UA"/>
        </w:rPr>
        <w:t xml:space="preserve"> та </w:t>
      </w:r>
      <w:proofErr w:type="spellStart"/>
      <w:r>
        <w:rPr>
          <w:sz w:val="28"/>
          <w:szCs w:val="28"/>
          <w:lang w:val="uk-UA"/>
        </w:rPr>
        <w:t>гетероперехідних</w:t>
      </w:r>
      <w:proofErr w:type="spellEnd"/>
      <w:r w:rsidR="00D04728" w:rsidRPr="002F128B">
        <w:rPr>
          <w:sz w:val="28"/>
          <w:szCs w:val="28"/>
          <w:lang w:val="uk-UA"/>
        </w:rPr>
        <w:t xml:space="preserve"> </w:t>
      </w:r>
      <w:proofErr w:type="spellStart"/>
      <w:r w:rsidR="00D04728" w:rsidRPr="002F128B">
        <w:rPr>
          <w:sz w:val="28"/>
          <w:szCs w:val="28"/>
          <w:lang w:val="uk-UA"/>
        </w:rPr>
        <w:t>InGaN</w:t>
      </w:r>
      <w:proofErr w:type="spellEnd"/>
      <w:r w:rsidR="00D04728" w:rsidRPr="002F128B">
        <w:rPr>
          <w:sz w:val="28"/>
          <w:szCs w:val="28"/>
          <w:lang w:val="uk-UA"/>
        </w:rPr>
        <w:t xml:space="preserve">; встановлення закономірностей </w:t>
      </w:r>
      <w:proofErr w:type="spellStart"/>
      <w:r w:rsidR="00D04728" w:rsidRPr="002F128B">
        <w:rPr>
          <w:sz w:val="28"/>
          <w:szCs w:val="28"/>
          <w:lang w:val="uk-UA"/>
        </w:rPr>
        <w:t>деградаційних</w:t>
      </w:r>
      <w:proofErr w:type="spellEnd"/>
      <w:r w:rsidR="00D04728" w:rsidRPr="002F128B">
        <w:rPr>
          <w:sz w:val="28"/>
          <w:szCs w:val="28"/>
          <w:lang w:val="uk-UA"/>
        </w:rPr>
        <w:t xml:space="preserve"> процесів і виявлення причин, котрі їх спричиняють; одержання узагальнених висновків щодо спільності механізмів, які керують радіаційною деградацією параметрів.</w:t>
      </w:r>
    </w:p>
    <w:p w14:paraId="0B3A145C" w14:textId="77777777" w:rsidR="00D04728" w:rsidRPr="002F128B" w:rsidRDefault="00D04728" w:rsidP="00A75FEA">
      <w:pPr>
        <w:spacing w:line="360" w:lineRule="auto"/>
        <w:jc w:val="both"/>
        <w:rPr>
          <w:b/>
          <w:sz w:val="28"/>
          <w:szCs w:val="28"/>
          <w:lang w:val="uk-UA"/>
        </w:rPr>
      </w:pPr>
      <w:r w:rsidRPr="002F128B">
        <w:rPr>
          <w:b/>
          <w:sz w:val="28"/>
          <w:szCs w:val="28"/>
          <w:lang w:val="uk-UA"/>
        </w:rPr>
        <w:t xml:space="preserve">Завдання дослідження </w:t>
      </w:r>
    </w:p>
    <w:p w14:paraId="4E2BC624"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 xml:space="preserve">Розробити і виготовити необхідні пристосування та обладнання для проведення опромінювання електронами та γ – квантами. </w:t>
      </w:r>
    </w:p>
    <w:p w14:paraId="005D402E"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Спроектувати і виготовити додаткове обладнання для розширення амплітудних меж вимірювання оптичних сигналів.</w:t>
      </w:r>
    </w:p>
    <w:p w14:paraId="1473C3CF"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 xml:space="preserve">Спроектувати і виготовити методичні пристосування для низькотемпературних  вимірювань спектрів випромінювання </w:t>
      </w:r>
      <w:proofErr w:type="spellStart"/>
      <w:r w:rsidRPr="002F128B">
        <w:rPr>
          <w:sz w:val="28"/>
          <w:szCs w:val="28"/>
          <w:lang w:val="uk-UA"/>
        </w:rPr>
        <w:t>СД</w:t>
      </w:r>
      <w:proofErr w:type="spellEnd"/>
      <w:r w:rsidRPr="002F128B">
        <w:rPr>
          <w:sz w:val="28"/>
          <w:szCs w:val="28"/>
          <w:lang w:val="uk-UA"/>
        </w:rPr>
        <w:t xml:space="preserve"> та </w:t>
      </w:r>
      <w:proofErr w:type="spellStart"/>
      <w:r w:rsidRPr="002F128B">
        <w:rPr>
          <w:sz w:val="28"/>
          <w:szCs w:val="28"/>
          <w:lang w:val="uk-UA"/>
        </w:rPr>
        <w:t>ВАХ</w:t>
      </w:r>
      <w:proofErr w:type="spellEnd"/>
      <w:r w:rsidRPr="002F128B">
        <w:rPr>
          <w:sz w:val="28"/>
          <w:szCs w:val="28"/>
          <w:lang w:val="uk-UA"/>
        </w:rPr>
        <w:t>.</w:t>
      </w:r>
    </w:p>
    <w:p w14:paraId="382B9E4A"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 xml:space="preserve">Створити банк даних спектрів всіх трьох груп діодів у електронному вигляді  (вихідні і опромінені) </w:t>
      </w:r>
    </w:p>
    <w:p w14:paraId="7C6446AA"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 xml:space="preserve">Провести детальний аналіз спектральних і електрофізичних даних з метою одержання узагальнених фізичних висновків. </w:t>
      </w:r>
    </w:p>
    <w:p w14:paraId="2DF7EC9B" w14:textId="77777777" w:rsidR="00D04728" w:rsidRPr="002F128B" w:rsidRDefault="00D04728" w:rsidP="00A75FEA">
      <w:pPr>
        <w:pStyle w:val="a7"/>
        <w:widowControl/>
        <w:numPr>
          <w:ilvl w:val="0"/>
          <w:numId w:val="4"/>
        </w:numPr>
        <w:autoSpaceDE/>
        <w:autoSpaceDN/>
        <w:spacing w:line="360" w:lineRule="auto"/>
        <w:contextualSpacing/>
        <w:jc w:val="both"/>
        <w:rPr>
          <w:sz w:val="28"/>
          <w:szCs w:val="28"/>
          <w:lang w:val="uk-UA"/>
        </w:rPr>
      </w:pPr>
      <w:r w:rsidRPr="002F128B">
        <w:rPr>
          <w:sz w:val="28"/>
          <w:szCs w:val="28"/>
          <w:lang w:val="uk-UA"/>
        </w:rPr>
        <w:t xml:space="preserve">На основі опрацьованих матеріалів досліджень сформувати цілісну картину результатів, одержаних внаслідок виконання роботи за напрямком, що відповідає темі дисертації. </w:t>
      </w:r>
    </w:p>
    <w:p w14:paraId="1B3CD219" w14:textId="77777777" w:rsidR="00D04728" w:rsidRPr="002F128B" w:rsidRDefault="00D04728" w:rsidP="00A75FEA">
      <w:pPr>
        <w:spacing w:line="360" w:lineRule="auto"/>
        <w:jc w:val="both"/>
        <w:rPr>
          <w:b/>
          <w:sz w:val="28"/>
          <w:szCs w:val="28"/>
          <w:lang w:val="uk-UA"/>
        </w:rPr>
      </w:pPr>
      <w:r w:rsidRPr="002F128B">
        <w:rPr>
          <w:b/>
          <w:sz w:val="28"/>
          <w:szCs w:val="28"/>
          <w:lang w:val="uk-UA"/>
        </w:rPr>
        <w:t xml:space="preserve">Наукова новизна отриманих результатів    </w:t>
      </w:r>
    </w:p>
    <w:p w14:paraId="0754D01E" w14:textId="77777777" w:rsidR="00D04728" w:rsidRPr="002F128B" w:rsidRDefault="00D04728" w:rsidP="00A75FEA">
      <w:pPr>
        <w:pStyle w:val="a7"/>
        <w:widowControl/>
        <w:numPr>
          <w:ilvl w:val="0"/>
          <w:numId w:val="5"/>
        </w:numPr>
        <w:autoSpaceDE/>
        <w:autoSpaceDN/>
        <w:spacing w:line="360" w:lineRule="auto"/>
        <w:contextualSpacing/>
        <w:jc w:val="both"/>
        <w:rPr>
          <w:sz w:val="28"/>
          <w:szCs w:val="28"/>
          <w:u w:val="single"/>
          <w:lang w:val="uk-UA"/>
        </w:rPr>
      </w:pPr>
      <w:r w:rsidRPr="002F128B">
        <w:rPr>
          <w:sz w:val="28"/>
          <w:szCs w:val="28"/>
          <w:lang w:val="uk-UA"/>
        </w:rPr>
        <w:t xml:space="preserve">Зроблено оцінки глибини залягання рівнів, які спричиняють гасіння основних смуг електролюмінісценції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w:t>
      </w:r>
      <w:r w:rsidRPr="00546815">
        <w:rPr>
          <w:i/>
          <w:sz w:val="28"/>
          <w:szCs w:val="28"/>
          <w:lang w:val="uk-UA"/>
        </w:rPr>
        <w:t>E</w:t>
      </w:r>
      <w:r w:rsidRPr="00546815">
        <w:rPr>
          <w:i/>
          <w:sz w:val="28"/>
          <w:szCs w:val="28"/>
          <w:vertAlign w:val="subscript"/>
          <w:lang w:val="uk-UA"/>
        </w:rPr>
        <w:t>A1</w:t>
      </w:r>
      <w:r w:rsidR="00546815">
        <w:rPr>
          <w:sz w:val="28"/>
          <w:szCs w:val="28"/>
          <w:vertAlign w:val="subscript"/>
          <w:lang w:val="uk-UA"/>
        </w:rPr>
        <w:t xml:space="preserve"> </w:t>
      </w:r>
      <w:r w:rsidRPr="002F128B">
        <w:rPr>
          <w:sz w:val="28"/>
          <w:szCs w:val="28"/>
          <w:lang w:val="uk-UA"/>
        </w:rPr>
        <w:t>=</w:t>
      </w:r>
      <w:r w:rsidR="00546815">
        <w:rPr>
          <w:sz w:val="28"/>
          <w:szCs w:val="28"/>
          <w:lang w:val="uk-UA"/>
        </w:rPr>
        <w:t xml:space="preserve"> </w:t>
      </w:r>
      <w:r w:rsidRPr="002F128B">
        <w:rPr>
          <w:sz w:val="28"/>
          <w:szCs w:val="28"/>
          <w:lang w:val="uk-UA"/>
        </w:rPr>
        <w:t>0,19</w:t>
      </w:r>
      <w:r w:rsidR="00546815">
        <w:rPr>
          <w:sz w:val="28"/>
          <w:szCs w:val="28"/>
          <w:lang w:val="uk-UA"/>
        </w:rPr>
        <w:t xml:space="preserve"> </w:t>
      </w:r>
      <w:r w:rsidRPr="002F128B">
        <w:rPr>
          <w:sz w:val="28"/>
          <w:szCs w:val="28"/>
          <w:lang w:val="uk-UA"/>
        </w:rPr>
        <w:t xml:space="preserve">еВ; </w:t>
      </w:r>
      <w:r w:rsidRPr="00546815">
        <w:rPr>
          <w:i/>
          <w:sz w:val="28"/>
          <w:szCs w:val="28"/>
          <w:lang w:val="uk-UA"/>
        </w:rPr>
        <w:t>E</w:t>
      </w:r>
      <w:r w:rsidRPr="00546815">
        <w:rPr>
          <w:i/>
          <w:sz w:val="28"/>
          <w:szCs w:val="28"/>
          <w:vertAlign w:val="subscript"/>
          <w:lang w:val="uk-UA"/>
        </w:rPr>
        <w:t>A2</w:t>
      </w:r>
      <w:r w:rsidR="00546815">
        <w:rPr>
          <w:sz w:val="28"/>
          <w:szCs w:val="28"/>
          <w:vertAlign w:val="subscript"/>
          <w:lang w:val="uk-UA"/>
        </w:rPr>
        <w:t xml:space="preserve"> </w:t>
      </w:r>
      <w:r w:rsidRPr="002F128B">
        <w:rPr>
          <w:sz w:val="28"/>
          <w:szCs w:val="28"/>
          <w:lang w:val="uk-UA"/>
        </w:rPr>
        <w:t>=</w:t>
      </w:r>
      <w:r w:rsidR="00546815">
        <w:rPr>
          <w:sz w:val="28"/>
          <w:szCs w:val="28"/>
          <w:lang w:val="uk-UA"/>
        </w:rPr>
        <w:t xml:space="preserve"> </w:t>
      </w:r>
      <w:r w:rsidRPr="002F128B">
        <w:rPr>
          <w:sz w:val="28"/>
          <w:szCs w:val="28"/>
          <w:lang w:val="uk-UA"/>
        </w:rPr>
        <w:t xml:space="preserve">0,17еВ) </w:t>
      </w:r>
    </w:p>
    <w:p w14:paraId="5BC0C9DE" w14:textId="77777777" w:rsidR="00D04728" w:rsidRPr="002F128B" w:rsidRDefault="00546815" w:rsidP="00A75FEA">
      <w:pPr>
        <w:pStyle w:val="a7"/>
        <w:widowControl/>
        <w:numPr>
          <w:ilvl w:val="0"/>
          <w:numId w:val="5"/>
        </w:numPr>
        <w:autoSpaceDE/>
        <w:autoSpaceDN/>
        <w:spacing w:line="360" w:lineRule="auto"/>
        <w:contextualSpacing/>
        <w:jc w:val="both"/>
        <w:rPr>
          <w:sz w:val="28"/>
          <w:szCs w:val="28"/>
          <w:u w:val="single"/>
          <w:lang w:val="uk-UA"/>
        </w:rPr>
      </w:pPr>
      <w:r>
        <w:rPr>
          <w:sz w:val="28"/>
          <w:szCs w:val="28"/>
          <w:lang w:val="uk-UA"/>
        </w:rPr>
        <w:t xml:space="preserve">Виявлено, що у </w:t>
      </w:r>
      <w:proofErr w:type="spellStart"/>
      <w:r>
        <w:rPr>
          <w:sz w:val="28"/>
          <w:szCs w:val="28"/>
          <w:lang w:val="uk-UA"/>
        </w:rPr>
        <w:t>СД</w:t>
      </w:r>
      <w:proofErr w:type="spellEnd"/>
      <w:r>
        <w:rPr>
          <w:sz w:val="28"/>
          <w:szCs w:val="28"/>
          <w:lang w:val="uk-UA"/>
        </w:rPr>
        <w:t xml:space="preserve"> </w:t>
      </w:r>
      <w:proofErr w:type="spellStart"/>
      <w:r>
        <w:rPr>
          <w:sz w:val="28"/>
          <w:szCs w:val="28"/>
          <w:lang w:val="uk-UA"/>
        </w:rPr>
        <w:t>GaAsP</w:t>
      </w:r>
      <w:proofErr w:type="spellEnd"/>
      <w:r>
        <w:rPr>
          <w:sz w:val="28"/>
          <w:szCs w:val="28"/>
          <w:lang w:val="uk-UA"/>
        </w:rPr>
        <w:t xml:space="preserve"> при 300</w:t>
      </w:r>
      <w:r w:rsidR="00A962B1">
        <w:rPr>
          <w:sz w:val="28"/>
          <w:szCs w:val="28"/>
          <w:lang w:val="uk-UA"/>
        </w:rPr>
        <w:t xml:space="preserve"> </w:t>
      </w:r>
      <w:r w:rsidR="00D04728" w:rsidRPr="002F128B">
        <w:rPr>
          <w:sz w:val="28"/>
          <w:szCs w:val="28"/>
          <w:lang w:val="uk-UA"/>
        </w:rPr>
        <w:t xml:space="preserve">К електропровідність забезпечується </w:t>
      </w:r>
      <w:proofErr w:type="spellStart"/>
      <w:r w:rsidR="00D04728" w:rsidRPr="002F128B">
        <w:rPr>
          <w:sz w:val="28"/>
          <w:szCs w:val="28"/>
          <w:lang w:val="uk-UA"/>
        </w:rPr>
        <w:t>дифузійно</w:t>
      </w:r>
      <w:proofErr w:type="spellEnd"/>
      <w:r w:rsidR="00D04728" w:rsidRPr="002F128B">
        <w:rPr>
          <w:sz w:val="28"/>
          <w:szCs w:val="28"/>
          <w:lang w:val="uk-UA"/>
        </w:rPr>
        <w:t>-рекомбінацій</w:t>
      </w:r>
      <w:r w:rsidR="00A962B1">
        <w:rPr>
          <w:sz w:val="28"/>
          <w:szCs w:val="28"/>
          <w:lang w:val="uk-UA"/>
        </w:rPr>
        <w:t xml:space="preserve">ним механізмом; при 77 </w:t>
      </w:r>
      <w:r w:rsidR="004B29EF" w:rsidRPr="002F128B">
        <w:rPr>
          <w:sz w:val="28"/>
          <w:szCs w:val="28"/>
          <w:lang w:val="uk-UA"/>
        </w:rPr>
        <w:t xml:space="preserve">K </w:t>
      </w:r>
      <w:r w:rsidR="00D04728" w:rsidRPr="002F128B">
        <w:rPr>
          <w:sz w:val="28"/>
          <w:szCs w:val="28"/>
          <w:lang w:val="uk-UA"/>
        </w:rPr>
        <w:t xml:space="preserve"> переважає рекомбінаційна компонента. Вище </w:t>
      </w:r>
      <w:r w:rsidR="00D04728" w:rsidRPr="007A0CB9">
        <w:rPr>
          <w:i/>
          <w:sz w:val="28"/>
          <w:szCs w:val="28"/>
          <w:lang w:val="uk-UA"/>
        </w:rPr>
        <w:t>Ф</w:t>
      </w:r>
      <w:r w:rsidR="00D04728" w:rsidRPr="002F128B">
        <w:rPr>
          <w:sz w:val="28"/>
          <w:szCs w:val="28"/>
          <w:lang w:val="uk-UA"/>
        </w:rPr>
        <w:t xml:space="preserve"> = 8,2·10</w:t>
      </w:r>
      <w:r w:rsidR="00D04728" w:rsidRPr="002F128B">
        <w:rPr>
          <w:sz w:val="28"/>
          <w:szCs w:val="28"/>
          <w:vertAlign w:val="superscript"/>
          <w:lang w:val="uk-UA"/>
        </w:rPr>
        <w:t>17</w:t>
      </w:r>
      <w:r w:rsidR="00D04728" w:rsidRPr="002F128B">
        <w:rPr>
          <w:sz w:val="28"/>
          <w:szCs w:val="28"/>
          <w:lang w:val="uk-UA"/>
        </w:rPr>
        <w:t>см</w:t>
      </w:r>
      <w:r w:rsidR="00D04728" w:rsidRPr="002F128B">
        <w:rPr>
          <w:sz w:val="28"/>
          <w:szCs w:val="28"/>
          <w:vertAlign w:val="superscript"/>
          <w:lang w:val="uk-UA"/>
        </w:rPr>
        <w:t>-2</w:t>
      </w:r>
      <w:r w:rsidR="00D04728" w:rsidRPr="002F128B">
        <w:rPr>
          <w:sz w:val="28"/>
          <w:szCs w:val="28"/>
          <w:lang w:val="uk-UA"/>
        </w:rPr>
        <w:t xml:space="preserve"> коефіцієнт </w:t>
      </w:r>
      <w:proofErr w:type="spellStart"/>
      <w:r w:rsidR="00D04728" w:rsidRPr="002F128B">
        <w:rPr>
          <w:sz w:val="28"/>
          <w:szCs w:val="28"/>
          <w:lang w:val="uk-UA"/>
        </w:rPr>
        <w:t>неідеальності</w:t>
      </w:r>
      <w:proofErr w:type="spellEnd"/>
      <w:r w:rsidR="00D04728" w:rsidRPr="002F128B">
        <w:rPr>
          <w:sz w:val="28"/>
          <w:szCs w:val="28"/>
          <w:lang w:val="uk-UA"/>
        </w:rPr>
        <w:t xml:space="preserve"> зростає за рахунок участі радіаційних дефектів у рекомбінаційному процесі.</w:t>
      </w:r>
    </w:p>
    <w:p w14:paraId="0E0D219E" w14:textId="77777777" w:rsidR="00D04728" w:rsidRPr="002F128B" w:rsidRDefault="00D04728" w:rsidP="00A75FEA">
      <w:pPr>
        <w:pStyle w:val="a7"/>
        <w:widowControl/>
        <w:numPr>
          <w:ilvl w:val="0"/>
          <w:numId w:val="5"/>
        </w:numPr>
        <w:autoSpaceDE/>
        <w:autoSpaceDN/>
        <w:spacing w:line="360" w:lineRule="auto"/>
        <w:contextualSpacing/>
        <w:jc w:val="both"/>
        <w:rPr>
          <w:sz w:val="28"/>
          <w:szCs w:val="28"/>
          <w:u w:val="single"/>
          <w:lang w:val="uk-UA"/>
        </w:rPr>
      </w:pPr>
      <w:r w:rsidRPr="002F128B">
        <w:rPr>
          <w:sz w:val="28"/>
          <w:szCs w:val="28"/>
          <w:lang w:val="uk-UA"/>
        </w:rPr>
        <w:t xml:space="preserve">Виявлено, що </w:t>
      </w:r>
      <w:proofErr w:type="spellStart"/>
      <w:r w:rsidRPr="002F128B">
        <w:rPr>
          <w:sz w:val="28"/>
          <w:szCs w:val="28"/>
          <w:lang w:val="uk-UA"/>
        </w:rPr>
        <w:t>СД</w:t>
      </w:r>
      <w:proofErr w:type="spellEnd"/>
      <w:r w:rsidR="009040E2">
        <w:rPr>
          <w:sz w:val="28"/>
          <w:szCs w:val="28"/>
          <w:lang w:val="uk-UA"/>
        </w:rPr>
        <w:t xml:space="preserve"> </w:t>
      </w:r>
      <w:proofErr w:type="spellStart"/>
      <w:r w:rsidR="009040E2">
        <w:rPr>
          <w:sz w:val="28"/>
          <w:szCs w:val="28"/>
          <w:lang w:val="uk-UA"/>
        </w:rPr>
        <w:t>GaAsP</w:t>
      </w:r>
      <w:proofErr w:type="spellEnd"/>
      <w:r w:rsidR="009040E2">
        <w:rPr>
          <w:sz w:val="28"/>
          <w:szCs w:val="28"/>
          <w:lang w:val="uk-UA"/>
        </w:rPr>
        <w:t xml:space="preserve"> характеризуються</w:t>
      </w:r>
      <w:r w:rsidRPr="002F128B">
        <w:rPr>
          <w:sz w:val="28"/>
          <w:szCs w:val="28"/>
          <w:lang w:val="uk-UA"/>
        </w:rPr>
        <w:t xml:space="preserve"> вищою радіаційною стійкістю порівняно з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w:t>
      </w:r>
    </w:p>
    <w:p w14:paraId="28CF6751" w14:textId="77777777" w:rsidR="00D04728" w:rsidRPr="002F128B" w:rsidRDefault="00D04728" w:rsidP="00A75FEA">
      <w:pPr>
        <w:pStyle w:val="a7"/>
        <w:widowControl/>
        <w:numPr>
          <w:ilvl w:val="0"/>
          <w:numId w:val="5"/>
        </w:numPr>
        <w:autoSpaceDE/>
        <w:autoSpaceDN/>
        <w:spacing w:line="360" w:lineRule="auto"/>
        <w:contextualSpacing/>
        <w:jc w:val="both"/>
        <w:rPr>
          <w:sz w:val="28"/>
          <w:szCs w:val="28"/>
          <w:u w:val="single"/>
          <w:lang w:val="uk-UA"/>
        </w:rPr>
      </w:pPr>
      <w:r w:rsidRPr="002F128B">
        <w:rPr>
          <w:sz w:val="28"/>
          <w:szCs w:val="28"/>
          <w:lang w:val="uk-UA"/>
        </w:rPr>
        <w:t>Показано, що ширина забороненої зони твердого розчину GaAs</w:t>
      </w:r>
      <w:r w:rsidRPr="002F128B">
        <w:rPr>
          <w:sz w:val="28"/>
          <w:szCs w:val="28"/>
          <w:vertAlign w:val="subscript"/>
          <w:lang w:val="uk-UA"/>
        </w:rPr>
        <w:t>-1-x</w:t>
      </w:r>
      <w:r w:rsidRPr="002F128B">
        <w:rPr>
          <w:sz w:val="28"/>
          <w:szCs w:val="28"/>
          <w:lang w:val="uk-UA"/>
        </w:rPr>
        <w:t>P</w:t>
      </w:r>
      <w:r w:rsidRPr="002F128B">
        <w:rPr>
          <w:sz w:val="28"/>
          <w:szCs w:val="28"/>
          <w:vertAlign w:val="subscript"/>
          <w:lang w:val="uk-UA"/>
        </w:rPr>
        <w:t xml:space="preserve">x </w:t>
      </w:r>
      <w:r w:rsidRPr="002F128B">
        <w:rPr>
          <w:sz w:val="28"/>
          <w:szCs w:val="28"/>
          <w:lang w:val="uk-UA"/>
        </w:rPr>
        <w:t>(</w:t>
      </w:r>
      <w:r w:rsidRPr="00996D86">
        <w:rPr>
          <w:i/>
          <w:sz w:val="28"/>
          <w:szCs w:val="28"/>
          <w:lang w:val="uk-UA"/>
        </w:rPr>
        <w:t>x</w:t>
      </w:r>
      <w:r w:rsidRPr="002F128B">
        <w:rPr>
          <w:sz w:val="28"/>
          <w:szCs w:val="28"/>
          <w:lang w:val="uk-UA"/>
        </w:rPr>
        <w:t xml:space="preserve"> = 0.45) добре узгоджується зі співвідношенням </w:t>
      </w:r>
      <w:proofErr w:type="spellStart"/>
      <w:r w:rsidRPr="002F128B">
        <w:rPr>
          <w:sz w:val="28"/>
          <w:szCs w:val="28"/>
          <w:lang w:val="uk-UA"/>
        </w:rPr>
        <w:t>Варшні</w:t>
      </w:r>
      <w:proofErr w:type="spellEnd"/>
      <w:r w:rsidRPr="002F128B">
        <w:rPr>
          <w:sz w:val="28"/>
          <w:szCs w:val="28"/>
          <w:lang w:val="uk-UA"/>
        </w:rPr>
        <w:t xml:space="preserve"> для </w:t>
      </w:r>
      <w:proofErr w:type="spellStart"/>
      <w:r w:rsidRPr="002F128B">
        <w:rPr>
          <w:sz w:val="28"/>
          <w:szCs w:val="28"/>
          <w:lang w:val="uk-UA"/>
        </w:rPr>
        <w:t>сполук</w:t>
      </w:r>
      <w:proofErr w:type="spellEnd"/>
      <w:r w:rsidRPr="002F128B">
        <w:rPr>
          <w:sz w:val="28"/>
          <w:szCs w:val="28"/>
          <w:lang w:val="uk-UA"/>
        </w:rPr>
        <w:t xml:space="preserve"> A</w:t>
      </w:r>
      <w:r w:rsidRPr="002F128B">
        <w:rPr>
          <w:sz w:val="28"/>
          <w:szCs w:val="28"/>
          <w:vertAlign w:val="subscript"/>
          <w:lang w:val="uk-UA"/>
        </w:rPr>
        <w:t>3</w:t>
      </w:r>
      <w:r w:rsidRPr="002F128B">
        <w:rPr>
          <w:sz w:val="28"/>
          <w:szCs w:val="28"/>
          <w:lang w:val="uk-UA"/>
        </w:rPr>
        <w:t>B</w:t>
      </w:r>
      <w:r w:rsidRPr="002F128B">
        <w:rPr>
          <w:sz w:val="28"/>
          <w:szCs w:val="28"/>
          <w:vertAlign w:val="subscript"/>
          <w:lang w:val="uk-UA"/>
        </w:rPr>
        <w:t xml:space="preserve">5. </w:t>
      </w:r>
    </w:p>
    <w:p w14:paraId="37BB5BC1" w14:textId="77777777" w:rsidR="00D04728" w:rsidRPr="002F128B" w:rsidRDefault="00D04728" w:rsidP="00A75FEA">
      <w:pPr>
        <w:pStyle w:val="a7"/>
        <w:widowControl/>
        <w:numPr>
          <w:ilvl w:val="0"/>
          <w:numId w:val="5"/>
        </w:numPr>
        <w:autoSpaceDE/>
        <w:autoSpaceDN/>
        <w:spacing w:line="360" w:lineRule="auto"/>
        <w:contextualSpacing/>
        <w:jc w:val="both"/>
        <w:rPr>
          <w:sz w:val="28"/>
          <w:szCs w:val="28"/>
          <w:u w:val="single"/>
          <w:lang w:val="uk-UA"/>
        </w:rPr>
      </w:pPr>
      <w:r w:rsidRPr="002F128B">
        <w:rPr>
          <w:sz w:val="28"/>
          <w:szCs w:val="28"/>
          <w:lang w:val="uk-UA"/>
        </w:rPr>
        <w:t>Встановлено, що спе</w:t>
      </w:r>
      <w:r w:rsidR="001315C7" w:rsidRPr="002F128B">
        <w:rPr>
          <w:sz w:val="28"/>
          <w:szCs w:val="28"/>
          <w:lang w:val="uk-UA"/>
        </w:rPr>
        <w:t xml:space="preserve">ктр випромінювання </w:t>
      </w:r>
      <w:proofErr w:type="spellStart"/>
      <w:r w:rsidR="001315C7" w:rsidRPr="002F128B">
        <w:rPr>
          <w:sz w:val="28"/>
          <w:szCs w:val="28"/>
          <w:lang w:val="uk-UA"/>
        </w:rPr>
        <w:t>КЯ</w:t>
      </w:r>
      <w:proofErr w:type="spellEnd"/>
      <w:r w:rsidR="001315C7" w:rsidRPr="002F128B">
        <w:rPr>
          <w:sz w:val="28"/>
          <w:szCs w:val="28"/>
          <w:lang w:val="uk-UA"/>
        </w:rPr>
        <w:t xml:space="preserve"> </w:t>
      </w:r>
      <w:proofErr w:type="spellStart"/>
      <w:r w:rsidR="001315C7" w:rsidRPr="002F128B">
        <w:rPr>
          <w:sz w:val="28"/>
          <w:szCs w:val="28"/>
          <w:lang w:val="uk-UA"/>
        </w:rPr>
        <w:t>InGaN</w:t>
      </w:r>
      <w:proofErr w:type="spellEnd"/>
      <w:r w:rsidR="001315C7" w:rsidRPr="002F128B">
        <w:rPr>
          <w:sz w:val="28"/>
          <w:szCs w:val="28"/>
          <w:lang w:val="uk-UA"/>
        </w:rPr>
        <w:t>/</w:t>
      </w:r>
      <w:proofErr w:type="spellStart"/>
      <w:r w:rsidR="001315C7" w:rsidRPr="002F128B">
        <w:rPr>
          <w:sz w:val="28"/>
          <w:szCs w:val="28"/>
          <w:lang w:val="uk-UA"/>
        </w:rPr>
        <w:t>GaN</w:t>
      </w:r>
      <w:proofErr w:type="spellEnd"/>
      <w:r w:rsidR="001315C7" w:rsidRPr="002F128B">
        <w:rPr>
          <w:sz w:val="28"/>
          <w:szCs w:val="28"/>
          <w:lang w:val="uk-UA"/>
        </w:rPr>
        <w:t xml:space="preserve"> білому</w:t>
      </w:r>
      <w:r w:rsidRPr="002F128B">
        <w:rPr>
          <w:sz w:val="28"/>
          <w:szCs w:val="28"/>
          <w:lang w:val="uk-UA"/>
        </w:rPr>
        <w:t xml:space="preserve"> </w:t>
      </w:r>
      <w:proofErr w:type="spellStart"/>
      <w:r w:rsidRPr="002F128B">
        <w:rPr>
          <w:sz w:val="28"/>
          <w:szCs w:val="28"/>
          <w:lang w:val="uk-UA"/>
        </w:rPr>
        <w:t>СД</w:t>
      </w:r>
      <w:proofErr w:type="spellEnd"/>
      <w:r w:rsidRPr="002F128B">
        <w:rPr>
          <w:sz w:val="28"/>
          <w:szCs w:val="28"/>
          <w:lang w:val="uk-UA"/>
        </w:rPr>
        <w:t xml:space="preserve"> узгоджується з розподілом Гауса. </w:t>
      </w:r>
    </w:p>
    <w:p w14:paraId="29BBBFF9" w14:textId="77777777" w:rsidR="00D04728" w:rsidRPr="002F128B" w:rsidRDefault="00D04728" w:rsidP="00A75FEA">
      <w:pPr>
        <w:pStyle w:val="a7"/>
        <w:widowControl/>
        <w:numPr>
          <w:ilvl w:val="0"/>
          <w:numId w:val="5"/>
        </w:numPr>
        <w:autoSpaceDE/>
        <w:autoSpaceDN/>
        <w:spacing w:line="360" w:lineRule="auto"/>
        <w:contextualSpacing/>
        <w:jc w:val="both"/>
        <w:rPr>
          <w:sz w:val="28"/>
          <w:szCs w:val="28"/>
          <w:u w:val="single"/>
          <w:lang w:val="uk-UA"/>
        </w:rPr>
      </w:pPr>
      <w:r w:rsidRPr="002F128B">
        <w:rPr>
          <w:sz w:val="28"/>
          <w:szCs w:val="28"/>
          <w:lang w:val="uk-UA"/>
        </w:rPr>
        <w:t xml:space="preserve">Опромінення електронами білих </w:t>
      </w:r>
      <w:proofErr w:type="spellStart"/>
      <w:r w:rsidRPr="002F128B">
        <w:rPr>
          <w:sz w:val="28"/>
          <w:szCs w:val="28"/>
          <w:lang w:val="uk-UA"/>
        </w:rPr>
        <w:t>СД</w:t>
      </w:r>
      <w:proofErr w:type="spellEnd"/>
      <w:r w:rsidRPr="002F128B">
        <w:rPr>
          <w:sz w:val="28"/>
          <w:szCs w:val="28"/>
          <w:lang w:val="uk-UA"/>
        </w:rPr>
        <w:t xml:space="preserve"> супроводжується послабленням екранування внутрішніх полів</w:t>
      </w:r>
      <w:r w:rsidR="00845D66" w:rsidRPr="002F128B">
        <w:rPr>
          <w:sz w:val="28"/>
          <w:szCs w:val="28"/>
          <w:lang w:val="uk-UA"/>
        </w:rPr>
        <w:t xml:space="preserve"> </w:t>
      </w:r>
      <w:r w:rsidRPr="002F128B">
        <w:rPr>
          <w:sz w:val="28"/>
          <w:szCs w:val="28"/>
          <w:lang w:val="uk-UA"/>
        </w:rPr>
        <w:t>кристала.</w:t>
      </w:r>
    </w:p>
    <w:p w14:paraId="22C08A87" w14:textId="77777777" w:rsidR="00A8530E" w:rsidRPr="002F128B" w:rsidRDefault="00A8530E" w:rsidP="00A75FEA">
      <w:pPr>
        <w:spacing w:line="360" w:lineRule="auto"/>
        <w:ind w:left="360"/>
        <w:contextualSpacing/>
        <w:jc w:val="both"/>
        <w:rPr>
          <w:sz w:val="28"/>
          <w:szCs w:val="28"/>
          <w:u w:val="single"/>
          <w:lang w:val="uk-UA"/>
        </w:rPr>
      </w:pPr>
    </w:p>
    <w:p w14:paraId="4F8F1311" w14:textId="061065F4" w:rsidR="00AC0A1C" w:rsidRPr="002F128B" w:rsidRDefault="0036585A" w:rsidP="00A75FEA">
      <w:pPr>
        <w:spacing w:line="360" w:lineRule="auto"/>
        <w:ind w:firstLine="708"/>
        <w:jc w:val="both"/>
        <w:rPr>
          <w:sz w:val="28"/>
          <w:szCs w:val="28"/>
          <w:lang w:val="uk-UA"/>
        </w:rPr>
      </w:pPr>
      <w:r w:rsidRPr="002F128B">
        <w:rPr>
          <w:b/>
          <w:sz w:val="28"/>
          <w:szCs w:val="28"/>
          <w:lang w:val="uk-UA"/>
        </w:rPr>
        <w:t>Особистий внесок здобувача</w:t>
      </w:r>
      <w:r w:rsidR="00774961" w:rsidRPr="002F128B">
        <w:rPr>
          <w:b/>
          <w:sz w:val="28"/>
          <w:szCs w:val="28"/>
          <w:lang w:val="uk-UA"/>
        </w:rPr>
        <w:t xml:space="preserve">. </w:t>
      </w:r>
      <w:r w:rsidR="00AC0A1C" w:rsidRPr="002F128B">
        <w:rPr>
          <w:sz w:val="28"/>
          <w:szCs w:val="28"/>
          <w:lang w:val="uk-UA"/>
        </w:rPr>
        <w:t xml:space="preserve">За період виконання дисертаційної роботи </w:t>
      </w:r>
      <w:r w:rsidR="000F6944" w:rsidRPr="000F6944">
        <w:rPr>
          <w:sz w:val="28"/>
          <w:szCs w:val="28"/>
          <w:lang w:val="uk-UA"/>
        </w:rPr>
        <w:t>здобувач</w:t>
      </w:r>
      <w:r w:rsidR="000F6944">
        <w:rPr>
          <w:sz w:val="28"/>
          <w:szCs w:val="28"/>
          <w:lang w:val="uk-UA"/>
        </w:rPr>
        <w:t xml:space="preserve"> </w:t>
      </w:r>
      <w:r w:rsidR="00AC0A1C" w:rsidRPr="002F128B">
        <w:rPr>
          <w:sz w:val="28"/>
          <w:szCs w:val="28"/>
          <w:lang w:val="uk-UA"/>
        </w:rPr>
        <w:t xml:space="preserve">зібрав експериментальний пристрій для </w:t>
      </w:r>
      <w:r w:rsidR="009040E2">
        <w:rPr>
          <w:sz w:val="28"/>
          <w:szCs w:val="28"/>
          <w:lang w:val="uk-UA"/>
        </w:rPr>
        <w:t>вимірювань електролюмінісцентних</w:t>
      </w:r>
      <w:r w:rsidR="00AC0A1C" w:rsidRPr="002F128B">
        <w:rPr>
          <w:sz w:val="28"/>
          <w:szCs w:val="28"/>
          <w:lang w:val="uk-UA"/>
        </w:rPr>
        <w:t xml:space="preserve"> характеристик </w:t>
      </w:r>
      <w:proofErr w:type="spellStart"/>
      <w:r w:rsidR="00AC0A1C" w:rsidRPr="002F128B">
        <w:rPr>
          <w:sz w:val="28"/>
          <w:szCs w:val="28"/>
          <w:lang w:val="uk-UA"/>
        </w:rPr>
        <w:t>СД</w:t>
      </w:r>
      <w:proofErr w:type="spellEnd"/>
      <w:r w:rsidR="00AC0A1C" w:rsidRPr="002F128B">
        <w:rPr>
          <w:sz w:val="28"/>
          <w:szCs w:val="28"/>
          <w:lang w:val="uk-UA"/>
        </w:rPr>
        <w:t xml:space="preserve"> </w:t>
      </w:r>
      <w:proofErr w:type="spellStart"/>
      <w:r w:rsidR="00AC0A1C" w:rsidRPr="002F128B">
        <w:rPr>
          <w:sz w:val="28"/>
          <w:szCs w:val="28"/>
          <w:lang w:val="uk-UA"/>
        </w:rPr>
        <w:t>GaAsP</w:t>
      </w:r>
      <w:proofErr w:type="spellEnd"/>
      <w:r w:rsidR="00AC0A1C" w:rsidRPr="002F128B">
        <w:rPr>
          <w:sz w:val="28"/>
          <w:szCs w:val="28"/>
          <w:lang w:val="uk-UA"/>
        </w:rPr>
        <w:t xml:space="preserve"> та </w:t>
      </w:r>
      <w:proofErr w:type="spellStart"/>
      <w:r w:rsidR="00AC0A1C" w:rsidRPr="002F128B">
        <w:rPr>
          <w:sz w:val="28"/>
          <w:szCs w:val="28"/>
          <w:lang w:val="uk-UA"/>
        </w:rPr>
        <w:t>InGaN</w:t>
      </w:r>
      <w:proofErr w:type="spellEnd"/>
      <w:r w:rsidR="00AC0A1C" w:rsidRPr="002F128B">
        <w:rPr>
          <w:sz w:val="28"/>
          <w:szCs w:val="28"/>
          <w:lang w:val="uk-UA"/>
        </w:rPr>
        <w:t xml:space="preserve">. Дисертант встановив області температурної стабільності радіаційних дефектів у </w:t>
      </w:r>
      <w:proofErr w:type="spellStart"/>
      <w:r w:rsidR="00AC0A1C" w:rsidRPr="002F128B">
        <w:rPr>
          <w:sz w:val="28"/>
          <w:szCs w:val="28"/>
          <w:lang w:val="uk-UA"/>
        </w:rPr>
        <w:t>СД</w:t>
      </w:r>
      <w:proofErr w:type="spellEnd"/>
      <w:r w:rsidR="00AC0A1C" w:rsidRPr="002F128B">
        <w:rPr>
          <w:sz w:val="28"/>
          <w:szCs w:val="28"/>
          <w:lang w:val="uk-UA"/>
        </w:rPr>
        <w:t xml:space="preserve"> </w:t>
      </w:r>
      <w:proofErr w:type="spellStart"/>
      <w:r w:rsidR="00AC0A1C" w:rsidRPr="002F128B">
        <w:rPr>
          <w:sz w:val="28"/>
          <w:szCs w:val="28"/>
          <w:lang w:val="uk-UA"/>
        </w:rPr>
        <w:t>GaP</w:t>
      </w:r>
      <w:proofErr w:type="spellEnd"/>
      <w:r w:rsidR="00AC0A1C" w:rsidRPr="002F128B">
        <w:rPr>
          <w:sz w:val="28"/>
          <w:szCs w:val="28"/>
          <w:lang w:val="uk-UA"/>
        </w:rPr>
        <w:t xml:space="preserve">, введених електронами з </w:t>
      </w:r>
      <w:r w:rsidR="00AC0A1C" w:rsidRPr="00996D86">
        <w:rPr>
          <w:i/>
          <w:sz w:val="28"/>
          <w:szCs w:val="28"/>
          <w:lang w:val="uk-UA"/>
        </w:rPr>
        <w:t>E</w:t>
      </w:r>
      <w:r w:rsidR="00AC0A1C" w:rsidRPr="002F128B">
        <w:rPr>
          <w:sz w:val="28"/>
          <w:szCs w:val="28"/>
          <w:lang w:val="uk-UA"/>
        </w:rPr>
        <w:t xml:space="preserve"> = 2 </w:t>
      </w:r>
      <w:proofErr w:type="spellStart"/>
      <w:r w:rsidR="00AC0A1C" w:rsidRPr="002F128B">
        <w:rPr>
          <w:sz w:val="28"/>
          <w:szCs w:val="28"/>
          <w:lang w:val="uk-UA"/>
        </w:rPr>
        <w:t>МеВ</w:t>
      </w:r>
      <w:proofErr w:type="spellEnd"/>
      <w:r w:rsidR="001315C7" w:rsidRPr="002F128B">
        <w:rPr>
          <w:sz w:val="28"/>
          <w:szCs w:val="28"/>
          <w:lang w:val="uk-UA"/>
        </w:rPr>
        <w:t>,</w:t>
      </w:r>
      <w:r w:rsidR="00AC0A1C" w:rsidRPr="002F128B">
        <w:rPr>
          <w:sz w:val="28"/>
          <w:szCs w:val="28"/>
          <w:lang w:val="uk-UA"/>
        </w:rPr>
        <w:t xml:space="preserve"> та визначив їхні коефіцієнти пошкодження. </w:t>
      </w:r>
      <w:proofErr w:type="spellStart"/>
      <w:r w:rsidR="00AC0A1C" w:rsidRPr="002F128B">
        <w:rPr>
          <w:sz w:val="28"/>
          <w:szCs w:val="28"/>
          <w:lang w:val="uk-UA"/>
        </w:rPr>
        <w:t>Стратілатом</w:t>
      </w:r>
      <w:proofErr w:type="spellEnd"/>
      <w:r w:rsidR="00AC0A1C" w:rsidRPr="002F128B">
        <w:rPr>
          <w:sz w:val="28"/>
          <w:szCs w:val="28"/>
          <w:lang w:val="uk-UA"/>
        </w:rPr>
        <w:t xml:space="preserve"> </w:t>
      </w:r>
      <w:proofErr w:type="spellStart"/>
      <w:r w:rsidR="00AC0A1C" w:rsidRPr="002F128B">
        <w:rPr>
          <w:sz w:val="28"/>
          <w:szCs w:val="28"/>
          <w:lang w:val="uk-UA"/>
        </w:rPr>
        <w:t>Д.П</w:t>
      </w:r>
      <w:proofErr w:type="spellEnd"/>
      <w:r w:rsidR="00AC0A1C" w:rsidRPr="002F128B">
        <w:rPr>
          <w:sz w:val="28"/>
          <w:szCs w:val="28"/>
          <w:lang w:val="uk-UA"/>
        </w:rPr>
        <w:t xml:space="preserve">. показано, що у </w:t>
      </w:r>
      <w:proofErr w:type="spellStart"/>
      <w:r w:rsidR="00AC0A1C" w:rsidRPr="002F128B">
        <w:rPr>
          <w:sz w:val="28"/>
          <w:szCs w:val="28"/>
          <w:lang w:val="uk-UA"/>
        </w:rPr>
        <w:t>СД</w:t>
      </w:r>
      <w:proofErr w:type="spellEnd"/>
      <w:r w:rsidR="00AC0A1C" w:rsidRPr="002F128B">
        <w:rPr>
          <w:sz w:val="28"/>
          <w:szCs w:val="28"/>
          <w:lang w:val="uk-UA"/>
        </w:rPr>
        <w:t xml:space="preserve"> </w:t>
      </w:r>
      <w:proofErr w:type="spellStart"/>
      <w:r w:rsidR="00AC0A1C" w:rsidRPr="002F128B">
        <w:rPr>
          <w:sz w:val="28"/>
          <w:szCs w:val="28"/>
          <w:lang w:val="uk-UA"/>
        </w:rPr>
        <w:t>GaAsP</w:t>
      </w:r>
      <w:proofErr w:type="spellEnd"/>
      <w:r w:rsidR="00AC0A1C" w:rsidRPr="002F128B">
        <w:rPr>
          <w:sz w:val="28"/>
          <w:szCs w:val="28"/>
          <w:lang w:val="uk-UA"/>
        </w:rPr>
        <w:t xml:space="preserve"> при кімнатних температурах електропровідність забезпечується дифузійного-рекомбінаційним механіз</w:t>
      </w:r>
      <w:r w:rsidR="00996D86">
        <w:rPr>
          <w:sz w:val="28"/>
          <w:szCs w:val="28"/>
          <w:lang w:val="uk-UA"/>
        </w:rPr>
        <w:t xml:space="preserve">мом; зниження температури до 77 </w:t>
      </w:r>
      <w:r w:rsidR="00AC0A1C" w:rsidRPr="002F128B">
        <w:rPr>
          <w:sz w:val="28"/>
          <w:szCs w:val="28"/>
          <w:lang w:val="uk-UA"/>
        </w:rPr>
        <w:t>К приводит</w:t>
      </w:r>
      <w:r w:rsidR="009040E2">
        <w:rPr>
          <w:sz w:val="28"/>
          <w:szCs w:val="28"/>
          <w:lang w:val="uk-UA"/>
        </w:rPr>
        <w:t>ь до переважання рекомбінаційної</w:t>
      </w:r>
      <w:r w:rsidR="00AC0A1C" w:rsidRPr="002F128B">
        <w:rPr>
          <w:sz w:val="28"/>
          <w:szCs w:val="28"/>
          <w:lang w:val="uk-UA"/>
        </w:rPr>
        <w:t xml:space="preserve"> складової. Радіаційні дефекти після </w:t>
      </w:r>
      <w:r w:rsidR="00AC0A1C" w:rsidRPr="00996D86">
        <w:rPr>
          <w:i/>
          <w:sz w:val="28"/>
          <w:szCs w:val="28"/>
          <w:lang w:val="uk-UA"/>
        </w:rPr>
        <w:t>Ф</w:t>
      </w:r>
      <w:r w:rsidR="00AC0A1C" w:rsidRPr="002F128B">
        <w:rPr>
          <w:sz w:val="28"/>
          <w:szCs w:val="28"/>
          <w:lang w:val="uk-UA"/>
        </w:rPr>
        <w:t xml:space="preserve"> = 8,2·10</w:t>
      </w:r>
      <w:r w:rsidR="00AC0A1C" w:rsidRPr="002F128B">
        <w:rPr>
          <w:sz w:val="28"/>
          <w:szCs w:val="28"/>
          <w:vertAlign w:val="superscript"/>
          <w:lang w:val="uk-UA"/>
        </w:rPr>
        <w:t>14</w:t>
      </w:r>
      <w:r w:rsidR="00996D86">
        <w:rPr>
          <w:sz w:val="28"/>
          <w:szCs w:val="28"/>
          <w:vertAlign w:val="superscript"/>
          <w:lang w:val="uk-UA"/>
        </w:rPr>
        <w:t xml:space="preserve"> </w:t>
      </w:r>
      <w:r w:rsidR="00AC0A1C" w:rsidRPr="002F128B">
        <w:rPr>
          <w:sz w:val="28"/>
          <w:szCs w:val="28"/>
          <w:lang w:val="uk-UA"/>
        </w:rPr>
        <w:t>см</w:t>
      </w:r>
      <w:r w:rsidR="00AC0A1C" w:rsidRPr="002F128B">
        <w:rPr>
          <w:sz w:val="28"/>
          <w:szCs w:val="28"/>
          <w:vertAlign w:val="superscript"/>
          <w:lang w:val="uk-UA"/>
        </w:rPr>
        <w:t>-2</w:t>
      </w:r>
      <w:r w:rsidR="00AC0A1C" w:rsidRPr="002F128B">
        <w:rPr>
          <w:sz w:val="28"/>
          <w:szCs w:val="28"/>
          <w:lang w:val="uk-UA"/>
        </w:rPr>
        <w:t xml:space="preserve"> спричиняють швидке зростання коефіцієнта </w:t>
      </w:r>
      <w:proofErr w:type="spellStart"/>
      <w:r w:rsidR="00AC0A1C" w:rsidRPr="002F128B">
        <w:rPr>
          <w:sz w:val="28"/>
          <w:szCs w:val="28"/>
          <w:lang w:val="uk-UA"/>
        </w:rPr>
        <w:t>неідеальності</w:t>
      </w:r>
      <w:proofErr w:type="spellEnd"/>
      <w:r w:rsidR="00AC0A1C" w:rsidRPr="002F128B">
        <w:rPr>
          <w:sz w:val="28"/>
          <w:szCs w:val="28"/>
          <w:lang w:val="uk-UA"/>
        </w:rPr>
        <w:t xml:space="preserve"> діода і основну роль при відновленні електричних параметрів </w:t>
      </w:r>
      <w:proofErr w:type="spellStart"/>
      <w:r w:rsidR="00AC0A1C" w:rsidRPr="002F128B">
        <w:rPr>
          <w:sz w:val="28"/>
          <w:szCs w:val="28"/>
          <w:lang w:val="uk-UA"/>
        </w:rPr>
        <w:t>СД</w:t>
      </w:r>
      <w:proofErr w:type="spellEnd"/>
      <w:r w:rsidR="00AC0A1C" w:rsidRPr="002F128B">
        <w:rPr>
          <w:sz w:val="28"/>
          <w:szCs w:val="28"/>
          <w:lang w:val="uk-UA"/>
        </w:rPr>
        <w:t xml:space="preserve"> </w:t>
      </w:r>
      <w:proofErr w:type="spellStart"/>
      <w:r w:rsidR="00AC0A1C" w:rsidRPr="002F128B">
        <w:rPr>
          <w:sz w:val="28"/>
          <w:szCs w:val="28"/>
          <w:lang w:val="uk-UA"/>
        </w:rPr>
        <w:t>GaAsP</w:t>
      </w:r>
      <w:proofErr w:type="spellEnd"/>
      <w:r w:rsidR="00AC0A1C" w:rsidRPr="002F128B">
        <w:rPr>
          <w:sz w:val="28"/>
          <w:szCs w:val="28"/>
          <w:lang w:val="uk-UA"/>
        </w:rPr>
        <w:t xml:space="preserve"> може відігравати дифузія вакансій фосфору.</w:t>
      </w:r>
    </w:p>
    <w:p w14:paraId="3EDB4B97" w14:textId="77777777" w:rsidR="00AC0A1C" w:rsidRPr="002F128B" w:rsidRDefault="00AC0A1C" w:rsidP="00A75FEA">
      <w:pPr>
        <w:spacing w:line="360" w:lineRule="auto"/>
        <w:ind w:firstLine="708"/>
        <w:jc w:val="both"/>
        <w:rPr>
          <w:sz w:val="28"/>
          <w:szCs w:val="28"/>
          <w:lang w:val="uk-UA"/>
        </w:rPr>
      </w:pPr>
      <w:r w:rsidRPr="002F128B">
        <w:rPr>
          <w:sz w:val="28"/>
          <w:szCs w:val="28"/>
          <w:lang w:val="uk-UA"/>
        </w:rPr>
        <w:t xml:space="preserve">У процесі дослідження радіаційної стійкості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en-US"/>
        </w:rPr>
        <w:t>GaAsP</w:t>
      </w:r>
      <w:proofErr w:type="spellEnd"/>
      <w:r w:rsidRPr="002F128B">
        <w:rPr>
          <w:sz w:val="28"/>
          <w:szCs w:val="28"/>
          <w:lang w:val="uk-UA"/>
        </w:rPr>
        <w:t xml:space="preserve"> </w:t>
      </w:r>
      <w:proofErr w:type="spellStart"/>
      <w:r w:rsidRPr="002F128B">
        <w:rPr>
          <w:sz w:val="28"/>
          <w:szCs w:val="28"/>
          <w:lang w:val="uk-UA"/>
        </w:rPr>
        <w:t>Стратілатом</w:t>
      </w:r>
      <w:proofErr w:type="spellEnd"/>
      <w:r w:rsidRPr="002F128B">
        <w:rPr>
          <w:sz w:val="28"/>
          <w:szCs w:val="28"/>
          <w:lang w:val="uk-UA"/>
        </w:rPr>
        <w:t xml:space="preserve"> </w:t>
      </w:r>
      <w:proofErr w:type="spellStart"/>
      <w:r w:rsidRPr="002F128B">
        <w:rPr>
          <w:sz w:val="28"/>
          <w:szCs w:val="28"/>
          <w:lang w:val="uk-UA"/>
        </w:rPr>
        <w:t>Д.П</w:t>
      </w:r>
      <w:proofErr w:type="spellEnd"/>
      <w:r w:rsidRPr="002F128B">
        <w:rPr>
          <w:sz w:val="28"/>
          <w:szCs w:val="28"/>
          <w:lang w:val="uk-UA"/>
        </w:rPr>
        <w:t xml:space="preserve">. виявлено, що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en-US"/>
        </w:rPr>
        <w:t>GaAsP</w:t>
      </w:r>
      <w:proofErr w:type="spellEnd"/>
      <w:r w:rsidRPr="002F128B">
        <w:rPr>
          <w:sz w:val="28"/>
          <w:szCs w:val="28"/>
          <w:lang w:val="uk-UA"/>
        </w:rPr>
        <w:t xml:space="preserve">  порівняно з аналогічними структурами </w:t>
      </w:r>
      <w:proofErr w:type="spellStart"/>
      <w:r w:rsidRPr="002F128B">
        <w:rPr>
          <w:sz w:val="28"/>
          <w:szCs w:val="28"/>
          <w:lang w:val="en-US"/>
        </w:rPr>
        <w:t>GaP</w:t>
      </w:r>
      <w:proofErr w:type="spellEnd"/>
      <w:r w:rsidR="00C12069" w:rsidRPr="002F128B">
        <w:rPr>
          <w:sz w:val="28"/>
          <w:szCs w:val="28"/>
          <w:lang w:val="uk-UA"/>
        </w:rPr>
        <w:t xml:space="preserve"> значно стійкіші; визначені</w:t>
      </w:r>
      <w:r w:rsidRPr="002F128B">
        <w:rPr>
          <w:sz w:val="28"/>
          <w:szCs w:val="28"/>
          <w:lang w:val="uk-UA"/>
        </w:rPr>
        <w:t xml:space="preserve"> також величини електронної температури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en-US"/>
        </w:rPr>
        <w:t>GaAsP</w:t>
      </w:r>
      <w:proofErr w:type="spellEnd"/>
      <w:r w:rsidRPr="002F128B">
        <w:rPr>
          <w:sz w:val="28"/>
          <w:szCs w:val="28"/>
          <w:lang w:val="uk-UA"/>
        </w:rPr>
        <w:t xml:space="preserve">. </w:t>
      </w:r>
    </w:p>
    <w:p w14:paraId="7DEFC694" w14:textId="77777777" w:rsidR="00AC0A1C" w:rsidRPr="002F128B" w:rsidRDefault="00AC0A1C" w:rsidP="00A75FEA">
      <w:pPr>
        <w:spacing w:line="360" w:lineRule="auto"/>
        <w:ind w:firstLine="708"/>
        <w:jc w:val="both"/>
        <w:rPr>
          <w:sz w:val="28"/>
          <w:szCs w:val="28"/>
          <w:lang w:val="uk-UA"/>
        </w:rPr>
      </w:pPr>
      <w:r w:rsidRPr="002F128B">
        <w:rPr>
          <w:sz w:val="28"/>
          <w:szCs w:val="28"/>
          <w:lang w:val="uk-UA"/>
        </w:rPr>
        <w:t xml:space="preserve">Аналіз спектрів гібридних білих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en-US"/>
        </w:rPr>
        <w:t>InGaN</w:t>
      </w:r>
      <w:proofErr w:type="spellEnd"/>
      <w:r w:rsidRPr="002F128B">
        <w:rPr>
          <w:sz w:val="28"/>
          <w:szCs w:val="28"/>
          <w:lang w:val="uk-UA"/>
        </w:rPr>
        <w:t xml:space="preserve"> із </w:t>
      </w:r>
      <w:proofErr w:type="spellStart"/>
      <w:r w:rsidRPr="002F128B">
        <w:rPr>
          <w:sz w:val="28"/>
          <w:szCs w:val="28"/>
          <w:lang w:val="uk-UA"/>
        </w:rPr>
        <w:t>КЯ</w:t>
      </w:r>
      <w:proofErr w:type="spellEnd"/>
      <w:r w:rsidRPr="002F128B">
        <w:rPr>
          <w:sz w:val="28"/>
          <w:szCs w:val="28"/>
          <w:lang w:val="uk-UA"/>
        </w:rPr>
        <w:t xml:space="preserve"> показав, що залежність інтенсивності випромінювання від довжини хвилі добре узгоджується з класичним розподілом Гауса; визначено втрати на </w:t>
      </w:r>
      <w:proofErr w:type="spellStart"/>
      <w:r w:rsidRPr="002F128B">
        <w:rPr>
          <w:sz w:val="28"/>
          <w:szCs w:val="28"/>
          <w:lang w:val="uk-UA"/>
        </w:rPr>
        <w:t>стоксове</w:t>
      </w:r>
      <w:proofErr w:type="spellEnd"/>
      <w:r w:rsidRPr="002F128B">
        <w:rPr>
          <w:sz w:val="28"/>
          <w:szCs w:val="28"/>
          <w:lang w:val="uk-UA"/>
        </w:rPr>
        <w:t xml:space="preserve"> зміщення люмінофором; сповільнення інтенсивності свідчення при високих рівнях інжекції зумовлене </w:t>
      </w:r>
      <w:r w:rsidR="001315C7" w:rsidRPr="002F128B">
        <w:rPr>
          <w:sz w:val="28"/>
          <w:szCs w:val="28"/>
          <w:lang w:val="uk-UA"/>
        </w:rPr>
        <w:t>балістичними перенесенням носіїв над</w:t>
      </w:r>
      <w:r w:rsidRPr="002F128B">
        <w:rPr>
          <w:sz w:val="28"/>
          <w:szCs w:val="28"/>
          <w:lang w:val="uk-UA"/>
        </w:rPr>
        <w:t xml:space="preserve"> </w:t>
      </w:r>
      <w:proofErr w:type="spellStart"/>
      <w:r w:rsidRPr="002F128B">
        <w:rPr>
          <w:sz w:val="28"/>
          <w:szCs w:val="28"/>
          <w:lang w:val="uk-UA"/>
        </w:rPr>
        <w:t>КЯ</w:t>
      </w:r>
      <w:proofErr w:type="spellEnd"/>
      <w:r w:rsidRPr="002F128B">
        <w:rPr>
          <w:sz w:val="28"/>
          <w:szCs w:val="28"/>
          <w:lang w:val="uk-UA"/>
        </w:rPr>
        <w:t xml:space="preserve">. Виявлено довготривалі </w:t>
      </w:r>
      <w:r w:rsidR="009040E2">
        <w:rPr>
          <w:sz w:val="28"/>
          <w:szCs w:val="28"/>
          <w:lang w:val="uk-UA"/>
        </w:rPr>
        <w:t xml:space="preserve">релаксаційні </w:t>
      </w:r>
      <w:r w:rsidRPr="002F128B">
        <w:rPr>
          <w:sz w:val="28"/>
          <w:szCs w:val="28"/>
          <w:lang w:val="uk-UA"/>
        </w:rPr>
        <w:t xml:space="preserve">процеси у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en-US"/>
        </w:rPr>
        <w:t>InGaN</w:t>
      </w:r>
      <w:proofErr w:type="spellEnd"/>
      <w:r w:rsidR="00C12069" w:rsidRPr="002F128B">
        <w:rPr>
          <w:sz w:val="28"/>
          <w:szCs w:val="28"/>
          <w:lang w:val="uk-UA"/>
        </w:rPr>
        <w:t>,</w:t>
      </w:r>
      <w:r w:rsidRPr="002F128B">
        <w:rPr>
          <w:sz w:val="28"/>
          <w:szCs w:val="28"/>
          <w:lang w:val="uk-UA"/>
        </w:rPr>
        <w:t xml:space="preserve"> спричинені скупченням атомів </w:t>
      </w:r>
      <w:proofErr w:type="spellStart"/>
      <w:r w:rsidRPr="002F128B">
        <w:rPr>
          <w:sz w:val="28"/>
          <w:szCs w:val="28"/>
          <w:lang w:val="uk-UA"/>
        </w:rPr>
        <w:t>In</w:t>
      </w:r>
      <w:proofErr w:type="spellEnd"/>
      <w:r w:rsidRPr="002F128B">
        <w:rPr>
          <w:sz w:val="28"/>
          <w:szCs w:val="28"/>
          <w:lang w:val="uk-UA"/>
        </w:rPr>
        <w:t xml:space="preserve">. </w:t>
      </w:r>
    </w:p>
    <w:p w14:paraId="72A21D17" w14:textId="77777777" w:rsidR="00AC0A1C" w:rsidRPr="002F128B" w:rsidRDefault="00AC0A1C" w:rsidP="00A75FEA">
      <w:pPr>
        <w:spacing w:line="360" w:lineRule="auto"/>
        <w:ind w:firstLine="708"/>
        <w:jc w:val="both"/>
        <w:rPr>
          <w:sz w:val="28"/>
          <w:szCs w:val="28"/>
          <w:lang w:val="uk-UA"/>
        </w:rPr>
      </w:pPr>
      <w:r w:rsidRPr="002F128B">
        <w:rPr>
          <w:sz w:val="28"/>
          <w:szCs w:val="28"/>
          <w:lang w:val="uk-UA"/>
        </w:rPr>
        <w:t>Електронне опромінення супроводжує</w:t>
      </w:r>
      <w:r w:rsidR="009040E2">
        <w:rPr>
          <w:sz w:val="28"/>
          <w:szCs w:val="28"/>
          <w:lang w:val="uk-UA"/>
        </w:rPr>
        <w:t xml:space="preserve">ться падінням інтенсивності свічення </w:t>
      </w:r>
      <w:proofErr w:type="spellStart"/>
      <w:r w:rsidR="009040E2">
        <w:rPr>
          <w:sz w:val="28"/>
          <w:szCs w:val="28"/>
          <w:lang w:val="uk-UA"/>
        </w:rPr>
        <w:t>СД</w:t>
      </w:r>
      <w:proofErr w:type="spellEnd"/>
      <w:r w:rsidR="009040E2">
        <w:rPr>
          <w:sz w:val="28"/>
          <w:szCs w:val="28"/>
          <w:lang w:val="uk-UA"/>
        </w:rPr>
        <w:t xml:space="preserve"> внаслідок захвату</w:t>
      </w:r>
      <w:r w:rsidRPr="002F128B">
        <w:rPr>
          <w:sz w:val="28"/>
          <w:szCs w:val="28"/>
          <w:lang w:val="uk-UA"/>
        </w:rPr>
        <w:t xml:space="preserve"> носіїв струму радіаційними дефектами; послаблення екранування внутрішніх полів посилює вплив </w:t>
      </w:r>
      <w:proofErr w:type="spellStart"/>
      <w:r w:rsidRPr="002F128B">
        <w:rPr>
          <w:sz w:val="28"/>
          <w:szCs w:val="28"/>
          <w:lang w:val="uk-UA"/>
        </w:rPr>
        <w:t>ефекта</w:t>
      </w:r>
      <w:proofErr w:type="spellEnd"/>
      <w:r w:rsidRPr="002F128B">
        <w:rPr>
          <w:sz w:val="28"/>
          <w:szCs w:val="28"/>
          <w:lang w:val="uk-UA"/>
        </w:rPr>
        <w:t xml:space="preserve"> Штарка, що призводить до зменшення імовірності рекомбінації електрона з діркою</w:t>
      </w:r>
    </w:p>
    <w:p w14:paraId="5042E8FA" w14:textId="77777777" w:rsidR="00D04728" w:rsidRPr="00422A68" w:rsidRDefault="00D04728" w:rsidP="00A75FEA">
      <w:pPr>
        <w:pStyle w:val="a7"/>
        <w:spacing w:line="360" w:lineRule="auto"/>
        <w:jc w:val="both"/>
        <w:rPr>
          <w:b/>
          <w:sz w:val="28"/>
          <w:szCs w:val="28"/>
          <w:lang w:val="uk-UA"/>
        </w:rPr>
      </w:pPr>
      <w:r w:rsidRPr="00422A68">
        <w:rPr>
          <w:b/>
          <w:sz w:val="28"/>
          <w:szCs w:val="28"/>
          <w:lang w:val="uk-UA"/>
        </w:rPr>
        <w:t>Практичне значення отриманих результатів</w:t>
      </w:r>
      <w:r w:rsidR="007845CB" w:rsidRPr="00422A68">
        <w:rPr>
          <w:b/>
          <w:sz w:val="28"/>
          <w:szCs w:val="28"/>
          <w:lang w:val="uk-UA"/>
        </w:rPr>
        <w:t>.</w:t>
      </w:r>
    </w:p>
    <w:p w14:paraId="31F08EC5" w14:textId="45B45A1C" w:rsidR="00D04728" w:rsidRPr="00422A68" w:rsidRDefault="00D04728" w:rsidP="00A75FEA">
      <w:pPr>
        <w:pStyle w:val="a7"/>
        <w:widowControl/>
        <w:numPr>
          <w:ilvl w:val="0"/>
          <w:numId w:val="6"/>
        </w:numPr>
        <w:autoSpaceDE/>
        <w:autoSpaceDN/>
        <w:spacing w:line="360" w:lineRule="auto"/>
        <w:contextualSpacing/>
        <w:jc w:val="both"/>
        <w:rPr>
          <w:sz w:val="28"/>
          <w:szCs w:val="28"/>
          <w:lang w:val="uk-UA"/>
        </w:rPr>
      </w:pPr>
      <w:r w:rsidRPr="00422A68">
        <w:rPr>
          <w:sz w:val="28"/>
          <w:szCs w:val="28"/>
          <w:lang w:val="uk-UA"/>
        </w:rPr>
        <w:t>Розроблена технологі</w:t>
      </w:r>
      <w:r w:rsidR="008C5FC1">
        <w:rPr>
          <w:sz w:val="28"/>
          <w:szCs w:val="28"/>
          <w:lang w:val="uk-UA"/>
        </w:rPr>
        <w:t>я та пристрої для електронного, гамма, нейтронного</w:t>
      </w:r>
      <w:r w:rsidRPr="00422A68">
        <w:rPr>
          <w:sz w:val="28"/>
          <w:szCs w:val="28"/>
          <w:lang w:val="uk-UA"/>
        </w:rPr>
        <w:t xml:space="preserve"> опромінення</w:t>
      </w:r>
      <w:r w:rsidR="008C5FC1">
        <w:rPr>
          <w:sz w:val="28"/>
          <w:szCs w:val="28"/>
          <w:lang w:val="uk-UA"/>
        </w:rPr>
        <w:t xml:space="preserve"> для дослідження радіаційної стійкості напівпровідникових структур</w:t>
      </w:r>
      <w:r w:rsidR="007D4EFC" w:rsidRPr="00422A68">
        <w:rPr>
          <w:sz w:val="28"/>
          <w:szCs w:val="28"/>
          <w:lang w:val="uk-UA"/>
        </w:rPr>
        <w:t>.</w:t>
      </w:r>
    </w:p>
    <w:p w14:paraId="74A1EE22" w14:textId="77777777" w:rsidR="00D04728" w:rsidRPr="00422A68" w:rsidRDefault="00D04728" w:rsidP="00A75FEA">
      <w:pPr>
        <w:pStyle w:val="a7"/>
        <w:widowControl/>
        <w:numPr>
          <w:ilvl w:val="0"/>
          <w:numId w:val="6"/>
        </w:numPr>
        <w:autoSpaceDE/>
        <w:autoSpaceDN/>
        <w:spacing w:line="360" w:lineRule="auto"/>
        <w:contextualSpacing/>
        <w:jc w:val="both"/>
        <w:rPr>
          <w:sz w:val="28"/>
          <w:szCs w:val="28"/>
          <w:lang w:val="uk-UA"/>
        </w:rPr>
      </w:pPr>
      <w:r w:rsidRPr="00422A68">
        <w:rPr>
          <w:sz w:val="28"/>
          <w:szCs w:val="28"/>
          <w:lang w:val="uk-UA"/>
        </w:rPr>
        <w:t xml:space="preserve">Величини коефіцієнтів пошкодження часу життя носіїв </w:t>
      </w:r>
      <w:r w:rsidR="007D4EFC" w:rsidRPr="00422A68">
        <w:rPr>
          <w:sz w:val="28"/>
          <w:szCs w:val="28"/>
          <w:lang w:val="uk-UA"/>
        </w:rPr>
        <w:t>струму можуть бути застосованими</w:t>
      </w:r>
      <w:r w:rsidRPr="00422A68">
        <w:rPr>
          <w:sz w:val="28"/>
          <w:szCs w:val="28"/>
          <w:lang w:val="uk-UA"/>
        </w:rPr>
        <w:t xml:space="preserve"> для розрахунку радіаційної стійкості </w:t>
      </w:r>
      <w:proofErr w:type="spellStart"/>
      <w:r w:rsidRPr="00422A68">
        <w:rPr>
          <w:sz w:val="28"/>
          <w:szCs w:val="28"/>
          <w:lang w:val="uk-UA"/>
        </w:rPr>
        <w:t>СД</w:t>
      </w:r>
      <w:proofErr w:type="spellEnd"/>
      <w:r w:rsidRPr="00422A68">
        <w:rPr>
          <w:sz w:val="28"/>
          <w:szCs w:val="28"/>
          <w:lang w:val="uk-UA"/>
        </w:rPr>
        <w:t>.</w:t>
      </w:r>
    </w:p>
    <w:p w14:paraId="03399500" w14:textId="77777777" w:rsidR="00D04728" w:rsidRPr="00422A68" w:rsidRDefault="00D04728" w:rsidP="00A75FEA">
      <w:pPr>
        <w:pStyle w:val="a7"/>
        <w:widowControl/>
        <w:numPr>
          <w:ilvl w:val="0"/>
          <w:numId w:val="6"/>
        </w:numPr>
        <w:autoSpaceDE/>
        <w:autoSpaceDN/>
        <w:spacing w:line="360" w:lineRule="auto"/>
        <w:contextualSpacing/>
        <w:jc w:val="both"/>
        <w:rPr>
          <w:sz w:val="28"/>
          <w:szCs w:val="28"/>
          <w:lang w:val="uk-UA"/>
        </w:rPr>
      </w:pPr>
      <w:proofErr w:type="spellStart"/>
      <w:r w:rsidRPr="00422A68">
        <w:rPr>
          <w:sz w:val="28"/>
          <w:szCs w:val="28"/>
          <w:lang w:val="uk-UA"/>
        </w:rPr>
        <w:t>Дозові</w:t>
      </w:r>
      <w:proofErr w:type="spellEnd"/>
      <w:r w:rsidRPr="00422A68">
        <w:rPr>
          <w:sz w:val="28"/>
          <w:szCs w:val="28"/>
          <w:lang w:val="uk-UA"/>
        </w:rPr>
        <w:t xml:space="preserve"> залежності квантового виходу </w:t>
      </w:r>
      <w:proofErr w:type="spellStart"/>
      <w:r w:rsidRPr="00422A68">
        <w:rPr>
          <w:sz w:val="28"/>
          <w:szCs w:val="28"/>
          <w:lang w:val="uk-UA"/>
        </w:rPr>
        <w:t>СД</w:t>
      </w:r>
      <w:proofErr w:type="spellEnd"/>
      <w:r w:rsidRPr="00422A68">
        <w:rPr>
          <w:sz w:val="28"/>
          <w:szCs w:val="28"/>
          <w:lang w:val="uk-UA"/>
        </w:rPr>
        <w:t xml:space="preserve"> можуть бути використанні при п</w:t>
      </w:r>
      <w:r w:rsidR="007D4EFC" w:rsidRPr="00422A68">
        <w:rPr>
          <w:sz w:val="28"/>
          <w:szCs w:val="28"/>
          <w:lang w:val="uk-UA"/>
        </w:rPr>
        <w:t xml:space="preserve">роектуванні </w:t>
      </w:r>
      <w:proofErr w:type="spellStart"/>
      <w:r w:rsidR="001315C7" w:rsidRPr="00422A68">
        <w:rPr>
          <w:sz w:val="28"/>
          <w:szCs w:val="28"/>
          <w:lang w:val="uk-UA"/>
        </w:rPr>
        <w:t>опто</w:t>
      </w:r>
      <w:proofErr w:type="spellEnd"/>
      <w:r w:rsidR="001315C7" w:rsidRPr="00422A68">
        <w:rPr>
          <w:sz w:val="28"/>
          <w:szCs w:val="28"/>
          <w:lang w:val="uk-UA"/>
        </w:rPr>
        <w:t>-</w:t>
      </w:r>
      <w:r w:rsidR="007D4EFC" w:rsidRPr="00422A68">
        <w:rPr>
          <w:sz w:val="28"/>
          <w:szCs w:val="28"/>
          <w:lang w:val="uk-UA"/>
        </w:rPr>
        <w:t>електронних модулів для застосування</w:t>
      </w:r>
      <w:r w:rsidRPr="00422A68">
        <w:rPr>
          <w:sz w:val="28"/>
          <w:szCs w:val="28"/>
          <w:lang w:val="uk-UA"/>
        </w:rPr>
        <w:t xml:space="preserve"> в умовах підвищеного радіаційного фону.</w:t>
      </w:r>
    </w:p>
    <w:p w14:paraId="5315E436" w14:textId="77777777" w:rsidR="00D04728" w:rsidRPr="00422A68" w:rsidRDefault="004B29EF" w:rsidP="00A75FEA">
      <w:pPr>
        <w:pStyle w:val="a7"/>
        <w:widowControl/>
        <w:numPr>
          <w:ilvl w:val="0"/>
          <w:numId w:val="6"/>
        </w:numPr>
        <w:autoSpaceDE/>
        <w:autoSpaceDN/>
        <w:spacing w:line="360" w:lineRule="auto"/>
        <w:contextualSpacing/>
        <w:jc w:val="both"/>
        <w:rPr>
          <w:sz w:val="28"/>
          <w:szCs w:val="28"/>
          <w:lang w:val="uk-UA"/>
        </w:rPr>
      </w:pPr>
      <w:r w:rsidRPr="00422A68">
        <w:rPr>
          <w:sz w:val="28"/>
          <w:szCs w:val="28"/>
          <w:lang w:val="uk-UA"/>
        </w:rPr>
        <w:t>Результати досліджень</w:t>
      </w:r>
      <w:r w:rsidR="00D04728" w:rsidRPr="00422A68">
        <w:rPr>
          <w:sz w:val="28"/>
          <w:szCs w:val="28"/>
          <w:lang w:val="uk-UA"/>
        </w:rPr>
        <w:t xml:space="preserve"> </w:t>
      </w:r>
      <w:proofErr w:type="spellStart"/>
      <w:r w:rsidR="00D04728" w:rsidRPr="00422A68">
        <w:rPr>
          <w:sz w:val="28"/>
          <w:szCs w:val="28"/>
          <w:lang w:val="uk-UA"/>
        </w:rPr>
        <w:t>ВАХ</w:t>
      </w:r>
      <w:proofErr w:type="spellEnd"/>
      <w:r w:rsidR="00D04728" w:rsidRPr="00422A68">
        <w:rPr>
          <w:sz w:val="28"/>
          <w:szCs w:val="28"/>
          <w:lang w:val="uk-UA"/>
        </w:rPr>
        <w:t xml:space="preserve"> </w:t>
      </w:r>
      <w:proofErr w:type="spellStart"/>
      <w:r w:rsidR="00D04728" w:rsidRPr="00422A68">
        <w:rPr>
          <w:sz w:val="28"/>
          <w:szCs w:val="28"/>
          <w:lang w:val="uk-UA"/>
        </w:rPr>
        <w:t>СД</w:t>
      </w:r>
      <w:proofErr w:type="spellEnd"/>
      <w:r w:rsidR="00D04728" w:rsidRPr="00422A68">
        <w:rPr>
          <w:sz w:val="28"/>
          <w:szCs w:val="28"/>
          <w:lang w:val="uk-UA"/>
        </w:rPr>
        <w:t xml:space="preserve"> можуть бути використані </w:t>
      </w:r>
      <w:r w:rsidRPr="00422A68">
        <w:rPr>
          <w:sz w:val="28"/>
          <w:szCs w:val="28"/>
          <w:lang w:val="uk-UA"/>
        </w:rPr>
        <w:t>при проектуванні</w:t>
      </w:r>
      <w:r w:rsidR="00D04728" w:rsidRPr="00422A68">
        <w:rPr>
          <w:sz w:val="28"/>
          <w:szCs w:val="28"/>
          <w:lang w:val="uk-UA"/>
        </w:rPr>
        <w:t xml:space="preserve"> діода, призначеного для роботи в екстремальних умовах (великі зворотні зміщення, вплив радіації) </w:t>
      </w:r>
    </w:p>
    <w:p w14:paraId="09E0C2D7" w14:textId="77777777" w:rsidR="00796456" w:rsidRPr="002F128B" w:rsidRDefault="00796456" w:rsidP="00A75FEA">
      <w:pPr>
        <w:pStyle w:val="a5"/>
        <w:tabs>
          <w:tab w:val="left" w:pos="1348"/>
          <w:tab w:val="left" w:pos="3482"/>
          <w:tab w:val="left" w:pos="4364"/>
          <w:tab w:val="left" w:pos="6791"/>
          <w:tab w:val="left" w:pos="8178"/>
          <w:tab w:val="left" w:pos="9566"/>
        </w:tabs>
        <w:spacing w:line="360" w:lineRule="auto"/>
        <w:ind w:left="582" w:right="550"/>
        <w:jc w:val="both"/>
        <w:rPr>
          <w:b/>
          <w:sz w:val="28"/>
          <w:szCs w:val="28"/>
          <w:highlight w:val="yellow"/>
          <w:lang w:val="uk-UA"/>
        </w:rPr>
      </w:pPr>
    </w:p>
    <w:p w14:paraId="0E9F66B5" w14:textId="77777777" w:rsidR="00892727" w:rsidRPr="002F128B" w:rsidRDefault="00892727"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r w:rsidRPr="009040E2">
        <w:rPr>
          <w:b/>
          <w:sz w:val="28"/>
          <w:szCs w:val="28"/>
          <w:highlight w:val="yellow"/>
          <w:lang w:val="uk-UA"/>
        </w:rPr>
        <w:t xml:space="preserve">Структура та обсяг дисертації. </w:t>
      </w:r>
      <w:r w:rsidR="00203147" w:rsidRPr="009040E2">
        <w:rPr>
          <w:sz w:val="28"/>
          <w:szCs w:val="28"/>
          <w:highlight w:val="yellow"/>
          <w:lang w:val="uk-UA"/>
        </w:rPr>
        <w:t>Дисертаційне дослідження складається зі вступу, сімох розділів, висновків до кожного розділу, списку використаних джерел із 110</w:t>
      </w:r>
      <w:r w:rsidR="00D94312" w:rsidRPr="009040E2">
        <w:rPr>
          <w:sz w:val="28"/>
          <w:szCs w:val="28"/>
          <w:highlight w:val="yellow"/>
          <w:lang w:val="uk-UA"/>
        </w:rPr>
        <w:t xml:space="preserve"> найменувань. 70</w:t>
      </w:r>
      <w:r w:rsidR="00203147" w:rsidRPr="009040E2">
        <w:rPr>
          <w:sz w:val="28"/>
          <w:szCs w:val="28"/>
          <w:highlight w:val="yellow"/>
          <w:lang w:val="uk-UA"/>
        </w:rPr>
        <w:t xml:space="preserve"> рисунків, </w:t>
      </w:r>
      <w:r w:rsidR="00D94312" w:rsidRPr="009040E2">
        <w:rPr>
          <w:sz w:val="28"/>
          <w:szCs w:val="28"/>
          <w:highlight w:val="yellow"/>
          <w:lang w:val="uk-UA"/>
        </w:rPr>
        <w:t>4</w:t>
      </w:r>
      <w:r w:rsidR="00203147" w:rsidRPr="009040E2">
        <w:rPr>
          <w:sz w:val="28"/>
          <w:szCs w:val="28"/>
          <w:highlight w:val="yellow"/>
          <w:lang w:val="uk-UA"/>
        </w:rPr>
        <w:t xml:space="preserve"> таблиць. Загальний обсяг дисертації становить </w:t>
      </w:r>
      <w:r w:rsidR="00A475E6" w:rsidRPr="009040E2">
        <w:rPr>
          <w:sz w:val="28"/>
          <w:szCs w:val="28"/>
          <w:highlight w:val="yellow"/>
          <w:lang w:val="uk-UA"/>
        </w:rPr>
        <w:t>129</w:t>
      </w:r>
      <w:r w:rsidR="00203147" w:rsidRPr="009040E2">
        <w:rPr>
          <w:sz w:val="28"/>
          <w:szCs w:val="28"/>
          <w:highlight w:val="yellow"/>
          <w:lang w:val="uk-UA"/>
        </w:rPr>
        <w:t xml:space="preserve"> сторінок, з яких основного тексту </w:t>
      </w:r>
      <w:r w:rsidR="009A2D6E" w:rsidRPr="009040E2">
        <w:rPr>
          <w:sz w:val="28"/>
          <w:szCs w:val="28"/>
          <w:highlight w:val="yellow"/>
          <w:lang w:val="uk-UA"/>
        </w:rPr>
        <w:t>97</w:t>
      </w:r>
      <w:r w:rsidR="00203147" w:rsidRPr="009040E2">
        <w:rPr>
          <w:sz w:val="28"/>
          <w:szCs w:val="28"/>
          <w:highlight w:val="yellow"/>
          <w:lang w:val="uk-UA"/>
        </w:rPr>
        <w:t xml:space="preserve"> сторінок)</w:t>
      </w:r>
    </w:p>
    <w:p w14:paraId="1433F4DD" w14:textId="77777777" w:rsidR="00203147" w:rsidRPr="002F128B" w:rsidRDefault="00203147"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28458439" w14:textId="77777777" w:rsidR="00892727" w:rsidRPr="002F128B" w:rsidRDefault="00892727" w:rsidP="00A75FEA">
      <w:pPr>
        <w:pStyle w:val="a5"/>
        <w:tabs>
          <w:tab w:val="left" w:pos="1348"/>
          <w:tab w:val="left" w:pos="3482"/>
          <w:tab w:val="left" w:pos="4364"/>
          <w:tab w:val="left" w:pos="6791"/>
          <w:tab w:val="left" w:pos="8178"/>
          <w:tab w:val="left" w:pos="9566"/>
        </w:tabs>
        <w:spacing w:line="360" w:lineRule="auto"/>
        <w:ind w:left="582" w:right="550"/>
        <w:jc w:val="both"/>
        <w:rPr>
          <w:b/>
          <w:sz w:val="28"/>
          <w:szCs w:val="28"/>
          <w:lang w:val="uk-UA"/>
        </w:rPr>
      </w:pPr>
      <w:r w:rsidRPr="002F128B">
        <w:rPr>
          <w:b/>
          <w:sz w:val="28"/>
          <w:szCs w:val="28"/>
          <w:lang w:val="uk-UA"/>
        </w:rPr>
        <w:t xml:space="preserve">Зв'язок роботи з науковими програмами, планами, темами, грантами. </w:t>
      </w:r>
    </w:p>
    <w:p w14:paraId="0DEE528E" w14:textId="77777777" w:rsidR="00796456" w:rsidRPr="002F128B" w:rsidRDefault="00796456"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0AE1CEE1" w14:textId="77777777" w:rsidR="00F83A45" w:rsidRDefault="000D5A2D" w:rsidP="009040E2">
      <w:pPr>
        <w:pStyle w:val="a5"/>
        <w:tabs>
          <w:tab w:val="left" w:pos="1348"/>
          <w:tab w:val="left" w:pos="3482"/>
          <w:tab w:val="left" w:pos="4364"/>
          <w:tab w:val="left" w:pos="6791"/>
          <w:tab w:val="left" w:pos="8178"/>
          <w:tab w:val="left" w:pos="9566"/>
        </w:tabs>
        <w:spacing w:line="360" w:lineRule="auto"/>
        <w:ind w:left="567" w:right="550"/>
        <w:jc w:val="both"/>
        <w:rPr>
          <w:sz w:val="28"/>
          <w:szCs w:val="28"/>
          <w:lang w:val="uk-UA"/>
        </w:rPr>
      </w:pPr>
      <w:r w:rsidRPr="009F1625">
        <w:rPr>
          <w:sz w:val="28"/>
          <w:szCs w:val="28"/>
          <w:highlight w:val="yellow"/>
          <w:lang w:val="uk-UA"/>
        </w:rPr>
        <w:t xml:space="preserve">Фізичні властивості </w:t>
      </w:r>
      <w:proofErr w:type="spellStart"/>
      <w:r w:rsidRPr="009F1625">
        <w:rPr>
          <w:sz w:val="28"/>
          <w:szCs w:val="28"/>
          <w:highlight w:val="yellow"/>
          <w:lang w:val="uk-UA"/>
        </w:rPr>
        <w:t>багатодолинних</w:t>
      </w:r>
      <w:proofErr w:type="spellEnd"/>
      <w:r w:rsidRPr="009F1625">
        <w:rPr>
          <w:sz w:val="28"/>
          <w:szCs w:val="28"/>
          <w:highlight w:val="yellow"/>
          <w:lang w:val="uk-UA"/>
        </w:rPr>
        <w:t xml:space="preserve"> напівпровідників і світлодіодів у радіаційних, теплових та деформаційних полях.</w:t>
      </w:r>
      <w:r w:rsidRPr="002F128B">
        <w:rPr>
          <w:sz w:val="28"/>
          <w:szCs w:val="28"/>
          <w:lang w:val="uk-UA"/>
        </w:rPr>
        <w:t xml:space="preserve"> </w:t>
      </w:r>
    </w:p>
    <w:p w14:paraId="13CA578C" w14:textId="77777777" w:rsidR="009040E2" w:rsidRDefault="009040E2" w:rsidP="000D5A2D">
      <w:pPr>
        <w:pStyle w:val="a5"/>
        <w:tabs>
          <w:tab w:val="left" w:pos="1348"/>
          <w:tab w:val="left" w:pos="3482"/>
          <w:tab w:val="left" w:pos="4364"/>
          <w:tab w:val="left" w:pos="6791"/>
          <w:tab w:val="left" w:pos="8178"/>
          <w:tab w:val="left" w:pos="9566"/>
        </w:tabs>
        <w:spacing w:line="360" w:lineRule="auto"/>
        <w:ind w:right="550"/>
        <w:jc w:val="both"/>
        <w:rPr>
          <w:sz w:val="28"/>
          <w:szCs w:val="28"/>
          <w:lang w:val="uk-UA"/>
        </w:rPr>
      </w:pPr>
    </w:p>
    <w:p w14:paraId="4AC79F7A" w14:textId="269FD1B5" w:rsidR="009040E2" w:rsidRPr="004D6C14" w:rsidRDefault="009040E2" w:rsidP="000D5A2D">
      <w:pPr>
        <w:pStyle w:val="a5"/>
        <w:tabs>
          <w:tab w:val="left" w:pos="1348"/>
          <w:tab w:val="left" w:pos="3482"/>
          <w:tab w:val="left" w:pos="4364"/>
          <w:tab w:val="left" w:pos="6791"/>
          <w:tab w:val="left" w:pos="8178"/>
          <w:tab w:val="left" w:pos="9566"/>
        </w:tabs>
        <w:spacing w:line="360" w:lineRule="auto"/>
        <w:ind w:right="550"/>
        <w:jc w:val="both"/>
        <w:rPr>
          <w:sz w:val="28"/>
          <w:szCs w:val="28"/>
          <w:lang w:val="uk-UA"/>
        </w:rPr>
      </w:pPr>
    </w:p>
    <w:p w14:paraId="5C3CE40B" w14:textId="3A73E243" w:rsidR="005434CE" w:rsidRPr="004D6C14" w:rsidRDefault="005434CE" w:rsidP="000D5A2D">
      <w:pPr>
        <w:pStyle w:val="a5"/>
        <w:tabs>
          <w:tab w:val="left" w:pos="1348"/>
          <w:tab w:val="left" w:pos="3482"/>
          <w:tab w:val="left" w:pos="4364"/>
          <w:tab w:val="left" w:pos="6791"/>
          <w:tab w:val="left" w:pos="8178"/>
          <w:tab w:val="left" w:pos="9566"/>
        </w:tabs>
        <w:spacing w:line="360" w:lineRule="auto"/>
        <w:ind w:right="550"/>
        <w:jc w:val="both"/>
        <w:rPr>
          <w:sz w:val="28"/>
          <w:szCs w:val="28"/>
          <w:lang w:val="uk-UA"/>
        </w:rPr>
      </w:pPr>
    </w:p>
    <w:p w14:paraId="0ABC006F" w14:textId="77777777" w:rsidR="005434CE" w:rsidRPr="004D6C14" w:rsidRDefault="005434CE" w:rsidP="000D5A2D">
      <w:pPr>
        <w:pStyle w:val="a5"/>
        <w:tabs>
          <w:tab w:val="left" w:pos="1348"/>
          <w:tab w:val="left" w:pos="3482"/>
          <w:tab w:val="left" w:pos="4364"/>
          <w:tab w:val="left" w:pos="6791"/>
          <w:tab w:val="left" w:pos="8178"/>
          <w:tab w:val="left" w:pos="9566"/>
        </w:tabs>
        <w:spacing w:line="360" w:lineRule="auto"/>
        <w:ind w:right="550"/>
        <w:jc w:val="both"/>
        <w:rPr>
          <w:sz w:val="28"/>
          <w:szCs w:val="28"/>
          <w:lang w:val="uk-UA"/>
        </w:rPr>
      </w:pPr>
    </w:p>
    <w:p w14:paraId="673DD619" w14:textId="77777777" w:rsidR="00F83A45" w:rsidRPr="002F128B" w:rsidRDefault="00F83A45"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4A4B6190" w14:textId="77777777" w:rsidR="00F83A45" w:rsidRPr="002F128B" w:rsidRDefault="00F83A45"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48EA9B0B"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6B4AC4A4"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2E66CB01"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3886AFEB"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221799F2"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7E79AF01" w14:textId="77777777" w:rsidR="009E1198" w:rsidRPr="002F128B" w:rsidRDefault="009E1198"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1D3BAE41" w14:textId="77777777" w:rsidR="00F83A45" w:rsidRPr="002F128B" w:rsidRDefault="00F83A45"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1598B4E1" w14:textId="77777777" w:rsidR="00F83A45" w:rsidRPr="002F128B" w:rsidRDefault="00F83A45" w:rsidP="00A75FEA">
      <w:pPr>
        <w:pStyle w:val="a5"/>
        <w:tabs>
          <w:tab w:val="left" w:pos="1348"/>
          <w:tab w:val="left" w:pos="3482"/>
          <w:tab w:val="left" w:pos="4364"/>
          <w:tab w:val="left" w:pos="6791"/>
          <w:tab w:val="left" w:pos="8178"/>
          <w:tab w:val="left" w:pos="9566"/>
        </w:tabs>
        <w:spacing w:line="360" w:lineRule="auto"/>
        <w:ind w:left="582" w:right="550"/>
        <w:jc w:val="both"/>
        <w:rPr>
          <w:sz w:val="28"/>
          <w:szCs w:val="28"/>
          <w:lang w:val="uk-UA"/>
        </w:rPr>
      </w:pPr>
    </w:p>
    <w:p w14:paraId="1E5FD73C" w14:textId="77777777" w:rsidR="002E538D" w:rsidRPr="002F128B" w:rsidRDefault="00F10D43" w:rsidP="00246D84">
      <w:pPr>
        <w:spacing w:line="360" w:lineRule="auto"/>
        <w:jc w:val="center"/>
        <w:rPr>
          <w:b/>
          <w:sz w:val="28"/>
          <w:szCs w:val="28"/>
          <w:lang w:val="uk-UA"/>
        </w:rPr>
      </w:pPr>
      <w:r w:rsidRPr="002F128B">
        <w:rPr>
          <w:b/>
          <w:sz w:val="28"/>
          <w:szCs w:val="28"/>
          <w:lang w:val="uk-UA"/>
        </w:rPr>
        <w:t xml:space="preserve">РОЗДІЛ </w:t>
      </w:r>
      <w:r w:rsidR="003E46EA" w:rsidRPr="002F128B">
        <w:rPr>
          <w:b/>
          <w:sz w:val="28"/>
          <w:szCs w:val="28"/>
          <w:lang w:val="uk-UA"/>
        </w:rPr>
        <w:t>1</w:t>
      </w:r>
      <w:r w:rsidR="00DE5962" w:rsidRPr="002F128B">
        <w:rPr>
          <w:b/>
          <w:sz w:val="28"/>
          <w:szCs w:val="28"/>
          <w:lang w:val="uk-UA"/>
        </w:rPr>
        <w:t>.</w:t>
      </w:r>
      <w:r w:rsidR="002E538D" w:rsidRPr="002F128B">
        <w:rPr>
          <w:b/>
          <w:sz w:val="28"/>
          <w:szCs w:val="28"/>
          <w:lang w:val="uk-UA"/>
        </w:rPr>
        <w:t xml:space="preserve"> ОГЛЯД </w:t>
      </w:r>
      <w:r w:rsidR="004B29EF" w:rsidRPr="002F128B">
        <w:rPr>
          <w:b/>
          <w:sz w:val="28"/>
          <w:szCs w:val="28"/>
          <w:lang w:val="uk-UA"/>
        </w:rPr>
        <w:t>ЛІТЕРАТУРНИХ ДЖЕРЕЛ (</w:t>
      </w:r>
      <w:proofErr w:type="spellStart"/>
      <w:r w:rsidR="004B29EF" w:rsidRPr="002F128B">
        <w:rPr>
          <w:b/>
          <w:sz w:val="28"/>
          <w:szCs w:val="28"/>
          <w:lang w:val="uk-UA"/>
        </w:rPr>
        <w:t>СД</w:t>
      </w:r>
      <w:proofErr w:type="spellEnd"/>
      <w:r w:rsidR="002E538D" w:rsidRPr="002F128B">
        <w:rPr>
          <w:b/>
          <w:sz w:val="28"/>
          <w:szCs w:val="28"/>
          <w:lang w:val="uk-UA"/>
        </w:rPr>
        <w:t xml:space="preserve"> </w:t>
      </w:r>
      <w:proofErr w:type="spellStart"/>
      <w:r w:rsidR="002E538D" w:rsidRPr="002F128B">
        <w:rPr>
          <w:b/>
          <w:sz w:val="28"/>
          <w:szCs w:val="28"/>
          <w:lang w:val="uk-UA"/>
        </w:rPr>
        <w:t>GaP</w:t>
      </w:r>
      <w:proofErr w:type="spellEnd"/>
      <w:r w:rsidR="002E538D" w:rsidRPr="002F128B">
        <w:rPr>
          <w:b/>
          <w:sz w:val="28"/>
          <w:szCs w:val="28"/>
          <w:lang w:val="uk-UA"/>
        </w:rPr>
        <w:t xml:space="preserve">, </w:t>
      </w:r>
      <w:proofErr w:type="spellStart"/>
      <w:r w:rsidR="002E538D" w:rsidRPr="002F128B">
        <w:rPr>
          <w:b/>
          <w:sz w:val="28"/>
          <w:szCs w:val="28"/>
          <w:lang w:val="uk-UA"/>
        </w:rPr>
        <w:t>GaAsP</w:t>
      </w:r>
      <w:proofErr w:type="spellEnd"/>
      <w:r w:rsidR="002E538D" w:rsidRPr="002F128B">
        <w:rPr>
          <w:b/>
          <w:sz w:val="28"/>
          <w:szCs w:val="28"/>
          <w:lang w:val="uk-UA"/>
        </w:rPr>
        <w:t xml:space="preserve">, </w:t>
      </w:r>
      <w:proofErr w:type="spellStart"/>
      <w:r w:rsidR="002E538D" w:rsidRPr="002F128B">
        <w:rPr>
          <w:b/>
          <w:sz w:val="28"/>
          <w:szCs w:val="28"/>
          <w:lang w:val="uk-UA"/>
        </w:rPr>
        <w:t>InGaN</w:t>
      </w:r>
      <w:proofErr w:type="spellEnd"/>
      <w:r w:rsidR="006867CD" w:rsidRPr="002F128B">
        <w:rPr>
          <w:b/>
          <w:sz w:val="28"/>
          <w:szCs w:val="28"/>
          <w:lang w:val="uk-UA"/>
        </w:rPr>
        <w:t>)</w:t>
      </w:r>
    </w:p>
    <w:p w14:paraId="5DD0D4D0" w14:textId="313D0314" w:rsidR="00760879" w:rsidRPr="002F128B" w:rsidRDefault="0099717E" w:rsidP="00700887">
      <w:pPr>
        <w:spacing w:line="360" w:lineRule="auto"/>
        <w:jc w:val="both"/>
        <w:rPr>
          <w:b/>
          <w:sz w:val="28"/>
          <w:szCs w:val="28"/>
          <w:lang w:val="uk-UA"/>
        </w:rPr>
      </w:pPr>
      <w:r w:rsidRPr="002F128B">
        <w:rPr>
          <w:b/>
          <w:sz w:val="28"/>
          <w:szCs w:val="28"/>
          <w:lang w:val="uk-UA"/>
        </w:rPr>
        <w:t xml:space="preserve">1.1 </w:t>
      </w:r>
      <w:r w:rsidR="00760879" w:rsidRPr="002F128B">
        <w:rPr>
          <w:b/>
          <w:sz w:val="28"/>
          <w:szCs w:val="28"/>
          <w:lang w:val="uk-UA"/>
        </w:rPr>
        <w:t>К</w:t>
      </w:r>
      <w:r w:rsidR="000F6944" w:rsidRPr="002F128B">
        <w:rPr>
          <w:b/>
          <w:sz w:val="28"/>
          <w:szCs w:val="28"/>
          <w:lang w:val="uk-UA"/>
        </w:rPr>
        <w:t xml:space="preserve">ристалічна та зонна структура </w:t>
      </w:r>
      <w:r w:rsidR="00FE68BD" w:rsidRPr="002F128B">
        <w:rPr>
          <w:b/>
          <w:sz w:val="28"/>
          <w:szCs w:val="28"/>
          <w:lang w:val="uk-UA"/>
        </w:rPr>
        <w:t>G</w:t>
      </w:r>
      <w:r w:rsidR="00FE68BD" w:rsidRPr="002F128B">
        <w:rPr>
          <w:b/>
          <w:sz w:val="28"/>
          <w:szCs w:val="28"/>
          <w:lang w:val="en-US"/>
        </w:rPr>
        <w:t>a</w:t>
      </w:r>
      <w:r w:rsidR="00760879" w:rsidRPr="002F128B">
        <w:rPr>
          <w:b/>
          <w:sz w:val="28"/>
          <w:szCs w:val="28"/>
          <w:lang w:val="uk-UA"/>
        </w:rPr>
        <w:t xml:space="preserve">P </w:t>
      </w:r>
    </w:p>
    <w:p w14:paraId="2F811C5C" w14:textId="77777777" w:rsidR="002E538D" w:rsidRPr="002F128B" w:rsidRDefault="00EF7F6E" w:rsidP="00A75FEA">
      <w:pPr>
        <w:spacing w:line="360" w:lineRule="auto"/>
        <w:ind w:firstLine="708"/>
        <w:jc w:val="both"/>
        <w:rPr>
          <w:sz w:val="28"/>
          <w:szCs w:val="28"/>
          <w:lang w:val="uk-UA"/>
        </w:rPr>
      </w:pPr>
      <w:proofErr w:type="spellStart"/>
      <w:r w:rsidRPr="002F128B">
        <w:rPr>
          <w:sz w:val="28"/>
          <w:szCs w:val="28"/>
          <w:lang w:val="uk-UA"/>
        </w:rPr>
        <w:t>GaP</w:t>
      </w:r>
      <w:proofErr w:type="spellEnd"/>
      <w:r w:rsidRPr="002F128B">
        <w:rPr>
          <w:sz w:val="28"/>
          <w:szCs w:val="28"/>
          <w:lang w:val="uk-UA"/>
        </w:rPr>
        <w:t xml:space="preserve"> (фосфід галію</w:t>
      </w:r>
      <w:r w:rsidR="002E538D" w:rsidRPr="002F128B">
        <w:rPr>
          <w:sz w:val="28"/>
          <w:szCs w:val="28"/>
          <w:lang w:val="uk-UA"/>
        </w:rPr>
        <w:t xml:space="preserve">) - </w:t>
      </w:r>
      <w:proofErr w:type="spellStart"/>
      <w:r w:rsidR="002E538D" w:rsidRPr="002F128B">
        <w:rPr>
          <w:sz w:val="28"/>
          <w:szCs w:val="28"/>
          <w:lang w:val="uk-UA"/>
        </w:rPr>
        <w:t>непрямозонний</w:t>
      </w:r>
      <w:proofErr w:type="spellEnd"/>
      <w:r w:rsidR="002E538D" w:rsidRPr="002F128B">
        <w:rPr>
          <w:sz w:val="28"/>
          <w:szCs w:val="28"/>
          <w:lang w:val="uk-UA"/>
        </w:rPr>
        <w:t xml:space="preserve"> напівпровідник із широкою забороненою зоною, з високою термостабільністю, механічною міцністю</w:t>
      </w:r>
      <w:r w:rsidR="006867CD" w:rsidRPr="002F128B">
        <w:rPr>
          <w:sz w:val="28"/>
          <w:szCs w:val="28"/>
          <w:lang w:val="uk-UA"/>
        </w:rPr>
        <w:t>,</w:t>
      </w:r>
      <w:r w:rsidRPr="002F128B">
        <w:rPr>
          <w:sz w:val="28"/>
          <w:szCs w:val="28"/>
          <w:lang w:val="uk-UA"/>
        </w:rPr>
        <w:t xml:space="preserve"> високою діелектричною</w:t>
      </w:r>
      <w:r w:rsidR="002E538D" w:rsidRPr="002F128B">
        <w:rPr>
          <w:sz w:val="28"/>
          <w:szCs w:val="28"/>
          <w:lang w:val="uk-UA"/>
        </w:rPr>
        <w:t xml:space="preserve"> проникністю та доброю теплопровідністю. Оптичні характеристики </w:t>
      </w:r>
      <w:proofErr w:type="spellStart"/>
      <w:r w:rsidR="002E538D" w:rsidRPr="002F128B">
        <w:rPr>
          <w:sz w:val="28"/>
          <w:szCs w:val="28"/>
          <w:lang w:val="uk-UA"/>
        </w:rPr>
        <w:t>GaP</w:t>
      </w:r>
      <w:proofErr w:type="spellEnd"/>
      <w:r w:rsidR="002E538D" w:rsidRPr="002F128B">
        <w:rPr>
          <w:sz w:val="28"/>
          <w:szCs w:val="28"/>
          <w:lang w:val="uk-UA"/>
        </w:rPr>
        <w:t xml:space="preserve"> відзначаються високою прозорістю у видимій та інфрачервоній області.</w:t>
      </w:r>
    </w:p>
    <w:p w14:paraId="0729C560"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Фосфід галію був вперше синтезований у 1950-х роках</w:t>
      </w:r>
      <w:r w:rsidR="00FE68BD" w:rsidRPr="002F128B">
        <w:rPr>
          <w:sz w:val="28"/>
          <w:szCs w:val="28"/>
          <w:lang w:val="uk-UA"/>
        </w:rPr>
        <w:t xml:space="preserve"> </w:t>
      </w:r>
      <w:r w:rsidR="00FE68BD" w:rsidRPr="002F128B">
        <w:rPr>
          <w:sz w:val="28"/>
          <w:szCs w:val="28"/>
          <w:highlight w:val="green"/>
          <w:lang w:val="uk-UA"/>
        </w:rPr>
        <w:t>[1]</w:t>
      </w:r>
      <w:r w:rsidR="00FE68BD" w:rsidRPr="002F128B">
        <w:rPr>
          <w:sz w:val="28"/>
          <w:szCs w:val="28"/>
          <w:lang w:val="uk-UA"/>
        </w:rPr>
        <w:t xml:space="preserve"> </w:t>
      </w:r>
      <w:r w:rsidRPr="002F128B">
        <w:rPr>
          <w:sz w:val="28"/>
          <w:szCs w:val="28"/>
          <w:lang w:val="uk-UA"/>
        </w:rPr>
        <w:t xml:space="preserve"> у рамках досліджень напівпровідникових матеріалів, після чого його застосування значно розширилося з</w:t>
      </w:r>
      <w:r w:rsidR="00EF7F6E" w:rsidRPr="002F128B">
        <w:rPr>
          <w:sz w:val="28"/>
          <w:szCs w:val="28"/>
          <w:lang w:val="uk-UA"/>
        </w:rPr>
        <w:t>авдяки швидкому розвитку способів</w:t>
      </w:r>
      <w:r w:rsidRPr="002F128B">
        <w:rPr>
          <w:sz w:val="28"/>
          <w:szCs w:val="28"/>
          <w:lang w:val="uk-UA"/>
        </w:rPr>
        <w:t xml:space="preserve"> вирощування монокристалів та монокристалічних плівок. </w:t>
      </w:r>
    </w:p>
    <w:p w14:paraId="6885A015"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Наразі кристали </w:t>
      </w:r>
      <w:proofErr w:type="spellStart"/>
      <w:r w:rsidRPr="002F128B">
        <w:rPr>
          <w:sz w:val="28"/>
          <w:szCs w:val="28"/>
          <w:lang w:val="uk-UA"/>
        </w:rPr>
        <w:t>GaP</w:t>
      </w:r>
      <w:proofErr w:type="spellEnd"/>
      <w:r w:rsidRPr="002F128B">
        <w:rPr>
          <w:sz w:val="28"/>
          <w:szCs w:val="28"/>
          <w:lang w:val="uk-UA"/>
        </w:rPr>
        <w:t xml:space="preserve"> знаходять широке застосування у різних галузях науки та техніки - для створення різноманітних напівпровідникових пристроїв, світлодіодів, лазерів та фотодетекторів. В оптоволоконних мережах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використовуються для передачі та обробки оптичних сигналів</w:t>
      </w:r>
      <w:r w:rsidR="006867CD" w:rsidRPr="002F128B">
        <w:rPr>
          <w:sz w:val="28"/>
          <w:szCs w:val="28"/>
          <w:lang w:val="uk-UA"/>
        </w:rPr>
        <w:t>,</w:t>
      </w:r>
      <w:r w:rsidRPr="002F128B">
        <w:rPr>
          <w:sz w:val="28"/>
          <w:szCs w:val="28"/>
          <w:lang w:val="uk-UA"/>
        </w:rPr>
        <w:t xml:space="preserve"> для перетворення сонячної енергії в електричну, у медицині, астрономії, оборонній промисловості та ін.</w:t>
      </w:r>
    </w:p>
    <w:p w14:paraId="695B25E9" w14:textId="3129D55A" w:rsidR="002E538D" w:rsidRPr="002F128B" w:rsidRDefault="002E538D" w:rsidP="00A75FEA">
      <w:pPr>
        <w:spacing w:line="360" w:lineRule="auto"/>
        <w:jc w:val="both"/>
        <w:rPr>
          <w:sz w:val="28"/>
          <w:szCs w:val="28"/>
          <w:lang w:val="uk-UA"/>
        </w:rPr>
      </w:pPr>
      <w:r w:rsidRPr="002F128B">
        <w:rPr>
          <w:sz w:val="28"/>
          <w:szCs w:val="28"/>
          <w:lang w:val="uk-UA"/>
        </w:rPr>
        <w:tab/>
        <w:t>Дефекти структури активно впливають на властивості кристалів</w:t>
      </w:r>
      <w:r w:rsidR="00090E47">
        <w:rPr>
          <w:sz w:val="28"/>
          <w:szCs w:val="28"/>
          <w:lang w:val="uk-UA"/>
        </w:rPr>
        <w:t xml:space="preserve"> та приладів, створених на їх</w:t>
      </w:r>
      <w:r w:rsidRPr="002F128B">
        <w:rPr>
          <w:sz w:val="28"/>
          <w:szCs w:val="28"/>
          <w:lang w:val="uk-UA"/>
        </w:rPr>
        <w:t xml:space="preserve"> основі. Вивчення механізмів утворення дефектів дозволяє розробити методи та технології покращення характеристик</w:t>
      </w:r>
      <w:r w:rsidR="006867CD" w:rsidRPr="002F128B">
        <w:rPr>
          <w:sz w:val="28"/>
          <w:szCs w:val="28"/>
          <w:lang w:val="uk-UA"/>
        </w:rPr>
        <w:t xml:space="preserve"> </w:t>
      </w:r>
      <w:proofErr w:type="spellStart"/>
      <w:r w:rsidR="006867CD" w:rsidRPr="002F128B">
        <w:rPr>
          <w:sz w:val="28"/>
          <w:szCs w:val="28"/>
          <w:lang w:val="uk-UA"/>
        </w:rPr>
        <w:t>СД</w:t>
      </w:r>
      <w:proofErr w:type="spellEnd"/>
      <w:r w:rsidRPr="002F128B">
        <w:rPr>
          <w:sz w:val="28"/>
          <w:szCs w:val="28"/>
          <w:lang w:val="uk-UA"/>
        </w:rPr>
        <w:t xml:space="preserve"> приладів</w:t>
      </w:r>
      <w:r w:rsidR="00FE68BD" w:rsidRPr="002F128B">
        <w:rPr>
          <w:sz w:val="28"/>
          <w:szCs w:val="28"/>
          <w:lang w:val="uk-UA"/>
        </w:rPr>
        <w:t>,</w:t>
      </w:r>
      <w:r w:rsidRPr="002F128B">
        <w:rPr>
          <w:sz w:val="28"/>
          <w:szCs w:val="28"/>
          <w:lang w:val="uk-UA"/>
        </w:rPr>
        <w:t xml:space="preserve"> підвищення їхньої надійності та тривалості роботи в умовах дії проникного випромінювання.</w:t>
      </w:r>
    </w:p>
    <w:p w14:paraId="68CA4524" w14:textId="6CDC413F" w:rsidR="00FE68BD" w:rsidRPr="002F128B" w:rsidRDefault="002E538D" w:rsidP="00A75FEA">
      <w:pPr>
        <w:spacing w:line="360" w:lineRule="auto"/>
        <w:ind w:firstLine="708"/>
        <w:jc w:val="both"/>
        <w:rPr>
          <w:sz w:val="28"/>
          <w:szCs w:val="28"/>
          <w:lang w:val="uk-UA"/>
        </w:rPr>
      </w:pPr>
      <w:r w:rsidRPr="002F128B">
        <w:rPr>
          <w:sz w:val="28"/>
          <w:szCs w:val="28"/>
          <w:lang w:val="uk-UA"/>
        </w:rPr>
        <w:t>Серед усіх напівпровідників A</w:t>
      </w:r>
      <w:r w:rsidRPr="002F128B">
        <w:rPr>
          <w:sz w:val="28"/>
          <w:szCs w:val="28"/>
          <w:vertAlign w:val="subscript"/>
          <w:lang w:val="uk-UA"/>
        </w:rPr>
        <w:t>3</w:t>
      </w:r>
      <w:r w:rsidRPr="002F128B">
        <w:rPr>
          <w:sz w:val="28"/>
          <w:szCs w:val="28"/>
          <w:lang w:val="uk-UA"/>
        </w:rPr>
        <w:t>B</w:t>
      </w:r>
      <w:r w:rsidRPr="002F128B">
        <w:rPr>
          <w:sz w:val="28"/>
          <w:szCs w:val="28"/>
          <w:vertAlign w:val="subscript"/>
          <w:lang w:val="uk-UA"/>
        </w:rPr>
        <w:t>5</w:t>
      </w:r>
      <w:r w:rsidRPr="002F128B">
        <w:rPr>
          <w:sz w:val="28"/>
          <w:szCs w:val="28"/>
          <w:lang w:val="uk-UA"/>
        </w:rPr>
        <w:t xml:space="preserve"> фосфід галію - найкращий  кандидат при виготовленні сонячних елементів</w:t>
      </w:r>
      <w:r w:rsidR="00BD2AEC" w:rsidRPr="002F128B">
        <w:rPr>
          <w:sz w:val="28"/>
          <w:szCs w:val="28"/>
        </w:rPr>
        <w:t xml:space="preserve"> </w:t>
      </w:r>
      <w:r w:rsidR="00BD2AEC" w:rsidRPr="002F128B">
        <w:rPr>
          <w:sz w:val="28"/>
          <w:szCs w:val="28"/>
          <w:highlight w:val="green"/>
          <w:lang w:val="uk-UA"/>
        </w:rPr>
        <w:t>[2]</w:t>
      </w:r>
      <w:r w:rsidRPr="002F128B">
        <w:rPr>
          <w:sz w:val="28"/>
          <w:szCs w:val="28"/>
          <w:lang w:val="uk-UA"/>
        </w:rPr>
        <w:t>. Потрійні та четвертинні складні нап</w:t>
      </w:r>
      <w:r w:rsidR="00FE68BD" w:rsidRPr="002F128B">
        <w:rPr>
          <w:sz w:val="28"/>
          <w:szCs w:val="28"/>
          <w:lang w:val="uk-UA"/>
        </w:rPr>
        <w:t xml:space="preserve">івпровідники на основі </w:t>
      </w:r>
      <w:proofErr w:type="spellStart"/>
      <w:r w:rsidR="00FE68BD" w:rsidRPr="002F128B">
        <w:rPr>
          <w:sz w:val="28"/>
          <w:szCs w:val="28"/>
          <w:lang w:val="uk-UA"/>
        </w:rPr>
        <w:t>GaP</w:t>
      </w:r>
      <w:proofErr w:type="spellEnd"/>
      <w:r w:rsidR="00FE68BD" w:rsidRPr="002F128B">
        <w:rPr>
          <w:sz w:val="28"/>
          <w:szCs w:val="28"/>
          <w:lang w:val="uk-UA"/>
        </w:rPr>
        <w:t>, -</w:t>
      </w:r>
      <w:r w:rsidR="00544786" w:rsidRPr="002F128B">
        <w:rPr>
          <w:sz w:val="28"/>
          <w:szCs w:val="28"/>
          <w:lang w:val="uk-UA"/>
        </w:rPr>
        <w:t xml:space="preserve"> </w:t>
      </w:r>
      <w:proofErr w:type="spellStart"/>
      <w:r w:rsidR="00544786" w:rsidRPr="002F128B">
        <w:rPr>
          <w:sz w:val="28"/>
          <w:szCs w:val="28"/>
          <w:lang w:val="uk-UA"/>
        </w:rPr>
        <w:t>InGaP</w:t>
      </w:r>
      <w:proofErr w:type="spellEnd"/>
      <w:r w:rsidR="00544786" w:rsidRPr="002F128B">
        <w:rPr>
          <w:sz w:val="28"/>
          <w:szCs w:val="28"/>
          <w:lang w:val="uk-UA"/>
        </w:rPr>
        <w:t xml:space="preserve"> та A</w:t>
      </w:r>
      <w:r w:rsidR="00544786" w:rsidRPr="002F128B">
        <w:rPr>
          <w:sz w:val="28"/>
          <w:szCs w:val="28"/>
          <w:lang w:val="en-US"/>
        </w:rPr>
        <w:t>l</w:t>
      </w:r>
      <w:proofErr w:type="spellStart"/>
      <w:r w:rsidRPr="002F128B">
        <w:rPr>
          <w:sz w:val="28"/>
          <w:szCs w:val="28"/>
          <w:lang w:val="uk-UA"/>
        </w:rPr>
        <w:t>InGaP</w:t>
      </w:r>
      <w:proofErr w:type="spellEnd"/>
      <w:r w:rsidRPr="002F128B">
        <w:rPr>
          <w:sz w:val="28"/>
          <w:szCs w:val="28"/>
          <w:lang w:val="uk-UA"/>
        </w:rPr>
        <w:t xml:space="preserve">,  придатні для виготовлення </w:t>
      </w:r>
      <w:proofErr w:type="spellStart"/>
      <w:r w:rsidRPr="002F128B">
        <w:rPr>
          <w:sz w:val="28"/>
          <w:szCs w:val="28"/>
          <w:lang w:val="uk-UA"/>
        </w:rPr>
        <w:t>багатоперехідних</w:t>
      </w:r>
      <w:proofErr w:type="spellEnd"/>
      <w:r w:rsidRPr="002F128B">
        <w:rPr>
          <w:sz w:val="28"/>
          <w:szCs w:val="28"/>
          <w:lang w:val="uk-UA"/>
        </w:rPr>
        <w:t xml:space="preserve"> сон</w:t>
      </w:r>
      <w:r w:rsidR="00090E47">
        <w:rPr>
          <w:sz w:val="28"/>
          <w:szCs w:val="28"/>
          <w:lang w:val="uk-UA"/>
        </w:rPr>
        <w:t>ячних елементів. Характерна їх</w:t>
      </w:r>
      <w:r w:rsidRPr="002F128B">
        <w:rPr>
          <w:sz w:val="28"/>
          <w:szCs w:val="28"/>
          <w:lang w:val="uk-UA"/>
        </w:rPr>
        <w:t xml:space="preserve"> перевага - високий коефіцієн</w:t>
      </w:r>
      <w:r w:rsidR="00BD2AEC" w:rsidRPr="002F128B">
        <w:rPr>
          <w:sz w:val="28"/>
          <w:szCs w:val="28"/>
          <w:lang w:val="uk-UA"/>
        </w:rPr>
        <w:t>т поглинання у видимому спектрі</w:t>
      </w:r>
      <w:r w:rsidRPr="002F128B">
        <w:rPr>
          <w:sz w:val="28"/>
          <w:szCs w:val="28"/>
          <w:lang w:val="uk-UA"/>
        </w:rPr>
        <w:t xml:space="preserve"> </w:t>
      </w:r>
      <w:r w:rsidRPr="002F128B">
        <w:rPr>
          <w:sz w:val="28"/>
          <w:szCs w:val="28"/>
          <w:highlight w:val="green"/>
          <w:lang w:val="uk-UA"/>
        </w:rPr>
        <w:t>[</w:t>
      </w:r>
      <w:r w:rsidR="00BD2AEC" w:rsidRPr="002F128B">
        <w:rPr>
          <w:sz w:val="28"/>
          <w:szCs w:val="28"/>
          <w:highlight w:val="green"/>
          <w:lang w:val="uk-UA"/>
        </w:rPr>
        <w:t>3</w:t>
      </w:r>
      <w:r w:rsidRPr="002F128B">
        <w:rPr>
          <w:sz w:val="28"/>
          <w:szCs w:val="28"/>
          <w:highlight w:val="green"/>
          <w:lang w:val="uk-UA"/>
        </w:rPr>
        <w:t>]</w:t>
      </w:r>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перспективний для виготовлення у якості світлодіодів та транзис</w:t>
      </w:r>
      <w:r w:rsidR="00FE68BD" w:rsidRPr="002F128B">
        <w:rPr>
          <w:sz w:val="28"/>
          <w:szCs w:val="28"/>
          <w:lang w:val="uk-UA"/>
        </w:rPr>
        <w:t>торів з високою теплопровідніст</w:t>
      </w:r>
      <w:r w:rsidRPr="002F128B">
        <w:rPr>
          <w:sz w:val="28"/>
          <w:szCs w:val="28"/>
          <w:lang w:val="uk-UA"/>
        </w:rPr>
        <w:t xml:space="preserve">ю. </w:t>
      </w:r>
      <w:r w:rsidR="006867CD" w:rsidRPr="002F128B">
        <w:rPr>
          <w:sz w:val="28"/>
          <w:szCs w:val="28"/>
          <w:lang w:val="uk-UA"/>
        </w:rPr>
        <w:tab/>
      </w:r>
      <w:r w:rsidR="006867CD" w:rsidRPr="002F128B">
        <w:rPr>
          <w:sz w:val="28"/>
          <w:szCs w:val="28"/>
          <w:lang w:val="uk-UA"/>
        </w:rPr>
        <w:tab/>
      </w:r>
      <w:r w:rsidR="006867CD" w:rsidRPr="002F128B">
        <w:rPr>
          <w:sz w:val="28"/>
          <w:szCs w:val="28"/>
          <w:lang w:val="uk-UA"/>
        </w:rPr>
        <w:tab/>
      </w:r>
    </w:p>
    <w:p w14:paraId="32CB6CB1" w14:textId="77777777" w:rsidR="00BE1D64" w:rsidRPr="002F128B" w:rsidRDefault="002E538D" w:rsidP="00A75FEA">
      <w:pPr>
        <w:spacing w:line="360" w:lineRule="auto"/>
        <w:ind w:firstLine="708"/>
        <w:jc w:val="both"/>
        <w:rPr>
          <w:sz w:val="28"/>
          <w:szCs w:val="28"/>
          <w:lang w:val="uk-UA"/>
        </w:rPr>
      </w:pPr>
      <w:proofErr w:type="spellStart"/>
      <w:r w:rsidRPr="002F128B">
        <w:rPr>
          <w:sz w:val="28"/>
          <w:szCs w:val="28"/>
          <w:lang w:val="uk-UA"/>
        </w:rPr>
        <w:t>Епітаксіальні</w:t>
      </w:r>
      <w:proofErr w:type="spellEnd"/>
      <w:r w:rsidRPr="002F128B">
        <w:rPr>
          <w:sz w:val="28"/>
          <w:szCs w:val="28"/>
          <w:lang w:val="uk-UA"/>
        </w:rPr>
        <w:t xml:space="preserve"> методи вирощування </w:t>
      </w:r>
      <w:proofErr w:type="spellStart"/>
      <w:r w:rsidRPr="002F128B">
        <w:rPr>
          <w:sz w:val="28"/>
          <w:szCs w:val="28"/>
          <w:lang w:val="uk-UA"/>
        </w:rPr>
        <w:t>GaP</w:t>
      </w:r>
      <w:proofErr w:type="spellEnd"/>
      <w:r w:rsidRPr="002F128B">
        <w:rPr>
          <w:sz w:val="28"/>
          <w:szCs w:val="28"/>
          <w:lang w:val="uk-UA"/>
        </w:rPr>
        <w:t xml:space="preserve"> використовувалися  переважно для отримання мон</w:t>
      </w:r>
      <w:r w:rsidR="006867CD" w:rsidRPr="002F128B">
        <w:rPr>
          <w:sz w:val="28"/>
          <w:szCs w:val="28"/>
          <w:lang w:val="uk-UA"/>
        </w:rPr>
        <w:t xml:space="preserve">окристалічних тонких плівок </w:t>
      </w:r>
      <w:proofErr w:type="spellStart"/>
      <w:r w:rsidR="006867CD" w:rsidRPr="002F128B">
        <w:rPr>
          <w:sz w:val="28"/>
          <w:szCs w:val="28"/>
          <w:lang w:val="uk-UA"/>
        </w:rPr>
        <w:t>GaP</w:t>
      </w:r>
      <w:proofErr w:type="spellEnd"/>
      <w:r w:rsidR="006867CD" w:rsidRPr="002F128B">
        <w:rPr>
          <w:sz w:val="28"/>
          <w:szCs w:val="28"/>
          <w:lang w:val="uk-UA"/>
        </w:rPr>
        <w:t>;</w:t>
      </w:r>
      <w:r w:rsidRPr="002F128B">
        <w:rPr>
          <w:sz w:val="28"/>
          <w:szCs w:val="28"/>
          <w:lang w:val="uk-UA"/>
        </w:rPr>
        <w:t xml:space="preserve"> методи осадження –</w:t>
      </w:r>
      <w:r w:rsidR="006867CD" w:rsidRPr="002F128B">
        <w:rPr>
          <w:sz w:val="28"/>
          <w:szCs w:val="28"/>
          <w:lang w:val="uk-UA"/>
        </w:rPr>
        <w:t xml:space="preserve"> </w:t>
      </w:r>
      <w:r w:rsidRPr="002F128B">
        <w:rPr>
          <w:sz w:val="28"/>
          <w:szCs w:val="28"/>
          <w:lang w:val="uk-UA"/>
        </w:rPr>
        <w:t>для виготовлення аморфних плівок;</w:t>
      </w:r>
      <w:r w:rsidR="006867CD" w:rsidRPr="002F128B">
        <w:rPr>
          <w:sz w:val="28"/>
          <w:szCs w:val="28"/>
          <w:lang w:val="uk-UA"/>
        </w:rPr>
        <w:t xml:space="preserve"> в</w:t>
      </w:r>
      <w:r w:rsidRPr="002F128B">
        <w:rPr>
          <w:sz w:val="28"/>
          <w:szCs w:val="28"/>
          <w:lang w:val="uk-UA"/>
        </w:rPr>
        <w:t xml:space="preserve"> оста</w:t>
      </w:r>
      <w:r w:rsidR="00B4121F">
        <w:rPr>
          <w:sz w:val="28"/>
          <w:szCs w:val="28"/>
          <w:lang w:val="uk-UA"/>
        </w:rPr>
        <w:t>н</w:t>
      </w:r>
      <w:r w:rsidRPr="002F128B">
        <w:rPr>
          <w:sz w:val="28"/>
          <w:szCs w:val="28"/>
          <w:lang w:val="uk-UA"/>
        </w:rPr>
        <w:t xml:space="preserve">ні роки знайшли поширення методи плазмового осадження </w:t>
      </w:r>
      <w:r w:rsidR="00BD2AEC" w:rsidRPr="002F128B">
        <w:rPr>
          <w:sz w:val="28"/>
          <w:szCs w:val="28"/>
          <w:lang w:val="uk-UA"/>
        </w:rPr>
        <w:t xml:space="preserve">за допомогою іонного </w:t>
      </w:r>
      <w:proofErr w:type="spellStart"/>
      <w:r w:rsidR="00BD2AEC" w:rsidRPr="002F128B">
        <w:rPr>
          <w:sz w:val="28"/>
          <w:szCs w:val="28"/>
          <w:lang w:val="uk-UA"/>
        </w:rPr>
        <w:t>променя</w:t>
      </w:r>
      <w:proofErr w:type="spellEnd"/>
      <w:r w:rsidR="00BD2AEC" w:rsidRPr="002F128B">
        <w:rPr>
          <w:sz w:val="28"/>
          <w:szCs w:val="28"/>
          <w:lang w:val="uk-UA"/>
        </w:rPr>
        <w:t xml:space="preserve"> </w:t>
      </w:r>
      <w:r w:rsidR="00BD2AEC" w:rsidRPr="002F128B">
        <w:rPr>
          <w:sz w:val="28"/>
          <w:szCs w:val="28"/>
          <w:highlight w:val="green"/>
          <w:lang w:val="uk-UA"/>
        </w:rPr>
        <w:t>[4</w:t>
      </w:r>
      <w:r w:rsidRPr="002F128B">
        <w:rPr>
          <w:sz w:val="28"/>
          <w:szCs w:val="28"/>
          <w:highlight w:val="green"/>
          <w:lang w:val="uk-UA"/>
        </w:rPr>
        <w:t>]</w:t>
      </w:r>
      <w:r w:rsidR="00BD2AEC" w:rsidRPr="002F128B">
        <w:rPr>
          <w:sz w:val="28"/>
          <w:szCs w:val="28"/>
          <w:lang w:val="uk-UA"/>
        </w:rPr>
        <w:t>.</w:t>
      </w:r>
      <w:r w:rsidRPr="002F128B">
        <w:rPr>
          <w:sz w:val="28"/>
          <w:szCs w:val="28"/>
          <w:lang w:val="uk-UA"/>
        </w:rPr>
        <w:t xml:space="preserve"> </w:t>
      </w:r>
      <w:r w:rsidR="004705B9" w:rsidRPr="002F128B">
        <w:rPr>
          <w:sz w:val="28"/>
          <w:szCs w:val="28"/>
          <w:lang w:val="uk-UA"/>
        </w:rPr>
        <w:tab/>
      </w:r>
      <w:r w:rsidR="004705B9" w:rsidRPr="002F128B">
        <w:rPr>
          <w:sz w:val="28"/>
          <w:szCs w:val="28"/>
          <w:lang w:val="uk-UA"/>
        </w:rPr>
        <w:tab/>
      </w:r>
    </w:p>
    <w:p w14:paraId="41158A62"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Радіоч</w:t>
      </w:r>
      <w:r w:rsidR="00EF7F6E" w:rsidRPr="002F128B">
        <w:rPr>
          <w:sz w:val="28"/>
          <w:szCs w:val="28"/>
          <w:lang w:val="uk-UA"/>
        </w:rPr>
        <w:t>астотне (</w:t>
      </w:r>
      <w:proofErr w:type="spellStart"/>
      <w:r w:rsidR="00EF7F6E" w:rsidRPr="002F128B">
        <w:rPr>
          <w:sz w:val="28"/>
          <w:szCs w:val="28"/>
          <w:lang w:val="uk-UA"/>
        </w:rPr>
        <w:t>РЧ</w:t>
      </w:r>
      <w:proofErr w:type="spellEnd"/>
      <w:r w:rsidR="00EF7F6E" w:rsidRPr="002F128B">
        <w:rPr>
          <w:sz w:val="28"/>
          <w:szCs w:val="28"/>
          <w:lang w:val="uk-UA"/>
        </w:rPr>
        <w:t>) напилення</w:t>
      </w:r>
      <w:r w:rsidRPr="002F128B">
        <w:rPr>
          <w:sz w:val="28"/>
          <w:szCs w:val="28"/>
          <w:lang w:val="uk-UA"/>
        </w:rPr>
        <w:t xml:space="preserve"> найперспективніше </w:t>
      </w:r>
      <w:r w:rsidR="00BE1D64" w:rsidRPr="002F128B">
        <w:rPr>
          <w:sz w:val="28"/>
          <w:szCs w:val="28"/>
          <w:lang w:val="uk-UA"/>
        </w:rPr>
        <w:t>з погляду</w:t>
      </w:r>
      <w:r w:rsidRPr="002F128B">
        <w:rPr>
          <w:sz w:val="28"/>
          <w:szCs w:val="28"/>
          <w:lang w:val="uk-UA"/>
        </w:rPr>
        <w:t xml:space="preserve"> широкомасштабних застосувань при виготовленні при</w:t>
      </w:r>
      <w:r w:rsidR="00BD2AEC" w:rsidRPr="002F128B">
        <w:rPr>
          <w:sz w:val="28"/>
          <w:szCs w:val="28"/>
          <w:lang w:val="uk-UA"/>
        </w:rPr>
        <w:t>ладів за відносно низькою ціною</w:t>
      </w:r>
      <w:r w:rsidRPr="002F128B">
        <w:rPr>
          <w:sz w:val="28"/>
          <w:szCs w:val="28"/>
          <w:lang w:val="uk-UA"/>
        </w:rPr>
        <w:t xml:space="preserve"> </w:t>
      </w:r>
      <w:r w:rsidRPr="002F128B">
        <w:rPr>
          <w:sz w:val="28"/>
          <w:szCs w:val="28"/>
          <w:highlight w:val="green"/>
          <w:lang w:val="uk-UA"/>
        </w:rPr>
        <w:t>[</w:t>
      </w:r>
      <w:r w:rsidR="00BD2AEC" w:rsidRPr="002F128B">
        <w:rPr>
          <w:sz w:val="28"/>
          <w:szCs w:val="28"/>
          <w:highlight w:val="green"/>
          <w:lang w:val="uk-UA"/>
        </w:rPr>
        <w:t>5</w:t>
      </w:r>
      <w:r w:rsidRPr="002F128B">
        <w:rPr>
          <w:sz w:val="28"/>
          <w:szCs w:val="28"/>
          <w:highlight w:val="green"/>
          <w:lang w:val="uk-UA"/>
        </w:rPr>
        <w:t>]</w:t>
      </w:r>
      <w:r w:rsidRPr="002F128B">
        <w:rPr>
          <w:sz w:val="28"/>
          <w:szCs w:val="28"/>
          <w:lang w:val="uk-UA"/>
        </w:rPr>
        <w:t>. У порівнянні з іншими методами осадження, воно не</w:t>
      </w:r>
      <w:r w:rsidR="0023319E" w:rsidRPr="002F128B">
        <w:rPr>
          <w:sz w:val="28"/>
          <w:szCs w:val="28"/>
          <w:lang w:val="uk-UA"/>
        </w:rPr>
        <w:t xml:space="preserve"> вимагає використання високих температур</w:t>
      </w:r>
      <w:r w:rsidRPr="002F128B">
        <w:rPr>
          <w:sz w:val="28"/>
          <w:szCs w:val="28"/>
          <w:lang w:val="uk-UA"/>
        </w:rPr>
        <w:t>,</w:t>
      </w:r>
      <w:r w:rsidR="00B4121F">
        <w:rPr>
          <w:sz w:val="28"/>
          <w:szCs w:val="28"/>
          <w:lang w:val="uk-UA"/>
        </w:rPr>
        <w:t xml:space="preserve"> </w:t>
      </w:r>
      <w:r w:rsidRPr="002F128B">
        <w:rPr>
          <w:sz w:val="28"/>
          <w:szCs w:val="28"/>
          <w:lang w:val="uk-UA"/>
        </w:rPr>
        <w:t xml:space="preserve"> що особливо важливо, бо міжатомний зв’язок між </w:t>
      </w:r>
      <w:proofErr w:type="spellStart"/>
      <w:r w:rsidRPr="002F128B">
        <w:rPr>
          <w:sz w:val="28"/>
          <w:szCs w:val="28"/>
          <w:lang w:val="uk-UA"/>
        </w:rPr>
        <w:t>Ga</w:t>
      </w:r>
      <w:proofErr w:type="spellEnd"/>
      <w:r w:rsidRPr="002F128B">
        <w:rPr>
          <w:sz w:val="28"/>
          <w:szCs w:val="28"/>
          <w:lang w:val="uk-UA"/>
        </w:rPr>
        <w:t xml:space="preserve"> та P руйнується за високих температур і </w:t>
      </w:r>
      <w:r w:rsidR="0023319E" w:rsidRPr="002F128B">
        <w:rPr>
          <w:sz w:val="28"/>
          <w:szCs w:val="28"/>
          <w:lang w:val="uk-UA"/>
        </w:rPr>
        <w:t>фосфор</w:t>
      </w:r>
      <w:r w:rsidRPr="002F128B">
        <w:rPr>
          <w:sz w:val="28"/>
          <w:szCs w:val="28"/>
          <w:lang w:val="uk-UA"/>
        </w:rPr>
        <w:t xml:space="preserve"> випаровується </w:t>
      </w:r>
      <w:r w:rsidR="006A5E24" w:rsidRPr="002F128B">
        <w:rPr>
          <w:sz w:val="28"/>
          <w:szCs w:val="28"/>
          <w:highlight w:val="green"/>
          <w:lang w:val="uk-UA"/>
        </w:rPr>
        <w:t>[6</w:t>
      </w:r>
      <w:r w:rsidRPr="002F128B">
        <w:rPr>
          <w:sz w:val="28"/>
          <w:szCs w:val="28"/>
          <w:highlight w:val="green"/>
          <w:lang w:val="uk-UA"/>
        </w:rPr>
        <w:t>]</w:t>
      </w:r>
      <w:r w:rsidR="006A5E24" w:rsidRPr="002F128B">
        <w:rPr>
          <w:sz w:val="28"/>
          <w:szCs w:val="28"/>
          <w:lang w:val="uk-UA"/>
        </w:rPr>
        <w:t>.</w:t>
      </w:r>
      <w:r w:rsidRPr="002F128B">
        <w:rPr>
          <w:sz w:val="28"/>
          <w:szCs w:val="28"/>
          <w:lang w:val="uk-UA"/>
        </w:rPr>
        <w:t xml:space="preserve"> </w:t>
      </w:r>
    </w:p>
    <w:p w14:paraId="726AA166"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Фосфід галію відноситься до алмазоподібних напівпровідників типу А</w:t>
      </w:r>
      <w:r w:rsidRPr="002F128B">
        <w:rPr>
          <w:sz w:val="28"/>
          <w:szCs w:val="28"/>
          <w:vertAlign w:val="subscript"/>
          <w:lang w:val="uk-UA"/>
        </w:rPr>
        <w:t>3</w:t>
      </w:r>
      <w:r w:rsidRPr="002F128B">
        <w:rPr>
          <w:sz w:val="28"/>
          <w:szCs w:val="28"/>
          <w:lang w:val="uk-UA"/>
        </w:rPr>
        <w:t>В</w:t>
      </w:r>
      <w:r w:rsidRPr="002F128B">
        <w:rPr>
          <w:sz w:val="28"/>
          <w:szCs w:val="28"/>
          <w:vertAlign w:val="subscript"/>
          <w:lang w:val="uk-UA"/>
        </w:rPr>
        <w:t>5</w:t>
      </w:r>
      <w:r w:rsidR="00BE1D64" w:rsidRPr="002F128B">
        <w:rPr>
          <w:sz w:val="28"/>
          <w:szCs w:val="28"/>
          <w:lang w:val="uk-UA"/>
        </w:rPr>
        <w:t>. У ме</w:t>
      </w:r>
      <w:r w:rsidR="00ED7298" w:rsidRPr="002F128B">
        <w:rPr>
          <w:sz w:val="28"/>
          <w:szCs w:val="28"/>
          <w:lang w:val="uk-UA"/>
        </w:rPr>
        <w:t>жах</w:t>
      </w:r>
      <w:r w:rsidRPr="002F128B">
        <w:rPr>
          <w:sz w:val="28"/>
          <w:szCs w:val="28"/>
          <w:lang w:val="uk-UA"/>
        </w:rPr>
        <w:t xml:space="preserve"> від 21 </w:t>
      </w:r>
      <w:proofErr w:type="spellStart"/>
      <w:r w:rsidRPr="002F128B">
        <w:rPr>
          <w:sz w:val="28"/>
          <w:szCs w:val="28"/>
          <w:lang w:val="uk-UA"/>
        </w:rPr>
        <w:t>ГПа</w:t>
      </w:r>
      <w:proofErr w:type="spellEnd"/>
      <w:r w:rsidRPr="002F128B">
        <w:rPr>
          <w:sz w:val="28"/>
          <w:szCs w:val="28"/>
          <w:lang w:val="uk-UA"/>
        </w:rPr>
        <w:t xml:space="preserve"> до 25 </w:t>
      </w:r>
      <w:proofErr w:type="spellStart"/>
      <w:r w:rsidRPr="002F128B">
        <w:rPr>
          <w:sz w:val="28"/>
          <w:szCs w:val="28"/>
          <w:lang w:val="uk-UA"/>
        </w:rPr>
        <w:t>ГПа</w:t>
      </w:r>
      <w:proofErr w:type="spellEnd"/>
      <w:r w:rsidR="00ED7298" w:rsidRPr="002F128B">
        <w:rPr>
          <w:sz w:val="28"/>
          <w:szCs w:val="28"/>
          <w:lang w:val="uk-UA"/>
        </w:rPr>
        <w:t xml:space="preserve"> він</w:t>
      </w:r>
      <w:r w:rsidR="00BE1D64" w:rsidRPr="002F128B">
        <w:rPr>
          <w:sz w:val="28"/>
          <w:szCs w:val="28"/>
          <w:lang w:val="uk-UA"/>
        </w:rPr>
        <w:t xml:space="preserve"> починає кристалізуватися у</w:t>
      </w:r>
      <w:r w:rsidR="00B4121F">
        <w:rPr>
          <w:sz w:val="28"/>
          <w:szCs w:val="28"/>
          <w:lang w:val="uk-UA"/>
        </w:rPr>
        <w:t xml:space="preserve"> </w:t>
      </w:r>
      <w:r w:rsidRPr="002F128B">
        <w:rPr>
          <w:sz w:val="28"/>
          <w:szCs w:val="28"/>
          <w:lang w:val="uk-UA"/>
        </w:rPr>
        <w:t>структуру цинкової обманки (сфалериту)</w:t>
      </w:r>
      <w:r w:rsidR="005E0F4D" w:rsidRPr="002F128B">
        <w:rPr>
          <w:sz w:val="28"/>
          <w:szCs w:val="28"/>
          <w:lang w:val="uk-UA"/>
        </w:rPr>
        <w:t xml:space="preserve"> </w:t>
      </w:r>
      <w:r w:rsidRPr="002F128B">
        <w:rPr>
          <w:sz w:val="28"/>
          <w:szCs w:val="28"/>
          <w:highlight w:val="green"/>
          <w:lang w:val="uk-UA"/>
        </w:rPr>
        <w:t>[</w:t>
      </w:r>
      <w:r w:rsidR="005E0F4D" w:rsidRPr="002F128B">
        <w:rPr>
          <w:sz w:val="28"/>
          <w:szCs w:val="28"/>
          <w:highlight w:val="green"/>
          <w:lang w:val="uk-UA"/>
        </w:rPr>
        <w:t>7</w:t>
      </w:r>
      <w:r w:rsidR="0018318D" w:rsidRPr="002F128B">
        <w:rPr>
          <w:sz w:val="28"/>
          <w:szCs w:val="28"/>
          <w:highlight w:val="green"/>
          <w:lang w:val="uk-UA"/>
        </w:rPr>
        <w:t>;</w:t>
      </w:r>
      <w:r w:rsidR="003036DD">
        <w:rPr>
          <w:sz w:val="28"/>
          <w:szCs w:val="28"/>
          <w:highlight w:val="green"/>
          <w:lang w:val="uk-UA"/>
        </w:rPr>
        <w:t xml:space="preserve"> </w:t>
      </w:r>
      <w:r w:rsidR="0018318D" w:rsidRPr="002F128B">
        <w:rPr>
          <w:sz w:val="28"/>
          <w:szCs w:val="28"/>
          <w:highlight w:val="green"/>
          <w:lang w:val="uk-UA"/>
        </w:rPr>
        <w:t>10]</w:t>
      </w:r>
      <w:r w:rsidRPr="002F128B">
        <w:rPr>
          <w:sz w:val="28"/>
          <w:szCs w:val="28"/>
          <w:highlight w:val="green"/>
          <w:lang w:val="uk-UA"/>
        </w:rPr>
        <w:t>,</w:t>
      </w:r>
      <w:r w:rsidRPr="002F128B">
        <w:rPr>
          <w:sz w:val="28"/>
          <w:szCs w:val="28"/>
          <w:lang w:val="uk-UA"/>
        </w:rPr>
        <w:t xml:space="preserve">  її будова - комбінація двох вставлених одна в </w:t>
      </w:r>
      <w:r w:rsidR="00B4121F">
        <w:rPr>
          <w:sz w:val="28"/>
          <w:szCs w:val="28"/>
          <w:lang w:val="uk-UA"/>
        </w:rPr>
        <w:t>одну</w:t>
      </w:r>
      <w:r w:rsidRPr="002F128B">
        <w:rPr>
          <w:sz w:val="28"/>
          <w:szCs w:val="28"/>
          <w:lang w:val="uk-UA"/>
        </w:rPr>
        <w:t xml:space="preserve"> кубічних гранецентрованих ґраток, взаємно зміщених на чверть діагоналі куба; кожна з них складається з атомів одного</w:t>
      </w:r>
      <w:r w:rsidR="00ED7298" w:rsidRPr="002F128B">
        <w:rPr>
          <w:sz w:val="28"/>
          <w:szCs w:val="28"/>
          <w:lang w:val="uk-UA"/>
        </w:rPr>
        <w:t xml:space="preserve"> виду</w:t>
      </w:r>
      <w:r w:rsidRPr="002F128B">
        <w:rPr>
          <w:sz w:val="28"/>
          <w:szCs w:val="28"/>
          <w:lang w:val="uk-UA"/>
        </w:rPr>
        <w:t xml:space="preserve"> </w:t>
      </w:r>
      <w:r w:rsidR="005E0F4D" w:rsidRPr="002F128B">
        <w:rPr>
          <w:sz w:val="28"/>
          <w:szCs w:val="28"/>
          <w:highlight w:val="yellow"/>
          <w:lang w:val="uk-UA"/>
        </w:rPr>
        <w:t>Рис. 1.1</w:t>
      </w:r>
      <w:r w:rsidRPr="002F128B">
        <w:rPr>
          <w:sz w:val="28"/>
          <w:szCs w:val="28"/>
          <w:lang w:val="uk-UA"/>
        </w:rPr>
        <w:t xml:space="preserve"> </w:t>
      </w:r>
      <w:r w:rsidR="00ED7298" w:rsidRPr="002F128B">
        <w:rPr>
          <w:sz w:val="28"/>
          <w:szCs w:val="28"/>
          <w:lang w:val="uk-UA"/>
        </w:rPr>
        <w:t>Період</w:t>
      </w:r>
      <w:r w:rsidRPr="002F128B">
        <w:rPr>
          <w:sz w:val="28"/>
          <w:szCs w:val="28"/>
          <w:lang w:val="uk-UA"/>
        </w:rPr>
        <w:t xml:space="preserve"> ґратки при кімнатній температурі </w:t>
      </w:r>
      <w:r w:rsidRPr="003036DD">
        <w:rPr>
          <w:i/>
          <w:sz w:val="28"/>
          <w:szCs w:val="28"/>
          <w:lang w:val="uk-UA"/>
        </w:rPr>
        <w:t>a</w:t>
      </w:r>
      <w:r w:rsidRPr="002F128B">
        <w:rPr>
          <w:sz w:val="28"/>
          <w:szCs w:val="28"/>
          <w:lang w:val="uk-UA"/>
        </w:rPr>
        <w:t xml:space="preserve"> = 0,5447 ± 0,00002 нм.  При збільшені тиску структура </w:t>
      </w:r>
      <w:proofErr w:type="spellStart"/>
      <w:r w:rsidRPr="002F128B">
        <w:rPr>
          <w:sz w:val="28"/>
          <w:szCs w:val="28"/>
          <w:lang w:val="uk-UA"/>
        </w:rPr>
        <w:t>GaP</w:t>
      </w:r>
      <w:proofErr w:type="spellEnd"/>
      <w:r w:rsidRPr="002F128B">
        <w:rPr>
          <w:sz w:val="28"/>
          <w:szCs w:val="28"/>
          <w:lang w:val="uk-UA"/>
        </w:rPr>
        <w:t xml:space="preserve"> змінюється на алотропну</w:t>
      </w:r>
      <w:r w:rsidR="00ED7298" w:rsidRPr="002F128B">
        <w:rPr>
          <w:sz w:val="28"/>
          <w:szCs w:val="28"/>
          <w:lang w:val="uk-UA"/>
        </w:rPr>
        <w:t>, схожу</w:t>
      </w:r>
      <w:r w:rsidR="00157004">
        <w:rPr>
          <w:sz w:val="28"/>
          <w:szCs w:val="28"/>
          <w:lang w:val="uk-UA"/>
        </w:rPr>
        <w:t xml:space="preserve"> до </w:t>
      </w:r>
      <w:r w:rsidRPr="002F128B">
        <w:rPr>
          <w:sz w:val="28"/>
          <w:szCs w:val="28"/>
          <w:lang w:val="uk-UA"/>
        </w:rPr>
        <w:t xml:space="preserve">структури кам’яної солі. </w:t>
      </w:r>
      <w:r w:rsidR="00ED7298" w:rsidRPr="002F128B">
        <w:rPr>
          <w:sz w:val="28"/>
          <w:szCs w:val="28"/>
          <w:lang w:val="uk-UA"/>
        </w:rPr>
        <w:t>Період ґратки у</w:t>
      </w:r>
      <w:r w:rsidRPr="002F128B">
        <w:rPr>
          <w:sz w:val="28"/>
          <w:szCs w:val="28"/>
          <w:lang w:val="uk-UA"/>
        </w:rPr>
        <w:t xml:space="preserve"> </w:t>
      </w:r>
      <w:proofErr w:type="spellStart"/>
      <w:r w:rsidRPr="002F128B">
        <w:rPr>
          <w:sz w:val="28"/>
          <w:szCs w:val="28"/>
          <w:lang w:val="uk-UA"/>
        </w:rPr>
        <w:t>тетраедральному</w:t>
      </w:r>
      <w:proofErr w:type="spellEnd"/>
      <w:r w:rsidRPr="002F128B">
        <w:rPr>
          <w:sz w:val="28"/>
          <w:szCs w:val="28"/>
          <w:lang w:val="uk-UA"/>
        </w:rPr>
        <w:t xml:space="preserve"> алотропному </w:t>
      </w:r>
      <w:proofErr w:type="spellStart"/>
      <w:r w:rsidRPr="002F128B">
        <w:rPr>
          <w:sz w:val="28"/>
          <w:szCs w:val="28"/>
          <w:lang w:val="uk-UA"/>
        </w:rPr>
        <w:t>GaP</w:t>
      </w:r>
      <w:proofErr w:type="spellEnd"/>
      <w:r w:rsidRPr="002F128B">
        <w:rPr>
          <w:sz w:val="28"/>
          <w:szCs w:val="28"/>
          <w:lang w:val="uk-UA"/>
        </w:rPr>
        <w:t xml:space="preserve"> при нормальному тиску та кімнатній температурі </w:t>
      </w:r>
      <w:r w:rsidR="00ED7298" w:rsidRPr="002F128B">
        <w:rPr>
          <w:sz w:val="28"/>
          <w:szCs w:val="28"/>
          <w:lang w:val="uk-UA"/>
        </w:rPr>
        <w:t xml:space="preserve">становить </w:t>
      </w:r>
      <w:r w:rsidRPr="003036DD">
        <w:rPr>
          <w:i/>
          <w:sz w:val="28"/>
          <w:szCs w:val="28"/>
          <w:lang w:val="uk-UA"/>
        </w:rPr>
        <w:t>a</w:t>
      </w:r>
      <w:r w:rsidRPr="002F128B">
        <w:rPr>
          <w:sz w:val="28"/>
          <w:szCs w:val="28"/>
          <w:lang w:val="uk-UA"/>
        </w:rPr>
        <w:t> = </w:t>
      </w:r>
      <w:r w:rsidRPr="002F128B">
        <w:rPr>
          <w:rStyle w:val="FontStyle12"/>
          <w:sz w:val="28"/>
          <w:szCs w:val="28"/>
          <w:lang w:val="uk-UA" w:eastAsia="en-US"/>
        </w:rPr>
        <w:t>0,54505 ± 0,00002 </w:t>
      </w:r>
      <w:r w:rsidRPr="002F128B">
        <w:rPr>
          <w:sz w:val="28"/>
          <w:szCs w:val="28"/>
          <w:lang w:val="uk-UA"/>
        </w:rPr>
        <w:t xml:space="preserve">нм </w:t>
      </w:r>
      <w:r w:rsidR="003036DD">
        <w:rPr>
          <w:sz w:val="28"/>
          <w:szCs w:val="28"/>
          <w:highlight w:val="green"/>
          <w:lang w:val="uk-UA"/>
        </w:rPr>
        <w:t>[</w:t>
      </w:r>
      <w:r w:rsidR="00701732" w:rsidRPr="002F128B">
        <w:rPr>
          <w:sz w:val="28"/>
          <w:szCs w:val="28"/>
          <w:highlight w:val="green"/>
          <w:lang w:val="uk-UA"/>
        </w:rPr>
        <w:t>8</w:t>
      </w:r>
      <w:r w:rsidRPr="002F128B">
        <w:rPr>
          <w:sz w:val="28"/>
          <w:szCs w:val="28"/>
          <w:highlight w:val="green"/>
          <w:lang w:val="uk-UA"/>
        </w:rPr>
        <w:t>].</w:t>
      </w:r>
    </w:p>
    <w:p w14:paraId="7FBEB10C" w14:textId="77777777" w:rsidR="002E538D" w:rsidRPr="002F128B" w:rsidRDefault="002E538D"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02B9F9A0" wp14:editId="33AA260C">
            <wp:extent cx="4902200" cy="394724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8686" cy="3984673"/>
                    </a:xfrm>
                    <a:prstGeom prst="rect">
                      <a:avLst/>
                    </a:prstGeom>
                    <a:noFill/>
                    <a:ln>
                      <a:noFill/>
                    </a:ln>
                  </pic:spPr>
                </pic:pic>
              </a:graphicData>
            </a:graphic>
          </wp:inline>
        </w:drawing>
      </w:r>
    </w:p>
    <w:p w14:paraId="519B283F" w14:textId="77777777" w:rsidR="002E538D" w:rsidRPr="002F128B" w:rsidRDefault="002E538D" w:rsidP="00A75FEA">
      <w:pPr>
        <w:spacing w:line="360" w:lineRule="auto"/>
        <w:ind w:firstLine="709"/>
        <w:jc w:val="center"/>
        <w:rPr>
          <w:sz w:val="28"/>
          <w:szCs w:val="28"/>
          <w:lang w:val="uk-UA"/>
        </w:rPr>
      </w:pPr>
      <w:r w:rsidRPr="002F128B">
        <w:rPr>
          <w:sz w:val="28"/>
          <w:szCs w:val="28"/>
          <w:highlight w:val="yellow"/>
          <w:lang w:val="uk-UA"/>
        </w:rPr>
        <w:t>Рис. 1.</w:t>
      </w:r>
      <w:r w:rsidR="005E0F4D" w:rsidRPr="002F128B">
        <w:rPr>
          <w:sz w:val="28"/>
          <w:szCs w:val="28"/>
          <w:highlight w:val="yellow"/>
          <w:lang w:val="uk-UA"/>
        </w:rPr>
        <w:t>1.</w:t>
      </w:r>
      <w:r w:rsidRPr="002F128B">
        <w:rPr>
          <w:sz w:val="28"/>
          <w:szCs w:val="28"/>
          <w:lang w:val="uk-UA"/>
        </w:rPr>
        <w:t xml:space="preserve"> Кристалічна структура фосфіду галію</w:t>
      </w:r>
    </w:p>
    <w:p w14:paraId="4863E1B6" w14:textId="77777777" w:rsidR="002E538D" w:rsidRPr="002F128B" w:rsidRDefault="002E538D" w:rsidP="00A75FEA">
      <w:pPr>
        <w:spacing w:line="360" w:lineRule="auto"/>
        <w:ind w:firstLine="708"/>
        <w:jc w:val="center"/>
        <w:rPr>
          <w:sz w:val="28"/>
          <w:szCs w:val="28"/>
          <w:lang w:val="uk-UA"/>
        </w:rPr>
      </w:pPr>
    </w:p>
    <w:p w14:paraId="3AD6E161" w14:textId="77777777" w:rsidR="002E538D" w:rsidRPr="002F128B" w:rsidRDefault="003D3EF0" w:rsidP="00A75FEA">
      <w:pPr>
        <w:spacing w:line="360" w:lineRule="auto"/>
        <w:ind w:firstLine="708"/>
        <w:jc w:val="both"/>
        <w:rPr>
          <w:sz w:val="28"/>
          <w:szCs w:val="28"/>
          <w:lang w:val="uk-UA"/>
        </w:rPr>
      </w:pPr>
      <w:r w:rsidRPr="002F128B">
        <w:rPr>
          <w:sz w:val="28"/>
          <w:szCs w:val="28"/>
          <w:lang w:val="uk-UA"/>
        </w:rPr>
        <w:t>При дослідженні ефекту</w:t>
      </w:r>
      <w:r w:rsidR="002E538D" w:rsidRPr="002F128B">
        <w:rPr>
          <w:sz w:val="28"/>
          <w:szCs w:val="28"/>
          <w:lang w:val="uk-UA"/>
        </w:rPr>
        <w:t xml:space="preserve"> низькотемпе</w:t>
      </w:r>
      <w:r w:rsidR="00157004">
        <w:rPr>
          <w:sz w:val="28"/>
          <w:szCs w:val="28"/>
          <w:lang w:val="uk-UA"/>
        </w:rPr>
        <w:t xml:space="preserve">ратурного теплового розширення </w:t>
      </w:r>
      <w:r w:rsidR="0016440C" w:rsidRPr="002F128B">
        <w:rPr>
          <w:sz w:val="28"/>
          <w:szCs w:val="28"/>
          <w:highlight w:val="green"/>
          <w:lang w:val="uk-UA"/>
        </w:rPr>
        <w:t>[9</w:t>
      </w:r>
      <w:r w:rsidR="002E538D" w:rsidRPr="002F128B">
        <w:rPr>
          <w:sz w:val="28"/>
          <w:szCs w:val="28"/>
          <w:highlight w:val="green"/>
          <w:lang w:val="uk-UA"/>
        </w:rPr>
        <w:t>],</w:t>
      </w:r>
      <w:r w:rsidR="002E538D" w:rsidRPr="002F128B">
        <w:rPr>
          <w:sz w:val="28"/>
          <w:szCs w:val="28"/>
          <w:lang w:val="uk-UA"/>
        </w:rPr>
        <w:t xml:space="preserve"> встановлено, </w:t>
      </w:r>
      <w:r w:rsidRPr="002F128B">
        <w:rPr>
          <w:sz w:val="28"/>
          <w:szCs w:val="28"/>
          <w:lang w:val="uk-UA"/>
        </w:rPr>
        <w:t xml:space="preserve">що </w:t>
      </w:r>
      <w:r w:rsidR="002E538D" w:rsidRPr="002F128B">
        <w:rPr>
          <w:sz w:val="28"/>
          <w:szCs w:val="28"/>
          <w:lang w:val="uk-UA"/>
        </w:rPr>
        <w:t xml:space="preserve">порівняно з іншими матеріалами відповідної </w:t>
      </w:r>
      <w:r w:rsidR="00BE1D64" w:rsidRPr="002F128B">
        <w:rPr>
          <w:sz w:val="28"/>
          <w:szCs w:val="28"/>
          <w:lang w:val="uk-UA"/>
        </w:rPr>
        <w:t>будови</w:t>
      </w:r>
      <w:r w:rsidR="002E538D" w:rsidRPr="002F128B">
        <w:rPr>
          <w:sz w:val="28"/>
          <w:szCs w:val="28"/>
          <w:lang w:val="uk-UA"/>
        </w:rPr>
        <w:t xml:space="preserve"> </w:t>
      </w:r>
      <w:r w:rsidRPr="002F128B">
        <w:rPr>
          <w:sz w:val="28"/>
          <w:szCs w:val="28"/>
          <w:lang w:val="uk-UA"/>
        </w:rPr>
        <w:t xml:space="preserve"> у кристалічній ґратці</w:t>
      </w:r>
      <w:r w:rsidR="002E538D" w:rsidRPr="002F128B">
        <w:rPr>
          <w:sz w:val="28"/>
          <w:szCs w:val="28"/>
          <w:lang w:val="uk-UA"/>
        </w:rPr>
        <w:t xml:space="preserve"> </w:t>
      </w:r>
      <w:proofErr w:type="spellStart"/>
      <w:r w:rsidR="002E538D" w:rsidRPr="002F128B">
        <w:rPr>
          <w:sz w:val="28"/>
          <w:szCs w:val="28"/>
          <w:lang w:val="uk-UA"/>
        </w:rPr>
        <w:t>GaP</w:t>
      </w:r>
      <w:proofErr w:type="spellEnd"/>
      <w:r w:rsidR="002E538D" w:rsidRPr="002F128B">
        <w:rPr>
          <w:sz w:val="28"/>
          <w:szCs w:val="28"/>
          <w:lang w:val="uk-UA"/>
        </w:rPr>
        <w:t xml:space="preserve"> відсутній низькотемпературний діапазон, де ко</w:t>
      </w:r>
      <w:r w:rsidRPr="002F128B">
        <w:rPr>
          <w:sz w:val="28"/>
          <w:szCs w:val="28"/>
          <w:lang w:val="uk-UA"/>
        </w:rPr>
        <w:t xml:space="preserve">ефіцієнт теплового розширення - </w:t>
      </w:r>
      <w:r w:rsidR="002E538D" w:rsidRPr="002F128B">
        <w:rPr>
          <w:sz w:val="28"/>
          <w:szCs w:val="28"/>
          <w:lang w:val="uk-UA"/>
        </w:rPr>
        <w:t>від’ємний</w:t>
      </w:r>
      <w:r w:rsidRPr="002F128B">
        <w:rPr>
          <w:sz w:val="28"/>
          <w:szCs w:val="28"/>
          <w:lang w:val="uk-UA"/>
        </w:rPr>
        <w:t>. Отримані данні пояснювалися переважним</w:t>
      </w:r>
      <w:r w:rsidR="002E538D" w:rsidRPr="002F128B">
        <w:rPr>
          <w:sz w:val="28"/>
          <w:szCs w:val="28"/>
          <w:lang w:val="uk-UA"/>
        </w:rPr>
        <w:t xml:space="preserve"> вплив</w:t>
      </w:r>
      <w:r w:rsidRPr="002F128B">
        <w:rPr>
          <w:sz w:val="28"/>
          <w:szCs w:val="28"/>
          <w:lang w:val="uk-UA"/>
        </w:rPr>
        <w:t>ом</w:t>
      </w:r>
      <w:r w:rsidR="002E538D" w:rsidRPr="002F128B">
        <w:rPr>
          <w:sz w:val="28"/>
          <w:szCs w:val="28"/>
          <w:lang w:val="uk-UA"/>
        </w:rPr>
        <w:t xml:space="preserve"> ковалентних міжатомних зав’язків у структурі </w:t>
      </w:r>
      <w:proofErr w:type="spellStart"/>
      <w:r w:rsidR="002E538D" w:rsidRPr="002F128B">
        <w:rPr>
          <w:sz w:val="28"/>
          <w:szCs w:val="28"/>
          <w:lang w:val="uk-UA"/>
        </w:rPr>
        <w:t>GaP</w:t>
      </w:r>
      <w:proofErr w:type="spellEnd"/>
      <w:r w:rsidR="002E538D" w:rsidRPr="002F128B">
        <w:rPr>
          <w:sz w:val="28"/>
          <w:szCs w:val="28"/>
          <w:lang w:val="uk-UA"/>
        </w:rPr>
        <w:t xml:space="preserve">. </w:t>
      </w:r>
    </w:p>
    <w:p w14:paraId="60910D0B" w14:textId="77777777" w:rsidR="002E538D" w:rsidRPr="002F128B" w:rsidRDefault="002E538D" w:rsidP="00A75FEA">
      <w:pPr>
        <w:spacing w:line="360" w:lineRule="auto"/>
        <w:jc w:val="both"/>
        <w:rPr>
          <w:sz w:val="28"/>
          <w:szCs w:val="28"/>
          <w:lang w:val="uk-UA"/>
        </w:rPr>
      </w:pPr>
      <w:r w:rsidRPr="002F128B">
        <w:rPr>
          <w:sz w:val="28"/>
          <w:szCs w:val="28"/>
          <w:lang w:val="uk-UA"/>
        </w:rPr>
        <w:tab/>
        <w:t xml:space="preserve">Зона </w:t>
      </w:r>
      <w:proofErr w:type="spellStart"/>
      <w:r w:rsidRPr="002F128B">
        <w:rPr>
          <w:sz w:val="28"/>
          <w:szCs w:val="28"/>
          <w:lang w:val="uk-UA"/>
        </w:rPr>
        <w:t>Бріллюена</w:t>
      </w:r>
      <w:proofErr w:type="spellEnd"/>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та інших аналогічних </w:t>
      </w:r>
      <w:proofErr w:type="spellStart"/>
      <w:r w:rsidRPr="002F128B">
        <w:rPr>
          <w:sz w:val="28"/>
          <w:szCs w:val="28"/>
          <w:lang w:val="uk-UA"/>
        </w:rPr>
        <w:t>сполук</w:t>
      </w:r>
      <w:proofErr w:type="spellEnd"/>
      <w:r w:rsidRPr="002F128B">
        <w:rPr>
          <w:sz w:val="28"/>
          <w:szCs w:val="28"/>
          <w:lang w:val="uk-UA"/>
        </w:rPr>
        <w:t xml:space="preserve"> A</w:t>
      </w:r>
      <w:r w:rsidRPr="002F128B">
        <w:rPr>
          <w:sz w:val="28"/>
          <w:szCs w:val="28"/>
          <w:vertAlign w:val="subscript"/>
          <w:lang w:val="uk-UA"/>
        </w:rPr>
        <w:t>3</w:t>
      </w:r>
      <w:r w:rsidRPr="002F128B">
        <w:rPr>
          <w:sz w:val="28"/>
          <w:szCs w:val="28"/>
          <w:lang w:val="uk-UA"/>
        </w:rPr>
        <w:t>B</w:t>
      </w:r>
      <w:r w:rsidRPr="002F128B">
        <w:rPr>
          <w:sz w:val="28"/>
          <w:szCs w:val="28"/>
          <w:vertAlign w:val="subscript"/>
          <w:lang w:val="uk-UA"/>
        </w:rPr>
        <w:t>5</w:t>
      </w:r>
      <w:r w:rsidRPr="002F128B">
        <w:rPr>
          <w:sz w:val="28"/>
          <w:szCs w:val="28"/>
          <w:lang w:val="uk-UA"/>
        </w:rPr>
        <w:t xml:space="preserve"> </w:t>
      </w:r>
      <w:r w:rsidR="008C6A2E" w:rsidRPr="002F128B">
        <w:rPr>
          <w:sz w:val="28"/>
          <w:szCs w:val="28"/>
          <w:lang w:val="uk-UA"/>
        </w:rPr>
        <w:t xml:space="preserve">має вигляд зрізаного </w:t>
      </w:r>
      <w:r w:rsidRPr="002F128B">
        <w:rPr>
          <w:sz w:val="28"/>
          <w:szCs w:val="28"/>
          <w:lang w:val="uk-UA"/>
        </w:rPr>
        <w:t>октаедр</w:t>
      </w:r>
      <w:r w:rsidR="008C6A2E" w:rsidRPr="002F128B">
        <w:rPr>
          <w:sz w:val="28"/>
          <w:szCs w:val="28"/>
          <w:lang w:val="uk-UA"/>
        </w:rPr>
        <w:t>а</w:t>
      </w:r>
      <w:r w:rsidR="00261F4D" w:rsidRPr="002F128B">
        <w:rPr>
          <w:sz w:val="28"/>
          <w:szCs w:val="28"/>
          <w:lang w:val="uk-UA"/>
        </w:rPr>
        <w:t>,</w:t>
      </w:r>
      <w:r w:rsidRPr="002F128B">
        <w:rPr>
          <w:sz w:val="28"/>
          <w:szCs w:val="28"/>
          <w:lang w:val="uk-UA"/>
        </w:rPr>
        <w:t xml:space="preserve"> що має </w:t>
      </w:r>
      <w:r w:rsidR="008C6A2E" w:rsidRPr="002F128B">
        <w:rPr>
          <w:sz w:val="28"/>
          <w:szCs w:val="28"/>
          <w:lang w:val="uk-UA"/>
        </w:rPr>
        <w:t>точки симетрії</w:t>
      </w:r>
      <w:r w:rsidR="0018318D" w:rsidRPr="002F128B">
        <w:rPr>
          <w:sz w:val="28"/>
          <w:szCs w:val="28"/>
          <w:lang w:val="uk-UA"/>
        </w:rPr>
        <w:t>,</w:t>
      </w:r>
      <w:r w:rsidR="008C6A2E" w:rsidRPr="002F128B">
        <w:rPr>
          <w:sz w:val="28"/>
          <w:szCs w:val="28"/>
          <w:lang w:val="uk-UA"/>
        </w:rPr>
        <w:t xml:space="preserve"> приведені на </w:t>
      </w:r>
      <w:r w:rsidR="008C6A2E" w:rsidRPr="002F128B">
        <w:rPr>
          <w:sz w:val="28"/>
          <w:szCs w:val="28"/>
          <w:highlight w:val="yellow"/>
          <w:lang w:val="uk-UA"/>
        </w:rPr>
        <w:t>Рис. 1.2</w:t>
      </w:r>
    </w:p>
    <w:p w14:paraId="37AE51C9" w14:textId="77777777" w:rsidR="002E538D" w:rsidRPr="002F128B" w:rsidRDefault="002E538D" w:rsidP="00A75FEA">
      <w:pPr>
        <w:spacing w:line="360" w:lineRule="auto"/>
        <w:jc w:val="center"/>
        <w:rPr>
          <w:b/>
          <w:sz w:val="28"/>
          <w:szCs w:val="28"/>
          <w:lang w:val="uk-UA"/>
        </w:rPr>
      </w:pPr>
      <w:r w:rsidRPr="002F128B">
        <w:rPr>
          <w:b/>
          <w:noProof/>
          <w:sz w:val="28"/>
          <w:szCs w:val="28"/>
          <w:lang w:val="uk-UA" w:eastAsia="uk-UA"/>
        </w:rPr>
        <w:drawing>
          <wp:inline distT="0" distB="0" distL="0" distR="0" wp14:anchorId="218279AC" wp14:editId="258287C3">
            <wp:extent cx="5243576" cy="457227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0285" cy="4578123"/>
                    </a:xfrm>
                    <a:prstGeom prst="rect">
                      <a:avLst/>
                    </a:prstGeom>
                    <a:noFill/>
                    <a:ln>
                      <a:noFill/>
                    </a:ln>
                  </pic:spPr>
                </pic:pic>
              </a:graphicData>
            </a:graphic>
          </wp:inline>
        </w:drawing>
      </w:r>
    </w:p>
    <w:p w14:paraId="35847059" w14:textId="77777777" w:rsidR="002E538D" w:rsidRPr="002F128B" w:rsidRDefault="002E538D" w:rsidP="00A75FEA">
      <w:pPr>
        <w:spacing w:line="360" w:lineRule="auto"/>
        <w:jc w:val="center"/>
        <w:rPr>
          <w:sz w:val="28"/>
          <w:szCs w:val="28"/>
          <w:lang w:val="uk-UA"/>
        </w:rPr>
      </w:pPr>
      <w:r w:rsidRPr="002F128B">
        <w:rPr>
          <w:sz w:val="28"/>
          <w:szCs w:val="28"/>
          <w:highlight w:val="yellow"/>
          <w:lang w:val="uk-UA"/>
        </w:rPr>
        <w:t>Рис.</w:t>
      </w:r>
      <w:r w:rsidR="00261F4D" w:rsidRPr="002F128B">
        <w:rPr>
          <w:sz w:val="28"/>
          <w:szCs w:val="28"/>
          <w:highlight w:val="yellow"/>
          <w:lang w:val="uk-UA"/>
        </w:rPr>
        <w:t xml:space="preserve"> 1.2</w:t>
      </w:r>
      <w:r w:rsidRPr="002F128B">
        <w:rPr>
          <w:sz w:val="28"/>
          <w:szCs w:val="28"/>
          <w:lang w:val="uk-UA"/>
        </w:rPr>
        <w:t xml:space="preserve"> Зона </w:t>
      </w:r>
      <w:proofErr w:type="spellStart"/>
      <w:r w:rsidRPr="002F128B">
        <w:rPr>
          <w:sz w:val="28"/>
          <w:szCs w:val="28"/>
          <w:lang w:val="uk-UA"/>
        </w:rPr>
        <w:t>Бріллюена</w:t>
      </w:r>
      <w:proofErr w:type="spellEnd"/>
      <w:r w:rsidRPr="002F128B">
        <w:rPr>
          <w:sz w:val="28"/>
          <w:szCs w:val="28"/>
          <w:lang w:val="uk-UA"/>
        </w:rPr>
        <w:t xml:space="preserve"> фосфіду галію</w:t>
      </w:r>
    </w:p>
    <w:p w14:paraId="34D6E87D" w14:textId="77777777" w:rsidR="002E538D" w:rsidRPr="002F128B" w:rsidRDefault="002E538D" w:rsidP="00A75FEA">
      <w:pPr>
        <w:spacing w:line="360" w:lineRule="auto"/>
        <w:jc w:val="both"/>
        <w:rPr>
          <w:sz w:val="28"/>
          <w:szCs w:val="28"/>
          <w:lang w:val="uk-UA"/>
        </w:rPr>
      </w:pPr>
      <w:r w:rsidRPr="002F128B">
        <w:rPr>
          <w:sz w:val="28"/>
          <w:szCs w:val="28"/>
          <w:lang w:val="uk-UA"/>
        </w:rPr>
        <w:t xml:space="preserve">Г – K = (000) — в центрі зони </w:t>
      </w:r>
      <w:proofErr w:type="spellStart"/>
      <w:r w:rsidRPr="002F128B">
        <w:rPr>
          <w:sz w:val="28"/>
          <w:szCs w:val="28"/>
          <w:lang w:val="uk-UA"/>
        </w:rPr>
        <w:t>Бріллюена</w:t>
      </w:r>
      <w:proofErr w:type="spellEnd"/>
      <w:r w:rsidRPr="002F128B">
        <w:rPr>
          <w:sz w:val="28"/>
          <w:szCs w:val="28"/>
          <w:lang w:val="uk-UA"/>
        </w:rPr>
        <w:t>,</w:t>
      </w:r>
    </w:p>
    <w:p w14:paraId="33A1DB4D" w14:textId="77777777" w:rsidR="002E538D" w:rsidRPr="002F128B" w:rsidRDefault="002E538D" w:rsidP="00A75FEA">
      <w:pPr>
        <w:spacing w:line="360" w:lineRule="auto"/>
        <w:jc w:val="both"/>
        <w:rPr>
          <w:sz w:val="28"/>
          <w:szCs w:val="28"/>
          <w:lang w:val="uk-UA"/>
        </w:rPr>
      </w:pPr>
      <w:r w:rsidRPr="002F128B">
        <w:rPr>
          <w:sz w:val="28"/>
          <w:szCs w:val="28"/>
          <w:lang w:val="uk-UA"/>
        </w:rPr>
        <w:t>Δ – вздовж осей (100) всередині зони,</w:t>
      </w:r>
    </w:p>
    <w:p w14:paraId="6366F548" w14:textId="77777777" w:rsidR="002E538D" w:rsidRPr="002F128B" w:rsidRDefault="002E538D" w:rsidP="00A75FEA">
      <w:pPr>
        <w:spacing w:line="360" w:lineRule="auto"/>
        <w:jc w:val="both"/>
        <w:rPr>
          <w:sz w:val="28"/>
          <w:szCs w:val="28"/>
          <w:lang w:val="uk-UA"/>
        </w:rPr>
      </w:pPr>
      <w:r w:rsidRPr="002F128B">
        <w:rPr>
          <w:sz w:val="28"/>
          <w:szCs w:val="28"/>
          <w:lang w:val="uk-UA"/>
        </w:rPr>
        <w:t xml:space="preserve">X — (100) на краю зони </w:t>
      </w:r>
      <w:proofErr w:type="spellStart"/>
      <w:r w:rsidRPr="002F128B">
        <w:rPr>
          <w:sz w:val="28"/>
          <w:szCs w:val="28"/>
          <w:lang w:val="uk-UA"/>
        </w:rPr>
        <w:t>Бріллюена</w:t>
      </w:r>
      <w:proofErr w:type="spellEnd"/>
      <w:r w:rsidRPr="002F128B">
        <w:rPr>
          <w:sz w:val="28"/>
          <w:szCs w:val="28"/>
          <w:lang w:val="uk-UA"/>
        </w:rPr>
        <w:t>,</w:t>
      </w:r>
    </w:p>
    <w:p w14:paraId="7FDCC2F7" w14:textId="77777777" w:rsidR="002E538D" w:rsidRPr="002F128B" w:rsidRDefault="002E538D" w:rsidP="00A75FEA">
      <w:pPr>
        <w:spacing w:line="360" w:lineRule="auto"/>
        <w:jc w:val="both"/>
        <w:rPr>
          <w:sz w:val="28"/>
          <w:szCs w:val="28"/>
          <w:lang w:val="uk-UA"/>
        </w:rPr>
      </w:pPr>
      <w:r w:rsidRPr="002F128B">
        <w:rPr>
          <w:sz w:val="28"/>
          <w:szCs w:val="28"/>
          <w:lang w:val="uk-UA"/>
        </w:rPr>
        <w:t>Σ — вздовж осей (110) всередині зони,</w:t>
      </w:r>
    </w:p>
    <w:p w14:paraId="53306894" w14:textId="77777777" w:rsidR="002E538D" w:rsidRPr="002F128B" w:rsidRDefault="002E538D" w:rsidP="00A75FEA">
      <w:pPr>
        <w:spacing w:line="360" w:lineRule="auto"/>
        <w:jc w:val="both"/>
        <w:rPr>
          <w:sz w:val="28"/>
          <w:szCs w:val="28"/>
          <w:lang w:val="uk-UA"/>
        </w:rPr>
      </w:pPr>
      <w:r w:rsidRPr="002F128B">
        <w:rPr>
          <w:sz w:val="28"/>
          <w:szCs w:val="28"/>
          <w:lang w:val="uk-UA"/>
        </w:rPr>
        <w:t xml:space="preserve">K — (110) на краю зони </w:t>
      </w:r>
      <w:proofErr w:type="spellStart"/>
      <w:r w:rsidRPr="002F128B">
        <w:rPr>
          <w:sz w:val="28"/>
          <w:szCs w:val="28"/>
          <w:lang w:val="uk-UA"/>
        </w:rPr>
        <w:t>Бріллюена</w:t>
      </w:r>
      <w:proofErr w:type="spellEnd"/>
      <w:r w:rsidRPr="002F128B">
        <w:rPr>
          <w:sz w:val="28"/>
          <w:szCs w:val="28"/>
          <w:lang w:val="uk-UA"/>
        </w:rPr>
        <w:t>,</w:t>
      </w:r>
    </w:p>
    <w:p w14:paraId="0328D082" w14:textId="77777777" w:rsidR="002E538D" w:rsidRPr="002F128B" w:rsidRDefault="0076324F" w:rsidP="00A75FEA">
      <w:pPr>
        <w:spacing w:line="360" w:lineRule="auto"/>
        <w:jc w:val="both"/>
        <w:rPr>
          <w:sz w:val="28"/>
          <w:szCs w:val="28"/>
          <w:lang w:val="uk-UA"/>
        </w:rPr>
      </w:pPr>
      <w:r>
        <w:rPr>
          <w:sz w:val="28"/>
          <w:szCs w:val="28"/>
          <w:lang w:val="uk-UA"/>
        </w:rPr>
        <w:t>Λ — вздовж осей (111</w:t>
      </w:r>
      <w:r w:rsidR="002E538D" w:rsidRPr="002F128B">
        <w:rPr>
          <w:sz w:val="28"/>
          <w:szCs w:val="28"/>
          <w:lang w:val="uk-UA"/>
        </w:rPr>
        <w:t>) всередині зони,</w:t>
      </w:r>
    </w:p>
    <w:p w14:paraId="4FD3BD6E" w14:textId="77777777" w:rsidR="00F537D3" w:rsidRPr="002F128B" w:rsidRDefault="002E538D" w:rsidP="00A75FEA">
      <w:pPr>
        <w:spacing w:line="360" w:lineRule="auto"/>
        <w:jc w:val="both"/>
        <w:rPr>
          <w:sz w:val="28"/>
          <w:szCs w:val="28"/>
          <w:lang w:val="uk-UA"/>
        </w:rPr>
      </w:pPr>
      <w:r w:rsidRPr="002F128B">
        <w:rPr>
          <w:sz w:val="28"/>
          <w:szCs w:val="28"/>
          <w:lang w:val="uk-UA"/>
        </w:rPr>
        <w:t xml:space="preserve">L — (111) на краю зони </w:t>
      </w:r>
      <w:proofErr w:type="spellStart"/>
      <w:r w:rsidRPr="002F128B">
        <w:rPr>
          <w:sz w:val="28"/>
          <w:szCs w:val="28"/>
          <w:lang w:val="uk-UA"/>
        </w:rPr>
        <w:t>Бріллюена</w:t>
      </w:r>
      <w:proofErr w:type="spellEnd"/>
      <w:r w:rsidRPr="002F128B">
        <w:rPr>
          <w:sz w:val="28"/>
          <w:szCs w:val="28"/>
          <w:lang w:val="uk-UA"/>
        </w:rPr>
        <w:t>.</w:t>
      </w:r>
    </w:p>
    <w:p w14:paraId="0916F344"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Конкретна зонна структура для кожного представника A</w:t>
      </w:r>
      <w:r w:rsidRPr="002F128B">
        <w:rPr>
          <w:sz w:val="28"/>
          <w:szCs w:val="28"/>
          <w:vertAlign w:val="subscript"/>
          <w:lang w:val="uk-UA"/>
        </w:rPr>
        <w:t>3</w:t>
      </w:r>
      <w:r w:rsidRPr="002F128B">
        <w:rPr>
          <w:sz w:val="28"/>
          <w:szCs w:val="28"/>
          <w:lang w:val="uk-UA"/>
        </w:rPr>
        <w:t>B</w:t>
      </w:r>
      <w:r w:rsidRPr="002F128B">
        <w:rPr>
          <w:sz w:val="28"/>
          <w:szCs w:val="28"/>
          <w:vertAlign w:val="subscript"/>
          <w:lang w:val="uk-UA"/>
        </w:rPr>
        <w:t>5</w:t>
      </w:r>
      <w:r w:rsidRPr="002F128B">
        <w:rPr>
          <w:sz w:val="28"/>
          <w:szCs w:val="28"/>
          <w:lang w:val="uk-UA"/>
        </w:rPr>
        <w:t xml:space="preserve"> </w:t>
      </w:r>
      <w:r w:rsidR="00AA1251" w:rsidRPr="002F128B">
        <w:rPr>
          <w:sz w:val="28"/>
          <w:szCs w:val="28"/>
          <w:lang w:val="uk-UA"/>
        </w:rPr>
        <w:t>у</w:t>
      </w:r>
      <w:r w:rsidRPr="002F128B">
        <w:rPr>
          <w:sz w:val="28"/>
          <w:szCs w:val="28"/>
          <w:lang w:val="uk-UA"/>
        </w:rPr>
        <w:t xml:space="preserve"> межах спільної для них зони </w:t>
      </w:r>
      <w:proofErr w:type="spellStart"/>
      <w:r w:rsidRPr="002F128B">
        <w:rPr>
          <w:sz w:val="28"/>
          <w:szCs w:val="28"/>
          <w:lang w:val="uk-UA"/>
        </w:rPr>
        <w:t>Бріллюена</w:t>
      </w:r>
      <w:proofErr w:type="spellEnd"/>
      <w:r w:rsidRPr="002F128B">
        <w:rPr>
          <w:sz w:val="28"/>
          <w:szCs w:val="28"/>
          <w:lang w:val="uk-UA"/>
        </w:rPr>
        <w:t xml:space="preserve"> залежить від типу симетрії хвильових функцій валентних електронів атомів, що утворюють сполуку. </w:t>
      </w:r>
      <w:proofErr w:type="spellStart"/>
      <w:r w:rsidR="00AA1251" w:rsidRPr="002F128B">
        <w:rPr>
          <w:sz w:val="28"/>
          <w:szCs w:val="28"/>
          <w:lang w:val="uk-UA"/>
        </w:rPr>
        <w:t>Най</w:t>
      </w:r>
      <w:r w:rsidRPr="002F128B">
        <w:rPr>
          <w:sz w:val="28"/>
          <w:szCs w:val="28"/>
          <w:lang w:val="uk-UA"/>
        </w:rPr>
        <w:t>достовірні</w:t>
      </w:r>
      <w:r w:rsidR="00AA1251" w:rsidRPr="002F128B">
        <w:rPr>
          <w:sz w:val="28"/>
          <w:szCs w:val="28"/>
          <w:lang w:val="uk-UA"/>
        </w:rPr>
        <w:t>ші</w:t>
      </w:r>
      <w:proofErr w:type="spellEnd"/>
      <w:r w:rsidRPr="002F128B">
        <w:rPr>
          <w:sz w:val="28"/>
          <w:szCs w:val="28"/>
          <w:lang w:val="uk-UA"/>
        </w:rPr>
        <w:t xml:space="preserve"> дан</w:t>
      </w:r>
      <w:r w:rsidR="00AA1251" w:rsidRPr="002F128B">
        <w:rPr>
          <w:sz w:val="28"/>
          <w:szCs w:val="28"/>
          <w:lang w:val="uk-UA"/>
        </w:rPr>
        <w:t xml:space="preserve">і щодо зонної структури </w:t>
      </w:r>
      <w:proofErr w:type="spellStart"/>
      <w:r w:rsidR="00AA1251" w:rsidRPr="002F128B">
        <w:rPr>
          <w:sz w:val="28"/>
          <w:szCs w:val="28"/>
          <w:lang w:val="uk-UA"/>
        </w:rPr>
        <w:t>GaP</w:t>
      </w:r>
      <w:proofErr w:type="spellEnd"/>
      <w:r w:rsidR="00AA1251" w:rsidRPr="002F128B">
        <w:rPr>
          <w:sz w:val="28"/>
          <w:szCs w:val="28"/>
          <w:lang w:val="uk-UA"/>
        </w:rPr>
        <w:t xml:space="preserve"> отримано експериментально при дослідженні поглинання та відбиття світла</w:t>
      </w:r>
      <w:r w:rsidR="00633F56" w:rsidRPr="002F128B">
        <w:rPr>
          <w:sz w:val="28"/>
          <w:szCs w:val="28"/>
          <w:lang w:val="uk-UA"/>
        </w:rPr>
        <w:t>, а</w:t>
      </w:r>
      <w:r w:rsidRPr="002F128B">
        <w:rPr>
          <w:sz w:val="28"/>
          <w:szCs w:val="28"/>
          <w:lang w:val="uk-UA"/>
        </w:rPr>
        <w:t xml:space="preserve"> також з використанням спектрального розподілу фотопровідн</w:t>
      </w:r>
      <w:r w:rsidR="00633F56" w:rsidRPr="002F128B">
        <w:rPr>
          <w:sz w:val="28"/>
          <w:szCs w:val="28"/>
          <w:lang w:val="uk-UA"/>
        </w:rPr>
        <w:t>ості у</w:t>
      </w:r>
      <w:r w:rsidR="00AA1251" w:rsidRPr="002F128B">
        <w:rPr>
          <w:sz w:val="28"/>
          <w:szCs w:val="28"/>
          <w:lang w:val="uk-UA"/>
        </w:rPr>
        <w:t xml:space="preserve"> межах</w:t>
      </w:r>
      <w:r w:rsidRPr="002F128B">
        <w:rPr>
          <w:sz w:val="28"/>
          <w:szCs w:val="28"/>
          <w:lang w:val="uk-UA"/>
        </w:rPr>
        <w:t xml:space="preserve"> області власного поглинання.</w:t>
      </w:r>
    </w:p>
    <w:p w14:paraId="507F3B10" w14:textId="77777777" w:rsidR="002E538D" w:rsidRPr="002F128B" w:rsidRDefault="002E538D" w:rsidP="00A75FEA">
      <w:pPr>
        <w:spacing w:line="360" w:lineRule="auto"/>
        <w:jc w:val="both"/>
        <w:rPr>
          <w:sz w:val="28"/>
          <w:szCs w:val="28"/>
          <w:lang w:val="uk-UA"/>
        </w:rPr>
      </w:pPr>
      <w:r w:rsidRPr="002F128B">
        <w:rPr>
          <w:sz w:val="28"/>
          <w:szCs w:val="28"/>
          <w:lang w:val="uk-UA"/>
        </w:rPr>
        <w:tab/>
        <w:t xml:space="preserve">Відповідно до емпіричного правила </w:t>
      </w:r>
      <w:r w:rsidRPr="002F128B">
        <w:rPr>
          <w:sz w:val="28"/>
          <w:szCs w:val="28"/>
          <w:highlight w:val="green"/>
          <w:lang w:val="uk-UA"/>
        </w:rPr>
        <w:t>[</w:t>
      </w:r>
      <w:r w:rsidR="00173118" w:rsidRPr="002F128B">
        <w:rPr>
          <w:sz w:val="28"/>
          <w:szCs w:val="28"/>
          <w:highlight w:val="green"/>
          <w:lang w:val="uk-UA"/>
        </w:rPr>
        <w:t>11</w:t>
      </w:r>
      <w:r w:rsidRPr="002F128B">
        <w:rPr>
          <w:sz w:val="28"/>
          <w:szCs w:val="28"/>
          <w:highlight w:val="green"/>
          <w:lang w:val="uk-UA"/>
        </w:rPr>
        <w:t>]</w:t>
      </w:r>
      <w:r w:rsidR="00E2314F" w:rsidRPr="002F128B">
        <w:rPr>
          <w:sz w:val="28"/>
          <w:szCs w:val="28"/>
          <w:lang w:val="uk-UA"/>
        </w:rPr>
        <w:t>,</w:t>
      </w:r>
      <w:r w:rsidRPr="002F128B">
        <w:rPr>
          <w:sz w:val="28"/>
          <w:szCs w:val="28"/>
          <w:lang w:val="uk-UA"/>
        </w:rPr>
        <w:t xml:space="preserve"> енергетичні щілини однаково залежать від тиску для відповідних електронних станів. Використовуючи </w:t>
      </w:r>
      <w:r w:rsidR="00E2314F" w:rsidRPr="002F128B">
        <w:rPr>
          <w:sz w:val="28"/>
          <w:szCs w:val="28"/>
          <w:lang w:val="uk-UA"/>
        </w:rPr>
        <w:t>його</w:t>
      </w:r>
      <w:r w:rsidRPr="002F128B">
        <w:rPr>
          <w:sz w:val="28"/>
          <w:szCs w:val="28"/>
          <w:lang w:val="uk-UA"/>
        </w:rPr>
        <w:t xml:space="preserve"> та залежності електронних переходів від тиску, автори </w:t>
      </w:r>
      <w:r w:rsidRPr="002F128B">
        <w:rPr>
          <w:sz w:val="28"/>
          <w:szCs w:val="28"/>
          <w:highlight w:val="green"/>
          <w:lang w:val="uk-UA"/>
        </w:rPr>
        <w:t>[</w:t>
      </w:r>
      <w:r w:rsidR="00173118" w:rsidRPr="002F128B">
        <w:rPr>
          <w:sz w:val="28"/>
          <w:szCs w:val="28"/>
          <w:highlight w:val="green"/>
          <w:lang w:val="uk-UA"/>
        </w:rPr>
        <w:t>12</w:t>
      </w:r>
      <w:r w:rsidRPr="002F128B">
        <w:rPr>
          <w:sz w:val="28"/>
          <w:szCs w:val="28"/>
          <w:highlight w:val="green"/>
          <w:lang w:val="uk-UA"/>
        </w:rPr>
        <w:t>]</w:t>
      </w:r>
      <w:r w:rsidRPr="002F128B">
        <w:rPr>
          <w:sz w:val="28"/>
          <w:szCs w:val="28"/>
          <w:lang w:val="uk-UA"/>
        </w:rPr>
        <w:t xml:space="preserve"> запропонували </w:t>
      </w:r>
      <w:r w:rsidR="00E2314F" w:rsidRPr="002F128B">
        <w:rPr>
          <w:sz w:val="28"/>
          <w:szCs w:val="28"/>
          <w:lang w:val="uk-UA"/>
        </w:rPr>
        <w:t>вигляд зонної</w:t>
      </w:r>
      <w:r w:rsidRPr="002F128B">
        <w:rPr>
          <w:sz w:val="28"/>
          <w:szCs w:val="28"/>
          <w:lang w:val="uk-UA"/>
        </w:rPr>
        <w:t xml:space="preserve"> </w:t>
      </w:r>
      <w:r w:rsidR="00E2314F" w:rsidRPr="002F128B">
        <w:rPr>
          <w:sz w:val="28"/>
          <w:szCs w:val="28"/>
          <w:lang w:val="uk-UA"/>
        </w:rPr>
        <w:t>структури</w:t>
      </w:r>
      <w:r w:rsidR="00633F56" w:rsidRPr="002F128B">
        <w:rPr>
          <w:sz w:val="28"/>
          <w:szCs w:val="28"/>
          <w:lang w:val="uk-UA"/>
        </w:rPr>
        <w:t xml:space="preserve"> </w:t>
      </w:r>
      <w:proofErr w:type="spellStart"/>
      <w:r w:rsidR="00633F56" w:rsidRPr="002F128B">
        <w:rPr>
          <w:sz w:val="28"/>
          <w:szCs w:val="28"/>
          <w:lang w:val="uk-UA"/>
        </w:rPr>
        <w:t>GaP</w:t>
      </w:r>
      <w:proofErr w:type="spellEnd"/>
      <w:r w:rsidR="00633F56" w:rsidRPr="002F128B">
        <w:rPr>
          <w:sz w:val="28"/>
          <w:szCs w:val="28"/>
          <w:lang w:val="uk-UA"/>
        </w:rPr>
        <w:t>, поданий на</w:t>
      </w:r>
      <w:r w:rsidR="00173118" w:rsidRPr="002F128B">
        <w:rPr>
          <w:sz w:val="28"/>
          <w:szCs w:val="28"/>
          <w:lang w:val="uk-UA"/>
        </w:rPr>
        <w:t xml:space="preserve"> </w:t>
      </w:r>
      <w:r w:rsidR="00173118" w:rsidRPr="002F128B">
        <w:rPr>
          <w:sz w:val="28"/>
          <w:szCs w:val="28"/>
          <w:highlight w:val="yellow"/>
          <w:lang w:val="uk-UA"/>
        </w:rPr>
        <w:t>Рис. 1.3</w:t>
      </w:r>
    </w:p>
    <w:p w14:paraId="3C09B9F7" w14:textId="77777777" w:rsidR="002E538D" w:rsidRPr="002F128B" w:rsidRDefault="002E538D" w:rsidP="00A75FEA">
      <w:pPr>
        <w:spacing w:line="360" w:lineRule="auto"/>
        <w:jc w:val="center"/>
        <w:rPr>
          <w:sz w:val="28"/>
          <w:szCs w:val="28"/>
          <w:lang w:val="uk-UA"/>
        </w:rPr>
      </w:pPr>
      <w:r w:rsidRPr="002F128B">
        <w:rPr>
          <w:noProof/>
          <w:sz w:val="28"/>
          <w:szCs w:val="28"/>
          <w:lang w:val="uk-UA" w:eastAsia="uk-UA"/>
        </w:rPr>
        <w:drawing>
          <wp:inline distT="0" distB="0" distL="0" distR="0" wp14:anchorId="1B9F1A3C" wp14:editId="41BE33D5">
            <wp:extent cx="5096435" cy="5257484"/>
            <wp:effectExtent l="0" t="0" r="952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3389" cy="5264658"/>
                    </a:xfrm>
                    <a:prstGeom prst="rect">
                      <a:avLst/>
                    </a:prstGeom>
                    <a:noFill/>
                    <a:ln>
                      <a:noFill/>
                    </a:ln>
                  </pic:spPr>
                </pic:pic>
              </a:graphicData>
            </a:graphic>
          </wp:inline>
        </w:drawing>
      </w:r>
    </w:p>
    <w:p w14:paraId="5C301ACF" w14:textId="4382A5EE" w:rsidR="002E538D" w:rsidRDefault="002E538D" w:rsidP="00A75FEA">
      <w:pPr>
        <w:spacing w:line="360" w:lineRule="auto"/>
        <w:jc w:val="center"/>
        <w:rPr>
          <w:sz w:val="28"/>
          <w:szCs w:val="28"/>
          <w:lang w:val="uk-UA"/>
        </w:rPr>
      </w:pPr>
      <w:r w:rsidRPr="002F128B">
        <w:rPr>
          <w:sz w:val="28"/>
          <w:szCs w:val="28"/>
          <w:highlight w:val="yellow"/>
          <w:lang w:val="uk-UA"/>
        </w:rPr>
        <w:t>Рис.</w:t>
      </w:r>
      <w:r w:rsidR="00173118" w:rsidRPr="002F128B">
        <w:rPr>
          <w:sz w:val="28"/>
          <w:szCs w:val="28"/>
          <w:highlight w:val="yellow"/>
          <w:lang w:val="uk-UA"/>
        </w:rPr>
        <w:t xml:space="preserve"> 1.3</w:t>
      </w:r>
      <w:r w:rsidRPr="002F128B">
        <w:rPr>
          <w:sz w:val="28"/>
          <w:szCs w:val="28"/>
          <w:lang w:val="uk-UA"/>
        </w:rPr>
        <w:t xml:space="preserve"> Зон</w:t>
      </w:r>
      <w:r w:rsidR="0076324F">
        <w:rPr>
          <w:sz w:val="28"/>
          <w:szCs w:val="28"/>
          <w:lang w:val="uk-UA"/>
        </w:rPr>
        <w:t>н</w:t>
      </w:r>
      <w:r w:rsidRPr="002F128B">
        <w:rPr>
          <w:sz w:val="28"/>
          <w:szCs w:val="28"/>
          <w:lang w:val="uk-UA"/>
        </w:rPr>
        <w:t>а структура фосфіду галію</w:t>
      </w:r>
    </w:p>
    <w:p w14:paraId="06246173" w14:textId="77777777" w:rsidR="00C2216D" w:rsidRPr="002F128B" w:rsidRDefault="00C2216D" w:rsidP="00A75FEA">
      <w:pPr>
        <w:spacing w:line="360" w:lineRule="auto"/>
        <w:jc w:val="center"/>
        <w:rPr>
          <w:sz w:val="28"/>
          <w:szCs w:val="28"/>
          <w:lang w:val="uk-UA"/>
        </w:rPr>
      </w:pPr>
    </w:p>
    <w:p w14:paraId="3C816E7C" w14:textId="77777777" w:rsidR="002E538D" w:rsidRPr="002F128B" w:rsidRDefault="002E538D" w:rsidP="00A75FEA">
      <w:pPr>
        <w:spacing w:line="360" w:lineRule="auto"/>
        <w:ind w:firstLine="708"/>
        <w:jc w:val="both"/>
        <w:rPr>
          <w:sz w:val="28"/>
          <w:szCs w:val="28"/>
          <w:vertAlign w:val="superscript"/>
          <w:lang w:val="uk-UA"/>
        </w:rPr>
      </w:pPr>
      <w:r w:rsidRPr="002F128B">
        <w:rPr>
          <w:sz w:val="28"/>
          <w:szCs w:val="28"/>
          <w:lang w:val="uk-UA"/>
        </w:rPr>
        <w:t xml:space="preserve">Експериментальні дані підтверджують деталі зонної структури </w:t>
      </w:r>
      <w:proofErr w:type="spellStart"/>
      <w:r w:rsidRPr="002F128B">
        <w:rPr>
          <w:sz w:val="28"/>
          <w:szCs w:val="28"/>
          <w:lang w:val="uk-UA"/>
        </w:rPr>
        <w:t>GaP</w:t>
      </w:r>
      <w:proofErr w:type="spellEnd"/>
      <w:r w:rsidRPr="002F128B">
        <w:rPr>
          <w:sz w:val="28"/>
          <w:szCs w:val="28"/>
          <w:lang w:val="uk-UA"/>
        </w:rPr>
        <w:t xml:space="preserve">. Таким чином, абсолютний мінімум зони провідності (точка Х), представлений на </w:t>
      </w:r>
      <w:r w:rsidR="00173118" w:rsidRPr="002F128B">
        <w:rPr>
          <w:sz w:val="28"/>
          <w:szCs w:val="28"/>
          <w:highlight w:val="yellow"/>
          <w:lang w:val="uk-UA"/>
        </w:rPr>
        <w:t>Р</w:t>
      </w:r>
      <w:r w:rsidRPr="002F128B">
        <w:rPr>
          <w:sz w:val="28"/>
          <w:szCs w:val="28"/>
          <w:highlight w:val="yellow"/>
          <w:lang w:val="uk-UA"/>
        </w:rPr>
        <w:t>ис.</w:t>
      </w:r>
      <w:r w:rsidR="00173118" w:rsidRPr="002F128B">
        <w:rPr>
          <w:sz w:val="28"/>
          <w:szCs w:val="28"/>
          <w:highlight w:val="yellow"/>
          <w:lang w:val="uk-UA"/>
        </w:rPr>
        <w:t xml:space="preserve"> 1.2</w:t>
      </w:r>
      <w:r w:rsidRPr="002F128B">
        <w:rPr>
          <w:sz w:val="28"/>
          <w:szCs w:val="28"/>
          <w:highlight w:val="yellow"/>
          <w:lang w:val="uk-UA"/>
        </w:rPr>
        <w:t xml:space="preserve"> </w:t>
      </w:r>
      <w:r w:rsidRPr="002F128B">
        <w:rPr>
          <w:sz w:val="28"/>
          <w:szCs w:val="28"/>
          <w:lang w:val="uk-UA"/>
        </w:rPr>
        <w:t xml:space="preserve">лежить на краю зони </w:t>
      </w:r>
      <w:proofErr w:type="spellStart"/>
      <w:r w:rsidRPr="002F128B">
        <w:rPr>
          <w:sz w:val="28"/>
          <w:szCs w:val="28"/>
          <w:lang w:val="uk-UA"/>
        </w:rPr>
        <w:t>Бріллюена</w:t>
      </w:r>
      <w:proofErr w:type="spellEnd"/>
      <w:r w:rsidRPr="002F128B">
        <w:rPr>
          <w:sz w:val="28"/>
          <w:szCs w:val="28"/>
          <w:lang w:val="uk-UA"/>
        </w:rPr>
        <w:t xml:space="preserve"> в напрямку (100), тоді як положення максим</w:t>
      </w:r>
      <w:r w:rsidR="00A07DC9" w:rsidRPr="002F128B">
        <w:rPr>
          <w:sz w:val="28"/>
          <w:szCs w:val="28"/>
          <w:lang w:val="uk-UA"/>
        </w:rPr>
        <w:t>уму валентної зони (точка - Г) – центр</w:t>
      </w:r>
      <w:r w:rsidRPr="002F128B">
        <w:rPr>
          <w:sz w:val="28"/>
          <w:szCs w:val="28"/>
          <w:lang w:val="uk-UA"/>
        </w:rPr>
        <w:t xml:space="preserve"> зони. Абсолютне мінімальне значення забороненого проміжку </w:t>
      </w:r>
      <w:r w:rsidR="00173118" w:rsidRPr="002F128B">
        <w:rPr>
          <w:sz w:val="28"/>
          <w:szCs w:val="28"/>
          <w:highlight w:val="yellow"/>
          <w:lang w:val="uk-UA"/>
        </w:rPr>
        <w:t xml:space="preserve">Рис. 1.2 </w:t>
      </w:r>
      <w:r w:rsidR="00173118" w:rsidRPr="002F128B">
        <w:rPr>
          <w:sz w:val="28"/>
          <w:szCs w:val="28"/>
          <w:lang w:val="uk-UA"/>
        </w:rPr>
        <w:t xml:space="preserve"> </w:t>
      </w:r>
      <w:r w:rsidRPr="002F128B">
        <w:rPr>
          <w:sz w:val="28"/>
          <w:szCs w:val="28"/>
          <w:lang w:val="uk-UA"/>
        </w:rPr>
        <w:t>відповідає непрямому оптичному переходу Г</w:t>
      </w:r>
      <w:r w:rsidRPr="002F128B">
        <w:rPr>
          <w:sz w:val="28"/>
          <w:szCs w:val="28"/>
          <w:vertAlign w:val="subscript"/>
          <w:lang w:val="uk-UA"/>
        </w:rPr>
        <w:t>15</w:t>
      </w:r>
      <w:r w:rsidRPr="002F128B">
        <w:rPr>
          <w:sz w:val="28"/>
          <w:szCs w:val="28"/>
          <w:vertAlign w:val="superscript"/>
          <w:lang w:val="uk-UA"/>
        </w:rPr>
        <w:t>V</w:t>
      </w:r>
      <w:r w:rsidRPr="002F128B">
        <w:rPr>
          <w:sz w:val="28"/>
          <w:szCs w:val="28"/>
          <w:lang w:val="uk-UA"/>
        </w:rPr>
        <w:t>→X</w:t>
      </w:r>
      <w:r w:rsidRPr="002F128B">
        <w:rPr>
          <w:sz w:val="28"/>
          <w:szCs w:val="28"/>
          <w:vertAlign w:val="subscript"/>
          <w:lang w:val="uk-UA"/>
        </w:rPr>
        <w:t>1</w:t>
      </w:r>
      <w:r w:rsidRPr="002F128B">
        <w:rPr>
          <w:sz w:val="28"/>
          <w:szCs w:val="28"/>
          <w:vertAlign w:val="superscript"/>
          <w:lang w:val="uk-UA"/>
        </w:rPr>
        <w:t>c</w:t>
      </w:r>
    </w:p>
    <w:p w14:paraId="471643F4" w14:textId="77777777" w:rsidR="00630A50" w:rsidRDefault="00630A50" w:rsidP="00A75FEA">
      <w:pPr>
        <w:spacing w:line="360" w:lineRule="auto"/>
        <w:jc w:val="both"/>
        <w:rPr>
          <w:b/>
          <w:sz w:val="28"/>
          <w:szCs w:val="28"/>
          <w:lang w:val="uk-UA"/>
        </w:rPr>
      </w:pPr>
    </w:p>
    <w:p w14:paraId="129E6002" w14:textId="3D1E1B9E" w:rsidR="002E538D" w:rsidRPr="002F128B" w:rsidRDefault="00630A50" w:rsidP="00A75FEA">
      <w:pPr>
        <w:spacing w:line="360" w:lineRule="auto"/>
        <w:jc w:val="both"/>
        <w:rPr>
          <w:b/>
          <w:sz w:val="28"/>
          <w:szCs w:val="28"/>
          <w:lang w:val="uk-UA"/>
        </w:rPr>
      </w:pPr>
      <w:r>
        <w:rPr>
          <w:b/>
          <w:sz w:val="28"/>
          <w:szCs w:val="28"/>
          <w:lang w:val="uk-UA"/>
        </w:rPr>
        <w:t>1.</w:t>
      </w:r>
      <w:r w:rsidRPr="00630A50">
        <w:rPr>
          <w:b/>
          <w:sz w:val="28"/>
          <w:szCs w:val="28"/>
        </w:rPr>
        <w:t>2</w:t>
      </w:r>
      <w:r w:rsidR="00521BCD" w:rsidRPr="002F128B">
        <w:rPr>
          <w:b/>
          <w:sz w:val="28"/>
          <w:szCs w:val="28"/>
          <w:lang w:val="uk-UA"/>
        </w:rPr>
        <w:t xml:space="preserve"> </w:t>
      </w:r>
      <w:r w:rsidR="002E538D" w:rsidRPr="002F128B">
        <w:rPr>
          <w:b/>
          <w:sz w:val="28"/>
          <w:szCs w:val="28"/>
          <w:lang w:val="uk-UA"/>
        </w:rPr>
        <w:t>В</w:t>
      </w:r>
      <w:r w:rsidR="00090E47" w:rsidRPr="002F128B">
        <w:rPr>
          <w:b/>
          <w:sz w:val="28"/>
          <w:szCs w:val="28"/>
          <w:lang w:val="uk-UA"/>
        </w:rPr>
        <w:t xml:space="preserve">плив радіаційних дефектів на електрофізичні характеристики </w:t>
      </w:r>
      <w:r w:rsidR="00562505" w:rsidRPr="002F128B">
        <w:rPr>
          <w:b/>
          <w:sz w:val="28"/>
          <w:szCs w:val="28"/>
          <w:lang w:val="uk-UA"/>
        </w:rPr>
        <w:t>G</w:t>
      </w:r>
      <w:r w:rsidR="00562505" w:rsidRPr="002F128B">
        <w:rPr>
          <w:b/>
          <w:sz w:val="28"/>
          <w:szCs w:val="28"/>
          <w:lang w:val="en-US"/>
        </w:rPr>
        <w:t>a</w:t>
      </w:r>
      <w:r w:rsidR="002E538D" w:rsidRPr="002F128B">
        <w:rPr>
          <w:b/>
          <w:sz w:val="28"/>
          <w:szCs w:val="28"/>
          <w:lang w:val="uk-UA"/>
        </w:rPr>
        <w:t xml:space="preserve">P </w:t>
      </w:r>
      <w:r w:rsidR="00090E47" w:rsidRPr="002F128B">
        <w:rPr>
          <w:b/>
          <w:sz w:val="28"/>
          <w:szCs w:val="28"/>
          <w:lang w:val="uk-UA"/>
        </w:rPr>
        <w:t>структур</w:t>
      </w:r>
    </w:p>
    <w:p w14:paraId="60D5F242" w14:textId="77777777" w:rsidR="00157004" w:rsidRDefault="002E538D" w:rsidP="00A75FEA">
      <w:pPr>
        <w:spacing w:line="360" w:lineRule="auto"/>
        <w:ind w:firstLine="708"/>
        <w:jc w:val="both"/>
        <w:rPr>
          <w:sz w:val="28"/>
          <w:szCs w:val="28"/>
          <w:lang w:val="uk-UA"/>
        </w:rPr>
      </w:pPr>
      <w:r w:rsidRPr="002F128B">
        <w:rPr>
          <w:sz w:val="28"/>
          <w:szCs w:val="28"/>
          <w:lang w:val="uk-UA"/>
        </w:rPr>
        <w:t xml:space="preserve">У роботі </w:t>
      </w:r>
      <w:r w:rsidRPr="002F128B">
        <w:rPr>
          <w:sz w:val="28"/>
          <w:szCs w:val="28"/>
          <w:highlight w:val="green"/>
          <w:lang w:val="uk-UA"/>
        </w:rPr>
        <w:t>[</w:t>
      </w:r>
      <w:r w:rsidR="002E590B" w:rsidRPr="002F128B">
        <w:rPr>
          <w:sz w:val="28"/>
          <w:szCs w:val="28"/>
          <w:highlight w:val="green"/>
          <w:lang w:val="uk-UA"/>
        </w:rPr>
        <w:t>14</w:t>
      </w:r>
      <w:r w:rsidRPr="002F128B">
        <w:rPr>
          <w:sz w:val="28"/>
          <w:szCs w:val="28"/>
          <w:highlight w:val="green"/>
          <w:lang w:val="uk-UA"/>
        </w:rPr>
        <w:t>]</w:t>
      </w:r>
      <w:r w:rsidR="002E590B" w:rsidRPr="002F128B">
        <w:rPr>
          <w:sz w:val="28"/>
          <w:szCs w:val="28"/>
          <w:lang w:val="uk-UA"/>
        </w:rPr>
        <w:t xml:space="preserve"> п</w:t>
      </w:r>
      <w:r w:rsidRPr="002F128B">
        <w:rPr>
          <w:sz w:val="28"/>
          <w:szCs w:val="28"/>
          <w:lang w:val="uk-UA"/>
        </w:rPr>
        <w:t xml:space="preserve">риведені результати досліджень морфології поверхні монокристалів </w:t>
      </w:r>
      <w:proofErr w:type="spellStart"/>
      <w:r w:rsidRPr="002F128B">
        <w:rPr>
          <w:sz w:val="28"/>
          <w:szCs w:val="28"/>
          <w:lang w:val="uk-UA"/>
        </w:rPr>
        <w:t>G</w:t>
      </w:r>
      <w:r w:rsidR="0076324F">
        <w:rPr>
          <w:sz w:val="28"/>
          <w:szCs w:val="28"/>
          <w:lang w:val="uk-UA"/>
        </w:rPr>
        <w:t>aP</w:t>
      </w:r>
      <w:proofErr w:type="spellEnd"/>
      <w:r w:rsidR="0076324F">
        <w:rPr>
          <w:sz w:val="28"/>
          <w:szCs w:val="28"/>
          <w:lang w:val="uk-UA"/>
        </w:rPr>
        <w:t xml:space="preserve">, опромінених електронами </w:t>
      </w:r>
      <w:r w:rsidR="0076324F" w:rsidRPr="00157004">
        <w:rPr>
          <w:i/>
          <w:sz w:val="28"/>
          <w:szCs w:val="28"/>
          <w:lang w:val="uk-UA"/>
        </w:rPr>
        <w:t>Е</w:t>
      </w:r>
      <w:r w:rsidR="0076324F">
        <w:rPr>
          <w:sz w:val="28"/>
          <w:szCs w:val="28"/>
          <w:lang w:val="uk-UA"/>
        </w:rPr>
        <w:t xml:space="preserve"> = 1 </w:t>
      </w:r>
      <w:proofErr w:type="spellStart"/>
      <w:r w:rsidRPr="002F128B">
        <w:rPr>
          <w:sz w:val="28"/>
          <w:szCs w:val="28"/>
          <w:lang w:val="uk-UA"/>
        </w:rPr>
        <w:t>МеВ</w:t>
      </w:r>
      <w:proofErr w:type="spellEnd"/>
      <w:r w:rsidRPr="002F128B">
        <w:rPr>
          <w:sz w:val="28"/>
          <w:szCs w:val="28"/>
          <w:lang w:val="uk-UA"/>
        </w:rPr>
        <w:t xml:space="preserve">, </w:t>
      </w:r>
      <w:r w:rsidRPr="00157004">
        <w:rPr>
          <w:sz w:val="28"/>
          <w:szCs w:val="28"/>
          <w:lang w:val="uk-UA"/>
        </w:rPr>
        <w:t>Ф</w:t>
      </w:r>
      <w:r w:rsidR="0076324F">
        <w:rPr>
          <w:sz w:val="28"/>
          <w:szCs w:val="28"/>
          <w:lang w:val="uk-UA"/>
        </w:rPr>
        <w:t xml:space="preserve"> </w:t>
      </w:r>
      <w:r w:rsidRPr="002F128B">
        <w:rPr>
          <w:sz w:val="28"/>
          <w:szCs w:val="28"/>
          <w:lang w:val="uk-UA"/>
        </w:rPr>
        <w:t>=</w:t>
      </w:r>
      <w:r w:rsidR="0076324F">
        <w:rPr>
          <w:sz w:val="28"/>
          <w:szCs w:val="28"/>
          <w:lang w:val="uk-UA"/>
        </w:rPr>
        <w:t xml:space="preserve"> </w:t>
      </w:r>
      <w:r w:rsidRPr="002F128B">
        <w:rPr>
          <w:sz w:val="28"/>
          <w:szCs w:val="28"/>
          <w:lang w:val="uk-UA"/>
        </w:rPr>
        <w:t>10</w:t>
      </w:r>
      <w:r w:rsidRPr="002F128B">
        <w:rPr>
          <w:sz w:val="28"/>
          <w:szCs w:val="28"/>
          <w:vertAlign w:val="superscript"/>
          <w:lang w:val="uk-UA"/>
        </w:rPr>
        <w:t>18</w:t>
      </w:r>
      <w:r w:rsidR="0076324F">
        <w:rPr>
          <w:sz w:val="28"/>
          <w:szCs w:val="28"/>
          <w:vertAlign w:val="superscript"/>
          <w:lang w:val="uk-UA"/>
        </w:rPr>
        <w:t xml:space="preserve"> </w:t>
      </w:r>
      <w:r w:rsidRPr="002F128B">
        <w:rPr>
          <w:sz w:val="28"/>
          <w:szCs w:val="28"/>
          <w:lang w:val="uk-UA"/>
        </w:rPr>
        <w:t>см</w:t>
      </w:r>
      <w:r w:rsidRPr="002F128B">
        <w:rPr>
          <w:sz w:val="28"/>
          <w:szCs w:val="28"/>
          <w:vertAlign w:val="superscript"/>
          <w:lang w:val="uk-UA"/>
        </w:rPr>
        <w:t>-2</w:t>
      </w:r>
      <w:r w:rsidR="00226A4E" w:rsidRPr="002F128B">
        <w:rPr>
          <w:sz w:val="28"/>
          <w:szCs w:val="28"/>
          <w:lang w:val="uk-UA"/>
        </w:rPr>
        <w:t xml:space="preserve">, протонами </w:t>
      </w:r>
    </w:p>
    <w:p w14:paraId="0ABBBD66" w14:textId="77777777" w:rsidR="002E538D" w:rsidRPr="002F128B" w:rsidRDefault="00226A4E" w:rsidP="00157004">
      <w:pPr>
        <w:spacing w:line="360" w:lineRule="auto"/>
        <w:jc w:val="both"/>
        <w:rPr>
          <w:sz w:val="28"/>
          <w:szCs w:val="28"/>
          <w:lang w:val="uk-UA"/>
        </w:rPr>
      </w:pPr>
      <w:r w:rsidRPr="00157004">
        <w:rPr>
          <w:i/>
          <w:sz w:val="28"/>
          <w:szCs w:val="28"/>
          <w:lang w:val="uk-UA"/>
        </w:rPr>
        <w:t>E</w:t>
      </w:r>
      <w:r w:rsidR="0076324F">
        <w:rPr>
          <w:sz w:val="28"/>
          <w:szCs w:val="28"/>
          <w:lang w:val="uk-UA"/>
        </w:rPr>
        <w:t xml:space="preserve"> </w:t>
      </w:r>
      <w:r w:rsidRPr="002F128B">
        <w:rPr>
          <w:sz w:val="28"/>
          <w:szCs w:val="28"/>
          <w:lang w:val="uk-UA"/>
        </w:rPr>
        <w:t>=</w:t>
      </w:r>
      <w:r w:rsidR="0076324F">
        <w:rPr>
          <w:sz w:val="28"/>
          <w:szCs w:val="28"/>
          <w:lang w:val="uk-UA"/>
        </w:rPr>
        <w:t xml:space="preserve"> </w:t>
      </w:r>
      <w:r w:rsidRPr="002F128B">
        <w:rPr>
          <w:sz w:val="28"/>
          <w:szCs w:val="28"/>
          <w:lang w:val="uk-UA"/>
        </w:rPr>
        <w:t xml:space="preserve">6,8 </w:t>
      </w:r>
      <w:proofErr w:type="spellStart"/>
      <w:r w:rsidRPr="002F128B">
        <w:rPr>
          <w:sz w:val="28"/>
          <w:szCs w:val="28"/>
          <w:lang w:val="uk-UA"/>
        </w:rPr>
        <w:t>МеВ</w:t>
      </w:r>
      <w:proofErr w:type="spellEnd"/>
      <w:r w:rsidRPr="002F128B">
        <w:rPr>
          <w:sz w:val="28"/>
          <w:szCs w:val="28"/>
          <w:lang w:val="uk-UA"/>
        </w:rPr>
        <w:t>, Ф</w:t>
      </w:r>
      <w:r w:rsidR="0076324F">
        <w:rPr>
          <w:sz w:val="28"/>
          <w:szCs w:val="28"/>
          <w:lang w:val="uk-UA"/>
        </w:rPr>
        <w:t xml:space="preserve"> </w:t>
      </w:r>
      <w:r w:rsidR="002E538D" w:rsidRPr="002F128B">
        <w:rPr>
          <w:sz w:val="28"/>
          <w:szCs w:val="28"/>
          <w:lang w:val="uk-UA"/>
        </w:rPr>
        <w:t>=</w:t>
      </w:r>
      <w:r w:rsidR="0076324F">
        <w:rPr>
          <w:sz w:val="28"/>
          <w:szCs w:val="28"/>
          <w:lang w:val="uk-UA"/>
        </w:rPr>
        <w:t xml:space="preserve"> </w:t>
      </w:r>
      <w:r w:rsidR="002E538D" w:rsidRPr="002F128B">
        <w:rPr>
          <w:sz w:val="28"/>
          <w:szCs w:val="28"/>
          <w:lang w:val="uk-UA"/>
        </w:rPr>
        <w:t>10</w:t>
      </w:r>
      <w:r w:rsidR="002E538D" w:rsidRPr="002F128B">
        <w:rPr>
          <w:sz w:val="28"/>
          <w:szCs w:val="28"/>
          <w:vertAlign w:val="superscript"/>
          <w:lang w:val="uk-UA"/>
        </w:rPr>
        <w:t>17</w:t>
      </w:r>
      <w:r w:rsidR="0076324F">
        <w:rPr>
          <w:sz w:val="28"/>
          <w:szCs w:val="28"/>
          <w:vertAlign w:val="superscript"/>
          <w:lang w:val="uk-UA"/>
        </w:rPr>
        <w:t xml:space="preserve"> </w:t>
      </w:r>
      <w:r w:rsidR="002E538D" w:rsidRPr="002F128B">
        <w:rPr>
          <w:sz w:val="28"/>
          <w:szCs w:val="28"/>
          <w:lang w:val="uk-UA"/>
        </w:rPr>
        <w:t>см</w:t>
      </w:r>
      <w:r w:rsidRPr="002F128B">
        <w:rPr>
          <w:sz w:val="28"/>
          <w:szCs w:val="28"/>
          <w:vertAlign w:val="superscript"/>
          <w:lang w:val="uk-UA"/>
        </w:rPr>
        <w:t>-2</w:t>
      </w:r>
      <w:r w:rsidR="002E538D" w:rsidRPr="002F128B">
        <w:rPr>
          <w:sz w:val="28"/>
          <w:szCs w:val="28"/>
          <w:lang w:val="uk-UA"/>
        </w:rPr>
        <w:t>, та α</w:t>
      </w:r>
      <w:r w:rsidR="00157004">
        <w:rPr>
          <w:sz w:val="28"/>
          <w:szCs w:val="28"/>
          <w:lang w:val="uk-UA"/>
        </w:rPr>
        <w:t xml:space="preserve"> </w:t>
      </w:r>
      <w:r w:rsidR="002E538D" w:rsidRPr="002F128B">
        <w:rPr>
          <w:sz w:val="28"/>
          <w:szCs w:val="28"/>
          <w:lang w:val="uk-UA"/>
        </w:rPr>
        <w:t>-</w:t>
      </w:r>
      <w:r w:rsidR="00157004">
        <w:rPr>
          <w:sz w:val="28"/>
          <w:szCs w:val="28"/>
          <w:lang w:val="uk-UA"/>
        </w:rPr>
        <w:t xml:space="preserve"> </w:t>
      </w:r>
      <w:r w:rsidR="002E538D" w:rsidRPr="002F128B">
        <w:rPr>
          <w:sz w:val="28"/>
          <w:szCs w:val="28"/>
          <w:lang w:val="uk-UA"/>
        </w:rPr>
        <w:t xml:space="preserve">частинками </w:t>
      </w:r>
      <w:r w:rsidR="002E538D" w:rsidRPr="00157004">
        <w:rPr>
          <w:i/>
          <w:sz w:val="28"/>
          <w:szCs w:val="28"/>
          <w:lang w:val="uk-UA"/>
        </w:rPr>
        <w:t>Е</w:t>
      </w:r>
      <w:r w:rsidR="0076324F">
        <w:rPr>
          <w:sz w:val="28"/>
          <w:szCs w:val="28"/>
          <w:lang w:val="uk-UA"/>
        </w:rPr>
        <w:t xml:space="preserve"> </w:t>
      </w:r>
      <w:r w:rsidR="002E538D" w:rsidRPr="002F128B">
        <w:rPr>
          <w:sz w:val="28"/>
          <w:szCs w:val="28"/>
          <w:lang w:val="uk-UA"/>
        </w:rPr>
        <w:t>=</w:t>
      </w:r>
      <w:r w:rsidR="0076324F">
        <w:rPr>
          <w:sz w:val="28"/>
          <w:szCs w:val="28"/>
          <w:lang w:val="uk-UA"/>
        </w:rPr>
        <w:t xml:space="preserve"> </w:t>
      </w:r>
      <w:r w:rsidR="002E538D" w:rsidRPr="002F128B">
        <w:rPr>
          <w:sz w:val="28"/>
          <w:szCs w:val="28"/>
          <w:lang w:val="uk-UA"/>
        </w:rPr>
        <w:t xml:space="preserve">80 </w:t>
      </w:r>
      <w:proofErr w:type="spellStart"/>
      <w:r w:rsidR="002E538D" w:rsidRPr="002F128B">
        <w:rPr>
          <w:sz w:val="28"/>
          <w:szCs w:val="28"/>
          <w:lang w:val="uk-UA"/>
        </w:rPr>
        <w:t>МеВ</w:t>
      </w:r>
      <w:proofErr w:type="spellEnd"/>
      <w:r w:rsidR="002E538D" w:rsidRPr="002F128B">
        <w:rPr>
          <w:sz w:val="28"/>
          <w:szCs w:val="28"/>
          <w:lang w:val="uk-UA"/>
        </w:rPr>
        <w:t>, Ф</w:t>
      </w:r>
      <w:r w:rsidR="0076324F">
        <w:rPr>
          <w:sz w:val="28"/>
          <w:szCs w:val="28"/>
          <w:lang w:val="uk-UA"/>
        </w:rPr>
        <w:t xml:space="preserve"> </w:t>
      </w:r>
      <w:r w:rsidR="002E538D" w:rsidRPr="002F128B">
        <w:rPr>
          <w:sz w:val="28"/>
          <w:szCs w:val="28"/>
          <w:lang w:val="uk-UA"/>
        </w:rPr>
        <w:t>=</w:t>
      </w:r>
      <w:r w:rsidR="0076324F">
        <w:rPr>
          <w:sz w:val="28"/>
          <w:szCs w:val="28"/>
          <w:lang w:val="uk-UA"/>
        </w:rPr>
        <w:t xml:space="preserve"> </w:t>
      </w:r>
      <w:r w:rsidR="002E538D" w:rsidRPr="002F128B">
        <w:rPr>
          <w:sz w:val="28"/>
          <w:szCs w:val="28"/>
          <w:lang w:val="uk-UA"/>
        </w:rPr>
        <w:t>10</w:t>
      </w:r>
      <w:r w:rsidR="002E538D" w:rsidRPr="002F128B">
        <w:rPr>
          <w:sz w:val="28"/>
          <w:szCs w:val="28"/>
          <w:vertAlign w:val="superscript"/>
          <w:lang w:val="uk-UA"/>
        </w:rPr>
        <w:t>17</w:t>
      </w:r>
      <w:r w:rsidR="0076324F">
        <w:rPr>
          <w:sz w:val="28"/>
          <w:szCs w:val="28"/>
          <w:vertAlign w:val="superscript"/>
          <w:lang w:val="uk-UA"/>
        </w:rPr>
        <w:t xml:space="preserve"> </w:t>
      </w:r>
      <w:r w:rsidR="002E538D" w:rsidRPr="002F128B">
        <w:rPr>
          <w:sz w:val="28"/>
          <w:szCs w:val="28"/>
          <w:lang w:val="uk-UA"/>
        </w:rPr>
        <w:t>см</w:t>
      </w:r>
      <w:r w:rsidR="002E538D" w:rsidRPr="002F128B">
        <w:rPr>
          <w:sz w:val="28"/>
          <w:szCs w:val="28"/>
          <w:vertAlign w:val="superscript"/>
          <w:lang w:val="uk-UA"/>
        </w:rPr>
        <w:t>-2</w:t>
      </w:r>
      <w:r w:rsidR="002E538D" w:rsidRPr="002F128B">
        <w:rPr>
          <w:sz w:val="28"/>
          <w:szCs w:val="28"/>
          <w:lang w:val="uk-UA"/>
        </w:rPr>
        <w:t>.</w:t>
      </w:r>
    </w:p>
    <w:p w14:paraId="5F5DA95A"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Використання атомного силового мікроскопа дозволило одержати топологічну характеристику поверхні вихідних та опромінених зразків, яка характеризується наявністю хаотично розташованих виступів і впадин. Середня </w:t>
      </w:r>
      <w:proofErr w:type="spellStart"/>
      <w:r w:rsidRPr="002F128B">
        <w:rPr>
          <w:sz w:val="28"/>
          <w:szCs w:val="28"/>
          <w:lang w:val="uk-UA"/>
        </w:rPr>
        <w:t>наймасштабніша</w:t>
      </w:r>
      <w:proofErr w:type="spellEnd"/>
      <w:r w:rsidRPr="002F128B">
        <w:rPr>
          <w:sz w:val="28"/>
          <w:szCs w:val="28"/>
          <w:lang w:val="uk-UA"/>
        </w:rPr>
        <w:t xml:space="preserve"> нерівність становить ~ 10</w:t>
      </w:r>
      <w:r w:rsidR="007316A8" w:rsidRPr="002F128B">
        <w:rPr>
          <w:sz w:val="28"/>
          <w:szCs w:val="28"/>
          <w:lang w:val="uk-UA"/>
        </w:rPr>
        <w:t xml:space="preserve"> </w:t>
      </w:r>
      <w:r w:rsidRPr="002F128B">
        <w:rPr>
          <w:sz w:val="28"/>
          <w:szCs w:val="28"/>
          <w:lang w:val="uk-UA"/>
        </w:rPr>
        <w:t>нм із поверхневою протяжністю 91 нм і кутом нахилу поверхні виступу ~ 6,51°. У результаті опромінення електронами вона частково вирівнюється і вкривається виступами конічної форми майже однакової величини – 20 ÷ 30 нм з поверхневою густиною ~ 1,6·10</w:t>
      </w:r>
      <w:r w:rsidRPr="002F128B">
        <w:rPr>
          <w:sz w:val="28"/>
          <w:szCs w:val="28"/>
          <w:vertAlign w:val="superscript"/>
          <w:lang w:val="uk-UA"/>
        </w:rPr>
        <w:t>8</w:t>
      </w:r>
      <w:r w:rsidRPr="002F128B">
        <w:rPr>
          <w:sz w:val="28"/>
          <w:szCs w:val="28"/>
          <w:lang w:val="uk-UA"/>
        </w:rPr>
        <w:t xml:space="preserve"> см</w:t>
      </w:r>
      <w:r w:rsidRPr="002F128B">
        <w:rPr>
          <w:sz w:val="28"/>
          <w:szCs w:val="28"/>
          <w:vertAlign w:val="superscript"/>
          <w:lang w:val="uk-UA"/>
        </w:rPr>
        <w:t>-2</w:t>
      </w:r>
      <w:r w:rsidRPr="002F128B">
        <w:rPr>
          <w:sz w:val="28"/>
          <w:szCs w:val="28"/>
          <w:lang w:val="uk-UA"/>
        </w:rPr>
        <w:t>. Мінімізація вільної енергії відбувається за рахунок зменшення концентрації поверхневих дефектів, котрі на завершальному етапі дифузійного процесу стають учасниками формування масштабних «</w:t>
      </w:r>
      <w:proofErr w:type="spellStart"/>
      <w:r w:rsidRPr="002F128B">
        <w:rPr>
          <w:sz w:val="28"/>
          <w:szCs w:val="28"/>
          <w:lang w:val="uk-UA"/>
        </w:rPr>
        <w:t>nano</w:t>
      </w:r>
      <w:proofErr w:type="spellEnd"/>
      <w:r w:rsidRPr="002F128B">
        <w:rPr>
          <w:sz w:val="28"/>
          <w:szCs w:val="28"/>
          <w:lang w:val="uk-UA"/>
        </w:rPr>
        <w:t xml:space="preserve"> – </w:t>
      </w:r>
      <w:proofErr w:type="spellStart"/>
      <w:r w:rsidRPr="002F128B">
        <w:rPr>
          <w:sz w:val="28"/>
          <w:szCs w:val="28"/>
          <w:lang w:val="uk-UA"/>
        </w:rPr>
        <w:t>hils</w:t>
      </w:r>
      <w:proofErr w:type="spellEnd"/>
      <w:r w:rsidRPr="002F128B">
        <w:rPr>
          <w:sz w:val="28"/>
          <w:szCs w:val="28"/>
          <w:lang w:val="uk-UA"/>
        </w:rPr>
        <w:t>» (</w:t>
      </w:r>
      <w:proofErr w:type="spellStart"/>
      <w:r w:rsidRPr="002F128B">
        <w:rPr>
          <w:sz w:val="28"/>
          <w:szCs w:val="28"/>
          <w:lang w:val="uk-UA"/>
        </w:rPr>
        <w:t>наногорбів</w:t>
      </w:r>
      <w:proofErr w:type="spellEnd"/>
      <w:r w:rsidRPr="002F128B">
        <w:rPr>
          <w:sz w:val="28"/>
          <w:szCs w:val="28"/>
          <w:lang w:val="uk-UA"/>
        </w:rPr>
        <w:t>).</w:t>
      </w:r>
    </w:p>
    <w:p w14:paraId="2736BD7C"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Подібна тенденція до об’єднання простих дефектів, виявлена методом анігіляції позитронів</w:t>
      </w:r>
      <w:r w:rsidR="00273F98" w:rsidRPr="002F128B">
        <w:rPr>
          <w:sz w:val="28"/>
          <w:szCs w:val="28"/>
          <w:lang w:val="uk-UA"/>
        </w:rPr>
        <w:t>,</w:t>
      </w:r>
      <w:r w:rsidRPr="002F128B">
        <w:rPr>
          <w:sz w:val="28"/>
          <w:szCs w:val="28"/>
          <w:lang w:val="uk-UA"/>
        </w:rPr>
        <w:t xml:space="preserve"> спостерігалась також в опроміненому </w:t>
      </w:r>
      <w:proofErr w:type="spellStart"/>
      <w:r w:rsidRPr="002F128B">
        <w:rPr>
          <w:sz w:val="28"/>
          <w:szCs w:val="28"/>
          <w:lang w:val="uk-UA"/>
        </w:rPr>
        <w:t>GaP</w:t>
      </w:r>
      <w:proofErr w:type="spellEnd"/>
      <w:r w:rsidRPr="002F128B">
        <w:rPr>
          <w:sz w:val="28"/>
          <w:szCs w:val="28"/>
          <w:lang w:val="uk-UA"/>
        </w:rPr>
        <w:t>. При протонному опроміненні поверхня зразка стає значно неодноріднішою, безліч окремих виступів зливаються у суцільні масиви, розділені глибокими впадинами.</w:t>
      </w:r>
    </w:p>
    <w:p w14:paraId="7A100513"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Головна особливість зразка, опроміненого α</w:t>
      </w:r>
      <w:r w:rsidRPr="002F128B">
        <w:rPr>
          <w:sz w:val="28"/>
          <w:szCs w:val="28"/>
          <w:vertAlign w:val="superscript"/>
          <w:lang w:val="uk-UA"/>
        </w:rPr>
        <w:t>++</w:t>
      </w:r>
      <w:r w:rsidR="00273F98" w:rsidRPr="002F128B">
        <w:rPr>
          <w:sz w:val="28"/>
          <w:szCs w:val="28"/>
          <w:lang w:val="uk-UA"/>
        </w:rPr>
        <w:t xml:space="preserve"> - частинками</w:t>
      </w:r>
      <w:r w:rsidR="00A25236" w:rsidRPr="002F128B">
        <w:rPr>
          <w:sz w:val="28"/>
          <w:szCs w:val="28"/>
          <w:lang w:val="uk-UA"/>
        </w:rPr>
        <w:t>,</w:t>
      </w:r>
      <w:r w:rsidR="00273F98" w:rsidRPr="002F128B">
        <w:rPr>
          <w:sz w:val="28"/>
          <w:szCs w:val="28"/>
          <w:lang w:val="uk-UA"/>
        </w:rPr>
        <w:t xml:space="preserve"> – </w:t>
      </w:r>
      <w:r w:rsidRPr="002F128B">
        <w:rPr>
          <w:sz w:val="28"/>
          <w:szCs w:val="28"/>
          <w:lang w:val="uk-UA"/>
        </w:rPr>
        <w:t xml:space="preserve">більший розмір </w:t>
      </w:r>
      <w:proofErr w:type="spellStart"/>
      <w:r w:rsidRPr="002F128B">
        <w:rPr>
          <w:sz w:val="28"/>
          <w:szCs w:val="28"/>
          <w:lang w:val="uk-UA"/>
        </w:rPr>
        <w:t>наногорбів</w:t>
      </w:r>
      <w:proofErr w:type="spellEnd"/>
      <w:r w:rsidRPr="002F128B">
        <w:rPr>
          <w:sz w:val="28"/>
          <w:szCs w:val="28"/>
          <w:lang w:val="uk-UA"/>
        </w:rPr>
        <w:t xml:space="preserve"> (Δ до 50 нм) з ускладненою поверхневою структурою. Автори </w:t>
      </w:r>
      <w:r w:rsidRPr="002F128B">
        <w:rPr>
          <w:sz w:val="28"/>
          <w:szCs w:val="28"/>
          <w:highlight w:val="green"/>
          <w:lang w:val="uk-UA"/>
        </w:rPr>
        <w:t>[</w:t>
      </w:r>
      <w:r w:rsidR="008828E2" w:rsidRPr="002F128B">
        <w:rPr>
          <w:sz w:val="28"/>
          <w:szCs w:val="28"/>
          <w:highlight w:val="green"/>
          <w:lang w:val="uk-UA"/>
        </w:rPr>
        <w:t>15</w:t>
      </w:r>
      <w:r w:rsidRPr="002F128B">
        <w:rPr>
          <w:sz w:val="28"/>
          <w:szCs w:val="28"/>
          <w:highlight w:val="green"/>
          <w:lang w:val="uk-UA"/>
        </w:rPr>
        <w:t>]</w:t>
      </w:r>
      <w:r w:rsidRPr="002F128B">
        <w:rPr>
          <w:sz w:val="28"/>
          <w:szCs w:val="28"/>
          <w:lang w:val="uk-UA"/>
        </w:rPr>
        <w:t xml:space="preserve"> роблять висновок, що </w:t>
      </w:r>
      <w:proofErr w:type="spellStart"/>
      <w:r w:rsidRPr="002F128B">
        <w:rPr>
          <w:sz w:val="28"/>
          <w:szCs w:val="28"/>
          <w:lang w:val="uk-UA"/>
        </w:rPr>
        <w:t>наногорби</w:t>
      </w:r>
      <w:proofErr w:type="spellEnd"/>
      <w:r w:rsidRPr="002F128B">
        <w:rPr>
          <w:sz w:val="28"/>
          <w:szCs w:val="28"/>
          <w:lang w:val="uk-UA"/>
        </w:rPr>
        <w:t xml:space="preserve"> виникають внаслідок дифузії точкових дефектів у область кристала, насичену </w:t>
      </w:r>
      <w:proofErr w:type="spellStart"/>
      <w:r w:rsidRPr="002F128B">
        <w:rPr>
          <w:sz w:val="28"/>
          <w:szCs w:val="28"/>
          <w:lang w:val="uk-UA"/>
        </w:rPr>
        <w:t>розупорядкованими</w:t>
      </w:r>
      <w:proofErr w:type="spellEnd"/>
      <w:r w:rsidRPr="002F128B">
        <w:rPr>
          <w:sz w:val="28"/>
          <w:szCs w:val="28"/>
          <w:lang w:val="uk-UA"/>
        </w:rPr>
        <w:t xml:space="preserve"> областями. </w:t>
      </w:r>
    </w:p>
    <w:p w14:paraId="539FB199"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Дослідження поверхневого </w:t>
      </w:r>
      <w:proofErr w:type="spellStart"/>
      <w:r w:rsidRPr="002F128B">
        <w:rPr>
          <w:sz w:val="28"/>
          <w:szCs w:val="28"/>
          <w:lang w:val="uk-UA"/>
        </w:rPr>
        <w:t>мікроплазмового</w:t>
      </w:r>
      <w:proofErr w:type="spellEnd"/>
      <w:r w:rsidRPr="002F128B">
        <w:rPr>
          <w:sz w:val="28"/>
          <w:szCs w:val="28"/>
          <w:lang w:val="uk-UA"/>
        </w:rPr>
        <w:t xml:space="preserve"> свічення, спричиненого </w:t>
      </w:r>
      <w:proofErr w:type="spellStart"/>
      <w:r w:rsidRPr="002F128B">
        <w:rPr>
          <w:sz w:val="28"/>
          <w:szCs w:val="28"/>
          <w:lang w:val="uk-UA"/>
        </w:rPr>
        <w:t>мікроплазмам</w:t>
      </w:r>
      <w:r w:rsidR="00273F98" w:rsidRPr="002F128B">
        <w:rPr>
          <w:sz w:val="28"/>
          <w:szCs w:val="28"/>
          <w:lang w:val="uk-UA"/>
        </w:rPr>
        <w:t>и</w:t>
      </w:r>
      <w:proofErr w:type="spellEnd"/>
      <w:r w:rsidR="00273F98" w:rsidRPr="002F128B">
        <w:rPr>
          <w:sz w:val="28"/>
          <w:szCs w:val="28"/>
          <w:lang w:val="uk-UA"/>
        </w:rPr>
        <w:t xml:space="preserve"> у </w:t>
      </w:r>
      <w:proofErr w:type="spellStart"/>
      <w:r w:rsidR="00273F98" w:rsidRPr="002F128B">
        <w:rPr>
          <w:sz w:val="28"/>
          <w:szCs w:val="28"/>
          <w:lang w:val="uk-UA"/>
        </w:rPr>
        <w:t>СД</w:t>
      </w:r>
      <w:proofErr w:type="spellEnd"/>
      <w:r w:rsidR="00273F98" w:rsidRPr="002F128B">
        <w:rPr>
          <w:sz w:val="28"/>
          <w:szCs w:val="28"/>
          <w:lang w:val="uk-UA"/>
        </w:rPr>
        <w:t xml:space="preserve"> </w:t>
      </w:r>
      <w:proofErr w:type="spellStart"/>
      <w:r w:rsidR="00273F98" w:rsidRPr="002F128B">
        <w:rPr>
          <w:sz w:val="28"/>
          <w:szCs w:val="28"/>
          <w:lang w:val="uk-UA"/>
        </w:rPr>
        <w:t>GaP</w:t>
      </w:r>
      <w:proofErr w:type="spellEnd"/>
      <w:r w:rsidR="00273F98" w:rsidRPr="002F128B">
        <w:rPr>
          <w:sz w:val="28"/>
          <w:szCs w:val="28"/>
          <w:lang w:val="uk-UA"/>
        </w:rPr>
        <w:t>, проводились у роботах</w:t>
      </w:r>
      <w:r w:rsidRPr="002F128B">
        <w:rPr>
          <w:sz w:val="28"/>
          <w:szCs w:val="28"/>
          <w:lang w:val="uk-UA"/>
        </w:rPr>
        <w:t xml:space="preserve"> </w:t>
      </w:r>
      <w:r w:rsidRPr="002F128B">
        <w:rPr>
          <w:sz w:val="28"/>
          <w:szCs w:val="28"/>
          <w:highlight w:val="green"/>
          <w:lang w:val="uk-UA"/>
        </w:rPr>
        <w:t>[</w:t>
      </w:r>
      <w:r w:rsidR="008828E2" w:rsidRPr="002F128B">
        <w:rPr>
          <w:sz w:val="28"/>
          <w:szCs w:val="28"/>
          <w:highlight w:val="green"/>
          <w:lang w:val="uk-UA"/>
        </w:rPr>
        <w:t>16,</w:t>
      </w:r>
      <w:r w:rsidR="0076324F">
        <w:rPr>
          <w:sz w:val="28"/>
          <w:szCs w:val="28"/>
          <w:highlight w:val="green"/>
          <w:lang w:val="uk-UA"/>
        </w:rPr>
        <w:t xml:space="preserve"> </w:t>
      </w:r>
      <w:r w:rsidR="008828E2" w:rsidRPr="002F128B">
        <w:rPr>
          <w:sz w:val="28"/>
          <w:szCs w:val="28"/>
          <w:highlight w:val="green"/>
          <w:lang w:val="uk-UA"/>
        </w:rPr>
        <w:t>17</w:t>
      </w:r>
      <w:r w:rsidRPr="002F128B">
        <w:rPr>
          <w:sz w:val="28"/>
          <w:szCs w:val="28"/>
          <w:highlight w:val="green"/>
          <w:lang w:val="uk-UA"/>
        </w:rPr>
        <w:t>]</w:t>
      </w:r>
      <w:r w:rsidRPr="002F128B">
        <w:rPr>
          <w:sz w:val="28"/>
          <w:szCs w:val="28"/>
          <w:lang w:val="uk-UA"/>
        </w:rPr>
        <w:t xml:space="preserve">. Встановлено, що на початку пробою головну роль у виникненні пробійного струму відіграє тунельна складова, великі зворотні струми формуються на основі лавинного механізму. Спектр </w:t>
      </w:r>
      <w:proofErr w:type="spellStart"/>
      <w:r w:rsidRPr="002F128B">
        <w:rPr>
          <w:sz w:val="28"/>
          <w:szCs w:val="28"/>
          <w:lang w:val="uk-UA"/>
        </w:rPr>
        <w:t>мікроплазм</w:t>
      </w:r>
      <w:proofErr w:type="spellEnd"/>
      <w:r w:rsidRPr="002F128B">
        <w:rPr>
          <w:sz w:val="28"/>
          <w:szCs w:val="28"/>
          <w:lang w:val="uk-UA"/>
        </w:rPr>
        <w:t xml:space="preserve"> розглядається,</w:t>
      </w:r>
      <w:r w:rsidR="00240B24">
        <w:rPr>
          <w:sz w:val="28"/>
          <w:szCs w:val="28"/>
          <w:lang w:val="uk-UA"/>
        </w:rPr>
        <w:t xml:space="preserve"> </w:t>
      </w:r>
      <w:r w:rsidRPr="002F128B">
        <w:rPr>
          <w:sz w:val="28"/>
          <w:szCs w:val="28"/>
          <w:lang w:val="uk-UA"/>
        </w:rPr>
        <w:t>як результат накладання випромінювання «гарячих» носіїв та рекомбінаційного – «</w:t>
      </w:r>
      <w:proofErr w:type="spellStart"/>
      <w:r w:rsidRPr="002F128B">
        <w:rPr>
          <w:sz w:val="28"/>
          <w:szCs w:val="28"/>
          <w:lang w:val="uk-UA"/>
        </w:rPr>
        <w:t>домішковий</w:t>
      </w:r>
      <w:proofErr w:type="spellEnd"/>
      <w:r w:rsidRPr="002F128B">
        <w:rPr>
          <w:sz w:val="28"/>
          <w:szCs w:val="28"/>
          <w:lang w:val="uk-UA"/>
        </w:rPr>
        <w:t xml:space="preserve"> рівень – валентна зона». Опромінення електронами з </w:t>
      </w:r>
      <w:r w:rsidRPr="00C8157B">
        <w:rPr>
          <w:i/>
          <w:sz w:val="28"/>
          <w:szCs w:val="28"/>
          <w:lang w:val="uk-UA"/>
        </w:rPr>
        <w:t>Е</w:t>
      </w:r>
      <w:r w:rsidR="00240B24">
        <w:rPr>
          <w:i/>
          <w:sz w:val="28"/>
          <w:szCs w:val="28"/>
          <w:lang w:val="uk-UA"/>
        </w:rPr>
        <w:t xml:space="preserve"> </w:t>
      </w:r>
      <w:r w:rsidR="00373927">
        <w:rPr>
          <w:sz w:val="28"/>
          <w:szCs w:val="28"/>
          <w:lang w:val="uk-UA"/>
        </w:rPr>
        <w:t xml:space="preserve"> </w:t>
      </w:r>
      <w:r w:rsidRPr="002F128B">
        <w:rPr>
          <w:sz w:val="28"/>
          <w:szCs w:val="28"/>
          <w:lang w:val="uk-UA"/>
        </w:rPr>
        <w:t>= 2</w:t>
      </w:r>
      <w:r w:rsidR="0076324F">
        <w:rPr>
          <w:sz w:val="28"/>
          <w:szCs w:val="28"/>
          <w:lang w:val="uk-UA"/>
        </w:rPr>
        <w:t xml:space="preserve"> </w:t>
      </w:r>
      <w:proofErr w:type="spellStart"/>
      <w:r w:rsidRPr="002F128B">
        <w:rPr>
          <w:sz w:val="28"/>
          <w:szCs w:val="28"/>
          <w:lang w:val="uk-UA"/>
        </w:rPr>
        <w:t>МеВ</w:t>
      </w:r>
      <w:proofErr w:type="spellEnd"/>
      <w:r w:rsidRPr="002F128B">
        <w:rPr>
          <w:sz w:val="28"/>
          <w:szCs w:val="28"/>
          <w:lang w:val="uk-UA"/>
        </w:rPr>
        <w:t xml:space="preserve"> зменшує число </w:t>
      </w:r>
      <w:proofErr w:type="spellStart"/>
      <w:r w:rsidRPr="002F128B">
        <w:rPr>
          <w:sz w:val="28"/>
          <w:szCs w:val="28"/>
          <w:lang w:val="uk-UA"/>
        </w:rPr>
        <w:t>мікроплазм</w:t>
      </w:r>
      <w:proofErr w:type="spellEnd"/>
      <w:r w:rsidRPr="002F128B">
        <w:rPr>
          <w:sz w:val="28"/>
          <w:szCs w:val="28"/>
          <w:lang w:val="uk-UA"/>
        </w:rPr>
        <w:t>. При з</w:t>
      </w:r>
      <w:r w:rsidR="0076324F">
        <w:rPr>
          <w:sz w:val="28"/>
          <w:szCs w:val="28"/>
          <w:lang w:val="uk-UA"/>
        </w:rPr>
        <w:t>начних зворотних струмах (</w:t>
      </w:r>
      <w:r w:rsidR="0076324F" w:rsidRPr="00240B24">
        <w:rPr>
          <w:i/>
          <w:sz w:val="28"/>
          <w:szCs w:val="28"/>
          <w:lang w:val="uk-UA"/>
        </w:rPr>
        <w:t>I</w:t>
      </w:r>
      <w:r w:rsidR="0076324F">
        <w:rPr>
          <w:sz w:val="28"/>
          <w:szCs w:val="28"/>
          <w:lang w:val="uk-UA"/>
        </w:rPr>
        <w:t xml:space="preserve"> &gt; 1м</w:t>
      </w:r>
      <w:r w:rsidRPr="002F128B">
        <w:rPr>
          <w:sz w:val="28"/>
          <w:szCs w:val="28"/>
          <w:lang w:val="uk-UA"/>
        </w:rPr>
        <w:t xml:space="preserve">A) виникає зсув зворотних </w:t>
      </w:r>
      <w:proofErr w:type="spellStart"/>
      <w:r w:rsidRPr="002F128B">
        <w:rPr>
          <w:sz w:val="28"/>
          <w:szCs w:val="28"/>
          <w:lang w:val="uk-UA"/>
        </w:rPr>
        <w:t>ВАХ</w:t>
      </w:r>
      <w:proofErr w:type="spellEnd"/>
      <w:r w:rsidRPr="002F128B">
        <w:rPr>
          <w:sz w:val="28"/>
          <w:szCs w:val="28"/>
          <w:lang w:val="uk-UA"/>
        </w:rPr>
        <w:t xml:space="preserve"> у бік високих </w:t>
      </w:r>
      <w:proofErr w:type="spellStart"/>
      <w:r w:rsidRPr="002F128B">
        <w:rPr>
          <w:sz w:val="28"/>
          <w:szCs w:val="28"/>
          <w:lang w:val="uk-UA"/>
        </w:rPr>
        <w:t>напруг</w:t>
      </w:r>
      <w:proofErr w:type="spellEnd"/>
      <w:r w:rsidRPr="002F128B">
        <w:rPr>
          <w:sz w:val="28"/>
          <w:szCs w:val="28"/>
          <w:lang w:val="uk-UA"/>
        </w:rPr>
        <w:t>.</w:t>
      </w:r>
    </w:p>
    <w:p w14:paraId="306D12A0"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Процеси самодифузії атомів P та </w:t>
      </w:r>
      <w:proofErr w:type="spellStart"/>
      <w:r w:rsidRPr="002F128B">
        <w:rPr>
          <w:sz w:val="28"/>
          <w:szCs w:val="28"/>
          <w:lang w:val="uk-UA"/>
        </w:rPr>
        <w:t>Ga</w:t>
      </w:r>
      <w:proofErr w:type="spellEnd"/>
      <w:r w:rsidRPr="002F128B">
        <w:rPr>
          <w:sz w:val="28"/>
          <w:szCs w:val="28"/>
          <w:lang w:val="uk-UA"/>
        </w:rPr>
        <w:t xml:space="preserve"> вивчались методом молекулярної динаміки </w:t>
      </w:r>
      <w:r w:rsidR="008828E2" w:rsidRPr="002F128B">
        <w:rPr>
          <w:sz w:val="28"/>
          <w:szCs w:val="28"/>
          <w:highlight w:val="green"/>
          <w:lang w:val="uk-UA"/>
        </w:rPr>
        <w:t>[15</w:t>
      </w:r>
      <w:r w:rsidRPr="002F128B">
        <w:rPr>
          <w:sz w:val="28"/>
          <w:szCs w:val="28"/>
          <w:highlight w:val="green"/>
          <w:lang w:val="uk-UA"/>
        </w:rPr>
        <w:t>]</w:t>
      </w:r>
      <w:r w:rsidRPr="002F128B">
        <w:rPr>
          <w:sz w:val="28"/>
          <w:szCs w:val="28"/>
          <w:lang w:val="uk-UA"/>
        </w:rPr>
        <w:t xml:space="preserve">. Встановлено, що </w:t>
      </w:r>
      <w:proofErr w:type="spellStart"/>
      <w:r w:rsidRPr="002F128B">
        <w:rPr>
          <w:sz w:val="28"/>
          <w:szCs w:val="28"/>
          <w:lang w:val="uk-UA"/>
        </w:rPr>
        <w:t>міжвузловий</w:t>
      </w:r>
      <w:proofErr w:type="spellEnd"/>
      <w:r w:rsidRPr="002F128B">
        <w:rPr>
          <w:sz w:val="28"/>
          <w:szCs w:val="28"/>
          <w:lang w:val="uk-UA"/>
        </w:rPr>
        <w:t xml:space="preserve"> атом </w:t>
      </w:r>
      <w:r w:rsidRPr="00C8157B">
        <w:rPr>
          <w:sz w:val="28"/>
          <w:szCs w:val="28"/>
          <w:lang w:val="uk-UA"/>
        </w:rPr>
        <w:t>P</w:t>
      </w:r>
      <w:r w:rsidRPr="002F128B">
        <w:rPr>
          <w:sz w:val="28"/>
          <w:szCs w:val="28"/>
          <w:lang w:val="uk-UA"/>
        </w:rPr>
        <w:t xml:space="preserve"> стає рухомим при </w:t>
      </w:r>
      <w:r w:rsidRPr="00C8157B">
        <w:rPr>
          <w:i/>
          <w:sz w:val="28"/>
          <w:szCs w:val="28"/>
          <w:lang w:val="uk-UA"/>
        </w:rPr>
        <w:t>Т</w:t>
      </w:r>
      <w:r w:rsidR="00C8157B">
        <w:rPr>
          <w:sz w:val="28"/>
          <w:szCs w:val="28"/>
          <w:lang w:val="uk-UA"/>
        </w:rPr>
        <w:t xml:space="preserve"> = 1 </w:t>
      </w:r>
      <w:r w:rsidRPr="002F128B">
        <w:rPr>
          <w:sz w:val="28"/>
          <w:szCs w:val="28"/>
          <w:lang w:val="uk-UA"/>
        </w:rPr>
        <w:t xml:space="preserve">К; </w:t>
      </w:r>
      <w:proofErr w:type="spellStart"/>
      <w:r w:rsidRPr="002F128B">
        <w:rPr>
          <w:sz w:val="28"/>
          <w:szCs w:val="28"/>
          <w:lang w:val="uk-UA"/>
        </w:rPr>
        <w:t>Ga</w:t>
      </w:r>
      <w:proofErr w:type="spellEnd"/>
      <w:r w:rsidRPr="002F128B">
        <w:rPr>
          <w:sz w:val="28"/>
          <w:szCs w:val="28"/>
          <w:lang w:val="uk-UA"/>
        </w:rPr>
        <w:t xml:space="preserve">  –  при                    </w:t>
      </w:r>
      <w:r w:rsidRPr="00C8157B">
        <w:rPr>
          <w:i/>
          <w:sz w:val="28"/>
          <w:szCs w:val="28"/>
          <w:lang w:val="uk-UA"/>
        </w:rPr>
        <w:t>Т</w:t>
      </w:r>
      <w:r w:rsidRPr="002F128B">
        <w:rPr>
          <w:sz w:val="28"/>
          <w:szCs w:val="28"/>
          <w:lang w:val="uk-UA"/>
        </w:rPr>
        <w:t xml:space="preserve"> = 100</w:t>
      </w:r>
      <w:r w:rsidR="00C8157B">
        <w:rPr>
          <w:sz w:val="28"/>
          <w:szCs w:val="28"/>
          <w:lang w:val="uk-UA"/>
        </w:rPr>
        <w:t xml:space="preserve"> </w:t>
      </w:r>
      <w:r w:rsidRPr="002F128B">
        <w:rPr>
          <w:sz w:val="28"/>
          <w:szCs w:val="28"/>
          <w:lang w:val="uk-UA"/>
        </w:rPr>
        <w:t xml:space="preserve">К. Перехід від </w:t>
      </w:r>
      <w:proofErr w:type="spellStart"/>
      <w:r w:rsidRPr="002F128B">
        <w:rPr>
          <w:sz w:val="28"/>
          <w:szCs w:val="28"/>
          <w:lang w:val="uk-UA"/>
        </w:rPr>
        <w:t>міжвузлового</w:t>
      </w:r>
      <w:proofErr w:type="spellEnd"/>
      <w:r w:rsidRPr="002F128B">
        <w:rPr>
          <w:sz w:val="28"/>
          <w:szCs w:val="28"/>
          <w:lang w:val="uk-UA"/>
        </w:rPr>
        <w:t xml:space="preserve"> механізму дифузії до </w:t>
      </w:r>
      <w:proofErr w:type="spellStart"/>
      <w:r w:rsidRPr="002F128B">
        <w:rPr>
          <w:sz w:val="28"/>
          <w:szCs w:val="28"/>
          <w:lang w:val="uk-UA"/>
        </w:rPr>
        <w:t>вакансійного</w:t>
      </w:r>
      <w:proofErr w:type="spellEnd"/>
      <w:r w:rsidRPr="002F128B">
        <w:rPr>
          <w:sz w:val="28"/>
          <w:szCs w:val="28"/>
          <w:lang w:val="uk-UA"/>
        </w:rPr>
        <w:t xml:space="preserve">  для </w:t>
      </w:r>
      <w:r w:rsidR="00C8157B">
        <w:rPr>
          <w:sz w:val="28"/>
          <w:szCs w:val="28"/>
          <w:lang w:val="uk-UA"/>
        </w:rPr>
        <w:t xml:space="preserve">Р атома розпочинається при 900 К; для </w:t>
      </w:r>
      <w:proofErr w:type="spellStart"/>
      <w:r w:rsidR="00C8157B">
        <w:rPr>
          <w:sz w:val="28"/>
          <w:szCs w:val="28"/>
          <w:lang w:val="uk-UA"/>
        </w:rPr>
        <w:t>Ga</w:t>
      </w:r>
      <w:proofErr w:type="spellEnd"/>
      <w:r w:rsidR="00C8157B">
        <w:rPr>
          <w:sz w:val="28"/>
          <w:szCs w:val="28"/>
          <w:lang w:val="uk-UA"/>
        </w:rPr>
        <w:t xml:space="preserve"> – при 500 </w:t>
      </w:r>
      <w:r w:rsidRPr="002F128B">
        <w:rPr>
          <w:sz w:val="28"/>
          <w:szCs w:val="28"/>
          <w:lang w:val="uk-UA"/>
        </w:rPr>
        <w:t>К.</w:t>
      </w:r>
    </w:p>
    <w:p w14:paraId="63704802"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Основна увага авторів роботи </w:t>
      </w:r>
      <w:r w:rsidR="008828E2" w:rsidRPr="002F128B">
        <w:rPr>
          <w:sz w:val="28"/>
          <w:szCs w:val="28"/>
          <w:highlight w:val="green"/>
          <w:lang w:val="uk-UA"/>
        </w:rPr>
        <w:t>[18</w:t>
      </w:r>
      <w:r w:rsidRPr="002F128B">
        <w:rPr>
          <w:sz w:val="28"/>
          <w:szCs w:val="28"/>
          <w:highlight w:val="green"/>
          <w:lang w:val="uk-UA"/>
        </w:rPr>
        <w:t>]</w:t>
      </w:r>
      <w:r w:rsidRPr="002F128B">
        <w:rPr>
          <w:sz w:val="28"/>
          <w:szCs w:val="28"/>
          <w:lang w:val="uk-UA"/>
        </w:rPr>
        <w:t xml:space="preserve"> зосереджувалась на аналізі спектрів електролюмінесценції червоних </w:t>
      </w:r>
      <w:proofErr w:type="spellStart"/>
      <w:r w:rsidRPr="002F128B">
        <w:rPr>
          <w:sz w:val="28"/>
          <w:szCs w:val="28"/>
          <w:lang w:val="uk-UA"/>
        </w:rPr>
        <w:t>фосфідо</w:t>
      </w:r>
      <w:proofErr w:type="spellEnd"/>
      <w:r w:rsidRPr="002F128B">
        <w:rPr>
          <w:sz w:val="28"/>
          <w:szCs w:val="28"/>
          <w:lang w:val="uk-UA"/>
        </w:rPr>
        <w:t xml:space="preserve">-галієвих світлодіодів. Окрім головної смуги випромінювання </w:t>
      </w:r>
      <w:proofErr w:type="spellStart"/>
      <w:r w:rsidRPr="00240B24">
        <w:rPr>
          <w:i/>
          <w:sz w:val="28"/>
          <w:szCs w:val="28"/>
          <w:lang w:val="uk-UA"/>
        </w:rPr>
        <w:t>h</w:t>
      </w:r>
      <w:r w:rsidR="00240B24">
        <w:rPr>
          <w:sz w:val="28"/>
          <w:szCs w:val="28"/>
          <w:lang w:val="uk-UA"/>
        </w:rPr>
        <w:t>ν</w:t>
      </w:r>
      <w:proofErr w:type="spellEnd"/>
      <w:r w:rsidR="00240B24">
        <w:rPr>
          <w:i/>
          <w:sz w:val="28"/>
          <w:szCs w:val="28"/>
          <w:lang w:val="uk-UA"/>
        </w:rPr>
        <w:t xml:space="preserve"> </w:t>
      </w:r>
      <w:r w:rsidRPr="002F128B">
        <w:rPr>
          <w:sz w:val="28"/>
          <w:szCs w:val="28"/>
          <w:lang w:val="uk-UA"/>
        </w:rPr>
        <w:t>=</w:t>
      </w:r>
      <w:r w:rsidR="00240B24">
        <w:rPr>
          <w:sz w:val="28"/>
          <w:szCs w:val="28"/>
          <w:lang w:val="uk-UA"/>
        </w:rPr>
        <w:t xml:space="preserve"> 1,</w:t>
      </w:r>
      <w:r w:rsidRPr="002F128B">
        <w:rPr>
          <w:sz w:val="28"/>
          <w:szCs w:val="28"/>
          <w:lang w:val="uk-UA"/>
        </w:rPr>
        <w:t>845</w:t>
      </w:r>
      <w:r w:rsidR="00240B24">
        <w:rPr>
          <w:sz w:val="28"/>
          <w:szCs w:val="28"/>
          <w:lang w:val="uk-UA"/>
        </w:rPr>
        <w:t xml:space="preserve"> </w:t>
      </w:r>
      <w:r w:rsidRPr="002F128B">
        <w:rPr>
          <w:sz w:val="28"/>
          <w:szCs w:val="28"/>
          <w:lang w:val="uk-UA"/>
        </w:rPr>
        <w:t xml:space="preserve">еВ виявлено додаткову короткохвильову компоненту </w:t>
      </w:r>
      <w:proofErr w:type="spellStart"/>
      <w:r w:rsidRPr="00240B24">
        <w:rPr>
          <w:i/>
          <w:sz w:val="28"/>
          <w:szCs w:val="28"/>
          <w:lang w:val="uk-UA"/>
        </w:rPr>
        <w:t>h</w:t>
      </w:r>
      <w:r w:rsidR="00240B24">
        <w:rPr>
          <w:sz w:val="28"/>
          <w:szCs w:val="28"/>
          <w:lang w:val="uk-UA"/>
        </w:rPr>
        <w:t>ν</w:t>
      </w:r>
      <w:proofErr w:type="spellEnd"/>
      <w:r w:rsidR="00240B24">
        <w:rPr>
          <w:sz w:val="28"/>
          <w:szCs w:val="28"/>
          <w:lang w:val="uk-UA"/>
        </w:rPr>
        <w:t xml:space="preserve"> </w:t>
      </w:r>
      <w:r w:rsidRPr="002F128B">
        <w:rPr>
          <w:sz w:val="28"/>
          <w:szCs w:val="28"/>
          <w:lang w:val="uk-UA"/>
        </w:rPr>
        <w:t>=</w:t>
      </w:r>
      <w:r w:rsidR="00240B24">
        <w:rPr>
          <w:sz w:val="28"/>
          <w:szCs w:val="28"/>
          <w:lang w:val="uk-UA"/>
        </w:rPr>
        <w:t xml:space="preserve"> </w:t>
      </w:r>
      <w:r w:rsidRPr="002F128B">
        <w:rPr>
          <w:sz w:val="28"/>
          <w:szCs w:val="28"/>
          <w:lang w:val="uk-UA"/>
        </w:rPr>
        <w:t xml:space="preserve">2.206еВ, існування якої пов’язується з </w:t>
      </w:r>
      <w:proofErr w:type="spellStart"/>
      <w:r w:rsidRPr="002F128B">
        <w:rPr>
          <w:sz w:val="28"/>
          <w:szCs w:val="28"/>
          <w:lang w:val="uk-UA"/>
        </w:rPr>
        <w:t>донорно</w:t>
      </w:r>
      <w:proofErr w:type="spellEnd"/>
      <w:r w:rsidRPr="002F128B">
        <w:rPr>
          <w:sz w:val="28"/>
          <w:szCs w:val="28"/>
          <w:lang w:val="uk-UA"/>
        </w:rPr>
        <w:t xml:space="preserve">-акцепторними переходами </w:t>
      </w:r>
      <w:proofErr w:type="spellStart"/>
      <w:r w:rsidRPr="002F128B">
        <w:rPr>
          <w:sz w:val="28"/>
          <w:szCs w:val="28"/>
          <w:lang w:val="uk-UA"/>
        </w:rPr>
        <w:t>Zn</w:t>
      </w:r>
      <w:proofErr w:type="spellEnd"/>
      <w:r w:rsidRPr="002F128B">
        <w:rPr>
          <w:sz w:val="28"/>
          <w:szCs w:val="28"/>
          <w:lang w:val="uk-UA"/>
        </w:rPr>
        <w:t xml:space="preserve"> – </w:t>
      </w:r>
      <w:proofErr w:type="spellStart"/>
      <w:r w:rsidRPr="002F128B">
        <w:rPr>
          <w:sz w:val="28"/>
          <w:szCs w:val="28"/>
          <w:lang w:val="uk-UA"/>
        </w:rPr>
        <w:t>Sn</w:t>
      </w:r>
      <w:proofErr w:type="spellEnd"/>
      <w:r w:rsidRPr="002F128B">
        <w:rPr>
          <w:sz w:val="28"/>
          <w:szCs w:val="28"/>
          <w:lang w:val="uk-UA"/>
        </w:rPr>
        <w:t xml:space="preserve">. Вона зростає </w:t>
      </w:r>
      <w:r w:rsidR="00240B24">
        <w:rPr>
          <w:sz w:val="28"/>
          <w:szCs w:val="28"/>
          <w:lang w:val="uk-UA"/>
        </w:rPr>
        <w:t>в області малих струмів (</w:t>
      </w:r>
      <w:r w:rsidR="00240B24" w:rsidRPr="00240B24">
        <w:rPr>
          <w:i/>
          <w:sz w:val="28"/>
          <w:szCs w:val="28"/>
          <w:lang w:val="uk-UA"/>
        </w:rPr>
        <w:t>I</w:t>
      </w:r>
      <w:r w:rsidR="00240B24">
        <w:rPr>
          <w:sz w:val="28"/>
          <w:szCs w:val="28"/>
          <w:lang w:val="uk-UA"/>
        </w:rPr>
        <w:t xml:space="preserve"> ≤ 50 </w:t>
      </w:r>
      <w:proofErr w:type="spellStart"/>
      <w:r w:rsidR="00240B24">
        <w:rPr>
          <w:sz w:val="28"/>
          <w:szCs w:val="28"/>
          <w:lang w:val="uk-UA"/>
        </w:rPr>
        <w:t>мA</w:t>
      </w:r>
      <w:proofErr w:type="spellEnd"/>
      <w:r w:rsidR="00240B24">
        <w:rPr>
          <w:sz w:val="28"/>
          <w:szCs w:val="28"/>
          <w:lang w:val="uk-UA"/>
        </w:rPr>
        <w:t xml:space="preserve">) і зменшується при  </w:t>
      </w:r>
      <w:r w:rsidR="00240B24" w:rsidRPr="00240B24">
        <w:rPr>
          <w:i/>
          <w:sz w:val="28"/>
          <w:szCs w:val="28"/>
          <w:lang w:val="uk-UA"/>
        </w:rPr>
        <w:t>I</w:t>
      </w:r>
      <w:r w:rsidR="00240B24">
        <w:rPr>
          <w:sz w:val="28"/>
          <w:szCs w:val="28"/>
          <w:lang w:val="uk-UA"/>
        </w:rPr>
        <w:t xml:space="preserve"> &gt; 90 </w:t>
      </w:r>
      <w:proofErr w:type="spellStart"/>
      <w:r w:rsidR="00240B24">
        <w:rPr>
          <w:sz w:val="28"/>
          <w:szCs w:val="28"/>
          <w:lang w:val="uk-UA"/>
        </w:rPr>
        <w:t>м</w:t>
      </w:r>
      <w:r w:rsidRPr="002F128B">
        <w:rPr>
          <w:sz w:val="28"/>
          <w:szCs w:val="28"/>
          <w:lang w:val="uk-UA"/>
        </w:rPr>
        <w:t>A</w:t>
      </w:r>
      <w:proofErr w:type="spellEnd"/>
      <w:r w:rsidRPr="002F128B">
        <w:rPr>
          <w:sz w:val="28"/>
          <w:szCs w:val="28"/>
          <w:lang w:val="uk-UA"/>
        </w:rPr>
        <w:t xml:space="preserve"> внаслідок нагрівання.</w:t>
      </w:r>
    </w:p>
    <w:p w14:paraId="6587644B"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Результати досліджень спектрів зелених діодів, приведені в роботі </w:t>
      </w:r>
      <w:r w:rsidRPr="002F128B">
        <w:rPr>
          <w:sz w:val="28"/>
          <w:szCs w:val="28"/>
          <w:highlight w:val="green"/>
          <w:lang w:val="uk-UA"/>
        </w:rPr>
        <w:t>[</w:t>
      </w:r>
      <w:r w:rsidR="008828E2" w:rsidRPr="002F128B">
        <w:rPr>
          <w:sz w:val="28"/>
          <w:szCs w:val="28"/>
          <w:highlight w:val="green"/>
          <w:lang w:val="uk-UA"/>
        </w:rPr>
        <w:t>19</w:t>
      </w:r>
      <w:r w:rsidRPr="002F128B">
        <w:rPr>
          <w:sz w:val="28"/>
          <w:szCs w:val="28"/>
          <w:highlight w:val="green"/>
          <w:lang w:val="uk-UA"/>
        </w:rPr>
        <w:t>]</w:t>
      </w:r>
      <w:r w:rsidRPr="002F128B">
        <w:rPr>
          <w:sz w:val="28"/>
          <w:szCs w:val="28"/>
          <w:lang w:val="uk-UA"/>
        </w:rPr>
        <w:t xml:space="preserve">, де ідентифіковані лінії, зумовлені випромінюванням зв’язаних на ізольованих атомах азоту </w:t>
      </w:r>
      <w:proofErr w:type="spellStart"/>
      <w:r w:rsidRPr="002F128B">
        <w:rPr>
          <w:sz w:val="28"/>
          <w:szCs w:val="28"/>
          <w:lang w:val="uk-UA"/>
        </w:rPr>
        <w:t>екситонів</w:t>
      </w:r>
      <w:proofErr w:type="spellEnd"/>
      <w:r w:rsidRPr="002F128B">
        <w:rPr>
          <w:sz w:val="28"/>
          <w:szCs w:val="28"/>
          <w:lang w:val="uk-UA"/>
        </w:rPr>
        <w:t xml:space="preserve"> та на парах </w:t>
      </w:r>
      <w:proofErr w:type="spellStart"/>
      <w:r w:rsidRPr="002F128B">
        <w:rPr>
          <w:sz w:val="28"/>
          <w:szCs w:val="28"/>
          <w:lang w:val="uk-UA"/>
        </w:rPr>
        <w:t>NN</w:t>
      </w:r>
      <w:proofErr w:type="spellEnd"/>
      <w:r w:rsidRPr="002F128B">
        <w:rPr>
          <w:sz w:val="28"/>
          <w:szCs w:val="28"/>
          <w:lang w:val="uk-UA"/>
        </w:rPr>
        <w:t>. Зростання рівня інжекції супроводжується перерозподілом інтенсивностей у результаті зміни п</w:t>
      </w:r>
      <w:r w:rsidR="00240B24">
        <w:rPr>
          <w:sz w:val="28"/>
          <w:szCs w:val="28"/>
          <w:lang w:val="uk-UA"/>
        </w:rPr>
        <w:t xml:space="preserve">оперечного перерізу </w:t>
      </w:r>
      <w:r w:rsidR="00240B24" w:rsidRPr="00B1056D">
        <w:rPr>
          <w:sz w:val="28"/>
          <w:szCs w:val="28"/>
          <w:highlight w:val="yellow"/>
          <w:lang w:val="uk-UA"/>
          <w:rPrChange w:id="0" w:author="oleg" w:date="2024-07-15T11:47:00Z" w16du:dateUtc="2024-07-15T08:47:00Z">
            <w:rPr>
              <w:sz w:val="28"/>
              <w:szCs w:val="28"/>
              <w:lang w:val="uk-UA"/>
            </w:rPr>
          </w:rPrChange>
        </w:rPr>
        <w:t>захвату</w:t>
      </w:r>
      <w:r w:rsidRPr="002F128B">
        <w:rPr>
          <w:sz w:val="28"/>
          <w:szCs w:val="28"/>
          <w:lang w:val="uk-UA"/>
        </w:rPr>
        <w:t xml:space="preserve"> носіїв на обидві групи центрів.</w:t>
      </w:r>
    </w:p>
    <w:p w14:paraId="161F7CD9"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Опромінення реакторними нейтронами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приводить до падіння інтенсивності їхнього свічення у результаті введення глибок</w:t>
      </w:r>
      <w:r w:rsidR="00273F98" w:rsidRPr="002F128B">
        <w:rPr>
          <w:sz w:val="28"/>
          <w:szCs w:val="28"/>
          <w:lang w:val="uk-UA"/>
        </w:rPr>
        <w:t>их безвипромінювальних рівнів</w:t>
      </w:r>
      <w:r w:rsidRPr="002F128B">
        <w:rPr>
          <w:sz w:val="28"/>
          <w:szCs w:val="28"/>
          <w:lang w:val="uk-UA"/>
        </w:rPr>
        <w:t xml:space="preserve"> радіаційних дефектів, при цьому тунельна складових струму залишається незмінною внаслідок впливу «тунельного шунта» </w:t>
      </w:r>
      <w:r w:rsidR="00CB09A9" w:rsidRPr="002F128B">
        <w:rPr>
          <w:sz w:val="28"/>
          <w:szCs w:val="28"/>
          <w:highlight w:val="green"/>
          <w:lang w:val="uk-UA"/>
        </w:rPr>
        <w:t>[20</w:t>
      </w:r>
      <w:r w:rsidRPr="002F128B">
        <w:rPr>
          <w:sz w:val="28"/>
          <w:szCs w:val="28"/>
          <w:highlight w:val="green"/>
          <w:lang w:val="uk-UA"/>
        </w:rPr>
        <w:t>]</w:t>
      </w:r>
      <w:r w:rsidRPr="002F128B">
        <w:rPr>
          <w:sz w:val="28"/>
          <w:szCs w:val="28"/>
          <w:lang w:val="uk-UA"/>
        </w:rPr>
        <w:t>.</w:t>
      </w:r>
    </w:p>
    <w:p w14:paraId="51053E03" w14:textId="77777777" w:rsidR="002E538D" w:rsidRPr="002F128B" w:rsidRDefault="002E538D" w:rsidP="00A75FEA">
      <w:pPr>
        <w:spacing w:line="360" w:lineRule="auto"/>
        <w:ind w:firstLine="708"/>
        <w:jc w:val="both"/>
        <w:rPr>
          <w:sz w:val="28"/>
          <w:szCs w:val="28"/>
          <w:lang w:val="uk-UA"/>
        </w:rPr>
      </w:pPr>
      <w:r w:rsidRPr="00B1056D">
        <w:rPr>
          <w:sz w:val="28"/>
          <w:szCs w:val="28"/>
          <w:highlight w:val="yellow"/>
          <w:lang w:val="uk-UA"/>
          <w:rPrChange w:id="1" w:author="oleg" w:date="2024-07-15T11:47:00Z" w16du:dateUtc="2024-07-15T08:47:00Z">
            <w:rPr>
              <w:sz w:val="28"/>
              <w:szCs w:val="28"/>
              <w:lang w:val="uk-UA"/>
            </w:rPr>
          </w:rPrChange>
        </w:rPr>
        <w:t>Коефіцієнт радіаційного пошкодження</w:t>
      </w:r>
      <w:r w:rsidRPr="002F128B">
        <w:rPr>
          <w:sz w:val="28"/>
          <w:szCs w:val="28"/>
          <w:lang w:val="uk-UA"/>
        </w:rPr>
        <w:t xml:space="preserve"> час</w:t>
      </w:r>
      <w:r w:rsidR="00273F98" w:rsidRPr="002F128B">
        <w:rPr>
          <w:sz w:val="28"/>
          <w:szCs w:val="28"/>
          <w:lang w:val="uk-UA"/>
        </w:rPr>
        <w:t>у життя неосновних носіїв заряду при опроміненні електронами</w:t>
      </w:r>
      <w:r w:rsidRPr="002F128B">
        <w:rPr>
          <w:sz w:val="28"/>
          <w:szCs w:val="28"/>
          <w:lang w:val="uk-UA"/>
        </w:rPr>
        <w:t xml:space="preserve"> </w:t>
      </w:r>
      <w:r w:rsidRPr="00240B24">
        <w:rPr>
          <w:i/>
          <w:sz w:val="28"/>
          <w:szCs w:val="28"/>
          <w:lang w:val="uk-UA"/>
        </w:rPr>
        <w:t>Е</w:t>
      </w:r>
      <w:r w:rsidRPr="002F128B">
        <w:rPr>
          <w:sz w:val="28"/>
          <w:szCs w:val="28"/>
          <w:lang w:val="uk-UA"/>
        </w:rPr>
        <w:t xml:space="preserve"> = 2</w:t>
      </w:r>
      <w:r w:rsidR="00240B24">
        <w:rPr>
          <w:sz w:val="28"/>
          <w:szCs w:val="28"/>
          <w:lang w:val="uk-UA"/>
        </w:rPr>
        <w:t xml:space="preserve"> </w:t>
      </w:r>
      <w:proofErr w:type="spellStart"/>
      <w:r w:rsidRPr="002F128B">
        <w:rPr>
          <w:sz w:val="28"/>
          <w:szCs w:val="28"/>
          <w:lang w:val="uk-UA"/>
        </w:rPr>
        <w:t>МеВ</w:t>
      </w:r>
      <w:proofErr w:type="spellEnd"/>
      <w:r w:rsidRPr="002F128B">
        <w:rPr>
          <w:sz w:val="28"/>
          <w:szCs w:val="28"/>
          <w:lang w:val="uk-UA"/>
        </w:rPr>
        <w:t xml:space="preserve">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становить </w:t>
      </w:r>
      <w:proofErr w:type="spellStart"/>
      <w:r w:rsidRPr="00240B24">
        <w:rPr>
          <w:i/>
          <w:sz w:val="28"/>
          <w:szCs w:val="28"/>
          <w:lang w:val="uk-UA"/>
        </w:rPr>
        <w:t>К</w:t>
      </w:r>
      <w:r w:rsidRPr="002F128B">
        <w:rPr>
          <w:sz w:val="28"/>
          <w:szCs w:val="28"/>
          <w:lang w:val="uk-UA"/>
        </w:rPr>
        <w:t>τ</w:t>
      </w:r>
      <w:proofErr w:type="spellEnd"/>
      <w:r w:rsidR="00240B24">
        <w:rPr>
          <w:sz w:val="28"/>
          <w:szCs w:val="28"/>
          <w:lang w:val="uk-UA"/>
        </w:rPr>
        <w:t xml:space="preserve"> </w:t>
      </w:r>
      <w:r w:rsidRPr="002F128B">
        <w:rPr>
          <w:sz w:val="28"/>
          <w:szCs w:val="28"/>
          <w:lang w:val="uk-UA"/>
        </w:rPr>
        <w:t>=</w:t>
      </w:r>
      <w:r w:rsidR="00240B24">
        <w:rPr>
          <w:sz w:val="28"/>
          <w:szCs w:val="28"/>
          <w:lang w:val="uk-UA"/>
        </w:rPr>
        <w:t xml:space="preserve"> </w:t>
      </w:r>
      <w:r w:rsidRPr="002F128B">
        <w:rPr>
          <w:sz w:val="28"/>
          <w:szCs w:val="28"/>
          <w:lang w:val="uk-UA"/>
        </w:rPr>
        <w:t>1,5·10</w:t>
      </w:r>
      <w:r w:rsidRPr="002F128B">
        <w:rPr>
          <w:sz w:val="28"/>
          <w:szCs w:val="28"/>
          <w:vertAlign w:val="superscript"/>
          <w:lang w:val="uk-UA"/>
        </w:rPr>
        <w:t>7</w:t>
      </w:r>
      <w:r w:rsidRPr="002F128B">
        <w:rPr>
          <w:sz w:val="28"/>
          <w:szCs w:val="28"/>
          <w:lang w:val="uk-UA"/>
        </w:rPr>
        <w:t>с·см</w:t>
      </w:r>
      <w:r w:rsidRPr="002F128B">
        <w:rPr>
          <w:sz w:val="28"/>
          <w:szCs w:val="28"/>
          <w:vertAlign w:val="superscript"/>
          <w:lang w:val="uk-UA"/>
        </w:rPr>
        <w:t>-2</w:t>
      </w:r>
      <w:r w:rsidRPr="002F128B">
        <w:rPr>
          <w:sz w:val="28"/>
          <w:szCs w:val="28"/>
          <w:lang w:val="uk-UA"/>
        </w:rPr>
        <w:t xml:space="preserve"> </w:t>
      </w:r>
      <w:r w:rsidR="00CB09A9" w:rsidRPr="002F128B">
        <w:rPr>
          <w:sz w:val="28"/>
          <w:szCs w:val="28"/>
          <w:highlight w:val="green"/>
          <w:lang w:val="uk-UA"/>
        </w:rPr>
        <w:t>[21</w:t>
      </w:r>
      <w:r w:rsidRPr="002F128B">
        <w:rPr>
          <w:sz w:val="28"/>
          <w:szCs w:val="28"/>
          <w:highlight w:val="green"/>
          <w:lang w:val="uk-UA"/>
        </w:rPr>
        <w:t>]</w:t>
      </w:r>
      <w:r w:rsidRPr="002F128B">
        <w:rPr>
          <w:sz w:val="28"/>
          <w:szCs w:val="28"/>
          <w:lang w:val="uk-UA"/>
        </w:rPr>
        <w:t xml:space="preserve">. Відновлення інтенсивності свічення – </w:t>
      </w:r>
      <w:proofErr w:type="spellStart"/>
      <w:r w:rsidRPr="002F128B">
        <w:rPr>
          <w:sz w:val="28"/>
          <w:szCs w:val="28"/>
          <w:lang w:val="uk-UA"/>
        </w:rPr>
        <w:t>двостадійне</w:t>
      </w:r>
      <w:proofErr w:type="spellEnd"/>
      <w:r w:rsidRPr="002F128B">
        <w:rPr>
          <w:sz w:val="28"/>
          <w:szCs w:val="28"/>
          <w:lang w:val="uk-UA"/>
        </w:rPr>
        <w:t>.</w:t>
      </w:r>
    </w:p>
    <w:p w14:paraId="5128E73C"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Особливості деградації крайового поглинання монокристалів </w:t>
      </w:r>
      <w:proofErr w:type="spellStart"/>
      <w:r w:rsidRPr="002F128B">
        <w:rPr>
          <w:sz w:val="28"/>
          <w:szCs w:val="28"/>
          <w:lang w:val="uk-UA"/>
        </w:rPr>
        <w:t>GaP</w:t>
      </w:r>
      <w:proofErr w:type="spellEnd"/>
      <w:r w:rsidRPr="002F128B">
        <w:rPr>
          <w:sz w:val="28"/>
          <w:szCs w:val="28"/>
          <w:lang w:val="uk-UA"/>
        </w:rPr>
        <w:t xml:space="preserve">, легованих різними домішками і опромінених електронами з </w:t>
      </w:r>
      <w:r w:rsidRPr="00A0040C">
        <w:rPr>
          <w:i/>
          <w:sz w:val="28"/>
          <w:szCs w:val="28"/>
          <w:lang w:val="uk-UA"/>
        </w:rPr>
        <w:t>Е</w:t>
      </w:r>
      <w:r w:rsidRPr="002F128B">
        <w:rPr>
          <w:sz w:val="28"/>
          <w:szCs w:val="28"/>
          <w:lang w:val="uk-UA"/>
        </w:rPr>
        <w:t xml:space="preserve"> = 1</w:t>
      </w:r>
      <w:r w:rsidR="00240B24">
        <w:rPr>
          <w:sz w:val="28"/>
          <w:szCs w:val="28"/>
          <w:lang w:val="uk-UA"/>
        </w:rPr>
        <w:t xml:space="preserve"> </w:t>
      </w:r>
      <w:proofErr w:type="spellStart"/>
      <w:r w:rsidRPr="002F128B">
        <w:rPr>
          <w:sz w:val="28"/>
          <w:szCs w:val="28"/>
          <w:lang w:val="uk-UA"/>
        </w:rPr>
        <w:t>МеВ</w:t>
      </w:r>
      <w:proofErr w:type="spellEnd"/>
      <w:r w:rsidR="00273F98" w:rsidRPr="002F128B">
        <w:rPr>
          <w:sz w:val="28"/>
          <w:szCs w:val="28"/>
          <w:lang w:val="uk-UA"/>
        </w:rPr>
        <w:t>,</w:t>
      </w:r>
      <w:r w:rsidRPr="002F128B">
        <w:rPr>
          <w:sz w:val="28"/>
          <w:szCs w:val="28"/>
          <w:lang w:val="uk-UA"/>
        </w:rPr>
        <w:t xml:space="preserve"> розглянуто у роботі </w:t>
      </w:r>
      <w:r w:rsidR="00CB09A9" w:rsidRPr="002F128B">
        <w:rPr>
          <w:sz w:val="28"/>
          <w:szCs w:val="28"/>
          <w:highlight w:val="green"/>
          <w:lang w:val="uk-UA"/>
        </w:rPr>
        <w:t>[22</w:t>
      </w:r>
      <w:r w:rsidRPr="002F128B">
        <w:rPr>
          <w:sz w:val="28"/>
          <w:szCs w:val="28"/>
          <w:highlight w:val="green"/>
          <w:lang w:val="uk-UA"/>
        </w:rPr>
        <w:t>]</w:t>
      </w:r>
      <w:r w:rsidRPr="002F128B">
        <w:rPr>
          <w:sz w:val="28"/>
          <w:szCs w:val="28"/>
          <w:lang w:val="uk-UA"/>
        </w:rPr>
        <w:t>.</w:t>
      </w:r>
    </w:p>
    <w:p w14:paraId="293BC316" w14:textId="77777777" w:rsidR="002E538D" w:rsidRPr="002F128B" w:rsidRDefault="002E538D" w:rsidP="00A75FEA">
      <w:pPr>
        <w:spacing w:line="360" w:lineRule="auto"/>
        <w:jc w:val="both"/>
        <w:rPr>
          <w:sz w:val="28"/>
          <w:szCs w:val="28"/>
          <w:lang w:val="uk-UA"/>
        </w:rPr>
      </w:pPr>
      <w:r w:rsidRPr="002F128B">
        <w:rPr>
          <w:sz w:val="28"/>
          <w:szCs w:val="28"/>
          <w:lang w:val="uk-UA"/>
        </w:rPr>
        <w:t>Монотонний зсув краю поглинання з нарощуванням дози пояснюється утворенням хвостів густини станів та локальними звуженнями ширини забороненої зони. Ізохронний відпал опромінених зразків показав, що основний вплив на деструкцію краю поглинення створюють точкові дефекти і їхні комплекси.</w:t>
      </w:r>
    </w:p>
    <w:p w14:paraId="74B7F81C"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Зростання тунельної складової струму </w:t>
      </w:r>
      <w:proofErr w:type="spellStart"/>
      <w:r w:rsidRPr="002F128B">
        <w:rPr>
          <w:sz w:val="28"/>
          <w:szCs w:val="28"/>
          <w:lang w:val="uk-UA"/>
        </w:rPr>
        <w:t>GaP</w:t>
      </w:r>
      <w:proofErr w:type="spellEnd"/>
      <w:r w:rsidRPr="002F128B">
        <w:rPr>
          <w:sz w:val="28"/>
          <w:szCs w:val="28"/>
          <w:lang w:val="uk-UA"/>
        </w:rPr>
        <w:t xml:space="preserve">-діодів пов’язується із введенням радіаційних </w:t>
      </w:r>
      <w:r w:rsidR="00240B24">
        <w:rPr>
          <w:sz w:val="28"/>
          <w:szCs w:val="28"/>
          <w:lang w:val="uk-UA"/>
        </w:rPr>
        <w:t xml:space="preserve">пошкоджень у збіднену область p-n </w:t>
      </w:r>
      <w:r w:rsidRPr="002F128B">
        <w:rPr>
          <w:sz w:val="28"/>
          <w:szCs w:val="28"/>
          <w:lang w:val="uk-UA"/>
        </w:rPr>
        <w:t xml:space="preserve">структури. Висловлюється думка, що зниження інтенсивності свічення опроміненого зразка може бути зумовленим не лише безвипромінювальними центрами радіаційних дефектів, але й перерозподілом між </w:t>
      </w:r>
      <w:proofErr w:type="spellStart"/>
      <w:r w:rsidRPr="002F128B">
        <w:rPr>
          <w:sz w:val="28"/>
          <w:szCs w:val="28"/>
          <w:lang w:val="uk-UA"/>
        </w:rPr>
        <w:t>інжекційно</w:t>
      </w:r>
      <w:proofErr w:type="spellEnd"/>
      <w:r w:rsidRPr="002F128B">
        <w:rPr>
          <w:sz w:val="28"/>
          <w:szCs w:val="28"/>
          <w:lang w:val="uk-UA"/>
        </w:rPr>
        <w:t>-рекомбінаційною та тунельною складовими загального струму.</w:t>
      </w:r>
    </w:p>
    <w:p w14:paraId="50B63133"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Дослідження впливу радіаційних дефектів на електрофізичні та оптичні характеристики зелених світлодіодів </w:t>
      </w:r>
      <w:proofErr w:type="spellStart"/>
      <w:r w:rsidRPr="002F128B">
        <w:rPr>
          <w:sz w:val="28"/>
          <w:szCs w:val="28"/>
          <w:lang w:val="uk-UA"/>
        </w:rPr>
        <w:t>GaP</w:t>
      </w:r>
      <w:proofErr w:type="spellEnd"/>
      <w:r w:rsidRPr="002F128B">
        <w:rPr>
          <w:sz w:val="28"/>
          <w:szCs w:val="28"/>
          <w:lang w:val="uk-UA"/>
        </w:rPr>
        <w:t xml:space="preserve">, опромінених γ – квантами </w:t>
      </w:r>
      <w:r w:rsidR="00240B24" w:rsidRPr="002F128B">
        <w:rPr>
          <w:sz w:val="28"/>
          <w:szCs w:val="28"/>
          <w:vertAlign w:val="superscript"/>
          <w:lang w:val="uk-UA"/>
        </w:rPr>
        <w:t>60</w:t>
      </w:r>
      <w:r w:rsidRPr="002F128B">
        <w:rPr>
          <w:sz w:val="28"/>
          <w:szCs w:val="28"/>
          <w:lang w:val="uk-UA"/>
        </w:rPr>
        <w:t>Co</w:t>
      </w:r>
      <w:r w:rsidR="00273F98" w:rsidRPr="002F128B">
        <w:rPr>
          <w:sz w:val="28"/>
          <w:szCs w:val="28"/>
          <w:lang w:val="uk-UA"/>
        </w:rPr>
        <w:t>,</w:t>
      </w:r>
      <w:r w:rsidRPr="002F128B">
        <w:rPr>
          <w:sz w:val="28"/>
          <w:szCs w:val="28"/>
          <w:lang w:val="uk-UA"/>
        </w:rPr>
        <w:t xml:space="preserve">  проводились у роботі </w:t>
      </w:r>
      <w:r w:rsidR="00CB09A9" w:rsidRPr="002F128B">
        <w:rPr>
          <w:sz w:val="28"/>
          <w:szCs w:val="28"/>
          <w:highlight w:val="green"/>
          <w:lang w:val="uk-UA"/>
        </w:rPr>
        <w:t>[23</w:t>
      </w:r>
      <w:r w:rsidRPr="002F128B">
        <w:rPr>
          <w:sz w:val="28"/>
          <w:szCs w:val="28"/>
          <w:highlight w:val="green"/>
          <w:lang w:val="uk-UA"/>
        </w:rPr>
        <w:t>].</w:t>
      </w:r>
      <w:r w:rsidRPr="002F128B">
        <w:rPr>
          <w:sz w:val="28"/>
          <w:szCs w:val="28"/>
          <w:lang w:val="uk-UA"/>
        </w:rPr>
        <w:t xml:space="preserve"> Автори дійшли висновку, що довготривалі релаксаційні процеси у зразках, опромінених γ-квантами, виникають внаслідок присутност</w:t>
      </w:r>
      <w:r w:rsidR="00240B24">
        <w:rPr>
          <w:sz w:val="28"/>
          <w:szCs w:val="28"/>
          <w:lang w:val="uk-UA"/>
        </w:rPr>
        <w:t xml:space="preserve">і дислокаційних сіток – джерел </w:t>
      </w:r>
      <w:r w:rsidRPr="002F128B">
        <w:rPr>
          <w:sz w:val="28"/>
          <w:szCs w:val="28"/>
          <w:lang w:val="uk-UA"/>
        </w:rPr>
        <w:t>темних ліній та темних плям.</w:t>
      </w:r>
    </w:p>
    <w:p w14:paraId="788A4212"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У роботі </w:t>
      </w:r>
      <w:r w:rsidR="00CB09A9" w:rsidRPr="002F128B">
        <w:rPr>
          <w:sz w:val="28"/>
          <w:szCs w:val="28"/>
          <w:highlight w:val="green"/>
          <w:lang w:val="uk-UA"/>
        </w:rPr>
        <w:t>[24</w:t>
      </w:r>
      <w:r w:rsidRPr="002F128B">
        <w:rPr>
          <w:sz w:val="28"/>
          <w:szCs w:val="28"/>
          <w:highlight w:val="green"/>
          <w:lang w:val="uk-UA"/>
        </w:rPr>
        <w:t>]</w:t>
      </w:r>
      <w:r w:rsidRPr="002F128B">
        <w:rPr>
          <w:sz w:val="28"/>
          <w:szCs w:val="28"/>
          <w:lang w:val="uk-UA"/>
        </w:rPr>
        <w:t xml:space="preserve"> проводились дослідження області від’ємного ди</w:t>
      </w:r>
      <w:r w:rsidR="00A25236" w:rsidRPr="002F128B">
        <w:rPr>
          <w:sz w:val="28"/>
          <w:szCs w:val="28"/>
          <w:lang w:val="uk-UA"/>
        </w:rPr>
        <w:t>ференціального опору N-типу, який виникає</w:t>
      </w:r>
      <w:r w:rsidRPr="002F128B">
        <w:rPr>
          <w:sz w:val="28"/>
          <w:szCs w:val="28"/>
          <w:lang w:val="uk-UA"/>
        </w:rPr>
        <w:t xml:space="preserve"> на </w:t>
      </w:r>
      <w:proofErr w:type="spellStart"/>
      <w:r w:rsidRPr="002F128B">
        <w:rPr>
          <w:sz w:val="28"/>
          <w:szCs w:val="28"/>
          <w:lang w:val="uk-UA"/>
        </w:rPr>
        <w:t>ВАХ</w:t>
      </w:r>
      <w:proofErr w:type="spellEnd"/>
      <w:r w:rsidRPr="002F128B">
        <w:rPr>
          <w:sz w:val="28"/>
          <w:szCs w:val="28"/>
          <w:lang w:val="uk-UA"/>
        </w:rPr>
        <w:t xml:space="preserve"> при низьких температурах. Подібна особливість, як зазначають автори, може бути зумовлена </w:t>
      </w:r>
      <w:proofErr w:type="spellStart"/>
      <w:r w:rsidRPr="002F128B">
        <w:rPr>
          <w:sz w:val="28"/>
          <w:szCs w:val="28"/>
          <w:lang w:val="uk-UA"/>
        </w:rPr>
        <w:t>тунелюванням</w:t>
      </w:r>
      <w:proofErr w:type="spellEnd"/>
      <w:r w:rsidRPr="002F128B">
        <w:rPr>
          <w:sz w:val="28"/>
          <w:szCs w:val="28"/>
          <w:lang w:val="uk-UA"/>
        </w:rPr>
        <w:t xml:space="preserve"> вільних носіїв на рівні складних дефектів.</w:t>
      </w:r>
    </w:p>
    <w:p w14:paraId="6B15B6DB"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Відновлення інтенсивності випромінювальної рекомбінації кристалів </w:t>
      </w:r>
      <w:proofErr w:type="spellStart"/>
      <w:r w:rsidRPr="002F128B">
        <w:rPr>
          <w:sz w:val="28"/>
          <w:szCs w:val="28"/>
          <w:lang w:val="uk-UA"/>
        </w:rPr>
        <w:t>GaP</w:t>
      </w:r>
      <w:proofErr w:type="spellEnd"/>
      <w:r w:rsidRPr="002F128B">
        <w:rPr>
          <w:sz w:val="28"/>
          <w:szCs w:val="28"/>
          <w:lang w:val="uk-UA"/>
        </w:rPr>
        <w:t xml:space="preserve">, опромінених електронами з </w:t>
      </w:r>
      <w:r w:rsidRPr="002C1918">
        <w:rPr>
          <w:i/>
          <w:sz w:val="28"/>
          <w:szCs w:val="28"/>
          <w:lang w:val="uk-UA"/>
        </w:rPr>
        <w:t>Е</w:t>
      </w:r>
      <w:r w:rsidRPr="002F128B">
        <w:rPr>
          <w:sz w:val="28"/>
          <w:szCs w:val="28"/>
          <w:lang w:val="uk-UA"/>
        </w:rPr>
        <w:t xml:space="preserve"> = 1МеВ, відбувається, як показали автори </w:t>
      </w:r>
      <w:r w:rsidR="00CB09A9" w:rsidRPr="002F128B">
        <w:rPr>
          <w:sz w:val="28"/>
          <w:szCs w:val="28"/>
          <w:highlight w:val="green"/>
          <w:lang w:val="uk-UA"/>
        </w:rPr>
        <w:t>[25</w:t>
      </w:r>
      <w:r w:rsidRPr="002F128B">
        <w:rPr>
          <w:sz w:val="28"/>
          <w:szCs w:val="28"/>
          <w:highlight w:val="green"/>
          <w:lang w:val="uk-UA"/>
        </w:rPr>
        <w:t>]</w:t>
      </w:r>
      <w:r w:rsidR="00273F98" w:rsidRPr="002F128B">
        <w:rPr>
          <w:sz w:val="28"/>
          <w:szCs w:val="28"/>
          <w:lang w:val="uk-UA"/>
        </w:rPr>
        <w:t>,</w:t>
      </w:r>
      <w:r w:rsidR="002C1918">
        <w:rPr>
          <w:sz w:val="28"/>
          <w:szCs w:val="28"/>
          <w:lang w:val="uk-UA"/>
        </w:rPr>
        <w:t xml:space="preserve"> у межах 200 - </w:t>
      </w:r>
      <w:r w:rsidRPr="002F128B">
        <w:rPr>
          <w:sz w:val="28"/>
          <w:szCs w:val="28"/>
          <w:lang w:val="uk-UA"/>
        </w:rPr>
        <w:t>600</w:t>
      </w:r>
      <w:r w:rsidR="002C1918">
        <w:rPr>
          <w:sz w:val="28"/>
          <w:szCs w:val="28"/>
          <w:lang w:val="uk-UA"/>
        </w:rPr>
        <w:t xml:space="preserve"> </w:t>
      </w:r>
      <w:r w:rsidRPr="002F128B">
        <w:rPr>
          <w:sz w:val="28"/>
          <w:szCs w:val="28"/>
          <w:lang w:val="uk-UA"/>
        </w:rPr>
        <w:t xml:space="preserve">K; при цьому основна стадія відпаду </w:t>
      </w:r>
      <w:r w:rsidR="002C1918">
        <w:rPr>
          <w:sz w:val="28"/>
          <w:szCs w:val="28"/>
          <w:lang w:val="uk-UA"/>
        </w:rPr>
        <w:t xml:space="preserve">знаходиться в інтервалі 200 - 400 </w:t>
      </w:r>
      <w:r w:rsidRPr="002F128B">
        <w:rPr>
          <w:sz w:val="28"/>
          <w:szCs w:val="28"/>
          <w:lang w:val="uk-UA"/>
        </w:rPr>
        <w:t>K.</w:t>
      </w:r>
    </w:p>
    <w:p w14:paraId="3B14D563"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В основі механізму деградації свічення діодів </w:t>
      </w:r>
      <w:proofErr w:type="spellStart"/>
      <w:r w:rsidRPr="002F128B">
        <w:rPr>
          <w:sz w:val="28"/>
          <w:szCs w:val="28"/>
          <w:lang w:val="uk-UA"/>
        </w:rPr>
        <w:t>GaP</w:t>
      </w:r>
      <w:proofErr w:type="spellEnd"/>
      <w:r w:rsidRPr="002F128B">
        <w:rPr>
          <w:sz w:val="28"/>
          <w:szCs w:val="28"/>
          <w:lang w:val="uk-UA"/>
        </w:rPr>
        <w:t xml:space="preserve">, як випливає з результатів </w:t>
      </w:r>
      <w:r w:rsidR="00CB09A9" w:rsidRPr="002F128B">
        <w:rPr>
          <w:sz w:val="28"/>
          <w:szCs w:val="28"/>
          <w:highlight w:val="green"/>
          <w:lang w:val="uk-UA"/>
        </w:rPr>
        <w:t>[26</w:t>
      </w:r>
      <w:r w:rsidRPr="002F128B">
        <w:rPr>
          <w:sz w:val="28"/>
          <w:szCs w:val="28"/>
          <w:highlight w:val="green"/>
          <w:lang w:val="uk-UA"/>
        </w:rPr>
        <w:t>]</w:t>
      </w:r>
      <w:r w:rsidRPr="002F128B">
        <w:rPr>
          <w:sz w:val="28"/>
          <w:szCs w:val="28"/>
          <w:lang w:val="uk-UA"/>
        </w:rPr>
        <w:t xml:space="preserve">, лежить два механізми: руйнування </w:t>
      </w:r>
      <w:proofErr w:type="spellStart"/>
      <w:r w:rsidRPr="002F128B">
        <w:rPr>
          <w:sz w:val="28"/>
          <w:szCs w:val="28"/>
          <w:lang w:val="uk-UA"/>
        </w:rPr>
        <w:t>екситонів</w:t>
      </w:r>
      <w:proofErr w:type="spellEnd"/>
      <w:r w:rsidRPr="002F128B">
        <w:rPr>
          <w:sz w:val="28"/>
          <w:szCs w:val="28"/>
          <w:lang w:val="uk-UA"/>
        </w:rPr>
        <w:t xml:space="preserve"> полями радіаційних дефектів та зменшення концентрації носіїв внаслідок їхнього захоплення рівнями введених опроміненням дефектів.</w:t>
      </w:r>
    </w:p>
    <w:p w14:paraId="294B0B1C"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Специфіка взаємодії ультразвукової хвилі з порушеннями структури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аналізувалась у роботі </w:t>
      </w:r>
      <w:r w:rsidR="00CB09A9" w:rsidRPr="002F128B">
        <w:rPr>
          <w:sz w:val="28"/>
          <w:szCs w:val="28"/>
          <w:highlight w:val="green"/>
          <w:lang w:val="uk-UA"/>
        </w:rPr>
        <w:t>[27</w:t>
      </w:r>
      <w:r w:rsidRPr="002F128B">
        <w:rPr>
          <w:sz w:val="28"/>
          <w:szCs w:val="28"/>
          <w:highlight w:val="green"/>
          <w:lang w:val="uk-UA"/>
        </w:rPr>
        <w:t>]</w:t>
      </w:r>
      <w:r w:rsidRPr="002F128B">
        <w:rPr>
          <w:sz w:val="28"/>
          <w:szCs w:val="28"/>
          <w:lang w:val="uk-UA"/>
        </w:rPr>
        <w:t xml:space="preserve">. Виявлено, що УЗ-обробка </w:t>
      </w:r>
      <w:proofErr w:type="spellStart"/>
      <w:r w:rsidRPr="002F128B">
        <w:rPr>
          <w:sz w:val="28"/>
          <w:szCs w:val="28"/>
          <w:lang w:val="uk-UA"/>
        </w:rPr>
        <w:t>світодіода</w:t>
      </w:r>
      <w:proofErr w:type="spellEnd"/>
      <w:r w:rsidRPr="002F128B">
        <w:rPr>
          <w:sz w:val="28"/>
          <w:szCs w:val="28"/>
          <w:lang w:val="uk-UA"/>
        </w:rPr>
        <w:t xml:space="preserve"> супроводжується падінням інтенсивності випромінювання і його відновленням – після припинення звукового навантаження.</w:t>
      </w:r>
    </w:p>
    <w:p w14:paraId="3EF60A56"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Тривалість релаксаційного процесу зростає з часом озвучення. Головною причиною деградації свічення автори вважають руй</w:t>
      </w:r>
      <w:r w:rsidR="001315C7" w:rsidRPr="002F128B">
        <w:rPr>
          <w:sz w:val="28"/>
          <w:szCs w:val="28"/>
          <w:lang w:val="uk-UA"/>
        </w:rPr>
        <w:t xml:space="preserve">нування </w:t>
      </w:r>
      <w:proofErr w:type="spellStart"/>
      <w:r w:rsidR="001315C7" w:rsidRPr="002F128B">
        <w:rPr>
          <w:sz w:val="28"/>
          <w:szCs w:val="28"/>
          <w:lang w:val="uk-UA"/>
        </w:rPr>
        <w:t>екситонів</w:t>
      </w:r>
      <w:proofErr w:type="spellEnd"/>
      <w:r w:rsidR="001315C7" w:rsidRPr="002F128B">
        <w:rPr>
          <w:sz w:val="28"/>
          <w:szCs w:val="28"/>
          <w:lang w:val="uk-UA"/>
        </w:rPr>
        <w:t xml:space="preserve"> полями актив</w:t>
      </w:r>
      <w:r w:rsidRPr="002F128B">
        <w:rPr>
          <w:sz w:val="28"/>
          <w:szCs w:val="28"/>
          <w:lang w:val="uk-UA"/>
        </w:rPr>
        <w:t>ованих ультразвуком дислокацій.</w:t>
      </w:r>
    </w:p>
    <w:p w14:paraId="7FF764EC"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Як видно з наведеного короткого огляду робіт, </w:t>
      </w:r>
      <w:r w:rsidR="007316A8" w:rsidRPr="002F128B">
        <w:rPr>
          <w:sz w:val="28"/>
          <w:szCs w:val="28"/>
          <w:lang w:val="uk-UA"/>
        </w:rPr>
        <w:t>присвячених вивченню вихідних та</w:t>
      </w:r>
      <w:r w:rsidRPr="002F128B">
        <w:rPr>
          <w:sz w:val="28"/>
          <w:szCs w:val="28"/>
          <w:lang w:val="uk-UA"/>
        </w:rPr>
        <w:t xml:space="preserve"> опромінених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питання </w:t>
      </w:r>
      <w:proofErr w:type="spellStart"/>
      <w:r w:rsidRPr="002F128B">
        <w:rPr>
          <w:sz w:val="28"/>
          <w:szCs w:val="28"/>
          <w:lang w:val="uk-UA"/>
        </w:rPr>
        <w:t>деградаційного</w:t>
      </w:r>
      <w:proofErr w:type="spellEnd"/>
      <w:r w:rsidRPr="002F128B">
        <w:rPr>
          <w:sz w:val="28"/>
          <w:szCs w:val="28"/>
          <w:lang w:val="uk-UA"/>
        </w:rPr>
        <w:t xml:space="preserve"> впливу радіаційних дефектів на характеристики діодів у літературі висвітлено достатньо повно. Одержан</w:t>
      </w:r>
      <w:r w:rsidR="002C1918">
        <w:rPr>
          <w:sz w:val="28"/>
          <w:szCs w:val="28"/>
          <w:lang w:val="uk-UA"/>
        </w:rPr>
        <w:t xml:space="preserve">і нами результати – доповнення </w:t>
      </w:r>
      <w:r w:rsidRPr="002F128B">
        <w:rPr>
          <w:sz w:val="28"/>
          <w:szCs w:val="28"/>
          <w:lang w:val="uk-UA"/>
        </w:rPr>
        <w:t xml:space="preserve">до згаданих вище і стосуватимуться </w:t>
      </w:r>
      <w:r w:rsidRPr="00B1056D">
        <w:rPr>
          <w:sz w:val="28"/>
          <w:szCs w:val="28"/>
          <w:highlight w:val="yellow"/>
          <w:lang w:val="uk-UA"/>
          <w:rPrChange w:id="2" w:author="oleg" w:date="2024-07-15T11:48:00Z" w16du:dateUtc="2024-07-15T08:48:00Z">
            <w:rPr>
              <w:sz w:val="28"/>
              <w:szCs w:val="28"/>
              <w:lang w:val="uk-UA"/>
            </w:rPr>
          </w:rPrChange>
        </w:rPr>
        <w:t>передовсім</w:t>
      </w:r>
      <w:r w:rsidRPr="002F128B">
        <w:rPr>
          <w:sz w:val="28"/>
          <w:szCs w:val="28"/>
          <w:lang w:val="uk-UA"/>
        </w:rPr>
        <w:t xml:space="preserve"> особливостей, які виникають у діодах</w:t>
      </w:r>
      <w:r w:rsidR="007316A8" w:rsidRPr="002F128B">
        <w:rPr>
          <w:sz w:val="28"/>
          <w:szCs w:val="28"/>
          <w:lang w:val="uk-UA"/>
        </w:rPr>
        <w:t>,</w:t>
      </w:r>
      <w:r w:rsidRPr="002F128B">
        <w:rPr>
          <w:sz w:val="28"/>
          <w:szCs w:val="28"/>
          <w:lang w:val="uk-UA"/>
        </w:rPr>
        <w:t xml:space="preserve"> опромінених електронами проміжної енергії </w:t>
      </w:r>
      <w:r w:rsidR="00B179A4" w:rsidRPr="002F128B">
        <w:rPr>
          <w:sz w:val="28"/>
          <w:szCs w:val="28"/>
          <w:lang w:val="uk-UA"/>
        </w:rPr>
        <w:t xml:space="preserve">  </w:t>
      </w:r>
      <w:r w:rsidRPr="002F128B">
        <w:rPr>
          <w:sz w:val="28"/>
          <w:szCs w:val="28"/>
          <w:lang w:val="uk-UA"/>
        </w:rPr>
        <w:t>(</w:t>
      </w:r>
      <w:r w:rsidRPr="002C1918">
        <w:rPr>
          <w:i/>
          <w:sz w:val="28"/>
          <w:szCs w:val="28"/>
          <w:lang w:val="uk-UA"/>
        </w:rPr>
        <w:t>Е</w:t>
      </w:r>
      <w:r w:rsidRPr="002F128B">
        <w:rPr>
          <w:sz w:val="28"/>
          <w:szCs w:val="28"/>
          <w:lang w:val="uk-UA"/>
        </w:rPr>
        <w:t xml:space="preserve"> = 2 </w:t>
      </w:r>
      <w:proofErr w:type="spellStart"/>
      <w:r w:rsidRPr="002F128B">
        <w:rPr>
          <w:sz w:val="28"/>
          <w:szCs w:val="28"/>
          <w:lang w:val="uk-UA"/>
        </w:rPr>
        <w:t>МеВ</w:t>
      </w:r>
      <w:proofErr w:type="spellEnd"/>
      <w:r w:rsidRPr="002F128B">
        <w:rPr>
          <w:sz w:val="28"/>
          <w:szCs w:val="28"/>
          <w:lang w:val="uk-UA"/>
        </w:rPr>
        <w:t>)</w:t>
      </w:r>
      <w:r w:rsidR="008D4FA4" w:rsidRPr="002F128B">
        <w:rPr>
          <w:sz w:val="28"/>
          <w:szCs w:val="28"/>
        </w:rPr>
        <w:t>,</w:t>
      </w:r>
      <w:r w:rsidRPr="002F128B">
        <w:rPr>
          <w:sz w:val="28"/>
          <w:szCs w:val="28"/>
          <w:lang w:val="uk-UA"/>
        </w:rPr>
        <w:t xml:space="preserve"> недостатньої для утворення складних первинних зміщень.</w:t>
      </w:r>
    </w:p>
    <w:p w14:paraId="50E7B036" w14:textId="77777777" w:rsidR="001408A1" w:rsidRPr="002F128B" w:rsidRDefault="002E538D" w:rsidP="007E250A">
      <w:pPr>
        <w:spacing w:line="360" w:lineRule="auto"/>
        <w:ind w:firstLine="708"/>
        <w:jc w:val="both"/>
        <w:rPr>
          <w:sz w:val="28"/>
          <w:szCs w:val="28"/>
          <w:lang w:val="uk-UA"/>
        </w:rPr>
      </w:pPr>
      <w:r w:rsidRPr="002F128B">
        <w:rPr>
          <w:sz w:val="28"/>
          <w:szCs w:val="28"/>
          <w:lang w:val="uk-UA"/>
        </w:rPr>
        <w:t xml:space="preserve">На </w:t>
      </w:r>
      <w:r w:rsidR="00B179A4" w:rsidRPr="002F128B">
        <w:rPr>
          <w:sz w:val="28"/>
          <w:szCs w:val="28"/>
          <w:highlight w:val="yellow"/>
          <w:lang w:val="uk-UA"/>
        </w:rPr>
        <w:t>Рис. 1.5</w:t>
      </w:r>
      <w:r w:rsidR="00C226AC" w:rsidRPr="002F128B">
        <w:rPr>
          <w:sz w:val="28"/>
          <w:szCs w:val="28"/>
          <w:highlight w:val="yellow"/>
          <w:lang w:val="uk-UA"/>
        </w:rPr>
        <w:t>;</w:t>
      </w:r>
      <w:r w:rsidR="00AE1300" w:rsidRPr="002F128B">
        <w:rPr>
          <w:sz w:val="28"/>
          <w:szCs w:val="28"/>
          <w:highlight w:val="yellow"/>
          <w:lang w:val="uk-UA"/>
        </w:rPr>
        <w:t>1.6</w:t>
      </w:r>
      <w:r w:rsidR="00253C7E" w:rsidRPr="002F128B">
        <w:rPr>
          <w:sz w:val="28"/>
          <w:szCs w:val="28"/>
          <w:lang w:val="uk-UA"/>
        </w:rPr>
        <w:t xml:space="preserve"> показані прямі</w:t>
      </w:r>
      <w:r w:rsidR="002C1918">
        <w:rPr>
          <w:sz w:val="28"/>
          <w:szCs w:val="28"/>
          <w:lang w:val="uk-UA"/>
        </w:rPr>
        <w:t xml:space="preserve"> гілки </w:t>
      </w:r>
      <w:proofErr w:type="spellStart"/>
      <w:r w:rsidR="002C1918">
        <w:rPr>
          <w:sz w:val="28"/>
          <w:szCs w:val="28"/>
          <w:lang w:val="uk-UA"/>
        </w:rPr>
        <w:t>ВАХ</w:t>
      </w:r>
      <w:proofErr w:type="spellEnd"/>
      <w:r w:rsidRPr="002F128B">
        <w:rPr>
          <w:sz w:val="28"/>
          <w:szCs w:val="28"/>
          <w:lang w:val="uk-UA"/>
        </w:rPr>
        <w:t xml:space="preserve"> ви</w:t>
      </w:r>
      <w:r w:rsidR="0074753D" w:rsidRPr="002F128B">
        <w:rPr>
          <w:sz w:val="28"/>
          <w:szCs w:val="28"/>
          <w:lang w:val="uk-UA"/>
        </w:rPr>
        <w:t xml:space="preserve">хідних та опромінених </w:t>
      </w:r>
      <w:r w:rsidR="00AE1300" w:rsidRPr="002F128B">
        <w:rPr>
          <w:sz w:val="28"/>
          <w:szCs w:val="28"/>
          <w:lang w:val="uk-UA"/>
        </w:rPr>
        <w:t xml:space="preserve">нейтронами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w:t>
      </w:r>
      <w:r w:rsidR="00375F2C" w:rsidRPr="002F128B">
        <w:rPr>
          <w:sz w:val="28"/>
          <w:szCs w:val="28"/>
          <w:highlight w:val="green"/>
          <w:lang w:val="uk-UA"/>
        </w:rPr>
        <w:t>[27</w:t>
      </w:r>
      <w:r w:rsidRPr="002F128B">
        <w:rPr>
          <w:sz w:val="28"/>
          <w:szCs w:val="28"/>
          <w:highlight w:val="green"/>
          <w:lang w:val="uk-UA"/>
        </w:rPr>
        <w:t>]</w:t>
      </w:r>
    </w:p>
    <w:p w14:paraId="635FF8D5" w14:textId="77777777" w:rsidR="002E538D" w:rsidRPr="002F128B" w:rsidRDefault="00FD48DB" w:rsidP="000E4B35">
      <w:pPr>
        <w:spacing w:line="360" w:lineRule="auto"/>
        <w:jc w:val="center"/>
        <w:rPr>
          <w:sz w:val="28"/>
          <w:szCs w:val="28"/>
          <w:lang w:val="uk-UA"/>
        </w:rPr>
      </w:pPr>
      <w:r>
        <w:rPr>
          <w:noProof/>
          <w:sz w:val="28"/>
          <w:szCs w:val="28"/>
          <w:lang w:val="uk-UA" w:eastAsia="uk-UA"/>
        </w:rPr>
        <w:drawing>
          <wp:inline distT="0" distB="0" distL="0" distR="0" wp14:anchorId="5E05D8C7" wp14:editId="5CE7FD43">
            <wp:extent cx="5214418" cy="4703618"/>
            <wp:effectExtent l="0" t="0" r="571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0716" cy="4745381"/>
                    </a:xfrm>
                    <a:prstGeom prst="rect">
                      <a:avLst/>
                    </a:prstGeom>
                    <a:noFill/>
                    <a:ln>
                      <a:noFill/>
                    </a:ln>
                  </pic:spPr>
                </pic:pic>
              </a:graphicData>
            </a:graphic>
          </wp:inline>
        </w:drawing>
      </w:r>
    </w:p>
    <w:p w14:paraId="73D9EED3" w14:textId="77777777" w:rsidR="007E614E" w:rsidRPr="002F128B" w:rsidRDefault="000905EE" w:rsidP="00FD48DB">
      <w:pPr>
        <w:spacing w:line="360" w:lineRule="auto"/>
        <w:ind w:firstLine="708"/>
        <w:jc w:val="both"/>
        <w:rPr>
          <w:sz w:val="28"/>
          <w:szCs w:val="28"/>
          <w:lang w:val="uk-UA"/>
        </w:rPr>
      </w:pPr>
      <w:r w:rsidRPr="002F128B">
        <w:rPr>
          <w:sz w:val="28"/>
          <w:szCs w:val="28"/>
          <w:highlight w:val="yellow"/>
          <w:lang w:val="uk-UA"/>
        </w:rPr>
        <w:t>Рис</w:t>
      </w:r>
      <w:r w:rsidR="002E538D" w:rsidRPr="002F128B">
        <w:rPr>
          <w:sz w:val="28"/>
          <w:szCs w:val="28"/>
          <w:highlight w:val="yellow"/>
          <w:lang w:val="uk-UA"/>
        </w:rPr>
        <w:t>.</w:t>
      </w:r>
      <w:r w:rsidR="004C3AD9" w:rsidRPr="002F128B">
        <w:rPr>
          <w:sz w:val="28"/>
          <w:szCs w:val="28"/>
          <w:highlight w:val="yellow"/>
          <w:lang w:val="uk-UA"/>
        </w:rPr>
        <w:t xml:space="preserve"> </w:t>
      </w:r>
      <w:r w:rsidRPr="002F128B">
        <w:rPr>
          <w:sz w:val="28"/>
          <w:szCs w:val="28"/>
          <w:highlight w:val="yellow"/>
          <w:lang w:val="uk-UA"/>
        </w:rPr>
        <w:t>1.5.</w:t>
      </w:r>
      <w:r w:rsidR="002E538D" w:rsidRPr="002F128B">
        <w:rPr>
          <w:sz w:val="28"/>
          <w:szCs w:val="28"/>
          <w:lang w:val="uk-UA"/>
        </w:rPr>
        <w:t xml:space="preserve"> </w:t>
      </w:r>
      <w:r w:rsidR="007E614E" w:rsidRPr="002F128B">
        <w:rPr>
          <w:sz w:val="28"/>
          <w:szCs w:val="28"/>
          <w:lang w:val="uk-UA"/>
        </w:rPr>
        <w:t xml:space="preserve">Температурні залежності прямих гілок </w:t>
      </w:r>
      <w:proofErr w:type="spellStart"/>
      <w:r w:rsidR="007E614E" w:rsidRPr="002F128B">
        <w:rPr>
          <w:sz w:val="28"/>
          <w:szCs w:val="28"/>
          <w:lang w:val="uk-UA"/>
        </w:rPr>
        <w:t>ВАХ</w:t>
      </w:r>
      <w:proofErr w:type="spellEnd"/>
      <w:r w:rsidR="007E614E" w:rsidRPr="002F128B">
        <w:rPr>
          <w:sz w:val="28"/>
          <w:szCs w:val="28"/>
          <w:lang w:val="uk-UA"/>
        </w:rPr>
        <w:t xml:space="preserve"> для вихідного та опроміненого нейтронами червоног</w:t>
      </w:r>
      <w:r w:rsidR="008D4FA4" w:rsidRPr="002F128B">
        <w:rPr>
          <w:sz w:val="28"/>
          <w:szCs w:val="28"/>
          <w:lang w:val="uk-UA"/>
        </w:rPr>
        <w:t xml:space="preserve">о </w:t>
      </w:r>
      <w:proofErr w:type="spellStart"/>
      <w:r w:rsidR="008D4FA4" w:rsidRPr="002F128B">
        <w:rPr>
          <w:sz w:val="28"/>
          <w:szCs w:val="28"/>
          <w:lang w:val="uk-UA"/>
        </w:rPr>
        <w:t>GaP:ZnO</w:t>
      </w:r>
      <w:proofErr w:type="spellEnd"/>
      <w:r w:rsidR="008D4FA4" w:rsidRPr="002F128B">
        <w:rPr>
          <w:sz w:val="28"/>
          <w:szCs w:val="28"/>
          <w:lang w:val="uk-UA"/>
        </w:rPr>
        <w:t xml:space="preserve"> </w:t>
      </w:r>
      <w:proofErr w:type="spellStart"/>
      <w:r w:rsidR="008D4FA4" w:rsidRPr="002F128B">
        <w:rPr>
          <w:sz w:val="28"/>
          <w:szCs w:val="28"/>
          <w:lang w:val="uk-UA"/>
        </w:rPr>
        <w:t>світлодіода</w:t>
      </w:r>
      <w:proofErr w:type="spellEnd"/>
      <w:r w:rsidR="008D4FA4" w:rsidRPr="002F128B">
        <w:rPr>
          <w:sz w:val="28"/>
          <w:szCs w:val="28"/>
          <w:lang w:val="uk-UA"/>
        </w:rPr>
        <w:t>, виміряні</w:t>
      </w:r>
      <w:r w:rsidR="007E614E" w:rsidRPr="002F128B">
        <w:rPr>
          <w:sz w:val="28"/>
          <w:szCs w:val="28"/>
          <w:lang w:val="uk-UA"/>
        </w:rPr>
        <w:t xml:space="preserve"> при температурах:</w:t>
      </w:r>
      <w:r w:rsidR="00FD48DB">
        <w:rPr>
          <w:sz w:val="28"/>
          <w:szCs w:val="28"/>
          <w:lang w:val="uk-UA"/>
        </w:rPr>
        <w:t xml:space="preserve"> </w:t>
      </w:r>
      <w:r w:rsidR="007E614E" w:rsidRPr="002F128B">
        <w:rPr>
          <w:sz w:val="28"/>
          <w:szCs w:val="28"/>
          <w:lang w:val="uk-UA"/>
        </w:rPr>
        <w:t xml:space="preserve">1 – </w:t>
      </w:r>
      <w:r w:rsidR="007E614E" w:rsidRPr="00FD48DB">
        <w:rPr>
          <w:i/>
          <w:sz w:val="28"/>
          <w:szCs w:val="28"/>
          <w:lang w:val="uk-UA"/>
        </w:rPr>
        <w:t>Т</w:t>
      </w:r>
      <w:r w:rsidR="007E614E" w:rsidRPr="002F128B">
        <w:rPr>
          <w:sz w:val="28"/>
          <w:szCs w:val="28"/>
          <w:lang w:val="uk-UA"/>
        </w:rPr>
        <w:t xml:space="preserve"> = 300 К; 2 – </w:t>
      </w:r>
      <w:r w:rsidR="007E614E" w:rsidRPr="00FD48DB">
        <w:rPr>
          <w:i/>
          <w:sz w:val="28"/>
          <w:szCs w:val="28"/>
          <w:lang w:val="uk-UA"/>
        </w:rPr>
        <w:t>Т</w:t>
      </w:r>
      <w:r w:rsidR="007E614E" w:rsidRPr="002F128B">
        <w:rPr>
          <w:sz w:val="28"/>
          <w:szCs w:val="28"/>
          <w:lang w:val="uk-UA"/>
        </w:rPr>
        <w:t xml:space="preserve"> = 180 К; 3 – </w:t>
      </w:r>
      <w:r w:rsidR="007E614E" w:rsidRPr="00FD48DB">
        <w:rPr>
          <w:i/>
          <w:sz w:val="28"/>
          <w:szCs w:val="28"/>
          <w:lang w:val="uk-UA"/>
        </w:rPr>
        <w:t>Т</w:t>
      </w:r>
      <w:r w:rsidR="007E614E" w:rsidRPr="002F128B">
        <w:rPr>
          <w:sz w:val="28"/>
          <w:szCs w:val="28"/>
          <w:lang w:val="uk-UA"/>
        </w:rPr>
        <w:t xml:space="preserve"> = 130 К; 4 – </w:t>
      </w:r>
      <w:r w:rsidR="007E614E" w:rsidRPr="00FD48DB">
        <w:rPr>
          <w:i/>
          <w:sz w:val="28"/>
          <w:szCs w:val="28"/>
          <w:lang w:val="uk-UA"/>
        </w:rPr>
        <w:t>Т</w:t>
      </w:r>
      <w:r w:rsidR="007E614E" w:rsidRPr="002F128B">
        <w:rPr>
          <w:sz w:val="28"/>
          <w:szCs w:val="28"/>
          <w:lang w:val="uk-UA"/>
        </w:rPr>
        <w:t xml:space="preserve"> = 83 К</w:t>
      </w:r>
    </w:p>
    <w:p w14:paraId="0AAC00A1" w14:textId="77777777" w:rsidR="004C3AD9" w:rsidRPr="002F128B" w:rsidRDefault="00FD48DB" w:rsidP="000E4B35">
      <w:pPr>
        <w:spacing w:line="360" w:lineRule="auto"/>
        <w:jc w:val="center"/>
        <w:rPr>
          <w:sz w:val="28"/>
          <w:szCs w:val="28"/>
          <w:lang w:val="uk-UA"/>
        </w:rPr>
      </w:pPr>
      <w:r>
        <w:rPr>
          <w:noProof/>
          <w:sz w:val="28"/>
          <w:szCs w:val="28"/>
          <w:lang w:val="uk-UA" w:eastAsia="uk-UA"/>
        </w:rPr>
        <w:drawing>
          <wp:inline distT="0" distB="0" distL="0" distR="0" wp14:anchorId="1C25C723" wp14:editId="57122DA6">
            <wp:extent cx="5174673" cy="4450364"/>
            <wp:effectExtent l="0" t="0" r="698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6885" cy="4469467"/>
                    </a:xfrm>
                    <a:prstGeom prst="rect">
                      <a:avLst/>
                    </a:prstGeom>
                    <a:noFill/>
                    <a:ln>
                      <a:noFill/>
                    </a:ln>
                  </pic:spPr>
                </pic:pic>
              </a:graphicData>
            </a:graphic>
          </wp:inline>
        </w:drawing>
      </w:r>
    </w:p>
    <w:p w14:paraId="03A0CA3A" w14:textId="77777777" w:rsidR="004C3AD9" w:rsidRPr="002F128B" w:rsidRDefault="004C3AD9" w:rsidP="004C3AD9">
      <w:pPr>
        <w:spacing w:line="360" w:lineRule="auto"/>
        <w:jc w:val="both"/>
        <w:rPr>
          <w:sz w:val="28"/>
          <w:szCs w:val="28"/>
          <w:lang w:val="uk-UA"/>
        </w:rPr>
      </w:pPr>
      <w:r w:rsidRPr="002F128B">
        <w:rPr>
          <w:sz w:val="28"/>
          <w:szCs w:val="28"/>
          <w:highlight w:val="yellow"/>
          <w:lang w:val="uk-UA"/>
        </w:rPr>
        <w:t>Рис. 1.6.</w:t>
      </w:r>
      <w:r w:rsidRPr="002F128B">
        <w:rPr>
          <w:sz w:val="28"/>
          <w:szCs w:val="28"/>
          <w:lang w:val="uk-UA"/>
        </w:rPr>
        <w:t xml:space="preserve"> Температурні залежності прямих гілок </w:t>
      </w:r>
      <w:proofErr w:type="spellStart"/>
      <w:r w:rsidRPr="002F128B">
        <w:rPr>
          <w:sz w:val="28"/>
          <w:szCs w:val="28"/>
          <w:lang w:val="uk-UA"/>
        </w:rPr>
        <w:t>ВАХ</w:t>
      </w:r>
      <w:proofErr w:type="spellEnd"/>
      <w:r w:rsidRPr="002F128B">
        <w:rPr>
          <w:sz w:val="28"/>
          <w:szCs w:val="28"/>
          <w:lang w:val="uk-UA"/>
        </w:rPr>
        <w:t xml:space="preserve"> для вихідного та опроміненого нейтронами зеленого </w:t>
      </w:r>
      <w:proofErr w:type="spellStart"/>
      <w:r w:rsidRPr="002F128B">
        <w:rPr>
          <w:sz w:val="28"/>
          <w:szCs w:val="28"/>
          <w:lang w:val="uk-UA"/>
        </w:rPr>
        <w:t>GaP:N</w:t>
      </w:r>
      <w:proofErr w:type="spellEnd"/>
      <w:r w:rsidRPr="002F128B">
        <w:rPr>
          <w:sz w:val="28"/>
          <w:szCs w:val="28"/>
          <w:lang w:val="uk-UA"/>
        </w:rPr>
        <w:t xml:space="preserve"> </w:t>
      </w:r>
      <w:proofErr w:type="spellStart"/>
      <w:r w:rsidRPr="002F128B">
        <w:rPr>
          <w:sz w:val="28"/>
          <w:szCs w:val="28"/>
          <w:lang w:val="uk-UA"/>
        </w:rPr>
        <w:t>світлодіода</w:t>
      </w:r>
      <w:proofErr w:type="spellEnd"/>
      <w:r w:rsidRPr="002F128B">
        <w:rPr>
          <w:sz w:val="28"/>
          <w:szCs w:val="28"/>
          <w:lang w:val="uk-UA"/>
        </w:rPr>
        <w:t>, виміряні при температурах: 1 – Т = 300 К; 2 – Т = 180 К; 3 – Т = 150 К; 4 – Т = 130 К; 5 –  Т = 95 К; 6 – Т = 85 К</w:t>
      </w:r>
    </w:p>
    <w:p w14:paraId="4A7ACD37" w14:textId="77777777" w:rsidR="004C3AD9" w:rsidRPr="002F128B" w:rsidRDefault="004C3AD9" w:rsidP="00A75FEA">
      <w:pPr>
        <w:spacing w:line="360" w:lineRule="auto"/>
        <w:jc w:val="both"/>
        <w:rPr>
          <w:sz w:val="28"/>
          <w:szCs w:val="28"/>
          <w:lang w:val="uk-UA"/>
        </w:rPr>
      </w:pPr>
    </w:p>
    <w:p w14:paraId="641F8F05" w14:textId="77777777" w:rsidR="002E538D" w:rsidRPr="002F128B" w:rsidRDefault="00636745" w:rsidP="00A75FEA">
      <w:pPr>
        <w:spacing w:line="360" w:lineRule="auto"/>
        <w:ind w:firstLine="708"/>
        <w:jc w:val="both"/>
        <w:rPr>
          <w:sz w:val="28"/>
          <w:szCs w:val="28"/>
          <w:lang w:val="uk-UA"/>
        </w:rPr>
      </w:pPr>
      <w:r>
        <w:rPr>
          <w:sz w:val="28"/>
          <w:szCs w:val="28"/>
          <w:lang w:val="uk-UA"/>
        </w:rPr>
        <w:t>В</w:t>
      </w:r>
      <w:r w:rsidR="002E538D" w:rsidRPr="002F128B">
        <w:rPr>
          <w:sz w:val="28"/>
          <w:szCs w:val="28"/>
          <w:lang w:val="uk-UA"/>
        </w:rPr>
        <w:t>идно, що пр</w:t>
      </w:r>
      <w:r w:rsidR="00514AFA" w:rsidRPr="002F128B">
        <w:rPr>
          <w:sz w:val="28"/>
          <w:szCs w:val="28"/>
          <w:lang w:val="uk-UA"/>
        </w:rPr>
        <w:t>и низьких температурах</w:t>
      </w:r>
      <w:r w:rsidR="002E538D" w:rsidRPr="002F128B">
        <w:rPr>
          <w:sz w:val="28"/>
          <w:szCs w:val="28"/>
          <w:lang w:val="uk-UA"/>
        </w:rPr>
        <w:t xml:space="preserve"> виникають ділянки від’ємного диференційного опору (</w:t>
      </w:r>
      <w:proofErr w:type="spellStart"/>
      <w:r w:rsidR="002E538D" w:rsidRPr="002F128B">
        <w:rPr>
          <w:sz w:val="28"/>
          <w:szCs w:val="28"/>
          <w:lang w:val="uk-UA"/>
        </w:rPr>
        <w:t>ВДО</w:t>
      </w:r>
      <w:proofErr w:type="spellEnd"/>
      <w:r w:rsidR="002E538D" w:rsidRPr="002F128B">
        <w:rPr>
          <w:sz w:val="28"/>
          <w:szCs w:val="28"/>
          <w:lang w:val="uk-UA"/>
        </w:rPr>
        <w:t xml:space="preserve">), щодо походження яких остаточної думки досі не вироблено. За аналогією з діодами </w:t>
      </w:r>
      <w:proofErr w:type="spellStart"/>
      <w:r w:rsidR="002E538D" w:rsidRPr="002F128B">
        <w:rPr>
          <w:sz w:val="28"/>
          <w:szCs w:val="28"/>
          <w:lang w:val="uk-UA"/>
        </w:rPr>
        <w:t>GaAs</w:t>
      </w:r>
      <w:proofErr w:type="spellEnd"/>
      <w:r w:rsidR="008D4FA4" w:rsidRPr="002F128B">
        <w:rPr>
          <w:sz w:val="28"/>
          <w:szCs w:val="28"/>
          <w:lang w:val="en-US"/>
        </w:rPr>
        <w:t>P</w:t>
      </w:r>
      <w:r w:rsidR="002E538D" w:rsidRPr="002F128B">
        <w:rPr>
          <w:sz w:val="28"/>
          <w:szCs w:val="28"/>
          <w:lang w:val="uk-UA"/>
        </w:rPr>
        <w:t>, можна припустити, що існування позитивного оберненого зв’язку і, відповідно</w:t>
      </w:r>
      <w:r w:rsidR="00E90C9A">
        <w:rPr>
          <w:sz w:val="28"/>
          <w:szCs w:val="28"/>
          <w:lang w:val="uk-UA"/>
        </w:rPr>
        <w:t>,</w:t>
      </w:r>
      <w:r w:rsidR="002E538D" w:rsidRPr="002F128B">
        <w:rPr>
          <w:sz w:val="28"/>
          <w:szCs w:val="28"/>
          <w:lang w:val="uk-UA"/>
        </w:rPr>
        <w:t xml:space="preserve"> </w:t>
      </w:r>
      <w:r w:rsidR="002E538D" w:rsidRPr="00FD5118">
        <w:rPr>
          <w:sz w:val="28"/>
          <w:szCs w:val="28"/>
          <w:highlight w:val="green"/>
          <w:lang w:val="uk-UA"/>
          <w:rPrChange w:id="3" w:author="oleg" w:date="2024-07-15T11:49:00Z" w16du:dateUtc="2024-07-15T08:49:00Z">
            <w:rPr>
              <w:sz w:val="28"/>
              <w:szCs w:val="28"/>
              <w:lang w:val="uk-UA"/>
            </w:rPr>
          </w:rPrChange>
        </w:rPr>
        <w:t xml:space="preserve">S – подібності  на </w:t>
      </w:r>
      <w:proofErr w:type="spellStart"/>
      <w:r w:rsidR="002E538D" w:rsidRPr="00FD5118">
        <w:rPr>
          <w:sz w:val="28"/>
          <w:szCs w:val="28"/>
          <w:highlight w:val="green"/>
          <w:lang w:val="uk-UA"/>
          <w:rPrChange w:id="4" w:author="oleg" w:date="2024-07-15T11:49:00Z" w16du:dateUtc="2024-07-15T08:49:00Z">
            <w:rPr>
              <w:sz w:val="28"/>
              <w:szCs w:val="28"/>
              <w:lang w:val="uk-UA"/>
            </w:rPr>
          </w:rPrChange>
        </w:rPr>
        <w:t>ВАХ</w:t>
      </w:r>
      <w:proofErr w:type="spellEnd"/>
      <w:r w:rsidR="002E538D" w:rsidRPr="00FD5118">
        <w:rPr>
          <w:sz w:val="28"/>
          <w:szCs w:val="28"/>
          <w:highlight w:val="green"/>
          <w:lang w:val="uk-UA"/>
          <w:rPrChange w:id="5" w:author="oleg" w:date="2024-07-15T11:49:00Z" w16du:dateUtc="2024-07-15T08:49:00Z">
            <w:rPr>
              <w:sz w:val="28"/>
              <w:szCs w:val="28"/>
              <w:lang w:val="uk-UA"/>
            </w:rPr>
          </w:rPrChange>
        </w:rPr>
        <w:t xml:space="preserve"> забезпечене формою зонної структури </w:t>
      </w:r>
      <w:proofErr w:type="spellStart"/>
      <w:r w:rsidR="002E538D" w:rsidRPr="00FD5118">
        <w:rPr>
          <w:sz w:val="28"/>
          <w:szCs w:val="28"/>
          <w:highlight w:val="green"/>
          <w:lang w:val="uk-UA"/>
          <w:rPrChange w:id="6" w:author="oleg" w:date="2024-07-15T11:49:00Z" w16du:dateUtc="2024-07-15T08:49:00Z">
            <w:rPr>
              <w:sz w:val="28"/>
              <w:szCs w:val="28"/>
              <w:lang w:val="uk-UA"/>
            </w:rPr>
          </w:rPrChange>
        </w:rPr>
        <w:t>GaP</w:t>
      </w:r>
      <w:proofErr w:type="spellEnd"/>
      <w:r w:rsidR="002E538D" w:rsidRPr="00FD5118">
        <w:rPr>
          <w:sz w:val="28"/>
          <w:szCs w:val="28"/>
          <w:highlight w:val="green"/>
          <w:lang w:val="uk-UA"/>
          <w:rPrChange w:id="7" w:author="oleg" w:date="2024-07-15T11:49:00Z" w16du:dateUtc="2024-07-15T08:49:00Z">
            <w:rPr>
              <w:sz w:val="28"/>
              <w:szCs w:val="28"/>
              <w:lang w:val="uk-UA"/>
            </w:rPr>
          </w:rPrChange>
        </w:rPr>
        <w:t>.</w:t>
      </w:r>
    </w:p>
    <w:p w14:paraId="29BE9D11" w14:textId="77777777" w:rsidR="002E538D" w:rsidRPr="002F128B" w:rsidRDefault="002E538D" w:rsidP="00A75FEA">
      <w:pPr>
        <w:spacing w:line="360" w:lineRule="auto"/>
        <w:ind w:firstLine="708"/>
        <w:jc w:val="both"/>
        <w:rPr>
          <w:sz w:val="28"/>
          <w:szCs w:val="28"/>
        </w:rPr>
      </w:pPr>
      <w:r w:rsidRPr="002F128B">
        <w:rPr>
          <w:sz w:val="28"/>
          <w:szCs w:val="28"/>
          <w:lang w:val="uk-UA"/>
        </w:rPr>
        <w:t xml:space="preserve">Гілки </w:t>
      </w:r>
      <w:proofErr w:type="spellStart"/>
      <w:r w:rsidRPr="002F128B">
        <w:rPr>
          <w:sz w:val="28"/>
          <w:szCs w:val="28"/>
          <w:lang w:val="uk-UA"/>
        </w:rPr>
        <w:t>зворотніх</w:t>
      </w:r>
      <w:proofErr w:type="spellEnd"/>
      <w:r w:rsidRPr="002F128B">
        <w:rPr>
          <w:sz w:val="28"/>
          <w:szCs w:val="28"/>
          <w:lang w:val="uk-UA"/>
        </w:rPr>
        <w:t xml:space="preserve"> струмів</w:t>
      </w:r>
      <w:r w:rsidR="005E0C32" w:rsidRPr="002F128B">
        <w:rPr>
          <w:sz w:val="28"/>
          <w:szCs w:val="28"/>
          <w:lang w:val="uk-UA"/>
        </w:rPr>
        <w:t xml:space="preserve"> вихідного</w:t>
      </w:r>
      <w:r w:rsidR="0085662E" w:rsidRPr="002F128B">
        <w:rPr>
          <w:sz w:val="28"/>
          <w:szCs w:val="28"/>
          <w:lang w:val="uk-UA"/>
        </w:rPr>
        <w:t xml:space="preserve"> та опроміненого електронами</w:t>
      </w:r>
      <w:r w:rsidRPr="002F128B">
        <w:rPr>
          <w:sz w:val="28"/>
          <w:szCs w:val="28"/>
          <w:lang w:val="uk-UA"/>
        </w:rPr>
        <w:t xml:space="preserve"> </w:t>
      </w:r>
      <w:proofErr w:type="spellStart"/>
      <w:r w:rsidRPr="002F128B">
        <w:rPr>
          <w:sz w:val="28"/>
          <w:szCs w:val="28"/>
          <w:lang w:val="uk-UA"/>
        </w:rPr>
        <w:t>СД</w:t>
      </w:r>
      <w:proofErr w:type="spellEnd"/>
      <w:r w:rsidR="005E0C32" w:rsidRPr="002F128B">
        <w:rPr>
          <w:sz w:val="28"/>
          <w:szCs w:val="28"/>
          <w:lang w:val="uk-UA"/>
        </w:rPr>
        <w:t xml:space="preserve"> </w:t>
      </w:r>
      <w:proofErr w:type="spellStart"/>
      <w:r w:rsidR="005E0C32" w:rsidRPr="002F128B">
        <w:rPr>
          <w:sz w:val="28"/>
          <w:szCs w:val="28"/>
          <w:lang w:val="en-US"/>
        </w:rPr>
        <w:t>GaP</w:t>
      </w:r>
      <w:proofErr w:type="spellEnd"/>
      <w:r w:rsidRPr="002F128B">
        <w:rPr>
          <w:sz w:val="28"/>
          <w:szCs w:val="28"/>
          <w:lang w:val="uk-UA"/>
        </w:rPr>
        <w:t xml:space="preserve"> при </w:t>
      </w:r>
      <w:r w:rsidR="005E0C32" w:rsidRPr="002F128B">
        <w:rPr>
          <w:sz w:val="28"/>
          <w:szCs w:val="28"/>
          <w:lang w:val="uk-UA"/>
        </w:rPr>
        <w:t xml:space="preserve">різних </w:t>
      </w:r>
      <w:r w:rsidRPr="002F128B">
        <w:rPr>
          <w:sz w:val="28"/>
          <w:szCs w:val="28"/>
          <w:lang w:val="uk-UA"/>
        </w:rPr>
        <w:t xml:space="preserve">температурах, показані на </w:t>
      </w:r>
      <w:r w:rsidR="005E0C32" w:rsidRPr="002F128B">
        <w:rPr>
          <w:sz w:val="28"/>
          <w:szCs w:val="28"/>
          <w:highlight w:val="yellow"/>
          <w:lang w:val="uk-UA"/>
        </w:rPr>
        <w:t>Рис.</w:t>
      </w:r>
      <w:r w:rsidR="007E250A" w:rsidRPr="002F128B">
        <w:rPr>
          <w:sz w:val="28"/>
          <w:szCs w:val="28"/>
          <w:highlight w:val="yellow"/>
          <w:lang w:val="uk-UA"/>
        </w:rPr>
        <w:t>1.7</w:t>
      </w:r>
      <w:r w:rsidR="005E0C32" w:rsidRPr="002F128B">
        <w:rPr>
          <w:sz w:val="28"/>
          <w:szCs w:val="28"/>
          <w:lang w:val="uk-UA"/>
        </w:rPr>
        <w:t>.</w:t>
      </w:r>
      <w:r w:rsidR="005E0C32" w:rsidRPr="002F128B">
        <w:rPr>
          <w:sz w:val="28"/>
          <w:szCs w:val="28"/>
        </w:rPr>
        <w:t xml:space="preserve"> </w:t>
      </w:r>
      <w:r w:rsidR="005E0C32" w:rsidRPr="002F128B">
        <w:rPr>
          <w:sz w:val="28"/>
          <w:szCs w:val="28"/>
          <w:lang w:val="uk-UA"/>
        </w:rPr>
        <w:t>В</w:t>
      </w:r>
      <w:r w:rsidRPr="002F128B">
        <w:rPr>
          <w:sz w:val="28"/>
          <w:szCs w:val="28"/>
          <w:lang w:val="uk-UA"/>
        </w:rPr>
        <w:t xml:space="preserve"> </w:t>
      </w:r>
      <w:r w:rsidR="00E90C9A">
        <w:rPr>
          <w:sz w:val="28"/>
          <w:szCs w:val="28"/>
          <w:lang w:val="uk-UA"/>
        </w:rPr>
        <w:t xml:space="preserve">області стабільності – до 410 К </w:t>
      </w:r>
      <w:r w:rsidRPr="002F128B">
        <w:rPr>
          <w:sz w:val="28"/>
          <w:szCs w:val="28"/>
          <w:lang w:val="uk-UA"/>
        </w:rPr>
        <w:t>залежність пробійної напруги від температури опроміненого зразка свідчить, що механізм пробою</w:t>
      </w:r>
      <w:r w:rsidR="008D4FA4" w:rsidRPr="002F128B">
        <w:rPr>
          <w:sz w:val="28"/>
          <w:szCs w:val="28"/>
          <w:lang w:val="uk-UA"/>
        </w:rPr>
        <w:t>-</w:t>
      </w:r>
      <w:r w:rsidR="00B35F02" w:rsidRPr="002F128B">
        <w:rPr>
          <w:sz w:val="28"/>
          <w:szCs w:val="28"/>
          <w:lang w:val="uk-UA"/>
        </w:rPr>
        <w:t>лавинного характеру</w:t>
      </w:r>
      <w:r w:rsidR="00B35F02" w:rsidRPr="002F128B">
        <w:rPr>
          <w:sz w:val="28"/>
          <w:szCs w:val="28"/>
        </w:rPr>
        <w:t>.</w:t>
      </w:r>
    </w:p>
    <w:p w14:paraId="109C5E62" w14:textId="77777777" w:rsidR="002E538D" w:rsidRPr="002F128B" w:rsidRDefault="002E538D" w:rsidP="00B35F02">
      <w:pPr>
        <w:spacing w:line="360" w:lineRule="auto"/>
        <w:ind w:firstLine="708"/>
        <w:jc w:val="both"/>
        <w:rPr>
          <w:sz w:val="28"/>
          <w:szCs w:val="28"/>
          <w:lang w:val="uk-UA"/>
        </w:rPr>
      </w:pPr>
      <w:r w:rsidRPr="002F128B">
        <w:rPr>
          <w:sz w:val="28"/>
          <w:szCs w:val="28"/>
          <w:lang w:val="uk-UA"/>
        </w:rPr>
        <w:t>Окремі відтворювальні пробо</w:t>
      </w:r>
      <w:r w:rsidR="00E90C9A">
        <w:rPr>
          <w:sz w:val="28"/>
          <w:szCs w:val="28"/>
          <w:lang w:val="uk-UA"/>
        </w:rPr>
        <w:t>ї (410 ÷ 530 К</w:t>
      </w:r>
      <w:r w:rsidR="008D4FA4" w:rsidRPr="002F128B">
        <w:rPr>
          <w:sz w:val="28"/>
          <w:szCs w:val="28"/>
          <w:lang w:val="uk-UA"/>
        </w:rPr>
        <w:t>) очевидно пов’язані</w:t>
      </w:r>
      <w:r w:rsidRPr="002F128B">
        <w:rPr>
          <w:sz w:val="28"/>
          <w:szCs w:val="28"/>
          <w:lang w:val="uk-UA"/>
        </w:rPr>
        <w:t xml:space="preserve"> з формуванням великомасштабних </w:t>
      </w:r>
      <w:proofErr w:type="spellStart"/>
      <w:r w:rsidRPr="002F128B">
        <w:rPr>
          <w:sz w:val="28"/>
          <w:szCs w:val="28"/>
          <w:lang w:val="uk-UA"/>
        </w:rPr>
        <w:t>мік</w:t>
      </w:r>
      <w:r w:rsidR="008D4FA4" w:rsidRPr="002F128B">
        <w:rPr>
          <w:sz w:val="28"/>
          <w:szCs w:val="28"/>
          <w:lang w:val="uk-UA"/>
        </w:rPr>
        <w:t>роплазм</w:t>
      </w:r>
      <w:proofErr w:type="spellEnd"/>
      <w:r w:rsidRPr="002F128B">
        <w:rPr>
          <w:sz w:val="28"/>
          <w:szCs w:val="28"/>
          <w:lang w:val="uk-UA"/>
        </w:rPr>
        <w:t>.</w:t>
      </w:r>
    </w:p>
    <w:p w14:paraId="59DD9AD6" w14:textId="77777777" w:rsidR="002E538D" w:rsidRPr="002F128B" w:rsidRDefault="00986C0B" w:rsidP="000E4B35">
      <w:pPr>
        <w:spacing w:line="360" w:lineRule="auto"/>
        <w:jc w:val="center"/>
        <w:rPr>
          <w:sz w:val="28"/>
          <w:szCs w:val="28"/>
          <w:lang w:val="uk-UA"/>
        </w:rPr>
      </w:pPr>
      <w:r w:rsidRPr="002F128B">
        <w:rPr>
          <w:noProof/>
          <w:sz w:val="28"/>
          <w:szCs w:val="28"/>
          <w:lang w:val="uk-UA" w:eastAsia="uk-UA"/>
        </w:rPr>
        <w:drawing>
          <wp:inline distT="0" distB="0" distL="0" distR="0" wp14:anchorId="10F3F428" wp14:editId="62F79C52">
            <wp:extent cx="4419600" cy="4442820"/>
            <wp:effectExtent l="0" t="0" r="0" b="0"/>
            <wp:docPr id="15" name="Рисунок 15" descr="р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6389" cy="4459697"/>
                    </a:xfrm>
                    <a:prstGeom prst="rect">
                      <a:avLst/>
                    </a:prstGeom>
                    <a:noFill/>
                    <a:ln>
                      <a:noFill/>
                    </a:ln>
                  </pic:spPr>
                </pic:pic>
              </a:graphicData>
            </a:graphic>
          </wp:inline>
        </w:drawing>
      </w:r>
    </w:p>
    <w:p w14:paraId="2589D74A" w14:textId="4D24F5A5" w:rsidR="007E614E" w:rsidRPr="002F128B" w:rsidRDefault="00834780" w:rsidP="000E4B35">
      <w:pPr>
        <w:spacing w:line="360" w:lineRule="auto"/>
        <w:jc w:val="both"/>
        <w:rPr>
          <w:sz w:val="28"/>
          <w:szCs w:val="28"/>
          <w:lang w:val="uk-UA"/>
        </w:rPr>
      </w:pPr>
      <w:r w:rsidRPr="002F128B">
        <w:rPr>
          <w:sz w:val="28"/>
          <w:szCs w:val="28"/>
          <w:highlight w:val="yellow"/>
          <w:lang w:val="uk-UA"/>
        </w:rPr>
        <w:t>Рис. 1.</w:t>
      </w:r>
      <w:r w:rsidR="007E250A" w:rsidRPr="002F128B">
        <w:rPr>
          <w:sz w:val="28"/>
          <w:szCs w:val="28"/>
          <w:highlight w:val="yellow"/>
          <w:lang w:val="uk-UA"/>
        </w:rPr>
        <w:t>7</w:t>
      </w:r>
      <w:r w:rsidRPr="002F128B">
        <w:rPr>
          <w:sz w:val="28"/>
          <w:szCs w:val="28"/>
          <w:highlight w:val="yellow"/>
          <w:lang w:val="uk-UA"/>
        </w:rPr>
        <w:t>.</w:t>
      </w:r>
      <w:r w:rsidR="002E538D" w:rsidRPr="002F128B">
        <w:rPr>
          <w:sz w:val="28"/>
          <w:szCs w:val="28"/>
          <w:lang w:val="uk-UA"/>
        </w:rPr>
        <w:t xml:space="preserve"> </w:t>
      </w:r>
      <w:r w:rsidR="007E614E" w:rsidRPr="002F128B">
        <w:rPr>
          <w:sz w:val="28"/>
          <w:szCs w:val="28"/>
          <w:lang w:val="uk-UA"/>
        </w:rPr>
        <w:t xml:space="preserve">Зворотні гілки </w:t>
      </w:r>
      <w:proofErr w:type="spellStart"/>
      <w:r w:rsidR="007E614E" w:rsidRPr="002F128B">
        <w:rPr>
          <w:sz w:val="28"/>
          <w:szCs w:val="28"/>
          <w:lang w:val="uk-UA"/>
        </w:rPr>
        <w:t>ВАХ</w:t>
      </w:r>
      <w:proofErr w:type="spellEnd"/>
      <w:r w:rsidR="007E614E" w:rsidRPr="002F128B">
        <w:rPr>
          <w:sz w:val="28"/>
          <w:szCs w:val="28"/>
          <w:lang w:val="uk-UA"/>
        </w:rPr>
        <w:t xml:space="preserve"> вихідного та опроміненого електронами </w:t>
      </w:r>
      <w:r w:rsidR="007E614E" w:rsidRPr="00E90C9A">
        <w:rPr>
          <w:i/>
          <w:sz w:val="28"/>
          <w:szCs w:val="28"/>
          <w:lang w:val="uk-UA"/>
        </w:rPr>
        <w:t>Е</w:t>
      </w:r>
      <w:r w:rsidR="007E614E" w:rsidRPr="002F128B">
        <w:rPr>
          <w:sz w:val="28"/>
          <w:szCs w:val="28"/>
          <w:lang w:val="uk-UA"/>
        </w:rPr>
        <w:t xml:space="preserve"> = 2</w:t>
      </w:r>
      <w:r w:rsidR="00E90C9A">
        <w:rPr>
          <w:sz w:val="28"/>
          <w:szCs w:val="28"/>
          <w:lang w:val="uk-UA"/>
        </w:rPr>
        <w:t xml:space="preserve"> </w:t>
      </w:r>
      <w:proofErr w:type="spellStart"/>
      <w:r w:rsidR="000E4B35">
        <w:rPr>
          <w:sz w:val="28"/>
          <w:szCs w:val="28"/>
          <w:lang w:val="uk-UA"/>
        </w:rPr>
        <w:t>МеВ</w:t>
      </w:r>
      <w:proofErr w:type="spellEnd"/>
      <w:r w:rsidR="000E4B35">
        <w:rPr>
          <w:sz w:val="28"/>
          <w:szCs w:val="28"/>
          <w:lang w:val="uk-UA"/>
        </w:rPr>
        <w:t xml:space="preserve">,    </w:t>
      </w:r>
      <w:r w:rsidR="007E614E" w:rsidRPr="002F128B">
        <w:rPr>
          <w:sz w:val="28"/>
          <w:szCs w:val="28"/>
          <w:lang w:val="uk-UA"/>
        </w:rPr>
        <w:t>Ф = 8·10</w:t>
      </w:r>
      <w:r w:rsidR="007E614E" w:rsidRPr="002F128B">
        <w:rPr>
          <w:sz w:val="28"/>
          <w:szCs w:val="28"/>
          <w:vertAlign w:val="superscript"/>
          <w:lang w:val="uk-UA"/>
        </w:rPr>
        <w:t>14</w:t>
      </w:r>
      <w:r w:rsidR="007E614E" w:rsidRPr="002F128B">
        <w:rPr>
          <w:sz w:val="28"/>
          <w:szCs w:val="28"/>
          <w:lang w:val="uk-UA"/>
        </w:rPr>
        <w:t>см</w:t>
      </w:r>
      <w:r w:rsidR="007E614E" w:rsidRPr="002F128B">
        <w:rPr>
          <w:sz w:val="28"/>
          <w:szCs w:val="28"/>
          <w:vertAlign w:val="superscript"/>
          <w:lang w:val="uk-UA"/>
        </w:rPr>
        <w:t>-2</w:t>
      </w:r>
      <w:r w:rsidR="007E614E" w:rsidRPr="002F128B">
        <w:rPr>
          <w:sz w:val="28"/>
          <w:szCs w:val="28"/>
          <w:lang w:val="uk-UA"/>
        </w:rPr>
        <w:t xml:space="preserve"> червоного </w:t>
      </w:r>
      <w:proofErr w:type="spellStart"/>
      <w:r w:rsidR="007E614E" w:rsidRPr="002F128B">
        <w:rPr>
          <w:sz w:val="28"/>
          <w:szCs w:val="28"/>
          <w:lang w:val="uk-UA"/>
        </w:rPr>
        <w:t>GaP</w:t>
      </w:r>
      <w:proofErr w:type="spellEnd"/>
      <w:r w:rsidR="007E614E" w:rsidRPr="002F128B">
        <w:rPr>
          <w:sz w:val="28"/>
          <w:szCs w:val="28"/>
          <w:lang w:val="uk-UA"/>
        </w:rPr>
        <w:t xml:space="preserve"> діода, отримані за кімнатної та азотної температур. На вставці показано температурну залежність </w:t>
      </w:r>
      <w:proofErr w:type="spellStart"/>
      <w:r w:rsidR="007E614E" w:rsidRPr="002F128B">
        <w:rPr>
          <w:sz w:val="28"/>
          <w:szCs w:val="28"/>
          <w:lang w:val="uk-UA"/>
        </w:rPr>
        <w:t>зворотнього</w:t>
      </w:r>
      <w:proofErr w:type="spellEnd"/>
      <w:r w:rsidR="007E614E" w:rsidRPr="002F128B">
        <w:rPr>
          <w:sz w:val="28"/>
          <w:szCs w:val="28"/>
          <w:lang w:val="uk-UA"/>
        </w:rPr>
        <w:t xml:space="preserve"> струму у зоні лавинного пробою</w:t>
      </w:r>
      <w:r w:rsidR="000E4B35">
        <w:rPr>
          <w:sz w:val="28"/>
          <w:szCs w:val="28"/>
          <w:lang w:val="uk-UA"/>
        </w:rPr>
        <w:t>.</w:t>
      </w:r>
    </w:p>
    <w:p w14:paraId="38E7E4D9" w14:textId="77777777" w:rsidR="003B2424" w:rsidRDefault="003B2424" w:rsidP="00A75FEA">
      <w:pPr>
        <w:spacing w:line="360" w:lineRule="auto"/>
        <w:ind w:left="9" w:firstLine="699"/>
        <w:jc w:val="both"/>
        <w:rPr>
          <w:sz w:val="28"/>
          <w:szCs w:val="28"/>
          <w:lang w:val="uk-UA"/>
        </w:rPr>
      </w:pPr>
    </w:p>
    <w:p w14:paraId="23BAC90C" w14:textId="457BC957" w:rsidR="002E538D" w:rsidRPr="002F128B" w:rsidRDefault="002E538D" w:rsidP="00A75FEA">
      <w:pPr>
        <w:spacing w:line="360" w:lineRule="auto"/>
        <w:ind w:left="9" w:firstLine="699"/>
        <w:jc w:val="both"/>
        <w:rPr>
          <w:sz w:val="28"/>
          <w:szCs w:val="28"/>
          <w:lang w:val="uk-UA"/>
        </w:rPr>
      </w:pPr>
      <w:r w:rsidRPr="002F128B">
        <w:rPr>
          <w:sz w:val="28"/>
          <w:szCs w:val="28"/>
          <w:lang w:val="uk-UA"/>
        </w:rPr>
        <w:t xml:space="preserve">Червоним діодам, як вихідним, так і опроміненим, властива температурна деградація, їхня пробійна напруга </w:t>
      </w:r>
      <w:proofErr w:type="spellStart"/>
      <w:r w:rsidRPr="002F128B">
        <w:rPr>
          <w:sz w:val="28"/>
          <w:szCs w:val="28"/>
          <w:lang w:val="uk-UA"/>
        </w:rPr>
        <w:t>U</w:t>
      </w:r>
      <w:r w:rsidRPr="002F128B">
        <w:rPr>
          <w:sz w:val="28"/>
          <w:szCs w:val="28"/>
          <w:vertAlign w:val="subscript"/>
          <w:lang w:val="uk-UA"/>
        </w:rPr>
        <w:t>пр</w:t>
      </w:r>
      <w:proofErr w:type="spellEnd"/>
      <w:r w:rsidRPr="002F128B">
        <w:rPr>
          <w:sz w:val="28"/>
          <w:szCs w:val="28"/>
          <w:lang w:val="uk-UA"/>
        </w:rPr>
        <w:t xml:space="preserve"> різко зменшується після </w:t>
      </w:r>
      <w:proofErr w:type="spellStart"/>
      <w:r w:rsidRPr="002F128B">
        <w:rPr>
          <w:sz w:val="28"/>
          <w:szCs w:val="28"/>
          <w:lang w:val="uk-UA"/>
        </w:rPr>
        <w:t>Т</w:t>
      </w:r>
      <w:r w:rsidRPr="002F128B">
        <w:rPr>
          <w:sz w:val="28"/>
          <w:szCs w:val="28"/>
          <w:vertAlign w:val="subscript"/>
          <w:lang w:val="uk-UA"/>
        </w:rPr>
        <w:t>відп</w:t>
      </w:r>
      <w:proofErr w:type="spellEnd"/>
      <w:r w:rsidR="00E90C9A">
        <w:rPr>
          <w:sz w:val="28"/>
          <w:szCs w:val="28"/>
          <w:vertAlign w:val="subscript"/>
          <w:lang w:val="uk-UA"/>
        </w:rPr>
        <w:t xml:space="preserve"> </w:t>
      </w:r>
      <w:r w:rsidRPr="002F128B">
        <w:rPr>
          <w:sz w:val="28"/>
          <w:szCs w:val="28"/>
          <w:lang w:val="uk-UA"/>
        </w:rPr>
        <w:t>=</w:t>
      </w:r>
      <w:r w:rsidR="00E90C9A">
        <w:rPr>
          <w:sz w:val="28"/>
          <w:szCs w:val="28"/>
          <w:lang w:val="uk-UA"/>
        </w:rPr>
        <w:t xml:space="preserve"> </w:t>
      </w:r>
      <w:r w:rsidRPr="002F128B">
        <w:rPr>
          <w:sz w:val="28"/>
          <w:szCs w:val="28"/>
          <w:lang w:val="uk-UA"/>
        </w:rPr>
        <w:t>250</w:t>
      </w:r>
      <w:r w:rsidR="00E90C9A">
        <w:rPr>
          <w:sz w:val="28"/>
          <w:szCs w:val="28"/>
          <w:lang w:val="uk-UA"/>
        </w:rPr>
        <w:t xml:space="preserve"> </w:t>
      </w:r>
      <w:r w:rsidRPr="002F128B">
        <w:rPr>
          <w:sz w:val="28"/>
          <w:szCs w:val="28"/>
          <w:lang w:val="uk-UA"/>
        </w:rPr>
        <w:t>°С. Дослідження електропровідності монокристалів p-</w:t>
      </w:r>
      <w:proofErr w:type="spellStart"/>
      <w:r w:rsidRPr="002F128B">
        <w:rPr>
          <w:sz w:val="28"/>
          <w:szCs w:val="28"/>
          <w:lang w:val="uk-UA"/>
        </w:rPr>
        <w:t>GaP</w:t>
      </w:r>
      <w:proofErr w:type="spellEnd"/>
      <w:r w:rsidRPr="002F128B">
        <w:rPr>
          <w:sz w:val="28"/>
          <w:szCs w:val="28"/>
          <w:lang w:val="uk-UA"/>
        </w:rPr>
        <w:t xml:space="preserve"> показали, що за падіння </w:t>
      </w:r>
      <w:proofErr w:type="spellStart"/>
      <w:r w:rsidRPr="002F128B">
        <w:rPr>
          <w:sz w:val="28"/>
          <w:szCs w:val="28"/>
          <w:lang w:val="uk-UA"/>
        </w:rPr>
        <w:t>U</w:t>
      </w:r>
      <w:r w:rsidRPr="002F128B">
        <w:rPr>
          <w:sz w:val="28"/>
          <w:szCs w:val="28"/>
          <w:vertAlign w:val="subscript"/>
          <w:lang w:val="uk-UA"/>
        </w:rPr>
        <w:t>пр</w:t>
      </w:r>
      <w:proofErr w:type="spellEnd"/>
      <w:r w:rsidRPr="002F128B">
        <w:rPr>
          <w:sz w:val="28"/>
          <w:szCs w:val="28"/>
          <w:lang w:val="uk-UA"/>
        </w:rPr>
        <w:t xml:space="preserve"> діодів несе відповідальність р-область зразка.</w:t>
      </w:r>
    </w:p>
    <w:p w14:paraId="4FBFA67A"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У роботі [</w:t>
      </w:r>
      <w:r w:rsidR="0005361E" w:rsidRPr="002F128B">
        <w:rPr>
          <w:sz w:val="28"/>
          <w:szCs w:val="28"/>
          <w:highlight w:val="green"/>
          <w:lang w:val="uk-UA"/>
        </w:rPr>
        <w:t>29</w:t>
      </w:r>
      <w:r w:rsidRPr="002F128B">
        <w:rPr>
          <w:sz w:val="28"/>
          <w:szCs w:val="28"/>
          <w:lang w:val="uk-UA"/>
        </w:rPr>
        <w:t xml:space="preserve">] досліджувався вплив нейтронного опромінення  на червону і зелену смуги електролюмінесценції (ЕЛ) </w:t>
      </w:r>
      <w:proofErr w:type="spellStart"/>
      <w:r w:rsidRPr="002F128B">
        <w:rPr>
          <w:sz w:val="28"/>
          <w:szCs w:val="28"/>
          <w:lang w:val="uk-UA"/>
        </w:rPr>
        <w:t>фосфідогалієвих</w:t>
      </w:r>
      <w:proofErr w:type="spellEnd"/>
      <w:r w:rsidRPr="002F128B">
        <w:rPr>
          <w:sz w:val="28"/>
          <w:szCs w:val="28"/>
          <w:lang w:val="uk-UA"/>
        </w:rPr>
        <w:t xml:space="preserve"> світлодіодів, отриманих дифузією цинку</w:t>
      </w:r>
      <w:r w:rsidR="005E0C32" w:rsidRPr="002F128B">
        <w:rPr>
          <w:sz w:val="28"/>
          <w:szCs w:val="28"/>
          <w:lang w:val="uk-UA"/>
        </w:rPr>
        <w:t xml:space="preserve"> у</w:t>
      </w:r>
      <w:r w:rsidRPr="002F128B">
        <w:rPr>
          <w:sz w:val="28"/>
          <w:szCs w:val="28"/>
          <w:lang w:val="uk-UA"/>
        </w:rPr>
        <w:t xml:space="preserve"> кристали, леговані телуром. Сила світла в зеленій смузі описувалася виразом </w:t>
      </w:r>
      <w:r w:rsidRPr="00BA31D5">
        <w:rPr>
          <w:i/>
          <w:sz w:val="28"/>
          <w:szCs w:val="28"/>
          <w:lang w:val="uk-UA"/>
        </w:rPr>
        <w:t>I</w:t>
      </w:r>
      <w:r w:rsidRPr="00BA31D5">
        <w:rPr>
          <w:i/>
          <w:sz w:val="28"/>
          <w:szCs w:val="28"/>
          <w:vertAlign w:val="subscript"/>
          <w:lang w:val="uk-UA"/>
        </w:rPr>
        <w:t>V</w:t>
      </w:r>
      <w:r w:rsidRPr="002F128B">
        <w:rPr>
          <w:sz w:val="28"/>
          <w:szCs w:val="28"/>
          <w:vertAlign w:val="subscript"/>
          <w:lang w:val="uk-UA"/>
        </w:rPr>
        <w:t xml:space="preserve"> </w:t>
      </w:r>
      <w:r w:rsidR="005E0C32" w:rsidRPr="002F128B">
        <w:rPr>
          <w:sz w:val="28"/>
          <w:szCs w:val="28"/>
          <w:lang w:val="uk-UA"/>
        </w:rPr>
        <w:t xml:space="preserve">~ </w:t>
      </w:r>
      <w:proofErr w:type="spellStart"/>
      <w:r w:rsidR="005E0C32" w:rsidRPr="002F128B">
        <w:rPr>
          <w:sz w:val="28"/>
          <w:szCs w:val="28"/>
          <w:lang w:val="uk-UA"/>
        </w:rPr>
        <w:t>exp</w:t>
      </w:r>
      <w:proofErr w:type="spellEnd"/>
      <w:r w:rsidR="005E0C32" w:rsidRPr="002F128B">
        <w:rPr>
          <w:sz w:val="28"/>
          <w:szCs w:val="28"/>
          <w:lang w:val="uk-UA"/>
        </w:rPr>
        <w:t>(</w:t>
      </w:r>
      <w:proofErr w:type="spellStart"/>
      <w:r w:rsidR="005E0C32" w:rsidRPr="002F128B">
        <w:rPr>
          <w:sz w:val="28"/>
          <w:szCs w:val="28"/>
          <w:lang w:val="uk-UA"/>
        </w:rPr>
        <w:t>eU</w:t>
      </w:r>
      <w:proofErr w:type="spellEnd"/>
      <w:r w:rsidR="005E0C32" w:rsidRPr="002F128B">
        <w:rPr>
          <w:sz w:val="28"/>
          <w:szCs w:val="28"/>
          <w:lang w:val="uk-UA"/>
        </w:rPr>
        <w:t>/</w:t>
      </w:r>
      <w:proofErr w:type="spellStart"/>
      <w:r w:rsidR="005E0C32" w:rsidRPr="002F128B">
        <w:rPr>
          <w:sz w:val="28"/>
          <w:szCs w:val="28"/>
          <w:lang w:val="uk-UA"/>
        </w:rPr>
        <w:t>kT</w:t>
      </w:r>
      <w:proofErr w:type="spellEnd"/>
      <w:r w:rsidR="005E0C32" w:rsidRPr="002F128B">
        <w:rPr>
          <w:sz w:val="28"/>
          <w:szCs w:val="28"/>
          <w:lang w:val="uk-UA"/>
        </w:rPr>
        <w:t>). Вона</w:t>
      </w:r>
      <w:r w:rsidRPr="002F128B">
        <w:rPr>
          <w:sz w:val="28"/>
          <w:szCs w:val="28"/>
          <w:lang w:val="uk-UA"/>
        </w:rPr>
        <w:t xml:space="preserve"> істотно знижувалася при опроміненні. Водночас сила світла </w:t>
      </w:r>
      <w:r w:rsidR="005E0C32" w:rsidRPr="002F128B">
        <w:rPr>
          <w:sz w:val="28"/>
          <w:szCs w:val="28"/>
          <w:lang w:val="uk-UA"/>
        </w:rPr>
        <w:t>червоної смуги при напрузі меншій</w:t>
      </w:r>
      <w:r w:rsidR="00AE1300" w:rsidRPr="002F128B">
        <w:rPr>
          <w:sz w:val="28"/>
          <w:szCs w:val="28"/>
          <w:lang w:val="uk-UA"/>
        </w:rPr>
        <w:t xml:space="preserve"> 1,75 В, змінювалася згідно</w:t>
      </w:r>
      <w:r w:rsidRPr="002F128B">
        <w:rPr>
          <w:sz w:val="28"/>
          <w:szCs w:val="28"/>
          <w:lang w:val="uk-UA"/>
        </w:rPr>
        <w:t xml:space="preserve"> </w:t>
      </w:r>
      <w:r w:rsidRPr="00BA31D5">
        <w:rPr>
          <w:i/>
          <w:sz w:val="28"/>
          <w:szCs w:val="28"/>
          <w:lang w:val="uk-UA"/>
        </w:rPr>
        <w:t>I</w:t>
      </w:r>
      <w:r w:rsidRPr="00BA31D5">
        <w:rPr>
          <w:i/>
          <w:sz w:val="28"/>
          <w:szCs w:val="28"/>
          <w:vertAlign w:val="subscript"/>
          <w:lang w:val="uk-UA"/>
        </w:rPr>
        <w:t>V</w:t>
      </w:r>
      <w:r w:rsidRPr="002F128B">
        <w:rPr>
          <w:sz w:val="28"/>
          <w:szCs w:val="28"/>
          <w:vertAlign w:val="subscript"/>
          <w:lang w:val="uk-UA"/>
        </w:rPr>
        <w:t xml:space="preserve"> </w:t>
      </w:r>
      <w:r w:rsidRPr="002F128B">
        <w:rPr>
          <w:sz w:val="28"/>
          <w:szCs w:val="28"/>
          <w:lang w:val="uk-UA"/>
        </w:rPr>
        <w:t xml:space="preserve">~ </w:t>
      </w:r>
      <w:proofErr w:type="spellStart"/>
      <w:r w:rsidRPr="002F128B">
        <w:rPr>
          <w:sz w:val="28"/>
          <w:szCs w:val="28"/>
          <w:lang w:val="uk-UA"/>
        </w:rPr>
        <w:t>exp</w:t>
      </w:r>
      <w:proofErr w:type="spellEnd"/>
      <w:r w:rsidRPr="002F128B">
        <w:rPr>
          <w:sz w:val="28"/>
          <w:szCs w:val="28"/>
          <w:lang w:val="uk-UA"/>
        </w:rPr>
        <w:t>(</w:t>
      </w:r>
      <w:proofErr w:type="spellStart"/>
      <w:r w:rsidRPr="002F128B">
        <w:rPr>
          <w:sz w:val="28"/>
          <w:szCs w:val="28"/>
          <w:lang w:val="uk-UA"/>
        </w:rPr>
        <w:t>eU</w:t>
      </w:r>
      <w:proofErr w:type="spellEnd"/>
      <w:r w:rsidRPr="002F128B">
        <w:rPr>
          <w:sz w:val="28"/>
          <w:szCs w:val="28"/>
          <w:lang w:val="uk-UA"/>
        </w:rPr>
        <w:t>/2kT). З погляду авторів</w:t>
      </w:r>
      <w:r w:rsidR="005E0C32" w:rsidRPr="002F128B">
        <w:rPr>
          <w:sz w:val="28"/>
          <w:szCs w:val="28"/>
          <w:lang w:val="uk-UA"/>
        </w:rPr>
        <w:t xml:space="preserve"> у другому випадку</w:t>
      </w:r>
      <w:r w:rsidRPr="002F128B">
        <w:rPr>
          <w:sz w:val="28"/>
          <w:szCs w:val="28"/>
          <w:lang w:val="uk-UA"/>
        </w:rPr>
        <w:t xml:space="preserve"> переважала випромінювальна </w:t>
      </w:r>
      <w:r w:rsidR="005E0C32" w:rsidRPr="002F128B">
        <w:rPr>
          <w:sz w:val="28"/>
          <w:szCs w:val="28"/>
          <w:lang w:val="uk-UA"/>
        </w:rPr>
        <w:t>рекомбінація в</w:t>
      </w:r>
      <w:r w:rsidRPr="002F128B">
        <w:rPr>
          <w:sz w:val="28"/>
          <w:szCs w:val="28"/>
          <w:lang w:val="uk-UA"/>
        </w:rPr>
        <w:t xml:space="preserve"> області просторового заряду. При вищій напрузі сила сві</w:t>
      </w:r>
      <w:r w:rsidR="00AE1300" w:rsidRPr="002F128B">
        <w:rPr>
          <w:sz w:val="28"/>
          <w:szCs w:val="28"/>
          <w:lang w:val="uk-UA"/>
        </w:rPr>
        <w:t>тла знижувалася при опроміненні</w:t>
      </w:r>
      <w:r w:rsidR="00BA31D5">
        <w:rPr>
          <w:sz w:val="28"/>
          <w:szCs w:val="28"/>
          <w:lang w:val="uk-UA"/>
        </w:rPr>
        <w:t>,</w:t>
      </w:r>
      <w:r w:rsidRPr="002F128B">
        <w:rPr>
          <w:sz w:val="28"/>
          <w:szCs w:val="28"/>
          <w:lang w:val="uk-UA"/>
        </w:rPr>
        <w:t xml:space="preserve"> внаслідок </w:t>
      </w:r>
      <w:r w:rsidR="00356FB6" w:rsidRPr="002F128B">
        <w:rPr>
          <w:sz w:val="28"/>
          <w:szCs w:val="28"/>
          <w:lang w:val="uk-UA"/>
        </w:rPr>
        <w:t xml:space="preserve">впливу </w:t>
      </w:r>
      <w:r w:rsidRPr="002F128B">
        <w:rPr>
          <w:sz w:val="28"/>
          <w:szCs w:val="28"/>
          <w:lang w:val="uk-UA"/>
        </w:rPr>
        <w:t>переважаючої дифузійної компоненти.</w:t>
      </w:r>
      <w:r w:rsidR="00C61DE2" w:rsidRPr="002F128B">
        <w:rPr>
          <w:sz w:val="28"/>
          <w:szCs w:val="28"/>
          <w:lang w:val="uk-UA"/>
        </w:rPr>
        <w:t xml:space="preserve"> </w:t>
      </w:r>
    </w:p>
    <w:p w14:paraId="06627D5A" w14:textId="77777777" w:rsidR="00C61DE2" w:rsidRPr="002F128B" w:rsidRDefault="00C61DE2" w:rsidP="00F9271C">
      <w:pPr>
        <w:spacing w:line="360" w:lineRule="auto"/>
        <w:ind w:firstLine="708"/>
        <w:jc w:val="both"/>
        <w:rPr>
          <w:sz w:val="28"/>
          <w:szCs w:val="28"/>
          <w:lang w:val="uk-UA"/>
        </w:rPr>
      </w:pPr>
      <w:r w:rsidRPr="002F128B">
        <w:rPr>
          <w:sz w:val="28"/>
          <w:szCs w:val="28"/>
          <w:lang w:val="uk-UA"/>
        </w:rPr>
        <w:t>При електро</w:t>
      </w:r>
      <w:r w:rsidR="00AE1300" w:rsidRPr="002F128B">
        <w:rPr>
          <w:sz w:val="28"/>
          <w:szCs w:val="28"/>
          <w:lang w:val="uk-UA"/>
        </w:rPr>
        <w:t>нному опроміненні</w:t>
      </w:r>
      <w:r w:rsidR="00356FB6" w:rsidRPr="002F128B">
        <w:rPr>
          <w:sz w:val="28"/>
          <w:szCs w:val="28"/>
          <w:lang w:val="uk-UA"/>
        </w:rPr>
        <w:t xml:space="preserve"> </w:t>
      </w:r>
      <w:proofErr w:type="spellStart"/>
      <w:r w:rsidR="00356FB6" w:rsidRPr="002F128B">
        <w:rPr>
          <w:sz w:val="28"/>
          <w:szCs w:val="28"/>
          <w:lang w:val="uk-UA"/>
        </w:rPr>
        <w:t>епітаксійних</w:t>
      </w:r>
      <w:proofErr w:type="spellEnd"/>
      <w:r w:rsidR="00356FB6" w:rsidRPr="002F128B">
        <w:rPr>
          <w:sz w:val="28"/>
          <w:szCs w:val="28"/>
          <w:lang w:val="uk-UA"/>
        </w:rPr>
        <w:t xml:space="preserve"> шарів</w:t>
      </w:r>
      <w:r w:rsidRPr="002F128B">
        <w:rPr>
          <w:sz w:val="28"/>
          <w:szCs w:val="28"/>
          <w:lang w:val="uk-UA"/>
        </w:rPr>
        <w:t xml:space="preserve"> фосфіду галію </w:t>
      </w:r>
      <w:r w:rsidRPr="002F128B">
        <w:rPr>
          <w:sz w:val="28"/>
          <w:szCs w:val="28"/>
          <w:highlight w:val="green"/>
          <w:lang w:val="uk-UA"/>
        </w:rPr>
        <w:t>[29]</w:t>
      </w:r>
      <w:r w:rsidRPr="002F128B">
        <w:rPr>
          <w:sz w:val="28"/>
          <w:szCs w:val="28"/>
          <w:lang w:val="uk-UA"/>
        </w:rPr>
        <w:t xml:space="preserve"> встановлено, що при енергії електронів </w:t>
      </w:r>
      <w:proofErr w:type="spellStart"/>
      <w:r w:rsidRPr="00BA31D5">
        <w:rPr>
          <w:i/>
          <w:sz w:val="28"/>
          <w:szCs w:val="28"/>
          <w:lang w:val="uk-UA"/>
        </w:rPr>
        <w:t>E</w:t>
      </w:r>
      <w:r w:rsidRPr="00BA31D5">
        <w:rPr>
          <w:i/>
          <w:sz w:val="28"/>
          <w:szCs w:val="28"/>
          <w:vertAlign w:val="subscript"/>
          <w:lang w:val="uk-UA"/>
        </w:rPr>
        <w:t>e</w:t>
      </w:r>
      <w:proofErr w:type="spellEnd"/>
      <w:r w:rsidR="00BA31D5">
        <w:rPr>
          <w:sz w:val="28"/>
          <w:szCs w:val="28"/>
          <w:vertAlign w:val="subscript"/>
          <w:lang w:val="uk-UA"/>
        </w:rPr>
        <w:t xml:space="preserve"> </w:t>
      </w:r>
      <w:r w:rsidRPr="002F128B">
        <w:rPr>
          <w:sz w:val="28"/>
          <w:szCs w:val="28"/>
          <w:lang w:val="uk-UA"/>
        </w:rPr>
        <w:t xml:space="preserve"> =</w:t>
      </w:r>
      <w:r w:rsidR="00BA31D5">
        <w:rPr>
          <w:sz w:val="28"/>
          <w:szCs w:val="28"/>
          <w:lang w:val="uk-UA"/>
        </w:rPr>
        <w:t xml:space="preserve"> </w:t>
      </w:r>
      <w:r w:rsidRPr="002F128B">
        <w:rPr>
          <w:sz w:val="28"/>
          <w:szCs w:val="28"/>
          <w:lang w:val="uk-UA"/>
        </w:rPr>
        <w:t xml:space="preserve"> 4 </w:t>
      </w:r>
      <w:proofErr w:type="spellStart"/>
      <w:r w:rsidRPr="002F128B">
        <w:rPr>
          <w:sz w:val="28"/>
          <w:szCs w:val="28"/>
          <w:lang w:val="uk-UA"/>
        </w:rPr>
        <w:t>МеВ</w:t>
      </w:r>
      <w:proofErr w:type="spellEnd"/>
      <w:r w:rsidRPr="002F128B">
        <w:rPr>
          <w:sz w:val="28"/>
          <w:szCs w:val="28"/>
          <w:lang w:val="uk-UA"/>
        </w:rPr>
        <w:t xml:space="preserve"> швидкість вида</w:t>
      </w:r>
      <w:r w:rsidR="00BA31D5">
        <w:rPr>
          <w:sz w:val="28"/>
          <w:szCs w:val="28"/>
          <w:lang w:val="uk-UA"/>
        </w:rPr>
        <w:t xml:space="preserve">лення носіїв заряду становить 2 </w:t>
      </w:r>
      <w:r w:rsidRPr="002F128B">
        <w:rPr>
          <w:sz w:val="28"/>
          <w:szCs w:val="28"/>
          <w:lang w:val="uk-UA"/>
        </w:rPr>
        <w:t>–</w:t>
      </w:r>
      <w:r w:rsidR="00BA31D5">
        <w:rPr>
          <w:sz w:val="28"/>
          <w:szCs w:val="28"/>
          <w:lang w:val="uk-UA"/>
        </w:rPr>
        <w:t xml:space="preserve"> </w:t>
      </w:r>
      <w:r w:rsidRPr="002F128B">
        <w:rPr>
          <w:sz w:val="28"/>
          <w:szCs w:val="28"/>
          <w:lang w:val="uk-UA"/>
        </w:rPr>
        <w:t>5</w:t>
      </w:r>
      <w:r w:rsidR="00BA31D5">
        <w:rPr>
          <w:sz w:val="28"/>
          <w:szCs w:val="28"/>
          <w:lang w:val="uk-UA"/>
        </w:rPr>
        <w:t xml:space="preserve"> </w:t>
      </w:r>
      <w:r w:rsidRPr="002F128B">
        <w:rPr>
          <w:sz w:val="28"/>
          <w:szCs w:val="28"/>
          <w:lang w:val="uk-UA"/>
        </w:rPr>
        <w:t>см</w:t>
      </w:r>
      <w:r w:rsidRPr="002F128B">
        <w:rPr>
          <w:sz w:val="28"/>
          <w:szCs w:val="28"/>
          <w:vertAlign w:val="superscript"/>
          <w:lang w:val="uk-UA"/>
        </w:rPr>
        <w:t>-1</w:t>
      </w:r>
      <w:r w:rsidRPr="002F128B">
        <w:rPr>
          <w:sz w:val="28"/>
          <w:szCs w:val="28"/>
          <w:lang w:val="uk-UA"/>
        </w:rPr>
        <w:t>. Збіл</w:t>
      </w:r>
      <w:r w:rsidR="00BA31D5">
        <w:rPr>
          <w:sz w:val="28"/>
          <w:szCs w:val="28"/>
          <w:lang w:val="uk-UA"/>
        </w:rPr>
        <w:t xml:space="preserve">ьшення енергії електронів до 50 </w:t>
      </w:r>
      <w:proofErr w:type="spellStart"/>
      <w:r w:rsidRPr="002F128B">
        <w:rPr>
          <w:sz w:val="28"/>
          <w:szCs w:val="28"/>
          <w:lang w:val="uk-UA"/>
        </w:rPr>
        <w:t>МеВ</w:t>
      </w:r>
      <w:proofErr w:type="spellEnd"/>
      <w:r w:rsidRPr="002F128B">
        <w:rPr>
          <w:sz w:val="28"/>
          <w:szCs w:val="28"/>
          <w:lang w:val="uk-UA"/>
        </w:rPr>
        <w:t xml:space="preserve"> супроводжувалося виникненням областей </w:t>
      </w:r>
      <w:proofErr w:type="spellStart"/>
      <w:r w:rsidRPr="002F128B">
        <w:rPr>
          <w:sz w:val="28"/>
          <w:szCs w:val="28"/>
          <w:lang w:val="uk-UA"/>
        </w:rPr>
        <w:t>розупорядкування</w:t>
      </w:r>
      <w:proofErr w:type="spellEnd"/>
      <w:r w:rsidRPr="002F128B">
        <w:rPr>
          <w:sz w:val="28"/>
          <w:szCs w:val="28"/>
          <w:lang w:val="uk-UA"/>
        </w:rPr>
        <w:t xml:space="preserve"> (кластерів). При цьому початкова швидкість </w:t>
      </w:r>
      <w:r w:rsidR="00BA31D5">
        <w:rPr>
          <w:sz w:val="28"/>
          <w:szCs w:val="28"/>
          <w:lang w:val="uk-UA"/>
        </w:rPr>
        <w:t xml:space="preserve">видалення носіїв зростала до 40 </w:t>
      </w:r>
      <w:r w:rsidRPr="002F128B">
        <w:rPr>
          <w:sz w:val="28"/>
          <w:szCs w:val="28"/>
          <w:lang w:val="uk-UA"/>
        </w:rPr>
        <w:t>см</w:t>
      </w:r>
      <w:r w:rsidRPr="002F128B">
        <w:rPr>
          <w:sz w:val="28"/>
          <w:szCs w:val="28"/>
          <w:vertAlign w:val="superscript"/>
          <w:lang w:val="uk-UA"/>
        </w:rPr>
        <w:t>-1</w:t>
      </w:r>
      <w:r w:rsidRPr="002F128B">
        <w:rPr>
          <w:sz w:val="28"/>
          <w:szCs w:val="28"/>
          <w:lang w:val="uk-UA"/>
        </w:rPr>
        <w:t xml:space="preserve">, рухливість різко зменшувалась </w:t>
      </w:r>
      <w:r w:rsidR="00AE1300" w:rsidRPr="002F128B">
        <w:rPr>
          <w:sz w:val="28"/>
          <w:szCs w:val="28"/>
          <w:lang w:val="uk-UA"/>
        </w:rPr>
        <w:t>і</w:t>
      </w:r>
      <w:r w:rsidRPr="002F128B">
        <w:rPr>
          <w:sz w:val="28"/>
          <w:szCs w:val="28"/>
          <w:lang w:val="uk-UA"/>
        </w:rPr>
        <w:t xml:space="preserve">з </w:t>
      </w:r>
      <w:proofErr w:type="spellStart"/>
      <w:r w:rsidRPr="002F128B">
        <w:rPr>
          <w:sz w:val="28"/>
          <w:szCs w:val="28"/>
          <w:lang w:val="uk-UA"/>
        </w:rPr>
        <w:t>флюєнсом</w:t>
      </w:r>
      <w:proofErr w:type="spellEnd"/>
      <w:r w:rsidRPr="002F128B">
        <w:rPr>
          <w:sz w:val="28"/>
          <w:szCs w:val="28"/>
          <w:lang w:val="uk-UA"/>
        </w:rPr>
        <w:t>. Зміну концентрації основних носіїв заряду та питомого опору в кристалах А</w:t>
      </w:r>
      <w:r w:rsidRPr="002F128B">
        <w:rPr>
          <w:sz w:val="28"/>
          <w:szCs w:val="28"/>
          <w:vertAlign w:val="superscript"/>
          <w:lang w:val="en-US"/>
        </w:rPr>
        <w:t>III</w:t>
      </w:r>
      <w:proofErr w:type="spellStart"/>
      <w:r w:rsidRPr="002F128B">
        <w:rPr>
          <w:sz w:val="28"/>
          <w:szCs w:val="28"/>
          <w:lang w:val="uk-UA"/>
        </w:rPr>
        <w:t>В</w:t>
      </w:r>
      <w:r w:rsidRPr="002F128B">
        <w:rPr>
          <w:sz w:val="28"/>
          <w:szCs w:val="28"/>
          <w:vertAlign w:val="superscript"/>
          <w:lang w:val="uk-UA"/>
        </w:rPr>
        <w:t>V</w:t>
      </w:r>
      <w:proofErr w:type="spellEnd"/>
      <w:r w:rsidRPr="002F128B">
        <w:rPr>
          <w:sz w:val="28"/>
          <w:szCs w:val="28"/>
          <w:lang w:val="uk-UA"/>
        </w:rPr>
        <w:t xml:space="preserve"> у результаті нейтронного опромінення можна описати виразом (1.1)</w:t>
      </w:r>
    </w:p>
    <w:p w14:paraId="0B6F8FCF" w14:textId="77777777" w:rsidR="00C61DE2" w:rsidRPr="002F128B" w:rsidRDefault="002F128B" w:rsidP="00A75FEA">
      <w:pPr>
        <w:spacing w:line="360" w:lineRule="auto"/>
        <w:ind w:firstLine="708"/>
        <w:jc w:val="right"/>
        <w:rPr>
          <w:sz w:val="28"/>
          <w:szCs w:val="28"/>
          <w:lang w:val="en-US"/>
        </w:rPr>
      </w:pPr>
      <m:oMath>
        <m:r>
          <m:rPr>
            <m:sty m:val="p"/>
          </m:rPr>
          <w:rPr>
            <w:rFonts w:ascii="Cambria Math" w:hAnsi="Cambria Math"/>
            <w:sz w:val="28"/>
            <w:szCs w:val="28"/>
            <w:lang w:val="uk-UA"/>
          </w:rPr>
          <m:t>n=</m:t>
        </m:r>
        <m:sSub>
          <m:sSubPr>
            <m:ctrlPr>
              <w:rPr>
                <w:rFonts w:ascii="Cambria Math" w:hAnsi="Cambria Math"/>
                <w:sz w:val="28"/>
                <w:szCs w:val="28"/>
                <w:lang w:val="uk-UA"/>
              </w:rPr>
            </m:ctrlPr>
          </m:sSubPr>
          <m:e>
            <m:r>
              <m:rPr>
                <m:sty m:val="p"/>
              </m:rPr>
              <w:rPr>
                <w:rFonts w:ascii="Cambria Math" w:hAnsi="Cambria Math"/>
                <w:sz w:val="28"/>
                <w:szCs w:val="28"/>
                <w:lang w:val="uk-UA"/>
              </w:rPr>
              <m:t>n</m:t>
            </m:r>
          </m:e>
          <m:sub>
            <m:r>
              <m:rPr>
                <m:sty m:val="p"/>
              </m:rPr>
              <w:rPr>
                <w:rFonts w:ascii="Cambria Math" w:hAnsi="Cambria Math"/>
                <w:sz w:val="28"/>
                <w:szCs w:val="28"/>
                <w:lang w:val="uk-UA"/>
              </w:rPr>
              <m:t>0</m:t>
            </m:r>
          </m:sub>
        </m:sSub>
        <m:d>
          <m:dPr>
            <m:ctrlPr>
              <w:rPr>
                <w:rFonts w:ascii="Cambria Math" w:hAnsi="Cambria Math"/>
                <w:sz w:val="28"/>
                <w:szCs w:val="28"/>
                <w:lang w:val="uk-UA"/>
              </w:rPr>
            </m:ctrlPr>
          </m:dPr>
          <m:e>
            <m:r>
              <m:rPr>
                <m:sty m:val="p"/>
              </m:rPr>
              <w:rPr>
                <w:rFonts w:ascii="Cambria Math" w:hAnsi="Cambria Math"/>
                <w:sz w:val="28"/>
                <w:szCs w:val="28"/>
                <w:lang w:val="uk-UA"/>
              </w:rPr>
              <m:t>1-</m:t>
            </m:r>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a</m:t>
                </m:r>
              </m:sub>
            </m:sSub>
            <m:r>
              <m:rPr>
                <m:sty m:val="p"/>
              </m:rPr>
              <w:rPr>
                <w:rFonts w:ascii="Cambria Math" w:hAnsi="Cambria Math"/>
                <w:sz w:val="28"/>
                <w:szCs w:val="28"/>
                <w:lang w:val="uk-UA"/>
              </w:rPr>
              <m:t>Ф</m:t>
            </m:r>
          </m:e>
        </m:d>
      </m:oMath>
      <w:r w:rsidR="00C61DE2" w:rsidRPr="002F128B">
        <w:rPr>
          <w:sz w:val="28"/>
          <w:szCs w:val="28"/>
          <w:lang w:val="en-US"/>
        </w:rPr>
        <w:t xml:space="preserve">                                                   (1.1)</w:t>
      </w:r>
    </w:p>
    <w:p w14:paraId="51ECAED2" w14:textId="77777777" w:rsidR="00C61DE2" w:rsidRPr="002F128B" w:rsidRDefault="002F128B" w:rsidP="00A75FEA">
      <w:pPr>
        <w:spacing w:line="360" w:lineRule="auto"/>
        <w:ind w:firstLine="708"/>
        <w:jc w:val="both"/>
        <w:rPr>
          <w:sz w:val="28"/>
          <w:szCs w:val="28"/>
          <w:lang w:val="uk-UA"/>
        </w:rPr>
      </w:pPr>
      <m:oMathPara>
        <m:oMath>
          <m:r>
            <m:rPr>
              <m:sty m:val="p"/>
            </m:rPr>
            <w:rPr>
              <w:rFonts w:ascii="Cambria Math" w:hAnsi="Cambria Math"/>
              <w:sz w:val="28"/>
              <w:szCs w:val="28"/>
              <w:lang w:val="uk-UA"/>
            </w:rPr>
            <m:t>ρ=</m:t>
          </m:r>
          <m:sSub>
            <m:sSubPr>
              <m:ctrlPr>
                <w:rPr>
                  <w:rFonts w:ascii="Cambria Math" w:hAnsi="Cambria Math"/>
                  <w:sz w:val="28"/>
                  <w:szCs w:val="28"/>
                  <w:lang w:val="uk-UA"/>
                </w:rPr>
              </m:ctrlPr>
            </m:sSubPr>
            <m:e>
              <m:r>
                <m:rPr>
                  <m:sty m:val="p"/>
                </m:rPr>
                <w:rPr>
                  <w:rFonts w:ascii="Cambria Math" w:hAnsi="Cambria Math"/>
                  <w:sz w:val="28"/>
                  <w:szCs w:val="28"/>
                  <w:lang w:val="uk-UA"/>
                </w:rPr>
                <m:t>ρ</m:t>
              </m:r>
            </m:e>
            <m:sub>
              <m:r>
                <m:rPr>
                  <m:sty m:val="p"/>
                </m:rPr>
                <w:rPr>
                  <w:rFonts w:ascii="Cambria Math" w:hAnsi="Cambria Math"/>
                  <w:sz w:val="28"/>
                  <w:szCs w:val="28"/>
                  <w:lang w:val="uk-UA"/>
                </w:rPr>
                <m:t>0</m:t>
              </m:r>
            </m:sub>
          </m:sSub>
          <m:r>
            <m:rPr>
              <m:sty m:val="p"/>
            </m:rPr>
            <w:rPr>
              <w:rFonts w:ascii="Cambria Math" w:hAnsi="Cambria Math"/>
              <w:sz w:val="28"/>
              <w:szCs w:val="28"/>
              <w:lang w:val="uk-UA"/>
            </w:rPr>
            <m:t>(1+</m:t>
          </m:r>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ρ</m:t>
              </m:r>
            </m:sub>
          </m:sSub>
          <m:r>
            <m:rPr>
              <m:sty m:val="p"/>
            </m:rPr>
            <w:rPr>
              <w:rFonts w:ascii="Cambria Math" w:hAnsi="Cambria Math"/>
              <w:sz w:val="28"/>
              <w:szCs w:val="28"/>
              <w:lang w:val="uk-UA"/>
            </w:rPr>
            <m:t>Ф)</m:t>
          </m:r>
        </m:oMath>
      </m:oMathPara>
    </w:p>
    <w:p w14:paraId="7FFB9816" w14:textId="77777777" w:rsidR="00C61DE2" w:rsidRPr="002F128B" w:rsidRDefault="00BA31D5" w:rsidP="00A75FEA">
      <w:pPr>
        <w:spacing w:line="360" w:lineRule="auto"/>
        <w:ind w:firstLine="708"/>
        <w:jc w:val="both"/>
        <w:rPr>
          <w:sz w:val="28"/>
          <w:szCs w:val="28"/>
          <w:lang w:val="uk-UA"/>
        </w:rPr>
      </w:pPr>
      <w:r>
        <w:rPr>
          <w:sz w:val="28"/>
          <w:szCs w:val="28"/>
          <w:lang w:val="uk-UA"/>
        </w:rPr>
        <w:t>д</w:t>
      </w:r>
      <w:r w:rsidR="00C61DE2" w:rsidRPr="002F128B">
        <w:rPr>
          <w:sz w:val="28"/>
          <w:szCs w:val="28"/>
          <w:lang w:val="uk-UA"/>
        </w:rPr>
        <w:t xml:space="preserve">е, </w:t>
      </w:r>
      <m:oMath>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a</m:t>
            </m:r>
          </m:sub>
        </m:sSub>
      </m:oMath>
      <w:r w:rsidR="00C61DE2" w:rsidRPr="002F128B">
        <w:rPr>
          <w:sz w:val="28"/>
          <w:szCs w:val="28"/>
          <w:lang w:val="uk-UA"/>
        </w:rPr>
        <w:t xml:space="preserve"> = 33/</w:t>
      </w:r>
      <m:oMath>
        <m:sSubSup>
          <m:sSubSupPr>
            <m:ctrlPr>
              <w:rPr>
                <w:rFonts w:ascii="Cambria Math" w:hAnsi="Cambria Math"/>
                <w:sz w:val="28"/>
                <w:szCs w:val="28"/>
                <w:lang w:val="uk-UA"/>
              </w:rPr>
            </m:ctrlPr>
          </m:sSubSupPr>
          <m:e>
            <m:r>
              <m:rPr>
                <m:sty m:val="p"/>
              </m:rPr>
              <w:rPr>
                <w:rFonts w:ascii="Cambria Math" w:hAnsi="Cambria Math"/>
                <w:sz w:val="28"/>
                <w:szCs w:val="28"/>
                <w:lang w:val="uk-UA"/>
              </w:rPr>
              <m:t>n</m:t>
            </m:r>
          </m:e>
          <m:sub>
            <m:r>
              <m:rPr>
                <m:sty m:val="p"/>
              </m:rPr>
              <w:rPr>
                <w:rFonts w:ascii="Cambria Math" w:hAnsi="Cambria Math"/>
                <w:sz w:val="28"/>
                <w:szCs w:val="28"/>
                <w:lang w:val="uk-UA"/>
              </w:rPr>
              <m:t>0</m:t>
            </m:r>
          </m:sub>
          <m:sup>
            <m:r>
              <m:rPr>
                <m:sty m:val="p"/>
              </m:rPr>
              <w:rPr>
                <w:rFonts w:ascii="Cambria Math" w:hAnsi="Cambria Math"/>
                <w:sz w:val="28"/>
                <w:szCs w:val="28"/>
                <w:lang w:val="uk-UA"/>
              </w:rPr>
              <m:t>1.05</m:t>
            </m:r>
          </m:sup>
        </m:sSubSup>
      </m:oMath>
      <w:r w:rsidR="00C61DE2" w:rsidRPr="002F128B">
        <w:rPr>
          <w:sz w:val="28"/>
          <w:szCs w:val="28"/>
          <w:lang w:val="uk-UA"/>
        </w:rPr>
        <w:t xml:space="preserve">, </w:t>
      </w:r>
      <m:oMath>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ρ</m:t>
            </m:r>
          </m:sub>
        </m:sSub>
      </m:oMath>
      <w:r w:rsidR="00C61DE2" w:rsidRPr="002F128B">
        <w:rPr>
          <w:sz w:val="28"/>
          <w:szCs w:val="28"/>
          <w:lang w:val="uk-UA"/>
        </w:rPr>
        <w:t xml:space="preserve"> = 715/</w:t>
      </w:r>
      <m:oMath>
        <m:sSubSup>
          <m:sSubSupPr>
            <m:ctrlPr>
              <w:rPr>
                <w:rFonts w:ascii="Cambria Math" w:hAnsi="Cambria Math"/>
                <w:sz w:val="28"/>
                <w:szCs w:val="28"/>
                <w:lang w:val="uk-UA"/>
              </w:rPr>
            </m:ctrlPr>
          </m:sSubSupPr>
          <m:e>
            <m:r>
              <m:rPr>
                <m:sty m:val="p"/>
              </m:rPr>
              <w:rPr>
                <w:rFonts w:ascii="Cambria Math" w:hAnsi="Cambria Math"/>
                <w:sz w:val="28"/>
                <w:szCs w:val="28"/>
                <w:lang w:val="uk-UA"/>
              </w:rPr>
              <m:t>n</m:t>
            </m:r>
          </m:e>
          <m:sub>
            <m:r>
              <m:rPr>
                <m:sty m:val="p"/>
              </m:rPr>
              <w:rPr>
                <w:rFonts w:ascii="Cambria Math" w:hAnsi="Cambria Math"/>
                <w:sz w:val="28"/>
                <w:szCs w:val="28"/>
                <w:lang w:val="uk-UA"/>
              </w:rPr>
              <m:t>0</m:t>
            </m:r>
          </m:sub>
          <m:sup>
            <m:r>
              <m:rPr>
                <m:sty m:val="p"/>
              </m:rPr>
              <w:rPr>
                <w:rFonts w:ascii="Cambria Math" w:hAnsi="Cambria Math"/>
                <w:sz w:val="28"/>
                <w:szCs w:val="28"/>
                <w:lang w:val="uk-UA"/>
              </w:rPr>
              <m:t>1.44</m:t>
            </m:r>
          </m:sup>
        </m:sSubSup>
      </m:oMath>
      <w:r w:rsidR="00C61DE2" w:rsidRPr="002F128B">
        <w:rPr>
          <w:sz w:val="28"/>
          <w:szCs w:val="28"/>
          <w:lang w:val="uk-UA"/>
        </w:rPr>
        <w:t xml:space="preserve"> відповідно,</w:t>
      </w:r>
    </w:p>
    <w:p w14:paraId="7206701C" w14:textId="77777777" w:rsidR="00C61DE2" w:rsidRPr="002F128B" w:rsidRDefault="00C61DE2" w:rsidP="00A75FEA">
      <w:pPr>
        <w:spacing w:line="360" w:lineRule="auto"/>
        <w:ind w:firstLine="708"/>
        <w:jc w:val="both"/>
        <w:rPr>
          <w:sz w:val="28"/>
          <w:szCs w:val="28"/>
          <w:lang w:val="uk-UA"/>
        </w:rPr>
      </w:pPr>
      <w:r w:rsidRPr="002F128B">
        <w:rPr>
          <w:sz w:val="28"/>
          <w:szCs w:val="28"/>
          <w:lang w:val="uk-UA"/>
        </w:rPr>
        <w:t>Поки енергі</w:t>
      </w:r>
      <w:r w:rsidR="00EB01AF">
        <w:rPr>
          <w:sz w:val="28"/>
          <w:szCs w:val="28"/>
          <w:lang w:val="uk-UA"/>
        </w:rPr>
        <w:t xml:space="preserve">я електронів не перевищувала 13 </w:t>
      </w:r>
      <w:proofErr w:type="spellStart"/>
      <w:r w:rsidRPr="002F128B">
        <w:rPr>
          <w:sz w:val="28"/>
          <w:szCs w:val="28"/>
          <w:lang w:val="uk-UA"/>
        </w:rPr>
        <w:t>МеВ</w:t>
      </w:r>
      <w:proofErr w:type="spellEnd"/>
      <w:r w:rsidRPr="002F128B">
        <w:rPr>
          <w:sz w:val="28"/>
          <w:szCs w:val="28"/>
          <w:lang w:val="uk-UA"/>
        </w:rPr>
        <w:t xml:space="preserve">, основний вплив на електрофізичні характеристики створювали введені опроміненням точкові дефекти. При </w:t>
      </w:r>
      <w:proofErr w:type="spellStart"/>
      <w:r w:rsidRPr="000B1DA7">
        <w:rPr>
          <w:i/>
          <w:sz w:val="28"/>
          <w:szCs w:val="28"/>
          <w:lang w:val="uk-UA"/>
        </w:rPr>
        <w:t>Е</w:t>
      </w:r>
      <w:r w:rsidR="00EB01AF" w:rsidRPr="000B1DA7">
        <w:rPr>
          <w:i/>
          <w:sz w:val="28"/>
          <w:szCs w:val="28"/>
          <w:vertAlign w:val="subscript"/>
          <w:lang w:val="uk-UA"/>
        </w:rPr>
        <w:t>е</w:t>
      </w:r>
      <w:proofErr w:type="spellEnd"/>
      <w:r w:rsidR="00EB01AF">
        <w:rPr>
          <w:sz w:val="28"/>
          <w:szCs w:val="28"/>
          <w:lang w:val="uk-UA"/>
        </w:rPr>
        <w:t xml:space="preserve"> &gt; 13 </w:t>
      </w:r>
      <w:proofErr w:type="spellStart"/>
      <w:r w:rsidRPr="002F128B">
        <w:rPr>
          <w:sz w:val="28"/>
          <w:szCs w:val="28"/>
          <w:lang w:val="uk-UA"/>
        </w:rPr>
        <w:t>МеВ</w:t>
      </w:r>
      <w:proofErr w:type="spellEnd"/>
      <w:r w:rsidRPr="002F128B">
        <w:rPr>
          <w:sz w:val="28"/>
          <w:szCs w:val="28"/>
          <w:lang w:val="uk-UA"/>
        </w:rPr>
        <w:t xml:space="preserve"> спостерігалося </w:t>
      </w:r>
      <w:proofErr w:type="spellStart"/>
      <w:r w:rsidRPr="002F128B">
        <w:rPr>
          <w:sz w:val="28"/>
          <w:szCs w:val="28"/>
          <w:lang w:val="uk-UA"/>
        </w:rPr>
        <w:t>суперлінійне</w:t>
      </w:r>
      <w:proofErr w:type="spellEnd"/>
      <w:r w:rsidRPr="002F128B">
        <w:rPr>
          <w:sz w:val="28"/>
          <w:szCs w:val="28"/>
          <w:lang w:val="uk-UA"/>
        </w:rPr>
        <w:t xml:space="preserve"> накопичення лінійних дефектів. У кристалах фосфіду галію, опромі</w:t>
      </w:r>
      <w:r w:rsidR="00EB01AF">
        <w:rPr>
          <w:sz w:val="28"/>
          <w:szCs w:val="28"/>
          <w:lang w:val="uk-UA"/>
        </w:rPr>
        <w:t xml:space="preserve">нених електронами з енергією 50 </w:t>
      </w:r>
      <w:proofErr w:type="spellStart"/>
      <w:r w:rsidRPr="002F128B">
        <w:rPr>
          <w:sz w:val="28"/>
          <w:szCs w:val="28"/>
          <w:lang w:val="uk-UA"/>
        </w:rPr>
        <w:t>МеВ</w:t>
      </w:r>
      <w:proofErr w:type="spellEnd"/>
      <w:r w:rsidRPr="002F128B">
        <w:rPr>
          <w:sz w:val="28"/>
          <w:szCs w:val="28"/>
          <w:lang w:val="uk-UA"/>
        </w:rPr>
        <w:t xml:space="preserve"> і нейтронами, спостерігалася смуга селективного поглинання з </w:t>
      </w:r>
      <w:r w:rsidRPr="00EB01AF">
        <w:rPr>
          <w:i/>
          <w:sz w:val="28"/>
          <w:szCs w:val="28"/>
          <w:lang w:val="en-US"/>
        </w:rPr>
        <w:t>h</w:t>
      </w:r>
      <w:r w:rsidR="00EB01AF">
        <w:rPr>
          <w:sz w:val="28"/>
          <w:szCs w:val="28"/>
          <w:lang w:val="uk-UA"/>
        </w:rPr>
        <w:t xml:space="preserve">ω </w:t>
      </w:r>
      <w:r w:rsidR="00AE1300" w:rsidRPr="002F128B">
        <w:rPr>
          <w:sz w:val="28"/>
          <w:szCs w:val="28"/>
          <w:lang w:val="uk-UA"/>
        </w:rPr>
        <w:t>= 2,1 еВ, з</w:t>
      </w:r>
      <w:r w:rsidRPr="002F128B">
        <w:rPr>
          <w:sz w:val="28"/>
          <w:szCs w:val="28"/>
          <w:lang w:val="uk-UA"/>
        </w:rPr>
        <w:t xml:space="preserve">умовлена, </w:t>
      </w:r>
      <w:proofErr w:type="spellStart"/>
      <w:r w:rsidRPr="002F128B">
        <w:rPr>
          <w:sz w:val="28"/>
          <w:szCs w:val="28"/>
          <w:lang w:val="uk-UA"/>
        </w:rPr>
        <w:t>внутрішньоцентрови</w:t>
      </w:r>
      <w:r w:rsidR="009A0661">
        <w:rPr>
          <w:sz w:val="28"/>
          <w:szCs w:val="28"/>
          <w:lang w:val="uk-UA"/>
        </w:rPr>
        <w:t>ми</w:t>
      </w:r>
      <w:proofErr w:type="spellEnd"/>
      <w:r w:rsidR="009A0661">
        <w:rPr>
          <w:sz w:val="28"/>
          <w:szCs w:val="28"/>
          <w:lang w:val="uk-UA"/>
        </w:rPr>
        <w:t xml:space="preserve"> переходами в </w:t>
      </w:r>
      <w:proofErr w:type="spellStart"/>
      <w:r w:rsidR="009A0661">
        <w:rPr>
          <w:sz w:val="28"/>
          <w:szCs w:val="28"/>
          <w:lang w:val="uk-UA"/>
        </w:rPr>
        <w:t>розупорядкованих</w:t>
      </w:r>
      <w:proofErr w:type="spellEnd"/>
      <w:r w:rsidRPr="002F128B">
        <w:rPr>
          <w:sz w:val="28"/>
          <w:szCs w:val="28"/>
          <w:lang w:val="uk-UA"/>
        </w:rPr>
        <w:t xml:space="preserve"> областях.</w:t>
      </w:r>
    </w:p>
    <w:p w14:paraId="0C29CC51" w14:textId="77777777" w:rsidR="00C977D9" w:rsidRDefault="00C977D9" w:rsidP="00A75FEA">
      <w:pPr>
        <w:spacing w:line="360" w:lineRule="auto"/>
        <w:jc w:val="both"/>
        <w:rPr>
          <w:b/>
          <w:sz w:val="28"/>
          <w:szCs w:val="28"/>
        </w:rPr>
      </w:pPr>
    </w:p>
    <w:p w14:paraId="56254761" w14:textId="7BB28F21" w:rsidR="00834EDE" w:rsidRPr="002F128B" w:rsidRDefault="00282564" w:rsidP="00A75FEA">
      <w:pPr>
        <w:spacing w:line="360" w:lineRule="auto"/>
        <w:jc w:val="both"/>
        <w:rPr>
          <w:b/>
          <w:sz w:val="28"/>
          <w:szCs w:val="28"/>
          <w:lang w:val="uk-UA"/>
        </w:rPr>
      </w:pPr>
      <w:r>
        <w:rPr>
          <w:b/>
          <w:sz w:val="28"/>
          <w:szCs w:val="28"/>
        </w:rPr>
        <w:t>1.3</w:t>
      </w:r>
      <w:r w:rsidR="00DE2CD5" w:rsidRPr="002F128B">
        <w:rPr>
          <w:b/>
          <w:sz w:val="28"/>
          <w:szCs w:val="28"/>
        </w:rPr>
        <w:t xml:space="preserve"> </w:t>
      </w:r>
      <w:r>
        <w:rPr>
          <w:b/>
          <w:sz w:val="28"/>
          <w:szCs w:val="28"/>
          <w:lang w:val="uk-UA"/>
        </w:rPr>
        <w:t>В</w:t>
      </w:r>
      <w:r w:rsidRPr="002F128B">
        <w:rPr>
          <w:b/>
          <w:sz w:val="28"/>
          <w:szCs w:val="28"/>
          <w:lang w:val="uk-UA"/>
        </w:rPr>
        <w:t xml:space="preserve">плив проникного випромінювання на структури </w:t>
      </w:r>
      <w:proofErr w:type="spellStart"/>
      <w:r w:rsidR="00834EDE" w:rsidRPr="002F128B">
        <w:rPr>
          <w:b/>
          <w:sz w:val="28"/>
          <w:szCs w:val="28"/>
          <w:lang w:val="uk-UA"/>
        </w:rPr>
        <w:t>GaAsP</w:t>
      </w:r>
      <w:proofErr w:type="spellEnd"/>
    </w:p>
    <w:p w14:paraId="6F303412" w14:textId="77777777" w:rsidR="002E538D" w:rsidRPr="002F128B" w:rsidRDefault="002E538D" w:rsidP="00A75FEA">
      <w:pPr>
        <w:spacing w:line="360" w:lineRule="auto"/>
        <w:ind w:firstLine="708"/>
        <w:jc w:val="both"/>
        <w:rPr>
          <w:sz w:val="28"/>
          <w:szCs w:val="28"/>
          <w:lang w:val="uk-UA"/>
        </w:rPr>
      </w:pPr>
      <w:proofErr w:type="spellStart"/>
      <w:r w:rsidRPr="002F128B">
        <w:rPr>
          <w:sz w:val="28"/>
          <w:szCs w:val="28"/>
          <w:lang w:val="uk-UA"/>
        </w:rPr>
        <w:t>GaAsP</w:t>
      </w:r>
      <w:proofErr w:type="spellEnd"/>
      <w:r w:rsidRPr="002F128B">
        <w:rPr>
          <w:sz w:val="28"/>
          <w:szCs w:val="28"/>
          <w:lang w:val="uk-UA"/>
        </w:rPr>
        <w:t xml:space="preserve"> (галій-арсенід-фосфід) – твердий розчин </w:t>
      </w:r>
      <w:proofErr w:type="spellStart"/>
      <w:r w:rsidRPr="002F128B">
        <w:rPr>
          <w:sz w:val="28"/>
          <w:szCs w:val="28"/>
          <w:lang w:val="uk-UA"/>
        </w:rPr>
        <w:t>GaP</w:t>
      </w:r>
      <w:proofErr w:type="spellEnd"/>
      <w:r w:rsidRPr="002F128B">
        <w:rPr>
          <w:sz w:val="28"/>
          <w:szCs w:val="28"/>
          <w:lang w:val="uk-UA"/>
        </w:rPr>
        <w:t xml:space="preserve"> – </w:t>
      </w:r>
      <w:proofErr w:type="spellStart"/>
      <w:r w:rsidRPr="002F128B">
        <w:rPr>
          <w:sz w:val="28"/>
          <w:szCs w:val="28"/>
          <w:lang w:val="uk-UA"/>
        </w:rPr>
        <w:t>GaAs</w:t>
      </w:r>
      <w:proofErr w:type="spellEnd"/>
      <w:r w:rsidRPr="002F128B">
        <w:rPr>
          <w:sz w:val="28"/>
          <w:szCs w:val="28"/>
          <w:lang w:val="uk-UA"/>
        </w:rPr>
        <w:t xml:space="preserve"> використовується у різноманітних</w:t>
      </w:r>
      <w:r w:rsidR="005E0C32" w:rsidRPr="002F128B">
        <w:rPr>
          <w:sz w:val="28"/>
          <w:szCs w:val="28"/>
          <w:lang w:val="uk-UA"/>
        </w:rPr>
        <w:t xml:space="preserve"> мікро-</w:t>
      </w:r>
      <w:r w:rsidRPr="002F128B">
        <w:rPr>
          <w:sz w:val="28"/>
          <w:szCs w:val="28"/>
          <w:lang w:val="uk-UA"/>
        </w:rPr>
        <w:t xml:space="preserve"> та оптоелектронних пристроях, зокрема у світло</w:t>
      </w:r>
      <w:r w:rsidR="005C22AE" w:rsidRPr="002F128B">
        <w:rPr>
          <w:sz w:val="28"/>
          <w:szCs w:val="28"/>
          <w:lang w:val="uk-UA"/>
        </w:rPr>
        <w:t>діодах, фотодетекторах, лазерах</w:t>
      </w:r>
      <w:r w:rsidRPr="002F128B">
        <w:rPr>
          <w:sz w:val="28"/>
          <w:szCs w:val="28"/>
          <w:lang w:val="uk-UA"/>
        </w:rPr>
        <w:t xml:space="preserve">. </w:t>
      </w:r>
      <w:proofErr w:type="spellStart"/>
      <w:r w:rsidRPr="002F128B">
        <w:rPr>
          <w:sz w:val="28"/>
          <w:szCs w:val="28"/>
          <w:lang w:val="uk-UA"/>
        </w:rPr>
        <w:t>GaAsP</w:t>
      </w:r>
      <w:proofErr w:type="spellEnd"/>
      <w:r w:rsidRPr="002F128B">
        <w:rPr>
          <w:sz w:val="28"/>
          <w:szCs w:val="28"/>
          <w:lang w:val="uk-UA"/>
        </w:rPr>
        <w:t xml:space="preserve"> також відомий своєю ефективн</w:t>
      </w:r>
      <w:r w:rsidR="00AE1300" w:rsidRPr="002F128B">
        <w:rPr>
          <w:sz w:val="28"/>
          <w:szCs w:val="28"/>
          <w:lang w:val="uk-UA"/>
        </w:rPr>
        <w:t>істю</w:t>
      </w:r>
      <w:r w:rsidRPr="002F128B">
        <w:rPr>
          <w:sz w:val="28"/>
          <w:szCs w:val="28"/>
          <w:lang w:val="uk-UA"/>
        </w:rPr>
        <w:t xml:space="preserve"> к</w:t>
      </w:r>
      <w:r w:rsidR="005C22AE" w:rsidRPr="002F128B">
        <w:rPr>
          <w:sz w:val="28"/>
          <w:szCs w:val="28"/>
          <w:lang w:val="uk-UA"/>
        </w:rPr>
        <w:t>онвертації електричної енергії у</w:t>
      </w:r>
      <w:r w:rsidRPr="002F128B">
        <w:rPr>
          <w:sz w:val="28"/>
          <w:szCs w:val="28"/>
          <w:lang w:val="uk-UA"/>
        </w:rPr>
        <w:t xml:space="preserve"> світлову.</w:t>
      </w:r>
    </w:p>
    <w:p w14:paraId="274A7C98" w14:textId="77777777" w:rsidR="002E538D" w:rsidRPr="002F128B" w:rsidRDefault="002D5A11" w:rsidP="00A75FEA">
      <w:pPr>
        <w:spacing w:line="360" w:lineRule="auto"/>
        <w:ind w:firstLine="708"/>
        <w:jc w:val="both"/>
        <w:rPr>
          <w:sz w:val="28"/>
          <w:szCs w:val="28"/>
          <w:lang w:val="uk-UA"/>
        </w:rPr>
      </w:pPr>
      <w:r>
        <w:rPr>
          <w:sz w:val="28"/>
          <w:szCs w:val="28"/>
          <w:lang w:val="uk-UA"/>
        </w:rPr>
        <w:t xml:space="preserve">Розвиток </w:t>
      </w:r>
      <w:r w:rsidR="002E538D" w:rsidRPr="002F128B">
        <w:rPr>
          <w:sz w:val="28"/>
          <w:szCs w:val="28"/>
          <w:lang w:val="uk-UA"/>
        </w:rPr>
        <w:t>технології синтезу твердих розчинів сприяв виникненню різноманітних інновацій у сфері електроніки та оптоелектроніки.</w:t>
      </w:r>
    </w:p>
    <w:p w14:paraId="6F9A95FA" w14:textId="77777777" w:rsidR="002E538D" w:rsidRPr="002F128B" w:rsidRDefault="00AE1300" w:rsidP="00A75FEA">
      <w:pPr>
        <w:spacing w:line="360" w:lineRule="auto"/>
        <w:ind w:firstLine="708"/>
        <w:jc w:val="both"/>
        <w:rPr>
          <w:sz w:val="28"/>
          <w:szCs w:val="28"/>
          <w:lang w:val="uk-UA"/>
        </w:rPr>
      </w:pPr>
      <w:proofErr w:type="spellStart"/>
      <w:r w:rsidRPr="002F128B">
        <w:rPr>
          <w:sz w:val="28"/>
          <w:szCs w:val="28"/>
          <w:lang w:val="uk-UA"/>
        </w:rPr>
        <w:t>ВАХ</w:t>
      </w:r>
      <w:proofErr w:type="spellEnd"/>
      <w:r w:rsidR="002E538D" w:rsidRPr="002F128B">
        <w:rPr>
          <w:sz w:val="28"/>
          <w:szCs w:val="28"/>
          <w:lang w:val="uk-UA"/>
        </w:rPr>
        <w:t xml:space="preserve"> світлодіодів</w:t>
      </w:r>
      <w:r w:rsidRPr="002F128B">
        <w:rPr>
          <w:sz w:val="28"/>
          <w:szCs w:val="28"/>
          <w:lang w:val="uk-UA"/>
        </w:rPr>
        <w:t xml:space="preserve"> </w:t>
      </w:r>
      <w:proofErr w:type="spellStart"/>
      <w:r w:rsidRPr="002F128B">
        <w:rPr>
          <w:sz w:val="28"/>
          <w:szCs w:val="28"/>
          <w:lang w:val="en-US"/>
        </w:rPr>
        <w:t>GaAsP</w:t>
      </w:r>
      <w:proofErr w:type="spellEnd"/>
      <w:r w:rsidR="002E538D" w:rsidRPr="002F128B">
        <w:rPr>
          <w:sz w:val="28"/>
          <w:szCs w:val="28"/>
          <w:lang w:val="uk-UA"/>
        </w:rPr>
        <w:t xml:space="preserve"> </w:t>
      </w:r>
      <w:r w:rsidR="005C22AE" w:rsidRPr="002F128B">
        <w:rPr>
          <w:sz w:val="28"/>
          <w:szCs w:val="28"/>
          <w:lang w:val="uk-UA"/>
        </w:rPr>
        <w:t>при низьк</w:t>
      </w:r>
      <w:r w:rsidR="00050C44" w:rsidRPr="002F128B">
        <w:rPr>
          <w:sz w:val="28"/>
          <w:szCs w:val="28"/>
          <w:lang w:val="uk-UA"/>
        </w:rPr>
        <w:t>их температурах властива область</w:t>
      </w:r>
      <w:r w:rsidR="005C22AE" w:rsidRPr="002F128B">
        <w:rPr>
          <w:sz w:val="28"/>
          <w:szCs w:val="28"/>
          <w:lang w:val="uk-UA"/>
        </w:rPr>
        <w:t xml:space="preserve"> </w:t>
      </w:r>
      <w:proofErr w:type="spellStart"/>
      <w:r w:rsidR="005C22AE" w:rsidRPr="002F128B">
        <w:rPr>
          <w:sz w:val="28"/>
          <w:szCs w:val="28"/>
          <w:lang w:val="uk-UA"/>
        </w:rPr>
        <w:t>ВДО</w:t>
      </w:r>
      <w:proofErr w:type="spellEnd"/>
      <w:r w:rsidR="002D5A11">
        <w:rPr>
          <w:sz w:val="28"/>
          <w:szCs w:val="28"/>
          <w:lang w:val="uk-UA"/>
        </w:rPr>
        <w:t>, що</w:t>
      </w:r>
      <w:r w:rsidR="005C22AE" w:rsidRPr="002F128B">
        <w:rPr>
          <w:sz w:val="28"/>
          <w:szCs w:val="28"/>
          <w:lang w:val="uk-UA"/>
        </w:rPr>
        <w:t xml:space="preserve"> </w:t>
      </w:r>
      <w:r w:rsidR="002D5A11">
        <w:rPr>
          <w:sz w:val="28"/>
          <w:szCs w:val="28"/>
          <w:lang w:val="uk-UA"/>
        </w:rPr>
        <w:t xml:space="preserve">з </w:t>
      </w:r>
      <w:r w:rsidR="002E538D" w:rsidRPr="002F128B">
        <w:rPr>
          <w:sz w:val="28"/>
          <w:szCs w:val="28"/>
          <w:lang w:val="uk-UA"/>
        </w:rPr>
        <w:t>S – ділянкою.</w:t>
      </w:r>
    </w:p>
    <w:p w14:paraId="187891F5" w14:textId="77777777" w:rsidR="002E538D" w:rsidRPr="002F128B" w:rsidRDefault="002E538D" w:rsidP="00A75FEA">
      <w:pPr>
        <w:spacing w:line="360" w:lineRule="auto"/>
        <w:ind w:firstLine="708"/>
        <w:jc w:val="both"/>
        <w:rPr>
          <w:sz w:val="28"/>
          <w:szCs w:val="28"/>
          <w:lang w:val="uk-UA"/>
        </w:rPr>
      </w:pPr>
      <w:proofErr w:type="spellStart"/>
      <w:r w:rsidRPr="002F128B">
        <w:rPr>
          <w:sz w:val="28"/>
          <w:szCs w:val="28"/>
          <w:lang w:val="uk-UA"/>
        </w:rPr>
        <w:t>GaAsP</w:t>
      </w:r>
      <w:proofErr w:type="spellEnd"/>
      <w:r w:rsidRPr="002F128B">
        <w:rPr>
          <w:sz w:val="28"/>
          <w:szCs w:val="28"/>
          <w:lang w:val="uk-UA"/>
        </w:rPr>
        <w:t xml:space="preserve"> володіє високою прозорістю у видимому та інфрачервоному спектрах, що зумовлює його широке застосування у різних електронних та оптоелектронних пристроях. Властивості </w:t>
      </w:r>
      <w:proofErr w:type="spellStart"/>
      <w:r w:rsidRPr="002F128B">
        <w:rPr>
          <w:sz w:val="28"/>
          <w:szCs w:val="28"/>
          <w:lang w:val="uk-UA"/>
        </w:rPr>
        <w:t>GaAsP</w:t>
      </w:r>
      <w:proofErr w:type="spellEnd"/>
      <w:r w:rsidRPr="002F128B">
        <w:rPr>
          <w:sz w:val="28"/>
          <w:szCs w:val="28"/>
          <w:lang w:val="uk-UA"/>
        </w:rPr>
        <w:t xml:space="preserve"> залежать в</w:t>
      </w:r>
      <w:r w:rsidR="002D5A11">
        <w:rPr>
          <w:sz w:val="28"/>
          <w:szCs w:val="28"/>
          <w:lang w:val="uk-UA"/>
        </w:rPr>
        <w:t xml:space="preserve">ід його складу та структури. </w:t>
      </w:r>
      <w:r w:rsidR="002D5A11">
        <w:rPr>
          <w:sz w:val="28"/>
          <w:szCs w:val="28"/>
          <w:lang w:val="uk-UA"/>
        </w:rPr>
        <w:tab/>
        <w:t xml:space="preserve">У кристалах </w:t>
      </w:r>
      <w:proofErr w:type="spellStart"/>
      <w:r w:rsidRPr="002F128B">
        <w:rPr>
          <w:sz w:val="28"/>
          <w:szCs w:val="28"/>
          <w:lang w:val="uk-UA"/>
        </w:rPr>
        <w:t>GaAsP</w:t>
      </w:r>
      <w:proofErr w:type="spellEnd"/>
      <w:r w:rsidRPr="002F128B">
        <w:rPr>
          <w:sz w:val="28"/>
          <w:szCs w:val="28"/>
          <w:lang w:val="uk-UA"/>
        </w:rPr>
        <w:t xml:space="preserve"> механізм утворення дефектів </w:t>
      </w:r>
      <w:r w:rsidR="002D5A11">
        <w:rPr>
          <w:sz w:val="28"/>
          <w:szCs w:val="28"/>
          <w:lang w:val="uk-UA"/>
        </w:rPr>
        <w:t>під дією</w:t>
      </w:r>
      <w:r w:rsidRPr="002F128B">
        <w:rPr>
          <w:sz w:val="28"/>
          <w:szCs w:val="28"/>
          <w:lang w:val="uk-UA"/>
        </w:rPr>
        <w:t xml:space="preserve"> проникного випромінювання складніший ніж у бінарних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uk-UA"/>
        </w:rPr>
        <w:t>GaP</w:t>
      </w:r>
      <w:proofErr w:type="spellEnd"/>
      <w:r w:rsidRPr="002F128B">
        <w:rPr>
          <w:sz w:val="28"/>
          <w:szCs w:val="28"/>
          <w:lang w:val="uk-UA"/>
        </w:rPr>
        <w:t xml:space="preserve">. Вивчення наслідків взаємодії швидких часток із кристалом </w:t>
      </w:r>
      <w:proofErr w:type="spellStart"/>
      <w:r w:rsidRPr="002F128B">
        <w:rPr>
          <w:sz w:val="28"/>
          <w:szCs w:val="28"/>
          <w:lang w:val="uk-UA"/>
        </w:rPr>
        <w:t>GaAsP</w:t>
      </w:r>
      <w:proofErr w:type="spellEnd"/>
      <w:r w:rsidRPr="002F128B">
        <w:rPr>
          <w:sz w:val="28"/>
          <w:szCs w:val="28"/>
          <w:lang w:val="uk-UA"/>
        </w:rPr>
        <w:t xml:space="preserve"> дозволяє прогнозувати та покращувати радіаційну стійкість </w:t>
      </w:r>
      <w:proofErr w:type="spellStart"/>
      <w:r w:rsidRPr="002F128B">
        <w:rPr>
          <w:sz w:val="28"/>
          <w:szCs w:val="28"/>
          <w:lang w:val="uk-UA"/>
        </w:rPr>
        <w:t>GaAsP</w:t>
      </w:r>
      <w:proofErr w:type="spellEnd"/>
      <w:r w:rsidR="00481D34" w:rsidRPr="002F128B">
        <w:rPr>
          <w:sz w:val="28"/>
          <w:szCs w:val="28"/>
          <w:lang w:val="uk-UA"/>
        </w:rPr>
        <w:t>,</w:t>
      </w:r>
      <w:r w:rsidRPr="002F128B">
        <w:rPr>
          <w:sz w:val="28"/>
          <w:szCs w:val="28"/>
          <w:lang w:val="uk-UA"/>
        </w:rPr>
        <w:t xml:space="preserve"> забезпечувати його надійність в умовах підвищених рівнів радіації. </w:t>
      </w:r>
    </w:p>
    <w:p w14:paraId="64841A7A" w14:textId="77777777" w:rsidR="0001428E" w:rsidRPr="002F128B" w:rsidRDefault="002E538D" w:rsidP="00A75FEA">
      <w:pPr>
        <w:spacing w:line="360" w:lineRule="auto"/>
        <w:jc w:val="both"/>
        <w:rPr>
          <w:sz w:val="28"/>
          <w:szCs w:val="28"/>
        </w:rPr>
      </w:pPr>
      <w:r w:rsidRPr="002F128B">
        <w:rPr>
          <w:sz w:val="28"/>
          <w:szCs w:val="28"/>
          <w:lang w:val="uk-UA"/>
        </w:rPr>
        <w:t xml:space="preserve"> </w:t>
      </w:r>
      <w:r w:rsidRPr="002F128B">
        <w:rPr>
          <w:sz w:val="28"/>
          <w:szCs w:val="28"/>
          <w:lang w:val="uk-UA"/>
        </w:rPr>
        <w:tab/>
      </w:r>
      <w:r w:rsidR="0001428E" w:rsidRPr="002F128B">
        <w:rPr>
          <w:sz w:val="28"/>
          <w:szCs w:val="28"/>
          <w:lang w:val="uk-UA"/>
        </w:rPr>
        <w:t xml:space="preserve">Пристрої на основі </w:t>
      </w:r>
      <w:proofErr w:type="spellStart"/>
      <w:r w:rsidR="0001428E" w:rsidRPr="002F128B">
        <w:rPr>
          <w:sz w:val="28"/>
          <w:szCs w:val="28"/>
        </w:rPr>
        <w:t>GaAsP</w:t>
      </w:r>
      <w:proofErr w:type="spellEnd"/>
      <w:r w:rsidR="0001428E" w:rsidRPr="002F128B">
        <w:rPr>
          <w:sz w:val="28"/>
          <w:szCs w:val="28"/>
          <w:lang w:val="uk-UA"/>
        </w:rPr>
        <w:t xml:space="preserve"> піддавалися опроміненню швидкими нейтронами при кімнатній температурі </w:t>
      </w:r>
      <w:r w:rsidR="00A76E49" w:rsidRPr="002F128B">
        <w:rPr>
          <w:sz w:val="28"/>
          <w:szCs w:val="28"/>
          <w:lang w:val="uk-UA"/>
        </w:rPr>
        <w:t>в діапазоні</w:t>
      </w:r>
      <w:r w:rsidR="0001428E" w:rsidRPr="002F128B">
        <w:rPr>
          <w:sz w:val="28"/>
          <w:szCs w:val="28"/>
          <w:lang w:val="uk-UA"/>
        </w:rPr>
        <w:t xml:space="preserve"> щільності потоку від 8</w:t>
      </w:r>
      <w:r w:rsidR="002D5A11">
        <w:rPr>
          <w:sz w:val="28"/>
          <w:szCs w:val="28"/>
          <w:lang w:val="uk-UA"/>
        </w:rPr>
        <w:t xml:space="preserve"> </w:t>
      </w:r>
      <w:r w:rsidR="0001428E" w:rsidRPr="002F128B">
        <w:rPr>
          <w:sz w:val="28"/>
          <w:szCs w:val="28"/>
          <w:lang w:val="uk-UA"/>
        </w:rPr>
        <w:t>·</w:t>
      </w:r>
      <w:r w:rsidR="002D5A11">
        <w:rPr>
          <w:sz w:val="28"/>
          <w:szCs w:val="28"/>
          <w:lang w:val="uk-UA"/>
        </w:rPr>
        <w:t xml:space="preserve"> </w:t>
      </w:r>
      <w:r w:rsidR="0001428E" w:rsidRPr="002F128B">
        <w:rPr>
          <w:sz w:val="28"/>
          <w:szCs w:val="28"/>
          <w:lang w:val="uk-UA"/>
        </w:rPr>
        <w:t>10</w:t>
      </w:r>
      <w:r w:rsidR="0001428E" w:rsidRPr="002F128B">
        <w:rPr>
          <w:sz w:val="28"/>
          <w:szCs w:val="28"/>
          <w:vertAlign w:val="superscript"/>
          <w:lang w:val="uk-UA"/>
        </w:rPr>
        <w:t>13</w:t>
      </w:r>
      <w:r w:rsidR="0001428E" w:rsidRPr="002F128B">
        <w:rPr>
          <w:sz w:val="28"/>
          <w:szCs w:val="28"/>
          <w:lang w:val="uk-UA"/>
        </w:rPr>
        <w:t>см</w:t>
      </w:r>
      <w:r w:rsidR="0001428E" w:rsidRPr="002F128B">
        <w:rPr>
          <w:sz w:val="28"/>
          <w:szCs w:val="28"/>
          <w:vertAlign w:val="superscript"/>
          <w:lang w:val="uk-UA"/>
        </w:rPr>
        <w:t>-2</w:t>
      </w:r>
      <w:r w:rsidR="0001428E" w:rsidRPr="002F128B">
        <w:rPr>
          <w:sz w:val="28"/>
          <w:szCs w:val="28"/>
          <w:lang w:val="uk-UA"/>
        </w:rPr>
        <w:t xml:space="preserve"> до 8,9 ·</w:t>
      </w:r>
      <w:r w:rsidR="002D5A11">
        <w:rPr>
          <w:sz w:val="28"/>
          <w:szCs w:val="28"/>
          <w:lang w:val="uk-UA"/>
        </w:rPr>
        <w:t xml:space="preserve"> </w:t>
      </w:r>
      <w:r w:rsidR="0001428E" w:rsidRPr="002F128B">
        <w:rPr>
          <w:sz w:val="28"/>
          <w:szCs w:val="28"/>
          <w:lang w:val="uk-UA"/>
        </w:rPr>
        <w:t>10</w:t>
      </w:r>
      <w:r w:rsidR="0001428E" w:rsidRPr="002F128B">
        <w:rPr>
          <w:sz w:val="28"/>
          <w:szCs w:val="28"/>
          <w:vertAlign w:val="superscript"/>
          <w:lang w:val="uk-UA"/>
        </w:rPr>
        <w:t>16</w:t>
      </w:r>
      <w:r w:rsidR="0001428E" w:rsidRPr="002F128B">
        <w:rPr>
          <w:sz w:val="28"/>
          <w:szCs w:val="28"/>
          <w:lang w:val="uk-UA"/>
        </w:rPr>
        <w:t>см</w:t>
      </w:r>
      <w:r w:rsidR="002D5A11">
        <w:rPr>
          <w:sz w:val="28"/>
          <w:szCs w:val="28"/>
          <w:vertAlign w:val="superscript"/>
          <w:lang w:val="uk-UA"/>
        </w:rPr>
        <w:t>-</w:t>
      </w:r>
      <w:r w:rsidR="0001428E" w:rsidRPr="002F128B">
        <w:rPr>
          <w:sz w:val="28"/>
          <w:szCs w:val="28"/>
          <w:vertAlign w:val="superscript"/>
          <w:lang w:val="uk-UA"/>
        </w:rPr>
        <w:t>2</w:t>
      </w:r>
      <w:r w:rsidR="00A76E49" w:rsidRPr="002F128B">
        <w:rPr>
          <w:sz w:val="28"/>
          <w:szCs w:val="28"/>
          <w:lang w:val="uk-UA"/>
        </w:rPr>
        <w:t xml:space="preserve">. </w:t>
      </w:r>
      <w:r w:rsidR="0001428E" w:rsidRPr="002F128B">
        <w:rPr>
          <w:sz w:val="28"/>
          <w:szCs w:val="28"/>
          <w:lang w:val="uk-UA"/>
        </w:rPr>
        <w:t xml:space="preserve">Для </w:t>
      </w:r>
      <w:r w:rsidR="0001428E" w:rsidRPr="002F128B">
        <w:rPr>
          <w:sz w:val="28"/>
          <w:szCs w:val="28"/>
        </w:rPr>
        <w:t>n</w:t>
      </w:r>
      <w:r w:rsidR="0001428E" w:rsidRPr="002F128B">
        <w:rPr>
          <w:sz w:val="28"/>
          <w:szCs w:val="28"/>
          <w:lang w:val="uk-UA"/>
        </w:rPr>
        <w:t xml:space="preserve">-типу матеріалу з концентрацією </w:t>
      </w:r>
      <w:r w:rsidR="00A76E49" w:rsidRPr="002F128B">
        <w:rPr>
          <w:sz w:val="28"/>
          <w:szCs w:val="28"/>
          <w:lang w:val="uk-UA"/>
        </w:rPr>
        <w:t xml:space="preserve">вільних носіїв </w:t>
      </w:r>
      <w:r w:rsidR="0001428E" w:rsidRPr="002F128B">
        <w:rPr>
          <w:sz w:val="28"/>
          <w:szCs w:val="28"/>
          <w:lang w:val="uk-UA"/>
        </w:rPr>
        <w:t>5·10</w:t>
      </w:r>
      <w:r w:rsidR="0001428E" w:rsidRPr="002F128B">
        <w:rPr>
          <w:sz w:val="28"/>
          <w:szCs w:val="28"/>
          <w:vertAlign w:val="superscript"/>
          <w:lang w:val="uk-UA"/>
        </w:rPr>
        <w:t>15</w:t>
      </w:r>
      <w:r w:rsidR="0001428E" w:rsidRPr="002F128B">
        <w:rPr>
          <w:sz w:val="28"/>
          <w:szCs w:val="28"/>
          <w:lang w:val="uk-UA"/>
        </w:rPr>
        <w:t>см</w:t>
      </w:r>
      <w:r w:rsidR="0001428E" w:rsidRPr="002F128B">
        <w:rPr>
          <w:sz w:val="28"/>
          <w:szCs w:val="28"/>
          <w:vertAlign w:val="superscript"/>
          <w:lang w:val="uk-UA"/>
        </w:rPr>
        <w:t>-3</w:t>
      </w:r>
      <w:r w:rsidR="00A76E49" w:rsidRPr="002F128B">
        <w:rPr>
          <w:sz w:val="28"/>
          <w:szCs w:val="28"/>
          <w:lang w:val="uk-UA"/>
        </w:rPr>
        <w:t>,</w:t>
      </w:r>
      <w:r w:rsidR="0001428E" w:rsidRPr="002F128B">
        <w:rPr>
          <w:sz w:val="28"/>
          <w:szCs w:val="28"/>
          <w:lang w:val="uk-UA"/>
        </w:rPr>
        <w:t xml:space="preserve"> швидкість</w:t>
      </w:r>
      <w:r w:rsidR="002D5A11">
        <w:rPr>
          <w:sz w:val="28"/>
          <w:szCs w:val="28"/>
          <w:lang w:val="uk-UA"/>
        </w:rPr>
        <w:t xml:space="preserve"> </w:t>
      </w:r>
      <w:r w:rsidR="0001428E" w:rsidRPr="002F128B">
        <w:rPr>
          <w:sz w:val="28"/>
          <w:szCs w:val="28"/>
          <w:lang w:val="uk-UA"/>
        </w:rPr>
        <w:t xml:space="preserve"> видалення становила від 5 до 6 см</w:t>
      </w:r>
      <w:r w:rsidR="0001428E" w:rsidRPr="002F128B">
        <w:rPr>
          <w:sz w:val="28"/>
          <w:szCs w:val="28"/>
          <w:vertAlign w:val="superscript"/>
          <w:lang w:val="uk-UA"/>
        </w:rPr>
        <w:t>-1</w:t>
      </w:r>
      <w:r w:rsidR="0001428E" w:rsidRPr="002F128B">
        <w:rPr>
          <w:sz w:val="28"/>
          <w:szCs w:val="28"/>
          <w:lang w:val="uk-UA"/>
        </w:rPr>
        <w:t xml:space="preserve">. Зміни провідності вимірювалися на діодах </w:t>
      </w:r>
      <w:proofErr w:type="spellStart"/>
      <w:r w:rsidR="0001428E" w:rsidRPr="002F128B">
        <w:rPr>
          <w:sz w:val="28"/>
          <w:szCs w:val="28"/>
          <w:lang w:val="uk-UA"/>
        </w:rPr>
        <w:t>Шотткі</w:t>
      </w:r>
      <w:proofErr w:type="spellEnd"/>
      <w:r w:rsidR="0001428E" w:rsidRPr="002F128B">
        <w:rPr>
          <w:sz w:val="28"/>
          <w:szCs w:val="28"/>
          <w:lang w:val="uk-UA"/>
        </w:rPr>
        <w:t xml:space="preserve"> та вимірювання</w:t>
      </w:r>
      <w:r w:rsidR="005E3F9C" w:rsidRPr="002F128B">
        <w:rPr>
          <w:sz w:val="28"/>
          <w:szCs w:val="28"/>
          <w:lang w:val="uk-UA"/>
        </w:rPr>
        <w:t xml:space="preserve">ми ефекту </w:t>
      </w:r>
      <w:proofErr w:type="spellStart"/>
      <w:r w:rsidR="005E3F9C" w:rsidRPr="002F128B">
        <w:rPr>
          <w:sz w:val="28"/>
          <w:szCs w:val="28"/>
          <w:lang w:val="uk-UA"/>
        </w:rPr>
        <w:t>Холла</w:t>
      </w:r>
      <w:proofErr w:type="spellEnd"/>
      <w:r w:rsidR="005E3F9C" w:rsidRPr="002F128B">
        <w:rPr>
          <w:sz w:val="28"/>
          <w:szCs w:val="28"/>
          <w:lang w:val="uk-UA"/>
        </w:rPr>
        <w:t>. Падіння</w:t>
      </w:r>
      <w:r w:rsidR="0001428E" w:rsidRPr="002F128B">
        <w:rPr>
          <w:sz w:val="28"/>
          <w:szCs w:val="28"/>
          <w:lang w:val="uk-UA"/>
        </w:rPr>
        <w:t xml:space="preserve"> концентрації носіїв </w:t>
      </w:r>
      <w:r w:rsidR="005A07F4" w:rsidRPr="002F128B">
        <w:rPr>
          <w:sz w:val="28"/>
          <w:szCs w:val="28"/>
          <w:lang w:val="uk-UA"/>
        </w:rPr>
        <w:t xml:space="preserve">виявилось </w:t>
      </w:r>
      <w:r w:rsidR="0001428E" w:rsidRPr="002F128B">
        <w:rPr>
          <w:sz w:val="28"/>
          <w:szCs w:val="28"/>
          <w:lang w:val="uk-UA"/>
        </w:rPr>
        <w:t xml:space="preserve">дещо більшим у діодах. Зниження часу життя неосновних носіїв зафіксовано в </w:t>
      </w:r>
      <w:proofErr w:type="spellStart"/>
      <w:r w:rsidR="0001428E" w:rsidRPr="002F128B">
        <w:rPr>
          <w:sz w:val="28"/>
          <w:szCs w:val="28"/>
          <w:lang w:val="uk-UA"/>
        </w:rPr>
        <w:t>нейтронно</w:t>
      </w:r>
      <w:proofErr w:type="spellEnd"/>
      <w:r w:rsidR="0001428E" w:rsidRPr="002F128B">
        <w:rPr>
          <w:sz w:val="28"/>
          <w:szCs w:val="28"/>
          <w:lang w:val="uk-UA"/>
        </w:rPr>
        <w:t>-опромінених діод</w:t>
      </w:r>
      <w:r w:rsidR="00295738" w:rsidRPr="002F128B">
        <w:rPr>
          <w:sz w:val="28"/>
          <w:szCs w:val="28"/>
          <w:lang w:val="uk-UA"/>
        </w:rPr>
        <w:t>ах</w:t>
      </w:r>
      <w:r w:rsidR="0001428E" w:rsidRPr="002F128B">
        <w:rPr>
          <w:sz w:val="28"/>
          <w:szCs w:val="28"/>
          <w:lang w:val="uk-UA"/>
        </w:rPr>
        <w:t xml:space="preserve">. Ізохронний відпал </w:t>
      </w:r>
      <w:proofErr w:type="spellStart"/>
      <w:r w:rsidR="0001428E" w:rsidRPr="002F128B">
        <w:rPr>
          <w:sz w:val="28"/>
          <w:szCs w:val="28"/>
          <w:lang w:val="uk-UA"/>
        </w:rPr>
        <w:t>нейтронно</w:t>
      </w:r>
      <w:proofErr w:type="spellEnd"/>
      <w:r w:rsidR="0001428E" w:rsidRPr="002F128B">
        <w:rPr>
          <w:sz w:val="28"/>
          <w:szCs w:val="28"/>
          <w:lang w:val="uk-UA"/>
        </w:rPr>
        <w:t xml:space="preserve">-опромінених діодів </w:t>
      </w:r>
      <w:r w:rsidR="00295738" w:rsidRPr="002F128B">
        <w:rPr>
          <w:sz w:val="28"/>
          <w:szCs w:val="28"/>
          <w:lang w:val="uk-UA"/>
        </w:rPr>
        <w:t xml:space="preserve">спричинив </w:t>
      </w:r>
      <w:r w:rsidR="0001428E" w:rsidRPr="002F128B">
        <w:rPr>
          <w:sz w:val="28"/>
          <w:szCs w:val="28"/>
          <w:lang w:val="uk-UA"/>
        </w:rPr>
        <w:t>близько 40% відновлення концентрації носі</w:t>
      </w:r>
      <w:proofErr w:type="spellStart"/>
      <w:r w:rsidR="0001428E" w:rsidRPr="002F128B">
        <w:rPr>
          <w:sz w:val="28"/>
          <w:szCs w:val="28"/>
        </w:rPr>
        <w:t>їв</w:t>
      </w:r>
      <w:proofErr w:type="spellEnd"/>
      <w:r w:rsidR="0001428E" w:rsidRPr="002F128B">
        <w:rPr>
          <w:sz w:val="28"/>
          <w:szCs w:val="28"/>
        </w:rPr>
        <w:t xml:space="preserve">, </w:t>
      </w:r>
      <w:proofErr w:type="spellStart"/>
      <w:r w:rsidR="0001428E" w:rsidRPr="002F128B">
        <w:rPr>
          <w:sz w:val="28"/>
          <w:szCs w:val="28"/>
        </w:rPr>
        <w:t>починаючи</w:t>
      </w:r>
      <w:proofErr w:type="spellEnd"/>
      <w:r w:rsidR="0001428E" w:rsidRPr="002F128B">
        <w:rPr>
          <w:sz w:val="28"/>
          <w:szCs w:val="28"/>
        </w:rPr>
        <w:t xml:space="preserve"> з 225</w:t>
      </w:r>
      <w:r w:rsidR="002D5A11">
        <w:rPr>
          <w:sz w:val="28"/>
          <w:szCs w:val="28"/>
          <w:lang w:val="uk-UA"/>
        </w:rPr>
        <w:t xml:space="preserve"> </w:t>
      </w:r>
      <w:r w:rsidR="0001428E" w:rsidRPr="002F128B">
        <w:rPr>
          <w:sz w:val="28"/>
          <w:szCs w:val="28"/>
        </w:rPr>
        <w:t>°C</w:t>
      </w:r>
      <w:r w:rsidR="00CA7471" w:rsidRPr="002F128B">
        <w:rPr>
          <w:sz w:val="28"/>
          <w:szCs w:val="28"/>
          <w:lang w:val="uk-UA"/>
        </w:rPr>
        <w:t xml:space="preserve"> і</w:t>
      </w:r>
      <w:r w:rsidR="0001428E" w:rsidRPr="002F128B">
        <w:rPr>
          <w:sz w:val="28"/>
          <w:szCs w:val="28"/>
        </w:rPr>
        <w:t xml:space="preserve"> </w:t>
      </w:r>
      <w:r w:rsidR="00CA7471" w:rsidRPr="002F128B">
        <w:rPr>
          <w:sz w:val="28"/>
          <w:szCs w:val="28"/>
          <w:lang w:val="uk-UA"/>
        </w:rPr>
        <w:t xml:space="preserve">завершуючи </w:t>
      </w:r>
      <w:r w:rsidR="0001428E" w:rsidRPr="002F128B">
        <w:rPr>
          <w:sz w:val="28"/>
          <w:szCs w:val="28"/>
        </w:rPr>
        <w:t>580</w:t>
      </w:r>
      <w:r w:rsidR="002D5A11">
        <w:rPr>
          <w:sz w:val="28"/>
          <w:szCs w:val="28"/>
          <w:lang w:val="uk-UA"/>
        </w:rPr>
        <w:t xml:space="preserve"> </w:t>
      </w:r>
      <w:r w:rsidR="0001428E" w:rsidRPr="002F128B">
        <w:rPr>
          <w:sz w:val="28"/>
          <w:szCs w:val="28"/>
        </w:rPr>
        <w:t>°C</w:t>
      </w:r>
      <w:r w:rsidR="00AE5A77" w:rsidRPr="002F128B">
        <w:rPr>
          <w:sz w:val="28"/>
          <w:szCs w:val="28"/>
        </w:rPr>
        <w:t xml:space="preserve"> </w:t>
      </w:r>
      <w:r w:rsidR="00375F2C" w:rsidRPr="002F128B">
        <w:rPr>
          <w:sz w:val="28"/>
          <w:szCs w:val="28"/>
          <w:highlight w:val="green"/>
        </w:rPr>
        <w:t>[28</w:t>
      </w:r>
      <w:r w:rsidR="00AE5A77" w:rsidRPr="002F128B">
        <w:rPr>
          <w:sz w:val="28"/>
          <w:szCs w:val="28"/>
          <w:highlight w:val="green"/>
        </w:rPr>
        <w:t>]</w:t>
      </w:r>
      <w:r w:rsidR="0001428E" w:rsidRPr="002F128B">
        <w:rPr>
          <w:sz w:val="28"/>
          <w:szCs w:val="28"/>
          <w:highlight w:val="green"/>
        </w:rPr>
        <w:t>.</w:t>
      </w:r>
      <w:r w:rsidR="0001428E" w:rsidRPr="002F128B">
        <w:rPr>
          <w:sz w:val="28"/>
          <w:szCs w:val="28"/>
        </w:rPr>
        <w:t xml:space="preserve"> </w:t>
      </w:r>
    </w:p>
    <w:p w14:paraId="3AF8962F" w14:textId="5FF3E555" w:rsidR="002E538D" w:rsidRDefault="002E538D" w:rsidP="00A75FEA">
      <w:pPr>
        <w:spacing w:line="360" w:lineRule="auto"/>
        <w:ind w:firstLine="708"/>
        <w:jc w:val="both"/>
        <w:rPr>
          <w:sz w:val="28"/>
          <w:szCs w:val="28"/>
          <w:lang w:val="uk-UA"/>
        </w:rPr>
      </w:pPr>
      <w:r w:rsidRPr="002F128B">
        <w:rPr>
          <w:sz w:val="28"/>
          <w:szCs w:val="28"/>
          <w:lang w:val="uk-UA"/>
        </w:rPr>
        <w:t>Залежності інтенсивності катодолюмініс</w:t>
      </w:r>
      <w:r w:rsidR="00FA14CE" w:rsidRPr="002F128B">
        <w:rPr>
          <w:sz w:val="28"/>
          <w:szCs w:val="28"/>
          <w:lang w:val="uk-UA"/>
        </w:rPr>
        <w:t>ценції у твердих розчинах</w:t>
      </w:r>
      <w:r w:rsidRPr="002F128B">
        <w:rPr>
          <w:sz w:val="28"/>
          <w:szCs w:val="28"/>
          <w:lang w:val="uk-UA"/>
        </w:rPr>
        <w:t xml:space="preserve"> арсеніду-фосфіду галію різного складу від </w:t>
      </w:r>
      <w:proofErr w:type="spellStart"/>
      <w:r w:rsidRPr="002F128B">
        <w:rPr>
          <w:sz w:val="28"/>
          <w:szCs w:val="28"/>
          <w:lang w:val="uk-UA"/>
        </w:rPr>
        <w:t>флю</w:t>
      </w:r>
      <w:r w:rsidR="002D5A11">
        <w:rPr>
          <w:sz w:val="28"/>
          <w:szCs w:val="28"/>
          <w:lang w:val="uk-UA"/>
        </w:rPr>
        <w:t>е</w:t>
      </w:r>
      <w:r w:rsidRPr="002F128B">
        <w:rPr>
          <w:sz w:val="28"/>
          <w:szCs w:val="28"/>
          <w:lang w:val="uk-UA"/>
        </w:rPr>
        <w:t>нсу</w:t>
      </w:r>
      <w:proofErr w:type="spellEnd"/>
      <w:r w:rsidRPr="002F128B">
        <w:rPr>
          <w:sz w:val="28"/>
          <w:szCs w:val="28"/>
          <w:lang w:val="uk-UA"/>
        </w:rPr>
        <w:t xml:space="preserve"> нейт</w:t>
      </w:r>
      <w:r w:rsidR="00037FDF" w:rsidRPr="002F128B">
        <w:rPr>
          <w:sz w:val="28"/>
          <w:szCs w:val="28"/>
          <w:lang w:val="uk-UA"/>
        </w:rPr>
        <w:t xml:space="preserve">ронів </w:t>
      </w:r>
      <w:r w:rsidRPr="002F128B">
        <w:rPr>
          <w:sz w:val="28"/>
          <w:szCs w:val="28"/>
          <w:lang w:val="uk-UA"/>
        </w:rPr>
        <w:t xml:space="preserve">подано на </w:t>
      </w:r>
      <w:r w:rsidR="006457B6" w:rsidRPr="002F128B">
        <w:rPr>
          <w:sz w:val="28"/>
          <w:szCs w:val="28"/>
          <w:highlight w:val="yellow"/>
          <w:lang w:val="uk-UA"/>
        </w:rPr>
        <w:t>Рис. 1.8.</w:t>
      </w:r>
      <w:r w:rsidR="00C977D9">
        <w:rPr>
          <w:sz w:val="28"/>
          <w:szCs w:val="28"/>
          <w:lang w:val="uk-UA"/>
        </w:rPr>
        <w:t xml:space="preserve"> </w:t>
      </w:r>
    </w:p>
    <w:p w14:paraId="2AB1E4A4" w14:textId="77777777" w:rsidR="003B2424" w:rsidRPr="002F128B" w:rsidRDefault="003B2424" w:rsidP="00A75FEA">
      <w:pPr>
        <w:spacing w:line="360" w:lineRule="auto"/>
        <w:ind w:firstLine="708"/>
        <w:jc w:val="both"/>
        <w:rPr>
          <w:sz w:val="28"/>
          <w:szCs w:val="28"/>
          <w:lang w:val="uk-UA"/>
        </w:rPr>
      </w:pPr>
    </w:p>
    <w:p w14:paraId="6DA65712" w14:textId="77777777" w:rsidR="002E538D" w:rsidRPr="002F128B" w:rsidRDefault="002E538D" w:rsidP="00A75FEA">
      <w:pPr>
        <w:spacing w:line="360" w:lineRule="auto"/>
        <w:ind w:firstLine="708"/>
        <w:jc w:val="both"/>
        <w:rPr>
          <w:sz w:val="28"/>
          <w:szCs w:val="28"/>
          <w:lang w:val="uk-UA"/>
        </w:rPr>
      </w:pPr>
    </w:p>
    <w:p w14:paraId="2167511E" w14:textId="77777777" w:rsidR="002E538D" w:rsidRPr="002F128B" w:rsidRDefault="00CA171C" w:rsidP="00A75FEA">
      <w:pPr>
        <w:spacing w:line="360" w:lineRule="auto"/>
        <w:jc w:val="center"/>
        <w:rPr>
          <w:sz w:val="28"/>
          <w:szCs w:val="28"/>
          <w:lang w:val="uk-UA"/>
        </w:rPr>
      </w:pPr>
      <w:r w:rsidRPr="00CA171C">
        <w:rPr>
          <w:noProof/>
          <w:sz w:val="28"/>
          <w:szCs w:val="28"/>
          <w:lang w:val="uk-UA" w:eastAsia="uk-UA"/>
        </w:rPr>
        <w:drawing>
          <wp:inline distT="0" distB="0" distL="0" distR="0" wp14:anchorId="302B82CB" wp14:editId="104574CC">
            <wp:extent cx="6480175" cy="3335618"/>
            <wp:effectExtent l="0" t="0" r="0" b="0"/>
            <wp:docPr id="35" name="Рисунок 35" descr="C:\Users\admin\Desktop\LED\Дисер\Лит обзор статьи\Рыжков 11 гра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LED\Дисер\Лит обзор статьи\Рыжков 11 граф.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80175" cy="3335618"/>
                    </a:xfrm>
                    <a:prstGeom prst="rect">
                      <a:avLst/>
                    </a:prstGeom>
                    <a:noFill/>
                    <a:ln>
                      <a:noFill/>
                    </a:ln>
                  </pic:spPr>
                </pic:pic>
              </a:graphicData>
            </a:graphic>
          </wp:inline>
        </w:drawing>
      </w:r>
    </w:p>
    <w:p w14:paraId="139F9DE1" w14:textId="77777777" w:rsidR="002E538D" w:rsidRPr="002F128B" w:rsidRDefault="002E538D" w:rsidP="00A75FEA">
      <w:pPr>
        <w:spacing w:line="360" w:lineRule="auto"/>
        <w:ind w:firstLine="708"/>
        <w:jc w:val="center"/>
        <w:rPr>
          <w:sz w:val="28"/>
          <w:szCs w:val="28"/>
          <w:lang w:val="uk-UA"/>
        </w:rPr>
      </w:pPr>
      <w:r w:rsidRPr="002F128B">
        <w:rPr>
          <w:sz w:val="28"/>
          <w:szCs w:val="28"/>
          <w:highlight w:val="yellow"/>
          <w:lang w:val="uk-UA"/>
        </w:rPr>
        <w:t>Рис.</w:t>
      </w:r>
      <w:r w:rsidR="006457B6" w:rsidRPr="002F128B">
        <w:rPr>
          <w:sz w:val="28"/>
          <w:szCs w:val="28"/>
          <w:highlight w:val="yellow"/>
          <w:lang w:val="uk-UA"/>
        </w:rPr>
        <w:t xml:space="preserve"> 1.8</w:t>
      </w:r>
      <w:r w:rsidR="006457B6" w:rsidRPr="002F128B">
        <w:rPr>
          <w:sz w:val="28"/>
          <w:szCs w:val="28"/>
          <w:lang w:val="uk-UA"/>
        </w:rPr>
        <w:t xml:space="preserve"> </w:t>
      </w:r>
      <w:r w:rsidRPr="002F128B">
        <w:rPr>
          <w:sz w:val="28"/>
          <w:szCs w:val="28"/>
          <w:lang w:val="uk-UA"/>
        </w:rPr>
        <w:t>Залежність інтенсивності катодолюмінісценції у твердих розплавах GaAs</w:t>
      </w:r>
      <w:r w:rsidRPr="002F128B">
        <w:rPr>
          <w:sz w:val="28"/>
          <w:szCs w:val="28"/>
          <w:vertAlign w:val="subscript"/>
          <w:lang w:val="uk-UA"/>
        </w:rPr>
        <w:t>1-x</w:t>
      </w:r>
      <w:r w:rsidRPr="002F128B">
        <w:rPr>
          <w:sz w:val="28"/>
          <w:szCs w:val="28"/>
          <w:lang w:val="uk-UA"/>
        </w:rPr>
        <w:t>P</w:t>
      </w:r>
      <w:r w:rsidRPr="002F128B">
        <w:rPr>
          <w:sz w:val="28"/>
          <w:szCs w:val="28"/>
          <w:vertAlign w:val="subscript"/>
          <w:lang w:val="uk-UA"/>
        </w:rPr>
        <w:t>x</w:t>
      </w:r>
      <w:r w:rsidRPr="002F128B">
        <w:rPr>
          <w:sz w:val="28"/>
          <w:szCs w:val="28"/>
          <w:lang w:val="uk-UA"/>
        </w:rPr>
        <w:t xml:space="preserve"> різного складу, легованих телуром, від </w:t>
      </w:r>
      <w:proofErr w:type="spellStart"/>
      <w:r w:rsidRPr="002F128B">
        <w:rPr>
          <w:sz w:val="28"/>
          <w:szCs w:val="28"/>
          <w:lang w:val="uk-UA"/>
        </w:rPr>
        <w:t>флюєнсу</w:t>
      </w:r>
      <w:proofErr w:type="spellEnd"/>
      <w:r w:rsidRPr="002F128B">
        <w:rPr>
          <w:sz w:val="28"/>
          <w:szCs w:val="28"/>
          <w:lang w:val="uk-UA"/>
        </w:rPr>
        <w:t xml:space="preserve"> нейтронів X: 1 - 0,028; 2 – 0,17; 3 – 0,23; 4 – 0,42; 5 – 0,60</w:t>
      </w:r>
    </w:p>
    <w:p w14:paraId="6D787A22" w14:textId="77777777" w:rsidR="002E538D" w:rsidRPr="002F128B" w:rsidRDefault="002E538D" w:rsidP="00A75FEA">
      <w:pPr>
        <w:spacing w:line="360" w:lineRule="auto"/>
        <w:ind w:firstLine="708"/>
        <w:jc w:val="center"/>
        <w:rPr>
          <w:sz w:val="28"/>
          <w:szCs w:val="28"/>
          <w:lang w:val="uk-UA"/>
        </w:rPr>
      </w:pPr>
    </w:p>
    <w:p w14:paraId="41F24970" w14:textId="77777777" w:rsidR="002E538D" w:rsidRPr="002F128B" w:rsidRDefault="002E538D" w:rsidP="00A75FEA">
      <w:pPr>
        <w:spacing w:line="360" w:lineRule="auto"/>
        <w:ind w:firstLine="708"/>
        <w:jc w:val="both"/>
        <w:rPr>
          <w:noProof/>
          <w:sz w:val="28"/>
          <w:szCs w:val="28"/>
          <w:lang w:val="uk-UA"/>
        </w:rPr>
      </w:pPr>
      <w:r w:rsidRPr="002F128B">
        <w:rPr>
          <w:sz w:val="28"/>
          <w:szCs w:val="28"/>
          <w:lang w:val="uk-UA"/>
        </w:rPr>
        <w:t xml:space="preserve">Найбільшу радіаційну стійкість мали структури </w:t>
      </w:r>
      <w:r w:rsidRPr="000B1DA7">
        <w:rPr>
          <w:i/>
          <w:sz w:val="28"/>
          <w:szCs w:val="28"/>
          <w:lang w:val="uk-UA"/>
        </w:rPr>
        <w:t>Х</w:t>
      </w:r>
      <w:r w:rsidR="007B7F1C" w:rsidRPr="002F128B">
        <w:rPr>
          <w:sz w:val="28"/>
          <w:szCs w:val="28"/>
          <w:lang w:val="uk-UA"/>
        </w:rPr>
        <w:t xml:space="preserve"> </w:t>
      </w:r>
      <w:r w:rsidRPr="002F128B">
        <w:rPr>
          <w:sz w:val="28"/>
          <w:szCs w:val="28"/>
          <w:lang w:val="uk-UA"/>
        </w:rPr>
        <w:t>~</w:t>
      </w:r>
      <w:r w:rsidR="007B7F1C" w:rsidRPr="002F128B">
        <w:rPr>
          <w:sz w:val="28"/>
          <w:szCs w:val="28"/>
          <w:lang w:val="uk-UA"/>
        </w:rPr>
        <w:t xml:space="preserve"> </w:t>
      </w:r>
      <w:r w:rsidRPr="002F128B">
        <w:rPr>
          <w:sz w:val="28"/>
          <w:szCs w:val="28"/>
          <w:lang w:val="uk-UA"/>
        </w:rPr>
        <w:t xml:space="preserve">0,4, в яких ступінь </w:t>
      </w:r>
      <w:proofErr w:type="spellStart"/>
      <w:r w:rsidRPr="002F128B">
        <w:rPr>
          <w:sz w:val="28"/>
          <w:szCs w:val="28"/>
          <w:lang w:val="uk-UA"/>
        </w:rPr>
        <w:t>роз</w:t>
      </w:r>
      <w:r w:rsidR="00FA14CE" w:rsidRPr="002F128B">
        <w:rPr>
          <w:sz w:val="28"/>
          <w:szCs w:val="28"/>
          <w:lang w:val="uk-UA"/>
        </w:rPr>
        <w:t>у</w:t>
      </w:r>
      <w:r w:rsidR="00E5285C" w:rsidRPr="002F128B">
        <w:rPr>
          <w:sz w:val="28"/>
          <w:szCs w:val="28"/>
          <w:lang w:val="uk-UA"/>
        </w:rPr>
        <w:t>порядкованості</w:t>
      </w:r>
      <w:proofErr w:type="spellEnd"/>
      <w:r w:rsidR="00E5285C" w:rsidRPr="002F128B">
        <w:rPr>
          <w:sz w:val="28"/>
          <w:szCs w:val="28"/>
          <w:lang w:val="uk-UA"/>
        </w:rPr>
        <w:t xml:space="preserve"> </w:t>
      </w:r>
      <w:proofErr w:type="spellStart"/>
      <w:r w:rsidR="00E5285C" w:rsidRPr="002F128B">
        <w:rPr>
          <w:sz w:val="28"/>
          <w:szCs w:val="28"/>
          <w:lang w:val="uk-UA"/>
        </w:rPr>
        <w:t>гратки</w:t>
      </w:r>
      <w:proofErr w:type="spellEnd"/>
      <w:r w:rsidR="00E5285C" w:rsidRPr="002F128B">
        <w:rPr>
          <w:sz w:val="28"/>
          <w:szCs w:val="28"/>
          <w:lang w:val="uk-UA"/>
        </w:rPr>
        <w:t xml:space="preserve"> - </w:t>
      </w:r>
      <w:r w:rsidRPr="002F128B">
        <w:rPr>
          <w:sz w:val="28"/>
          <w:szCs w:val="28"/>
          <w:lang w:val="uk-UA"/>
        </w:rPr>
        <w:t>максимальна.</w:t>
      </w:r>
      <w:r w:rsidR="00E5285C" w:rsidRPr="002F128B">
        <w:rPr>
          <w:sz w:val="28"/>
          <w:szCs w:val="28"/>
          <w:lang w:val="uk-UA"/>
        </w:rPr>
        <w:t xml:space="preserve"> </w:t>
      </w:r>
      <w:r w:rsidRPr="002F128B">
        <w:rPr>
          <w:sz w:val="28"/>
          <w:szCs w:val="28"/>
          <w:lang w:val="uk-UA"/>
        </w:rPr>
        <w:t xml:space="preserve">У кристалах </w:t>
      </w:r>
      <w:proofErr w:type="spellStart"/>
      <w:r w:rsidRPr="002F128B">
        <w:rPr>
          <w:sz w:val="28"/>
          <w:szCs w:val="28"/>
          <w:lang w:val="uk-UA"/>
        </w:rPr>
        <w:t>прямозо</w:t>
      </w:r>
      <w:r w:rsidR="00266519">
        <w:rPr>
          <w:sz w:val="28"/>
          <w:szCs w:val="28"/>
          <w:lang w:val="uk-UA"/>
        </w:rPr>
        <w:t>нного</w:t>
      </w:r>
      <w:proofErr w:type="spellEnd"/>
      <w:r w:rsidR="00266519">
        <w:rPr>
          <w:sz w:val="28"/>
          <w:szCs w:val="28"/>
          <w:lang w:val="uk-UA"/>
        </w:rPr>
        <w:t xml:space="preserve"> складу вихід люмінесценції</w:t>
      </w:r>
      <w:r w:rsidRPr="002F128B">
        <w:rPr>
          <w:sz w:val="28"/>
          <w:szCs w:val="28"/>
          <w:lang w:val="uk-UA"/>
        </w:rPr>
        <w:t xml:space="preserve"> зростав із опроміненням до </w:t>
      </w:r>
      <w:proofErr w:type="spellStart"/>
      <w:r w:rsidRPr="002F128B">
        <w:rPr>
          <w:sz w:val="28"/>
          <w:szCs w:val="28"/>
          <w:lang w:val="uk-UA"/>
        </w:rPr>
        <w:t>флюєнсу</w:t>
      </w:r>
      <w:proofErr w:type="spellEnd"/>
      <w:r w:rsidRPr="002F128B">
        <w:rPr>
          <w:sz w:val="28"/>
          <w:szCs w:val="28"/>
          <w:lang w:val="uk-UA"/>
        </w:rPr>
        <w:t xml:space="preserve"> </w:t>
      </w:r>
      <w:r w:rsidR="00266519">
        <w:rPr>
          <w:sz w:val="28"/>
          <w:szCs w:val="28"/>
          <w:lang w:val="uk-UA"/>
        </w:rPr>
        <w:t xml:space="preserve">нейтронів </w:t>
      </w:r>
      <w:r w:rsidRPr="002F128B">
        <w:rPr>
          <w:sz w:val="28"/>
          <w:szCs w:val="28"/>
          <w:lang w:val="uk-UA"/>
        </w:rPr>
        <w:t>~ 10</w:t>
      </w:r>
      <w:r w:rsidRPr="002F128B">
        <w:rPr>
          <w:sz w:val="28"/>
          <w:szCs w:val="28"/>
          <w:vertAlign w:val="superscript"/>
          <w:lang w:val="uk-UA"/>
        </w:rPr>
        <w:t>13</w:t>
      </w:r>
      <w:r w:rsidR="000B1DA7">
        <w:rPr>
          <w:sz w:val="28"/>
          <w:szCs w:val="28"/>
          <w:vertAlign w:val="superscript"/>
          <w:lang w:val="uk-UA"/>
        </w:rPr>
        <w:t xml:space="preserve"> </w:t>
      </w:r>
      <w:r w:rsidRPr="002F128B">
        <w:rPr>
          <w:sz w:val="28"/>
          <w:szCs w:val="28"/>
          <w:lang w:val="uk-UA"/>
        </w:rPr>
        <w:t>см</w:t>
      </w:r>
      <w:r w:rsidRPr="002F128B">
        <w:rPr>
          <w:sz w:val="28"/>
          <w:szCs w:val="28"/>
          <w:vertAlign w:val="superscript"/>
          <w:lang w:val="uk-UA"/>
        </w:rPr>
        <w:t>-2</w:t>
      </w:r>
      <w:r w:rsidRPr="002F128B">
        <w:rPr>
          <w:sz w:val="28"/>
          <w:szCs w:val="28"/>
          <w:lang w:val="uk-UA"/>
        </w:rPr>
        <w:t xml:space="preserve">, згодом  починалося зниження. Аналогічними виявились залежності квантового виходу при електронному опроміненні. Його зниження в обох випадках зумовлено деградацією часу життя носіїв при опроміненні, що ілюструється графіками </w:t>
      </w:r>
      <w:r w:rsidR="007B7F1C" w:rsidRPr="002F128B">
        <w:rPr>
          <w:sz w:val="28"/>
          <w:szCs w:val="28"/>
          <w:highlight w:val="yellow"/>
          <w:lang w:val="uk-UA"/>
        </w:rPr>
        <w:t>Рис. 1.9</w:t>
      </w:r>
      <w:r w:rsidRPr="002F128B">
        <w:rPr>
          <w:sz w:val="28"/>
          <w:szCs w:val="28"/>
          <w:highlight w:val="yellow"/>
          <w:lang w:val="uk-UA"/>
        </w:rPr>
        <w:t>.</w:t>
      </w:r>
    </w:p>
    <w:p w14:paraId="06F81480" w14:textId="77777777" w:rsidR="002E538D" w:rsidRPr="002F128B" w:rsidRDefault="002E538D" w:rsidP="00A75FEA">
      <w:pPr>
        <w:spacing w:line="360" w:lineRule="auto"/>
        <w:jc w:val="center"/>
        <w:rPr>
          <w:noProof/>
          <w:sz w:val="28"/>
          <w:szCs w:val="28"/>
          <w:lang w:val="uk-UA"/>
        </w:rPr>
      </w:pPr>
    </w:p>
    <w:p w14:paraId="76371890" w14:textId="77777777" w:rsidR="002E538D" w:rsidRPr="002F128B" w:rsidRDefault="002E538D" w:rsidP="00A75FEA">
      <w:pPr>
        <w:spacing w:line="360" w:lineRule="auto"/>
        <w:jc w:val="center"/>
        <w:rPr>
          <w:noProof/>
          <w:sz w:val="28"/>
          <w:szCs w:val="28"/>
          <w:lang w:val="uk-UA"/>
        </w:rPr>
      </w:pPr>
    </w:p>
    <w:p w14:paraId="3AB630A4" w14:textId="77777777" w:rsidR="002E538D" w:rsidRPr="002F128B" w:rsidRDefault="00CE5D27" w:rsidP="00CE5D27">
      <w:pPr>
        <w:spacing w:line="360" w:lineRule="auto"/>
        <w:jc w:val="center"/>
        <w:rPr>
          <w:sz w:val="28"/>
          <w:szCs w:val="28"/>
          <w:lang w:val="uk-UA"/>
        </w:rPr>
      </w:pPr>
      <w:r w:rsidRPr="002F128B">
        <w:rPr>
          <w:noProof/>
          <w:sz w:val="28"/>
          <w:szCs w:val="28"/>
          <w:lang w:val="uk-UA" w:eastAsia="uk-UA"/>
        </w:rPr>
        <w:drawing>
          <wp:inline distT="0" distB="0" distL="0" distR="0" wp14:anchorId="539E81C9" wp14:editId="43F48319">
            <wp:extent cx="4071257" cy="3770610"/>
            <wp:effectExtent l="0" t="0" r="5715" b="1905"/>
            <wp:docPr id="67" name="Рисунок 67" descr="C:\Users\admin\Desktop\LED\Дисер\Лит обзор статьи\Рыжков 2 гра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LED\Дисер\Лит обзор статьи\Рыжков 2 граф.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0220" cy="3778911"/>
                    </a:xfrm>
                    <a:prstGeom prst="rect">
                      <a:avLst/>
                    </a:prstGeom>
                    <a:noFill/>
                    <a:ln>
                      <a:noFill/>
                    </a:ln>
                  </pic:spPr>
                </pic:pic>
              </a:graphicData>
            </a:graphic>
          </wp:inline>
        </w:drawing>
      </w:r>
    </w:p>
    <w:p w14:paraId="7A74E5CE" w14:textId="77777777" w:rsidR="002E538D" w:rsidRPr="002F128B" w:rsidRDefault="002E538D" w:rsidP="00A75FEA">
      <w:pPr>
        <w:spacing w:line="360" w:lineRule="auto"/>
        <w:ind w:firstLine="708"/>
        <w:jc w:val="center"/>
        <w:rPr>
          <w:sz w:val="28"/>
          <w:szCs w:val="28"/>
          <w:lang w:val="uk-UA"/>
        </w:rPr>
      </w:pPr>
      <w:r w:rsidRPr="002F128B">
        <w:rPr>
          <w:sz w:val="28"/>
          <w:szCs w:val="28"/>
          <w:highlight w:val="yellow"/>
          <w:lang w:val="uk-UA"/>
        </w:rPr>
        <w:t>Рис.</w:t>
      </w:r>
      <w:r w:rsidR="00D563A2" w:rsidRPr="002F128B">
        <w:rPr>
          <w:sz w:val="28"/>
          <w:szCs w:val="28"/>
          <w:highlight w:val="yellow"/>
          <w:lang w:val="uk-UA"/>
        </w:rPr>
        <w:t xml:space="preserve"> 1.9.</w:t>
      </w:r>
      <w:r w:rsidRPr="002F128B">
        <w:rPr>
          <w:sz w:val="28"/>
          <w:szCs w:val="28"/>
          <w:lang w:val="uk-UA"/>
        </w:rPr>
        <w:t xml:space="preserve"> Залежність часу життя носіїв </w:t>
      </w:r>
      <w:r w:rsidR="00FA14CE" w:rsidRPr="002F128B">
        <w:rPr>
          <w:sz w:val="28"/>
          <w:szCs w:val="28"/>
          <w:lang w:val="uk-UA"/>
        </w:rPr>
        <w:t>у</w:t>
      </w:r>
      <w:r w:rsidRPr="002F128B">
        <w:rPr>
          <w:sz w:val="28"/>
          <w:szCs w:val="28"/>
          <w:lang w:val="uk-UA"/>
        </w:rPr>
        <w:t xml:space="preserve"> кристалі </w:t>
      </w:r>
      <w:r w:rsidR="00FA14CE" w:rsidRPr="002F128B">
        <w:rPr>
          <w:sz w:val="28"/>
          <w:szCs w:val="28"/>
          <w:lang w:val="uk-UA"/>
        </w:rPr>
        <w:t>фосфіду галію і твердих розчинах</w:t>
      </w:r>
      <w:r w:rsidRPr="002F128B">
        <w:rPr>
          <w:sz w:val="28"/>
          <w:szCs w:val="28"/>
          <w:lang w:val="uk-UA"/>
        </w:rPr>
        <w:t xml:space="preserve"> GaAs</w:t>
      </w:r>
      <w:r w:rsidRPr="002F128B">
        <w:rPr>
          <w:sz w:val="28"/>
          <w:szCs w:val="28"/>
          <w:vertAlign w:val="subscript"/>
          <w:lang w:val="uk-UA"/>
        </w:rPr>
        <w:t>1-x</w:t>
      </w:r>
      <w:r w:rsidRPr="002F128B">
        <w:rPr>
          <w:sz w:val="28"/>
          <w:szCs w:val="28"/>
          <w:lang w:val="uk-UA"/>
        </w:rPr>
        <w:t>P</w:t>
      </w:r>
      <w:r w:rsidRPr="002F128B">
        <w:rPr>
          <w:sz w:val="28"/>
          <w:szCs w:val="28"/>
          <w:vertAlign w:val="subscript"/>
          <w:lang w:val="uk-UA"/>
        </w:rPr>
        <w:t>x</w:t>
      </w:r>
      <w:r w:rsidRPr="002F128B">
        <w:rPr>
          <w:sz w:val="28"/>
          <w:szCs w:val="28"/>
          <w:lang w:val="uk-UA"/>
        </w:rPr>
        <w:t xml:space="preserve"> різного складу, від </w:t>
      </w:r>
      <w:proofErr w:type="spellStart"/>
      <w:r w:rsidRPr="002F128B">
        <w:rPr>
          <w:sz w:val="28"/>
          <w:szCs w:val="28"/>
          <w:lang w:val="uk-UA"/>
        </w:rPr>
        <w:t>флюєнсу</w:t>
      </w:r>
      <w:proofErr w:type="spellEnd"/>
      <w:r w:rsidRPr="002F128B">
        <w:rPr>
          <w:sz w:val="28"/>
          <w:szCs w:val="28"/>
          <w:lang w:val="uk-UA"/>
        </w:rPr>
        <w:t xml:space="preserve"> електронів X: 1 - 0,028; 2 – 0,17; 3 – 0,42;  4 – 0,6; 5 – 1,0</w:t>
      </w:r>
    </w:p>
    <w:p w14:paraId="71A1150E" w14:textId="77777777" w:rsidR="00F537D3" w:rsidRPr="002F128B" w:rsidRDefault="00F537D3" w:rsidP="00A75FEA">
      <w:pPr>
        <w:spacing w:line="360" w:lineRule="auto"/>
        <w:ind w:firstLine="708"/>
        <w:jc w:val="center"/>
        <w:rPr>
          <w:sz w:val="28"/>
          <w:szCs w:val="28"/>
          <w:lang w:val="uk-UA"/>
        </w:rPr>
      </w:pPr>
    </w:p>
    <w:p w14:paraId="4BB1B8CA" w14:textId="77777777" w:rsidR="002E538D" w:rsidRPr="002F128B" w:rsidRDefault="005E3F9C" w:rsidP="00A75FEA">
      <w:pPr>
        <w:spacing w:line="360" w:lineRule="auto"/>
        <w:ind w:firstLine="708"/>
        <w:jc w:val="both"/>
        <w:rPr>
          <w:sz w:val="28"/>
          <w:szCs w:val="28"/>
          <w:lang w:val="uk-UA"/>
        </w:rPr>
      </w:pPr>
      <w:r w:rsidRPr="002F128B">
        <w:rPr>
          <w:sz w:val="28"/>
          <w:szCs w:val="28"/>
          <w:lang w:val="uk-UA"/>
        </w:rPr>
        <w:t xml:space="preserve">Із </w:t>
      </w:r>
      <w:r w:rsidR="00D563A2" w:rsidRPr="002F128B">
        <w:rPr>
          <w:sz w:val="28"/>
          <w:szCs w:val="28"/>
          <w:highlight w:val="yellow"/>
          <w:lang w:val="uk-UA"/>
        </w:rPr>
        <w:t>Рис. 1.9</w:t>
      </w:r>
      <w:r w:rsidR="002E538D" w:rsidRPr="002F128B">
        <w:rPr>
          <w:sz w:val="28"/>
          <w:szCs w:val="28"/>
          <w:lang w:val="uk-UA"/>
        </w:rPr>
        <w:t xml:space="preserve"> видно, що константа пошкоджуваності мінімальна у кристалів </w:t>
      </w:r>
      <w:proofErr w:type="spellStart"/>
      <w:r w:rsidR="00E5285C" w:rsidRPr="002F128B">
        <w:rPr>
          <w:sz w:val="28"/>
          <w:szCs w:val="28"/>
          <w:lang w:val="en-US"/>
        </w:rPr>
        <w:t>GaAsP</w:t>
      </w:r>
      <w:proofErr w:type="spellEnd"/>
      <w:r w:rsidR="00E5285C" w:rsidRPr="002F128B">
        <w:rPr>
          <w:sz w:val="28"/>
          <w:szCs w:val="28"/>
        </w:rPr>
        <w:t xml:space="preserve"> </w:t>
      </w:r>
      <w:r w:rsidR="002E538D" w:rsidRPr="002F128B">
        <w:rPr>
          <w:sz w:val="28"/>
          <w:szCs w:val="28"/>
          <w:lang w:val="uk-UA"/>
        </w:rPr>
        <w:t>з X = 0,42 - 0,60</w:t>
      </w:r>
    </w:p>
    <w:p w14:paraId="7C0AFD36"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Перші роботи, </w:t>
      </w:r>
      <w:r w:rsidR="00901046" w:rsidRPr="002F128B">
        <w:rPr>
          <w:sz w:val="28"/>
          <w:szCs w:val="28"/>
          <w:lang w:val="uk-UA"/>
        </w:rPr>
        <w:t>присвячені дослідженню процесів</w:t>
      </w:r>
      <w:r w:rsidRPr="002F128B">
        <w:rPr>
          <w:sz w:val="28"/>
          <w:szCs w:val="28"/>
          <w:lang w:val="uk-UA"/>
        </w:rPr>
        <w:t xml:space="preserve"> деградації свічення  опромінених світлодіодів, виконані на різних матеріалах, показали, що вони пов’язані переважно зі зростанням швидкості безвипромінювальної рекомбінації. </w:t>
      </w:r>
    </w:p>
    <w:p w14:paraId="4CA10D08"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У роботі [</w:t>
      </w:r>
      <w:r w:rsidR="00E54DA3" w:rsidRPr="002F128B">
        <w:rPr>
          <w:sz w:val="28"/>
          <w:szCs w:val="28"/>
          <w:highlight w:val="green"/>
          <w:lang w:val="uk-UA"/>
        </w:rPr>
        <w:t>29</w:t>
      </w:r>
      <w:r w:rsidRPr="002F128B">
        <w:rPr>
          <w:sz w:val="28"/>
          <w:szCs w:val="28"/>
          <w:lang w:val="uk-UA"/>
        </w:rPr>
        <w:t>] вияв</w:t>
      </w:r>
      <w:r w:rsidR="00266519">
        <w:rPr>
          <w:sz w:val="28"/>
          <w:szCs w:val="28"/>
          <w:lang w:val="uk-UA"/>
        </w:rPr>
        <w:t>лена кореляція між інтенсивніст</w:t>
      </w:r>
      <w:r w:rsidRPr="002F128B">
        <w:rPr>
          <w:sz w:val="28"/>
          <w:szCs w:val="28"/>
          <w:lang w:val="uk-UA"/>
        </w:rPr>
        <w:t>ю червоної та зеленої смуги люмін</w:t>
      </w:r>
      <w:r w:rsidR="00592027" w:rsidRPr="002F128B">
        <w:rPr>
          <w:sz w:val="28"/>
          <w:szCs w:val="28"/>
          <w:lang w:val="uk-UA"/>
        </w:rPr>
        <w:t xml:space="preserve">есценції та часом життя у </w:t>
      </w:r>
      <w:proofErr w:type="spellStart"/>
      <w:r w:rsidR="00592027" w:rsidRPr="002F128B">
        <w:rPr>
          <w:sz w:val="28"/>
          <w:szCs w:val="28"/>
          <w:lang w:val="uk-UA"/>
        </w:rPr>
        <w:t>СД</w:t>
      </w:r>
      <w:proofErr w:type="spellEnd"/>
      <w:r w:rsidR="00FA14CE" w:rsidRPr="002F128B">
        <w:rPr>
          <w:sz w:val="28"/>
          <w:szCs w:val="28"/>
          <w:lang w:val="uk-UA"/>
        </w:rPr>
        <w:t>, опромінених гама-</w:t>
      </w:r>
      <w:r w:rsidRPr="002F128B">
        <w:rPr>
          <w:sz w:val="28"/>
          <w:szCs w:val="28"/>
          <w:lang w:val="uk-UA"/>
        </w:rPr>
        <w:t>квантами</w:t>
      </w:r>
      <w:r w:rsidR="00FA14CE" w:rsidRPr="002F128B">
        <w:rPr>
          <w:sz w:val="28"/>
          <w:szCs w:val="28"/>
          <w:lang w:val="uk-UA"/>
        </w:rPr>
        <w:t>.</w:t>
      </w:r>
      <w:r w:rsidRPr="002F128B">
        <w:rPr>
          <w:sz w:val="28"/>
          <w:szCs w:val="28"/>
          <w:lang w:val="uk-UA"/>
        </w:rPr>
        <w:t xml:space="preserve"> Автори дійшли висновку, що обидві смуги пов'язані з рекомбінацією у нейтральній області і контролюються часом життя τ</w:t>
      </w:r>
      <w:r w:rsidRPr="002F128B">
        <w:rPr>
          <w:sz w:val="28"/>
          <w:szCs w:val="28"/>
          <w:vertAlign w:val="subscript"/>
          <w:lang w:val="uk-UA"/>
        </w:rPr>
        <w:t>0</w:t>
      </w:r>
      <w:r w:rsidRPr="002F128B">
        <w:rPr>
          <w:sz w:val="28"/>
          <w:szCs w:val="28"/>
          <w:lang w:val="uk-UA"/>
        </w:rPr>
        <w:t xml:space="preserve"> та константою пошкоджуваності </w:t>
      </w:r>
      <w:proofErr w:type="spellStart"/>
      <w:r w:rsidRPr="002F128B">
        <w:rPr>
          <w:sz w:val="28"/>
          <w:szCs w:val="28"/>
          <w:lang w:val="uk-UA"/>
        </w:rPr>
        <w:t>К</w:t>
      </w:r>
      <w:r w:rsidRPr="002F128B">
        <w:rPr>
          <w:sz w:val="28"/>
          <w:szCs w:val="28"/>
          <w:vertAlign w:val="subscript"/>
          <w:lang w:val="uk-UA"/>
        </w:rPr>
        <w:t>γ</w:t>
      </w:r>
      <w:proofErr w:type="spellEnd"/>
      <w:r w:rsidRPr="002F128B">
        <w:rPr>
          <w:sz w:val="28"/>
          <w:szCs w:val="28"/>
          <w:lang w:val="uk-UA"/>
        </w:rPr>
        <w:t xml:space="preserve">, причому величина </w:t>
      </w:r>
      <w:r w:rsidR="00FA14CE" w:rsidRPr="000B1DA7">
        <w:rPr>
          <w:i/>
          <w:sz w:val="28"/>
          <w:szCs w:val="28"/>
          <w:lang w:val="uk-UA"/>
        </w:rPr>
        <w:t>К</w:t>
      </w:r>
      <w:r w:rsidR="00FA14CE" w:rsidRPr="002F128B">
        <w:rPr>
          <w:sz w:val="28"/>
          <w:szCs w:val="28"/>
          <w:vertAlign w:val="subscript"/>
          <w:lang w:val="uk-UA"/>
        </w:rPr>
        <w:t>γ</w:t>
      </w:r>
      <w:r w:rsidR="00FA14CE" w:rsidRPr="002F128B">
        <w:rPr>
          <w:sz w:val="28"/>
          <w:szCs w:val="28"/>
          <w:lang w:val="uk-UA"/>
        </w:rPr>
        <w:t>τ</w:t>
      </w:r>
      <w:r w:rsidR="00FA14CE" w:rsidRPr="002F128B">
        <w:rPr>
          <w:sz w:val="28"/>
          <w:szCs w:val="28"/>
          <w:vertAlign w:val="subscript"/>
          <w:lang w:val="uk-UA"/>
        </w:rPr>
        <w:t xml:space="preserve">0 </w:t>
      </w:r>
      <w:r w:rsidRPr="002F128B">
        <w:rPr>
          <w:sz w:val="28"/>
          <w:szCs w:val="28"/>
          <w:lang w:val="uk-UA"/>
        </w:rPr>
        <w:t xml:space="preserve">становила </w:t>
      </w:r>
      <w:r w:rsidR="00E54DA3" w:rsidRPr="002F128B">
        <w:rPr>
          <w:sz w:val="28"/>
          <w:szCs w:val="28"/>
          <w:lang w:val="uk-UA"/>
        </w:rPr>
        <w:t>~</w:t>
      </w:r>
      <w:r w:rsidRPr="002F128B">
        <w:rPr>
          <w:sz w:val="28"/>
          <w:szCs w:val="28"/>
          <w:lang w:val="uk-UA"/>
        </w:rPr>
        <w:t xml:space="preserve"> 2·10</w:t>
      </w:r>
      <w:r w:rsidRPr="002F128B">
        <w:rPr>
          <w:sz w:val="28"/>
          <w:szCs w:val="28"/>
          <w:vertAlign w:val="superscript"/>
          <w:lang w:val="uk-UA"/>
        </w:rPr>
        <w:t xml:space="preserve">-8 </w:t>
      </w:r>
      <w:r w:rsidRPr="002F128B">
        <w:rPr>
          <w:sz w:val="28"/>
          <w:szCs w:val="28"/>
          <w:lang w:val="uk-UA"/>
        </w:rPr>
        <w:t>рад</w:t>
      </w:r>
      <w:r w:rsidRPr="002F128B">
        <w:rPr>
          <w:sz w:val="28"/>
          <w:szCs w:val="28"/>
          <w:vertAlign w:val="superscript"/>
          <w:lang w:val="uk-UA"/>
        </w:rPr>
        <w:t>-1</w:t>
      </w:r>
      <w:r w:rsidRPr="002F128B">
        <w:rPr>
          <w:sz w:val="28"/>
          <w:szCs w:val="28"/>
          <w:lang w:val="uk-UA"/>
        </w:rPr>
        <w:t>.</w:t>
      </w:r>
    </w:p>
    <w:p w14:paraId="597DD508" w14:textId="52DD3965" w:rsidR="002E538D" w:rsidRPr="002F128B" w:rsidRDefault="004767E6" w:rsidP="00CF2CBA">
      <w:pPr>
        <w:autoSpaceDE w:val="0"/>
        <w:autoSpaceDN w:val="0"/>
        <w:adjustRightInd w:val="0"/>
        <w:spacing w:line="360" w:lineRule="auto"/>
        <w:ind w:right="4"/>
        <w:jc w:val="both"/>
        <w:rPr>
          <w:sz w:val="28"/>
          <w:szCs w:val="28"/>
          <w:lang w:val="uk-UA"/>
        </w:rPr>
      </w:pPr>
      <w:r>
        <w:rPr>
          <w:b/>
          <w:sz w:val="28"/>
          <w:szCs w:val="28"/>
          <w:lang w:val="uk-UA"/>
        </w:rPr>
        <w:t>1.4</w:t>
      </w:r>
      <w:r w:rsidR="007B6DCE" w:rsidRPr="002F128B">
        <w:rPr>
          <w:b/>
          <w:sz w:val="28"/>
          <w:szCs w:val="28"/>
          <w:lang w:val="uk-UA"/>
        </w:rPr>
        <w:t xml:space="preserve"> </w:t>
      </w:r>
      <w:r w:rsidR="00FA14CE" w:rsidRPr="002F128B">
        <w:rPr>
          <w:b/>
          <w:sz w:val="28"/>
          <w:szCs w:val="28"/>
          <w:lang w:val="uk-UA"/>
        </w:rPr>
        <w:t>В</w:t>
      </w:r>
      <w:r w:rsidR="008C1C5D" w:rsidRPr="002F128B">
        <w:rPr>
          <w:b/>
          <w:sz w:val="28"/>
          <w:szCs w:val="28"/>
          <w:lang w:val="uk-UA"/>
        </w:rPr>
        <w:t xml:space="preserve">ластивості </w:t>
      </w:r>
      <w:proofErr w:type="spellStart"/>
      <w:r w:rsidR="008C1C5D" w:rsidRPr="002F128B">
        <w:rPr>
          <w:b/>
          <w:sz w:val="28"/>
          <w:szCs w:val="28"/>
          <w:lang w:val="uk-UA"/>
        </w:rPr>
        <w:t>гетероструктур</w:t>
      </w:r>
      <w:proofErr w:type="spellEnd"/>
      <w:r w:rsidR="002E538D" w:rsidRPr="002F128B">
        <w:rPr>
          <w:b/>
          <w:sz w:val="28"/>
          <w:szCs w:val="28"/>
          <w:lang w:val="uk-UA"/>
        </w:rPr>
        <w:t xml:space="preserve"> </w:t>
      </w:r>
      <w:proofErr w:type="spellStart"/>
      <w:r w:rsidR="002E538D" w:rsidRPr="002F128B">
        <w:rPr>
          <w:b/>
          <w:sz w:val="28"/>
          <w:szCs w:val="28"/>
          <w:lang w:val="uk-UA"/>
        </w:rPr>
        <w:t>InGaN</w:t>
      </w:r>
      <w:proofErr w:type="spellEnd"/>
    </w:p>
    <w:p w14:paraId="4B6267AD" w14:textId="77777777" w:rsidR="002E538D" w:rsidRPr="002F128B" w:rsidRDefault="002E538D"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Нітрид індій-галію –</w:t>
      </w:r>
      <w:r w:rsidR="00FA14CE" w:rsidRPr="002F128B">
        <w:rPr>
          <w:sz w:val="28"/>
          <w:szCs w:val="28"/>
          <w:lang w:val="uk-UA"/>
        </w:rPr>
        <w:t xml:space="preserve"> активний</w:t>
      </w:r>
      <w:r w:rsidR="00D24547" w:rsidRPr="002F128B">
        <w:rPr>
          <w:sz w:val="28"/>
          <w:szCs w:val="28"/>
          <w:lang w:val="uk-UA"/>
        </w:rPr>
        <w:t xml:space="preserve"> шар </w:t>
      </w:r>
      <w:r w:rsidR="00FA14CE" w:rsidRPr="002F128B">
        <w:rPr>
          <w:sz w:val="28"/>
          <w:szCs w:val="28"/>
          <w:lang w:val="uk-UA"/>
        </w:rPr>
        <w:t>сучасних синіх</w:t>
      </w:r>
      <w:r w:rsidR="00D24547" w:rsidRPr="002F128B">
        <w:rPr>
          <w:sz w:val="28"/>
          <w:szCs w:val="28"/>
          <w:lang w:val="uk-UA"/>
        </w:rPr>
        <w:t>,</w:t>
      </w:r>
      <w:r w:rsidRPr="002F128B">
        <w:rPr>
          <w:sz w:val="28"/>
          <w:szCs w:val="28"/>
          <w:lang w:val="uk-UA"/>
        </w:rPr>
        <w:t xml:space="preserve"> зелених</w:t>
      </w:r>
      <w:r w:rsidR="00A1620A" w:rsidRPr="002F128B">
        <w:rPr>
          <w:sz w:val="28"/>
          <w:szCs w:val="28"/>
          <w:lang w:val="uk-UA"/>
        </w:rPr>
        <w:t xml:space="preserve"> і червоних</w:t>
      </w:r>
      <w:r w:rsidRPr="002F128B">
        <w:rPr>
          <w:sz w:val="28"/>
          <w:szCs w:val="28"/>
          <w:lang w:val="uk-UA"/>
        </w:rPr>
        <w:t xml:space="preserve"> світлодіодів, вирощують перева</w:t>
      </w:r>
      <w:r w:rsidR="00D24547" w:rsidRPr="002F128B">
        <w:rPr>
          <w:sz w:val="28"/>
          <w:szCs w:val="28"/>
          <w:lang w:val="uk-UA"/>
        </w:rPr>
        <w:t xml:space="preserve">жно на прозорій </w:t>
      </w:r>
      <w:proofErr w:type="spellStart"/>
      <w:r w:rsidR="00D24547" w:rsidRPr="002F128B">
        <w:rPr>
          <w:sz w:val="28"/>
          <w:szCs w:val="28"/>
          <w:lang w:val="uk-UA"/>
        </w:rPr>
        <w:t>підкладинці</w:t>
      </w:r>
      <w:proofErr w:type="spellEnd"/>
      <w:r w:rsidR="00D24547" w:rsidRPr="002F128B">
        <w:rPr>
          <w:sz w:val="28"/>
          <w:szCs w:val="28"/>
          <w:lang w:val="uk-UA"/>
        </w:rPr>
        <w:t xml:space="preserve"> – </w:t>
      </w:r>
      <w:r w:rsidRPr="002F128B">
        <w:rPr>
          <w:sz w:val="28"/>
          <w:szCs w:val="28"/>
          <w:lang w:val="uk-UA"/>
        </w:rPr>
        <w:t>сапфір</w:t>
      </w:r>
      <w:r w:rsidR="00D24547" w:rsidRPr="002F128B">
        <w:rPr>
          <w:sz w:val="28"/>
          <w:szCs w:val="28"/>
          <w:lang w:val="uk-UA"/>
        </w:rPr>
        <w:t xml:space="preserve">і або карбіді кремнію. Він </w:t>
      </w:r>
      <w:r w:rsidR="005E3F9C" w:rsidRPr="002F128B">
        <w:rPr>
          <w:sz w:val="28"/>
          <w:szCs w:val="28"/>
          <w:lang w:val="uk-UA"/>
        </w:rPr>
        <w:t>володіє високою теплопровідніст</w:t>
      </w:r>
      <w:r w:rsidR="00D24547" w:rsidRPr="002F128B">
        <w:rPr>
          <w:sz w:val="28"/>
          <w:szCs w:val="28"/>
          <w:lang w:val="uk-UA"/>
        </w:rPr>
        <w:t>ю і низькою</w:t>
      </w:r>
      <w:r w:rsidR="005E3F9C" w:rsidRPr="002F128B">
        <w:rPr>
          <w:sz w:val="28"/>
          <w:szCs w:val="28"/>
          <w:lang w:val="uk-UA"/>
        </w:rPr>
        <w:t xml:space="preserve"> чутливіст</w:t>
      </w:r>
      <w:r w:rsidR="00D24547" w:rsidRPr="002F128B">
        <w:rPr>
          <w:sz w:val="28"/>
          <w:szCs w:val="28"/>
          <w:lang w:val="uk-UA"/>
        </w:rPr>
        <w:t>ю</w:t>
      </w:r>
      <w:r w:rsidRPr="002F128B">
        <w:rPr>
          <w:sz w:val="28"/>
          <w:szCs w:val="28"/>
          <w:lang w:val="uk-UA"/>
        </w:rPr>
        <w:t xml:space="preserve"> до проникного випромінювання, що робить його потенційно придатним матеріалом для сонячних фотоелектричних пристроїв, зокрема для використання у космічній техніці.</w:t>
      </w:r>
    </w:p>
    <w:p w14:paraId="19303489" w14:textId="77777777" w:rsidR="002E538D" w:rsidRPr="002F128B" w:rsidRDefault="002E538D" w:rsidP="00A75FEA">
      <w:pPr>
        <w:spacing w:line="360" w:lineRule="auto"/>
        <w:ind w:firstLine="708"/>
        <w:rPr>
          <w:sz w:val="28"/>
          <w:szCs w:val="28"/>
        </w:rPr>
      </w:pPr>
      <w:r w:rsidRPr="002F128B">
        <w:rPr>
          <w:sz w:val="28"/>
          <w:szCs w:val="28"/>
          <w:lang w:val="uk-UA"/>
        </w:rPr>
        <w:t xml:space="preserve">Структури на основі </w:t>
      </w:r>
      <w:proofErr w:type="spellStart"/>
      <w:r w:rsidRPr="002F128B">
        <w:rPr>
          <w:sz w:val="28"/>
          <w:szCs w:val="28"/>
          <w:lang w:val="uk-UA"/>
        </w:rPr>
        <w:t>GaN</w:t>
      </w:r>
      <w:proofErr w:type="spellEnd"/>
      <w:r w:rsidRPr="002F128B">
        <w:rPr>
          <w:sz w:val="28"/>
          <w:szCs w:val="28"/>
          <w:lang w:val="uk-UA"/>
        </w:rPr>
        <w:t xml:space="preserve"> мають схильність до формування </w:t>
      </w:r>
      <w:r w:rsidR="00D24547" w:rsidRPr="002F128B">
        <w:rPr>
          <w:sz w:val="28"/>
          <w:szCs w:val="28"/>
          <w:lang w:val="uk-UA"/>
        </w:rPr>
        <w:t>лінійних</w:t>
      </w:r>
      <w:r w:rsidRPr="002F128B">
        <w:rPr>
          <w:sz w:val="28"/>
          <w:szCs w:val="28"/>
          <w:lang w:val="uk-UA"/>
        </w:rPr>
        <w:t xml:space="preserve"> дефектів з високою </w:t>
      </w:r>
      <w:proofErr w:type="spellStart"/>
      <w:r w:rsidRPr="002F128B">
        <w:rPr>
          <w:sz w:val="28"/>
          <w:szCs w:val="28"/>
          <w:lang w:val="uk-UA"/>
        </w:rPr>
        <w:t>щільніст</w:t>
      </w:r>
      <w:r w:rsidR="00D24547" w:rsidRPr="002F128B">
        <w:rPr>
          <w:sz w:val="28"/>
          <w:szCs w:val="28"/>
          <w:lang w:val="uk-UA"/>
        </w:rPr>
        <w:t>тю</w:t>
      </w:r>
      <w:proofErr w:type="spellEnd"/>
      <w:r w:rsidR="00D24547" w:rsidRPr="002F128B">
        <w:rPr>
          <w:sz w:val="28"/>
          <w:szCs w:val="28"/>
          <w:lang w:val="uk-UA"/>
        </w:rPr>
        <w:t xml:space="preserve">, порядку </w:t>
      </w:r>
      <w:r w:rsidRPr="002F128B">
        <w:rPr>
          <w:sz w:val="28"/>
          <w:szCs w:val="28"/>
          <w:lang w:val="uk-UA"/>
        </w:rPr>
        <w:t>10</w:t>
      </w:r>
      <w:r w:rsidRPr="002F128B">
        <w:rPr>
          <w:sz w:val="28"/>
          <w:szCs w:val="28"/>
          <w:vertAlign w:val="superscript"/>
          <w:lang w:val="uk-UA"/>
        </w:rPr>
        <w:t>9</w:t>
      </w:r>
      <w:r w:rsidRPr="002F128B">
        <w:rPr>
          <w:sz w:val="28"/>
          <w:szCs w:val="28"/>
          <w:lang w:val="uk-UA"/>
        </w:rPr>
        <w:t xml:space="preserve"> см</w:t>
      </w:r>
      <w:r w:rsidRPr="002F128B">
        <w:rPr>
          <w:sz w:val="28"/>
          <w:szCs w:val="28"/>
          <w:vertAlign w:val="superscript"/>
          <w:lang w:val="uk-UA"/>
        </w:rPr>
        <w:t>-2</w:t>
      </w:r>
      <w:r w:rsidRPr="002F128B">
        <w:rPr>
          <w:sz w:val="28"/>
          <w:szCs w:val="28"/>
          <w:lang w:val="uk-UA"/>
        </w:rPr>
        <w:t xml:space="preserve"> </w:t>
      </w:r>
      <w:r w:rsidRPr="002F128B">
        <w:rPr>
          <w:sz w:val="28"/>
          <w:szCs w:val="28"/>
          <w:highlight w:val="green"/>
          <w:lang w:val="uk-UA"/>
        </w:rPr>
        <w:t xml:space="preserve">[ </w:t>
      </w:r>
      <w:r w:rsidR="001D5241" w:rsidRPr="002F128B">
        <w:rPr>
          <w:sz w:val="28"/>
          <w:szCs w:val="28"/>
          <w:highlight w:val="green"/>
        </w:rPr>
        <w:t>30</w:t>
      </w:r>
      <w:r w:rsidRPr="002F128B">
        <w:rPr>
          <w:sz w:val="28"/>
          <w:szCs w:val="28"/>
          <w:highlight w:val="green"/>
          <w:lang w:val="uk-UA"/>
        </w:rPr>
        <w:t>]</w:t>
      </w:r>
      <w:r w:rsidR="00D31DD8" w:rsidRPr="002F128B">
        <w:rPr>
          <w:sz w:val="28"/>
          <w:szCs w:val="28"/>
        </w:rPr>
        <w:t>.</w:t>
      </w:r>
    </w:p>
    <w:p w14:paraId="695C39B1" w14:textId="77777777" w:rsidR="002E538D" w:rsidRPr="002F128B" w:rsidRDefault="00D24547" w:rsidP="00A75FEA">
      <w:pPr>
        <w:spacing w:line="360" w:lineRule="auto"/>
        <w:ind w:firstLine="708"/>
        <w:jc w:val="both"/>
        <w:rPr>
          <w:sz w:val="28"/>
          <w:szCs w:val="28"/>
          <w:lang w:val="uk-UA"/>
        </w:rPr>
      </w:pPr>
      <w:r w:rsidRPr="002F128B">
        <w:rPr>
          <w:sz w:val="28"/>
          <w:szCs w:val="28"/>
          <w:lang w:val="uk-UA"/>
        </w:rPr>
        <w:t xml:space="preserve">Попри </w:t>
      </w:r>
      <w:r w:rsidR="002E538D" w:rsidRPr="002F128B">
        <w:rPr>
          <w:sz w:val="28"/>
          <w:szCs w:val="28"/>
          <w:lang w:val="uk-UA"/>
        </w:rPr>
        <w:t>це, квантов</w:t>
      </w:r>
      <w:r w:rsidRPr="002F128B">
        <w:rPr>
          <w:sz w:val="28"/>
          <w:szCs w:val="28"/>
          <w:lang w:val="uk-UA"/>
        </w:rPr>
        <w:t>і ями на ос</w:t>
      </w:r>
      <w:r w:rsidR="005E3F9C" w:rsidRPr="002F128B">
        <w:rPr>
          <w:sz w:val="28"/>
          <w:szCs w:val="28"/>
          <w:lang w:val="uk-UA"/>
        </w:rPr>
        <w:t xml:space="preserve">нові структур </w:t>
      </w:r>
      <w:proofErr w:type="spellStart"/>
      <w:r w:rsidR="005E3F9C" w:rsidRPr="002F128B">
        <w:rPr>
          <w:sz w:val="28"/>
          <w:szCs w:val="28"/>
          <w:lang w:val="uk-UA"/>
        </w:rPr>
        <w:t>InGaN</w:t>
      </w:r>
      <w:proofErr w:type="spellEnd"/>
      <w:r w:rsidR="005E3F9C" w:rsidRPr="002F128B">
        <w:rPr>
          <w:sz w:val="28"/>
          <w:szCs w:val="28"/>
          <w:lang w:val="uk-UA"/>
        </w:rPr>
        <w:t xml:space="preserve"> – ефективн</w:t>
      </w:r>
      <w:r w:rsidRPr="002F128B">
        <w:rPr>
          <w:sz w:val="28"/>
          <w:szCs w:val="28"/>
          <w:lang w:val="uk-UA"/>
        </w:rPr>
        <w:t>і  випромінювачі</w:t>
      </w:r>
      <w:r w:rsidR="002E538D" w:rsidRPr="002F128B">
        <w:rPr>
          <w:sz w:val="28"/>
          <w:szCs w:val="28"/>
          <w:lang w:val="uk-UA"/>
        </w:rPr>
        <w:t xml:space="preserve"> світла у зеленому, си</w:t>
      </w:r>
      <w:r w:rsidRPr="002F128B">
        <w:rPr>
          <w:sz w:val="28"/>
          <w:szCs w:val="28"/>
          <w:lang w:val="uk-UA"/>
        </w:rPr>
        <w:t xml:space="preserve">ньому, ультрафіолетовому діапазоні </w:t>
      </w:r>
      <w:proofErr w:type="spellStart"/>
      <w:r w:rsidRPr="002F128B">
        <w:rPr>
          <w:sz w:val="28"/>
          <w:szCs w:val="28"/>
          <w:lang w:val="uk-UA"/>
        </w:rPr>
        <w:t>СД</w:t>
      </w:r>
      <w:proofErr w:type="spellEnd"/>
      <w:r w:rsidR="002E538D" w:rsidRPr="002F128B">
        <w:rPr>
          <w:sz w:val="28"/>
          <w:szCs w:val="28"/>
          <w:lang w:val="uk-UA"/>
        </w:rPr>
        <w:t xml:space="preserve">, та </w:t>
      </w:r>
      <w:proofErr w:type="spellStart"/>
      <w:r w:rsidR="002E538D" w:rsidRPr="002F128B">
        <w:rPr>
          <w:sz w:val="28"/>
          <w:szCs w:val="28"/>
          <w:lang w:val="uk-UA"/>
        </w:rPr>
        <w:t>діодних</w:t>
      </w:r>
      <w:proofErr w:type="spellEnd"/>
      <w:r w:rsidR="002E538D" w:rsidRPr="002F128B">
        <w:rPr>
          <w:sz w:val="28"/>
          <w:szCs w:val="28"/>
          <w:lang w:val="uk-UA"/>
        </w:rPr>
        <w:t xml:space="preserve"> лазерах. Област</w:t>
      </w:r>
      <w:r w:rsidR="00901046" w:rsidRPr="002F128B">
        <w:rPr>
          <w:sz w:val="28"/>
          <w:szCs w:val="28"/>
          <w:lang w:val="uk-UA"/>
        </w:rPr>
        <w:t>і, збагачені інд</w:t>
      </w:r>
      <w:r w:rsidR="00266519">
        <w:rPr>
          <w:sz w:val="28"/>
          <w:szCs w:val="28"/>
          <w:lang w:val="uk-UA"/>
        </w:rPr>
        <w:t>і</w:t>
      </w:r>
      <w:r w:rsidR="00901046" w:rsidRPr="002F128B">
        <w:rPr>
          <w:sz w:val="28"/>
          <w:szCs w:val="28"/>
          <w:lang w:val="uk-UA"/>
        </w:rPr>
        <w:t>є</w:t>
      </w:r>
      <w:r w:rsidRPr="002F128B">
        <w:rPr>
          <w:sz w:val="28"/>
          <w:szCs w:val="28"/>
          <w:lang w:val="uk-UA"/>
        </w:rPr>
        <w:t>м, мають меншу заборонену зону</w:t>
      </w:r>
      <w:r w:rsidR="002E538D" w:rsidRPr="002F128B">
        <w:rPr>
          <w:sz w:val="28"/>
          <w:szCs w:val="28"/>
          <w:lang w:val="uk-UA"/>
        </w:rPr>
        <w:t xml:space="preserve"> і утворюють область зниженої потенційної енергії для носіїв заряду. Електронно-діркові пари захоплюються там і рекомбінують із випромінюванням світла, </w:t>
      </w:r>
      <w:r w:rsidRPr="002F128B">
        <w:rPr>
          <w:sz w:val="28"/>
          <w:szCs w:val="28"/>
          <w:lang w:val="uk-UA"/>
        </w:rPr>
        <w:t>уникаючи</w:t>
      </w:r>
      <w:r w:rsidR="002E538D" w:rsidRPr="002F128B">
        <w:rPr>
          <w:sz w:val="28"/>
          <w:szCs w:val="28"/>
          <w:lang w:val="uk-UA"/>
        </w:rPr>
        <w:t xml:space="preserve"> кристалічних дефектів, </w:t>
      </w:r>
      <w:r w:rsidR="00097C4B" w:rsidRPr="002F128B">
        <w:rPr>
          <w:sz w:val="28"/>
          <w:szCs w:val="28"/>
          <w:lang w:val="uk-UA"/>
        </w:rPr>
        <w:t>де рекомбінація безвипромінювальна.</w:t>
      </w:r>
      <w:r w:rsidR="002E538D" w:rsidRPr="002F128B">
        <w:rPr>
          <w:sz w:val="28"/>
          <w:szCs w:val="28"/>
          <w:lang w:val="uk-UA"/>
        </w:rPr>
        <w:t xml:space="preserve"> </w:t>
      </w:r>
    </w:p>
    <w:p w14:paraId="121E37E9" w14:textId="77777777" w:rsidR="002E538D" w:rsidRPr="002F128B" w:rsidRDefault="002E538D"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 xml:space="preserve">Випромінювана довжина хвилі, залежно від ширини забороненої зони матеріалу, може регулюватися співвідношенням </w:t>
      </w:r>
      <w:proofErr w:type="spellStart"/>
      <w:r w:rsidRPr="002F128B">
        <w:rPr>
          <w:sz w:val="28"/>
          <w:szCs w:val="28"/>
          <w:lang w:val="uk-UA"/>
        </w:rPr>
        <w:t>GaN</w:t>
      </w:r>
      <w:proofErr w:type="spellEnd"/>
      <w:r w:rsidRPr="002F128B">
        <w:rPr>
          <w:sz w:val="28"/>
          <w:szCs w:val="28"/>
          <w:lang w:val="uk-UA"/>
        </w:rPr>
        <w:t>/</w:t>
      </w:r>
      <w:proofErr w:type="spellStart"/>
      <w:r w:rsidRPr="002F128B">
        <w:rPr>
          <w:sz w:val="28"/>
          <w:szCs w:val="28"/>
          <w:lang w:val="uk-UA"/>
        </w:rPr>
        <w:t>InN</w:t>
      </w:r>
      <w:proofErr w:type="spellEnd"/>
      <w:r w:rsidRPr="002F128B">
        <w:rPr>
          <w:sz w:val="28"/>
          <w:szCs w:val="28"/>
          <w:lang w:val="uk-UA"/>
        </w:rPr>
        <w:t xml:space="preserve">: </w:t>
      </w:r>
    </w:p>
    <w:p w14:paraId="2C539BBF" w14:textId="77777777" w:rsidR="002E538D" w:rsidRPr="002F128B" w:rsidRDefault="002E538D" w:rsidP="00A75FEA">
      <w:pPr>
        <w:autoSpaceDE w:val="0"/>
        <w:autoSpaceDN w:val="0"/>
        <w:adjustRightInd w:val="0"/>
        <w:spacing w:line="360" w:lineRule="auto"/>
        <w:ind w:right="4" w:firstLine="9"/>
        <w:jc w:val="both"/>
        <w:rPr>
          <w:sz w:val="28"/>
          <w:szCs w:val="28"/>
          <w:lang w:val="uk-UA"/>
        </w:rPr>
      </w:pPr>
      <w:r w:rsidRPr="002F128B">
        <w:rPr>
          <w:sz w:val="28"/>
          <w:szCs w:val="28"/>
          <w:lang w:val="uk-UA"/>
        </w:rPr>
        <w:t xml:space="preserve"> </w:t>
      </w:r>
      <w:r w:rsidRPr="002F128B">
        <w:rPr>
          <w:sz w:val="28"/>
          <w:szCs w:val="28"/>
          <w:lang w:val="uk-UA"/>
        </w:rPr>
        <w:tab/>
        <w:t xml:space="preserve">~ </w:t>
      </w:r>
      <w:proofErr w:type="spellStart"/>
      <w:r w:rsidRPr="002F128B">
        <w:rPr>
          <w:sz w:val="28"/>
          <w:szCs w:val="28"/>
          <w:lang w:val="uk-UA"/>
        </w:rPr>
        <w:t>UV</w:t>
      </w:r>
      <w:proofErr w:type="spellEnd"/>
      <w:r w:rsidRPr="002F128B">
        <w:rPr>
          <w:sz w:val="28"/>
          <w:szCs w:val="28"/>
          <w:lang w:val="uk-UA"/>
        </w:rPr>
        <w:t xml:space="preserve"> 370 (B) нм 0,02In/0,98Ga;</w:t>
      </w:r>
    </w:p>
    <w:p w14:paraId="1E8AA769" w14:textId="77777777" w:rsidR="002E538D" w:rsidRPr="002F128B" w:rsidRDefault="002E538D"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 xml:space="preserve">~ </w:t>
      </w:r>
      <w:proofErr w:type="spellStart"/>
      <w:r w:rsidRPr="002F128B">
        <w:rPr>
          <w:sz w:val="28"/>
          <w:szCs w:val="28"/>
          <w:lang w:val="uk-UA"/>
        </w:rPr>
        <w:t>UV</w:t>
      </w:r>
      <w:proofErr w:type="spellEnd"/>
      <w:r w:rsidRPr="002F128B">
        <w:rPr>
          <w:sz w:val="28"/>
          <w:szCs w:val="28"/>
          <w:lang w:val="uk-UA"/>
        </w:rPr>
        <w:t xml:space="preserve"> 390 (A) нм для 0,1In/0,9Ga; </w:t>
      </w:r>
    </w:p>
    <w:p w14:paraId="48452363" w14:textId="77777777" w:rsidR="002E538D" w:rsidRPr="002F128B" w:rsidRDefault="002E538D"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 xml:space="preserve">~  </w:t>
      </w:r>
      <w:proofErr w:type="spellStart"/>
      <w:r w:rsidRPr="002F128B">
        <w:rPr>
          <w:sz w:val="28"/>
          <w:szCs w:val="28"/>
          <w:lang w:val="uk-UA"/>
        </w:rPr>
        <w:t>UV</w:t>
      </w:r>
      <w:proofErr w:type="spellEnd"/>
      <w:r w:rsidRPr="002F128B">
        <w:rPr>
          <w:sz w:val="28"/>
          <w:szCs w:val="28"/>
          <w:lang w:val="uk-UA"/>
        </w:rPr>
        <w:t xml:space="preserve"> – </w:t>
      </w:r>
      <w:proofErr w:type="spellStart"/>
      <w:r w:rsidRPr="002F128B">
        <w:rPr>
          <w:sz w:val="28"/>
          <w:szCs w:val="28"/>
          <w:lang w:val="uk-UA"/>
        </w:rPr>
        <w:t>BL</w:t>
      </w:r>
      <w:proofErr w:type="spellEnd"/>
      <w:r w:rsidRPr="002F128B">
        <w:rPr>
          <w:sz w:val="28"/>
          <w:szCs w:val="28"/>
          <w:lang w:val="uk-UA"/>
        </w:rPr>
        <w:t xml:space="preserve"> 420-470 нм для 0,2In/0,8Ga; </w:t>
      </w:r>
    </w:p>
    <w:p w14:paraId="1F6B684E" w14:textId="77777777" w:rsidR="002E538D" w:rsidRPr="002F128B" w:rsidRDefault="002E538D"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 xml:space="preserve">~  </w:t>
      </w:r>
      <w:proofErr w:type="spellStart"/>
      <w:r w:rsidRPr="002F128B">
        <w:rPr>
          <w:sz w:val="28"/>
          <w:szCs w:val="28"/>
          <w:lang w:val="uk-UA"/>
        </w:rPr>
        <w:t>BL</w:t>
      </w:r>
      <w:proofErr w:type="spellEnd"/>
      <w:r w:rsidRPr="002F128B">
        <w:rPr>
          <w:sz w:val="28"/>
          <w:szCs w:val="28"/>
          <w:lang w:val="uk-UA"/>
        </w:rPr>
        <w:t xml:space="preserve"> - 440 нм для 0,3 </w:t>
      </w:r>
      <w:proofErr w:type="spellStart"/>
      <w:r w:rsidRPr="002F128B">
        <w:rPr>
          <w:sz w:val="28"/>
          <w:szCs w:val="28"/>
          <w:lang w:val="uk-UA"/>
        </w:rPr>
        <w:t>In</w:t>
      </w:r>
      <w:proofErr w:type="spellEnd"/>
      <w:r w:rsidRPr="002F128B">
        <w:rPr>
          <w:sz w:val="28"/>
          <w:szCs w:val="28"/>
          <w:lang w:val="uk-UA"/>
        </w:rPr>
        <w:t xml:space="preserve">/0,7 </w:t>
      </w:r>
      <w:proofErr w:type="spellStart"/>
      <w:r w:rsidRPr="002F128B">
        <w:rPr>
          <w:sz w:val="28"/>
          <w:szCs w:val="28"/>
          <w:lang w:val="uk-UA"/>
        </w:rPr>
        <w:t>Ga</w:t>
      </w:r>
      <w:proofErr w:type="spellEnd"/>
      <w:r w:rsidRPr="002F128B">
        <w:rPr>
          <w:sz w:val="28"/>
          <w:szCs w:val="28"/>
          <w:lang w:val="uk-UA"/>
        </w:rPr>
        <w:t xml:space="preserve">, </w:t>
      </w:r>
    </w:p>
    <w:p w14:paraId="768D3BEB" w14:textId="77777777" w:rsidR="002E538D" w:rsidRPr="002F128B" w:rsidRDefault="005E3F9C" w:rsidP="00A75FEA">
      <w:pPr>
        <w:autoSpaceDE w:val="0"/>
        <w:autoSpaceDN w:val="0"/>
        <w:adjustRightInd w:val="0"/>
        <w:spacing w:line="360" w:lineRule="auto"/>
        <w:ind w:left="9" w:right="4" w:firstLine="709"/>
        <w:jc w:val="both"/>
        <w:rPr>
          <w:sz w:val="28"/>
          <w:szCs w:val="28"/>
          <w:lang w:val="uk-UA"/>
        </w:rPr>
      </w:pPr>
      <w:r w:rsidRPr="002F128B">
        <w:rPr>
          <w:sz w:val="28"/>
          <w:szCs w:val="28"/>
          <w:lang w:val="uk-UA"/>
        </w:rPr>
        <w:t>Однак результати</w:t>
      </w:r>
      <w:r w:rsidR="00266519">
        <w:rPr>
          <w:sz w:val="28"/>
          <w:szCs w:val="28"/>
          <w:lang w:val="uk-UA"/>
        </w:rPr>
        <w:t>,</w:t>
      </w:r>
      <w:r w:rsidRPr="002F128B">
        <w:rPr>
          <w:sz w:val="28"/>
          <w:szCs w:val="28"/>
          <w:lang w:val="uk-UA"/>
        </w:rPr>
        <w:t xml:space="preserve"> </w:t>
      </w:r>
      <w:r w:rsidR="002E538D" w:rsidRPr="002F128B">
        <w:rPr>
          <w:sz w:val="28"/>
          <w:szCs w:val="28"/>
          <w:lang w:val="uk-UA"/>
        </w:rPr>
        <w:t>досліджень показали, що енергії випромінювання мають незначну залежність від невеликих варіацій розмірів пристрою</w:t>
      </w:r>
      <w:r w:rsidR="00D31DD8" w:rsidRPr="002F128B">
        <w:rPr>
          <w:sz w:val="28"/>
          <w:szCs w:val="28"/>
          <w:lang w:val="uk-UA"/>
        </w:rPr>
        <w:t xml:space="preserve"> </w:t>
      </w:r>
      <w:r w:rsidR="00D31DD8" w:rsidRPr="002F128B">
        <w:rPr>
          <w:sz w:val="28"/>
          <w:szCs w:val="28"/>
          <w:highlight w:val="green"/>
          <w:lang w:val="uk-UA"/>
        </w:rPr>
        <w:t>[31</w:t>
      </w:r>
      <w:r w:rsidR="002E538D" w:rsidRPr="002F128B">
        <w:rPr>
          <w:sz w:val="28"/>
          <w:szCs w:val="28"/>
          <w:highlight w:val="green"/>
          <w:lang w:val="uk-UA"/>
        </w:rPr>
        <w:t>]</w:t>
      </w:r>
      <w:r w:rsidR="00D31DD8" w:rsidRPr="002F128B">
        <w:rPr>
          <w:sz w:val="28"/>
          <w:szCs w:val="28"/>
          <w:lang w:val="uk-UA"/>
        </w:rPr>
        <w:t xml:space="preserve">. </w:t>
      </w:r>
      <w:r w:rsidR="002E538D" w:rsidRPr="002F128B">
        <w:rPr>
          <w:sz w:val="28"/>
          <w:szCs w:val="28"/>
          <w:lang w:val="uk-UA"/>
        </w:rPr>
        <w:t xml:space="preserve"> Дослідження, засновані на моделюванні, </w:t>
      </w:r>
      <w:r w:rsidRPr="002F128B">
        <w:rPr>
          <w:sz w:val="28"/>
          <w:szCs w:val="28"/>
          <w:lang w:val="uk-UA"/>
        </w:rPr>
        <w:t>свідчать</w:t>
      </w:r>
      <w:r w:rsidR="002E538D" w:rsidRPr="002F128B">
        <w:rPr>
          <w:sz w:val="28"/>
          <w:szCs w:val="28"/>
          <w:lang w:val="uk-UA"/>
        </w:rPr>
        <w:t xml:space="preserve">, що можна підвищити ефективність світлодіодів </w:t>
      </w:r>
      <w:proofErr w:type="spellStart"/>
      <w:r w:rsidR="002E538D" w:rsidRPr="002F128B">
        <w:rPr>
          <w:sz w:val="28"/>
          <w:szCs w:val="28"/>
          <w:lang w:val="uk-UA"/>
        </w:rPr>
        <w:t>InGaN</w:t>
      </w:r>
      <w:proofErr w:type="spellEnd"/>
      <w:r w:rsidR="002E538D" w:rsidRPr="002F128B">
        <w:rPr>
          <w:sz w:val="28"/>
          <w:szCs w:val="28"/>
          <w:lang w:val="uk-UA"/>
        </w:rPr>
        <w:t>/</w:t>
      </w:r>
      <w:proofErr w:type="spellStart"/>
      <w:r w:rsidR="002E538D" w:rsidRPr="002F128B">
        <w:rPr>
          <w:sz w:val="28"/>
          <w:szCs w:val="28"/>
          <w:lang w:val="uk-UA"/>
        </w:rPr>
        <w:t>GaN</w:t>
      </w:r>
      <w:proofErr w:type="spellEnd"/>
      <w:r w:rsidR="002E538D" w:rsidRPr="002F128B">
        <w:rPr>
          <w:sz w:val="28"/>
          <w:szCs w:val="28"/>
          <w:lang w:val="uk-UA"/>
        </w:rPr>
        <w:t xml:space="preserve"> за допомогою збільшення </w:t>
      </w:r>
      <w:r w:rsidR="00E70269" w:rsidRPr="002F128B">
        <w:rPr>
          <w:sz w:val="28"/>
          <w:szCs w:val="28"/>
          <w:lang w:val="uk-UA"/>
        </w:rPr>
        <w:t xml:space="preserve">ширини </w:t>
      </w:r>
      <w:r w:rsidR="002E538D" w:rsidRPr="002F128B">
        <w:rPr>
          <w:sz w:val="28"/>
          <w:szCs w:val="28"/>
          <w:lang w:val="uk-UA"/>
        </w:rPr>
        <w:t>забороненої зони, особливо для зелених світлодіодів.</w:t>
      </w:r>
    </w:p>
    <w:p w14:paraId="2340A06E" w14:textId="77777777" w:rsidR="002E538D" w:rsidRPr="002F128B" w:rsidRDefault="002E538D" w:rsidP="00A75FEA">
      <w:pPr>
        <w:spacing w:line="360" w:lineRule="auto"/>
        <w:jc w:val="both"/>
        <w:rPr>
          <w:b/>
          <w:sz w:val="28"/>
          <w:szCs w:val="28"/>
          <w:lang w:val="uk-UA"/>
        </w:rPr>
      </w:pPr>
      <w:r w:rsidRPr="002F128B">
        <w:rPr>
          <w:sz w:val="28"/>
          <w:szCs w:val="28"/>
          <w:lang w:val="uk-UA"/>
        </w:rPr>
        <w:tab/>
        <w:t xml:space="preserve"> </w:t>
      </w:r>
    </w:p>
    <w:p w14:paraId="015771C2" w14:textId="77777777" w:rsidR="004F1114" w:rsidRPr="002F128B" w:rsidRDefault="004F1114" w:rsidP="00A75FEA">
      <w:pPr>
        <w:spacing w:line="360" w:lineRule="auto"/>
        <w:ind w:firstLine="708"/>
        <w:jc w:val="both"/>
        <w:rPr>
          <w:b/>
          <w:sz w:val="28"/>
          <w:szCs w:val="28"/>
          <w:lang w:val="uk-UA"/>
        </w:rPr>
      </w:pPr>
    </w:p>
    <w:p w14:paraId="12B3D222" w14:textId="77777777" w:rsidR="00101779" w:rsidRPr="002F128B" w:rsidRDefault="00101779" w:rsidP="00A75FEA">
      <w:pPr>
        <w:spacing w:line="360" w:lineRule="auto"/>
        <w:ind w:firstLine="708"/>
        <w:jc w:val="both"/>
        <w:rPr>
          <w:b/>
          <w:sz w:val="28"/>
          <w:szCs w:val="28"/>
          <w:lang w:val="uk-UA"/>
        </w:rPr>
      </w:pPr>
    </w:p>
    <w:p w14:paraId="17910DBD" w14:textId="77777777" w:rsidR="00101779" w:rsidRPr="002F128B" w:rsidRDefault="00101779" w:rsidP="00A75FEA">
      <w:pPr>
        <w:spacing w:line="360" w:lineRule="auto"/>
        <w:ind w:firstLine="708"/>
        <w:jc w:val="both"/>
        <w:rPr>
          <w:b/>
          <w:sz w:val="28"/>
          <w:szCs w:val="28"/>
          <w:lang w:val="uk-UA"/>
        </w:rPr>
      </w:pPr>
    </w:p>
    <w:p w14:paraId="32C8D128" w14:textId="03AE56B2" w:rsidR="002E538D" w:rsidRPr="002F128B" w:rsidRDefault="004767E6" w:rsidP="00A75FEA">
      <w:pPr>
        <w:spacing w:line="360" w:lineRule="auto"/>
        <w:ind w:firstLine="708"/>
        <w:jc w:val="both"/>
        <w:rPr>
          <w:sz w:val="28"/>
          <w:szCs w:val="28"/>
          <w:lang w:val="uk-UA"/>
        </w:rPr>
      </w:pPr>
      <w:r>
        <w:rPr>
          <w:b/>
          <w:sz w:val="28"/>
          <w:szCs w:val="28"/>
        </w:rPr>
        <w:t>1.</w:t>
      </w:r>
      <w:r>
        <w:rPr>
          <w:b/>
          <w:sz w:val="28"/>
          <w:szCs w:val="28"/>
          <w:lang w:val="uk-UA"/>
        </w:rPr>
        <w:t>5</w:t>
      </w:r>
      <w:r w:rsidR="00E509B0" w:rsidRPr="002F128B">
        <w:rPr>
          <w:b/>
          <w:sz w:val="28"/>
          <w:szCs w:val="28"/>
        </w:rPr>
        <w:t xml:space="preserve"> </w:t>
      </w:r>
      <w:r w:rsidR="00F30376" w:rsidRPr="002F128B">
        <w:rPr>
          <w:b/>
          <w:sz w:val="28"/>
          <w:szCs w:val="28"/>
        </w:rPr>
        <w:t>В</w:t>
      </w:r>
      <w:proofErr w:type="spellStart"/>
      <w:r w:rsidR="008C1C5D" w:rsidRPr="002F128B">
        <w:rPr>
          <w:b/>
          <w:sz w:val="28"/>
          <w:szCs w:val="28"/>
          <w:lang w:val="uk-UA"/>
        </w:rPr>
        <w:t>икористання</w:t>
      </w:r>
      <w:proofErr w:type="spellEnd"/>
      <w:r w:rsidR="008C1C5D" w:rsidRPr="002F128B">
        <w:rPr>
          <w:b/>
          <w:sz w:val="28"/>
          <w:szCs w:val="28"/>
          <w:lang w:val="uk-UA"/>
        </w:rPr>
        <w:t xml:space="preserve"> </w:t>
      </w:r>
      <w:proofErr w:type="spellStart"/>
      <w:r w:rsidR="008C1C5D" w:rsidRPr="002F128B">
        <w:rPr>
          <w:b/>
          <w:sz w:val="28"/>
          <w:szCs w:val="28"/>
          <w:lang w:val="uk-UA"/>
        </w:rPr>
        <w:t>наноструктур</w:t>
      </w:r>
      <w:proofErr w:type="spellEnd"/>
      <w:r w:rsidR="008C1C5D" w:rsidRPr="002F128B">
        <w:rPr>
          <w:b/>
          <w:sz w:val="28"/>
          <w:szCs w:val="28"/>
          <w:lang w:val="uk-UA"/>
        </w:rPr>
        <w:t xml:space="preserve"> на основі </w:t>
      </w:r>
      <w:proofErr w:type="spellStart"/>
      <w:r w:rsidR="002E538D" w:rsidRPr="002F128B">
        <w:rPr>
          <w:b/>
          <w:sz w:val="28"/>
          <w:szCs w:val="28"/>
          <w:lang w:val="uk-UA"/>
        </w:rPr>
        <w:t>InGaN</w:t>
      </w:r>
      <w:proofErr w:type="spellEnd"/>
      <w:r w:rsidR="002E538D" w:rsidRPr="002F128B">
        <w:rPr>
          <w:b/>
          <w:sz w:val="28"/>
          <w:szCs w:val="28"/>
          <w:lang w:val="uk-UA"/>
        </w:rPr>
        <w:t xml:space="preserve"> </w:t>
      </w:r>
      <w:r w:rsidR="008C1C5D" w:rsidRPr="002F128B">
        <w:rPr>
          <w:b/>
          <w:sz w:val="28"/>
          <w:szCs w:val="28"/>
          <w:lang w:val="uk-UA"/>
        </w:rPr>
        <w:t xml:space="preserve">для створення джерел білого свічення </w:t>
      </w:r>
    </w:p>
    <w:p w14:paraId="5D0CC448"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У білих світлодіодах </w:t>
      </w:r>
      <w:r w:rsidR="00AF6AB7">
        <w:rPr>
          <w:sz w:val="28"/>
          <w:szCs w:val="28"/>
          <w:lang w:val="uk-UA"/>
        </w:rPr>
        <w:t>випромінювання формується двома</w:t>
      </w:r>
      <w:r w:rsidRPr="002F128B">
        <w:rPr>
          <w:sz w:val="28"/>
          <w:szCs w:val="28"/>
          <w:lang w:val="uk-UA"/>
        </w:rPr>
        <w:t xml:space="preserve"> способами. </w:t>
      </w:r>
    </w:p>
    <w:p w14:paraId="4DD2F10F" w14:textId="2F8BF103" w:rsidR="002E538D" w:rsidRPr="002F128B" w:rsidRDefault="002E538D" w:rsidP="00BA0536">
      <w:pPr>
        <w:spacing w:line="360" w:lineRule="auto"/>
        <w:ind w:firstLine="708"/>
        <w:jc w:val="both"/>
        <w:rPr>
          <w:sz w:val="28"/>
          <w:szCs w:val="28"/>
          <w:lang w:val="uk-UA"/>
        </w:rPr>
      </w:pPr>
      <w:r w:rsidRPr="00D24CE0">
        <w:rPr>
          <w:b/>
          <w:sz w:val="28"/>
          <w:szCs w:val="28"/>
          <w:lang w:val="uk-UA"/>
        </w:rPr>
        <w:t>Використання люмінофорів</w:t>
      </w:r>
      <w:r w:rsidR="00EC7B9F" w:rsidRPr="00D24CE0">
        <w:rPr>
          <w:b/>
          <w:sz w:val="28"/>
          <w:szCs w:val="28"/>
          <w:lang w:val="uk-UA"/>
        </w:rPr>
        <w:t>:</w:t>
      </w:r>
      <w:r w:rsidRPr="002F128B">
        <w:rPr>
          <w:sz w:val="28"/>
          <w:szCs w:val="28"/>
          <w:lang w:val="uk-UA"/>
        </w:rPr>
        <w:t xml:space="preserve"> «біле</w:t>
      </w:r>
      <w:r w:rsidR="00EC7B9F" w:rsidRPr="002F128B">
        <w:rPr>
          <w:sz w:val="28"/>
          <w:szCs w:val="28"/>
          <w:lang w:val="uk-UA"/>
        </w:rPr>
        <w:t>» свічення одержують шляхом зміш</w:t>
      </w:r>
      <w:r w:rsidRPr="002F128B">
        <w:rPr>
          <w:sz w:val="28"/>
          <w:szCs w:val="28"/>
          <w:lang w:val="uk-UA"/>
        </w:rPr>
        <w:t xml:space="preserve">ування випромінювання основного джерела з випромінюванням люмінофора. </w:t>
      </w:r>
    </w:p>
    <w:p w14:paraId="3076A803"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Фосфоресцентний матеріал може випромінювати у широкому діапазоні довжин хв</w:t>
      </w:r>
      <w:r w:rsidR="008D73A4" w:rsidRPr="002F128B">
        <w:rPr>
          <w:sz w:val="28"/>
          <w:szCs w:val="28"/>
          <w:lang w:val="uk-UA"/>
        </w:rPr>
        <w:t>иль,</w:t>
      </w:r>
      <w:r w:rsidRPr="002F128B">
        <w:rPr>
          <w:sz w:val="28"/>
          <w:szCs w:val="28"/>
          <w:lang w:val="uk-UA"/>
        </w:rPr>
        <w:t xml:space="preserve"> що дозволяє отримати якісне біле світло. Найк</w:t>
      </w:r>
      <w:r w:rsidR="00EC7B9F" w:rsidRPr="002F128B">
        <w:rPr>
          <w:sz w:val="28"/>
          <w:szCs w:val="28"/>
          <w:lang w:val="uk-UA"/>
        </w:rPr>
        <w:t>ращі фізико-оптичні властивості</w:t>
      </w:r>
      <w:r w:rsidRPr="002F128B">
        <w:rPr>
          <w:sz w:val="28"/>
          <w:szCs w:val="28"/>
          <w:lang w:val="uk-UA"/>
        </w:rPr>
        <w:t xml:space="preserve">  має </w:t>
      </w:r>
      <w:proofErr w:type="spellStart"/>
      <w:r w:rsidRPr="002F128B">
        <w:rPr>
          <w:sz w:val="28"/>
          <w:szCs w:val="28"/>
          <w:lang w:val="uk-UA"/>
        </w:rPr>
        <w:t>YAG</w:t>
      </w:r>
      <w:proofErr w:type="spellEnd"/>
      <w:r w:rsidRPr="002F128B">
        <w:rPr>
          <w:sz w:val="28"/>
          <w:szCs w:val="28"/>
          <w:lang w:val="uk-UA"/>
        </w:rPr>
        <w:t xml:space="preserve"> (</w:t>
      </w:r>
      <w:proofErr w:type="spellStart"/>
      <w:r w:rsidRPr="002F128B">
        <w:rPr>
          <w:sz w:val="28"/>
          <w:szCs w:val="28"/>
          <w:lang w:val="uk-UA"/>
        </w:rPr>
        <w:t>Yttrium</w:t>
      </w:r>
      <w:proofErr w:type="spellEnd"/>
      <w:r w:rsidRPr="002F128B">
        <w:rPr>
          <w:sz w:val="28"/>
          <w:szCs w:val="28"/>
          <w:lang w:val="uk-UA"/>
        </w:rPr>
        <w:t xml:space="preserve"> </w:t>
      </w:r>
      <w:proofErr w:type="spellStart"/>
      <w:r w:rsidRPr="002F128B">
        <w:rPr>
          <w:sz w:val="28"/>
          <w:szCs w:val="28"/>
          <w:lang w:val="uk-UA"/>
        </w:rPr>
        <w:t>Aluminum</w:t>
      </w:r>
      <w:proofErr w:type="spellEnd"/>
      <w:r w:rsidRPr="002F128B">
        <w:rPr>
          <w:sz w:val="28"/>
          <w:szCs w:val="28"/>
          <w:lang w:val="uk-UA"/>
        </w:rPr>
        <w:t xml:space="preserve"> </w:t>
      </w:r>
      <w:proofErr w:type="spellStart"/>
      <w:r w:rsidRPr="002F128B">
        <w:rPr>
          <w:sz w:val="28"/>
          <w:szCs w:val="28"/>
          <w:lang w:val="uk-UA"/>
        </w:rPr>
        <w:t>Garnet</w:t>
      </w:r>
      <w:proofErr w:type="spellEnd"/>
      <w:r w:rsidRPr="002F128B">
        <w:rPr>
          <w:sz w:val="28"/>
          <w:szCs w:val="28"/>
          <w:lang w:val="uk-UA"/>
        </w:rPr>
        <w:t xml:space="preserve">) </w:t>
      </w:r>
      <w:r w:rsidRPr="002F128B">
        <w:rPr>
          <w:sz w:val="28"/>
          <w:szCs w:val="28"/>
          <w:highlight w:val="green"/>
          <w:lang w:val="uk-UA"/>
        </w:rPr>
        <w:t>[</w:t>
      </w:r>
      <w:r w:rsidR="00D429FA" w:rsidRPr="002F128B">
        <w:rPr>
          <w:sz w:val="28"/>
          <w:szCs w:val="28"/>
          <w:highlight w:val="green"/>
          <w:lang w:val="uk-UA"/>
        </w:rPr>
        <w:t>32</w:t>
      </w:r>
      <w:r w:rsidRPr="002F128B">
        <w:rPr>
          <w:sz w:val="28"/>
          <w:szCs w:val="28"/>
          <w:highlight w:val="green"/>
          <w:lang w:val="uk-UA"/>
        </w:rPr>
        <w:t>]</w:t>
      </w:r>
      <w:r w:rsidR="008D73A4" w:rsidRPr="002F128B">
        <w:rPr>
          <w:sz w:val="28"/>
          <w:szCs w:val="28"/>
          <w:lang w:val="uk-UA"/>
        </w:rPr>
        <w:t xml:space="preserve"> –</w:t>
      </w:r>
      <w:r w:rsidRPr="002F128B">
        <w:rPr>
          <w:sz w:val="28"/>
          <w:szCs w:val="28"/>
          <w:lang w:val="uk-UA"/>
        </w:rPr>
        <w:t xml:space="preserve"> тип фосфору, який часто використовується у світлодіодних джерелах світла для конвертації короткохвильового світла (наприклад, синього або ультрафіолетового) у біле. </w:t>
      </w:r>
      <w:proofErr w:type="spellStart"/>
      <w:r w:rsidRPr="002F128B">
        <w:rPr>
          <w:sz w:val="28"/>
          <w:szCs w:val="28"/>
          <w:lang w:val="uk-UA"/>
        </w:rPr>
        <w:t>YAG</w:t>
      </w:r>
      <w:proofErr w:type="spellEnd"/>
      <w:r w:rsidR="00EC7B9F" w:rsidRPr="002F128B">
        <w:rPr>
          <w:sz w:val="28"/>
          <w:szCs w:val="28"/>
          <w:lang w:val="uk-UA"/>
        </w:rPr>
        <w:t xml:space="preserve"> – один із</w:t>
      </w:r>
      <w:r w:rsidRPr="002F128B">
        <w:rPr>
          <w:sz w:val="28"/>
          <w:szCs w:val="28"/>
          <w:lang w:val="uk-UA"/>
        </w:rPr>
        <w:t xml:space="preserve"> </w:t>
      </w:r>
      <w:r w:rsidR="00EC7B9F" w:rsidRPr="002F128B">
        <w:rPr>
          <w:sz w:val="28"/>
          <w:szCs w:val="28"/>
          <w:lang w:val="uk-UA"/>
        </w:rPr>
        <w:t xml:space="preserve"> </w:t>
      </w:r>
      <w:r w:rsidRPr="002F128B">
        <w:rPr>
          <w:sz w:val="28"/>
          <w:szCs w:val="28"/>
          <w:lang w:val="uk-UA"/>
        </w:rPr>
        <w:t>найпоширеніших матеріалів для створення білих світлодіодів.</w:t>
      </w:r>
    </w:p>
    <w:p w14:paraId="53185394"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У </w:t>
      </w:r>
      <w:proofErr w:type="spellStart"/>
      <w:r w:rsidRPr="002F128B">
        <w:rPr>
          <w:sz w:val="28"/>
          <w:szCs w:val="28"/>
          <w:lang w:val="uk-UA"/>
        </w:rPr>
        <w:t>YAG</w:t>
      </w:r>
      <w:proofErr w:type="spellEnd"/>
      <w:r w:rsidRPr="002F128B">
        <w:rPr>
          <w:sz w:val="28"/>
          <w:szCs w:val="28"/>
          <w:lang w:val="uk-UA"/>
        </w:rPr>
        <w:t xml:space="preserve"> атоми фосфору</w:t>
      </w:r>
      <w:r w:rsidR="00EC7B9F" w:rsidRPr="002F128B">
        <w:rPr>
          <w:sz w:val="28"/>
          <w:szCs w:val="28"/>
          <w:lang w:val="uk-UA"/>
        </w:rPr>
        <w:t>,</w:t>
      </w:r>
      <w:r w:rsidR="00D24CE0">
        <w:rPr>
          <w:sz w:val="28"/>
          <w:szCs w:val="28"/>
          <w:lang w:val="uk-UA"/>
        </w:rPr>
        <w:t xml:space="preserve"> іони і</w:t>
      </w:r>
      <w:r w:rsidRPr="002F128B">
        <w:rPr>
          <w:sz w:val="28"/>
          <w:szCs w:val="28"/>
          <w:lang w:val="uk-UA"/>
        </w:rPr>
        <w:t>трію і алюмінію замінені різними домішками. Тоді він здатен абсорбувати короткохвильове світло (наприклад, синє або ультрафіолето</w:t>
      </w:r>
      <w:r w:rsidR="00EC7B9F" w:rsidRPr="002F128B">
        <w:rPr>
          <w:sz w:val="28"/>
          <w:szCs w:val="28"/>
          <w:lang w:val="uk-UA"/>
        </w:rPr>
        <w:t>ве) та випромінювати змішаний спектр близький до білого</w:t>
      </w:r>
      <w:r w:rsidRPr="002F128B">
        <w:rPr>
          <w:sz w:val="28"/>
          <w:szCs w:val="28"/>
          <w:lang w:val="uk-UA"/>
        </w:rPr>
        <w:t xml:space="preserve">. Цей тип фосфору відомий своєю високою ефективністю та стабільністю, що робить його популярним у виробництві білих </w:t>
      </w:r>
      <w:proofErr w:type="spellStart"/>
      <w:r w:rsidRPr="002F128B">
        <w:rPr>
          <w:sz w:val="28"/>
          <w:szCs w:val="28"/>
          <w:lang w:val="uk-UA"/>
        </w:rPr>
        <w:t>СД</w:t>
      </w:r>
      <w:proofErr w:type="spellEnd"/>
      <w:r w:rsidR="00D24CE0">
        <w:rPr>
          <w:sz w:val="28"/>
          <w:szCs w:val="28"/>
          <w:lang w:val="uk-UA"/>
        </w:rPr>
        <w:t xml:space="preserve"> </w:t>
      </w:r>
      <w:r w:rsidR="00D24CE0" w:rsidRPr="00D24CE0">
        <w:rPr>
          <w:sz w:val="28"/>
          <w:szCs w:val="28"/>
          <w:highlight w:val="yellow"/>
          <w:lang w:val="uk-UA"/>
        </w:rPr>
        <w:t>Рис. 1.10</w:t>
      </w:r>
      <w:r w:rsidRPr="002F128B">
        <w:rPr>
          <w:sz w:val="28"/>
          <w:szCs w:val="28"/>
          <w:lang w:val="uk-UA"/>
        </w:rPr>
        <w:t>.</w:t>
      </w:r>
    </w:p>
    <w:p w14:paraId="674B4275" w14:textId="77777777" w:rsidR="00514AFA" w:rsidRPr="002F128B" w:rsidRDefault="00514AFA" w:rsidP="00A75FEA">
      <w:pPr>
        <w:spacing w:line="360" w:lineRule="auto"/>
        <w:ind w:firstLine="708"/>
        <w:jc w:val="both"/>
        <w:rPr>
          <w:sz w:val="28"/>
          <w:szCs w:val="28"/>
          <w:lang w:val="uk-UA"/>
        </w:rPr>
      </w:pPr>
    </w:p>
    <w:p w14:paraId="4D417FB5" w14:textId="77777777" w:rsidR="00514AFA" w:rsidRPr="002F128B" w:rsidRDefault="00514AFA" w:rsidP="00A75FEA">
      <w:pPr>
        <w:spacing w:line="360" w:lineRule="auto"/>
        <w:ind w:firstLine="708"/>
        <w:jc w:val="both"/>
        <w:rPr>
          <w:sz w:val="28"/>
          <w:szCs w:val="28"/>
          <w:lang w:val="uk-UA"/>
        </w:rPr>
      </w:pPr>
    </w:p>
    <w:p w14:paraId="64CD3099" w14:textId="77777777" w:rsidR="002E538D" w:rsidRPr="002F128B" w:rsidRDefault="002E538D"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48EACC55" wp14:editId="72ADAD06">
            <wp:extent cx="2400300" cy="21488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0300" cy="2148840"/>
                    </a:xfrm>
                    <a:prstGeom prst="rect">
                      <a:avLst/>
                    </a:prstGeom>
                    <a:noFill/>
                    <a:ln>
                      <a:noFill/>
                    </a:ln>
                  </pic:spPr>
                </pic:pic>
              </a:graphicData>
            </a:graphic>
          </wp:inline>
        </w:drawing>
      </w:r>
    </w:p>
    <w:p w14:paraId="2ECE425D" w14:textId="77777777" w:rsidR="002E538D" w:rsidRPr="002F128B" w:rsidRDefault="00EA599C" w:rsidP="00A75FEA">
      <w:pPr>
        <w:spacing w:line="360" w:lineRule="auto"/>
        <w:ind w:firstLine="708"/>
        <w:jc w:val="both"/>
        <w:rPr>
          <w:sz w:val="28"/>
          <w:szCs w:val="28"/>
          <w:lang w:val="uk-UA"/>
        </w:rPr>
      </w:pPr>
      <w:r w:rsidRPr="002F128B">
        <w:rPr>
          <w:sz w:val="28"/>
          <w:szCs w:val="28"/>
          <w:highlight w:val="yellow"/>
          <w:lang w:val="uk-UA"/>
        </w:rPr>
        <w:t>Рис</w:t>
      </w:r>
      <w:r w:rsidR="002E538D" w:rsidRPr="002F128B">
        <w:rPr>
          <w:sz w:val="28"/>
          <w:szCs w:val="28"/>
          <w:highlight w:val="yellow"/>
          <w:lang w:val="uk-UA"/>
        </w:rPr>
        <w:t>.</w:t>
      </w:r>
      <w:r w:rsidRPr="002F128B">
        <w:rPr>
          <w:sz w:val="28"/>
          <w:szCs w:val="28"/>
          <w:highlight w:val="yellow"/>
          <w:lang w:val="uk-UA"/>
        </w:rPr>
        <w:t xml:space="preserve"> 1.10.</w:t>
      </w:r>
      <w:r w:rsidR="002E538D" w:rsidRPr="002F128B">
        <w:rPr>
          <w:sz w:val="28"/>
          <w:szCs w:val="28"/>
          <w:lang w:val="uk-UA"/>
        </w:rPr>
        <w:t xml:space="preserve"> Загальна структура одержання </w:t>
      </w:r>
      <w:proofErr w:type="spellStart"/>
      <w:r w:rsidR="002E538D" w:rsidRPr="002F128B">
        <w:rPr>
          <w:sz w:val="28"/>
          <w:szCs w:val="28"/>
          <w:lang w:val="uk-UA"/>
        </w:rPr>
        <w:t>LED</w:t>
      </w:r>
      <w:proofErr w:type="spellEnd"/>
      <w:r w:rsidR="002E538D" w:rsidRPr="002F128B">
        <w:rPr>
          <w:sz w:val="28"/>
          <w:szCs w:val="28"/>
          <w:lang w:val="uk-UA"/>
        </w:rPr>
        <w:t xml:space="preserve"> джерела з використанням люмінофору 1,2 – Лінза з нанесеним люмінофором, 3 – напів</w:t>
      </w:r>
      <w:r w:rsidR="00D24CE0">
        <w:rPr>
          <w:sz w:val="28"/>
          <w:szCs w:val="28"/>
          <w:lang w:val="uk-UA"/>
        </w:rPr>
        <w:t>п</w:t>
      </w:r>
      <w:r w:rsidR="002E538D" w:rsidRPr="002F128B">
        <w:rPr>
          <w:sz w:val="28"/>
          <w:szCs w:val="28"/>
          <w:lang w:val="uk-UA"/>
        </w:rPr>
        <w:t xml:space="preserve">ровідникова </w:t>
      </w:r>
      <w:r w:rsidR="00AF6AB7">
        <w:rPr>
          <w:sz w:val="28"/>
          <w:szCs w:val="28"/>
          <w:lang w:val="uk-UA"/>
        </w:rPr>
        <w:t>структура з джерелом високоенерг</w:t>
      </w:r>
      <w:r w:rsidR="002E538D" w:rsidRPr="002F128B">
        <w:rPr>
          <w:sz w:val="28"/>
          <w:szCs w:val="28"/>
          <w:lang w:val="uk-UA"/>
        </w:rPr>
        <w:t xml:space="preserve">етичного свічення, 4 – </w:t>
      </w:r>
      <w:proofErr w:type="spellStart"/>
      <w:r w:rsidR="002E538D" w:rsidRPr="002F128B">
        <w:rPr>
          <w:sz w:val="28"/>
          <w:szCs w:val="28"/>
          <w:lang w:val="uk-UA"/>
        </w:rPr>
        <w:t>підклад</w:t>
      </w:r>
      <w:r w:rsidR="00C811C0" w:rsidRPr="002F128B">
        <w:rPr>
          <w:sz w:val="28"/>
          <w:szCs w:val="28"/>
          <w:lang w:val="uk-UA"/>
        </w:rPr>
        <w:t>ин</w:t>
      </w:r>
      <w:r w:rsidR="002E538D" w:rsidRPr="002F128B">
        <w:rPr>
          <w:sz w:val="28"/>
          <w:szCs w:val="28"/>
          <w:lang w:val="uk-UA"/>
        </w:rPr>
        <w:t>к</w:t>
      </w:r>
      <w:r w:rsidRPr="002F128B">
        <w:rPr>
          <w:sz w:val="28"/>
          <w:szCs w:val="28"/>
          <w:lang w:val="uk-UA"/>
        </w:rPr>
        <w:t>а</w:t>
      </w:r>
      <w:proofErr w:type="spellEnd"/>
      <w:r w:rsidRPr="002F128B">
        <w:rPr>
          <w:sz w:val="28"/>
          <w:szCs w:val="28"/>
          <w:lang w:val="uk-UA"/>
        </w:rPr>
        <w:t xml:space="preserve"> з провідниками, 5 – основа </w:t>
      </w:r>
      <w:proofErr w:type="spellStart"/>
      <w:r w:rsidRPr="002F128B">
        <w:rPr>
          <w:sz w:val="28"/>
          <w:szCs w:val="28"/>
          <w:lang w:val="uk-UA"/>
        </w:rPr>
        <w:t>СД</w:t>
      </w:r>
      <w:proofErr w:type="spellEnd"/>
      <w:r w:rsidR="002E538D" w:rsidRPr="002F128B">
        <w:rPr>
          <w:sz w:val="28"/>
          <w:szCs w:val="28"/>
          <w:lang w:val="uk-UA"/>
        </w:rPr>
        <w:t xml:space="preserve"> </w:t>
      </w:r>
      <w:r w:rsidR="002E538D" w:rsidRPr="002F128B">
        <w:rPr>
          <w:sz w:val="28"/>
          <w:szCs w:val="28"/>
          <w:highlight w:val="green"/>
          <w:lang w:val="uk-UA"/>
        </w:rPr>
        <w:t>[</w:t>
      </w:r>
      <w:r w:rsidRPr="002F128B">
        <w:rPr>
          <w:sz w:val="28"/>
          <w:szCs w:val="28"/>
          <w:highlight w:val="green"/>
        </w:rPr>
        <w:t>33</w:t>
      </w:r>
      <w:r w:rsidR="002E538D" w:rsidRPr="002F128B">
        <w:rPr>
          <w:sz w:val="28"/>
          <w:szCs w:val="28"/>
          <w:highlight w:val="green"/>
          <w:lang w:val="uk-UA"/>
        </w:rPr>
        <w:t>]</w:t>
      </w:r>
      <w:r w:rsidRPr="002F128B">
        <w:rPr>
          <w:sz w:val="28"/>
          <w:szCs w:val="28"/>
          <w:lang w:val="uk-UA"/>
        </w:rPr>
        <w:t xml:space="preserve">. </w:t>
      </w:r>
    </w:p>
    <w:p w14:paraId="39D4A906" w14:textId="77777777" w:rsidR="002E538D" w:rsidRPr="002F128B" w:rsidRDefault="002E538D" w:rsidP="00A75FEA">
      <w:pPr>
        <w:spacing w:line="360" w:lineRule="auto"/>
        <w:ind w:firstLine="708"/>
        <w:rPr>
          <w:sz w:val="28"/>
          <w:szCs w:val="28"/>
          <w:lang w:val="uk-UA"/>
        </w:rPr>
      </w:pPr>
      <w:r w:rsidRPr="002F128B">
        <w:rPr>
          <w:sz w:val="28"/>
          <w:szCs w:val="28"/>
          <w:lang w:val="uk-UA"/>
        </w:rPr>
        <w:t xml:space="preserve">До недоліків </w:t>
      </w:r>
      <w:proofErr w:type="spellStart"/>
      <w:r w:rsidRPr="002F128B">
        <w:rPr>
          <w:sz w:val="28"/>
          <w:szCs w:val="28"/>
          <w:lang w:val="uk-UA"/>
        </w:rPr>
        <w:t>LED</w:t>
      </w:r>
      <w:proofErr w:type="spellEnd"/>
      <w:r w:rsidRPr="002F128B">
        <w:rPr>
          <w:sz w:val="28"/>
          <w:szCs w:val="28"/>
          <w:lang w:val="uk-UA"/>
        </w:rPr>
        <w:t xml:space="preserve"> джерел світла відноситься нерівномірність зап</w:t>
      </w:r>
      <w:r w:rsidR="00AF6AB7">
        <w:rPr>
          <w:sz w:val="28"/>
          <w:szCs w:val="28"/>
          <w:lang w:val="uk-UA"/>
        </w:rPr>
        <w:t>овнення їхнього спектру порівня</w:t>
      </w:r>
      <w:r w:rsidRPr="002F128B">
        <w:rPr>
          <w:sz w:val="28"/>
          <w:szCs w:val="28"/>
          <w:lang w:val="uk-UA"/>
        </w:rPr>
        <w:t xml:space="preserve">но з сонячним свіченням. </w:t>
      </w:r>
      <w:r w:rsidRPr="002F128B">
        <w:rPr>
          <w:sz w:val="28"/>
          <w:szCs w:val="28"/>
          <w:highlight w:val="yellow"/>
          <w:lang w:val="uk-UA"/>
        </w:rPr>
        <w:t xml:space="preserve">На </w:t>
      </w:r>
      <w:r w:rsidR="00563E09" w:rsidRPr="002F128B">
        <w:rPr>
          <w:sz w:val="28"/>
          <w:szCs w:val="28"/>
          <w:highlight w:val="yellow"/>
          <w:lang w:val="uk-UA"/>
        </w:rPr>
        <w:t>Рис. 1.11</w:t>
      </w:r>
      <w:r w:rsidRPr="002F128B">
        <w:rPr>
          <w:sz w:val="28"/>
          <w:szCs w:val="28"/>
          <w:lang w:val="uk-UA"/>
        </w:rPr>
        <w:t xml:space="preserve">  приведені спектри різних джерел випромінювання. </w:t>
      </w:r>
    </w:p>
    <w:p w14:paraId="2E6530B5" w14:textId="77777777" w:rsidR="002E538D" w:rsidRPr="002F128B" w:rsidRDefault="002E538D" w:rsidP="00A75FEA">
      <w:pPr>
        <w:spacing w:line="360" w:lineRule="auto"/>
        <w:jc w:val="center"/>
        <w:rPr>
          <w:sz w:val="28"/>
          <w:szCs w:val="28"/>
          <w:lang w:val="uk-UA"/>
        </w:rPr>
      </w:pPr>
      <w:r w:rsidRPr="002F128B">
        <w:rPr>
          <w:noProof/>
          <w:sz w:val="28"/>
          <w:szCs w:val="28"/>
          <w:lang w:val="uk-UA" w:eastAsia="uk-UA"/>
        </w:rPr>
        <w:drawing>
          <wp:inline distT="0" distB="0" distL="0" distR="0" wp14:anchorId="0BD3AF5A" wp14:editId="52FAC006">
            <wp:extent cx="6294120" cy="40309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4120" cy="4030980"/>
                    </a:xfrm>
                    <a:prstGeom prst="rect">
                      <a:avLst/>
                    </a:prstGeom>
                    <a:noFill/>
                    <a:ln>
                      <a:noFill/>
                    </a:ln>
                  </pic:spPr>
                </pic:pic>
              </a:graphicData>
            </a:graphic>
          </wp:inline>
        </w:drawing>
      </w:r>
    </w:p>
    <w:p w14:paraId="7B0A6E4F" w14:textId="77777777" w:rsidR="002E538D" w:rsidRPr="002F128B" w:rsidRDefault="00563E09" w:rsidP="00A75FEA">
      <w:pPr>
        <w:tabs>
          <w:tab w:val="left" w:pos="2700"/>
        </w:tabs>
        <w:spacing w:line="360" w:lineRule="auto"/>
        <w:ind w:firstLine="708"/>
        <w:jc w:val="center"/>
        <w:rPr>
          <w:sz w:val="28"/>
          <w:szCs w:val="28"/>
          <w:lang w:val="uk-UA"/>
        </w:rPr>
      </w:pPr>
      <w:r w:rsidRPr="002F128B">
        <w:rPr>
          <w:sz w:val="28"/>
          <w:szCs w:val="28"/>
          <w:highlight w:val="yellow"/>
          <w:lang w:val="uk-UA"/>
        </w:rPr>
        <w:t>Рис. 1.11</w:t>
      </w:r>
      <w:r w:rsidRPr="002F128B">
        <w:rPr>
          <w:sz w:val="28"/>
          <w:szCs w:val="28"/>
          <w:lang w:val="uk-UA"/>
        </w:rPr>
        <w:t>.</w:t>
      </w:r>
      <w:r w:rsidR="002E538D" w:rsidRPr="002F128B">
        <w:rPr>
          <w:sz w:val="28"/>
          <w:szCs w:val="28"/>
          <w:lang w:val="uk-UA"/>
        </w:rPr>
        <w:t xml:space="preserve"> Спектри різних джерел випромінювання </w:t>
      </w:r>
      <w:r w:rsidR="002E538D" w:rsidRPr="002F128B">
        <w:rPr>
          <w:sz w:val="28"/>
          <w:szCs w:val="28"/>
          <w:highlight w:val="green"/>
          <w:lang w:val="uk-UA"/>
        </w:rPr>
        <w:t>[</w:t>
      </w:r>
      <w:r w:rsidR="00E43336" w:rsidRPr="002F128B">
        <w:rPr>
          <w:sz w:val="28"/>
          <w:szCs w:val="28"/>
          <w:highlight w:val="green"/>
          <w:lang w:val="uk-UA"/>
        </w:rPr>
        <w:t>34</w:t>
      </w:r>
      <w:r w:rsidR="002E538D" w:rsidRPr="002F128B">
        <w:rPr>
          <w:sz w:val="28"/>
          <w:szCs w:val="28"/>
          <w:highlight w:val="green"/>
          <w:lang w:val="uk-UA"/>
        </w:rPr>
        <w:t>].</w:t>
      </w:r>
      <w:r w:rsidR="002E538D" w:rsidRPr="002F128B">
        <w:rPr>
          <w:sz w:val="28"/>
          <w:szCs w:val="28"/>
          <w:lang w:val="uk-UA"/>
        </w:rPr>
        <w:t xml:space="preserve"> </w:t>
      </w:r>
    </w:p>
    <w:p w14:paraId="5A36D5BE" w14:textId="77777777" w:rsidR="002E538D" w:rsidRPr="002F128B" w:rsidRDefault="002E538D" w:rsidP="00A75FEA">
      <w:pPr>
        <w:spacing w:line="360" w:lineRule="auto"/>
        <w:ind w:firstLine="708"/>
        <w:jc w:val="both"/>
        <w:rPr>
          <w:sz w:val="28"/>
          <w:szCs w:val="28"/>
          <w:lang w:val="uk-UA"/>
        </w:rPr>
      </w:pPr>
    </w:p>
    <w:p w14:paraId="04B2BC69" w14:textId="77777777" w:rsidR="002E538D" w:rsidRPr="002F128B" w:rsidRDefault="002E538D" w:rsidP="00BA0536">
      <w:pPr>
        <w:spacing w:line="360" w:lineRule="auto"/>
        <w:ind w:firstLine="708"/>
        <w:jc w:val="both"/>
        <w:rPr>
          <w:sz w:val="28"/>
          <w:szCs w:val="28"/>
          <w:lang w:val="uk-UA"/>
        </w:rPr>
      </w:pPr>
      <w:r w:rsidRPr="002F128B">
        <w:rPr>
          <w:b/>
          <w:sz w:val="28"/>
          <w:szCs w:val="28"/>
          <w:lang w:val="uk-UA"/>
        </w:rPr>
        <w:t>Комбінація кольорів</w:t>
      </w:r>
      <w:r w:rsidR="005E3F9C" w:rsidRPr="002F128B">
        <w:rPr>
          <w:sz w:val="28"/>
          <w:szCs w:val="28"/>
          <w:lang w:val="uk-UA"/>
        </w:rPr>
        <w:t xml:space="preserve"> де</w:t>
      </w:r>
      <w:r w:rsidR="00311950" w:rsidRPr="002F128B">
        <w:rPr>
          <w:sz w:val="28"/>
          <w:szCs w:val="28"/>
          <w:lang w:val="uk-UA"/>
        </w:rPr>
        <w:t>кілька</w:t>
      </w:r>
      <w:r w:rsidRPr="002F128B">
        <w:rPr>
          <w:sz w:val="28"/>
          <w:szCs w:val="28"/>
          <w:lang w:val="uk-UA"/>
        </w:rPr>
        <w:t xml:space="preserve"> кристалів </w:t>
      </w:r>
      <w:proofErr w:type="spellStart"/>
      <w:r w:rsidRPr="002F128B">
        <w:rPr>
          <w:sz w:val="28"/>
          <w:szCs w:val="28"/>
          <w:lang w:val="uk-UA"/>
        </w:rPr>
        <w:t>LED</w:t>
      </w:r>
      <w:proofErr w:type="spellEnd"/>
      <w:r w:rsidRPr="002F128B">
        <w:rPr>
          <w:sz w:val="28"/>
          <w:szCs w:val="28"/>
          <w:lang w:val="uk-UA"/>
        </w:rPr>
        <w:t>, що випромінюють різні кольори (червоний, зелений, синій), комбінуються таким чином, щоб утв</w:t>
      </w:r>
      <w:r w:rsidR="00295738" w:rsidRPr="002F128B">
        <w:rPr>
          <w:sz w:val="28"/>
          <w:szCs w:val="28"/>
          <w:lang w:val="uk-UA"/>
        </w:rPr>
        <w:t>орити біле світло за рахунок змішування</w:t>
      </w:r>
      <w:r w:rsidRPr="002F128B">
        <w:rPr>
          <w:sz w:val="28"/>
          <w:szCs w:val="28"/>
          <w:lang w:val="uk-UA"/>
        </w:rPr>
        <w:t xml:space="preserve"> різних кольорів.</w:t>
      </w:r>
    </w:p>
    <w:p w14:paraId="57F2A836" w14:textId="77777777" w:rsidR="002E538D" w:rsidRPr="002F128B" w:rsidRDefault="002E538D"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78A58616" wp14:editId="0115E704">
            <wp:extent cx="2964180" cy="2964180"/>
            <wp:effectExtent l="0" t="0" r="7620" b="7620"/>
            <wp:docPr id="7" name="Рисунок 7" descr="The Color Spectrum: RGB, CMYK and Pantones - Vispr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Color Spectrum: RGB, CMYK and Pantones - Vispron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4180" cy="2964180"/>
                    </a:xfrm>
                    <a:prstGeom prst="rect">
                      <a:avLst/>
                    </a:prstGeom>
                    <a:noFill/>
                    <a:ln>
                      <a:noFill/>
                    </a:ln>
                  </pic:spPr>
                </pic:pic>
              </a:graphicData>
            </a:graphic>
          </wp:inline>
        </w:drawing>
      </w:r>
    </w:p>
    <w:p w14:paraId="132C15EF" w14:textId="77777777" w:rsidR="002E538D" w:rsidRPr="002F128B" w:rsidRDefault="00E43336" w:rsidP="00A75FEA">
      <w:pPr>
        <w:spacing w:line="360" w:lineRule="auto"/>
        <w:ind w:firstLine="708"/>
        <w:jc w:val="center"/>
        <w:rPr>
          <w:sz w:val="28"/>
          <w:szCs w:val="28"/>
          <w:lang w:val="uk-UA"/>
        </w:rPr>
      </w:pPr>
      <w:r w:rsidRPr="002F128B">
        <w:rPr>
          <w:sz w:val="28"/>
          <w:szCs w:val="28"/>
          <w:highlight w:val="yellow"/>
          <w:lang w:val="uk-UA"/>
        </w:rPr>
        <w:t>Рис. 1.12</w:t>
      </w:r>
      <w:r w:rsidR="00AF6AB7">
        <w:rPr>
          <w:sz w:val="28"/>
          <w:szCs w:val="28"/>
          <w:lang w:val="uk-UA"/>
        </w:rPr>
        <w:t xml:space="preserve"> Отрима</w:t>
      </w:r>
      <w:r w:rsidR="002E538D" w:rsidRPr="002F128B">
        <w:rPr>
          <w:sz w:val="28"/>
          <w:szCs w:val="28"/>
          <w:lang w:val="uk-UA"/>
        </w:rPr>
        <w:t xml:space="preserve">ння білого свічення </w:t>
      </w:r>
      <w:r w:rsidR="009664A8" w:rsidRPr="002F128B">
        <w:rPr>
          <w:sz w:val="28"/>
          <w:szCs w:val="28"/>
          <w:lang w:val="uk-UA"/>
        </w:rPr>
        <w:t>шляхом</w:t>
      </w:r>
      <w:r w:rsidR="002E538D" w:rsidRPr="002F128B">
        <w:rPr>
          <w:sz w:val="28"/>
          <w:szCs w:val="28"/>
          <w:lang w:val="uk-UA"/>
        </w:rPr>
        <w:t xml:space="preserve"> змішування трьох кольорів </w:t>
      </w:r>
      <w:r w:rsidRPr="002F128B">
        <w:rPr>
          <w:sz w:val="28"/>
          <w:szCs w:val="28"/>
          <w:lang w:val="uk-UA"/>
        </w:rPr>
        <w:t xml:space="preserve"> </w:t>
      </w:r>
      <w:r w:rsidR="002E538D" w:rsidRPr="002F128B">
        <w:rPr>
          <w:sz w:val="28"/>
          <w:szCs w:val="28"/>
          <w:lang w:val="uk-UA"/>
        </w:rPr>
        <w:t>R – черво</w:t>
      </w:r>
      <w:r w:rsidRPr="002F128B">
        <w:rPr>
          <w:sz w:val="28"/>
          <w:szCs w:val="28"/>
          <w:lang w:val="uk-UA"/>
        </w:rPr>
        <w:t>ний, G – зелений, B – голубий</w:t>
      </w:r>
      <w:r w:rsidR="002E538D" w:rsidRPr="002F128B">
        <w:rPr>
          <w:sz w:val="28"/>
          <w:szCs w:val="28"/>
          <w:lang w:val="uk-UA"/>
        </w:rPr>
        <w:t xml:space="preserve"> </w:t>
      </w:r>
      <w:r w:rsidR="002E538D" w:rsidRPr="002F128B">
        <w:rPr>
          <w:sz w:val="28"/>
          <w:szCs w:val="28"/>
          <w:highlight w:val="green"/>
          <w:lang w:val="uk-UA"/>
        </w:rPr>
        <w:t>[</w:t>
      </w:r>
      <w:r w:rsidRPr="002F128B">
        <w:rPr>
          <w:sz w:val="28"/>
          <w:szCs w:val="28"/>
          <w:highlight w:val="green"/>
          <w:lang w:val="uk-UA"/>
        </w:rPr>
        <w:t>35</w:t>
      </w:r>
      <w:r w:rsidR="002E538D" w:rsidRPr="002F128B">
        <w:rPr>
          <w:sz w:val="28"/>
          <w:szCs w:val="28"/>
          <w:highlight w:val="green"/>
          <w:lang w:val="uk-UA"/>
        </w:rPr>
        <w:t>]</w:t>
      </w:r>
      <w:r w:rsidRPr="002F128B">
        <w:rPr>
          <w:sz w:val="28"/>
          <w:szCs w:val="28"/>
          <w:lang w:val="uk-UA"/>
        </w:rPr>
        <w:t>.</w:t>
      </w:r>
    </w:p>
    <w:p w14:paraId="1D521E09" w14:textId="77777777" w:rsidR="00CB45D2" w:rsidRPr="002F128B" w:rsidRDefault="00CB45D2" w:rsidP="00A75FEA">
      <w:pPr>
        <w:spacing w:line="360" w:lineRule="auto"/>
        <w:ind w:firstLine="708"/>
        <w:jc w:val="center"/>
        <w:rPr>
          <w:sz w:val="28"/>
          <w:szCs w:val="28"/>
          <w:lang w:val="uk-UA"/>
        </w:rPr>
      </w:pPr>
    </w:p>
    <w:p w14:paraId="7256F930"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При правильному поєднанні методів можна досягти високої якості та ефективності випромінювання білих світлодіодів, які </w:t>
      </w:r>
      <w:r w:rsidR="009664A8" w:rsidRPr="002F128B">
        <w:rPr>
          <w:sz w:val="28"/>
          <w:szCs w:val="28"/>
          <w:lang w:val="uk-UA"/>
        </w:rPr>
        <w:t>наразі</w:t>
      </w:r>
      <w:r w:rsidRPr="002F128B">
        <w:rPr>
          <w:sz w:val="28"/>
          <w:szCs w:val="28"/>
          <w:lang w:val="uk-UA"/>
        </w:rPr>
        <w:t xml:space="preserve"> широко</w:t>
      </w:r>
      <w:r w:rsidR="009664A8" w:rsidRPr="002F128B">
        <w:rPr>
          <w:sz w:val="28"/>
          <w:szCs w:val="28"/>
          <w:lang w:val="uk-UA"/>
        </w:rPr>
        <w:t xml:space="preserve"> використовуються в освітленні </w:t>
      </w:r>
      <w:r w:rsidR="00DB6682" w:rsidRPr="002F128B">
        <w:rPr>
          <w:sz w:val="28"/>
          <w:szCs w:val="28"/>
          <w:lang w:val="uk-UA"/>
        </w:rPr>
        <w:t xml:space="preserve">і демонструють </w:t>
      </w:r>
      <w:r w:rsidRPr="002F128B">
        <w:rPr>
          <w:sz w:val="28"/>
          <w:szCs w:val="28"/>
          <w:lang w:val="uk-UA"/>
        </w:rPr>
        <w:t>значні переваги порівняно з традиційними джерелами світла.</w:t>
      </w:r>
    </w:p>
    <w:p w14:paraId="0DA28FF1" w14:textId="77777777" w:rsidR="009664A8" w:rsidRPr="002F128B" w:rsidRDefault="009664A8" w:rsidP="00A75FEA">
      <w:pPr>
        <w:spacing w:line="360" w:lineRule="auto"/>
        <w:ind w:firstLine="708"/>
        <w:jc w:val="both"/>
        <w:rPr>
          <w:sz w:val="28"/>
          <w:szCs w:val="28"/>
          <w:lang w:val="uk-UA"/>
        </w:rPr>
      </w:pPr>
    </w:p>
    <w:p w14:paraId="3078BA70" w14:textId="1B3A2556" w:rsidR="002E538D" w:rsidRPr="002F128B" w:rsidRDefault="002E538D" w:rsidP="00A75FEA">
      <w:pPr>
        <w:spacing w:line="360" w:lineRule="auto"/>
        <w:jc w:val="both"/>
        <w:rPr>
          <w:b/>
          <w:sz w:val="28"/>
          <w:szCs w:val="28"/>
          <w:lang w:val="uk-UA"/>
        </w:rPr>
      </w:pPr>
      <w:r w:rsidRPr="002F128B">
        <w:rPr>
          <w:sz w:val="28"/>
          <w:szCs w:val="28"/>
          <w:lang w:val="uk-UA"/>
        </w:rPr>
        <w:tab/>
      </w:r>
      <w:r w:rsidR="004767E6">
        <w:rPr>
          <w:b/>
          <w:sz w:val="28"/>
          <w:szCs w:val="28"/>
        </w:rPr>
        <w:t>1.</w:t>
      </w:r>
      <w:r w:rsidR="004767E6">
        <w:rPr>
          <w:b/>
          <w:sz w:val="28"/>
          <w:szCs w:val="28"/>
          <w:lang w:val="uk-UA"/>
        </w:rPr>
        <w:t>6</w:t>
      </w:r>
      <w:r w:rsidR="00E509B0" w:rsidRPr="002F128B">
        <w:rPr>
          <w:sz w:val="28"/>
          <w:szCs w:val="28"/>
        </w:rPr>
        <w:t xml:space="preserve"> </w:t>
      </w:r>
      <w:r w:rsidRPr="002F128B">
        <w:rPr>
          <w:b/>
          <w:sz w:val="28"/>
          <w:szCs w:val="28"/>
          <w:lang w:val="uk-UA"/>
        </w:rPr>
        <w:t>В</w:t>
      </w:r>
      <w:r w:rsidR="00BA0536" w:rsidRPr="002F128B">
        <w:rPr>
          <w:b/>
          <w:sz w:val="28"/>
          <w:szCs w:val="28"/>
          <w:lang w:val="uk-UA"/>
        </w:rPr>
        <w:t xml:space="preserve">плив проникного опромінення на </w:t>
      </w:r>
      <w:proofErr w:type="spellStart"/>
      <w:r w:rsidRPr="002F128B">
        <w:rPr>
          <w:b/>
          <w:sz w:val="28"/>
          <w:szCs w:val="28"/>
          <w:lang w:val="uk-UA"/>
        </w:rPr>
        <w:t>LED</w:t>
      </w:r>
      <w:proofErr w:type="spellEnd"/>
      <w:r w:rsidRPr="002F128B">
        <w:rPr>
          <w:b/>
          <w:sz w:val="28"/>
          <w:szCs w:val="28"/>
          <w:lang w:val="uk-UA"/>
        </w:rPr>
        <w:t xml:space="preserve"> </w:t>
      </w:r>
      <w:proofErr w:type="spellStart"/>
      <w:r w:rsidRPr="002F128B">
        <w:rPr>
          <w:b/>
          <w:sz w:val="28"/>
          <w:szCs w:val="28"/>
          <w:lang w:val="uk-UA"/>
        </w:rPr>
        <w:t>InGaN</w:t>
      </w:r>
      <w:proofErr w:type="spellEnd"/>
      <w:r w:rsidRPr="002F128B">
        <w:rPr>
          <w:b/>
          <w:sz w:val="28"/>
          <w:szCs w:val="28"/>
          <w:lang w:val="uk-UA"/>
        </w:rPr>
        <w:t>/</w:t>
      </w:r>
      <w:proofErr w:type="spellStart"/>
      <w:r w:rsidRPr="002F128B">
        <w:rPr>
          <w:b/>
          <w:sz w:val="28"/>
          <w:szCs w:val="28"/>
          <w:lang w:val="uk-UA"/>
        </w:rPr>
        <w:t>GaN</w:t>
      </w:r>
      <w:proofErr w:type="spellEnd"/>
    </w:p>
    <w:p w14:paraId="229522C5"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Вплив</w:t>
      </w:r>
      <w:r w:rsidR="00B5094D" w:rsidRPr="002F128B">
        <w:rPr>
          <w:sz w:val="28"/>
          <w:szCs w:val="28"/>
          <w:lang w:val="uk-UA"/>
        </w:rPr>
        <w:t xml:space="preserve"> </w:t>
      </w:r>
      <w:proofErr w:type="spellStart"/>
      <w:r w:rsidR="00B5094D" w:rsidRPr="002F128B">
        <w:rPr>
          <w:sz w:val="28"/>
          <w:szCs w:val="28"/>
          <w:lang w:val="uk-UA"/>
        </w:rPr>
        <w:t>низькодозного</w:t>
      </w:r>
      <w:proofErr w:type="spellEnd"/>
      <w:r w:rsidR="00B5094D" w:rsidRPr="002F128B">
        <w:rPr>
          <w:sz w:val="28"/>
          <w:szCs w:val="28"/>
          <w:lang w:val="uk-UA"/>
        </w:rPr>
        <w:t xml:space="preserve"> космічного </w:t>
      </w:r>
      <w:r w:rsidRPr="002F128B">
        <w:rPr>
          <w:sz w:val="28"/>
          <w:szCs w:val="28"/>
          <w:lang w:val="uk-UA"/>
        </w:rPr>
        <w:t xml:space="preserve">випромінювання </w:t>
      </w:r>
      <w:r w:rsidR="00B5094D" w:rsidRPr="002F128B">
        <w:rPr>
          <w:sz w:val="28"/>
          <w:szCs w:val="28"/>
          <w:lang w:val="uk-UA"/>
        </w:rPr>
        <w:t xml:space="preserve">(десятки </w:t>
      </w:r>
      <w:proofErr w:type="spellStart"/>
      <w:r w:rsidR="00B5094D" w:rsidRPr="002F128B">
        <w:rPr>
          <w:sz w:val="28"/>
          <w:szCs w:val="28"/>
          <w:lang w:val="uk-UA"/>
        </w:rPr>
        <w:t>кГр</w:t>
      </w:r>
      <w:proofErr w:type="spellEnd"/>
      <w:r w:rsidR="00B5094D" w:rsidRPr="002F128B">
        <w:rPr>
          <w:sz w:val="28"/>
          <w:szCs w:val="28"/>
          <w:lang w:val="uk-UA"/>
        </w:rPr>
        <w:t xml:space="preserve">) досліджувались в </w:t>
      </w:r>
      <w:r w:rsidR="00B5094D" w:rsidRPr="002F128B">
        <w:rPr>
          <w:sz w:val="28"/>
          <w:szCs w:val="28"/>
          <w:highlight w:val="green"/>
          <w:lang w:val="uk-UA"/>
        </w:rPr>
        <w:t>[36,</w:t>
      </w:r>
      <w:r w:rsidR="00AF6AB7">
        <w:rPr>
          <w:sz w:val="28"/>
          <w:szCs w:val="28"/>
          <w:highlight w:val="green"/>
          <w:lang w:val="uk-UA"/>
        </w:rPr>
        <w:t xml:space="preserve"> </w:t>
      </w:r>
      <w:r w:rsidR="00B5094D" w:rsidRPr="002F128B">
        <w:rPr>
          <w:sz w:val="28"/>
          <w:szCs w:val="28"/>
          <w:highlight w:val="green"/>
          <w:lang w:val="uk-UA"/>
        </w:rPr>
        <w:t>37]</w:t>
      </w:r>
      <w:r w:rsidR="00B5094D" w:rsidRPr="002F128B">
        <w:rPr>
          <w:sz w:val="28"/>
          <w:szCs w:val="28"/>
          <w:lang w:val="uk-UA"/>
        </w:rPr>
        <w:t xml:space="preserve">. </w:t>
      </w:r>
      <w:r w:rsidR="00B5094D" w:rsidRPr="00FD5118">
        <w:rPr>
          <w:sz w:val="28"/>
          <w:szCs w:val="28"/>
          <w:highlight w:val="magenta"/>
          <w:lang w:val="uk-UA"/>
          <w:rPrChange w:id="8" w:author="oleg" w:date="2024-07-15T11:55:00Z" w16du:dateUtc="2024-07-15T08:55:00Z">
            <w:rPr>
              <w:sz w:val="28"/>
              <w:szCs w:val="28"/>
              <w:lang w:val="uk-UA"/>
            </w:rPr>
          </w:rPrChange>
        </w:rPr>
        <w:t xml:space="preserve">Наукові центри з прискорювачами досліджують можливість оптимізації </w:t>
      </w:r>
      <w:r w:rsidR="00B5094D" w:rsidRPr="00FD5118">
        <w:rPr>
          <w:sz w:val="28"/>
          <w:szCs w:val="28"/>
          <w:highlight w:val="magenta"/>
          <w:lang w:val="en-US"/>
          <w:rPrChange w:id="9" w:author="oleg" w:date="2024-07-15T11:55:00Z" w16du:dateUtc="2024-07-15T08:55:00Z">
            <w:rPr>
              <w:sz w:val="28"/>
              <w:szCs w:val="28"/>
              <w:lang w:val="en-US"/>
            </w:rPr>
          </w:rPrChange>
        </w:rPr>
        <w:t>LED</w:t>
      </w:r>
      <w:r w:rsidR="008926B0" w:rsidRPr="00FD5118">
        <w:rPr>
          <w:sz w:val="28"/>
          <w:szCs w:val="28"/>
          <w:highlight w:val="magenta"/>
          <w:lang w:val="uk-UA"/>
          <w:rPrChange w:id="10" w:author="oleg" w:date="2024-07-15T11:55:00Z" w16du:dateUtc="2024-07-15T08:55:00Z">
            <w:rPr>
              <w:sz w:val="28"/>
              <w:szCs w:val="28"/>
              <w:lang w:val="uk-UA"/>
            </w:rPr>
          </w:rPrChange>
        </w:rPr>
        <w:t xml:space="preserve"> – </w:t>
      </w:r>
      <w:r w:rsidR="00B5094D" w:rsidRPr="00FD5118">
        <w:rPr>
          <w:sz w:val="28"/>
          <w:szCs w:val="28"/>
          <w:highlight w:val="magenta"/>
          <w:lang w:val="uk-UA"/>
          <w:rPrChange w:id="11" w:author="oleg" w:date="2024-07-15T11:55:00Z" w16du:dateUtc="2024-07-15T08:55:00Z">
            <w:rPr>
              <w:sz w:val="28"/>
              <w:szCs w:val="28"/>
              <w:lang w:val="uk-UA"/>
            </w:rPr>
          </w:rPrChange>
        </w:rPr>
        <w:t>освітлення в тунелях під</w:t>
      </w:r>
      <w:r w:rsidR="008926B0" w:rsidRPr="00FD5118">
        <w:rPr>
          <w:sz w:val="28"/>
          <w:szCs w:val="28"/>
          <w:highlight w:val="magenta"/>
          <w:lang w:val="uk-UA"/>
          <w:rPrChange w:id="12" w:author="oleg" w:date="2024-07-15T11:55:00Z" w16du:dateUtc="2024-07-15T08:55:00Z">
            <w:rPr>
              <w:sz w:val="28"/>
              <w:szCs w:val="28"/>
              <w:lang w:val="uk-UA"/>
            </w:rPr>
          </w:rPrChange>
        </w:rPr>
        <w:t xml:space="preserve"> впливом високих потоків</w:t>
      </w:r>
      <w:r w:rsidRPr="00FD5118">
        <w:rPr>
          <w:sz w:val="28"/>
          <w:szCs w:val="28"/>
          <w:highlight w:val="magenta"/>
          <w:lang w:val="uk-UA"/>
          <w:rPrChange w:id="13" w:author="oleg" w:date="2024-07-15T11:55:00Z" w16du:dateUtc="2024-07-15T08:55:00Z">
            <w:rPr>
              <w:sz w:val="28"/>
              <w:szCs w:val="28"/>
              <w:lang w:val="uk-UA"/>
            </w:rPr>
          </w:rPrChange>
        </w:rPr>
        <w:t xml:space="preserve"> протонів (p</w:t>
      </w:r>
      <w:r w:rsidRPr="00FD5118">
        <w:rPr>
          <w:sz w:val="28"/>
          <w:szCs w:val="28"/>
          <w:highlight w:val="magenta"/>
          <w:vertAlign w:val="superscript"/>
          <w:lang w:val="uk-UA"/>
          <w:rPrChange w:id="14" w:author="oleg" w:date="2024-07-15T11:55:00Z" w16du:dateUtc="2024-07-15T08:55:00Z">
            <w:rPr>
              <w:sz w:val="28"/>
              <w:szCs w:val="28"/>
              <w:vertAlign w:val="superscript"/>
              <w:lang w:val="uk-UA"/>
            </w:rPr>
          </w:rPrChange>
        </w:rPr>
        <w:t>+</w:t>
      </w:r>
      <w:r w:rsidRPr="00FD5118">
        <w:rPr>
          <w:sz w:val="28"/>
          <w:szCs w:val="28"/>
          <w:highlight w:val="magenta"/>
          <w:lang w:val="uk-UA"/>
          <w:rPrChange w:id="15" w:author="oleg" w:date="2024-07-15T11:55:00Z" w16du:dateUtc="2024-07-15T08:55:00Z">
            <w:rPr>
              <w:sz w:val="28"/>
              <w:szCs w:val="28"/>
              <w:lang w:val="uk-UA"/>
            </w:rPr>
          </w:rPrChange>
        </w:rPr>
        <w:t>)</w:t>
      </w:r>
      <w:r w:rsidRPr="002F128B">
        <w:rPr>
          <w:sz w:val="28"/>
          <w:szCs w:val="28"/>
          <w:lang w:val="uk-UA"/>
        </w:rPr>
        <w:t xml:space="preserve"> </w:t>
      </w:r>
      <w:r w:rsidRPr="002F128B">
        <w:rPr>
          <w:sz w:val="28"/>
          <w:szCs w:val="28"/>
          <w:highlight w:val="green"/>
          <w:lang w:val="uk-UA"/>
        </w:rPr>
        <w:t>[</w:t>
      </w:r>
      <w:r w:rsidR="00921850" w:rsidRPr="002F128B">
        <w:rPr>
          <w:sz w:val="28"/>
          <w:szCs w:val="28"/>
          <w:highlight w:val="green"/>
          <w:lang w:val="uk-UA"/>
        </w:rPr>
        <w:t>38</w:t>
      </w:r>
      <w:r w:rsidRPr="002F128B">
        <w:rPr>
          <w:sz w:val="28"/>
          <w:szCs w:val="28"/>
          <w:highlight w:val="green"/>
          <w:lang w:val="uk-UA"/>
        </w:rPr>
        <w:t>]</w:t>
      </w:r>
      <w:r w:rsidRPr="002F128B">
        <w:rPr>
          <w:sz w:val="28"/>
          <w:szCs w:val="28"/>
          <w:lang w:val="uk-UA"/>
        </w:rPr>
        <w:t xml:space="preserve">. Автори </w:t>
      </w:r>
      <w:r w:rsidRPr="002F128B">
        <w:rPr>
          <w:sz w:val="28"/>
          <w:szCs w:val="28"/>
          <w:highlight w:val="green"/>
          <w:lang w:val="uk-UA"/>
        </w:rPr>
        <w:t>[</w:t>
      </w:r>
      <w:r w:rsidR="00921850" w:rsidRPr="002F128B">
        <w:rPr>
          <w:sz w:val="28"/>
          <w:szCs w:val="28"/>
          <w:highlight w:val="green"/>
          <w:lang w:val="uk-UA"/>
        </w:rPr>
        <w:t>39</w:t>
      </w:r>
      <w:r w:rsidRPr="002F128B">
        <w:rPr>
          <w:sz w:val="28"/>
          <w:szCs w:val="28"/>
          <w:highlight w:val="green"/>
          <w:lang w:val="uk-UA"/>
        </w:rPr>
        <w:t>]</w:t>
      </w:r>
      <w:r w:rsidRPr="002F128B">
        <w:rPr>
          <w:sz w:val="28"/>
          <w:szCs w:val="28"/>
          <w:lang w:val="uk-UA"/>
        </w:rPr>
        <w:t xml:space="preserve"> відзначають, що деградація світлодіодів під дією опромінення </w:t>
      </w:r>
      <w:r w:rsidR="00AF6AB7">
        <w:rPr>
          <w:sz w:val="28"/>
          <w:szCs w:val="28"/>
          <w:lang w:val="uk-UA"/>
        </w:rPr>
        <w:t xml:space="preserve"> переважно зумовлен</w:t>
      </w:r>
      <w:r w:rsidR="006977EE" w:rsidRPr="002F128B">
        <w:rPr>
          <w:sz w:val="28"/>
          <w:szCs w:val="28"/>
          <w:lang w:val="uk-UA"/>
        </w:rPr>
        <w:t xml:space="preserve">а </w:t>
      </w:r>
      <w:r w:rsidRPr="002F128B">
        <w:rPr>
          <w:sz w:val="28"/>
          <w:szCs w:val="28"/>
          <w:lang w:val="uk-UA"/>
        </w:rPr>
        <w:t xml:space="preserve">атомними зміщеннями, викликаними </w:t>
      </w:r>
      <w:r w:rsidR="006977EE" w:rsidRPr="002F128B">
        <w:rPr>
          <w:sz w:val="28"/>
          <w:szCs w:val="28"/>
          <w:lang w:val="uk-UA"/>
        </w:rPr>
        <w:t>нейтронами чи протонами</w:t>
      </w:r>
      <w:r w:rsidRPr="002F128B">
        <w:rPr>
          <w:sz w:val="28"/>
          <w:szCs w:val="28"/>
          <w:lang w:val="uk-UA"/>
        </w:rPr>
        <w:t xml:space="preserve">.  </w:t>
      </w:r>
      <w:r w:rsidR="00AF6AB7">
        <w:rPr>
          <w:sz w:val="28"/>
          <w:szCs w:val="28"/>
          <w:lang w:val="uk-UA"/>
        </w:rPr>
        <w:t>Автор огля</w:t>
      </w:r>
      <w:r w:rsidR="006977EE" w:rsidRPr="002F128B">
        <w:rPr>
          <w:sz w:val="28"/>
          <w:szCs w:val="28"/>
          <w:lang w:val="uk-UA"/>
        </w:rPr>
        <w:t xml:space="preserve">дів </w:t>
      </w:r>
      <w:r w:rsidRPr="002F128B">
        <w:rPr>
          <w:sz w:val="28"/>
          <w:szCs w:val="28"/>
          <w:lang w:val="uk-UA"/>
        </w:rPr>
        <w:t xml:space="preserve">Джонстон </w:t>
      </w:r>
      <w:r w:rsidR="006977EE" w:rsidRPr="002F128B">
        <w:rPr>
          <w:sz w:val="28"/>
          <w:szCs w:val="28"/>
          <w:lang w:val="uk-UA"/>
        </w:rPr>
        <w:t>пов</w:t>
      </w:r>
      <w:r w:rsidR="00AF6AB7" w:rsidRPr="00AF6AB7">
        <w:rPr>
          <w:sz w:val="28"/>
          <w:szCs w:val="28"/>
          <w:lang w:val="uk-UA"/>
        </w:rPr>
        <w:t>`</w:t>
      </w:r>
      <w:r w:rsidR="006977EE" w:rsidRPr="002F128B">
        <w:rPr>
          <w:sz w:val="28"/>
          <w:szCs w:val="28"/>
          <w:lang w:val="uk-UA"/>
        </w:rPr>
        <w:t>язував деградацію світлодіодів</w:t>
      </w:r>
      <w:r w:rsidR="00295738" w:rsidRPr="002F128B">
        <w:rPr>
          <w:sz w:val="28"/>
          <w:szCs w:val="28"/>
          <w:lang w:val="uk-UA"/>
        </w:rPr>
        <w:t xml:space="preserve"> з</w:t>
      </w:r>
      <w:r w:rsidR="006977EE" w:rsidRPr="002F128B">
        <w:rPr>
          <w:sz w:val="28"/>
          <w:szCs w:val="28"/>
          <w:lang w:val="uk-UA"/>
        </w:rPr>
        <w:t xml:space="preserve"> </w:t>
      </w:r>
      <w:r w:rsidRPr="002F128B">
        <w:rPr>
          <w:sz w:val="28"/>
          <w:szCs w:val="28"/>
          <w:lang w:val="uk-UA"/>
        </w:rPr>
        <w:t>пошкодженням</w:t>
      </w:r>
      <w:r w:rsidR="006977EE" w:rsidRPr="002F128B">
        <w:rPr>
          <w:sz w:val="28"/>
          <w:szCs w:val="28"/>
          <w:lang w:val="uk-UA"/>
        </w:rPr>
        <w:t>и від</w:t>
      </w:r>
      <w:r w:rsidRPr="002F128B">
        <w:rPr>
          <w:sz w:val="28"/>
          <w:szCs w:val="28"/>
          <w:lang w:val="uk-UA"/>
        </w:rPr>
        <w:t xml:space="preserve"> </w:t>
      </w:r>
      <w:proofErr w:type="spellStart"/>
      <w:r w:rsidRPr="002F128B">
        <w:rPr>
          <w:sz w:val="28"/>
          <w:szCs w:val="28"/>
          <w:lang w:val="uk-UA"/>
        </w:rPr>
        <w:t>комптонівських</w:t>
      </w:r>
      <w:proofErr w:type="spellEnd"/>
      <w:r w:rsidRPr="002F128B">
        <w:rPr>
          <w:sz w:val="28"/>
          <w:szCs w:val="28"/>
          <w:lang w:val="uk-UA"/>
        </w:rPr>
        <w:t xml:space="preserve"> електр</w:t>
      </w:r>
      <w:r w:rsidR="006977EE" w:rsidRPr="002F128B">
        <w:rPr>
          <w:sz w:val="28"/>
          <w:szCs w:val="28"/>
          <w:lang w:val="uk-UA"/>
        </w:rPr>
        <w:t>онів, створених гамма-променями.</w:t>
      </w:r>
      <w:r w:rsidRPr="002F128B">
        <w:rPr>
          <w:sz w:val="28"/>
          <w:szCs w:val="28"/>
          <w:lang w:val="uk-UA"/>
        </w:rPr>
        <w:t xml:space="preserve"> [</w:t>
      </w:r>
      <w:r w:rsidR="003A1940" w:rsidRPr="002F128B">
        <w:rPr>
          <w:sz w:val="28"/>
          <w:szCs w:val="28"/>
          <w:highlight w:val="green"/>
          <w:lang w:val="uk-UA"/>
        </w:rPr>
        <w:t>40</w:t>
      </w:r>
      <w:r w:rsidRPr="002F128B">
        <w:rPr>
          <w:sz w:val="28"/>
          <w:szCs w:val="28"/>
          <w:highlight w:val="green"/>
          <w:lang w:val="uk-UA"/>
        </w:rPr>
        <w:t>]</w:t>
      </w:r>
      <w:r w:rsidR="003A1940" w:rsidRPr="002F128B">
        <w:rPr>
          <w:sz w:val="28"/>
          <w:szCs w:val="28"/>
          <w:lang w:val="uk-UA"/>
        </w:rPr>
        <w:t>.</w:t>
      </w:r>
    </w:p>
    <w:p w14:paraId="4E63AF5D" w14:textId="77777777" w:rsidR="0071331D" w:rsidRPr="002F128B" w:rsidRDefault="008926B0" w:rsidP="00A75FEA">
      <w:pPr>
        <w:spacing w:line="360" w:lineRule="auto"/>
        <w:ind w:firstLine="708"/>
        <w:jc w:val="both"/>
        <w:rPr>
          <w:sz w:val="28"/>
          <w:szCs w:val="28"/>
          <w:lang w:val="uk-UA"/>
        </w:rPr>
      </w:pPr>
      <w:r w:rsidRPr="002F128B">
        <w:rPr>
          <w:sz w:val="28"/>
          <w:szCs w:val="28"/>
          <w:lang w:val="uk-UA"/>
        </w:rPr>
        <w:t>У роботі</w:t>
      </w:r>
      <w:r w:rsidR="002E538D" w:rsidRPr="002F128B">
        <w:rPr>
          <w:sz w:val="28"/>
          <w:szCs w:val="28"/>
          <w:lang w:val="uk-UA"/>
        </w:rPr>
        <w:t xml:space="preserve"> [</w:t>
      </w:r>
      <w:r w:rsidR="00E95A26" w:rsidRPr="002F128B">
        <w:rPr>
          <w:sz w:val="28"/>
          <w:szCs w:val="28"/>
          <w:highlight w:val="green"/>
          <w:lang w:val="uk-UA"/>
        </w:rPr>
        <w:t>41</w:t>
      </w:r>
      <w:r w:rsidRPr="002F128B">
        <w:rPr>
          <w:sz w:val="28"/>
          <w:szCs w:val="28"/>
          <w:lang w:val="uk-UA"/>
        </w:rPr>
        <w:t>] розглядаються</w:t>
      </w:r>
      <w:r w:rsidR="002E538D" w:rsidRPr="002F128B">
        <w:rPr>
          <w:sz w:val="28"/>
          <w:szCs w:val="28"/>
          <w:lang w:val="uk-UA"/>
        </w:rPr>
        <w:t xml:space="preserve"> дефекти</w:t>
      </w:r>
      <w:r w:rsidRPr="002F128B">
        <w:rPr>
          <w:sz w:val="28"/>
          <w:szCs w:val="28"/>
          <w:lang w:val="uk-UA"/>
        </w:rPr>
        <w:t>,</w:t>
      </w:r>
      <w:r w:rsidR="002E538D" w:rsidRPr="002F128B">
        <w:rPr>
          <w:sz w:val="28"/>
          <w:szCs w:val="28"/>
          <w:lang w:val="uk-UA"/>
        </w:rPr>
        <w:t xml:space="preserve"> утворені</w:t>
      </w:r>
      <w:r w:rsidRPr="002F128B">
        <w:rPr>
          <w:sz w:val="28"/>
          <w:szCs w:val="28"/>
          <w:lang w:val="uk-UA"/>
        </w:rPr>
        <w:t xml:space="preserve"> впливом</w:t>
      </w:r>
      <w:r w:rsidR="002E538D" w:rsidRPr="002F128B">
        <w:rPr>
          <w:sz w:val="28"/>
          <w:szCs w:val="28"/>
          <w:lang w:val="uk-UA"/>
        </w:rPr>
        <w:t xml:space="preserve"> γ – випромі</w:t>
      </w:r>
      <w:r w:rsidR="005E3F9C" w:rsidRPr="002F128B">
        <w:rPr>
          <w:sz w:val="28"/>
          <w:szCs w:val="28"/>
          <w:lang w:val="uk-UA"/>
        </w:rPr>
        <w:t>нювання</w:t>
      </w:r>
      <w:r w:rsidR="00061D06" w:rsidRPr="002F128B">
        <w:rPr>
          <w:sz w:val="28"/>
          <w:szCs w:val="28"/>
          <w:lang w:val="uk-UA"/>
        </w:rPr>
        <w:t xml:space="preserve"> на </w:t>
      </w:r>
      <w:proofErr w:type="spellStart"/>
      <w:r w:rsidR="00CA467E" w:rsidRPr="002F128B">
        <w:rPr>
          <w:sz w:val="28"/>
          <w:szCs w:val="28"/>
          <w:lang w:val="uk-UA"/>
        </w:rPr>
        <w:t>СД</w:t>
      </w:r>
      <w:proofErr w:type="spellEnd"/>
      <w:r w:rsidR="00CA467E" w:rsidRPr="002F128B">
        <w:rPr>
          <w:sz w:val="28"/>
          <w:szCs w:val="28"/>
          <w:lang w:val="uk-UA"/>
        </w:rPr>
        <w:t xml:space="preserve"> n-</w:t>
      </w:r>
      <w:proofErr w:type="spellStart"/>
      <w:r w:rsidR="00CA467E" w:rsidRPr="002F128B">
        <w:rPr>
          <w:sz w:val="28"/>
          <w:szCs w:val="28"/>
          <w:lang w:val="uk-UA"/>
        </w:rPr>
        <w:t>GaN</w:t>
      </w:r>
      <w:proofErr w:type="spellEnd"/>
      <w:r w:rsidR="002E538D" w:rsidRPr="002F128B">
        <w:rPr>
          <w:sz w:val="28"/>
          <w:szCs w:val="28"/>
          <w:lang w:val="uk-UA"/>
        </w:rPr>
        <w:t xml:space="preserve">, опромінених </w:t>
      </w:r>
      <w:r w:rsidRPr="002F128B">
        <w:rPr>
          <w:sz w:val="28"/>
          <w:szCs w:val="28"/>
          <w:lang w:val="uk-UA"/>
        </w:rPr>
        <w:t xml:space="preserve">дозою </w:t>
      </w:r>
      <w:r w:rsidR="002E538D" w:rsidRPr="002F128B">
        <w:rPr>
          <w:sz w:val="28"/>
          <w:szCs w:val="28"/>
          <w:lang w:val="uk-UA"/>
        </w:rPr>
        <w:t xml:space="preserve">0,21 </w:t>
      </w:r>
      <w:proofErr w:type="spellStart"/>
      <w:r w:rsidR="00061D06" w:rsidRPr="002F128B">
        <w:rPr>
          <w:sz w:val="28"/>
          <w:szCs w:val="28"/>
          <w:lang w:val="uk-UA"/>
        </w:rPr>
        <w:t>МГр</w:t>
      </w:r>
      <w:proofErr w:type="spellEnd"/>
      <w:r w:rsidR="00061D06" w:rsidRPr="002F128B">
        <w:rPr>
          <w:sz w:val="28"/>
          <w:szCs w:val="28"/>
          <w:lang w:val="uk-UA"/>
        </w:rPr>
        <w:t>.</w:t>
      </w:r>
      <w:r w:rsidRPr="002F128B">
        <w:rPr>
          <w:sz w:val="28"/>
          <w:szCs w:val="28"/>
          <w:lang w:val="uk-UA"/>
        </w:rPr>
        <w:t xml:space="preserve"> </w:t>
      </w:r>
      <w:r w:rsidR="000B468B" w:rsidRPr="002F128B">
        <w:rPr>
          <w:sz w:val="28"/>
          <w:szCs w:val="28"/>
          <w:lang w:val="uk-UA"/>
        </w:rPr>
        <w:t>Р</w:t>
      </w:r>
      <w:r w:rsidRPr="002F128B">
        <w:rPr>
          <w:sz w:val="28"/>
          <w:szCs w:val="28"/>
          <w:lang w:val="uk-UA"/>
        </w:rPr>
        <w:t>адіаційна  стійкість</w:t>
      </w:r>
      <w:r w:rsidR="00EB178A" w:rsidRPr="002F128B">
        <w:rPr>
          <w:sz w:val="28"/>
          <w:szCs w:val="28"/>
          <w:lang w:val="uk-UA"/>
        </w:rPr>
        <w:t xml:space="preserve"> </w:t>
      </w:r>
      <w:r w:rsidR="002E538D" w:rsidRPr="002F128B">
        <w:rPr>
          <w:sz w:val="28"/>
          <w:szCs w:val="28"/>
          <w:lang w:val="uk-UA"/>
        </w:rPr>
        <w:t>оптичної пот</w:t>
      </w:r>
      <w:r w:rsidRPr="002F128B">
        <w:rPr>
          <w:sz w:val="28"/>
          <w:szCs w:val="28"/>
          <w:lang w:val="uk-UA"/>
        </w:rPr>
        <w:t xml:space="preserve">ужності світлодіодів </w:t>
      </w:r>
      <w:proofErr w:type="spellStart"/>
      <w:r w:rsidRPr="002F128B">
        <w:rPr>
          <w:sz w:val="28"/>
          <w:szCs w:val="28"/>
          <w:lang w:val="uk-UA"/>
        </w:rPr>
        <w:t>InGaN</w:t>
      </w:r>
      <w:proofErr w:type="spellEnd"/>
      <w:r w:rsidRPr="002F128B">
        <w:rPr>
          <w:sz w:val="28"/>
          <w:szCs w:val="28"/>
          <w:lang w:val="uk-UA"/>
        </w:rPr>
        <w:t>/</w:t>
      </w:r>
      <w:proofErr w:type="spellStart"/>
      <w:r w:rsidRPr="002F128B">
        <w:rPr>
          <w:sz w:val="28"/>
          <w:szCs w:val="28"/>
          <w:lang w:val="uk-UA"/>
        </w:rPr>
        <w:t>GaN</w:t>
      </w:r>
      <w:proofErr w:type="spellEnd"/>
      <w:r w:rsidRPr="002F128B">
        <w:rPr>
          <w:sz w:val="28"/>
          <w:szCs w:val="28"/>
          <w:lang w:val="uk-UA"/>
        </w:rPr>
        <w:t xml:space="preserve"> у</w:t>
      </w:r>
      <w:r w:rsidR="002E538D" w:rsidRPr="002F128B">
        <w:rPr>
          <w:sz w:val="28"/>
          <w:szCs w:val="28"/>
          <w:lang w:val="uk-UA"/>
        </w:rPr>
        <w:t xml:space="preserve"> діапа</w:t>
      </w:r>
      <w:r w:rsidR="00061D06" w:rsidRPr="002F128B">
        <w:rPr>
          <w:sz w:val="28"/>
          <w:szCs w:val="28"/>
          <w:lang w:val="uk-UA"/>
        </w:rPr>
        <w:t>зоні 410-510</w:t>
      </w:r>
      <w:r w:rsidR="000B468B" w:rsidRPr="002F128B">
        <w:rPr>
          <w:sz w:val="28"/>
          <w:szCs w:val="28"/>
          <w:lang w:val="uk-UA"/>
        </w:rPr>
        <w:t xml:space="preserve"> </w:t>
      </w:r>
      <w:r w:rsidR="00061D06" w:rsidRPr="002F128B">
        <w:rPr>
          <w:sz w:val="28"/>
          <w:szCs w:val="28"/>
          <w:lang w:val="uk-UA"/>
        </w:rPr>
        <w:t xml:space="preserve">нм, </w:t>
      </w:r>
      <w:r w:rsidR="000B468B" w:rsidRPr="002F128B">
        <w:rPr>
          <w:sz w:val="28"/>
          <w:szCs w:val="28"/>
          <w:lang w:val="uk-UA"/>
        </w:rPr>
        <w:t xml:space="preserve">визначалась у роботах </w:t>
      </w:r>
      <w:r w:rsidR="000B468B" w:rsidRPr="002F128B">
        <w:rPr>
          <w:sz w:val="28"/>
          <w:szCs w:val="28"/>
          <w:highlight w:val="green"/>
          <w:lang w:val="uk-UA"/>
        </w:rPr>
        <w:t>[42,43</w:t>
      </w:r>
      <w:r w:rsidR="000B468B" w:rsidRPr="002F128B">
        <w:rPr>
          <w:sz w:val="28"/>
          <w:szCs w:val="28"/>
          <w:lang w:val="uk-UA"/>
        </w:rPr>
        <w:t>]</w:t>
      </w:r>
      <w:r w:rsidR="005E3F9C" w:rsidRPr="002F128B">
        <w:rPr>
          <w:sz w:val="28"/>
          <w:szCs w:val="28"/>
          <w:lang w:val="uk-UA"/>
        </w:rPr>
        <w:t>;</w:t>
      </w:r>
      <w:r w:rsidR="000B468B" w:rsidRPr="002F128B">
        <w:rPr>
          <w:sz w:val="28"/>
          <w:szCs w:val="28"/>
          <w:lang w:val="uk-UA"/>
        </w:rPr>
        <w:t xml:space="preserve"> максима</w:t>
      </w:r>
      <w:r w:rsidR="000B1DA7">
        <w:rPr>
          <w:sz w:val="28"/>
          <w:szCs w:val="28"/>
          <w:lang w:val="uk-UA"/>
        </w:rPr>
        <w:t>льна</w:t>
      </w:r>
      <w:r w:rsidR="000B468B" w:rsidRPr="002F128B">
        <w:rPr>
          <w:sz w:val="28"/>
          <w:szCs w:val="28"/>
          <w:lang w:val="uk-UA"/>
        </w:rPr>
        <w:t xml:space="preserve"> доза становила</w:t>
      </w:r>
      <w:r w:rsidRPr="002F128B">
        <w:rPr>
          <w:sz w:val="28"/>
          <w:szCs w:val="28"/>
          <w:lang w:val="uk-UA"/>
        </w:rPr>
        <w:t xml:space="preserve"> </w:t>
      </w:r>
      <w:proofErr w:type="spellStart"/>
      <w:r w:rsidRPr="000B1DA7">
        <w:rPr>
          <w:i/>
          <w:sz w:val="28"/>
          <w:szCs w:val="28"/>
          <w:lang w:val="en-US"/>
        </w:rPr>
        <w:t>D</w:t>
      </w:r>
      <w:r w:rsidRPr="002F128B">
        <w:rPr>
          <w:sz w:val="28"/>
          <w:szCs w:val="28"/>
          <w:vertAlign w:val="subscript"/>
          <w:lang w:val="en-US"/>
        </w:rPr>
        <w:t>γ</w:t>
      </w:r>
      <w:proofErr w:type="spellEnd"/>
      <w:r w:rsidRPr="002F128B">
        <w:rPr>
          <w:sz w:val="28"/>
          <w:szCs w:val="28"/>
          <w:vertAlign w:val="subscript"/>
          <w:lang w:val="uk-UA"/>
        </w:rPr>
        <w:t xml:space="preserve"> </w:t>
      </w:r>
      <w:r w:rsidRPr="002F128B">
        <w:rPr>
          <w:sz w:val="28"/>
          <w:szCs w:val="28"/>
          <w:lang w:val="uk-UA"/>
        </w:rPr>
        <w:t>=</w:t>
      </w:r>
      <w:r w:rsidR="00061D06" w:rsidRPr="002F128B">
        <w:rPr>
          <w:sz w:val="28"/>
          <w:szCs w:val="28"/>
          <w:lang w:val="uk-UA"/>
        </w:rPr>
        <w:t xml:space="preserve"> </w:t>
      </w:r>
      <w:r w:rsidR="00F62057" w:rsidRPr="002F128B">
        <w:rPr>
          <w:sz w:val="28"/>
          <w:szCs w:val="28"/>
          <w:lang w:val="uk-UA"/>
        </w:rPr>
        <w:t xml:space="preserve">20 </w:t>
      </w:r>
      <w:proofErr w:type="spellStart"/>
      <w:r w:rsidR="002E538D" w:rsidRPr="002F128B">
        <w:rPr>
          <w:sz w:val="28"/>
          <w:szCs w:val="28"/>
          <w:lang w:val="uk-UA"/>
        </w:rPr>
        <w:t>МГр</w:t>
      </w:r>
      <w:proofErr w:type="spellEnd"/>
      <w:r w:rsidR="002E538D" w:rsidRPr="002F128B">
        <w:rPr>
          <w:sz w:val="28"/>
          <w:szCs w:val="28"/>
          <w:lang w:val="uk-UA"/>
        </w:rPr>
        <w:t xml:space="preserve">. </w:t>
      </w:r>
    </w:p>
    <w:p w14:paraId="614B6DC8" w14:textId="77777777" w:rsidR="002E538D" w:rsidRPr="002F128B" w:rsidRDefault="002E538D" w:rsidP="00A75FEA">
      <w:pPr>
        <w:spacing w:line="360" w:lineRule="auto"/>
        <w:jc w:val="center"/>
        <w:rPr>
          <w:sz w:val="28"/>
          <w:szCs w:val="28"/>
          <w:lang w:val="uk-UA"/>
        </w:rPr>
      </w:pPr>
      <w:r w:rsidRPr="002F128B">
        <w:rPr>
          <w:noProof/>
          <w:sz w:val="28"/>
          <w:szCs w:val="28"/>
          <w:lang w:val="uk-UA" w:eastAsia="uk-UA"/>
        </w:rPr>
        <w:drawing>
          <wp:inline distT="0" distB="0" distL="0" distR="0" wp14:anchorId="404C4305" wp14:editId="48B3E3FE">
            <wp:extent cx="4440555" cy="3248660"/>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0555" cy="3248660"/>
                    </a:xfrm>
                    <a:prstGeom prst="rect">
                      <a:avLst/>
                    </a:prstGeom>
                    <a:noFill/>
                    <a:ln>
                      <a:noFill/>
                    </a:ln>
                  </pic:spPr>
                </pic:pic>
              </a:graphicData>
            </a:graphic>
          </wp:inline>
        </w:drawing>
      </w:r>
    </w:p>
    <w:p w14:paraId="25BF7A2F" w14:textId="77777777" w:rsidR="002E538D" w:rsidRPr="002F128B" w:rsidRDefault="00F62057" w:rsidP="00CB45D2">
      <w:pPr>
        <w:spacing w:line="360" w:lineRule="auto"/>
        <w:jc w:val="center"/>
        <w:rPr>
          <w:sz w:val="28"/>
          <w:szCs w:val="28"/>
          <w:lang w:val="uk-UA"/>
        </w:rPr>
      </w:pPr>
      <w:r w:rsidRPr="002F128B">
        <w:rPr>
          <w:sz w:val="28"/>
          <w:szCs w:val="28"/>
          <w:highlight w:val="yellow"/>
          <w:lang w:val="uk-UA"/>
        </w:rPr>
        <w:t>Рис. 1.13.</w:t>
      </w:r>
      <w:r w:rsidR="00E71252" w:rsidRPr="002F128B">
        <w:rPr>
          <w:sz w:val="28"/>
          <w:szCs w:val="28"/>
          <w:lang w:val="uk-UA"/>
        </w:rPr>
        <w:t xml:space="preserve"> </w:t>
      </w:r>
      <w:r w:rsidR="00E71252" w:rsidRPr="002F128B">
        <w:rPr>
          <w:sz w:val="28"/>
          <w:szCs w:val="28"/>
          <w:lang w:val="en-US"/>
        </w:rPr>
        <w:t>C</w:t>
      </w:r>
      <w:proofErr w:type="spellStart"/>
      <w:r w:rsidR="00E71252" w:rsidRPr="002F128B">
        <w:rPr>
          <w:sz w:val="28"/>
          <w:szCs w:val="28"/>
          <w:lang w:val="uk-UA"/>
        </w:rPr>
        <w:t>пектри</w:t>
      </w:r>
      <w:proofErr w:type="spellEnd"/>
      <w:r w:rsidR="002E538D" w:rsidRPr="002F128B">
        <w:rPr>
          <w:sz w:val="28"/>
          <w:szCs w:val="28"/>
          <w:lang w:val="uk-UA"/>
        </w:rPr>
        <w:t xml:space="preserve"> випромінювання</w:t>
      </w:r>
      <w:r w:rsidR="00E71252" w:rsidRPr="002F128B">
        <w:rPr>
          <w:sz w:val="28"/>
          <w:szCs w:val="28"/>
          <w:lang w:val="uk-UA"/>
        </w:rPr>
        <w:t xml:space="preserve"> </w:t>
      </w:r>
      <w:proofErr w:type="spellStart"/>
      <w:proofErr w:type="gramStart"/>
      <w:r w:rsidR="00E71252" w:rsidRPr="002F128B">
        <w:rPr>
          <w:sz w:val="28"/>
          <w:szCs w:val="28"/>
          <w:lang w:val="uk-UA"/>
        </w:rPr>
        <w:t>СД</w:t>
      </w:r>
      <w:proofErr w:type="spellEnd"/>
      <w:r w:rsidR="00E71252" w:rsidRPr="002F128B">
        <w:rPr>
          <w:sz w:val="28"/>
          <w:szCs w:val="28"/>
          <w:lang w:val="uk-UA"/>
        </w:rPr>
        <w:t xml:space="preserve"> </w:t>
      </w:r>
      <w:r w:rsidR="002E538D" w:rsidRPr="002F128B">
        <w:rPr>
          <w:sz w:val="28"/>
          <w:szCs w:val="28"/>
          <w:lang w:val="uk-UA"/>
        </w:rPr>
        <w:t xml:space="preserve"> </w:t>
      </w:r>
      <w:proofErr w:type="spellStart"/>
      <w:r w:rsidR="00E71252" w:rsidRPr="002F128B">
        <w:rPr>
          <w:sz w:val="28"/>
          <w:szCs w:val="28"/>
          <w:lang w:val="uk-UA"/>
        </w:rPr>
        <w:t>InGaN</w:t>
      </w:r>
      <w:proofErr w:type="gramEnd"/>
      <w:r w:rsidR="00E71252" w:rsidRPr="002F128B">
        <w:rPr>
          <w:sz w:val="28"/>
          <w:szCs w:val="28"/>
          <w:lang w:val="uk-UA"/>
        </w:rPr>
        <w:t>∕GaN</w:t>
      </w:r>
      <w:proofErr w:type="spellEnd"/>
      <w:r w:rsidR="00E71252" w:rsidRPr="002F128B">
        <w:rPr>
          <w:sz w:val="28"/>
          <w:szCs w:val="28"/>
          <w:lang w:val="uk-UA"/>
        </w:rPr>
        <w:t>, λ=410 нм</w:t>
      </w:r>
      <w:r w:rsidR="003110B9" w:rsidRPr="002F128B">
        <w:rPr>
          <w:sz w:val="28"/>
          <w:szCs w:val="28"/>
          <w:lang w:val="uk-UA"/>
        </w:rPr>
        <w:t>, зняті після різних доз</w:t>
      </w:r>
      <w:r w:rsidR="000B1DA7">
        <w:rPr>
          <w:sz w:val="28"/>
          <w:szCs w:val="28"/>
          <w:lang w:val="uk-UA"/>
        </w:rPr>
        <w:t xml:space="preserve"> гамма – опромінення</w:t>
      </w:r>
      <w:r w:rsidR="002E538D" w:rsidRPr="002F128B">
        <w:rPr>
          <w:sz w:val="28"/>
          <w:szCs w:val="28"/>
          <w:lang w:val="uk-UA"/>
        </w:rPr>
        <w:t xml:space="preserve"> (Co</w:t>
      </w:r>
      <w:r w:rsidR="002E538D" w:rsidRPr="002F128B">
        <w:rPr>
          <w:sz w:val="28"/>
          <w:szCs w:val="28"/>
          <w:vertAlign w:val="superscript"/>
          <w:lang w:val="uk-UA"/>
        </w:rPr>
        <w:t>60</w:t>
      </w:r>
      <w:r w:rsidR="002E538D" w:rsidRPr="002F128B">
        <w:rPr>
          <w:sz w:val="28"/>
          <w:szCs w:val="28"/>
          <w:lang w:val="uk-UA"/>
        </w:rPr>
        <w:t xml:space="preserve">) </w:t>
      </w:r>
      <w:r w:rsidR="002E538D" w:rsidRPr="002F128B">
        <w:rPr>
          <w:sz w:val="28"/>
          <w:szCs w:val="28"/>
          <w:highlight w:val="green"/>
          <w:lang w:val="uk-UA"/>
        </w:rPr>
        <w:t>[</w:t>
      </w:r>
      <w:r w:rsidR="004F7373" w:rsidRPr="002F128B">
        <w:rPr>
          <w:sz w:val="28"/>
          <w:szCs w:val="28"/>
          <w:highlight w:val="green"/>
          <w:lang w:val="uk-UA"/>
        </w:rPr>
        <w:t>41</w:t>
      </w:r>
      <w:r w:rsidR="00CB45D2" w:rsidRPr="002F128B">
        <w:rPr>
          <w:sz w:val="28"/>
          <w:szCs w:val="28"/>
          <w:highlight w:val="green"/>
          <w:lang w:val="uk-UA"/>
        </w:rPr>
        <w:t>]</w:t>
      </w:r>
    </w:p>
    <w:p w14:paraId="3DBF1F76" w14:textId="77777777" w:rsidR="00CB45D2" w:rsidRPr="002F128B" w:rsidRDefault="00CB45D2" w:rsidP="00CB45D2">
      <w:pPr>
        <w:spacing w:line="360" w:lineRule="auto"/>
        <w:jc w:val="center"/>
        <w:rPr>
          <w:sz w:val="28"/>
          <w:szCs w:val="28"/>
          <w:lang w:val="uk-UA"/>
        </w:rPr>
      </w:pPr>
    </w:p>
    <w:p w14:paraId="6826C928"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Автори </w:t>
      </w:r>
      <w:r w:rsidRPr="002F128B">
        <w:rPr>
          <w:sz w:val="28"/>
          <w:szCs w:val="28"/>
          <w:highlight w:val="green"/>
          <w:lang w:val="uk-UA"/>
        </w:rPr>
        <w:t>[</w:t>
      </w:r>
      <w:r w:rsidR="004F7373" w:rsidRPr="002F128B">
        <w:rPr>
          <w:sz w:val="28"/>
          <w:szCs w:val="28"/>
          <w:highlight w:val="green"/>
          <w:lang w:val="uk-UA"/>
        </w:rPr>
        <w:t>42</w:t>
      </w:r>
      <w:r w:rsidRPr="002F128B">
        <w:rPr>
          <w:sz w:val="28"/>
          <w:szCs w:val="28"/>
          <w:highlight w:val="green"/>
          <w:lang w:val="uk-UA"/>
        </w:rPr>
        <w:t>]</w:t>
      </w:r>
      <w:r w:rsidRPr="002F128B">
        <w:rPr>
          <w:sz w:val="28"/>
          <w:szCs w:val="28"/>
          <w:lang w:val="uk-UA"/>
        </w:rPr>
        <w:t xml:space="preserve"> пов’</w:t>
      </w:r>
      <w:r w:rsidR="000B1DA7">
        <w:rPr>
          <w:sz w:val="28"/>
          <w:szCs w:val="28"/>
          <w:lang w:val="uk-UA"/>
        </w:rPr>
        <w:t>язують, ефект падіння інтенсивності</w:t>
      </w:r>
      <w:r w:rsidRPr="002F128B">
        <w:rPr>
          <w:sz w:val="28"/>
          <w:szCs w:val="28"/>
          <w:lang w:val="uk-UA"/>
        </w:rPr>
        <w:t xml:space="preserve"> </w:t>
      </w:r>
      <w:r w:rsidR="00CD09A4" w:rsidRPr="002F128B">
        <w:rPr>
          <w:sz w:val="28"/>
          <w:szCs w:val="28"/>
          <w:lang w:val="uk-UA"/>
        </w:rPr>
        <w:t>свічення зі</w:t>
      </w:r>
      <w:r w:rsidRPr="002F128B">
        <w:rPr>
          <w:sz w:val="28"/>
          <w:szCs w:val="28"/>
          <w:lang w:val="uk-UA"/>
        </w:rPr>
        <w:t xml:space="preserve"> створенням центрів</w:t>
      </w:r>
      <w:r w:rsidR="00BB2254" w:rsidRPr="002F128B">
        <w:rPr>
          <w:sz w:val="28"/>
          <w:szCs w:val="28"/>
          <w:lang w:val="uk-UA"/>
        </w:rPr>
        <w:t xml:space="preserve"> безвипромінювальних рекомбінації</w:t>
      </w:r>
      <w:r w:rsidRPr="002F128B">
        <w:rPr>
          <w:sz w:val="28"/>
          <w:szCs w:val="28"/>
          <w:lang w:val="uk-UA"/>
        </w:rPr>
        <w:t xml:space="preserve">. </w:t>
      </w:r>
      <w:r w:rsidR="008B6B7D" w:rsidRPr="002F128B">
        <w:rPr>
          <w:sz w:val="28"/>
          <w:szCs w:val="28"/>
          <w:lang w:val="uk-UA"/>
        </w:rPr>
        <w:t>Н</w:t>
      </w:r>
      <w:r w:rsidRPr="002F128B">
        <w:rPr>
          <w:sz w:val="28"/>
          <w:szCs w:val="28"/>
          <w:lang w:val="uk-UA"/>
        </w:rPr>
        <w:t>а</w:t>
      </w:r>
      <w:r w:rsidR="004F7373" w:rsidRPr="002F128B">
        <w:rPr>
          <w:sz w:val="28"/>
          <w:szCs w:val="28"/>
          <w:lang w:val="uk-UA"/>
        </w:rPr>
        <w:t xml:space="preserve"> </w:t>
      </w:r>
      <w:r w:rsidR="004F7373" w:rsidRPr="002F128B">
        <w:rPr>
          <w:sz w:val="28"/>
          <w:szCs w:val="28"/>
          <w:highlight w:val="yellow"/>
          <w:lang w:val="uk-UA"/>
        </w:rPr>
        <w:t>Рис. 1.13</w:t>
      </w:r>
      <w:r w:rsidR="008B6B7D" w:rsidRPr="002F128B">
        <w:rPr>
          <w:sz w:val="28"/>
          <w:szCs w:val="28"/>
          <w:lang w:val="uk-UA"/>
        </w:rPr>
        <w:t>,</w:t>
      </w:r>
      <w:r w:rsidRPr="002F128B">
        <w:rPr>
          <w:sz w:val="28"/>
          <w:szCs w:val="28"/>
          <w:lang w:val="uk-UA"/>
        </w:rPr>
        <w:t xml:space="preserve"> показано деградацію </w:t>
      </w:r>
      <w:r w:rsidR="008B6B7D" w:rsidRPr="002F128B">
        <w:rPr>
          <w:sz w:val="28"/>
          <w:szCs w:val="28"/>
          <w:lang w:val="uk-UA"/>
        </w:rPr>
        <w:t xml:space="preserve">інтенсивності випромінювання синього </w:t>
      </w:r>
      <w:proofErr w:type="spellStart"/>
      <w:r w:rsidR="008B6B7D" w:rsidRPr="002F128B">
        <w:rPr>
          <w:sz w:val="28"/>
          <w:szCs w:val="28"/>
          <w:lang w:val="uk-UA"/>
        </w:rPr>
        <w:t>світлодіода</w:t>
      </w:r>
      <w:proofErr w:type="spellEnd"/>
      <w:r w:rsidR="00BB2254" w:rsidRPr="002F128B">
        <w:rPr>
          <w:sz w:val="28"/>
          <w:szCs w:val="28"/>
          <w:lang w:val="uk-UA"/>
        </w:rPr>
        <w:t xml:space="preserve"> λ</w:t>
      </w:r>
      <w:r w:rsidR="00BB2254" w:rsidRPr="002F128B">
        <w:rPr>
          <w:sz w:val="28"/>
          <w:szCs w:val="28"/>
          <w:vertAlign w:val="subscript"/>
          <w:lang w:val="en-US"/>
        </w:rPr>
        <w:t>max</w:t>
      </w:r>
      <w:r w:rsidR="00BB2254" w:rsidRPr="002F128B">
        <w:rPr>
          <w:sz w:val="28"/>
          <w:szCs w:val="28"/>
          <w:lang w:val="uk-UA"/>
        </w:rPr>
        <w:t xml:space="preserve"> =</w:t>
      </w:r>
      <w:r w:rsidR="008B6B7D" w:rsidRPr="002F128B">
        <w:rPr>
          <w:sz w:val="28"/>
          <w:szCs w:val="28"/>
          <w:lang w:val="uk-UA"/>
        </w:rPr>
        <w:t xml:space="preserve"> </w:t>
      </w:r>
      <w:r w:rsidRPr="002F128B">
        <w:rPr>
          <w:sz w:val="28"/>
          <w:szCs w:val="28"/>
          <w:lang w:val="uk-UA"/>
        </w:rPr>
        <w:t>410 нм (без лінз</w:t>
      </w:r>
      <w:r w:rsidR="00BB2254" w:rsidRPr="002F128B">
        <w:rPr>
          <w:sz w:val="28"/>
          <w:szCs w:val="28"/>
          <w:lang w:val="uk-UA"/>
        </w:rPr>
        <w:t>и</w:t>
      </w:r>
      <w:r w:rsidRPr="002F128B">
        <w:rPr>
          <w:sz w:val="28"/>
          <w:szCs w:val="28"/>
          <w:lang w:val="uk-UA"/>
        </w:rPr>
        <w:t>) при р</w:t>
      </w:r>
      <w:r w:rsidR="000B1DA7">
        <w:rPr>
          <w:sz w:val="28"/>
          <w:szCs w:val="28"/>
          <w:lang w:val="uk-UA"/>
        </w:rPr>
        <w:t>ізних дозах γ – опромінення</w:t>
      </w:r>
      <w:r w:rsidRPr="002F128B">
        <w:rPr>
          <w:sz w:val="28"/>
          <w:szCs w:val="28"/>
          <w:lang w:val="uk-UA"/>
        </w:rPr>
        <w:t>. Незважаючи на</w:t>
      </w:r>
      <w:r w:rsidR="00AB2C49" w:rsidRPr="002F128B">
        <w:rPr>
          <w:sz w:val="28"/>
          <w:szCs w:val="28"/>
          <w:lang w:val="uk-UA"/>
        </w:rPr>
        <w:t xml:space="preserve"> значну</w:t>
      </w:r>
      <w:r w:rsidRPr="002F128B">
        <w:rPr>
          <w:sz w:val="28"/>
          <w:szCs w:val="28"/>
          <w:lang w:val="uk-UA"/>
        </w:rPr>
        <w:t xml:space="preserve"> </w:t>
      </w:r>
      <w:r w:rsidR="00295738" w:rsidRPr="002F128B">
        <w:rPr>
          <w:sz w:val="28"/>
          <w:szCs w:val="28"/>
          <w:lang w:val="uk-UA"/>
        </w:rPr>
        <w:t>її велич</w:t>
      </w:r>
      <w:r w:rsidR="005E3F9C" w:rsidRPr="002F128B">
        <w:rPr>
          <w:sz w:val="28"/>
          <w:szCs w:val="28"/>
          <w:lang w:val="uk-UA"/>
        </w:rPr>
        <w:t>и</w:t>
      </w:r>
      <w:r w:rsidR="00295738" w:rsidRPr="002F128B">
        <w:rPr>
          <w:sz w:val="28"/>
          <w:szCs w:val="28"/>
          <w:lang w:val="uk-UA"/>
        </w:rPr>
        <w:t>ну</w:t>
      </w:r>
      <w:r w:rsidR="005E3F9C" w:rsidRPr="002F128B">
        <w:rPr>
          <w:sz w:val="28"/>
          <w:szCs w:val="28"/>
          <w:lang w:val="uk-UA"/>
        </w:rPr>
        <w:t xml:space="preserve"> – </w:t>
      </w:r>
      <w:r w:rsidR="000B1DA7">
        <w:rPr>
          <w:sz w:val="28"/>
          <w:szCs w:val="28"/>
          <w:lang w:val="uk-UA"/>
        </w:rPr>
        <w:t>(</w:t>
      </w:r>
      <w:r w:rsidRPr="002F128B">
        <w:rPr>
          <w:sz w:val="28"/>
          <w:szCs w:val="28"/>
          <w:lang w:val="uk-UA"/>
        </w:rPr>
        <w:t>до</w:t>
      </w:r>
      <w:r w:rsidR="000B1DA7">
        <w:rPr>
          <w:sz w:val="28"/>
          <w:szCs w:val="28"/>
          <w:lang w:val="uk-UA"/>
        </w:rPr>
        <w:t xml:space="preserve"> </w:t>
      </w:r>
      <w:r w:rsidRPr="002F128B">
        <w:rPr>
          <w:sz w:val="28"/>
          <w:szCs w:val="28"/>
          <w:lang w:val="uk-UA"/>
        </w:rPr>
        <w:t xml:space="preserve">7,5 </w:t>
      </w:r>
      <w:proofErr w:type="spellStart"/>
      <w:r w:rsidRPr="002F128B">
        <w:rPr>
          <w:sz w:val="28"/>
          <w:szCs w:val="28"/>
          <w:lang w:val="uk-UA"/>
        </w:rPr>
        <w:t>МГр</w:t>
      </w:r>
      <w:proofErr w:type="spellEnd"/>
      <w:r w:rsidR="00AB2C49" w:rsidRPr="002F128B">
        <w:rPr>
          <w:sz w:val="28"/>
          <w:szCs w:val="28"/>
          <w:lang w:val="uk-UA"/>
        </w:rPr>
        <w:t>)</w:t>
      </w:r>
      <w:r w:rsidRPr="002F128B">
        <w:rPr>
          <w:sz w:val="28"/>
          <w:szCs w:val="28"/>
          <w:lang w:val="uk-UA"/>
        </w:rPr>
        <w:t xml:space="preserve">, автори не виявили видимого погіршення зовнішнього вигляду </w:t>
      </w:r>
      <w:proofErr w:type="spellStart"/>
      <w:r w:rsidRPr="002F128B">
        <w:rPr>
          <w:sz w:val="28"/>
          <w:szCs w:val="28"/>
          <w:lang w:val="uk-UA"/>
        </w:rPr>
        <w:t>світлодіода</w:t>
      </w:r>
      <w:proofErr w:type="spellEnd"/>
      <w:r w:rsidRPr="002F128B">
        <w:rPr>
          <w:sz w:val="28"/>
          <w:szCs w:val="28"/>
          <w:lang w:val="uk-UA"/>
        </w:rPr>
        <w:t>.</w:t>
      </w:r>
      <w:r w:rsidR="00AB2C49" w:rsidRPr="002F128B">
        <w:rPr>
          <w:sz w:val="28"/>
          <w:szCs w:val="28"/>
          <w:lang w:val="uk-UA"/>
        </w:rPr>
        <w:t xml:space="preserve"> Залежність прямої напруги від часу зберігання </w:t>
      </w:r>
      <w:proofErr w:type="spellStart"/>
      <w:r w:rsidR="00AB2C49" w:rsidRPr="002F128B">
        <w:rPr>
          <w:sz w:val="28"/>
          <w:szCs w:val="28"/>
          <w:lang w:val="uk-UA"/>
        </w:rPr>
        <w:t>СД</w:t>
      </w:r>
      <w:proofErr w:type="spellEnd"/>
      <w:r w:rsidR="00AB2C49" w:rsidRPr="002F128B">
        <w:rPr>
          <w:sz w:val="28"/>
          <w:szCs w:val="28"/>
          <w:lang w:val="uk-UA"/>
        </w:rPr>
        <w:t xml:space="preserve"> вихідних та опромінених зразків приведено на </w:t>
      </w:r>
      <w:r w:rsidRPr="002F128B">
        <w:rPr>
          <w:sz w:val="28"/>
          <w:szCs w:val="28"/>
          <w:highlight w:val="yellow"/>
          <w:lang w:val="uk-UA"/>
        </w:rPr>
        <w:t xml:space="preserve">Рис. </w:t>
      </w:r>
      <w:r w:rsidR="004F7373" w:rsidRPr="002F128B">
        <w:rPr>
          <w:sz w:val="28"/>
          <w:szCs w:val="28"/>
          <w:highlight w:val="yellow"/>
          <w:lang w:val="uk-UA"/>
        </w:rPr>
        <w:t>1.14</w:t>
      </w:r>
      <w:r w:rsidR="00AB2C49" w:rsidRPr="002F128B">
        <w:rPr>
          <w:sz w:val="28"/>
          <w:szCs w:val="28"/>
          <w:lang w:val="uk-UA"/>
        </w:rPr>
        <w:t xml:space="preserve"> Автори вважають, що н</w:t>
      </w:r>
      <w:r w:rsidRPr="002F128B">
        <w:rPr>
          <w:sz w:val="28"/>
          <w:szCs w:val="28"/>
          <w:lang w:val="uk-UA"/>
        </w:rPr>
        <w:t>евелике збільшення напруги може бути наслі</w:t>
      </w:r>
      <w:r w:rsidR="00AB2C49" w:rsidRPr="002F128B">
        <w:rPr>
          <w:sz w:val="28"/>
          <w:szCs w:val="28"/>
          <w:lang w:val="uk-UA"/>
        </w:rPr>
        <w:t>дком більшої концентрації</w:t>
      </w:r>
      <w:r w:rsidR="008B6B7D" w:rsidRPr="002F128B">
        <w:rPr>
          <w:sz w:val="28"/>
          <w:szCs w:val="28"/>
          <w:lang w:val="uk-UA"/>
        </w:rPr>
        <w:t xml:space="preserve"> пасток у</w:t>
      </w:r>
      <w:r w:rsidRPr="002F128B">
        <w:rPr>
          <w:sz w:val="28"/>
          <w:szCs w:val="28"/>
          <w:lang w:val="uk-UA"/>
        </w:rPr>
        <w:t xml:space="preserve"> p – області</w:t>
      </w:r>
      <w:r w:rsidR="00AB2C49" w:rsidRPr="002F128B">
        <w:rPr>
          <w:sz w:val="28"/>
          <w:szCs w:val="28"/>
          <w:lang w:val="uk-UA"/>
        </w:rPr>
        <w:t>.</w:t>
      </w:r>
    </w:p>
    <w:p w14:paraId="32FFF4D3" w14:textId="77777777" w:rsidR="002E538D" w:rsidRPr="002F128B" w:rsidRDefault="002E538D" w:rsidP="00A75FEA">
      <w:pPr>
        <w:spacing w:line="360" w:lineRule="auto"/>
        <w:jc w:val="center"/>
        <w:rPr>
          <w:sz w:val="28"/>
          <w:szCs w:val="28"/>
          <w:lang w:val="uk-UA"/>
        </w:rPr>
      </w:pPr>
      <w:r w:rsidRPr="002F128B">
        <w:rPr>
          <w:noProof/>
          <w:sz w:val="28"/>
          <w:szCs w:val="28"/>
          <w:lang w:val="uk-UA" w:eastAsia="uk-UA"/>
        </w:rPr>
        <w:drawing>
          <wp:inline distT="0" distB="0" distL="0" distR="0" wp14:anchorId="383E7006" wp14:editId="156DF809">
            <wp:extent cx="4256314" cy="3176354"/>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8231" cy="3185247"/>
                    </a:xfrm>
                    <a:prstGeom prst="rect">
                      <a:avLst/>
                    </a:prstGeom>
                    <a:noFill/>
                    <a:ln>
                      <a:noFill/>
                    </a:ln>
                  </pic:spPr>
                </pic:pic>
              </a:graphicData>
            </a:graphic>
          </wp:inline>
        </w:drawing>
      </w:r>
    </w:p>
    <w:p w14:paraId="20600EB5" w14:textId="77777777" w:rsidR="002E538D" w:rsidRPr="002F128B" w:rsidRDefault="004F7373" w:rsidP="00F9271C">
      <w:pPr>
        <w:spacing w:line="360" w:lineRule="auto"/>
        <w:jc w:val="both"/>
        <w:rPr>
          <w:sz w:val="28"/>
          <w:szCs w:val="28"/>
          <w:lang w:val="uk-UA"/>
        </w:rPr>
      </w:pPr>
      <w:r w:rsidRPr="002F128B">
        <w:rPr>
          <w:sz w:val="28"/>
          <w:szCs w:val="28"/>
          <w:highlight w:val="yellow"/>
          <w:lang w:val="uk-UA"/>
        </w:rPr>
        <w:t>Рис. 1.14</w:t>
      </w:r>
      <w:r w:rsidRPr="002F128B">
        <w:rPr>
          <w:sz w:val="28"/>
          <w:szCs w:val="28"/>
          <w:lang w:val="uk-UA"/>
        </w:rPr>
        <w:t xml:space="preserve">. </w:t>
      </w:r>
      <w:r w:rsidR="002E538D" w:rsidRPr="002F128B">
        <w:rPr>
          <w:sz w:val="28"/>
          <w:szCs w:val="28"/>
          <w:lang w:val="uk-UA"/>
        </w:rPr>
        <w:t xml:space="preserve">Еволюція </w:t>
      </w:r>
      <w:r w:rsidR="002E538D" w:rsidRPr="00185B51">
        <w:rPr>
          <w:sz w:val="28"/>
          <w:szCs w:val="28"/>
          <w:highlight w:val="magenta"/>
          <w:lang w:val="uk-UA"/>
          <w:rPrChange w:id="16" w:author="oleg" w:date="2024-07-15T11:56:00Z" w16du:dateUtc="2024-07-15T08:56:00Z">
            <w:rPr>
              <w:sz w:val="28"/>
              <w:szCs w:val="28"/>
              <w:lang w:val="uk-UA"/>
            </w:rPr>
          </w:rPrChange>
        </w:rPr>
        <w:t xml:space="preserve">напруги </w:t>
      </w:r>
      <w:proofErr w:type="spellStart"/>
      <w:r w:rsidR="002E538D" w:rsidRPr="00185B51">
        <w:rPr>
          <w:sz w:val="28"/>
          <w:szCs w:val="28"/>
          <w:highlight w:val="magenta"/>
          <w:lang w:val="uk-UA"/>
          <w:rPrChange w:id="17" w:author="oleg" w:date="2024-07-15T11:56:00Z" w16du:dateUtc="2024-07-15T08:56:00Z">
            <w:rPr>
              <w:sz w:val="28"/>
              <w:szCs w:val="28"/>
              <w:lang w:val="uk-UA"/>
            </w:rPr>
          </w:rPrChange>
        </w:rPr>
        <w:t>світлодіода</w:t>
      </w:r>
      <w:proofErr w:type="spellEnd"/>
      <w:r w:rsidR="002E538D" w:rsidRPr="002F128B">
        <w:rPr>
          <w:sz w:val="28"/>
          <w:szCs w:val="28"/>
          <w:lang w:val="uk-UA"/>
        </w:rPr>
        <w:t xml:space="preserve"> вихідного та опроміненого Co</w:t>
      </w:r>
      <w:r w:rsidR="002E538D" w:rsidRPr="002F128B">
        <w:rPr>
          <w:sz w:val="28"/>
          <w:szCs w:val="28"/>
          <w:vertAlign w:val="superscript"/>
          <w:lang w:val="uk-UA"/>
        </w:rPr>
        <w:t>60</w:t>
      </w:r>
      <w:r w:rsidR="002E538D" w:rsidRPr="002F128B">
        <w:rPr>
          <w:sz w:val="28"/>
          <w:szCs w:val="28"/>
          <w:lang w:val="uk-UA"/>
        </w:rPr>
        <w:t xml:space="preserve"> у часі. </w:t>
      </w:r>
      <w:r w:rsidR="002E538D" w:rsidRPr="002F128B">
        <w:rPr>
          <w:sz w:val="28"/>
          <w:szCs w:val="28"/>
          <w:highlight w:val="green"/>
          <w:lang w:val="uk-UA"/>
        </w:rPr>
        <w:t>[</w:t>
      </w:r>
      <w:r w:rsidR="001A61D0" w:rsidRPr="002F128B">
        <w:rPr>
          <w:sz w:val="28"/>
          <w:szCs w:val="28"/>
          <w:highlight w:val="green"/>
          <w:lang w:val="uk-UA"/>
        </w:rPr>
        <w:t>42</w:t>
      </w:r>
      <w:r w:rsidR="002E538D" w:rsidRPr="002F128B">
        <w:rPr>
          <w:sz w:val="28"/>
          <w:szCs w:val="28"/>
          <w:highlight w:val="green"/>
          <w:lang w:val="uk-UA"/>
        </w:rPr>
        <w:t>].</w:t>
      </w:r>
    </w:p>
    <w:p w14:paraId="2020F73E" w14:textId="77777777" w:rsidR="00F9271C" w:rsidRPr="002F128B" w:rsidRDefault="00F9271C" w:rsidP="00F9271C">
      <w:pPr>
        <w:spacing w:line="360" w:lineRule="auto"/>
        <w:jc w:val="both"/>
        <w:rPr>
          <w:sz w:val="28"/>
          <w:szCs w:val="28"/>
          <w:lang w:val="uk-UA"/>
        </w:rPr>
      </w:pPr>
    </w:p>
    <w:p w14:paraId="2BB9D5EC" w14:textId="77777777" w:rsidR="002E538D" w:rsidRPr="002F128B" w:rsidRDefault="00793874" w:rsidP="00A75FEA">
      <w:pPr>
        <w:spacing w:line="360" w:lineRule="auto"/>
        <w:ind w:firstLine="708"/>
        <w:jc w:val="both"/>
        <w:rPr>
          <w:sz w:val="28"/>
          <w:szCs w:val="28"/>
          <w:lang w:val="uk-UA"/>
        </w:rPr>
      </w:pPr>
      <w:r w:rsidRPr="002F128B">
        <w:rPr>
          <w:sz w:val="28"/>
          <w:szCs w:val="28"/>
          <w:lang w:val="uk-UA"/>
        </w:rPr>
        <w:t xml:space="preserve">У роботі </w:t>
      </w:r>
      <w:r w:rsidRPr="002F128B">
        <w:rPr>
          <w:sz w:val="28"/>
          <w:szCs w:val="28"/>
          <w:highlight w:val="green"/>
        </w:rPr>
        <w:t>[42]</w:t>
      </w:r>
      <w:r w:rsidRPr="002F128B">
        <w:rPr>
          <w:sz w:val="28"/>
          <w:szCs w:val="28"/>
        </w:rPr>
        <w:t xml:space="preserve"> </w:t>
      </w:r>
      <w:r w:rsidRPr="002F128B">
        <w:rPr>
          <w:sz w:val="28"/>
          <w:szCs w:val="28"/>
          <w:lang w:val="uk-UA"/>
        </w:rPr>
        <w:t>д</w:t>
      </w:r>
      <w:r w:rsidR="00A36864" w:rsidRPr="002F128B">
        <w:rPr>
          <w:sz w:val="28"/>
          <w:szCs w:val="28"/>
          <w:lang w:val="uk-UA"/>
        </w:rPr>
        <w:t>осліджувався</w:t>
      </w:r>
      <w:r w:rsidR="00E6157C" w:rsidRPr="002F128B">
        <w:rPr>
          <w:sz w:val="28"/>
          <w:szCs w:val="28"/>
          <w:lang w:val="uk-UA"/>
        </w:rPr>
        <w:t xml:space="preserve"> синій </w:t>
      </w:r>
      <w:r w:rsidR="002E538D" w:rsidRPr="002F128B">
        <w:rPr>
          <w:sz w:val="28"/>
          <w:szCs w:val="28"/>
          <w:lang w:val="uk-UA"/>
        </w:rPr>
        <w:t xml:space="preserve"> </w:t>
      </w:r>
      <w:r w:rsidR="00E6157C" w:rsidRPr="002F128B">
        <w:rPr>
          <w:sz w:val="28"/>
          <w:szCs w:val="28"/>
          <w:lang w:val="uk-UA"/>
        </w:rPr>
        <w:t>λ</w:t>
      </w:r>
      <w:r w:rsidR="00181EBA">
        <w:rPr>
          <w:sz w:val="28"/>
          <w:szCs w:val="28"/>
          <w:lang w:val="uk-UA"/>
        </w:rPr>
        <w:t xml:space="preserve"> </w:t>
      </w:r>
      <w:r w:rsidR="00E6157C" w:rsidRPr="002F128B">
        <w:rPr>
          <w:sz w:val="28"/>
          <w:szCs w:val="28"/>
          <w:lang w:val="uk-UA"/>
        </w:rPr>
        <w:t xml:space="preserve"> =</w:t>
      </w:r>
      <w:r w:rsidR="00E6157C" w:rsidRPr="002F128B">
        <w:rPr>
          <w:sz w:val="28"/>
          <w:szCs w:val="28"/>
          <w:vertAlign w:val="subscript"/>
          <w:lang w:val="uk-UA"/>
        </w:rPr>
        <w:t xml:space="preserve"> </w:t>
      </w:r>
      <w:r w:rsidR="00E6157C" w:rsidRPr="002F128B">
        <w:rPr>
          <w:sz w:val="28"/>
          <w:szCs w:val="28"/>
          <w:lang w:val="uk-UA"/>
        </w:rPr>
        <w:t xml:space="preserve">410 нм </w:t>
      </w:r>
      <w:r w:rsidR="002E538D" w:rsidRPr="002F128B">
        <w:rPr>
          <w:sz w:val="28"/>
          <w:szCs w:val="28"/>
          <w:lang w:val="uk-UA"/>
        </w:rPr>
        <w:t xml:space="preserve">світлодіод, </w:t>
      </w:r>
      <w:r w:rsidR="00E6157C" w:rsidRPr="002F128B">
        <w:rPr>
          <w:sz w:val="28"/>
          <w:szCs w:val="28"/>
          <w:lang w:val="uk-UA"/>
        </w:rPr>
        <w:t xml:space="preserve">який </w:t>
      </w:r>
      <w:r w:rsidR="005D4A44" w:rsidRPr="002F128B">
        <w:rPr>
          <w:sz w:val="28"/>
          <w:szCs w:val="28"/>
          <w:lang w:val="uk-UA"/>
        </w:rPr>
        <w:t>використовується</w:t>
      </w:r>
      <w:r w:rsidR="002E538D" w:rsidRPr="002F128B">
        <w:rPr>
          <w:sz w:val="28"/>
          <w:szCs w:val="28"/>
          <w:lang w:val="uk-UA"/>
        </w:rPr>
        <w:t xml:space="preserve"> для генерації «білого» свічення. </w:t>
      </w:r>
      <w:r w:rsidR="00E6157C" w:rsidRPr="002F128B">
        <w:rPr>
          <w:sz w:val="28"/>
          <w:szCs w:val="28"/>
          <w:lang w:val="uk-UA"/>
        </w:rPr>
        <w:t>В</w:t>
      </w:r>
      <w:r w:rsidR="002E538D" w:rsidRPr="002F128B">
        <w:rPr>
          <w:sz w:val="28"/>
          <w:szCs w:val="28"/>
          <w:lang w:val="uk-UA"/>
        </w:rPr>
        <w:t>становлено, що дози</w:t>
      </w:r>
      <w:r w:rsidR="00A36864" w:rsidRPr="002F128B">
        <w:rPr>
          <w:sz w:val="28"/>
          <w:szCs w:val="28"/>
          <w:lang w:val="uk-UA"/>
        </w:rPr>
        <w:t>,</w:t>
      </w:r>
      <w:r w:rsidR="00181EBA">
        <w:rPr>
          <w:sz w:val="28"/>
          <w:szCs w:val="28"/>
          <w:lang w:val="uk-UA"/>
        </w:rPr>
        <w:t xml:space="preserve"> нижче 1 </w:t>
      </w:r>
      <w:proofErr w:type="spellStart"/>
      <w:r w:rsidR="002E538D" w:rsidRPr="002F128B">
        <w:rPr>
          <w:sz w:val="28"/>
          <w:szCs w:val="28"/>
          <w:lang w:val="uk-UA"/>
        </w:rPr>
        <w:t>МГр</w:t>
      </w:r>
      <w:proofErr w:type="spellEnd"/>
      <w:r w:rsidR="00A36864" w:rsidRPr="002F128B">
        <w:rPr>
          <w:sz w:val="28"/>
          <w:szCs w:val="28"/>
          <w:lang w:val="uk-UA"/>
        </w:rPr>
        <w:t>,</w:t>
      </w:r>
      <w:r w:rsidR="00181EBA">
        <w:rPr>
          <w:sz w:val="28"/>
          <w:szCs w:val="28"/>
          <w:lang w:val="uk-UA"/>
        </w:rPr>
        <w:t xml:space="preserve"> </w:t>
      </w:r>
      <w:r w:rsidR="002E538D" w:rsidRPr="002F128B">
        <w:rPr>
          <w:sz w:val="28"/>
          <w:szCs w:val="28"/>
          <w:lang w:val="uk-UA"/>
        </w:rPr>
        <w:t xml:space="preserve">суттєво не впливають </w:t>
      </w:r>
      <w:r w:rsidR="00181EBA">
        <w:rPr>
          <w:sz w:val="28"/>
          <w:szCs w:val="28"/>
          <w:lang w:val="uk-UA"/>
        </w:rPr>
        <w:t xml:space="preserve">на інтенсивність люмінесценції; </w:t>
      </w:r>
      <w:r w:rsidR="00E6157C" w:rsidRPr="002F128B">
        <w:rPr>
          <w:sz w:val="28"/>
          <w:szCs w:val="28"/>
          <w:lang w:val="uk-UA"/>
        </w:rPr>
        <w:t>деградація с</w:t>
      </w:r>
      <w:r w:rsidRPr="002F128B">
        <w:rPr>
          <w:sz w:val="28"/>
          <w:szCs w:val="28"/>
          <w:lang w:val="uk-UA"/>
        </w:rPr>
        <w:t>вітлового потоку – обмежена, і</w:t>
      </w:r>
      <w:r w:rsidR="00E6157C" w:rsidRPr="002F128B">
        <w:rPr>
          <w:sz w:val="28"/>
          <w:szCs w:val="28"/>
          <w:lang w:val="uk-UA"/>
        </w:rPr>
        <w:t xml:space="preserve"> може </w:t>
      </w:r>
      <w:r w:rsidR="002E538D" w:rsidRPr="002F128B">
        <w:rPr>
          <w:sz w:val="28"/>
          <w:szCs w:val="28"/>
          <w:lang w:val="uk-UA"/>
        </w:rPr>
        <w:t xml:space="preserve">сягати  - 80 %  для доз 7,5 </w:t>
      </w:r>
      <w:proofErr w:type="spellStart"/>
      <w:r w:rsidR="002E538D" w:rsidRPr="002F128B">
        <w:rPr>
          <w:sz w:val="28"/>
          <w:szCs w:val="28"/>
          <w:lang w:val="uk-UA"/>
        </w:rPr>
        <w:t>МГр</w:t>
      </w:r>
      <w:proofErr w:type="spellEnd"/>
      <w:r w:rsidR="002E538D" w:rsidRPr="002F128B">
        <w:rPr>
          <w:sz w:val="28"/>
          <w:szCs w:val="28"/>
          <w:lang w:val="uk-UA"/>
        </w:rPr>
        <w:t xml:space="preserve">. </w:t>
      </w:r>
    </w:p>
    <w:p w14:paraId="135094C1" w14:textId="77777777" w:rsidR="005B7C77" w:rsidRPr="002F128B" w:rsidRDefault="005B7C77" w:rsidP="00A75FEA">
      <w:pPr>
        <w:spacing w:line="360" w:lineRule="auto"/>
        <w:ind w:firstLine="708"/>
        <w:jc w:val="both"/>
        <w:rPr>
          <w:sz w:val="28"/>
          <w:szCs w:val="28"/>
          <w:lang w:val="uk-UA"/>
        </w:rPr>
      </w:pPr>
      <w:r w:rsidRPr="002F128B">
        <w:rPr>
          <w:sz w:val="28"/>
          <w:szCs w:val="28"/>
          <w:lang w:val="uk-UA"/>
        </w:rPr>
        <w:t>А</w:t>
      </w:r>
      <w:r w:rsidR="002E538D" w:rsidRPr="002F128B">
        <w:rPr>
          <w:sz w:val="28"/>
          <w:szCs w:val="28"/>
          <w:lang w:val="uk-UA"/>
        </w:rPr>
        <w:t xml:space="preserve">втори </w:t>
      </w:r>
      <w:r w:rsidR="002E538D" w:rsidRPr="002F128B">
        <w:rPr>
          <w:sz w:val="28"/>
          <w:szCs w:val="28"/>
          <w:highlight w:val="green"/>
          <w:lang w:val="uk-UA"/>
        </w:rPr>
        <w:t>[</w:t>
      </w:r>
      <w:r w:rsidR="007A6864" w:rsidRPr="002F128B">
        <w:rPr>
          <w:sz w:val="28"/>
          <w:szCs w:val="28"/>
          <w:highlight w:val="green"/>
          <w:lang w:val="uk-UA"/>
        </w:rPr>
        <w:t>45</w:t>
      </w:r>
      <w:r w:rsidR="002E538D" w:rsidRPr="002F128B">
        <w:rPr>
          <w:sz w:val="28"/>
          <w:szCs w:val="28"/>
          <w:highlight w:val="green"/>
          <w:lang w:val="uk-UA"/>
        </w:rPr>
        <w:t>]</w:t>
      </w:r>
      <w:r w:rsidR="002E538D" w:rsidRPr="002F128B">
        <w:rPr>
          <w:sz w:val="28"/>
          <w:szCs w:val="28"/>
          <w:lang w:val="uk-UA"/>
        </w:rPr>
        <w:t xml:space="preserve"> </w:t>
      </w:r>
      <w:r w:rsidRPr="002F128B">
        <w:rPr>
          <w:sz w:val="28"/>
          <w:szCs w:val="28"/>
          <w:lang w:val="uk-UA"/>
        </w:rPr>
        <w:t xml:space="preserve">досліджували </w:t>
      </w:r>
      <w:r w:rsidR="002E538D" w:rsidRPr="002F128B">
        <w:rPr>
          <w:sz w:val="28"/>
          <w:szCs w:val="28"/>
          <w:lang w:val="uk-UA"/>
        </w:rPr>
        <w:t xml:space="preserve">вплив </w:t>
      </w:r>
      <w:proofErr w:type="spellStart"/>
      <w:r w:rsidR="002E538D" w:rsidRPr="002F128B">
        <w:rPr>
          <w:sz w:val="28"/>
          <w:szCs w:val="28"/>
          <w:lang w:val="uk-UA"/>
        </w:rPr>
        <w:t>низькодозового</w:t>
      </w:r>
      <w:proofErr w:type="spellEnd"/>
      <w:r w:rsidR="002E538D" w:rsidRPr="002F128B">
        <w:rPr>
          <w:sz w:val="28"/>
          <w:szCs w:val="28"/>
          <w:lang w:val="uk-UA"/>
        </w:rPr>
        <w:t xml:space="preserve"> і </w:t>
      </w:r>
      <w:proofErr w:type="spellStart"/>
      <w:r w:rsidR="002E538D" w:rsidRPr="002F128B">
        <w:rPr>
          <w:sz w:val="28"/>
          <w:szCs w:val="28"/>
          <w:lang w:val="uk-UA"/>
        </w:rPr>
        <w:t>низькоенергетичного</w:t>
      </w:r>
      <w:proofErr w:type="spellEnd"/>
      <w:r w:rsidRPr="002F128B">
        <w:rPr>
          <w:sz w:val="28"/>
          <w:szCs w:val="28"/>
          <w:lang w:val="uk-UA"/>
        </w:rPr>
        <w:t xml:space="preserve"> електронного опромінення на </w:t>
      </w:r>
      <w:proofErr w:type="spellStart"/>
      <w:r w:rsidRPr="002F128B">
        <w:rPr>
          <w:sz w:val="28"/>
          <w:szCs w:val="28"/>
          <w:lang w:val="uk-UA"/>
        </w:rPr>
        <w:t>СД</w:t>
      </w:r>
      <w:proofErr w:type="spellEnd"/>
      <w:r w:rsidRPr="002F128B">
        <w:rPr>
          <w:sz w:val="28"/>
          <w:szCs w:val="28"/>
        </w:rPr>
        <w:t xml:space="preserve"> </w:t>
      </w:r>
      <w:proofErr w:type="spellStart"/>
      <w:r w:rsidRPr="002F128B">
        <w:rPr>
          <w:sz w:val="28"/>
          <w:szCs w:val="28"/>
          <w:lang w:val="en-US"/>
        </w:rPr>
        <w:t>InGaN</w:t>
      </w:r>
      <w:proofErr w:type="spellEnd"/>
      <w:r w:rsidR="005D4A44" w:rsidRPr="002F128B">
        <w:rPr>
          <w:sz w:val="28"/>
          <w:szCs w:val="28"/>
          <w:lang w:val="uk-UA"/>
        </w:rPr>
        <w:t>;</w:t>
      </w:r>
      <w:r w:rsidRPr="002F128B">
        <w:rPr>
          <w:sz w:val="28"/>
          <w:szCs w:val="28"/>
          <w:lang w:val="uk-UA"/>
        </w:rPr>
        <w:t xml:space="preserve"> виявлено </w:t>
      </w:r>
      <w:r w:rsidR="002E538D" w:rsidRPr="002F128B">
        <w:rPr>
          <w:sz w:val="28"/>
          <w:szCs w:val="28"/>
          <w:lang w:val="uk-UA"/>
        </w:rPr>
        <w:t>зростання інте</w:t>
      </w:r>
      <w:r w:rsidRPr="002F128B">
        <w:rPr>
          <w:sz w:val="28"/>
          <w:szCs w:val="28"/>
          <w:lang w:val="uk-UA"/>
        </w:rPr>
        <w:t>нсивності свічення при незмін</w:t>
      </w:r>
      <w:r w:rsidR="00181EBA">
        <w:rPr>
          <w:sz w:val="28"/>
          <w:szCs w:val="28"/>
          <w:lang w:val="uk-UA"/>
        </w:rPr>
        <w:t>н</w:t>
      </w:r>
      <w:r w:rsidRPr="002F128B">
        <w:rPr>
          <w:sz w:val="28"/>
          <w:szCs w:val="28"/>
          <w:lang w:val="uk-UA"/>
        </w:rPr>
        <w:t>ості електричних параметрів</w:t>
      </w:r>
      <w:r w:rsidR="002E538D" w:rsidRPr="002F128B">
        <w:rPr>
          <w:sz w:val="28"/>
          <w:szCs w:val="28"/>
          <w:lang w:val="uk-UA"/>
        </w:rPr>
        <w:t xml:space="preserve">. </w:t>
      </w:r>
    </w:p>
    <w:p w14:paraId="156777AC" w14:textId="77777777" w:rsidR="002E538D" w:rsidRPr="002F128B" w:rsidRDefault="00EB3630" w:rsidP="00A75FEA">
      <w:pPr>
        <w:spacing w:line="360" w:lineRule="auto"/>
        <w:ind w:firstLine="708"/>
        <w:jc w:val="both"/>
        <w:rPr>
          <w:sz w:val="28"/>
          <w:szCs w:val="28"/>
          <w:lang w:val="uk-UA"/>
        </w:rPr>
      </w:pPr>
      <w:r w:rsidRPr="002F128B">
        <w:rPr>
          <w:sz w:val="28"/>
          <w:szCs w:val="28"/>
          <w:lang w:val="uk-UA"/>
        </w:rPr>
        <w:t xml:space="preserve">У роботі </w:t>
      </w:r>
      <w:r w:rsidRPr="002F128B">
        <w:rPr>
          <w:sz w:val="28"/>
          <w:szCs w:val="28"/>
          <w:highlight w:val="green"/>
          <w:lang w:val="uk-UA"/>
        </w:rPr>
        <w:t>[46]</w:t>
      </w:r>
      <w:r w:rsidRPr="002F128B">
        <w:rPr>
          <w:sz w:val="28"/>
          <w:szCs w:val="28"/>
          <w:lang w:val="uk-UA"/>
        </w:rPr>
        <w:t xml:space="preserve"> при нейтронному</w:t>
      </w:r>
      <w:r w:rsidR="002E538D" w:rsidRPr="002F128B">
        <w:rPr>
          <w:sz w:val="28"/>
          <w:szCs w:val="28"/>
          <w:lang w:val="uk-UA"/>
        </w:rPr>
        <w:t xml:space="preserve"> опромінені </w:t>
      </w:r>
      <w:proofErr w:type="spellStart"/>
      <w:r w:rsidR="002E538D" w:rsidRPr="00181EBA">
        <w:rPr>
          <w:i/>
          <w:sz w:val="28"/>
          <w:szCs w:val="28"/>
          <w:lang w:val="uk-UA"/>
        </w:rPr>
        <w:t>E</w:t>
      </w:r>
      <w:r w:rsidR="002E538D" w:rsidRPr="00181EBA">
        <w:rPr>
          <w:i/>
          <w:sz w:val="28"/>
          <w:szCs w:val="28"/>
          <w:vertAlign w:val="subscript"/>
          <w:lang w:val="uk-UA"/>
        </w:rPr>
        <w:t>n</w:t>
      </w:r>
      <w:proofErr w:type="spellEnd"/>
      <w:r w:rsidR="00A36864" w:rsidRPr="002F128B">
        <w:rPr>
          <w:sz w:val="28"/>
          <w:szCs w:val="28"/>
          <w:lang w:val="uk-UA"/>
        </w:rPr>
        <w:t xml:space="preserve"> = 9,8 </w:t>
      </w:r>
      <w:proofErr w:type="spellStart"/>
      <w:r w:rsidR="00793874" w:rsidRPr="002F128B">
        <w:rPr>
          <w:sz w:val="28"/>
          <w:szCs w:val="28"/>
          <w:lang w:val="uk-UA"/>
        </w:rPr>
        <w:t>МеВ</w:t>
      </w:r>
      <w:proofErr w:type="spellEnd"/>
      <w:r w:rsidR="00A36864" w:rsidRPr="002F128B">
        <w:rPr>
          <w:sz w:val="28"/>
          <w:szCs w:val="28"/>
          <w:lang w:val="uk-UA"/>
        </w:rPr>
        <w:t xml:space="preserve"> спостерігалося</w:t>
      </w:r>
      <w:r w:rsidR="007A6864" w:rsidRPr="002F128B">
        <w:rPr>
          <w:sz w:val="28"/>
          <w:szCs w:val="28"/>
          <w:lang w:val="uk-UA"/>
        </w:rPr>
        <w:t xml:space="preserve"> паді</w:t>
      </w:r>
      <w:r w:rsidR="00181EBA">
        <w:rPr>
          <w:sz w:val="28"/>
          <w:szCs w:val="28"/>
          <w:lang w:val="uk-UA"/>
        </w:rPr>
        <w:t>ння прямого струму. Після восьми</w:t>
      </w:r>
      <w:r w:rsidR="002E538D" w:rsidRPr="002F128B">
        <w:rPr>
          <w:sz w:val="28"/>
          <w:szCs w:val="28"/>
          <w:lang w:val="uk-UA"/>
        </w:rPr>
        <w:t xml:space="preserve"> днів</w:t>
      </w:r>
      <w:r w:rsidRPr="002F128B">
        <w:rPr>
          <w:sz w:val="28"/>
          <w:szCs w:val="28"/>
          <w:lang w:val="uk-UA"/>
        </w:rPr>
        <w:t xml:space="preserve"> зберігання при </w:t>
      </w:r>
      <w:r w:rsidR="00793874" w:rsidRPr="002F128B">
        <w:rPr>
          <w:sz w:val="28"/>
          <w:szCs w:val="28"/>
          <w:lang w:val="uk-UA"/>
        </w:rPr>
        <w:t>(</w:t>
      </w:r>
      <w:r w:rsidR="00181EBA">
        <w:rPr>
          <w:sz w:val="28"/>
          <w:szCs w:val="28"/>
          <w:lang w:val="uk-UA"/>
        </w:rPr>
        <w:t xml:space="preserve">300 </w:t>
      </w:r>
      <w:r w:rsidRPr="002F128B">
        <w:rPr>
          <w:sz w:val="28"/>
          <w:szCs w:val="28"/>
          <w:lang w:val="uk-UA"/>
        </w:rPr>
        <w:t>К</w:t>
      </w:r>
      <w:r w:rsidR="00793874" w:rsidRPr="002F128B">
        <w:rPr>
          <w:sz w:val="28"/>
          <w:szCs w:val="28"/>
          <w:lang w:val="uk-UA"/>
        </w:rPr>
        <w:t>)</w:t>
      </w:r>
      <w:r w:rsidRPr="002F128B">
        <w:rPr>
          <w:sz w:val="28"/>
          <w:szCs w:val="28"/>
          <w:lang w:val="uk-UA"/>
        </w:rPr>
        <w:t xml:space="preserve"> інтенсивність свічення  відновилася. </w:t>
      </w:r>
    </w:p>
    <w:p w14:paraId="3D66C6DE"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 xml:space="preserve">Автори </w:t>
      </w:r>
      <w:r w:rsidRPr="002F128B">
        <w:rPr>
          <w:sz w:val="28"/>
          <w:szCs w:val="28"/>
          <w:highlight w:val="green"/>
          <w:lang w:val="uk-UA"/>
        </w:rPr>
        <w:t>[</w:t>
      </w:r>
      <w:r w:rsidR="007A6864" w:rsidRPr="002F128B">
        <w:rPr>
          <w:sz w:val="28"/>
          <w:szCs w:val="28"/>
          <w:highlight w:val="green"/>
          <w:lang w:val="uk-UA"/>
        </w:rPr>
        <w:t>47</w:t>
      </w:r>
      <w:r w:rsidRPr="002F128B">
        <w:rPr>
          <w:sz w:val="28"/>
          <w:szCs w:val="28"/>
          <w:highlight w:val="green"/>
          <w:lang w:val="uk-UA"/>
        </w:rPr>
        <w:t>]</w:t>
      </w:r>
      <w:r w:rsidRPr="002F128B">
        <w:rPr>
          <w:sz w:val="28"/>
          <w:szCs w:val="28"/>
          <w:lang w:val="uk-UA"/>
        </w:rPr>
        <w:t xml:space="preserve"> досліджували </w:t>
      </w:r>
      <w:r w:rsidR="00C84F6F" w:rsidRPr="002F128B">
        <w:rPr>
          <w:sz w:val="28"/>
          <w:szCs w:val="28"/>
          <w:lang w:val="uk-UA"/>
        </w:rPr>
        <w:t>наслідки електронного</w:t>
      </w:r>
      <w:r w:rsidR="005D4A44" w:rsidRPr="002F128B">
        <w:rPr>
          <w:sz w:val="28"/>
          <w:szCs w:val="28"/>
          <w:lang w:val="uk-UA"/>
        </w:rPr>
        <w:t xml:space="preserve"> опромінення</w:t>
      </w:r>
      <w:r w:rsidR="00C84F6F" w:rsidRPr="002F128B">
        <w:rPr>
          <w:sz w:val="28"/>
          <w:szCs w:val="28"/>
          <w:lang w:val="uk-UA"/>
        </w:rPr>
        <w:t xml:space="preserve"> </w:t>
      </w:r>
      <w:proofErr w:type="spellStart"/>
      <w:r w:rsidR="00C84F6F" w:rsidRPr="002F128B">
        <w:rPr>
          <w:sz w:val="28"/>
          <w:szCs w:val="28"/>
          <w:lang w:val="uk-UA"/>
        </w:rPr>
        <w:t>СД</w:t>
      </w:r>
      <w:proofErr w:type="spellEnd"/>
      <w:r w:rsidRPr="002F128B">
        <w:rPr>
          <w:sz w:val="28"/>
          <w:szCs w:val="28"/>
          <w:lang w:val="uk-UA"/>
        </w:rPr>
        <w:t xml:space="preserve"> </w:t>
      </w:r>
      <w:proofErr w:type="spellStart"/>
      <w:r w:rsidR="00C84F6F" w:rsidRPr="002F128B">
        <w:rPr>
          <w:sz w:val="28"/>
          <w:szCs w:val="28"/>
          <w:lang w:val="uk-UA"/>
        </w:rPr>
        <w:t>InGaN</w:t>
      </w:r>
      <w:proofErr w:type="spellEnd"/>
      <w:r w:rsidR="00C84F6F" w:rsidRPr="002F128B">
        <w:rPr>
          <w:sz w:val="28"/>
          <w:szCs w:val="28"/>
          <w:lang w:val="uk-UA"/>
        </w:rPr>
        <w:t>/</w:t>
      </w:r>
      <w:proofErr w:type="spellStart"/>
      <w:r w:rsidR="00C84F6F" w:rsidRPr="002F128B">
        <w:rPr>
          <w:sz w:val="28"/>
          <w:szCs w:val="28"/>
          <w:lang w:val="uk-UA"/>
        </w:rPr>
        <w:t>GaN</w:t>
      </w:r>
      <w:proofErr w:type="spellEnd"/>
      <w:r w:rsidR="00793874" w:rsidRPr="002F128B">
        <w:rPr>
          <w:sz w:val="28"/>
          <w:szCs w:val="28"/>
          <w:lang w:val="uk-UA"/>
        </w:rPr>
        <w:t>,</w:t>
      </w:r>
      <w:r w:rsidR="005D4A44" w:rsidRPr="002F128B">
        <w:rPr>
          <w:sz w:val="28"/>
          <w:szCs w:val="28"/>
          <w:lang w:val="uk-UA"/>
        </w:rPr>
        <w:t xml:space="preserve"> які</w:t>
      </w:r>
      <w:r w:rsidR="00C84F6F" w:rsidRPr="002F128B">
        <w:rPr>
          <w:sz w:val="28"/>
          <w:szCs w:val="28"/>
          <w:lang w:val="uk-UA"/>
        </w:rPr>
        <w:t xml:space="preserve"> </w:t>
      </w:r>
      <w:r w:rsidR="005D4A44" w:rsidRPr="002F128B">
        <w:rPr>
          <w:sz w:val="28"/>
          <w:szCs w:val="28"/>
          <w:lang w:val="uk-UA"/>
        </w:rPr>
        <w:t>приводять до компенсації</w:t>
      </w:r>
      <w:r w:rsidRPr="002F128B">
        <w:rPr>
          <w:sz w:val="28"/>
          <w:szCs w:val="28"/>
          <w:lang w:val="uk-UA"/>
        </w:rPr>
        <w:t xml:space="preserve"> </w:t>
      </w:r>
      <w:r w:rsidR="00C84F6F" w:rsidRPr="002F128B">
        <w:rPr>
          <w:sz w:val="28"/>
          <w:szCs w:val="28"/>
          <w:lang w:val="uk-UA"/>
        </w:rPr>
        <w:t>електро</w:t>
      </w:r>
      <w:r w:rsidRPr="002F128B">
        <w:rPr>
          <w:sz w:val="28"/>
          <w:szCs w:val="28"/>
          <w:lang w:val="uk-UA"/>
        </w:rPr>
        <w:t>провідності структури</w:t>
      </w:r>
      <w:r w:rsidR="005D4A44" w:rsidRPr="002F128B">
        <w:rPr>
          <w:sz w:val="28"/>
          <w:szCs w:val="28"/>
          <w:lang w:val="uk-UA"/>
        </w:rPr>
        <w:t>. П</w:t>
      </w:r>
      <w:r w:rsidR="00C84F6F" w:rsidRPr="002F128B">
        <w:rPr>
          <w:sz w:val="28"/>
          <w:szCs w:val="28"/>
          <w:lang w:val="uk-UA"/>
        </w:rPr>
        <w:t xml:space="preserve">оказано, що поблизу </w:t>
      </w:r>
      <w:r w:rsidRPr="002F128B">
        <w:rPr>
          <w:sz w:val="28"/>
          <w:szCs w:val="28"/>
          <w:lang w:val="uk-UA"/>
        </w:rPr>
        <w:t>середини забороненої зони</w:t>
      </w:r>
      <w:r w:rsidR="00181EBA">
        <w:rPr>
          <w:sz w:val="28"/>
          <w:szCs w:val="28"/>
          <w:lang w:val="uk-UA"/>
        </w:rPr>
        <w:t>,</w:t>
      </w:r>
      <w:r w:rsidR="00C84F6F" w:rsidRPr="002F128B">
        <w:rPr>
          <w:sz w:val="28"/>
          <w:szCs w:val="28"/>
          <w:lang w:val="uk-UA"/>
        </w:rPr>
        <w:t xml:space="preserve"> </w:t>
      </w:r>
      <w:r w:rsidR="00C25972" w:rsidRPr="002F128B">
        <w:rPr>
          <w:sz w:val="28"/>
          <w:szCs w:val="28"/>
          <w:lang w:val="uk-UA"/>
        </w:rPr>
        <w:t xml:space="preserve">у бар’єр </w:t>
      </w:r>
      <w:proofErr w:type="spellStart"/>
      <w:r w:rsidR="00C25972" w:rsidRPr="002F128B">
        <w:rPr>
          <w:sz w:val="28"/>
          <w:szCs w:val="28"/>
          <w:lang w:val="uk-UA"/>
        </w:rPr>
        <w:t>GaN</w:t>
      </w:r>
      <w:proofErr w:type="spellEnd"/>
      <w:r w:rsidR="00C25972" w:rsidRPr="002F128B">
        <w:rPr>
          <w:sz w:val="28"/>
          <w:szCs w:val="28"/>
          <w:lang w:val="uk-UA"/>
        </w:rPr>
        <w:t xml:space="preserve"> </w:t>
      </w:r>
      <w:r w:rsidR="00C84F6F" w:rsidRPr="002F128B">
        <w:rPr>
          <w:sz w:val="28"/>
          <w:szCs w:val="28"/>
          <w:lang w:val="uk-UA"/>
        </w:rPr>
        <w:t>вводяться</w:t>
      </w:r>
      <w:r w:rsidRPr="002F128B">
        <w:rPr>
          <w:sz w:val="28"/>
          <w:szCs w:val="28"/>
          <w:lang w:val="uk-UA"/>
        </w:rPr>
        <w:t xml:space="preserve"> акцепторні пастки </w:t>
      </w:r>
      <w:proofErr w:type="spellStart"/>
      <w:r w:rsidRPr="002F128B">
        <w:rPr>
          <w:sz w:val="28"/>
          <w:szCs w:val="28"/>
          <w:lang w:val="uk-UA"/>
        </w:rPr>
        <w:t>E</w:t>
      </w:r>
      <w:r w:rsidRPr="002F128B">
        <w:rPr>
          <w:sz w:val="28"/>
          <w:szCs w:val="28"/>
          <w:vertAlign w:val="subscript"/>
          <w:lang w:val="uk-UA"/>
        </w:rPr>
        <w:t>с</w:t>
      </w:r>
      <w:proofErr w:type="spellEnd"/>
      <w:r w:rsidRPr="002F128B">
        <w:rPr>
          <w:sz w:val="28"/>
          <w:szCs w:val="28"/>
          <w:vertAlign w:val="subscript"/>
          <w:lang w:val="uk-UA"/>
        </w:rPr>
        <w:t xml:space="preserve">  </w:t>
      </w:r>
      <w:r w:rsidRPr="002F128B">
        <w:rPr>
          <w:sz w:val="28"/>
          <w:szCs w:val="28"/>
          <w:lang w:val="uk-UA"/>
        </w:rPr>
        <w:t xml:space="preserve">- 1,1еВ і діркові пастки </w:t>
      </w:r>
      <w:proofErr w:type="spellStart"/>
      <w:r w:rsidRPr="00181EBA">
        <w:rPr>
          <w:i/>
          <w:sz w:val="28"/>
          <w:szCs w:val="28"/>
          <w:lang w:val="uk-UA"/>
        </w:rPr>
        <w:t>E</w:t>
      </w:r>
      <w:r w:rsidRPr="002F128B">
        <w:rPr>
          <w:sz w:val="28"/>
          <w:szCs w:val="28"/>
          <w:vertAlign w:val="subscript"/>
          <w:lang w:val="uk-UA"/>
        </w:rPr>
        <w:t>v</w:t>
      </w:r>
      <w:proofErr w:type="spellEnd"/>
      <w:r w:rsidRPr="002F128B">
        <w:rPr>
          <w:sz w:val="28"/>
          <w:szCs w:val="28"/>
          <w:lang w:val="uk-UA"/>
        </w:rPr>
        <w:t xml:space="preserve"> + 0,9еВ. Дози, при яких стають доступними вимірюванню зміни </w:t>
      </w:r>
      <w:proofErr w:type="spellStart"/>
      <w:r w:rsidRPr="002F128B">
        <w:rPr>
          <w:sz w:val="28"/>
          <w:szCs w:val="28"/>
          <w:lang w:val="uk-UA"/>
        </w:rPr>
        <w:t>мікрокатодолюмінісценції</w:t>
      </w:r>
      <w:proofErr w:type="spellEnd"/>
      <w:r w:rsidRPr="002F128B">
        <w:rPr>
          <w:sz w:val="28"/>
          <w:szCs w:val="28"/>
          <w:lang w:val="uk-UA"/>
        </w:rPr>
        <w:t xml:space="preserve"> (MCL)</w:t>
      </w:r>
      <w:r w:rsidR="00181EBA">
        <w:rPr>
          <w:sz w:val="28"/>
          <w:szCs w:val="28"/>
          <w:lang w:val="uk-UA"/>
        </w:rPr>
        <w:t>,</w:t>
      </w:r>
      <w:r w:rsidRPr="002F128B">
        <w:rPr>
          <w:sz w:val="28"/>
          <w:szCs w:val="28"/>
          <w:lang w:val="uk-UA"/>
        </w:rPr>
        <w:t xml:space="preserve"> становлять 10</w:t>
      </w:r>
      <w:r w:rsidRPr="002F128B">
        <w:rPr>
          <w:sz w:val="28"/>
          <w:szCs w:val="28"/>
          <w:vertAlign w:val="superscript"/>
          <w:lang w:val="uk-UA"/>
        </w:rPr>
        <w:t>15</w:t>
      </w:r>
      <w:r w:rsidR="00FF08A3">
        <w:rPr>
          <w:sz w:val="28"/>
          <w:szCs w:val="28"/>
          <w:vertAlign w:val="superscript"/>
          <w:lang w:val="uk-UA"/>
        </w:rPr>
        <w:t xml:space="preserve"> </w:t>
      </w:r>
      <w:r w:rsidRPr="002F128B">
        <w:rPr>
          <w:sz w:val="28"/>
          <w:szCs w:val="28"/>
          <w:lang w:val="uk-UA"/>
        </w:rPr>
        <w:t>см</w:t>
      </w:r>
      <w:r w:rsidRPr="002F128B">
        <w:rPr>
          <w:sz w:val="28"/>
          <w:szCs w:val="28"/>
          <w:vertAlign w:val="superscript"/>
          <w:lang w:val="uk-UA"/>
        </w:rPr>
        <w:t>-2</w:t>
      </w:r>
      <w:r w:rsidR="003A60AD" w:rsidRPr="002F128B">
        <w:rPr>
          <w:sz w:val="28"/>
          <w:szCs w:val="28"/>
        </w:rPr>
        <w:t>;</w:t>
      </w:r>
      <w:r w:rsidRPr="002F128B">
        <w:rPr>
          <w:sz w:val="28"/>
          <w:szCs w:val="28"/>
          <w:lang w:val="uk-UA"/>
        </w:rPr>
        <w:t xml:space="preserve"> для електрофізичних</w:t>
      </w:r>
      <w:r w:rsidR="00181EBA">
        <w:rPr>
          <w:sz w:val="28"/>
          <w:szCs w:val="28"/>
          <w:lang w:val="uk-UA"/>
        </w:rPr>
        <w:t xml:space="preserve"> характеристик </w:t>
      </w:r>
      <w:r w:rsidRPr="002F128B">
        <w:rPr>
          <w:sz w:val="28"/>
          <w:szCs w:val="28"/>
          <w:lang w:val="uk-UA"/>
        </w:rPr>
        <w:t>10</w:t>
      </w:r>
      <w:r w:rsidRPr="002F128B">
        <w:rPr>
          <w:sz w:val="28"/>
          <w:szCs w:val="28"/>
          <w:vertAlign w:val="superscript"/>
          <w:lang w:val="uk-UA"/>
        </w:rPr>
        <w:t>16</w:t>
      </w:r>
      <w:r w:rsidR="00D119CF">
        <w:rPr>
          <w:sz w:val="28"/>
          <w:szCs w:val="28"/>
          <w:vertAlign w:val="superscript"/>
          <w:lang w:val="uk-UA"/>
        </w:rPr>
        <w:t xml:space="preserve"> </w:t>
      </w:r>
      <w:r w:rsidRPr="002F128B">
        <w:rPr>
          <w:sz w:val="28"/>
          <w:szCs w:val="28"/>
          <w:lang w:val="uk-UA"/>
        </w:rPr>
        <w:t>см</w:t>
      </w:r>
      <w:r w:rsidRPr="002F128B">
        <w:rPr>
          <w:sz w:val="28"/>
          <w:szCs w:val="28"/>
          <w:vertAlign w:val="superscript"/>
          <w:lang w:val="uk-UA"/>
        </w:rPr>
        <w:t>-2</w:t>
      </w:r>
      <w:r w:rsidRPr="002F128B">
        <w:rPr>
          <w:sz w:val="28"/>
          <w:szCs w:val="28"/>
          <w:lang w:val="uk-UA"/>
        </w:rPr>
        <w:t xml:space="preserve"> </w:t>
      </w:r>
    </w:p>
    <w:p w14:paraId="2AE81422" w14:textId="77777777" w:rsidR="002E538D" w:rsidRPr="002F128B" w:rsidRDefault="002E538D" w:rsidP="00A75FEA">
      <w:pPr>
        <w:spacing w:line="360" w:lineRule="auto"/>
        <w:jc w:val="both"/>
        <w:rPr>
          <w:sz w:val="28"/>
          <w:szCs w:val="28"/>
          <w:lang w:val="uk-UA"/>
        </w:rPr>
      </w:pPr>
      <w:r w:rsidRPr="002F128B">
        <w:rPr>
          <w:sz w:val="28"/>
          <w:szCs w:val="28"/>
          <w:lang w:val="uk-UA"/>
        </w:rPr>
        <w:tab/>
      </w:r>
    </w:p>
    <w:p w14:paraId="24591BE5" w14:textId="2B8D5A85" w:rsidR="002E538D" w:rsidRPr="002F128B" w:rsidRDefault="004767E6" w:rsidP="00A75FEA">
      <w:pPr>
        <w:spacing w:line="360" w:lineRule="auto"/>
        <w:jc w:val="both"/>
        <w:rPr>
          <w:b/>
          <w:sz w:val="28"/>
          <w:szCs w:val="28"/>
          <w:lang w:val="uk-UA"/>
        </w:rPr>
      </w:pPr>
      <w:r>
        <w:rPr>
          <w:b/>
          <w:sz w:val="28"/>
          <w:szCs w:val="28"/>
          <w:lang w:val="uk-UA"/>
        </w:rPr>
        <w:t>1.7</w:t>
      </w:r>
      <w:r w:rsidR="000770B4" w:rsidRPr="002F128B">
        <w:rPr>
          <w:b/>
          <w:sz w:val="28"/>
          <w:szCs w:val="28"/>
          <w:lang w:val="uk-UA"/>
        </w:rPr>
        <w:t xml:space="preserve"> </w:t>
      </w:r>
      <w:r w:rsidR="005E3F9C" w:rsidRPr="002F128B">
        <w:rPr>
          <w:b/>
          <w:sz w:val="28"/>
          <w:szCs w:val="28"/>
          <w:lang w:val="uk-UA"/>
        </w:rPr>
        <w:t>З</w:t>
      </w:r>
      <w:r w:rsidR="00555D48" w:rsidRPr="002F128B">
        <w:rPr>
          <w:b/>
          <w:sz w:val="28"/>
          <w:szCs w:val="28"/>
          <w:lang w:val="uk-UA"/>
        </w:rPr>
        <w:t xml:space="preserve">астосування світлодіодів </w:t>
      </w:r>
    </w:p>
    <w:p w14:paraId="098FD4DF" w14:textId="77777777" w:rsidR="001442FC" w:rsidRPr="002F128B" w:rsidRDefault="001442FC" w:rsidP="00A75FEA">
      <w:pPr>
        <w:pStyle w:val="af2"/>
        <w:spacing w:before="0" w:beforeAutospacing="0" w:after="0" w:afterAutospacing="0" w:line="360" w:lineRule="auto"/>
        <w:ind w:firstLine="708"/>
        <w:jc w:val="both"/>
        <w:rPr>
          <w:sz w:val="28"/>
          <w:szCs w:val="28"/>
          <w:lang w:val="ru-RU"/>
        </w:rPr>
      </w:pPr>
      <w:r w:rsidRPr="002F128B">
        <w:rPr>
          <w:sz w:val="28"/>
          <w:szCs w:val="28"/>
          <w:lang w:val="uk-UA"/>
        </w:rPr>
        <w:t xml:space="preserve">Сучасні </w:t>
      </w:r>
      <w:proofErr w:type="spellStart"/>
      <w:r w:rsidR="00321099" w:rsidRPr="002F128B">
        <w:rPr>
          <w:sz w:val="28"/>
          <w:szCs w:val="28"/>
          <w:lang w:val="uk-UA"/>
        </w:rPr>
        <w:t>СД</w:t>
      </w:r>
      <w:proofErr w:type="spellEnd"/>
      <w:r w:rsidR="00321099" w:rsidRPr="002F128B">
        <w:rPr>
          <w:sz w:val="28"/>
          <w:szCs w:val="28"/>
          <w:lang w:val="uk-UA"/>
        </w:rPr>
        <w:t xml:space="preserve"> володіють значною </w:t>
      </w:r>
      <w:proofErr w:type="spellStart"/>
      <w:r w:rsidR="00321099" w:rsidRPr="002F128B">
        <w:rPr>
          <w:sz w:val="28"/>
          <w:szCs w:val="28"/>
          <w:lang w:val="uk-UA"/>
        </w:rPr>
        <w:t>світловіддачею</w:t>
      </w:r>
      <w:proofErr w:type="spellEnd"/>
      <w:r w:rsidRPr="002F128B">
        <w:rPr>
          <w:sz w:val="28"/>
          <w:szCs w:val="28"/>
          <w:lang w:val="uk-UA"/>
        </w:rPr>
        <w:t xml:space="preserve"> і мають тривалий термін служби, що дозволяє знизити енергоспоживання та витрати на обслуговування. </w:t>
      </w:r>
      <w:r w:rsidR="00BB2298" w:rsidRPr="002F128B">
        <w:rPr>
          <w:sz w:val="28"/>
          <w:szCs w:val="28"/>
          <w:lang w:val="uk-UA"/>
        </w:rPr>
        <w:t xml:space="preserve">Вони – </w:t>
      </w:r>
      <w:r w:rsidRPr="002F128B">
        <w:rPr>
          <w:sz w:val="28"/>
          <w:szCs w:val="28"/>
          <w:lang w:val="uk-UA"/>
        </w:rPr>
        <w:t>екологічно</w:t>
      </w:r>
      <w:r w:rsidR="00BB2298" w:rsidRPr="002F128B">
        <w:rPr>
          <w:sz w:val="28"/>
          <w:szCs w:val="28"/>
          <w:lang w:val="uk-UA"/>
        </w:rPr>
        <w:t xml:space="preserve"> чисті</w:t>
      </w:r>
      <w:r w:rsidRPr="002F128B">
        <w:rPr>
          <w:sz w:val="28"/>
          <w:szCs w:val="28"/>
          <w:lang w:val="uk-UA"/>
        </w:rPr>
        <w:t xml:space="preserve">, </w:t>
      </w:r>
      <w:r w:rsidR="00BB2298" w:rsidRPr="002F128B">
        <w:rPr>
          <w:sz w:val="28"/>
          <w:szCs w:val="28"/>
          <w:lang w:val="uk-UA"/>
        </w:rPr>
        <w:t xml:space="preserve">бо </w:t>
      </w:r>
      <w:r w:rsidRPr="002F128B">
        <w:rPr>
          <w:sz w:val="28"/>
          <w:szCs w:val="28"/>
          <w:lang w:val="uk-UA"/>
        </w:rPr>
        <w:t>не містять шкідливих речовин, таких</w:t>
      </w:r>
      <w:r w:rsidR="00BB2298" w:rsidRPr="002F128B">
        <w:rPr>
          <w:sz w:val="28"/>
          <w:szCs w:val="28"/>
          <w:lang w:val="uk-UA"/>
        </w:rPr>
        <w:t xml:space="preserve"> наприклад</w:t>
      </w:r>
      <w:r w:rsidR="00F96EF2" w:rsidRPr="002F128B">
        <w:rPr>
          <w:sz w:val="28"/>
          <w:szCs w:val="28"/>
          <w:lang w:val="uk-UA"/>
        </w:rPr>
        <w:t>,</w:t>
      </w:r>
      <w:r w:rsidRPr="002F128B">
        <w:rPr>
          <w:sz w:val="28"/>
          <w:szCs w:val="28"/>
          <w:lang w:val="uk-UA"/>
        </w:rPr>
        <w:t xml:space="preserve"> як ртуть, і можуть бути утилізовані без шкоди для навколишнього середовища. </w:t>
      </w:r>
    </w:p>
    <w:p w14:paraId="6DE616B9" w14:textId="77777777" w:rsidR="00E34087" w:rsidRPr="002F128B" w:rsidRDefault="002F1726" w:rsidP="002F1726">
      <w:pPr>
        <w:spacing w:line="360" w:lineRule="auto"/>
        <w:ind w:firstLine="708"/>
        <w:jc w:val="both"/>
        <w:rPr>
          <w:sz w:val="28"/>
          <w:szCs w:val="28"/>
          <w:lang w:val="uk-UA"/>
        </w:rPr>
      </w:pPr>
      <w:r w:rsidRPr="002F128B">
        <w:rPr>
          <w:sz w:val="28"/>
          <w:szCs w:val="28"/>
          <w:lang w:val="uk-UA"/>
        </w:rPr>
        <w:t xml:space="preserve">Завдяки високій яскравості та низькому споживанні </w:t>
      </w:r>
      <w:proofErr w:type="spellStart"/>
      <w:r w:rsidRPr="002F128B">
        <w:rPr>
          <w:sz w:val="28"/>
          <w:szCs w:val="28"/>
          <w:lang w:val="uk-UA"/>
        </w:rPr>
        <w:t>енегрії</w:t>
      </w:r>
      <w:proofErr w:type="spellEnd"/>
      <w:r w:rsidRPr="002F128B">
        <w:rPr>
          <w:sz w:val="28"/>
          <w:szCs w:val="28"/>
          <w:lang w:val="uk-UA"/>
        </w:rPr>
        <w:t xml:space="preserve"> </w:t>
      </w:r>
      <w:proofErr w:type="spellStart"/>
      <w:r w:rsidRPr="002F128B">
        <w:rPr>
          <w:sz w:val="28"/>
          <w:szCs w:val="28"/>
          <w:lang w:val="uk-UA"/>
        </w:rPr>
        <w:t>СД</w:t>
      </w:r>
      <w:proofErr w:type="spellEnd"/>
      <w:r w:rsidRPr="002F128B">
        <w:rPr>
          <w:sz w:val="28"/>
          <w:szCs w:val="28"/>
          <w:lang w:val="uk-UA"/>
        </w:rPr>
        <w:t xml:space="preserve"> </w:t>
      </w:r>
      <w:r w:rsidR="001442FC" w:rsidRPr="002F128B">
        <w:rPr>
          <w:sz w:val="28"/>
          <w:szCs w:val="28"/>
          <w:lang w:val="uk-UA"/>
        </w:rPr>
        <w:t>знайшли широ</w:t>
      </w:r>
      <w:r w:rsidR="00BB2298" w:rsidRPr="002F128B">
        <w:rPr>
          <w:sz w:val="28"/>
          <w:szCs w:val="28"/>
          <w:lang w:val="uk-UA"/>
        </w:rPr>
        <w:t>ке засто</w:t>
      </w:r>
      <w:r w:rsidRPr="002F128B">
        <w:rPr>
          <w:sz w:val="28"/>
          <w:szCs w:val="28"/>
          <w:lang w:val="uk-UA"/>
        </w:rPr>
        <w:t>сування у різних галузях мікроелектроніки, техніки, промисловості та побуту, при виготовлені великоформатних панельних екранів, цифрових індикаторів та ін.</w:t>
      </w:r>
    </w:p>
    <w:p w14:paraId="2F029B63" w14:textId="77777777" w:rsidR="00EA2B60" w:rsidRPr="002F128B" w:rsidRDefault="007D56A7" w:rsidP="0040638F">
      <w:pPr>
        <w:spacing w:line="360" w:lineRule="auto"/>
        <w:ind w:firstLine="708"/>
        <w:jc w:val="both"/>
        <w:rPr>
          <w:sz w:val="28"/>
          <w:szCs w:val="28"/>
          <w:lang w:val="uk-UA"/>
        </w:rPr>
      </w:pPr>
      <w:r w:rsidRPr="002F128B">
        <w:rPr>
          <w:sz w:val="28"/>
          <w:szCs w:val="28"/>
          <w:lang w:val="uk-UA"/>
        </w:rPr>
        <w:t>Освітлювальні світлодіодні</w:t>
      </w:r>
      <w:r w:rsidR="00EA2B60" w:rsidRPr="002F128B">
        <w:rPr>
          <w:sz w:val="28"/>
          <w:szCs w:val="28"/>
          <w:lang w:val="uk-UA"/>
        </w:rPr>
        <w:t xml:space="preserve"> системи </w:t>
      </w:r>
      <w:r w:rsidRPr="002F128B">
        <w:rPr>
          <w:sz w:val="28"/>
          <w:szCs w:val="28"/>
          <w:lang w:val="uk-UA"/>
        </w:rPr>
        <w:t>– високо ефективні</w:t>
      </w:r>
      <w:r w:rsidR="00EA2B60" w:rsidRPr="002F128B">
        <w:rPr>
          <w:sz w:val="28"/>
          <w:szCs w:val="28"/>
          <w:lang w:val="uk-UA"/>
        </w:rPr>
        <w:t xml:space="preserve"> </w:t>
      </w:r>
      <w:r w:rsidRPr="002F128B">
        <w:rPr>
          <w:sz w:val="28"/>
          <w:szCs w:val="28"/>
          <w:lang w:val="uk-UA"/>
        </w:rPr>
        <w:t>з тривалим</w:t>
      </w:r>
      <w:r w:rsidR="00EA2B60" w:rsidRPr="002F128B">
        <w:rPr>
          <w:sz w:val="28"/>
          <w:szCs w:val="28"/>
          <w:lang w:val="uk-UA"/>
        </w:rPr>
        <w:t xml:space="preserve"> термін</w:t>
      </w:r>
      <w:r w:rsidRPr="002F128B">
        <w:rPr>
          <w:sz w:val="28"/>
          <w:szCs w:val="28"/>
          <w:lang w:val="uk-UA"/>
        </w:rPr>
        <w:t>ом</w:t>
      </w:r>
      <w:r w:rsidR="00EA2B60" w:rsidRPr="002F128B">
        <w:rPr>
          <w:sz w:val="28"/>
          <w:szCs w:val="28"/>
          <w:lang w:val="uk-UA"/>
        </w:rPr>
        <w:t xml:space="preserve"> служби, що робить їх ідеальними для використання в побутових, комерційних та вуличних освітлювальних приладах.</w:t>
      </w:r>
    </w:p>
    <w:p w14:paraId="120FF943" w14:textId="77777777" w:rsidR="00EA2B60" w:rsidRPr="002F128B" w:rsidRDefault="007D56A7" w:rsidP="007D56A7">
      <w:pPr>
        <w:spacing w:line="360" w:lineRule="auto"/>
        <w:ind w:firstLine="708"/>
        <w:jc w:val="both"/>
        <w:rPr>
          <w:sz w:val="28"/>
          <w:szCs w:val="28"/>
          <w:lang w:val="uk-UA"/>
        </w:rPr>
      </w:pPr>
      <w:r w:rsidRPr="002F128B">
        <w:rPr>
          <w:sz w:val="28"/>
          <w:szCs w:val="28"/>
          <w:lang w:val="uk-UA"/>
        </w:rPr>
        <w:t>В</w:t>
      </w:r>
      <w:r w:rsidR="00EA2B60" w:rsidRPr="002F128B">
        <w:rPr>
          <w:sz w:val="28"/>
          <w:szCs w:val="28"/>
          <w:lang w:val="uk-UA"/>
        </w:rPr>
        <w:t xml:space="preserve"> оптоволоконних </w:t>
      </w:r>
      <w:r w:rsidRPr="002F128B">
        <w:rPr>
          <w:sz w:val="28"/>
          <w:szCs w:val="28"/>
          <w:lang w:val="uk-UA"/>
        </w:rPr>
        <w:t xml:space="preserve">лініях </w:t>
      </w:r>
      <w:proofErr w:type="spellStart"/>
      <w:r w:rsidRPr="002F128B">
        <w:rPr>
          <w:sz w:val="28"/>
          <w:szCs w:val="28"/>
          <w:lang w:val="uk-UA"/>
        </w:rPr>
        <w:t>звязку</w:t>
      </w:r>
      <w:proofErr w:type="spellEnd"/>
      <w:r w:rsidR="00F96EF2" w:rsidRPr="002F128B">
        <w:rPr>
          <w:sz w:val="28"/>
          <w:szCs w:val="28"/>
          <w:lang w:val="uk-UA"/>
        </w:rPr>
        <w:t>,</w:t>
      </w:r>
      <w:r w:rsidRPr="002F128B">
        <w:rPr>
          <w:sz w:val="28"/>
          <w:szCs w:val="28"/>
          <w:lang w:val="uk-UA"/>
        </w:rPr>
        <w:t xml:space="preserve"> </w:t>
      </w:r>
      <w:r w:rsidR="00F96EF2" w:rsidRPr="002F128B">
        <w:rPr>
          <w:sz w:val="28"/>
          <w:szCs w:val="28"/>
          <w:lang w:val="uk-UA"/>
        </w:rPr>
        <w:t>комунікаційних системах</w:t>
      </w:r>
      <w:r w:rsidR="00EA2B60" w:rsidRPr="002F128B">
        <w:rPr>
          <w:sz w:val="28"/>
          <w:szCs w:val="28"/>
          <w:lang w:val="uk-UA"/>
        </w:rPr>
        <w:t xml:space="preserve"> </w:t>
      </w:r>
      <w:proofErr w:type="spellStart"/>
      <w:r w:rsidR="00526B8C" w:rsidRPr="002F128B">
        <w:rPr>
          <w:sz w:val="28"/>
          <w:szCs w:val="28"/>
          <w:lang w:val="uk-UA"/>
        </w:rPr>
        <w:t>СД</w:t>
      </w:r>
      <w:proofErr w:type="spellEnd"/>
      <w:r w:rsidR="00526B8C" w:rsidRPr="002F128B">
        <w:rPr>
          <w:sz w:val="28"/>
          <w:szCs w:val="28"/>
          <w:lang w:val="uk-UA"/>
        </w:rPr>
        <w:t xml:space="preserve">, </w:t>
      </w:r>
      <w:r w:rsidR="00EA2B60" w:rsidRPr="002F128B">
        <w:rPr>
          <w:sz w:val="28"/>
          <w:szCs w:val="28"/>
          <w:lang w:val="uk-UA"/>
        </w:rPr>
        <w:t xml:space="preserve">як джерела світла </w:t>
      </w:r>
      <w:r w:rsidRPr="002F128B">
        <w:rPr>
          <w:sz w:val="28"/>
          <w:szCs w:val="28"/>
          <w:lang w:val="uk-UA"/>
        </w:rPr>
        <w:t xml:space="preserve">незамінні </w:t>
      </w:r>
      <w:r w:rsidR="00EA2B60" w:rsidRPr="002F128B">
        <w:rPr>
          <w:sz w:val="28"/>
          <w:szCs w:val="28"/>
          <w:lang w:val="uk-UA"/>
        </w:rPr>
        <w:t xml:space="preserve">для </w:t>
      </w:r>
      <w:proofErr w:type="spellStart"/>
      <w:r w:rsidRPr="002F128B">
        <w:rPr>
          <w:sz w:val="28"/>
          <w:szCs w:val="28"/>
          <w:lang w:val="uk-UA"/>
        </w:rPr>
        <w:t>швідкісного</w:t>
      </w:r>
      <w:proofErr w:type="spellEnd"/>
      <w:r w:rsidRPr="002F128B">
        <w:rPr>
          <w:sz w:val="28"/>
          <w:szCs w:val="28"/>
          <w:lang w:val="uk-UA"/>
        </w:rPr>
        <w:t xml:space="preserve"> </w:t>
      </w:r>
      <w:r w:rsidR="00EA2B60" w:rsidRPr="002F128B">
        <w:rPr>
          <w:sz w:val="28"/>
          <w:szCs w:val="28"/>
          <w:lang w:val="uk-UA"/>
        </w:rPr>
        <w:t>передавання сигналів</w:t>
      </w:r>
      <w:r w:rsidRPr="002F128B">
        <w:rPr>
          <w:sz w:val="28"/>
          <w:szCs w:val="28"/>
          <w:lang w:val="uk-UA"/>
        </w:rPr>
        <w:t>.</w:t>
      </w:r>
    </w:p>
    <w:p w14:paraId="09DA4015" w14:textId="1147CC29" w:rsidR="00A339B8" w:rsidRDefault="002E538D" w:rsidP="00A75FEA">
      <w:pPr>
        <w:spacing w:line="360" w:lineRule="auto"/>
        <w:ind w:firstLine="708"/>
        <w:jc w:val="both"/>
        <w:rPr>
          <w:sz w:val="28"/>
          <w:szCs w:val="28"/>
          <w:lang w:val="uk-UA"/>
        </w:rPr>
      </w:pPr>
      <w:proofErr w:type="spellStart"/>
      <w:r w:rsidRPr="002F128B">
        <w:rPr>
          <w:sz w:val="28"/>
          <w:szCs w:val="28"/>
          <w:lang w:val="uk-UA"/>
        </w:rPr>
        <w:t>УФ</w:t>
      </w:r>
      <w:proofErr w:type="spellEnd"/>
      <w:r w:rsidRPr="002F128B">
        <w:rPr>
          <w:sz w:val="28"/>
          <w:szCs w:val="28"/>
          <w:lang w:val="uk-UA"/>
        </w:rPr>
        <w:t xml:space="preserve"> </w:t>
      </w:r>
      <w:proofErr w:type="spellStart"/>
      <w:r w:rsidRPr="002F128B">
        <w:rPr>
          <w:sz w:val="28"/>
          <w:szCs w:val="28"/>
          <w:lang w:val="uk-UA"/>
        </w:rPr>
        <w:t>СД</w:t>
      </w:r>
      <w:proofErr w:type="spellEnd"/>
      <w:r w:rsidR="00ED6939" w:rsidRPr="002F128B">
        <w:rPr>
          <w:sz w:val="28"/>
          <w:szCs w:val="28"/>
          <w:lang w:val="uk-UA"/>
        </w:rPr>
        <w:t xml:space="preserve"> мають потенційне застосування </w:t>
      </w:r>
      <w:r w:rsidR="00526B8C" w:rsidRPr="002F128B">
        <w:rPr>
          <w:sz w:val="28"/>
          <w:szCs w:val="28"/>
          <w:lang w:val="uk-UA"/>
        </w:rPr>
        <w:t>з метою затримки старіння продуктів і поліпшення їхньої якості</w:t>
      </w:r>
      <w:r w:rsidRPr="002F128B">
        <w:rPr>
          <w:sz w:val="28"/>
          <w:szCs w:val="28"/>
          <w:lang w:val="uk-UA"/>
        </w:rPr>
        <w:t xml:space="preserve">. </w:t>
      </w:r>
      <w:proofErr w:type="spellStart"/>
      <w:r w:rsidRPr="002F128B">
        <w:rPr>
          <w:sz w:val="28"/>
          <w:szCs w:val="28"/>
          <w:lang w:val="uk-UA"/>
        </w:rPr>
        <w:t>Відміченно</w:t>
      </w:r>
      <w:proofErr w:type="spellEnd"/>
      <w:r w:rsidR="00ED6939" w:rsidRPr="002F128B">
        <w:rPr>
          <w:sz w:val="28"/>
          <w:szCs w:val="28"/>
          <w:lang w:val="uk-UA"/>
        </w:rPr>
        <w:t xml:space="preserve">, </w:t>
      </w:r>
      <w:r w:rsidR="008077E2" w:rsidRPr="002F128B">
        <w:rPr>
          <w:sz w:val="28"/>
          <w:szCs w:val="28"/>
          <w:lang w:val="uk-UA"/>
        </w:rPr>
        <w:t>що в</w:t>
      </w:r>
      <w:r w:rsidR="00A339B8" w:rsidRPr="002F128B">
        <w:rPr>
          <w:sz w:val="28"/>
          <w:szCs w:val="28"/>
          <w:lang w:val="uk-UA"/>
        </w:rPr>
        <w:t xml:space="preserve">исока енергія </w:t>
      </w:r>
      <w:proofErr w:type="spellStart"/>
      <w:r w:rsidR="00A339B8" w:rsidRPr="002F128B">
        <w:rPr>
          <w:sz w:val="28"/>
          <w:szCs w:val="28"/>
          <w:lang w:val="uk-UA"/>
        </w:rPr>
        <w:t>УФ</w:t>
      </w:r>
      <w:proofErr w:type="spellEnd"/>
      <w:r w:rsidR="00A339B8" w:rsidRPr="002F128B">
        <w:rPr>
          <w:sz w:val="28"/>
          <w:szCs w:val="28"/>
          <w:lang w:val="uk-UA"/>
        </w:rPr>
        <w:t xml:space="preserve">-квантів зумовлює їхнє іноді дещо специфічне використання, а саме, наприклад, з метою дезактивації </w:t>
      </w:r>
      <w:proofErr w:type="spellStart"/>
      <w:r w:rsidR="00A339B8" w:rsidRPr="002F128B">
        <w:rPr>
          <w:sz w:val="28"/>
          <w:szCs w:val="28"/>
          <w:lang w:val="uk-UA"/>
        </w:rPr>
        <w:t>віруса</w:t>
      </w:r>
      <w:proofErr w:type="spellEnd"/>
      <w:r w:rsidR="00A339B8" w:rsidRPr="002F128B">
        <w:rPr>
          <w:sz w:val="28"/>
          <w:szCs w:val="28"/>
          <w:lang w:val="uk-UA"/>
        </w:rPr>
        <w:t xml:space="preserve"> </w:t>
      </w:r>
      <w:proofErr w:type="spellStart"/>
      <w:r w:rsidR="00A339B8" w:rsidRPr="002F128B">
        <w:rPr>
          <w:sz w:val="28"/>
          <w:szCs w:val="28"/>
        </w:rPr>
        <w:t>Sars</w:t>
      </w:r>
      <w:proofErr w:type="spellEnd"/>
      <w:r w:rsidR="00A339B8" w:rsidRPr="002F128B">
        <w:rPr>
          <w:sz w:val="28"/>
          <w:szCs w:val="28"/>
          <w:lang w:val="uk-UA"/>
        </w:rPr>
        <w:t xml:space="preserve"> </w:t>
      </w:r>
      <w:r w:rsidR="00A339B8" w:rsidRPr="002F128B">
        <w:rPr>
          <w:sz w:val="28"/>
          <w:szCs w:val="28"/>
        </w:rPr>
        <w:t>Covid</w:t>
      </w:r>
      <w:r w:rsidR="00A339B8" w:rsidRPr="002F128B">
        <w:rPr>
          <w:sz w:val="28"/>
          <w:szCs w:val="28"/>
          <w:lang w:val="uk-UA"/>
        </w:rPr>
        <w:t xml:space="preserve"> 2. </w:t>
      </w:r>
      <w:proofErr w:type="spellStart"/>
      <w:r w:rsidR="00A339B8" w:rsidRPr="002F128B">
        <w:rPr>
          <w:sz w:val="28"/>
          <w:szCs w:val="28"/>
          <w:lang w:val="uk-UA"/>
        </w:rPr>
        <w:t>СД</w:t>
      </w:r>
      <w:proofErr w:type="spellEnd"/>
      <w:r w:rsidR="00A339B8" w:rsidRPr="002F128B">
        <w:rPr>
          <w:sz w:val="28"/>
          <w:szCs w:val="28"/>
          <w:lang w:val="uk-UA"/>
        </w:rPr>
        <w:t xml:space="preserve"> здатні </w:t>
      </w:r>
      <w:proofErr w:type="spellStart"/>
      <w:r w:rsidR="00506F2A" w:rsidRPr="002F128B">
        <w:rPr>
          <w:sz w:val="28"/>
          <w:szCs w:val="28"/>
          <w:lang w:val="uk-UA"/>
        </w:rPr>
        <w:t>інактивувати</w:t>
      </w:r>
      <w:proofErr w:type="spellEnd"/>
      <w:r w:rsidR="00A339B8" w:rsidRPr="002F128B">
        <w:rPr>
          <w:sz w:val="28"/>
          <w:szCs w:val="28"/>
          <w:lang w:val="uk-UA"/>
        </w:rPr>
        <w:t xml:space="preserve"> харчові патогени, зменшуючи вміст фенолів і </w:t>
      </w:r>
      <w:proofErr w:type="spellStart"/>
      <w:r w:rsidR="00A339B8" w:rsidRPr="002F128B">
        <w:rPr>
          <w:sz w:val="28"/>
          <w:szCs w:val="28"/>
          <w:lang w:val="uk-UA"/>
        </w:rPr>
        <w:t>флавоноїдів</w:t>
      </w:r>
      <w:proofErr w:type="spellEnd"/>
      <w:r w:rsidR="00A339B8" w:rsidRPr="002F128B">
        <w:rPr>
          <w:sz w:val="28"/>
          <w:szCs w:val="28"/>
          <w:lang w:val="uk-UA"/>
        </w:rPr>
        <w:t xml:space="preserve">, стимулювати утворення </w:t>
      </w:r>
      <w:proofErr w:type="spellStart"/>
      <w:r w:rsidR="00A339B8" w:rsidRPr="002F128B">
        <w:rPr>
          <w:sz w:val="28"/>
          <w:szCs w:val="28"/>
          <w:lang w:val="uk-UA"/>
        </w:rPr>
        <w:t>протиканцерогенів</w:t>
      </w:r>
      <w:proofErr w:type="spellEnd"/>
      <w:r w:rsidR="00A339B8" w:rsidRPr="002F128B">
        <w:rPr>
          <w:sz w:val="28"/>
          <w:szCs w:val="28"/>
          <w:lang w:val="uk-UA"/>
        </w:rPr>
        <w:t xml:space="preserve">. Вже традиційними стали застосування </w:t>
      </w:r>
      <w:proofErr w:type="spellStart"/>
      <w:r w:rsidR="00A339B8" w:rsidRPr="002F128B">
        <w:rPr>
          <w:sz w:val="28"/>
          <w:szCs w:val="28"/>
          <w:lang w:val="uk-UA"/>
        </w:rPr>
        <w:t>УФ</w:t>
      </w:r>
      <w:proofErr w:type="spellEnd"/>
      <w:r w:rsidR="00A339B8" w:rsidRPr="002F128B">
        <w:rPr>
          <w:sz w:val="28"/>
          <w:szCs w:val="28"/>
          <w:lang w:val="uk-UA"/>
        </w:rPr>
        <w:t xml:space="preserve"> </w:t>
      </w:r>
      <w:proofErr w:type="spellStart"/>
      <w:r w:rsidR="00A339B8" w:rsidRPr="002F128B">
        <w:rPr>
          <w:sz w:val="28"/>
          <w:szCs w:val="28"/>
          <w:lang w:val="uk-UA"/>
        </w:rPr>
        <w:t>СД</w:t>
      </w:r>
      <w:proofErr w:type="spellEnd"/>
      <w:r w:rsidR="00A339B8" w:rsidRPr="002F128B">
        <w:rPr>
          <w:sz w:val="28"/>
          <w:szCs w:val="28"/>
          <w:lang w:val="uk-UA"/>
        </w:rPr>
        <w:t xml:space="preserve"> для очищення води, дезінфекції медичних інструментів і ліків, фототерапії, діагностики, полімеризації, у криміналістиці та </w:t>
      </w:r>
      <w:proofErr w:type="spellStart"/>
      <w:r w:rsidR="00A339B8" w:rsidRPr="002F128B">
        <w:rPr>
          <w:sz w:val="28"/>
          <w:szCs w:val="28"/>
          <w:lang w:val="uk-UA"/>
        </w:rPr>
        <w:t>ін</w:t>
      </w:r>
      <w:proofErr w:type="spellEnd"/>
      <w:r w:rsidR="008077E2" w:rsidRPr="002F128B">
        <w:rPr>
          <w:sz w:val="28"/>
          <w:szCs w:val="28"/>
          <w:lang w:val="uk-UA"/>
        </w:rPr>
        <w:t xml:space="preserve"> </w:t>
      </w:r>
      <w:r w:rsidR="008077E2" w:rsidRPr="002F128B">
        <w:rPr>
          <w:sz w:val="28"/>
          <w:szCs w:val="28"/>
          <w:highlight w:val="green"/>
          <w:lang w:val="uk-UA"/>
        </w:rPr>
        <w:t>[48]</w:t>
      </w:r>
      <w:r w:rsidR="005239E3" w:rsidRPr="002F128B">
        <w:rPr>
          <w:sz w:val="28"/>
          <w:szCs w:val="28"/>
          <w:lang w:val="uk-UA"/>
        </w:rPr>
        <w:t>.</w:t>
      </w:r>
    </w:p>
    <w:p w14:paraId="60BA481E" w14:textId="77777777" w:rsidR="00DF6FB5" w:rsidRDefault="00DF6FB5" w:rsidP="00360E49">
      <w:pPr>
        <w:spacing w:line="360" w:lineRule="auto"/>
        <w:jc w:val="both"/>
        <w:rPr>
          <w:b/>
          <w:sz w:val="28"/>
          <w:szCs w:val="28"/>
          <w:lang w:val="uk-UA"/>
        </w:rPr>
      </w:pPr>
    </w:p>
    <w:p w14:paraId="2F6D26AB" w14:textId="77777777" w:rsidR="00C977D9" w:rsidRDefault="00C977D9" w:rsidP="00360E49">
      <w:pPr>
        <w:spacing w:line="360" w:lineRule="auto"/>
        <w:jc w:val="both"/>
        <w:rPr>
          <w:b/>
          <w:sz w:val="28"/>
          <w:szCs w:val="28"/>
          <w:lang w:val="uk-UA"/>
        </w:rPr>
      </w:pPr>
    </w:p>
    <w:p w14:paraId="7AB32B5B" w14:textId="77777777" w:rsidR="00C977D9" w:rsidRDefault="00C977D9" w:rsidP="00360E49">
      <w:pPr>
        <w:spacing w:line="360" w:lineRule="auto"/>
        <w:jc w:val="both"/>
        <w:rPr>
          <w:b/>
          <w:sz w:val="28"/>
          <w:szCs w:val="28"/>
          <w:lang w:val="uk-UA"/>
        </w:rPr>
      </w:pPr>
    </w:p>
    <w:p w14:paraId="7073A19A" w14:textId="77777777" w:rsidR="00C977D9" w:rsidRDefault="00C977D9" w:rsidP="00360E49">
      <w:pPr>
        <w:spacing w:line="360" w:lineRule="auto"/>
        <w:jc w:val="both"/>
        <w:rPr>
          <w:b/>
          <w:sz w:val="28"/>
          <w:szCs w:val="28"/>
          <w:lang w:val="uk-UA"/>
        </w:rPr>
      </w:pPr>
    </w:p>
    <w:p w14:paraId="756E55FA" w14:textId="77777777" w:rsidR="00C977D9" w:rsidRDefault="00C977D9" w:rsidP="00360E49">
      <w:pPr>
        <w:spacing w:line="360" w:lineRule="auto"/>
        <w:jc w:val="both"/>
        <w:rPr>
          <w:b/>
          <w:sz w:val="28"/>
          <w:szCs w:val="28"/>
          <w:lang w:val="uk-UA"/>
        </w:rPr>
      </w:pPr>
    </w:p>
    <w:p w14:paraId="2357475C" w14:textId="77777777" w:rsidR="00C977D9" w:rsidRDefault="00C977D9" w:rsidP="00360E49">
      <w:pPr>
        <w:spacing w:line="360" w:lineRule="auto"/>
        <w:jc w:val="both"/>
        <w:rPr>
          <w:b/>
          <w:sz w:val="28"/>
          <w:szCs w:val="28"/>
          <w:lang w:val="uk-UA"/>
        </w:rPr>
      </w:pPr>
    </w:p>
    <w:p w14:paraId="56B720E8" w14:textId="77777777" w:rsidR="00C977D9" w:rsidRDefault="00C977D9" w:rsidP="00360E49">
      <w:pPr>
        <w:spacing w:line="360" w:lineRule="auto"/>
        <w:jc w:val="both"/>
        <w:rPr>
          <w:b/>
          <w:sz w:val="28"/>
          <w:szCs w:val="28"/>
          <w:lang w:val="uk-UA"/>
        </w:rPr>
      </w:pPr>
    </w:p>
    <w:p w14:paraId="585FF3ED" w14:textId="77777777" w:rsidR="003B2424" w:rsidRDefault="003B2424" w:rsidP="00360E49">
      <w:pPr>
        <w:spacing w:line="360" w:lineRule="auto"/>
        <w:jc w:val="both"/>
        <w:rPr>
          <w:b/>
          <w:sz w:val="28"/>
          <w:szCs w:val="28"/>
          <w:lang w:val="uk-UA"/>
        </w:rPr>
      </w:pPr>
    </w:p>
    <w:p w14:paraId="591DCE76" w14:textId="77777777" w:rsidR="003B2424" w:rsidRDefault="003B2424" w:rsidP="00360E49">
      <w:pPr>
        <w:spacing w:line="360" w:lineRule="auto"/>
        <w:jc w:val="both"/>
        <w:rPr>
          <w:b/>
          <w:sz w:val="28"/>
          <w:szCs w:val="28"/>
          <w:lang w:val="uk-UA"/>
        </w:rPr>
      </w:pPr>
    </w:p>
    <w:p w14:paraId="0215ACE3" w14:textId="77777777" w:rsidR="003B2424" w:rsidRDefault="003B2424" w:rsidP="00360E49">
      <w:pPr>
        <w:spacing w:line="360" w:lineRule="auto"/>
        <w:jc w:val="both"/>
        <w:rPr>
          <w:b/>
          <w:sz w:val="28"/>
          <w:szCs w:val="28"/>
          <w:lang w:val="uk-UA"/>
        </w:rPr>
      </w:pPr>
    </w:p>
    <w:p w14:paraId="434D8793" w14:textId="4CD0D203" w:rsidR="00360E49" w:rsidRPr="002F128B" w:rsidRDefault="00360E49" w:rsidP="00360E49">
      <w:pPr>
        <w:spacing w:line="360" w:lineRule="auto"/>
        <w:jc w:val="both"/>
        <w:rPr>
          <w:b/>
          <w:sz w:val="28"/>
          <w:szCs w:val="28"/>
          <w:lang w:val="uk-UA"/>
        </w:rPr>
      </w:pPr>
      <w:r w:rsidRPr="002F128B">
        <w:rPr>
          <w:b/>
          <w:sz w:val="28"/>
          <w:szCs w:val="28"/>
          <w:lang w:val="uk-UA"/>
        </w:rPr>
        <w:t>В</w:t>
      </w:r>
      <w:r w:rsidR="00DF6FB5" w:rsidRPr="002F128B">
        <w:rPr>
          <w:b/>
          <w:sz w:val="28"/>
          <w:szCs w:val="28"/>
          <w:lang w:val="uk-UA"/>
        </w:rPr>
        <w:t xml:space="preserve">исновки до розділу </w:t>
      </w:r>
    </w:p>
    <w:p w14:paraId="1056F3F6" w14:textId="77777777" w:rsidR="002E538D" w:rsidRPr="002F128B" w:rsidRDefault="002E538D" w:rsidP="00A75FEA">
      <w:pPr>
        <w:spacing w:line="360" w:lineRule="auto"/>
        <w:ind w:firstLine="708"/>
        <w:jc w:val="both"/>
        <w:rPr>
          <w:sz w:val="28"/>
          <w:szCs w:val="28"/>
          <w:lang w:val="uk-UA"/>
        </w:rPr>
      </w:pPr>
      <w:r w:rsidRPr="002F128B">
        <w:rPr>
          <w:sz w:val="28"/>
          <w:szCs w:val="28"/>
          <w:lang w:val="uk-UA"/>
        </w:rPr>
        <w:t>Дослідження</w:t>
      </w:r>
      <w:r w:rsidR="00746874" w:rsidRPr="002F128B">
        <w:rPr>
          <w:sz w:val="28"/>
          <w:szCs w:val="28"/>
          <w:lang w:val="uk-UA"/>
        </w:rPr>
        <w:t xml:space="preserve"> взаємодії швидких часток з кристалами необхідні для розуміння механізмів деградації приладів </w:t>
      </w:r>
      <w:r w:rsidRPr="002F128B">
        <w:rPr>
          <w:sz w:val="28"/>
          <w:szCs w:val="28"/>
          <w:lang w:val="uk-UA"/>
        </w:rPr>
        <w:t>та покращення радіаційної стійкості</w:t>
      </w:r>
      <w:r w:rsidR="00746874" w:rsidRPr="002F128B">
        <w:rPr>
          <w:sz w:val="28"/>
          <w:szCs w:val="28"/>
          <w:lang w:val="uk-UA"/>
        </w:rPr>
        <w:t xml:space="preserve"> в умовах дії високих рівнів радіаційних полів</w:t>
      </w:r>
      <w:r w:rsidRPr="002F128B">
        <w:rPr>
          <w:sz w:val="28"/>
          <w:szCs w:val="28"/>
          <w:lang w:val="uk-UA"/>
        </w:rPr>
        <w:t>.</w:t>
      </w:r>
    </w:p>
    <w:p w14:paraId="72D9EADF" w14:textId="77777777" w:rsidR="002E538D" w:rsidRPr="002F128B" w:rsidRDefault="00746874" w:rsidP="00A75FEA">
      <w:pPr>
        <w:spacing w:line="360" w:lineRule="auto"/>
        <w:ind w:firstLine="708"/>
        <w:jc w:val="both"/>
        <w:rPr>
          <w:sz w:val="28"/>
          <w:szCs w:val="28"/>
          <w:lang w:val="uk-UA"/>
        </w:rPr>
      </w:pPr>
      <w:r w:rsidRPr="002F128B">
        <w:rPr>
          <w:sz w:val="28"/>
          <w:szCs w:val="28"/>
          <w:lang w:val="uk-UA"/>
        </w:rPr>
        <w:t>Умови та параметри о</w:t>
      </w:r>
      <w:r w:rsidR="002E538D" w:rsidRPr="002F128B">
        <w:rPr>
          <w:sz w:val="28"/>
          <w:szCs w:val="28"/>
          <w:lang w:val="uk-UA"/>
        </w:rPr>
        <w:t>промінюван</w:t>
      </w:r>
      <w:r w:rsidRPr="002F128B">
        <w:rPr>
          <w:sz w:val="28"/>
          <w:szCs w:val="28"/>
          <w:lang w:val="uk-UA"/>
        </w:rPr>
        <w:t>ня, такі як до</w:t>
      </w:r>
      <w:r w:rsidR="00E96114">
        <w:rPr>
          <w:sz w:val="28"/>
          <w:szCs w:val="28"/>
          <w:lang w:val="uk-UA"/>
        </w:rPr>
        <w:t>за опромінення</w:t>
      </w:r>
      <w:r w:rsidRPr="002F128B">
        <w:rPr>
          <w:sz w:val="28"/>
          <w:szCs w:val="28"/>
          <w:lang w:val="uk-UA"/>
        </w:rPr>
        <w:t>, тип та енергія часток</w:t>
      </w:r>
      <w:r w:rsidR="002E538D" w:rsidRPr="002F128B">
        <w:rPr>
          <w:sz w:val="28"/>
          <w:szCs w:val="28"/>
          <w:lang w:val="uk-UA"/>
        </w:rPr>
        <w:t>, а також температура експлуа</w:t>
      </w:r>
      <w:r w:rsidRPr="002F128B">
        <w:rPr>
          <w:sz w:val="28"/>
          <w:szCs w:val="28"/>
          <w:lang w:val="uk-UA"/>
        </w:rPr>
        <w:t xml:space="preserve">тації, </w:t>
      </w:r>
      <w:r w:rsidR="002E538D" w:rsidRPr="002F128B">
        <w:rPr>
          <w:sz w:val="28"/>
          <w:szCs w:val="28"/>
          <w:lang w:val="uk-UA"/>
        </w:rPr>
        <w:t>впливають на механізми утворення дефектів</w:t>
      </w:r>
      <w:r w:rsidR="003B523D" w:rsidRPr="002F128B">
        <w:rPr>
          <w:sz w:val="28"/>
          <w:szCs w:val="28"/>
          <w:lang w:val="uk-UA"/>
        </w:rPr>
        <w:t xml:space="preserve">, і відповідно </w:t>
      </w:r>
      <w:r w:rsidR="002E538D" w:rsidRPr="002F128B">
        <w:rPr>
          <w:sz w:val="28"/>
          <w:szCs w:val="28"/>
          <w:lang w:val="uk-UA"/>
        </w:rPr>
        <w:t xml:space="preserve">на властивості структур </w:t>
      </w:r>
      <w:proofErr w:type="spellStart"/>
      <w:r w:rsidR="002E538D" w:rsidRPr="002F128B">
        <w:rPr>
          <w:sz w:val="28"/>
          <w:szCs w:val="28"/>
          <w:lang w:val="uk-UA"/>
        </w:rPr>
        <w:t>GaP</w:t>
      </w:r>
      <w:proofErr w:type="spellEnd"/>
      <w:r w:rsidR="002E538D" w:rsidRPr="002F128B">
        <w:rPr>
          <w:sz w:val="28"/>
          <w:szCs w:val="28"/>
          <w:lang w:val="uk-UA"/>
        </w:rPr>
        <w:t xml:space="preserve">, </w:t>
      </w:r>
      <w:proofErr w:type="spellStart"/>
      <w:r w:rsidR="002E538D" w:rsidRPr="002F128B">
        <w:rPr>
          <w:sz w:val="28"/>
          <w:szCs w:val="28"/>
          <w:lang w:val="uk-UA"/>
        </w:rPr>
        <w:t>GaAsP</w:t>
      </w:r>
      <w:proofErr w:type="spellEnd"/>
      <w:r w:rsidR="002E538D" w:rsidRPr="002F128B">
        <w:rPr>
          <w:sz w:val="28"/>
          <w:szCs w:val="28"/>
          <w:lang w:val="uk-UA"/>
        </w:rPr>
        <w:t xml:space="preserve"> та </w:t>
      </w:r>
      <w:proofErr w:type="spellStart"/>
      <w:r w:rsidR="002E538D" w:rsidRPr="002F128B">
        <w:rPr>
          <w:sz w:val="28"/>
          <w:szCs w:val="28"/>
          <w:lang w:val="uk-UA"/>
        </w:rPr>
        <w:t>InGaN</w:t>
      </w:r>
      <w:proofErr w:type="spellEnd"/>
      <w:r w:rsidR="002E538D" w:rsidRPr="002F128B">
        <w:rPr>
          <w:sz w:val="28"/>
          <w:szCs w:val="28"/>
          <w:lang w:val="uk-UA"/>
        </w:rPr>
        <w:t>.</w:t>
      </w:r>
    </w:p>
    <w:p w14:paraId="2D146A4B" w14:textId="77777777" w:rsidR="004E342B" w:rsidRPr="002F128B" w:rsidRDefault="003B523D" w:rsidP="00A75FEA">
      <w:pPr>
        <w:spacing w:line="360" w:lineRule="auto"/>
        <w:ind w:firstLine="708"/>
        <w:jc w:val="both"/>
        <w:rPr>
          <w:sz w:val="28"/>
          <w:szCs w:val="28"/>
          <w:lang w:val="uk-UA"/>
        </w:rPr>
      </w:pPr>
      <w:r w:rsidRPr="002F128B">
        <w:rPr>
          <w:sz w:val="28"/>
          <w:szCs w:val="28"/>
          <w:lang w:val="uk-UA"/>
        </w:rPr>
        <w:t>Відтак</w:t>
      </w:r>
      <w:r w:rsidR="00746874" w:rsidRPr="002F128B">
        <w:rPr>
          <w:sz w:val="28"/>
          <w:szCs w:val="28"/>
          <w:lang w:val="uk-UA"/>
        </w:rPr>
        <w:t xml:space="preserve">, актуальність </w:t>
      </w:r>
      <w:r w:rsidR="002E538D" w:rsidRPr="002F128B">
        <w:rPr>
          <w:sz w:val="28"/>
          <w:szCs w:val="28"/>
          <w:lang w:val="uk-UA"/>
        </w:rPr>
        <w:t xml:space="preserve">вивчення механізмів утворення дефектів </w:t>
      </w:r>
      <w:r w:rsidRPr="002F128B">
        <w:rPr>
          <w:sz w:val="28"/>
          <w:szCs w:val="28"/>
          <w:lang w:val="uk-UA"/>
        </w:rPr>
        <w:t xml:space="preserve">у </w:t>
      </w:r>
      <w:proofErr w:type="spellStart"/>
      <w:r w:rsidRPr="002F128B">
        <w:rPr>
          <w:sz w:val="28"/>
          <w:szCs w:val="28"/>
          <w:lang w:val="uk-UA"/>
        </w:rPr>
        <w:t>СД</w:t>
      </w:r>
      <w:proofErr w:type="spellEnd"/>
      <w:r w:rsidRPr="002F128B">
        <w:rPr>
          <w:sz w:val="28"/>
          <w:szCs w:val="28"/>
          <w:lang w:val="uk-UA"/>
        </w:rPr>
        <w:t xml:space="preserve"> структурах</w:t>
      </w:r>
      <w:r w:rsidR="00746874" w:rsidRPr="002F128B">
        <w:rPr>
          <w:sz w:val="28"/>
          <w:szCs w:val="28"/>
          <w:lang w:val="uk-UA"/>
        </w:rPr>
        <w:t xml:space="preserve"> при</w:t>
      </w:r>
      <w:r w:rsidRPr="002F128B">
        <w:rPr>
          <w:sz w:val="28"/>
          <w:szCs w:val="28"/>
          <w:lang w:val="uk-UA"/>
        </w:rPr>
        <w:t xml:space="preserve"> дії</w:t>
      </w:r>
      <w:r w:rsidR="00746874" w:rsidRPr="002F128B">
        <w:rPr>
          <w:sz w:val="28"/>
          <w:szCs w:val="28"/>
          <w:lang w:val="uk-UA"/>
        </w:rPr>
        <w:t xml:space="preserve"> </w:t>
      </w:r>
      <w:r w:rsidRPr="002F128B">
        <w:rPr>
          <w:sz w:val="28"/>
          <w:szCs w:val="28"/>
          <w:lang w:val="uk-UA"/>
        </w:rPr>
        <w:t>проникного</w:t>
      </w:r>
      <w:r w:rsidR="0091674E" w:rsidRPr="002F128B">
        <w:rPr>
          <w:sz w:val="28"/>
          <w:szCs w:val="28"/>
          <w:lang w:val="uk-UA"/>
        </w:rPr>
        <w:t xml:space="preserve"> </w:t>
      </w:r>
      <w:r w:rsidR="001A491F">
        <w:rPr>
          <w:sz w:val="28"/>
          <w:szCs w:val="28"/>
          <w:lang w:val="uk-UA"/>
        </w:rPr>
        <w:t>опромінення</w:t>
      </w:r>
      <w:r w:rsidR="00746874" w:rsidRPr="002F128B">
        <w:rPr>
          <w:sz w:val="28"/>
          <w:szCs w:val="28"/>
          <w:lang w:val="uk-UA"/>
        </w:rPr>
        <w:t xml:space="preserve"> важливе</w:t>
      </w:r>
      <w:r w:rsidR="002E538D" w:rsidRPr="002F128B">
        <w:rPr>
          <w:sz w:val="28"/>
          <w:szCs w:val="28"/>
          <w:lang w:val="uk-UA"/>
        </w:rPr>
        <w:t xml:space="preserve"> </w:t>
      </w:r>
      <w:r w:rsidRPr="002F128B">
        <w:rPr>
          <w:sz w:val="28"/>
          <w:szCs w:val="28"/>
          <w:lang w:val="uk-UA"/>
        </w:rPr>
        <w:t>з погляду</w:t>
      </w:r>
      <w:r w:rsidR="002E538D" w:rsidRPr="002F128B">
        <w:rPr>
          <w:sz w:val="28"/>
          <w:szCs w:val="28"/>
          <w:lang w:val="uk-UA"/>
        </w:rPr>
        <w:t xml:space="preserve"> вдосконалення та розробки напівпрові</w:t>
      </w:r>
      <w:r w:rsidR="00746874" w:rsidRPr="002F128B">
        <w:rPr>
          <w:sz w:val="28"/>
          <w:szCs w:val="28"/>
          <w:lang w:val="uk-UA"/>
        </w:rPr>
        <w:t>дникових пристроїв.</w:t>
      </w:r>
    </w:p>
    <w:p w14:paraId="033E8DB3" w14:textId="77777777" w:rsidR="00F53A3D" w:rsidRPr="002F128B" w:rsidRDefault="00F53A3D" w:rsidP="00A75FEA">
      <w:pPr>
        <w:spacing w:line="360" w:lineRule="auto"/>
        <w:ind w:firstLine="708"/>
        <w:jc w:val="both"/>
        <w:rPr>
          <w:b/>
          <w:sz w:val="28"/>
          <w:szCs w:val="28"/>
          <w:lang w:val="uk-UA"/>
        </w:rPr>
      </w:pPr>
    </w:p>
    <w:p w14:paraId="11CEC653" w14:textId="77777777" w:rsidR="004E342B" w:rsidRPr="002F128B" w:rsidRDefault="004E342B" w:rsidP="00A75FEA">
      <w:pPr>
        <w:pStyle w:val="a4"/>
        <w:spacing w:line="360" w:lineRule="auto"/>
        <w:jc w:val="both"/>
        <w:rPr>
          <w:rFonts w:ascii="Times New Roman" w:hAnsi="Times New Roman"/>
          <w:b/>
          <w:sz w:val="28"/>
          <w:szCs w:val="28"/>
        </w:rPr>
      </w:pPr>
    </w:p>
    <w:p w14:paraId="449B1DC5" w14:textId="77777777" w:rsidR="004E342B" w:rsidRPr="002F128B" w:rsidRDefault="004E342B" w:rsidP="00A75FEA">
      <w:pPr>
        <w:pStyle w:val="a4"/>
        <w:spacing w:line="360" w:lineRule="auto"/>
        <w:jc w:val="both"/>
        <w:rPr>
          <w:rFonts w:ascii="Times New Roman" w:hAnsi="Times New Roman"/>
          <w:b/>
          <w:sz w:val="28"/>
          <w:szCs w:val="28"/>
        </w:rPr>
      </w:pPr>
    </w:p>
    <w:p w14:paraId="0DD1E137" w14:textId="77777777" w:rsidR="004410B9" w:rsidRPr="002F128B" w:rsidRDefault="004410B9" w:rsidP="00A75FEA">
      <w:pPr>
        <w:pStyle w:val="a4"/>
        <w:spacing w:line="360" w:lineRule="auto"/>
        <w:jc w:val="both"/>
        <w:rPr>
          <w:rFonts w:ascii="Times New Roman" w:hAnsi="Times New Roman"/>
          <w:b/>
          <w:sz w:val="28"/>
          <w:szCs w:val="28"/>
        </w:rPr>
      </w:pPr>
    </w:p>
    <w:p w14:paraId="47B9BBDE" w14:textId="77777777" w:rsidR="00344B62" w:rsidRPr="002F128B" w:rsidRDefault="00344B62" w:rsidP="00A75FEA">
      <w:pPr>
        <w:pStyle w:val="a4"/>
        <w:spacing w:line="360" w:lineRule="auto"/>
        <w:jc w:val="both"/>
        <w:rPr>
          <w:rFonts w:ascii="Times New Roman" w:hAnsi="Times New Roman"/>
          <w:b/>
          <w:sz w:val="28"/>
          <w:szCs w:val="28"/>
        </w:rPr>
      </w:pPr>
    </w:p>
    <w:p w14:paraId="3B691907" w14:textId="77777777" w:rsidR="00344B62" w:rsidRPr="002F128B" w:rsidRDefault="00344B62" w:rsidP="00A75FEA">
      <w:pPr>
        <w:pStyle w:val="a4"/>
        <w:spacing w:line="360" w:lineRule="auto"/>
        <w:jc w:val="both"/>
        <w:rPr>
          <w:rFonts w:ascii="Times New Roman" w:hAnsi="Times New Roman"/>
          <w:b/>
          <w:sz w:val="28"/>
          <w:szCs w:val="28"/>
        </w:rPr>
      </w:pPr>
    </w:p>
    <w:p w14:paraId="49F1F22A" w14:textId="77777777" w:rsidR="00344B62" w:rsidRPr="002F128B" w:rsidRDefault="00344B62" w:rsidP="00A75FEA">
      <w:pPr>
        <w:pStyle w:val="a4"/>
        <w:spacing w:line="360" w:lineRule="auto"/>
        <w:jc w:val="both"/>
        <w:rPr>
          <w:rFonts w:ascii="Times New Roman" w:hAnsi="Times New Roman"/>
          <w:b/>
          <w:sz w:val="28"/>
          <w:szCs w:val="28"/>
        </w:rPr>
      </w:pPr>
    </w:p>
    <w:p w14:paraId="61E4202E" w14:textId="77777777" w:rsidR="00344B62" w:rsidRPr="002F128B" w:rsidRDefault="00344B62" w:rsidP="00A75FEA">
      <w:pPr>
        <w:pStyle w:val="a4"/>
        <w:spacing w:line="360" w:lineRule="auto"/>
        <w:jc w:val="both"/>
        <w:rPr>
          <w:rFonts w:ascii="Times New Roman" w:hAnsi="Times New Roman"/>
          <w:b/>
          <w:sz w:val="28"/>
          <w:szCs w:val="28"/>
        </w:rPr>
      </w:pPr>
    </w:p>
    <w:p w14:paraId="07B36645" w14:textId="77777777" w:rsidR="00344B62" w:rsidRPr="002F128B" w:rsidRDefault="00344B62" w:rsidP="00A75FEA">
      <w:pPr>
        <w:pStyle w:val="a4"/>
        <w:spacing w:line="360" w:lineRule="auto"/>
        <w:jc w:val="both"/>
        <w:rPr>
          <w:rFonts w:ascii="Times New Roman" w:hAnsi="Times New Roman"/>
          <w:b/>
          <w:sz w:val="28"/>
          <w:szCs w:val="28"/>
        </w:rPr>
      </w:pPr>
    </w:p>
    <w:p w14:paraId="08672B94" w14:textId="77777777" w:rsidR="00344B62" w:rsidRPr="002F128B" w:rsidRDefault="00344B62" w:rsidP="00A75FEA">
      <w:pPr>
        <w:pStyle w:val="a4"/>
        <w:spacing w:line="360" w:lineRule="auto"/>
        <w:jc w:val="both"/>
        <w:rPr>
          <w:rFonts w:ascii="Times New Roman" w:hAnsi="Times New Roman"/>
          <w:b/>
          <w:sz w:val="28"/>
          <w:szCs w:val="28"/>
        </w:rPr>
      </w:pPr>
    </w:p>
    <w:p w14:paraId="78FF7D51" w14:textId="77777777" w:rsidR="00F41DE6" w:rsidRPr="002F128B" w:rsidRDefault="00F41DE6" w:rsidP="00AB2ACB">
      <w:pPr>
        <w:pStyle w:val="a4"/>
        <w:spacing w:line="360" w:lineRule="auto"/>
        <w:jc w:val="center"/>
        <w:rPr>
          <w:rFonts w:ascii="Times New Roman" w:hAnsi="Times New Roman"/>
          <w:b/>
          <w:sz w:val="28"/>
          <w:szCs w:val="28"/>
        </w:rPr>
      </w:pPr>
    </w:p>
    <w:p w14:paraId="7C77813C" w14:textId="77777777" w:rsidR="00F41DE6" w:rsidRPr="002F128B" w:rsidRDefault="00F41DE6" w:rsidP="00AB2ACB">
      <w:pPr>
        <w:pStyle w:val="a4"/>
        <w:spacing w:line="360" w:lineRule="auto"/>
        <w:jc w:val="center"/>
        <w:rPr>
          <w:rFonts w:ascii="Times New Roman" w:hAnsi="Times New Roman"/>
          <w:b/>
          <w:sz w:val="28"/>
          <w:szCs w:val="28"/>
        </w:rPr>
      </w:pPr>
    </w:p>
    <w:p w14:paraId="0FA5E1E5" w14:textId="77777777" w:rsidR="00F41DE6" w:rsidRPr="002F128B" w:rsidRDefault="00F41DE6" w:rsidP="00AB2ACB">
      <w:pPr>
        <w:pStyle w:val="a4"/>
        <w:spacing w:line="360" w:lineRule="auto"/>
        <w:jc w:val="center"/>
        <w:rPr>
          <w:rFonts w:ascii="Times New Roman" w:hAnsi="Times New Roman"/>
          <w:b/>
          <w:sz w:val="28"/>
          <w:szCs w:val="28"/>
        </w:rPr>
      </w:pPr>
    </w:p>
    <w:p w14:paraId="69D7D4D9" w14:textId="77777777" w:rsidR="00F41DE6" w:rsidRPr="002F128B" w:rsidRDefault="00F41DE6" w:rsidP="00AB2ACB">
      <w:pPr>
        <w:pStyle w:val="a4"/>
        <w:spacing w:line="360" w:lineRule="auto"/>
        <w:jc w:val="center"/>
        <w:rPr>
          <w:rFonts w:ascii="Times New Roman" w:hAnsi="Times New Roman"/>
          <w:b/>
          <w:sz w:val="28"/>
          <w:szCs w:val="28"/>
        </w:rPr>
      </w:pPr>
    </w:p>
    <w:p w14:paraId="180D6DB0" w14:textId="77777777" w:rsidR="00F41DE6" w:rsidRPr="002F128B" w:rsidRDefault="00F41DE6" w:rsidP="00AB2ACB">
      <w:pPr>
        <w:pStyle w:val="a4"/>
        <w:spacing w:line="360" w:lineRule="auto"/>
        <w:jc w:val="center"/>
        <w:rPr>
          <w:rFonts w:ascii="Times New Roman" w:hAnsi="Times New Roman"/>
          <w:b/>
          <w:sz w:val="28"/>
          <w:szCs w:val="28"/>
        </w:rPr>
      </w:pPr>
    </w:p>
    <w:p w14:paraId="5635BF25" w14:textId="77777777" w:rsidR="00F41DE6" w:rsidRPr="002F128B" w:rsidRDefault="00F41DE6" w:rsidP="00AB2ACB">
      <w:pPr>
        <w:pStyle w:val="a4"/>
        <w:spacing w:line="360" w:lineRule="auto"/>
        <w:jc w:val="center"/>
        <w:rPr>
          <w:rFonts w:ascii="Times New Roman" w:hAnsi="Times New Roman"/>
          <w:b/>
          <w:sz w:val="28"/>
          <w:szCs w:val="28"/>
        </w:rPr>
      </w:pPr>
    </w:p>
    <w:p w14:paraId="66F2CFD9" w14:textId="77777777" w:rsidR="00F41DE6" w:rsidRPr="002F128B" w:rsidRDefault="00F41DE6" w:rsidP="00AB2ACB">
      <w:pPr>
        <w:pStyle w:val="a4"/>
        <w:spacing w:line="360" w:lineRule="auto"/>
        <w:jc w:val="center"/>
        <w:rPr>
          <w:rFonts w:ascii="Times New Roman" w:hAnsi="Times New Roman"/>
          <w:b/>
          <w:sz w:val="28"/>
          <w:szCs w:val="28"/>
        </w:rPr>
      </w:pPr>
    </w:p>
    <w:p w14:paraId="0C1C96C5" w14:textId="77777777" w:rsidR="00F41DE6" w:rsidRPr="002F128B" w:rsidRDefault="00F41DE6" w:rsidP="00AB2ACB">
      <w:pPr>
        <w:pStyle w:val="a4"/>
        <w:spacing w:line="360" w:lineRule="auto"/>
        <w:jc w:val="center"/>
        <w:rPr>
          <w:rFonts w:ascii="Times New Roman" w:hAnsi="Times New Roman"/>
          <w:b/>
          <w:sz w:val="28"/>
          <w:szCs w:val="28"/>
        </w:rPr>
      </w:pPr>
    </w:p>
    <w:p w14:paraId="3FD0BC5D" w14:textId="77777777" w:rsidR="00F41DE6" w:rsidRPr="002F128B" w:rsidRDefault="00F41DE6" w:rsidP="00AB2ACB">
      <w:pPr>
        <w:pStyle w:val="a4"/>
        <w:spacing w:line="360" w:lineRule="auto"/>
        <w:jc w:val="center"/>
        <w:rPr>
          <w:rFonts w:ascii="Times New Roman" w:hAnsi="Times New Roman"/>
          <w:b/>
          <w:sz w:val="28"/>
          <w:szCs w:val="28"/>
        </w:rPr>
      </w:pPr>
    </w:p>
    <w:p w14:paraId="45D7097C" w14:textId="77777777" w:rsidR="00F41DE6" w:rsidRPr="002F128B" w:rsidRDefault="00F41DE6" w:rsidP="00AB2ACB">
      <w:pPr>
        <w:pStyle w:val="a4"/>
        <w:spacing w:line="360" w:lineRule="auto"/>
        <w:jc w:val="center"/>
        <w:rPr>
          <w:rFonts w:ascii="Times New Roman" w:hAnsi="Times New Roman"/>
          <w:b/>
          <w:sz w:val="28"/>
          <w:szCs w:val="28"/>
        </w:rPr>
      </w:pPr>
    </w:p>
    <w:p w14:paraId="6593C1BF" w14:textId="38E22047" w:rsidR="00DC075C" w:rsidRDefault="002827CF" w:rsidP="007E1307">
      <w:pPr>
        <w:pStyle w:val="a4"/>
        <w:spacing w:line="360" w:lineRule="auto"/>
        <w:jc w:val="center"/>
        <w:rPr>
          <w:rFonts w:ascii="Times New Roman" w:hAnsi="Times New Roman"/>
          <w:b/>
          <w:sz w:val="28"/>
          <w:szCs w:val="28"/>
        </w:rPr>
      </w:pPr>
      <w:r w:rsidRPr="002F128B">
        <w:rPr>
          <w:rFonts w:ascii="Times New Roman" w:hAnsi="Times New Roman"/>
          <w:b/>
          <w:sz w:val="28"/>
          <w:szCs w:val="28"/>
        </w:rPr>
        <w:t xml:space="preserve">РОЗДІЛ 2. </w:t>
      </w:r>
      <w:r w:rsidR="00DE69B5" w:rsidRPr="002F128B">
        <w:rPr>
          <w:rFonts w:ascii="Times New Roman" w:hAnsi="Times New Roman"/>
          <w:b/>
          <w:sz w:val="28"/>
          <w:szCs w:val="28"/>
        </w:rPr>
        <w:t>ОБ</w:t>
      </w:r>
      <w:r w:rsidR="00C977D9" w:rsidRPr="00C977D9">
        <w:rPr>
          <w:rFonts w:ascii="Times New Roman" w:hAnsi="Times New Roman"/>
          <w:b/>
          <w:sz w:val="28"/>
          <w:szCs w:val="28"/>
          <w:lang w:val="ru-RU"/>
        </w:rPr>
        <w:t>`</w:t>
      </w:r>
      <w:proofErr w:type="spellStart"/>
      <w:r w:rsidR="00DE69B5" w:rsidRPr="002F128B">
        <w:rPr>
          <w:rFonts w:ascii="Times New Roman" w:hAnsi="Times New Roman"/>
          <w:b/>
          <w:sz w:val="28"/>
          <w:szCs w:val="28"/>
        </w:rPr>
        <w:t>ЄКТИ</w:t>
      </w:r>
      <w:proofErr w:type="spellEnd"/>
      <w:r w:rsidR="00DE69B5" w:rsidRPr="002F128B">
        <w:rPr>
          <w:rFonts w:ascii="Times New Roman" w:hAnsi="Times New Roman"/>
          <w:b/>
          <w:sz w:val="28"/>
          <w:szCs w:val="28"/>
        </w:rPr>
        <w:t xml:space="preserve"> ДОСЛІДЖЕННЯ</w:t>
      </w:r>
      <w:r w:rsidR="006D09BE">
        <w:rPr>
          <w:rFonts w:ascii="Times New Roman" w:hAnsi="Times New Roman"/>
          <w:b/>
          <w:sz w:val="28"/>
          <w:szCs w:val="28"/>
        </w:rPr>
        <w:t>,</w:t>
      </w:r>
      <w:r w:rsidR="00DE69B5" w:rsidRPr="002F128B">
        <w:rPr>
          <w:rFonts w:ascii="Times New Roman" w:hAnsi="Times New Roman"/>
          <w:b/>
          <w:sz w:val="28"/>
          <w:szCs w:val="28"/>
        </w:rPr>
        <w:t xml:space="preserve"> </w:t>
      </w:r>
      <w:r w:rsidRPr="002F128B">
        <w:rPr>
          <w:rFonts w:ascii="Times New Roman" w:hAnsi="Times New Roman"/>
          <w:b/>
          <w:sz w:val="28"/>
          <w:szCs w:val="28"/>
        </w:rPr>
        <w:t xml:space="preserve">МЕТОДИКА </w:t>
      </w:r>
      <w:r w:rsidR="00DE69B5">
        <w:rPr>
          <w:rFonts w:ascii="Times New Roman" w:hAnsi="Times New Roman"/>
          <w:b/>
          <w:sz w:val="28"/>
          <w:szCs w:val="28"/>
        </w:rPr>
        <w:t>ВИМІРЮВАННЯ</w:t>
      </w:r>
      <w:r w:rsidR="006D09BE">
        <w:rPr>
          <w:rFonts w:ascii="Times New Roman" w:hAnsi="Times New Roman"/>
          <w:b/>
          <w:sz w:val="28"/>
          <w:szCs w:val="28"/>
        </w:rPr>
        <w:t xml:space="preserve"> ТА ОПРОМІНЕННЯ</w:t>
      </w:r>
      <w:r w:rsidRPr="002F128B">
        <w:rPr>
          <w:rFonts w:ascii="Times New Roman" w:hAnsi="Times New Roman"/>
          <w:b/>
          <w:sz w:val="28"/>
          <w:szCs w:val="28"/>
        </w:rPr>
        <w:t xml:space="preserve">  </w:t>
      </w:r>
    </w:p>
    <w:p w14:paraId="707CA535" w14:textId="00B4E2DC" w:rsidR="00730296" w:rsidRPr="00F94499" w:rsidRDefault="00730296" w:rsidP="007E1307">
      <w:pPr>
        <w:pStyle w:val="a4"/>
        <w:spacing w:line="360" w:lineRule="auto"/>
        <w:jc w:val="both"/>
        <w:rPr>
          <w:rFonts w:ascii="Times New Roman" w:hAnsi="Times New Roman"/>
          <w:b/>
          <w:sz w:val="28"/>
          <w:szCs w:val="28"/>
        </w:rPr>
      </w:pPr>
      <w:r w:rsidRPr="00F94499">
        <w:rPr>
          <w:rFonts w:ascii="Times New Roman" w:hAnsi="Times New Roman"/>
          <w:b/>
          <w:sz w:val="28"/>
          <w:szCs w:val="28"/>
        </w:rPr>
        <w:t xml:space="preserve">Вступ </w:t>
      </w:r>
    </w:p>
    <w:p w14:paraId="78DAE6E0" w14:textId="7A64B533" w:rsidR="00F672C0" w:rsidRPr="00F672C0" w:rsidRDefault="00A0040C" w:rsidP="007E1307">
      <w:pPr>
        <w:autoSpaceDE w:val="0"/>
        <w:autoSpaceDN w:val="0"/>
        <w:adjustRightInd w:val="0"/>
        <w:spacing w:line="360" w:lineRule="auto"/>
        <w:ind w:firstLine="708"/>
        <w:jc w:val="both"/>
        <w:rPr>
          <w:sz w:val="28"/>
          <w:szCs w:val="28"/>
          <w:lang w:val="uk-UA"/>
        </w:rPr>
      </w:pPr>
      <w:r w:rsidRPr="00F94499">
        <w:rPr>
          <w:sz w:val="28"/>
          <w:szCs w:val="28"/>
          <w:lang w:val="uk-UA"/>
        </w:rPr>
        <w:t xml:space="preserve">Світлодіоди – </w:t>
      </w:r>
      <w:r w:rsidR="006A62BA" w:rsidRPr="00F672C0">
        <w:rPr>
          <w:sz w:val="28"/>
          <w:szCs w:val="28"/>
          <w:lang w:val="uk-UA"/>
        </w:rPr>
        <w:t>ефективні</w:t>
      </w:r>
      <w:r>
        <w:rPr>
          <w:sz w:val="28"/>
          <w:szCs w:val="28"/>
          <w:lang w:val="uk-UA"/>
        </w:rPr>
        <w:t xml:space="preserve"> джерела світла, які</w:t>
      </w:r>
      <w:r w:rsidR="006A62BA" w:rsidRPr="00F672C0">
        <w:rPr>
          <w:sz w:val="28"/>
          <w:szCs w:val="28"/>
          <w:lang w:val="uk-UA"/>
        </w:rPr>
        <w:t xml:space="preserve"> мають малі р</w:t>
      </w:r>
      <w:r w:rsidR="00F672C0" w:rsidRPr="00F672C0">
        <w:rPr>
          <w:sz w:val="28"/>
          <w:szCs w:val="28"/>
          <w:lang w:val="uk-UA"/>
        </w:rPr>
        <w:t>озміри і тривалий термін служби</w:t>
      </w:r>
      <w:r w:rsidR="00F672C0">
        <w:rPr>
          <w:sz w:val="28"/>
          <w:szCs w:val="28"/>
          <w:lang w:val="uk-UA"/>
        </w:rPr>
        <w:t xml:space="preserve">. </w:t>
      </w:r>
      <w:r w:rsidR="00F672C0" w:rsidRPr="00F672C0">
        <w:rPr>
          <w:sz w:val="28"/>
          <w:szCs w:val="28"/>
          <w:lang w:val="uk-UA"/>
        </w:rPr>
        <w:t xml:space="preserve">В останні роки </w:t>
      </w:r>
      <w:proofErr w:type="spellStart"/>
      <w:r w:rsidR="00F672C0" w:rsidRPr="00F672C0">
        <w:rPr>
          <w:sz w:val="28"/>
          <w:szCs w:val="28"/>
          <w:lang w:val="uk-UA"/>
        </w:rPr>
        <w:t>інтенсивно</w:t>
      </w:r>
      <w:proofErr w:type="spellEnd"/>
      <w:r w:rsidR="00F672C0" w:rsidRPr="00F672C0">
        <w:rPr>
          <w:sz w:val="28"/>
          <w:szCs w:val="28"/>
          <w:lang w:val="uk-UA"/>
        </w:rPr>
        <w:t xml:space="preserve"> розвивається напрям </w:t>
      </w:r>
      <w:r>
        <w:rPr>
          <w:sz w:val="28"/>
          <w:szCs w:val="28"/>
          <w:lang w:val="uk-UA"/>
        </w:rPr>
        <w:t xml:space="preserve">вирощування </w:t>
      </w:r>
      <w:proofErr w:type="spellStart"/>
      <w:r w:rsidR="00F672C0" w:rsidRPr="00F672C0">
        <w:rPr>
          <w:sz w:val="28"/>
          <w:szCs w:val="28"/>
          <w:lang w:val="uk-UA"/>
        </w:rPr>
        <w:t>мікросвітлодіодів</w:t>
      </w:r>
      <w:proofErr w:type="spellEnd"/>
      <w:r w:rsidR="00F672C0" w:rsidRPr="00F672C0">
        <w:rPr>
          <w:sz w:val="28"/>
          <w:szCs w:val="28"/>
          <w:lang w:val="uk-UA"/>
        </w:rPr>
        <w:t xml:space="preserve"> (µ</w:t>
      </w:r>
      <w:r w:rsidR="00F672C0" w:rsidRPr="00F672C0">
        <w:rPr>
          <w:sz w:val="28"/>
          <w:szCs w:val="28"/>
          <w:lang w:val="en-US"/>
        </w:rPr>
        <w:t>LED</w:t>
      </w:r>
      <w:r w:rsidR="00F672C0" w:rsidRPr="00F672C0">
        <w:rPr>
          <w:sz w:val="28"/>
          <w:szCs w:val="28"/>
          <w:lang w:val="uk-UA"/>
        </w:rPr>
        <w:t xml:space="preserve">) для систем зберігання, відтворення та передавання інформаційних масивів, точкових джерел «білого» свічення, </w:t>
      </w:r>
      <w:r w:rsidR="00F672C0" w:rsidRPr="00F672C0">
        <w:rPr>
          <w:sz w:val="28"/>
          <w:szCs w:val="28"/>
          <w:lang w:val="en-US"/>
        </w:rPr>
        <w:t>RGB</w:t>
      </w:r>
      <w:r w:rsidR="00F672C0" w:rsidRPr="00F672C0">
        <w:rPr>
          <w:sz w:val="28"/>
          <w:szCs w:val="28"/>
          <w:lang w:val="uk-UA"/>
        </w:rPr>
        <w:t xml:space="preserve"> </w:t>
      </w:r>
      <w:proofErr w:type="spellStart"/>
      <w:r w:rsidR="00F672C0" w:rsidRPr="00F672C0">
        <w:rPr>
          <w:sz w:val="28"/>
          <w:szCs w:val="28"/>
          <w:lang w:val="uk-UA"/>
        </w:rPr>
        <w:t>тандемного</w:t>
      </w:r>
      <w:proofErr w:type="spellEnd"/>
      <w:r w:rsidR="00F672C0" w:rsidRPr="00F672C0">
        <w:rPr>
          <w:sz w:val="28"/>
          <w:szCs w:val="28"/>
          <w:lang w:val="uk-UA"/>
        </w:rPr>
        <w:t xml:space="preserve"> типу на шарах </w:t>
      </w:r>
      <w:proofErr w:type="spellStart"/>
      <w:r w:rsidR="00F672C0" w:rsidRPr="00F672C0">
        <w:rPr>
          <w:sz w:val="28"/>
          <w:szCs w:val="28"/>
          <w:lang w:val="en-US"/>
        </w:rPr>
        <w:t>InGaN</w:t>
      </w:r>
      <w:proofErr w:type="spellEnd"/>
      <w:r w:rsidR="00F672C0" w:rsidRPr="00F672C0">
        <w:rPr>
          <w:sz w:val="28"/>
          <w:szCs w:val="28"/>
          <w:lang w:val="uk-UA"/>
        </w:rPr>
        <w:t xml:space="preserve"> (</w:t>
      </w:r>
      <w:r w:rsidR="00F672C0" w:rsidRPr="00F672C0">
        <w:rPr>
          <w:sz w:val="28"/>
          <w:szCs w:val="28"/>
          <w:lang w:val="en-US"/>
        </w:rPr>
        <w:t>In</w:t>
      </w:r>
      <w:r w:rsidR="00F672C0" w:rsidRPr="00F672C0">
        <w:rPr>
          <w:sz w:val="28"/>
          <w:szCs w:val="28"/>
          <w:vertAlign w:val="subscript"/>
          <w:lang w:val="uk-UA"/>
        </w:rPr>
        <w:t>0.15</w:t>
      </w:r>
      <w:r w:rsidR="00F672C0" w:rsidRPr="00F672C0">
        <w:rPr>
          <w:sz w:val="28"/>
          <w:szCs w:val="28"/>
          <w:lang w:val="en-US"/>
        </w:rPr>
        <w:t>Ga</w:t>
      </w:r>
      <w:r w:rsidR="00F672C0" w:rsidRPr="00F672C0">
        <w:rPr>
          <w:sz w:val="28"/>
          <w:szCs w:val="28"/>
          <w:vertAlign w:val="subscript"/>
          <w:lang w:val="uk-UA"/>
        </w:rPr>
        <w:t>0.85</w:t>
      </w:r>
      <w:r w:rsidR="00F672C0" w:rsidRPr="00F672C0">
        <w:rPr>
          <w:sz w:val="28"/>
          <w:szCs w:val="28"/>
          <w:lang w:val="en-US"/>
        </w:rPr>
        <w:t>N</w:t>
      </w:r>
      <w:r w:rsidR="00F672C0" w:rsidRPr="00F672C0">
        <w:rPr>
          <w:sz w:val="28"/>
          <w:szCs w:val="28"/>
          <w:lang w:val="uk-UA"/>
        </w:rPr>
        <w:t xml:space="preserve"> – «</w:t>
      </w:r>
      <w:r w:rsidR="00F672C0" w:rsidRPr="00185B51">
        <w:rPr>
          <w:sz w:val="28"/>
          <w:szCs w:val="28"/>
          <w:highlight w:val="magenta"/>
          <w:lang w:val="uk-UA"/>
          <w:rPrChange w:id="18" w:author="oleg" w:date="2024-07-15T11:57:00Z" w16du:dateUtc="2024-07-15T08:57:00Z">
            <w:rPr>
              <w:sz w:val="28"/>
              <w:szCs w:val="28"/>
              <w:lang w:val="uk-UA"/>
            </w:rPr>
          </w:rPrChange>
        </w:rPr>
        <w:t>голубий</w:t>
      </w:r>
      <w:r w:rsidR="00F672C0" w:rsidRPr="00F672C0">
        <w:rPr>
          <w:sz w:val="28"/>
          <w:szCs w:val="28"/>
          <w:lang w:val="uk-UA"/>
        </w:rPr>
        <w:t xml:space="preserve">» </w:t>
      </w:r>
      <w:proofErr w:type="spellStart"/>
      <w:r w:rsidR="00F672C0" w:rsidRPr="00F672C0">
        <w:rPr>
          <w:sz w:val="28"/>
          <w:szCs w:val="28"/>
          <w:lang w:val="uk-UA"/>
        </w:rPr>
        <w:t>СД</w:t>
      </w:r>
      <w:proofErr w:type="spellEnd"/>
      <w:r w:rsidR="00F672C0" w:rsidRPr="00F672C0">
        <w:rPr>
          <w:sz w:val="28"/>
          <w:szCs w:val="28"/>
          <w:lang w:val="uk-UA"/>
        </w:rPr>
        <w:t xml:space="preserve">; </w:t>
      </w:r>
      <w:r w:rsidR="00F672C0" w:rsidRPr="00F672C0">
        <w:rPr>
          <w:sz w:val="28"/>
          <w:szCs w:val="28"/>
          <w:lang w:val="en-US"/>
        </w:rPr>
        <w:t>In</w:t>
      </w:r>
      <w:r w:rsidR="00F672C0" w:rsidRPr="00F672C0">
        <w:rPr>
          <w:sz w:val="28"/>
          <w:szCs w:val="28"/>
          <w:vertAlign w:val="subscript"/>
          <w:lang w:val="uk-UA"/>
        </w:rPr>
        <w:t>0.3</w:t>
      </w:r>
      <w:r w:rsidR="00F672C0" w:rsidRPr="00F672C0">
        <w:rPr>
          <w:sz w:val="28"/>
          <w:szCs w:val="28"/>
          <w:lang w:val="en-US"/>
        </w:rPr>
        <w:t>Ga</w:t>
      </w:r>
      <w:r w:rsidR="00F672C0" w:rsidRPr="00F672C0">
        <w:rPr>
          <w:sz w:val="28"/>
          <w:szCs w:val="28"/>
          <w:vertAlign w:val="subscript"/>
          <w:lang w:val="uk-UA"/>
        </w:rPr>
        <w:t>0.7</w:t>
      </w:r>
      <w:r w:rsidR="00F672C0" w:rsidRPr="00F672C0">
        <w:rPr>
          <w:sz w:val="28"/>
          <w:szCs w:val="28"/>
          <w:lang w:val="en-US"/>
        </w:rPr>
        <w:t>N</w:t>
      </w:r>
      <w:r w:rsidR="00F672C0" w:rsidRPr="00F672C0">
        <w:rPr>
          <w:sz w:val="28"/>
          <w:szCs w:val="28"/>
          <w:lang w:val="uk-UA"/>
        </w:rPr>
        <w:t xml:space="preserve"> – «зелений» </w:t>
      </w:r>
      <w:proofErr w:type="spellStart"/>
      <w:r w:rsidR="00F672C0" w:rsidRPr="00F672C0">
        <w:rPr>
          <w:sz w:val="28"/>
          <w:szCs w:val="28"/>
          <w:lang w:val="uk-UA"/>
        </w:rPr>
        <w:t>СД</w:t>
      </w:r>
      <w:proofErr w:type="spellEnd"/>
      <w:r w:rsidR="00F672C0" w:rsidRPr="00F672C0">
        <w:rPr>
          <w:sz w:val="28"/>
          <w:szCs w:val="28"/>
          <w:lang w:val="uk-UA"/>
        </w:rPr>
        <w:t xml:space="preserve"> та </w:t>
      </w:r>
      <w:r w:rsidR="00F672C0" w:rsidRPr="00F672C0">
        <w:rPr>
          <w:sz w:val="28"/>
          <w:szCs w:val="28"/>
          <w:lang w:val="en-US"/>
        </w:rPr>
        <w:t>In</w:t>
      </w:r>
      <w:r w:rsidR="00F672C0" w:rsidRPr="00F672C0">
        <w:rPr>
          <w:sz w:val="28"/>
          <w:szCs w:val="28"/>
          <w:vertAlign w:val="subscript"/>
          <w:lang w:val="uk-UA"/>
        </w:rPr>
        <w:t>0.5</w:t>
      </w:r>
      <w:r w:rsidR="00F672C0" w:rsidRPr="00F672C0">
        <w:rPr>
          <w:sz w:val="28"/>
          <w:szCs w:val="28"/>
          <w:lang w:val="en-US"/>
        </w:rPr>
        <w:t>Ga</w:t>
      </w:r>
      <w:r w:rsidR="00F672C0" w:rsidRPr="00F672C0">
        <w:rPr>
          <w:sz w:val="28"/>
          <w:szCs w:val="28"/>
          <w:vertAlign w:val="subscript"/>
          <w:lang w:val="uk-UA"/>
        </w:rPr>
        <w:t>0.5</w:t>
      </w:r>
      <w:r w:rsidR="00F672C0" w:rsidRPr="00F672C0">
        <w:rPr>
          <w:sz w:val="28"/>
          <w:szCs w:val="28"/>
          <w:lang w:val="en-US"/>
        </w:rPr>
        <w:t>N</w:t>
      </w:r>
      <w:r w:rsidR="00F672C0" w:rsidRPr="00F672C0">
        <w:rPr>
          <w:sz w:val="28"/>
          <w:szCs w:val="28"/>
          <w:lang w:val="uk-UA"/>
        </w:rPr>
        <w:t xml:space="preserve"> – червоний </w:t>
      </w:r>
      <w:proofErr w:type="spellStart"/>
      <w:r w:rsidR="00F672C0" w:rsidRPr="00F672C0">
        <w:rPr>
          <w:sz w:val="28"/>
          <w:szCs w:val="28"/>
          <w:lang w:val="uk-UA"/>
        </w:rPr>
        <w:t>СД</w:t>
      </w:r>
      <w:proofErr w:type="spellEnd"/>
      <w:r w:rsidR="00F672C0" w:rsidRPr="00F672C0">
        <w:rPr>
          <w:sz w:val="28"/>
          <w:szCs w:val="28"/>
          <w:lang w:val="uk-UA"/>
        </w:rPr>
        <w:t xml:space="preserve">). Повідомляється про створення нової гібридної </w:t>
      </w:r>
      <w:proofErr w:type="spellStart"/>
      <w:r w:rsidR="00F672C0" w:rsidRPr="00F672C0">
        <w:rPr>
          <w:sz w:val="28"/>
          <w:szCs w:val="28"/>
          <w:lang w:val="uk-UA"/>
        </w:rPr>
        <w:t>наноструктири</w:t>
      </w:r>
      <w:proofErr w:type="spellEnd"/>
      <w:r w:rsidR="00F672C0" w:rsidRPr="00F672C0">
        <w:rPr>
          <w:sz w:val="28"/>
          <w:szCs w:val="28"/>
          <w:lang w:val="uk-UA"/>
        </w:rPr>
        <w:t xml:space="preserve"> на основі принципу непроменевого перенесення енергії між «синіми» </w:t>
      </w:r>
      <w:proofErr w:type="spellStart"/>
      <w:r w:rsidR="00F672C0" w:rsidRPr="00F672C0">
        <w:rPr>
          <w:sz w:val="28"/>
          <w:szCs w:val="28"/>
          <w:lang w:val="uk-UA"/>
        </w:rPr>
        <w:t>мікроямами</w:t>
      </w:r>
      <w:proofErr w:type="spellEnd"/>
      <w:r w:rsidR="00F672C0" w:rsidRPr="00F672C0">
        <w:rPr>
          <w:sz w:val="28"/>
          <w:szCs w:val="28"/>
          <w:lang w:val="uk-UA"/>
        </w:rPr>
        <w:t xml:space="preserve"> та «жовтим» полімером; ефективність такого непроменевого перенесення близька до 73% у </w:t>
      </w:r>
      <w:proofErr w:type="spellStart"/>
      <w:r w:rsidR="00F672C0" w:rsidRPr="00F672C0">
        <w:rPr>
          <w:sz w:val="28"/>
          <w:szCs w:val="28"/>
          <w:lang w:val="uk-UA"/>
        </w:rPr>
        <w:t>СД</w:t>
      </w:r>
      <w:proofErr w:type="spellEnd"/>
      <w:r w:rsidR="00F672C0" w:rsidRPr="00F672C0">
        <w:rPr>
          <w:sz w:val="28"/>
          <w:szCs w:val="28"/>
          <w:lang w:val="uk-UA"/>
        </w:rPr>
        <w:t xml:space="preserve"> з масивами </w:t>
      </w:r>
      <w:proofErr w:type="spellStart"/>
      <w:r w:rsidR="00F672C0" w:rsidRPr="00F672C0">
        <w:rPr>
          <w:sz w:val="28"/>
          <w:szCs w:val="28"/>
          <w:lang w:val="uk-UA"/>
        </w:rPr>
        <w:t>нанодротів</w:t>
      </w:r>
      <w:proofErr w:type="spellEnd"/>
      <w:r w:rsidR="00F672C0" w:rsidRPr="00F672C0">
        <w:rPr>
          <w:sz w:val="28"/>
          <w:szCs w:val="28"/>
          <w:lang w:val="uk-UA"/>
        </w:rPr>
        <w:t xml:space="preserve"> </w:t>
      </w:r>
      <w:proofErr w:type="spellStart"/>
      <w:r w:rsidR="00F672C0" w:rsidRPr="00F672C0">
        <w:rPr>
          <w:sz w:val="28"/>
          <w:szCs w:val="28"/>
        </w:rPr>
        <w:t>InGaN</w:t>
      </w:r>
      <w:proofErr w:type="spellEnd"/>
      <w:r w:rsidR="00F672C0" w:rsidRPr="00F672C0">
        <w:rPr>
          <w:sz w:val="28"/>
          <w:szCs w:val="28"/>
          <w:lang w:val="uk-UA"/>
        </w:rPr>
        <w:t>/</w:t>
      </w:r>
      <w:proofErr w:type="spellStart"/>
      <w:r w:rsidR="00F672C0" w:rsidRPr="00F672C0">
        <w:rPr>
          <w:sz w:val="28"/>
          <w:szCs w:val="28"/>
          <w:lang w:val="en-US"/>
        </w:rPr>
        <w:t>GaN</w:t>
      </w:r>
      <w:proofErr w:type="spellEnd"/>
      <w:r w:rsidR="00F672C0" w:rsidRPr="00F672C0">
        <w:rPr>
          <w:sz w:val="28"/>
          <w:szCs w:val="28"/>
          <w:lang w:val="uk-UA"/>
        </w:rPr>
        <w:t>.</w:t>
      </w:r>
    </w:p>
    <w:p w14:paraId="00D80CB3" w14:textId="77777777" w:rsidR="00F672C0" w:rsidRDefault="00F672C0" w:rsidP="007E1307">
      <w:pPr>
        <w:autoSpaceDE w:val="0"/>
        <w:autoSpaceDN w:val="0"/>
        <w:adjustRightInd w:val="0"/>
        <w:spacing w:line="360" w:lineRule="auto"/>
        <w:ind w:firstLine="708"/>
        <w:jc w:val="both"/>
        <w:rPr>
          <w:sz w:val="28"/>
          <w:szCs w:val="28"/>
          <w:lang w:val="uk-UA"/>
        </w:rPr>
      </w:pPr>
      <w:r w:rsidRPr="00F672C0">
        <w:rPr>
          <w:sz w:val="28"/>
          <w:szCs w:val="28"/>
          <w:lang w:val="uk-UA"/>
        </w:rPr>
        <w:t xml:space="preserve">Розширюється також застосування </w:t>
      </w:r>
      <w:proofErr w:type="spellStart"/>
      <w:r w:rsidRPr="00F672C0">
        <w:rPr>
          <w:sz w:val="28"/>
          <w:szCs w:val="28"/>
          <w:lang w:val="uk-UA"/>
        </w:rPr>
        <w:t>УФ</w:t>
      </w:r>
      <w:proofErr w:type="spellEnd"/>
      <w:r w:rsidRPr="00F672C0">
        <w:rPr>
          <w:sz w:val="28"/>
          <w:szCs w:val="28"/>
          <w:lang w:val="uk-UA"/>
        </w:rPr>
        <w:t xml:space="preserve"> </w:t>
      </w:r>
      <w:proofErr w:type="spellStart"/>
      <w:r w:rsidRPr="00F672C0">
        <w:rPr>
          <w:sz w:val="28"/>
          <w:szCs w:val="28"/>
          <w:lang w:val="uk-UA"/>
        </w:rPr>
        <w:t>СД</w:t>
      </w:r>
      <w:proofErr w:type="spellEnd"/>
      <w:r w:rsidRPr="00F672C0">
        <w:rPr>
          <w:sz w:val="28"/>
          <w:szCs w:val="28"/>
          <w:lang w:val="uk-UA"/>
        </w:rPr>
        <w:t xml:space="preserve"> у біології, медицині, агрономії, криміналістиці. Це інактивація харчових патогенів, підвищення якості фруктів та овочів шляхом зменшення вмісту фенолів, </w:t>
      </w:r>
      <w:proofErr w:type="spellStart"/>
      <w:r w:rsidRPr="00F672C0">
        <w:rPr>
          <w:sz w:val="28"/>
          <w:szCs w:val="28"/>
          <w:lang w:val="uk-UA"/>
        </w:rPr>
        <w:t>флавоноїдів</w:t>
      </w:r>
      <w:proofErr w:type="spellEnd"/>
      <w:r w:rsidRPr="00F672C0">
        <w:rPr>
          <w:sz w:val="28"/>
          <w:szCs w:val="28"/>
          <w:lang w:val="uk-UA"/>
        </w:rPr>
        <w:t xml:space="preserve">, стимуляція утворення </w:t>
      </w:r>
      <w:proofErr w:type="spellStart"/>
      <w:r w:rsidRPr="00F672C0">
        <w:rPr>
          <w:sz w:val="28"/>
          <w:szCs w:val="28"/>
          <w:lang w:val="uk-UA"/>
        </w:rPr>
        <w:t>протиканцерогенів</w:t>
      </w:r>
      <w:proofErr w:type="spellEnd"/>
      <w:r w:rsidRPr="00F672C0">
        <w:rPr>
          <w:sz w:val="28"/>
          <w:szCs w:val="28"/>
          <w:lang w:val="uk-UA"/>
        </w:rPr>
        <w:t xml:space="preserve">, стерилізація медичних </w:t>
      </w:r>
      <w:r>
        <w:rPr>
          <w:sz w:val="28"/>
          <w:szCs w:val="28"/>
          <w:lang w:val="uk-UA"/>
        </w:rPr>
        <w:t xml:space="preserve">інструментів, фототерапія та ін. </w:t>
      </w:r>
    </w:p>
    <w:p w14:paraId="7B6BE319" w14:textId="77777777" w:rsidR="006A62BA" w:rsidRPr="00380E45" w:rsidRDefault="00F672C0" w:rsidP="007E1307">
      <w:pPr>
        <w:spacing w:line="360" w:lineRule="auto"/>
        <w:jc w:val="both"/>
        <w:rPr>
          <w:color w:val="000000" w:themeColor="text1"/>
          <w:sz w:val="28"/>
          <w:szCs w:val="28"/>
        </w:rPr>
      </w:pPr>
      <w:r w:rsidRPr="00380E45">
        <w:rPr>
          <w:color w:val="000000" w:themeColor="text1"/>
          <w:sz w:val="28"/>
          <w:szCs w:val="28"/>
          <w:highlight w:val="green"/>
          <w:lang w:val="uk-UA"/>
        </w:rPr>
        <w:t>[</w:t>
      </w:r>
      <w:proofErr w:type="spellStart"/>
      <w:r w:rsidR="0034686F" w:rsidRPr="00380E45">
        <w:rPr>
          <w:b/>
          <w:color w:val="000000" w:themeColor="text1"/>
          <w:sz w:val="28"/>
          <w:szCs w:val="28"/>
          <w:highlight w:val="green"/>
          <w:lang w:val="uk-UA"/>
        </w:rPr>
        <w:t>Д.П</w:t>
      </w:r>
      <w:proofErr w:type="spellEnd"/>
      <w:r w:rsidR="0034686F" w:rsidRPr="00380E45">
        <w:rPr>
          <w:b/>
          <w:color w:val="000000" w:themeColor="text1"/>
          <w:sz w:val="28"/>
          <w:szCs w:val="28"/>
          <w:highlight w:val="green"/>
          <w:lang w:val="uk-UA"/>
        </w:rPr>
        <w:t xml:space="preserve">. </w:t>
      </w:r>
      <w:proofErr w:type="spellStart"/>
      <w:r w:rsidR="0034686F" w:rsidRPr="00380E45">
        <w:rPr>
          <w:b/>
          <w:color w:val="000000" w:themeColor="text1"/>
          <w:sz w:val="28"/>
          <w:szCs w:val="28"/>
          <w:highlight w:val="green"/>
          <w:lang w:val="uk-UA"/>
        </w:rPr>
        <w:t>Стратілат</w:t>
      </w:r>
      <w:proofErr w:type="spellEnd"/>
      <w:r w:rsidR="0034686F" w:rsidRPr="00380E45">
        <w:rPr>
          <w:color w:val="000000" w:themeColor="text1"/>
          <w:sz w:val="28"/>
          <w:szCs w:val="28"/>
          <w:highlight w:val="green"/>
          <w:lang w:val="uk-UA"/>
        </w:rPr>
        <w:t xml:space="preserve">, </w:t>
      </w:r>
      <w:proofErr w:type="spellStart"/>
      <w:r w:rsidRPr="00380E45">
        <w:rPr>
          <w:color w:val="000000" w:themeColor="text1"/>
          <w:sz w:val="28"/>
          <w:szCs w:val="28"/>
          <w:highlight w:val="green"/>
          <w:lang w:val="uk-UA"/>
        </w:rPr>
        <w:t>Л.А</w:t>
      </w:r>
      <w:proofErr w:type="spellEnd"/>
      <w:r w:rsidRPr="00380E45">
        <w:rPr>
          <w:color w:val="000000" w:themeColor="text1"/>
          <w:sz w:val="28"/>
          <w:szCs w:val="28"/>
          <w:highlight w:val="green"/>
          <w:lang w:val="uk-UA"/>
        </w:rPr>
        <w:t>. Кот, К.</w:t>
      </w:r>
      <w:r w:rsidRPr="00380E45">
        <w:rPr>
          <w:color w:val="000000" w:themeColor="text1"/>
          <w:sz w:val="28"/>
          <w:szCs w:val="28"/>
          <w:highlight w:val="green"/>
        </w:rPr>
        <w:t>C</w:t>
      </w:r>
      <w:r w:rsidRPr="00380E45">
        <w:rPr>
          <w:color w:val="000000" w:themeColor="text1"/>
          <w:sz w:val="28"/>
          <w:szCs w:val="28"/>
          <w:highlight w:val="green"/>
          <w:lang w:val="uk-UA"/>
        </w:rPr>
        <w:t xml:space="preserve">. </w:t>
      </w:r>
      <w:proofErr w:type="spellStart"/>
      <w:r w:rsidRPr="00380E45">
        <w:rPr>
          <w:color w:val="000000" w:themeColor="text1"/>
          <w:sz w:val="28"/>
          <w:szCs w:val="28"/>
          <w:highlight w:val="green"/>
          <w:lang w:val="uk-UA"/>
        </w:rPr>
        <w:t>Кубанкін</w:t>
      </w:r>
      <w:proofErr w:type="spellEnd"/>
      <w:r w:rsidRPr="00380E45">
        <w:rPr>
          <w:color w:val="000000" w:themeColor="text1"/>
          <w:sz w:val="28"/>
          <w:szCs w:val="28"/>
          <w:highlight w:val="green"/>
          <w:lang w:val="uk-UA"/>
        </w:rPr>
        <w:t xml:space="preserve">, </w:t>
      </w:r>
      <w:proofErr w:type="spellStart"/>
      <w:r w:rsidRPr="00380E45">
        <w:rPr>
          <w:color w:val="000000" w:themeColor="text1"/>
          <w:sz w:val="28"/>
          <w:szCs w:val="28"/>
          <w:highlight w:val="green"/>
          <w:lang w:val="uk-UA"/>
        </w:rPr>
        <w:t>М.Б</w:t>
      </w:r>
      <w:proofErr w:type="spellEnd"/>
      <w:r w:rsidRPr="00380E45">
        <w:rPr>
          <w:color w:val="000000" w:themeColor="text1"/>
          <w:sz w:val="28"/>
          <w:szCs w:val="28"/>
          <w:highlight w:val="green"/>
          <w:lang w:val="uk-UA"/>
        </w:rPr>
        <w:t xml:space="preserve">. </w:t>
      </w:r>
      <w:proofErr w:type="spellStart"/>
      <w:r w:rsidRPr="00380E45">
        <w:rPr>
          <w:color w:val="000000" w:themeColor="text1"/>
          <w:sz w:val="28"/>
          <w:szCs w:val="28"/>
          <w:highlight w:val="green"/>
          <w:lang w:val="uk-UA"/>
        </w:rPr>
        <w:t>Пінковська</w:t>
      </w:r>
      <w:proofErr w:type="spellEnd"/>
      <w:r w:rsidRPr="00380E45">
        <w:rPr>
          <w:color w:val="000000" w:themeColor="text1"/>
          <w:sz w:val="28"/>
          <w:szCs w:val="28"/>
          <w:highlight w:val="green"/>
          <w:lang w:val="uk-UA"/>
        </w:rPr>
        <w:t xml:space="preserve">, </w:t>
      </w:r>
      <w:proofErr w:type="spellStart"/>
      <w:r w:rsidRPr="00380E45">
        <w:rPr>
          <w:color w:val="000000" w:themeColor="text1"/>
          <w:sz w:val="28"/>
          <w:szCs w:val="28"/>
          <w:highlight w:val="green"/>
          <w:lang w:val="uk-UA"/>
        </w:rPr>
        <w:t>П.Г</w:t>
      </w:r>
      <w:proofErr w:type="spellEnd"/>
      <w:r w:rsidRPr="00380E45">
        <w:rPr>
          <w:color w:val="000000" w:themeColor="text1"/>
          <w:sz w:val="28"/>
          <w:szCs w:val="28"/>
          <w:highlight w:val="green"/>
          <w:lang w:val="uk-UA"/>
        </w:rPr>
        <w:t xml:space="preserve">. Литовченко,                         </w:t>
      </w:r>
      <w:proofErr w:type="spellStart"/>
      <w:r w:rsidRPr="00380E45">
        <w:rPr>
          <w:color w:val="000000" w:themeColor="text1"/>
          <w:sz w:val="28"/>
          <w:szCs w:val="28"/>
          <w:highlight w:val="green"/>
          <w:lang w:val="uk-UA"/>
        </w:rPr>
        <w:t>В.П</w:t>
      </w:r>
      <w:proofErr w:type="spellEnd"/>
      <w:r w:rsidRPr="00380E45">
        <w:rPr>
          <w:color w:val="000000" w:themeColor="text1"/>
          <w:sz w:val="28"/>
          <w:szCs w:val="28"/>
          <w:highlight w:val="green"/>
          <w:lang w:val="uk-UA"/>
        </w:rPr>
        <w:t xml:space="preserve">. </w:t>
      </w:r>
      <w:proofErr w:type="spellStart"/>
      <w:r w:rsidRPr="00380E45">
        <w:rPr>
          <w:color w:val="000000" w:themeColor="text1"/>
          <w:sz w:val="28"/>
          <w:szCs w:val="28"/>
          <w:highlight w:val="green"/>
          <w:lang w:val="uk-UA"/>
        </w:rPr>
        <w:t>Тартачник</w:t>
      </w:r>
      <w:proofErr w:type="spellEnd"/>
      <w:r w:rsidR="0034686F" w:rsidRPr="00380E45">
        <w:rPr>
          <w:color w:val="000000" w:themeColor="text1"/>
          <w:sz w:val="28"/>
          <w:szCs w:val="28"/>
          <w:highlight w:val="green"/>
          <w:lang w:val="uk-UA"/>
        </w:rPr>
        <w:t>.</w:t>
      </w:r>
      <w:r w:rsidRPr="00380E45">
        <w:rPr>
          <w:color w:val="000000" w:themeColor="text1"/>
          <w:sz w:val="28"/>
          <w:szCs w:val="28"/>
          <w:highlight w:val="green"/>
          <w:lang w:val="uk-UA"/>
        </w:rPr>
        <w:t xml:space="preserve"> </w:t>
      </w:r>
      <w:r w:rsidR="0034686F" w:rsidRPr="00380E45">
        <w:rPr>
          <w:color w:val="000000" w:themeColor="text1"/>
          <w:sz w:val="28"/>
          <w:szCs w:val="28"/>
          <w:highlight w:val="green"/>
          <w:lang w:val="uk-UA"/>
        </w:rPr>
        <w:t xml:space="preserve">«Спектральні характеристики вихідних і опромінених </w:t>
      </w:r>
      <w:proofErr w:type="spellStart"/>
      <w:r w:rsidR="0034686F" w:rsidRPr="00380E45">
        <w:rPr>
          <w:color w:val="000000" w:themeColor="text1"/>
          <w:sz w:val="28"/>
          <w:szCs w:val="28"/>
          <w:highlight w:val="green"/>
          <w:lang w:val="uk-UA"/>
        </w:rPr>
        <w:t>СД</w:t>
      </w:r>
      <w:proofErr w:type="spellEnd"/>
      <w:r w:rsidR="0034686F" w:rsidRPr="00380E45">
        <w:rPr>
          <w:color w:val="000000" w:themeColor="text1"/>
          <w:sz w:val="28"/>
          <w:szCs w:val="28"/>
          <w:highlight w:val="green"/>
          <w:lang w:val="uk-UA"/>
        </w:rPr>
        <w:t xml:space="preserve"> </w:t>
      </w:r>
      <w:proofErr w:type="spellStart"/>
      <w:r w:rsidR="0034686F" w:rsidRPr="00380E45">
        <w:rPr>
          <w:color w:val="000000" w:themeColor="text1"/>
          <w:sz w:val="28"/>
          <w:szCs w:val="28"/>
          <w:highlight w:val="green"/>
        </w:rPr>
        <w:t>InGaN</w:t>
      </w:r>
      <w:proofErr w:type="spellEnd"/>
      <w:r w:rsidR="0034686F" w:rsidRPr="00380E45">
        <w:rPr>
          <w:color w:val="000000" w:themeColor="text1"/>
          <w:sz w:val="28"/>
          <w:szCs w:val="28"/>
          <w:highlight w:val="green"/>
          <w:lang w:val="uk-UA"/>
        </w:rPr>
        <w:t xml:space="preserve">» </w:t>
      </w:r>
      <w:r w:rsidRPr="00380E45">
        <w:rPr>
          <w:color w:val="000000" w:themeColor="text1"/>
          <w:sz w:val="28"/>
          <w:szCs w:val="28"/>
          <w:highlight w:val="green"/>
          <w:lang w:val="uk-UA"/>
        </w:rPr>
        <w:t xml:space="preserve">Щорічна наукова конференція інституту ядерних досліджень </w:t>
      </w:r>
      <w:proofErr w:type="spellStart"/>
      <w:r w:rsidRPr="00380E45">
        <w:rPr>
          <w:color w:val="000000" w:themeColor="text1"/>
          <w:sz w:val="28"/>
          <w:szCs w:val="28"/>
          <w:highlight w:val="green"/>
          <w:lang w:val="uk-UA"/>
        </w:rPr>
        <w:t>НАН</w:t>
      </w:r>
      <w:proofErr w:type="spellEnd"/>
      <w:r w:rsidRPr="00380E45">
        <w:rPr>
          <w:color w:val="000000" w:themeColor="text1"/>
          <w:sz w:val="28"/>
          <w:szCs w:val="28"/>
          <w:highlight w:val="green"/>
          <w:lang w:val="uk-UA"/>
        </w:rPr>
        <w:t xml:space="preserve"> України (Київ, 27-31 травня 2024 року)]</w:t>
      </w:r>
    </w:p>
    <w:p w14:paraId="5934FBD2" w14:textId="280E44D8" w:rsidR="00BC5D10" w:rsidRDefault="00F672C0" w:rsidP="00A0040C">
      <w:pPr>
        <w:spacing w:line="360" w:lineRule="auto"/>
        <w:jc w:val="both"/>
        <w:rPr>
          <w:color w:val="000000" w:themeColor="text1"/>
          <w:sz w:val="28"/>
          <w:szCs w:val="28"/>
          <w:lang w:val="uk-UA"/>
        </w:rPr>
      </w:pPr>
      <w:r w:rsidRPr="0034686F">
        <w:rPr>
          <w:sz w:val="28"/>
          <w:szCs w:val="28"/>
          <w:lang w:val="uk-UA"/>
        </w:rPr>
        <w:tab/>
      </w:r>
    </w:p>
    <w:p w14:paraId="60AD9DE6" w14:textId="00424869" w:rsidR="00957494" w:rsidRDefault="00614952" w:rsidP="007E1307">
      <w:pPr>
        <w:spacing w:line="360" w:lineRule="auto"/>
        <w:ind w:right="-1"/>
        <w:jc w:val="both"/>
        <w:rPr>
          <w:sz w:val="28"/>
          <w:szCs w:val="28"/>
          <w:lang w:val="uk-UA"/>
        </w:rPr>
      </w:pPr>
      <w:r>
        <w:rPr>
          <w:b/>
          <w:color w:val="000000" w:themeColor="text1"/>
          <w:sz w:val="28"/>
          <w:szCs w:val="28"/>
          <w:lang w:val="uk-UA"/>
        </w:rPr>
        <w:t>2.1</w:t>
      </w:r>
      <w:r w:rsidR="00B87C23" w:rsidRPr="00B87C23">
        <w:rPr>
          <w:b/>
          <w:color w:val="000000" w:themeColor="text1"/>
          <w:sz w:val="28"/>
          <w:szCs w:val="28"/>
          <w:lang w:val="uk-UA"/>
        </w:rPr>
        <w:t xml:space="preserve"> Вибір об</w:t>
      </w:r>
      <w:r w:rsidR="00C977D9" w:rsidRPr="004D6C14">
        <w:rPr>
          <w:b/>
          <w:color w:val="000000" w:themeColor="text1"/>
          <w:sz w:val="28"/>
          <w:szCs w:val="28"/>
        </w:rPr>
        <w:t>`</w:t>
      </w:r>
      <w:proofErr w:type="spellStart"/>
      <w:r w:rsidR="00B87C23" w:rsidRPr="00B87C23">
        <w:rPr>
          <w:b/>
          <w:color w:val="000000" w:themeColor="text1"/>
          <w:sz w:val="28"/>
          <w:szCs w:val="28"/>
          <w:lang w:val="uk-UA"/>
        </w:rPr>
        <w:t>єктів</w:t>
      </w:r>
      <w:proofErr w:type="spellEnd"/>
      <w:r w:rsidR="00B87C23" w:rsidRPr="00B87C23">
        <w:rPr>
          <w:b/>
          <w:color w:val="000000" w:themeColor="text1"/>
          <w:sz w:val="28"/>
          <w:szCs w:val="28"/>
          <w:lang w:val="uk-UA"/>
        </w:rPr>
        <w:t xml:space="preserve"> дослідження</w:t>
      </w:r>
      <w:r w:rsidR="00BC5D10">
        <w:rPr>
          <w:b/>
          <w:color w:val="000000" w:themeColor="text1"/>
          <w:sz w:val="28"/>
          <w:szCs w:val="28"/>
          <w:lang w:val="uk-UA"/>
        </w:rPr>
        <w:t xml:space="preserve"> </w:t>
      </w:r>
    </w:p>
    <w:p w14:paraId="7F8F6EFF" w14:textId="4451722E" w:rsidR="00DC075C" w:rsidRPr="002F128B" w:rsidRDefault="00DC075C" w:rsidP="007E1307">
      <w:pPr>
        <w:spacing w:line="360" w:lineRule="auto"/>
        <w:ind w:firstLine="708"/>
        <w:jc w:val="both"/>
        <w:rPr>
          <w:sz w:val="28"/>
          <w:szCs w:val="28"/>
          <w:lang w:val="uk-UA"/>
        </w:rPr>
      </w:pPr>
      <w:r w:rsidRPr="002F128B">
        <w:rPr>
          <w:sz w:val="28"/>
          <w:szCs w:val="28"/>
          <w:lang w:val="uk-UA"/>
        </w:rPr>
        <w:t xml:space="preserve">Для проведення досліджень вибиралися зразки </w:t>
      </w:r>
      <w:r w:rsidR="00A0040C">
        <w:rPr>
          <w:sz w:val="28"/>
          <w:szCs w:val="28"/>
          <w:lang w:val="uk-UA"/>
        </w:rPr>
        <w:t>одержані за стандартними технологіями</w:t>
      </w:r>
      <w:r w:rsidR="00916CC2" w:rsidRPr="002F128B">
        <w:rPr>
          <w:sz w:val="28"/>
          <w:szCs w:val="28"/>
          <w:lang w:val="uk-UA"/>
        </w:rPr>
        <w:t>,</w:t>
      </w:r>
      <w:r w:rsidR="00A0040C">
        <w:rPr>
          <w:sz w:val="28"/>
          <w:szCs w:val="28"/>
          <w:lang w:val="uk-UA"/>
        </w:rPr>
        <w:t xml:space="preserve"> основні особливості яких наведені</w:t>
      </w:r>
      <w:r w:rsidR="003B523D" w:rsidRPr="002F128B">
        <w:rPr>
          <w:sz w:val="28"/>
          <w:szCs w:val="28"/>
          <w:lang w:val="uk-UA"/>
        </w:rPr>
        <w:t xml:space="preserve"> у паспорті діода</w:t>
      </w:r>
      <w:r w:rsidRPr="002F128B">
        <w:rPr>
          <w:sz w:val="28"/>
          <w:szCs w:val="28"/>
          <w:lang w:val="uk-UA"/>
        </w:rPr>
        <w:t>.</w:t>
      </w:r>
    </w:p>
    <w:p w14:paraId="3CA222CD" w14:textId="77777777" w:rsidR="00DC075C" w:rsidRPr="002F128B" w:rsidRDefault="00DC075C" w:rsidP="00BC5D10">
      <w:pPr>
        <w:spacing w:line="360" w:lineRule="auto"/>
        <w:ind w:firstLine="708"/>
        <w:jc w:val="center"/>
        <w:rPr>
          <w:sz w:val="28"/>
          <w:szCs w:val="28"/>
          <w:lang w:val="uk-UA"/>
        </w:rPr>
      </w:pPr>
      <w:r w:rsidRPr="002F128B">
        <w:rPr>
          <w:noProof/>
          <w:sz w:val="28"/>
          <w:szCs w:val="28"/>
          <w:lang w:val="uk-UA" w:eastAsia="uk-UA"/>
        </w:rPr>
        <w:drawing>
          <wp:inline distT="0" distB="0" distL="0" distR="0" wp14:anchorId="4AE085E3" wp14:editId="76F34FE9">
            <wp:extent cx="3258542" cy="4572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5225" cy="4581376"/>
                    </a:xfrm>
                    <a:prstGeom prst="rect">
                      <a:avLst/>
                    </a:prstGeom>
                    <a:noFill/>
                    <a:ln>
                      <a:noFill/>
                    </a:ln>
                  </pic:spPr>
                </pic:pic>
              </a:graphicData>
            </a:graphic>
          </wp:inline>
        </w:drawing>
      </w:r>
    </w:p>
    <w:p w14:paraId="331DD72F" w14:textId="3D0A6F2A" w:rsidR="00DC075C" w:rsidRDefault="00511546" w:rsidP="00D41A92">
      <w:pPr>
        <w:spacing w:line="360" w:lineRule="auto"/>
        <w:rPr>
          <w:sz w:val="28"/>
          <w:szCs w:val="28"/>
          <w:lang w:val="uk-UA"/>
        </w:rPr>
      </w:pPr>
      <w:r w:rsidRPr="002F128B">
        <w:rPr>
          <w:sz w:val="28"/>
          <w:szCs w:val="28"/>
          <w:highlight w:val="yellow"/>
          <w:lang w:val="uk-UA"/>
        </w:rPr>
        <w:t>Рис</w:t>
      </w:r>
      <w:r w:rsidR="00DC075C" w:rsidRPr="002F128B">
        <w:rPr>
          <w:sz w:val="28"/>
          <w:szCs w:val="28"/>
          <w:highlight w:val="yellow"/>
          <w:lang w:val="uk-UA"/>
        </w:rPr>
        <w:t>.</w:t>
      </w:r>
      <w:r w:rsidRPr="002F128B">
        <w:rPr>
          <w:sz w:val="28"/>
          <w:szCs w:val="28"/>
          <w:highlight w:val="yellow"/>
          <w:lang w:val="uk-UA"/>
        </w:rPr>
        <w:t xml:space="preserve"> 2.1</w:t>
      </w:r>
      <w:r w:rsidRPr="002F128B">
        <w:rPr>
          <w:sz w:val="28"/>
          <w:szCs w:val="28"/>
          <w:lang w:val="uk-UA"/>
        </w:rPr>
        <w:t>.</w:t>
      </w:r>
      <w:r w:rsidR="00DC075C" w:rsidRPr="002F128B">
        <w:rPr>
          <w:sz w:val="28"/>
          <w:szCs w:val="28"/>
          <w:lang w:val="uk-UA"/>
        </w:rPr>
        <w:t xml:space="preserve"> Типовий ескіз зразка </w:t>
      </w:r>
      <w:r w:rsidR="00EE3432" w:rsidRPr="002F128B">
        <w:rPr>
          <w:sz w:val="28"/>
          <w:szCs w:val="28"/>
          <w:highlight w:val="green"/>
          <w:lang w:val="uk-UA"/>
        </w:rPr>
        <w:t>[</w:t>
      </w:r>
      <w:r w:rsidR="00987C39" w:rsidRPr="002F128B">
        <w:rPr>
          <w:sz w:val="28"/>
          <w:szCs w:val="28"/>
          <w:highlight w:val="green"/>
          <w:lang w:val="uk-UA"/>
        </w:rPr>
        <w:t>50</w:t>
      </w:r>
      <w:r w:rsidR="00EE3432" w:rsidRPr="002F128B">
        <w:rPr>
          <w:sz w:val="28"/>
          <w:szCs w:val="28"/>
          <w:highlight w:val="green"/>
          <w:lang w:val="uk-UA"/>
        </w:rPr>
        <w:t>]</w:t>
      </w:r>
    </w:p>
    <w:p w14:paraId="54577566" w14:textId="77777777" w:rsidR="00D41A92" w:rsidRPr="002F128B" w:rsidRDefault="00D41A92" w:rsidP="00D41A92">
      <w:pPr>
        <w:spacing w:line="360" w:lineRule="auto"/>
        <w:rPr>
          <w:sz w:val="28"/>
          <w:szCs w:val="28"/>
          <w:lang w:val="uk-UA"/>
        </w:rPr>
      </w:pPr>
    </w:p>
    <w:p w14:paraId="1AD4EF35" w14:textId="77777777" w:rsidR="00DC075C" w:rsidRPr="002F128B" w:rsidRDefault="006F5245" w:rsidP="00A75FEA">
      <w:pPr>
        <w:spacing w:line="360" w:lineRule="auto"/>
        <w:ind w:firstLine="708"/>
        <w:jc w:val="both"/>
        <w:rPr>
          <w:sz w:val="28"/>
          <w:szCs w:val="28"/>
          <w:lang w:val="uk-UA"/>
        </w:rPr>
      </w:pPr>
      <w:r w:rsidRPr="002F128B">
        <w:rPr>
          <w:sz w:val="28"/>
          <w:szCs w:val="28"/>
          <w:lang w:val="uk-UA"/>
        </w:rPr>
        <w:t>О</w:t>
      </w:r>
      <w:r w:rsidR="00DC075C" w:rsidRPr="002F128B">
        <w:rPr>
          <w:sz w:val="28"/>
          <w:szCs w:val="28"/>
          <w:lang w:val="uk-UA"/>
        </w:rPr>
        <w:t>сновні електрооптичні характеристики відібраних серій світлодіодів</w:t>
      </w:r>
      <w:r w:rsidR="00527321">
        <w:rPr>
          <w:sz w:val="28"/>
          <w:szCs w:val="28"/>
          <w:lang w:val="uk-UA"/>
        </w:rPr>
        <w:t xml:space="preserve"> показані у </w:t>
      </w:r>
      <w:r w:rsidR="00527321" w:rsidRPr="00C75C39">
        <w:rPr>
          <w:sz w:val="28"/>
          <w:szCs w:val="28"/>
          <w:highlight w:val="yellow"/>
          <w:lang w:val="uk-UA"/>
        </w:rPr>
        <w:t>табл. 2.1</w:t>
      </w:r>
      <w:r w:rsidR="00DC075C" w:rsidRPr="00C75C39">
        <w:rPr>
          <w:sz w:val="28"/>
          <w:szCs w:val="28"/>
          <w:highlight w:val="yellow"/>
          <w:lang w:val="uk-UA"/>
        </w:rPr>
        <w:t>.</w:t>
      </w:r>
    </w:p>
    <w:p w14:paraId="75E98284" w14:textId="77777777" w:rsidR="00DC075C" w:rsidRPr="002F128B" w:rsidRDefault="006850D7" w:rsidP="00A75FEA">
      <w:pPr>
        <w:spacing w:line="360" w:lineRule="auto"/>
        <w:ind w:firstLine="708"/>
        <w:jc w:val="both"/>
        <w:rPr>
          <w:sz w:val="28"/>
          <w:szCs w:val="28"/>
          <w:lang w:val="uk-UA"/>
        </w:rPr>
      </w:pPr>
      <w:r w:rsidRPr="002F128B">
        <w:rPr>
          <w:sz w:val="28"/>
          <w:szCs w:val="28"/>
          <w:highlight w:val="yellow"/>
          <w:lang w:val="uk-UA"/>
        </w:rPr>
        <w:t>Таб</w:t>
      </w:r>
      <w:r w:rsidR="00C75C39">
        <w:rPr>
          <w:sz w:val="28"/>
          <w:szCs w:val="28"/>
          <w:highlight w:val="yellow"/>
          <w:lang w:val="uk-UA"/>
        </w:rPr>
        <w:t>л</w:t>
      </w:r>
      <w:r w:rsidR="00DC075C" w:rsidRPr="002F128B">
        <w:rPr>
          <w:sz w:val="28"/>
          <w:szCs w:val="28"/>
          <w:highlight w:val="yellow"/>
          <w:lang w:val="uk-UA"/>
        </w:rPr>
        <w:t>.</w:t>
      </w:r>
      <w:r w:rsidRPr="002F128B">
        <w:rPr>
          <w:sz w:val="28"/>
          <w:szCs w:val="28"/>
          <w:highlight w:val="yellow"/>
          <w:lang w:val="uk-UA"/>
        </w:rPr>
        <w:t xml:space="preserve"> 2.1</w:t>
      </w:r>
      <w:r w:rsidR="00F53A3D" w:rsidRPr="002F128B">
        <w:rPr>
          <w:sz w:val="28"/>
          <w:szCs w:val="28"/>
          <w:lang w:val="uk-UA"/>
        </w:rPr>
        <w:t xml:space="preserve"> </w:t>
      </w:r>
      <w:r w:rsidR="00DC075C" w:rsidRPr="002F128B">
        <w:rPr>
          <w:sz w:val="28"/>
          <w:szCs w:val="28"/>
          <w:lang w:val="uk-UA"/>
        </w:rPr>
        <w:t xml:space="preserve"> </w:t>
      </w:r>
      <w:r w:rsidR="00F53A3D" w:rsidRPr="002F128B">
        <w:rPr>
          <w:sz w:val="28"/>
          <w:szCs w:val="28"/>
          <w:lang w:val="uk-UA"/>
        </w:rPr>
        <w:t>Е</w:t>
      </w:r>
      <w:r w:rsidR="00DC075C" w:rsidRPr="002F128B">
        <w:rPr>
          <w:sz w:val="28"/>
          <w:szCs w:val="28"/>
          <w:lang w:val="uk-UA"/>
        </w:rPr>
        <w:t>лектрооптичні характеристики досліджуваних зразків</w:t>
      </w:r>
      <w:r w:rsidR="00ED4999" w:rsidRPr="002F128B">
        <w:rPr>
          <w:sz w:val="28"/>
          <w:szCs w:val="28"/>
        </w:rPr>
        <w:t xml:space="preserve"> </w:t>
      </w:r>
      <w:r w:rsidR="00ED4999" w:rsidRPr="002F128B">
        <w:rPr>
          <w:sz w:val="28"/>
          <w:szCs w:val="28"/>
          <w:highlight w:val="green"/>
        </w:rPr>
        <w:t>[50]</w:t>
      </w:r>
      <w:r w:rsidR="00DC075C" w:rsidRPr="002F128B">
        <w:rPr>
          <w:sz w:val="28"/>
          <w:szCs w:val="28"/>
          <w:lang w:val="uk-UA"/>
        </w:rPr>
        <w:t>.</w:t>
      </w:r>
    </w:p>
    <w:tbl>
      <w:tblPr>
        <w:tblStyle w:val="a8"/>
        <w:tblW w:w="0" w:type="auto"/>
        <w:tblLook w:val="04A0" w:firstRow="1" w:lastRow="0" w:firstColumn="1" w:lastColumn="0" w:noHBand="0" w:noVBand="1"/>
      </w:tblPr>
      <w:tblGrid>
        <w:gridCol w:w="426"/>
        <w:gridCol w:w="1979"/>
        <w:gridCol w:w="1843"/>
        <w:gridCol w:w="1843"/>
        <w:gridCol w:w="1842"/>
        <w:gridCol w:w="1843"/>
      </w:tblGrid>
      <w:tr w:rsidR="00DC075C" w:rsidRPr="002F128B" w14:paraId="2C277F7D" w14:textId="77777777" w:rsidTr="00BD2AEC">
        <w:tc>
          <w:tcPr>
            <w:tcW w:w="426" w:type="dxa"/>
          </w:tcPr>
          <w:p w14:paraId="1A40FFFC" w14:textId="77777777" w:rsidR="00DC075C" w:rsidRPr="002F128B" w:rsidRDefault="00DC075C" w:rsidP="00A75FEA">
            <w:pPr>
              <w:spacing w:line="360" w:lineRule="auto"/>
              <w:jc w:val="center"/>
              <w:rPr>
                <w:sz w:val="28"/>
                <w:szCs w:val="28"/>
                <w:lang w:val="uk-UA"/>
              </w:rPr>
            </w:pPr>
          </w:p>
        </w:tc>
        <w:tc>
          <w:tcPr>
            <w:tcW w:w="1979" w:type="dxa"/>
          </w:tcPr>
          <w:p w14:paraId="4AA92E1A" w14:textId="77777777" w:rsidR="00DC075C" w:rsidRPr="002F128B" w:rsidRDefault="00DC075C" w:rsidP="00A75FEA">
            <w:pPr>
              <w:spacing w:line="360" w:lineRule="auto"/>
              <w:rPr>
                <w:sz w:val="28"/>
                <w:szCs w:val="28"/>
                <w:lang w:val="uk-UA"/>
              </w:rPr>
            </w:pPr>
            <w:r w:rsidRPr="002F128B">
              <w:rPr>
                <w:sz w:val="28"/>
                <w:szCs w:val="28"/>
                <w:lang w:val="uk-UA"/>
              </w:rPr>
              <w:t>Структура</w:t>
            </w:r>
          </w:p>
        </w:tc>
        <w:tc>
          <w:tcPr>
            <w:tcW w:w="1843" w:type="dxa"/>
          </w:tcPr>
          <w:p w14:paraId="575A8731" w14:textId="77777777" w:rsidR="00DC075C" w:rsidRPr="002F128B" w:rsidRDefault="00C75C39" w:rsidP="00A75FEA">
            <w:pPr>
              <w:spacing w:line="360" w:lineRule="auto"/>
              <w:jc w:val="center"/>
              <w:rPr>
                <w:sz w:val="28"/>
                <w:szCs w:val="28"/>
                <w:lang w:val="uk-UA"/>
              </w:rPr>
            </w:pPr>
            <w:r>
              <w:rPr>
                <w:sz w:val="28"/>
                <w:szCs w:val="28"/>
                <w:lang w:val="uk-UA"/>
              </w:rPr>
              <w:t>переважаюча довжина хвилі, нм</w:t>
            </w:r>
          </w:p>
        </w:tc>
        <w:tc>
          <w:tcPr>
            <w:tcW w:w="1843" w:type="dxa"/>
          </w:tcPr>
          <w:p w14:paraId="47014448" w14:textId="77777777" w:rsidR="00DC075C" w:rsidRPr="002F128B" w:rsidRDefault="00C75C39" w:rsidP="00A75FEA">
            <w:pPr>
              <w:spacing w:line="360" w:lineRule="auto"/>
              <w:jc w:val="center"/>
              <w:rPr>
                <w:sz w:val="28"/>
                <w:szCs w:val="28"/>
                <w:lang w:val="uk-UA"/>
              </w:rPr>
            </w:pPr>
            <w:r>
              <w:rPr>
                <w:sz w:val="28"/>
                <w:szCs w:val="28"/>
                <w:lang w:val="uk-UA"/>
              </w:rPr>
              <w:t xml:space="preserve">номінальний робочий струм, </w:t>
            </w:r>
            <w:proofErr w:type="spellStart"/>
            <w:r>
              <w:rPr>
                <w:sz w:val="28"/>
                <w:szCs w:val="28"/>
                <w:lang w:val="uk-UA"/>
              </w:rPr>
              <w:t>м</w:t>
            </w:r>
            <w:r w:rsidR="00DC075C" w:rsidRPr="002F128B">
              <w:rPr>
                <w:sz w:val="28"/>
                <w:szCs w:val="28"/>
                <w:lang w:val="uk-UA"/>
              </w:rPr>
              <w:t>A</w:t>
            </w:r>
            <w:proofErr w:type="spellEnd"/>
          </w:p>
        </w:tc>
        <w:tc>
          <w:tcPr>
            <w:tcW w:w="1842" w:type="dxa"/>
          </w:tcPr>
          <w:p w14:paraId="16A56410" w14:textId="77777777" w:rsidR="00DC075C" w:rsidRPr="002F128B" w:rsidRDefault="00D855C3" w:rsidP="00A75FEA">
            <w:pPr>
              <w:spacing w:line="360" w:lineRule="auto"/>
              <w:jc w:val="center"/>
              <w:rPr>
                <w:sz w:val="28"/>
                <w:szCs w:val="28"/>
                <w:lang w:val="uk-UA"/>
              </w:rPr>
            </w:pPr>
            <w:r w:rsidRPr="002F128B">
              <w:rPr>
                <w:sz w:val="28"/>
                <w:szCs w:val="28"/>
                <w:lang w:val="uk-UA"/>
              </w:rPr>
              <w:t xml:space="preserve">номінальний </w:t>
            </w:r>
            <w:proofErr w:type="spellStart"/>
            <w:r w:rsidRPr="002F128B">
              <w:rPr>
                <w:sz w:val="28"/>
                <w:szCs w:val="28"/>
                <w:lang w:val="uk-UA"/>
              </w:rPr>
              <w:t>робоч</w:t>
            </w:r>
            <w:proofErr w:type="spellEnd"/>
            <w:r w:rsidRPr="002F128B">
              <w:rPr>
                <w:sz w:val="28"/>
                <w:szCs w:val="28"/>
              </w:rPr>
              <w:t>а</w:t>
            </w:r>
            <w:r w:rsidRPr="002F128B">
              <w:rPr>
                <w:sz w:val="28"/>
                <w:szCs w:val="28"/>
                <w:lang w:val="uk-UA"/>
              </w:rPr>
              <w:t xml:space="preserve"> напруга</w:t>
            </w:r>
            <w:r w:rsidR="00C75C39">
              <w:rPr>
                <w:sz w:val="28"/>
                <w:szCs w:val="28"/>
                <w:lang w:val="uk-UA"/>
              </w:rPr>
              <w:t>, В</w:t>
            </w:r>
          </w:p>
        </w:tc>
        <w:tc>
          <w:tcPr>
            <w:tcW w:w="1843" w:type="dxa"/>
          </w:tcPr>
          <w:p w14:paraId="61FC6E7C" w14:textId="77777777" w:rsidR="00DC075C" w:rsidRPr="002F128B" w:rsidRDefault="00DC075C" w:rsidP="00A75FEA">
            <w:pPr>
              <w:spacing w:line="360" w:lineRule="auto"/>
              <w:jc w:val="center"/>
              <w:rPr>
                <w:sz w:val="28"/>
                <w:szCs w:val="28"/>
                <w:lang w:val="uk-UA"/>
              </w:rPr>
            </w:pPr>
            <w:r w:rsidRPr="002F128B">
              <w:rPr>
                <w:sz w:val="28"/>
                <w:szCs w:val="28"/>
                <w:lang w:val="uk-UA"/>
              </w:rPr>
              <w:t>сила світла, mcd, (</w:t>
            </w:r>
            <w:proofErr w:type="spellStart"/>
            <w:r w:rsidRPr="002F128B">
              <w:rPr>
                <w:sz w:val="28"/>
                <w:szCs w:val="28"/>
                <w:lang w:val="uk-UA"/>
              </w:rPr>
              <w:t>I</w:t>
            </w:r>
            <w:r w:rsidRPr="002F128B">
              <w:rPr>
                <w:sz w:val="28"/>
                <w:szCs w:val="28"/>
                <w:vertAlign w:val="subscript"/>
                <w:lang w:val="uk-UA"/>
              </w:rPr>
              <w:t>ном</w:t>
            </w:r>
            <w:proofErr w:type="spellEnd"/>
            <w:r w:rsidRPr="002F128B">
              <w:rPr>
                <w:sz w:val="28"/>
                <w:szCs w:val="28"/>
                <w:lang w:val="uk-UA"/>
              </w:rPr>
              <w:t>)</w:t>
            </w:r>
          </w:p>
        </w:tc>
      </w:tr>
      <w:tr w:rsidR="00DC075C" w:rsidRPr="002F128B" w14:paraId="790E7AFA" w14:textId="77777777" w:rsidTr="00BD2AEC">
        <w:tc>
          <w:tcPr>
            <w:tcW w:w="426" w:type="dxa"/>
          </w:tcPr>
          <w:p w14:paraId="02529C3B" w14:textId="77777777" w:rsidR="00DC075C" w:rsidRPr="002F128B" w:rsidRDefault="00DC075C" w:rsidP="00A75FEA">
            <w:pPr>
              <w:spacing w:line="360" w:lineRule="auto"/>
              <w:jc w:val="center"/>
              <w:rPr>
                <w:sz w:val="28"/>
                <w:szCs w:val="28"/>
                <w:lang w:val="uk-UA"/>
              </w:rPr>
            </w:pPr>
          </w:p>
        </w:tc>
        <w:tc>
          <w:tcPr>
            <w:tcW w:w="1979" w:type="dxa"/>
          </w:tcPr>
          <w:p w14:paraId="3640314A" w14:textId="77777777" w:rsidR="00DC075C" w:rsidRPr="002F128B" w:rsidRDefault="00DC075C" w:rsidP="00A75FEA">
            <w:pPr>
              <w:spacing w:line="360" w:lineRule="auto"/>
              <w:rPr>
                <w:sz w:val="28"/>
                <w:szCs w:val="28"/>
                <w:lang w:val="uk-UA"/>
              </w:rPr>
            </w:pPr>
            <w:proofErr w:type="spellStart"/>
            <w:r w:rsidRPr="002F128B">
              <w:rPr>
                <w:sz w:val="28"/>
                <w:szCs w:val="28"/>
                <w:lang w:val="uk-UA"/>
              </w:rPr>
              <w:t>InGaN</w:t>
            </w:r>
            <w:proofErr w:type="spellEnd"/>
          </w:p>
        </w:tc>
        <w:tc>
          <w:tcPr>
            <w:tcW w:w="1843" w:type="dxa"/>
          </w:tcPr>
          <w:p w14:paraId="57AFC404" w14:textId="77777777" w:rsidR="00DC075C" w:rsidRPr="002F128B" w:rsidRDefault="00DC075C" w:rsidP="00A75FEA">
            <w:pPr>
              <w:spacing w:line="360" w:lineRule="auto"/>
              <w:jc w:val="center"/>
              <w:rPr>
                <w:sz w:val="28"/>
                <w:szCs w:val="28"/>
                <w:lang w:val="uk-UA"/>
              </w:rPr>
            </w:pPr>
            <w:r w:rsidRPr="002F128B">
              <w:rPr>
                <w:sz w:val="28"/>
                <w:szCs w:val="28"/>
                <w:lang w:val="uk-UA"/>
              </w:rPr>
              <w:t>505</w:t>
            </w:r>
          </w:p>
        </w:tc>
        <w:tc>
          <w:tcPr>
            <w:tcW w:w="1843" w:type="dxa"/>
          </w:tcPr>
          <w:p w14:paraId="0CFFC006" w14:textId="77777777" w:rsidR="00DC075C" w:rsidRPr="002F128B" w:rsidRDefault="00DC075C" w:rsidP="00A75FEA">
            <w:pPr>
              <w:spacing w:line="360" w:lineRule="auto"/>
              <w:jc w:val="center"/>
              <w:rPr>
                <w:sz w:val="28"/>
                <w:szCs w:val="28"/>
                <w:lang w:val="uk-UA"/>
              </w:rPr>
            </w:pPr>
            <w:r w:rsidRPr="002F128B">
              <w:rPr>
                <w:sz w:val="28"/>
                <w:szCs w:val="28"/>
                <w:lang w:val="uk-UA"/>
              </w:rPr>
              <w:t>20</w:t>
            </w:r>
          </w:p>
        </w:tc>
        <w:tc>
          <w:tcPr>
            <w:tcW w:w="1842" w:type="dxa"/>
          </w:tcPr>
          <w:p w14:paraId="4A764F3D" w14:textId="77777777" w:rsidR="00DC075C" w:rsidRPr="002F128B" w:rsidRDefault="00DC075C" w:rsidP="00A75FEA">
            <w:pPr>
              <w:spacing w:line="360" w:lineRule="auto"/>
              <w:jc w:val="center"/>
              <w:rPr>
                <w:sz w:val="28"/>
                <w:szCs w:val="28"/>
                <w:lang w:val="uk-UA"/>
              </w:rPr>
            </w:pPr>
            <w:r w:rsidRPr="002F128B">
              <w:rPr>
                <w:sz w:val="28"/>
                <w:szCs w:val="28"/>
                <w:lang w:val="uk-UA"/>
              </w:rPr>
              <w:t>3,5</w:t>
            </w:r>
          </w:p>
        </w:tc>
        <w:tc>
          <w:tcPr>
            <w:tcW w:w="1843" w:type="dxa"/>
          </w:tcPr>
          <w:p w14:paraId="37CAC5AE" w14:textId="77777777" w:rsidR="00DC075C" w:rsidRPr="002F128B" w:rsidRDefault="00DC075C" w:rsidP="00A75FEA">
            <w:pPr>
              <w:spacing w:line="360" w:lineRule="auto"/>
              <w:jc w:val="center"/>
              <w:rPr>
                <w:sz w:val="28"/>
                <w:szCs w:val="28"/>
                <w:lang w:val="uk-UA"/>
              </w:rPr>
            </w:pPr>
            <w:r w:rsidRPr="002F128B">
              <w:rPr>
                <w:sz w:val="28"/>
                <w:szCs w:val="28"/>
                <w:lang w:val="uk-UA"/>
              </w:rPr>
              <w:t>30</w:t>
            </w:r>
          </w:p>
        </w:tc>
      </w:tr>
      <w:tr w:rsidR="00DC075C" w:rsidRPr="002F128B" w14:paraId="0DB08293" w14:textId="77777777" w:rsidTr="00BD2AEC">
        <w:tc>
          <w:tcPr>
            <w:tcW w:w="426" w:type="dxa"/>
          </w:tcPr>
          <w:p w14:paraId="3B90AFB3" w14:textId="77777777" w:rsidR="00DC075C" w:rsidRPr="002F128B" w:rsidRDefault="00DC075C" w:rsidP="00A75FEA">
            <w:pPr>
              <w:spacing w:line="360" w:lineRule="auto"/>
              <w:jc w:val="center"/>
              <w:rPr>
                <w:sz w:val="28"/>
                <w:szCs w:val="28"/>
                <w:lang w:val="uk-UA"/>
              </w:rPr>
            </w:pPr>
          </w:p>
        </w:tc>
        <w:tc>
          <w:tcPr>
            <w:tcW w:w="1979" w:type="dxa"/>
          </w:tcPr>
          <w:p w14:paraId="38B128A4" w14:textId="77777777" w:rsidR="00DC075C" w:rsidRPr="002F128B" w:rsidRDefault="00DC075C" w:rsidP="00A75FEA">
            <w:pPr>
              <w:spacing w:line="360" w:lineRule="auto"/>
              <w:rPr>
                <w:sz w:val="28"/>
                <w:szCs w:val="28"/>
                <w:lang w:val="uk-UA"/>
              </w:rPr>
            </w:pPr>
            <w:proofErr w:type="spellStart"/>
            <w:r w:rsidRPr="002F128B">
              <w:rPr>
                <w:sz w:val="28"/>
                <w:szCs w:val="28"/>
                <w:lang w:val="uk-UA"/>
              </w:rPr>
              <w:t>InGaN</w:t>
            </w:r>
            <w:proofErr w:type="spellEnd"/>
          </w:p>
        </w:tc>
        <w:tc>
          <w:tcPr>
            <w:tcW w:w="1843" w:type="dxa"/>
          </w:tcPr>
          <w:p w14:paraId="7F70E168" w14:textId="77777777" w:rsidR="00DC075C" w:rsidRPr="002F128B" w:rsidRDefault="00DC075C" w:rsidP="00A75FEA">
            <w:pPr>
              <w:spacing w:line="360" w:lineRule="auto"/>
              <w:jc w:val="center"/>
              <w:rPr>
                <w:sz w:val="28"/>
                <w:szCs w:val="28"/>
                <w:lang w:val="uk-UA"/>
              </w:rPr>
            </w:pPr>
            <w:r w:rsidRPr="002F128B">
              <w:rPr>
                <w:sz w:val="28"/>
                <w:szCs w:val="28"/>
                <w:lang w:val="uk-UA"/>
              </w:rPr>
              <w:t>525</w:t>
            </w:r>
          </w:p>
        </w:tc>
        <w:tc>
          <w:tcPr>
            <w:tcW w:w="1843" w:type="dxa"/>
          </w:tcPr>
          <w:p w14:paraId="28845E13" w14:textId="77777777" w:rsidR="00DC075C" w:rsidRPr="002F128B" w:rsidRDefault="00DC075C" w:rsidP="00A75FEA">
            <w:pPr>
              <w:spacing w:line="360" w:lineRule="auto"/>
              <w:jc w:val="center"/>
              <w:rPr>
                <w:sz w:val="28"/>
                <w:szCs w:val="28"/>
                <w:lang w:val="uk-UA"/>
              </w:rPr>
            </w:pPr>
            <w:r w:rsidRPr="002F128B">
              <w:rPr>
                <w:sz w:val="28"/>
                <w:szCs w:val="28"/>
                <w:lang w:val="uk-UA"/>
              </w:rPr>
              <w:t>20</w:t>
            </w:r>
          </w:p>
        </w:tc>
        <w:tc>
          <w:tcPr>
            <w:tcW w:w="1842" w:type="dxa"/>
          </w:tcPr>
          <w:p w14:paraId="7919CC26" w14:textId="77777777" w:rsidR="00DC075C" w:rsidRPr="002F128B" w:rsidRDefault="00DC075C" w:rsidP="00A75FEA">
            <w:pPr>
              <w:spacing w:line="360" w:lineRule="auto"/>
              <w:jc w:val="center"/>
              <w:rPr>
                <w:sz w:val="28"/>
                <w:szCs w:val="28"/>
                <w:lang w:val="uk-UA"/>
              </w:rPr>
            </w:pPr>
            <w:r w:rsidRPr="002F128B">
              <w:rPr>
                <w:sz w:val="28"/>
                <w:szCs w:val="28"/>
                <w:lang w:val="uk-UA"/>
              </w:rPr>
              <w:t>3,5</w:t>
            </w:r>
          </w:p>
        </w:tc>
        <w:tc>
          <w:tcPr>
            <w:tcW w:w="1843" w:type="dxa"/>
          </w:tcPr>
          <w:p w14:paraId="6DB9D86B" w14:textId="77777777" w:rsidR="00DC075C" w:rsidRPr="002F128B" w:rsidRDefault="00DC075C" w:rsidP="00A75FEA">
            <w:pPr>
              <w:spacing w:line="360" w:lineRule="auto"/>
              <w:jc w:val="center"/>
              <w:rPr>
                <w:sz w:val="28"/>
                <w:szCs w:val="28"/>
                <w:lang w:val="uk-UA"/>
              </w:rPr>
            </w:pPr>
            <w:r w:rsidRPr="002F128B">
              <w:rPr>
                <w:sz w:val="28"/>
                <w:szCs w:val="28"/>
                <w:lang w:val="uk-UA"/>
              </w:rPr>
              <w:t>30</w:t>
            </w:r>
          </w:p>
        </w:tc>
      </w:tr>
      <w:tr w:rsidR="00DC075C" w:rsidRPr="002F128B" w14:paraId="5E0DE394" w14:textId="77777777" w:rsidTr="00BD2AEC">
        <w:tc>
          <w:tcPr>
            <w:tcW w:w="426" w:type="dxa"/>
          </w:tcPr>
          <w:p w14:paraId="478E0510" w14:textId="77777777" w:rsidR="00DC075C" w:rsidRPr="002F128B" w:rsidRDefault="00DC075C" w:rsidP="00A75FEA">
            <w:pPr>
              <w:spacing w:line="360" w:lineRule="auto"/>
              <w:jc w:val="center"/>
              <w:rPr>
                <w:sz w:val="28"/>
                <w:szCs w:val="28"/>
                <w:lang w:val="uk-UA"/>
              </w:rPr>
            </w:pPr>
          </w:p>
        </w:tc>
        <w:tc>
          <w:tcPr>
            <w:tcW w:w="1979" w:type="dxa"/>
          </w:tcPr>
          <w:p w14:paraId="2E65117A" w14:textId="77777777" w:rsidR="00DC075C" w:rsidRPr="002F128B" w:rsidRDefault="00DC075C" w:rsidP="00A75FEA">
            <w:pPr>
              <w:spacing w:line="360" w:lineRule="auto"/>
              <w:rPr>
                <w:sz w:val="28"/>
                <w:szCs w:val="28"/>
                <w:lang w:val="uk-UA"/>
              </w:rPr>
            </w:pPr>
            <w:proofErr w:type="spellStart"/>
            <w:r w:rsidRPr="002F128B">
              <w:rPr>
                <w:sz w:val="28"/>
                <w:szCs w:val="28"/>
                <w:lang w:val="uk-UA"/>
              </w:rPr>
              <w:t>InGaN</w:t>
            </w:r>
            <w:proofErr w:type="spellEnd"/>
          </w:p>
        </w:tc>
        <w:tc>
          <w:tcPr>
            <w:tcW w:w="1843" w:type="dxa"/>
          </w:tcPr>
          <w:p w14:paraId="765C46EA" w14:textId="77777777" w:rsidR="00DC075C" w:rsidRPr="002F128B" w:rsidRDefault="00DC075C" w:rsidP="00A75FEA">
            <w:pPr>
              <w:spacing w:line="360" w:lineRule="auto"/>
              <w:jc w:val="center"/>
              <w:rPr>
                <w:sz w:val="28"/>
                <w:szCs w:val="28"/>
                <w:lang w:val="uk-UA"/>
              </w:rPr>
            </w:pPr>
            <w:r w:rsidRPr="002F128B">
              <w:rPr>
                <w:sz w:val="28"/>
                <w:szCs w:val="28"/>
                <w:lang w:val="uk-UA"/>
              </w:rPr>
              <w:t>470</w:t>
            </w:r>
          </w:p>
        </w:tc>
        <w:tc>
          <w:tcPr>
            <w:tcW w:w="1843" w:type="dxa"/>
          </w:tcPr>
          <w:p w14:paraId="4D1977CB" w14:textId="77777777" w:rsidR="00DC075C" w:rsidRPr="002F128B" w:rsidRDefault="00DC075C" w:rsidP="00A75FEA">
            <w:pPr>
              <w:spacing w:line="360" w:lineRule="auto"/>
              <w:jc w:val="center"/>
              <w:rPr>
                <w:sz w:val="28"/>
                <w:szCs w:val="28"/>
                <w:lang w:val="uk-UA"/>
              </w:rPr>
            </w:pPr>
            <w:r w:rsidRPr="002F128B">
              <w:rPr>
                <w:sz w:val="28"/>
                <w:szCs w:val="28"/>
                <w:lang w:val="uk-UA"/>
              </w:rPr>
              <w:t>20</w:t>
            </w:r>
          </w:p>
        </w:tc>
        <w:tc>
          <w:tcPr>
            <w:tcW w:w="1842" w:type="dxa"/>
          </w:tcPr>
          <w:p w14:paraId="65157917" w14:textId="77777777" w:rsidR="00DC075C" w:rsidRPr="002F128B" w:rsidRDefault="00DC075C" w:rsidP="00A75FEA">
            <w:pPr>
              <w:spacing w:line="360" w:lineRule="auto"/>
              <w:jc w:val="center"/>
              <w:rPr>
                <w:sz w:val="28"/>
                <w:szCs w:val="28"/>
                <w:lang w:val="uk-UA"/>
              </w:rPr>
            </w:pPr>
            <w:r w:rsidRPr="002F128B">
              <w:rPr>
                <w:sz w:val="28"/>
                <w:szCs w:val="28"/>
                <w:lang w:val="uk-UA"/>
              </w:rPr>
              <w:t>3,5</w:t>
            </w:r>
          </w:p>
        </w:tc>
        <w:tc>
          <w:tcPr>
            <w:tcW w:w="1843" w:type="dxa"/>
          </w:tcPr>
          <w:p w14:paraId="03D3591A" w14:textId="77777777" w:rsidR="00DC075C" w:rsidRPr="002F128B" w:rsidRDefault="00DC075C" w:rsidP="00A75FEA">
            <w:pPr>
              <w:spacing w:line="360" w:lineRule="auto"/>
              <w:jc w:val="center"/>
              <w:rPr>
                <w:sz w:val="28"/>
                <w:szCs w:val="28"/>
                <w:lang w:val="uk-UA"/>
              </w:rPr>
            </w:pPr>
            <w:r w:rsidRPr="002F128B">
              <w:rPr>
                <w:sz w:val="28"/>
                <w:szCs w:val="28"/>
                <w:lang w:val="uk-UA"/>
              </w:rPr>
              <w:t>30</w:t>
            </w:r>
          </w:p>
        </w:tc>
      </w:tr>
      <w:tr w:rsidR="00DC075C" w:rsidRPr="002F128B" w14:paraId="1753B845" w14:textId="77777777" w:rsidTr="00BD2AEC">
        <w:tc>
          <w:tcPr>
            <w:tcW w:w="426" w:type="dxa"/>
          </w:tcPr>
          <w:p w14:paraId="55E09A41" w14:textId="77777777" w:rsidR="00DC075C" w:rsidRPr="002F128B" w:rsidRDefault="00DC075C" w:rsidP="00A75FEA">
            <w:pPr>
              <w:spacing w:line="360" w:lineRule="auto"/>
              <w:jc w:val="center"/>
              <w:rPr>
                <w:sz w:val="28"/>
                <w:szCs w:val="28"/>
                <w:lang w:val="uk-UA"/>
              </w:rPr>
            </w:pPr>
          </w:p>
        </w:tc>
        <w:tc>
          <w:tcPr>
            <w:tcW w:w="1979" w:type="dxa"/>
          </w:tcPr>
          <w:p w14:paraId="248A8243" w14:textId="77777777" w:rsidR="00DC075C" w:rsidRPr="002F128B" w:rsidRDefault="00DC075C" w:rsidP="00A75FEA">
            <w:pPr>
              <w:spacing w:line="360" w:lineRule="auto"/>
              <w:rPr>
                <w:sz w:val="28"/>
                <w:szCs w:val="28"/>
                <w:lang w:val="uk-UA"/>
              </w:rPr>
            </w:pPr>
            <w:proofErr w:type="spellStart"/>
            <w:r w:rsidRPr="002F128B">
              <w:rPr>
                <w:sz w:val="28"/>
                <w:szCs w:val="28"/>
                <w:lang w:val="uk-UA"/>
              </w:rPr>
              <w:t>InGaN</w:t>
            </w:r>
            <w:proofErr w:type="spellEnd"/>
          </w:p>
        </w:tc>
        <w:tc>
          <w:tcPr>
            <w:tcW w:w="1843" w:type="dxa"/>
          </w:tcPr>
          <w:p w14:paraId="70B4053A" w14:textId="77777777" w:rsidR="00DC075C" w:rsidRPr="002F128B" w:rsidRDefault="00DC075C" w:rsidP="00A75FEA">
            <w:pPr>
              <w:spacing w:line="360" w:lineRule="auto"/>
              <w:jc w:val="center"/>
              <w:rPr>
                <w:sz w:val="28"/>
                <w:szCs w:val="28"/>
                <w:lang w:val="uk-UA"/>
              </w:rPr>
            </w:pPr>
            <w:r w:rsidRPr="002F128B">
              <w:rPr>
                <w:sz w:val="28"/>
                <w:szCs w:val="28"/>
                <w:lang w:val="uk-UA"/>
              </w:rPr>
              <w:t>370</w:t>
            </w:r>
          </w:p>
        </w:tc>
        <w:tc>
          <w:tcPr>
            <w:tcW w:w="1843" w:type="dxa"/>
          </w:tcPr>
          <w:p w14:paraId="45396773" w14:textId="77777777" w:rsidR="00DC075C" w:rsidRPr="002F128B" w:rsidRDefault="00DC075C" w:rsidP="00A75FEA">
            <w:pPr>
              <w:spacing w:line="360" w:lineRule="auto"/>
              <w:jc w:val="center"/>
              <w:rPr>
                <w:sz w:val="28"/>
                <w:szCs w:val="28"/>
                <w:lang w:val="uk-UA"/>
              </w:rPr>
            </w:pPr>
            <w:r w:rsidRPr="002F128B">
              <w:rPr>
                <w:sz w:val="28"/>
                <w:szCs w:val="28"/>
                <w:lang w:val="uk-UA"/>
              </w:rPr>
              <w:t>20</w:t>
            </w:r>
          </w:p>
        </w:tc>
        <w:tc>
          <w:tcPr>
            <w:tcW w:w="1842" w:type="dxa"/>
          </w:tcPr>
          <w:p w14:paraId="4642777A" w14:textId="77777777" w:rsidR="00DC075C" w:rsidRPr="002F128B" w:rsidRDefault="00DC075C" w:rsidP="00A75FEA">
            <w:pPr>
              <w:spacing w:line="360" w:lineRule="auto"/>
              <w:jc w:val="center"/>
              <w:rPr>
                <w:sz w:val="28"/>
                <w:szCs w:val="28"/>
                <w:lang w:val="uk-UA"/>
              </w:rPr>
            </w:pPr>
            <w:r w:rsidRPr="002F128B">
              <w:rPr>
                <w:sz w:val="28"/>
                <w:szCs w:val="28"/>
                <w:lang w:val="uk-UA"/>
              </w:rPr>
              <w:t>3,5</w:t>
            </w:r>
          </w:p>
        </w:tc>
        <w:tc>
          <w:tcPr>
            <w:tcW w:w="1843" w:type="dxa"/>
          </w:tcPr>
          <w:p w14:paraId="7EEE4ED8" w14:textId="77777777" w:rsidR="00DC075C" w:rsidRPr="002F128B" w:rsidRDefault="00DC075C" w:rsidP="00A75FEA">
            <w:pPr>
              <w:spacing w:line="360" w:lineRule="auto"/>
              <w:jc w:val="center"/>
              <w:rPr>
                <w:sz w:val="28"/>
                <w:szCs w:val="28"/>
                <w:lang w:val="uk-UA"/>
              </w:rPr>
            </w:pPr>
            <w:r w:rsidRPr="002F128B">
              <w:rPr>
                <w:sz w:val="28"/>
                <w:szCs w:val="28"/>
                <w:lang w:val="uk-UA"/>
              </w:rPr>
              <w:t>40</w:t>
            </w:r>
          </w:p>
        </w:tc>
      </w:tr>
      <w:tr w:rsidR="00916CC2" w:rsidRPr="002F128B" w14:paraId="7D186E39" w14:textId="77777777" w:rsidTr="00BD2AEC">
        <w:tc>
          <w:tcPr>
            <w:tcW w:w="426" w:type="dxa"/>
          </w:tcPr>
          <w:p w14:paraId="01D0F607" w14:textId="77777777" w:rsidR="00916CC2" w:rsidRPr="002F128B" w:rsidRDefault="00916CC2" w:rsidP="00A75FEA">
            <w:pPr>
              <w:spacing w:line="360" w:lineRule="auto"/>
              <w:jc w:val="center"/>
              <w:rPr>
                <w:sz w:val="28"/>
                <w:szCs w:val="28"/>
                <w:lang w:val="uk-UA"/>
              </w:rPr>
            </w:pPr>
          </w:p>
        </w:tc>
        <w:tc>
          <w:tcPr>
            <w:tcW w:w="1979" w:type="dxa"/>
          </w:tcPr>
          <w:p w14:paraId="487B1E8B" w14:textId="77777777" w:rsidR="00916CC2" w:rsidRPr="002F128B" w:rsidRDefault="00916CC2" w:rsidP="00A75FEA">
            <w:pPr>
              <w:spacing w:line="360" w:lineRule="auto"/>
              <w:rPr>
                <w:sz w:val="28"/>
                <w:szCs w:val="28"/>
                <w:lang w:val="en-US"/>
              </w:rPr>
            </w:pPr>
            <w:proofErr w:type="spellStart"/>
            <w:r w:rsidRPr="002F128B">
              <w:rPr>
                <w:sz w:val="28"/>
                <w:szCs w:val="28"/>
                <w:lang w:val="en-US"/>
              </w:rPr>
              <w:t>GaP</w:t>
            </w:r>
            <w:proofErr w:type="spellEnd"/>
          </w:p>
        </w:tc>
        <w:tc>
          <w:tcPr>
            <w:tcW w:w="1843" w:type="dxa"/>
          </w:tcPr>
          <w:p w14:paraId="364F9696" w14:textId="77777777" w:rsidR="00916CC2" w:rsidRPr="002F128B" w:rsidRDefault="00D54736" w:rsidP="00A75FEA">
            <w:pPr>
              <w:spacing w:line="360" w:lineRule="auto"/>
              <w:jc w:val="center"/>
              <w:rPr>
                <w:sz w:val="28"/>
                <w:szCs w:val="28"/>
                <w:lang w:val="en-US"/>
              </w:rPr>
            </w:pPr>
            <w:r w:rsidRPr="002F128B">
              <w:rPr>
                <w:sz w:val="28"/>
                <w:szCs w:val="28"/>
                <w:lang w:val="en-US"/>
              </w:rPr>
              <w:t>690</w:t>
            </w:r>
          </w:p>
        </w:tc>
        <w:tc>
          <w:tcPr>
            <w:tcW w:w="1843" w:type="dxa"/>
          </w:tcPr>
          <w:p w14:paraId="2650CC0A" w14:textId="77777777" w:rsidR="00916CC2" w:rsidRPr="002F128B" w:rsidRDefault="00D54736" w:rsidP="00A75FEA">
            <w:pPr>
              <w:spacing w:line="360" w:lineRule="auto"/>
              <w:jc w:val="center"/>
              <w:rPr>
                <w:sz w:val="28"/>
                <w:szCs w:val="28"/>
                <w:lang w:val="en-US"/>
              </w:rPr>
            </w:pPr>
            <w:r w:rsidRPr="002F128B">
              <w:rPr>
                <w:sz w:val="28"/>
                <w:szCs w:val="28"/>
                <w:lang w:val="en-US"/>
              </w:rPr>
              <w:t>20</w:t>
            </w:r>
          </w:p>
        </w:tc>
        <w:tc>
          <w:tcPr>
            <w:tcW w:w="1842" w:type="dxa"/>
          </w:tcPr>
          <w:p w14:paraId="04B0636B" w14:textId="77777777" w:rsidR="00916CC2" w:rsidRPr="002F128B" w:rsidRDefault="00D54736" w:rsidP="00A75FEA">
            <w:pPr>
              <w:spacing w:line="360" w:lineRule="auto"/>
              <w:jc w:val="center"/>
              <w:rPr>
                <w:sz w:val="28"/>
                <w:szCs w:val="28"/>
                <w:lang w:val="en-US"/>
              </w:rPr>
            </w:pPr>
            <w:r w:rsidRPr="002F128B">
              <w:rPr>
                <w:sz w:val="28"/>
                <w:szCs w:val="28"/>
                <w:lang w:val="en-US"/>
              </w:rPr>
              <w:t>3,0</w:t>
            </w:r>
          </w:p>
        </w:tc>
        <w:tc>
          <w:tcPr>
            <w:tcW w:w="1843" w:type="dxa"/>
          </w:tcPr>
          <w:p w14:paraId="7DE2B3CB" w14:textId="77777777" w:rsidR="00916CC2" w:rsidRPr="002F128B" w:rsidRDefault="00D54736" w:rsidP="00A75FEA">
            <w:pPr>
              <w:spacing w:line="360" w:lineRule="auto"/>
              <w:jc w:val="center"/>
              <w:rPr>
                <w:sz w:val="28"/>
                <w:szCs w:val="28"/>
                <w:lang w:val="en-US"/>
              </w:rPr>
            </w:pPr>
            <w:r w:rsidRPr="002F128B">
              <w:rPr>
                <w:sz w:val="28"/>
                <w:szCs w:val="28"/>
                <w:lang w:val="en-US"/>
              </w:rPr>
              <w:t>0,6</w:t>
            </w:r>
          </w:p>
        </w:tc>
      </w:tr>
      <w:tr w:rsidR="004E53DD" w:rsidRPr="002F128B" w14:paraId="630DED7E" w14:textId="77777777" w:rsidTr="00BD2AEC">
        <w:tc>
          <w:tcPr>
            <w:tcW w:w="426" w:type="dxa"/>
          </w:tcPr>
          <w:p w14:paraId="2D498E19" w14:textId="77777777" w:rsidR="004E53DD" w:rsidRPr="002F128B" w:rsidRDefault="004E53DD" w:rsidP="00A75FEA">
            <w:pPr>
              <w:spacing w:line="360" w:lineRule="auto"/>
              <w:jc w:val="center"/>
              <w:rPr>
                <w:sz w:val="28"/>
                <w:szCs w:val="28"/>
                <w:lang w:val="uk-UA"/>
              </w:rPr>
            </w:pPr>
          </w:p>
        </w:tc>
        <w:tc>
          <w:tcPr>
            <w:tcW w:w="1979" w:type="dxa"/>
          </w:tcPr>
          <w:p w14:paraId="79DD25A0" w14:textId="77777777" w:rsidR="004E53DD" w:rsidRPr="002F128B" w:rsidRDefault="004E53DD" w:rsidP="00A75FEA">
            <w:pPr>
              <w:spacing w:line="360" w:lineRule="auto"/>
              <w:rPr>
                <w:sz w:val="28"/>
                <w:szCs w:val="28"/>
                <w:lang w:val="en-US"/>
              </w:rPr>
            </w:pPr>
            <w:proofErr w:type="spellStart"/>
            <w:r w:rsidRPr="002F128B">
              <w:rPr>
                <w:sz w:val="28"/>
                <w:szCs w:val="28"/>
                <w:lang w:val="en-US"/>
              </w:rPr>
              <w:t>GaAsP</w:t>
            </w:r>
            <w:proofErr w:type="spellEnd"/>
          </w:p>
        </w:tc>
        <w:tc>
          <w:tcPr>
            <w:tcW w:w="1843" w:type="dxa"/>
          </w:tcPr>
          <w:p w14:paraId="33F97572" w14:textId="77777777" w:rsidR="004E53DD" w:rsidRPr="002F128B" w:rsidRDefault="004E53DD" w:rsidP="00A75FEA">
            <w:pPr>
              <w:spacing w:line="360" w:lineRule="auto"/>
              <w:jc w:val="center"/>
              <w:rPr>
                <w:sz w:val="28"/>
                <w:szCs w:val="28"/>
                <w:lang w:val="en-US"/>
              </w:rPr>
            </w:pPr>
            <w:r w:rsidRPr="002F128B">
              <w:rPr>
                <w:sz w:val="28"/>
                <w:szCs w:val="28"/>
                <w:lang w:val="en-US"/>
              </w:rPr>
              <w:t>635</w:t>
            </w:r>
          </w:p>
        </w:tc>
        <w:tc>
          <w:tcPr>
            <w:tcW w:w="1843" w:type="dxa"/>
          </w:tcPr>
          <w:p w14:paraId="041B55E2" w14:textId="77777777" w:rsidR="004E53DD" w:rsidRPr="002F128B" w:rsidRDefault="004E53DD" w:rsidP="00A75FEA">
            <w:pPr>
              <w:spacing w:line="360" w:lineRule="auto"/>
              <w:jc w:val="center"/>
              <w:rPr>
                <w:sz w:val="28"/>
                <w:szCs w:val="28"/>
                <w:lang w:val="en-US"/>
              </w:rPr>
            </w:pPr>
            <w:r w:rsidRPr="002F128B">
              <w:rPr>
                <w:sz w:val="28"/>
                <w:szCs w:val="28"/>
                <w:lang w:val="en-US"/>
              </w:rPr>
              <w:t>20</w:t>
            </w:r>
          </w:p>
        </w:tc>
        <w:tc>
          <w:tcPr>
            <w:tcW w:w="1842" w:type="dxa"/>
          </w:tcPr>
          <w:p w14:paraId="27BA6CCF" w14:textId="77777777" w:rsidR="004E53DD" w:rsidRPr="002F128B" w:rsidRDefault="004E53DD" w:rsidP="00A75FEA">
            <w:pPr>
              <w:spacing w:line="360" w:lineRule="auto"/>
              <w:jc w:val="center"/>
              <w:rPr>
                <w:sz w:val="28"/>
                <w:szCs w:val="28"/>
                <w:lang w:val="en-US"/>
              </w:rPr>
            </w:pPr>
            <w:r w:rsidRPr="002F128B">
              <w:rPr>
                <w:sz w:val="28"/>
                <w:szCs w:val="28"/>
                <w:lang w:val="en-US"/>
              </w:rPr>
              <w:t>3,0</w:t>
            </w:r>
          </w:p>
        </w:tc>
        <w:tc>
          <w:tcPr>
            <w:tcW w:w="1843" w:type="dxa"/>
          </w:tcPr>
          <w:p w14:paraId="35ED1366" w14:textId="77777777" w:rsidR="004E53DD" w:rsidRPr="002F128B" w:rsidRDefault="004E53DD" w:rsidP="00A75FEA">
            <w:pPr>
              <w:spacing w:line="360" w:lineRule="auto"/>
              <w:jc w:val="center"/>
              <w:rPr>
                <w:sz w:val="28"/>
                <w:szCs w:val="28"/>
                <w:lang w:val="en-US"/>
              </w:rPr>
            </w:pPr>
            <w:r w:rsidRPr="002F128B">
              <w:rPr>
                <w:sz w:val="28"/>
                <w:szCs w:val="28"/>
                <w:lang w:val="en-US"/>
              </w:rPr>
              <w:t>10</w:t>
            </w:r>
          </w:p>
        </w:tc>
      </w:tr>
    </w:tbl>
    <w:p w14:paraId="285CF8E1" w14:textId="77777777" w:rsidR="00A66D63" w:rsidRPr="002F128B" w:rsidRDefault="00A66D63" w:rsidP="00A75FEA">
      <w:pPr>
        <w:spacing w:line="360" w:lineRule="auto"/>
        <w:ind w:firstLine="708"/>
        <w:jc w:val="both"/>
        <w:rPr>
          <w:sz w:val="28"/>
          <w:szCs w:val="28"/>
          <w:lang w:val="uk-UA"/>
        </w:rPr>
      </w:pPr>
    </w:p>
    <w:p w14:paraId="11C49E1E" w14:textId="77777777" w:rsidR="00DC075C" w:rsidRPr="002F128B" w:rsidRDefault="00DC075C" w:rsidP="00A75FEA">
      <w:pPr>
        <w:spacing w:line="360" w:lineRule="auto"/>
        <w:ind w:firstLine="708"/>
        <w:jc w:val="both"/>
        <w:rPr>
          <w:sz w:val="28"/>
          <w:szCs w:val="28"/>
          <w:lang w:val="uk-UA"/>
        </w:rPr>
      </w:pPr>
      <w:r w:rsidRPr="002F128B">
        <w:rPr>
          <w:sz w:val="28"/>
          <w:szCs w:val="28"/>
          <w:lang w:val="uk-UA"/>
        </w:rPr>
        <w:t xml:space="preserve">Перед початком роботи всі </w:t>
      </w:r>
      <w:proofErr w:type="spellStart"/>
      <w:r w:rsidR="00CE4772" w:rsidRPr="002F128B">
        <w:rPr>
          <w:sz w:val="28"/>
          <w:szCs w:val="28"/>
          <w:lang w:val="uk-UA"/>
        </w:rPr>
        <w:t>СД</w:t>
      </w:r>
      <w:proofErr w:type="spellEnd"/>
      <w:r w:rsidRPr="002F128B">
        <w:rPr>
          <w:sz w:val="28"/>
          <w:szCs w:val="28"/>
          <w:lang w:val="uk-UA"/>
        </w:rPr>
        <w:t xml:space="preserve"> </w:t>
      </w:r>
      <w:r w:rsidR="00E86B40" w:rsidRPr="002F128B">
        <w:rPr>
          <w:sz w:val="28"/>
          <w:szCs w:val="28"/>
          <w:lang w:val="uk-UA"/>
        </w:rPr>
        <w:t xml:space="preserve">піддавалися </w:t>
      </w:r>
      <w:r w:rsidRPr="002F128B">
        <w:rPr>
          <w:sz w:val="28"/>
          <w:szCs w:val="28"/>
          <w:lang w:val="uk-UA"/>
        </w:rPr>
        <w:t>вхідн</w:t>
      </w:r>
      <w:r w:rsidR="00E86B40" w:rsidRPr="002F128B">
        <w:rPr>
          <w:sz w:val="28"/>
          <w:szCs w:val="28"/>
          <w:lang w:val="uk-UA"/>
        </w:rPr>
        <w:t>ому контролю</w:t>
      </w:r>
      <w:r w:rsidRPr="002F128B">
        <w:rPr>
          <w:sz w:val="28"/>
          <w:szCs w:val="28"/>
          <w:lang w:val="uk-UA"/>
        </w:rPr>
        <w:t xml:space="preserve"> на відповідність заявленим</w:t>
      </w:r>
      <w:r w:rsidR="0098208C" w:rsidRPr="002F128B">
        <w:rPr>
          <w:sz w:val="28"/>
          <w:szCs w:val="28"/>
          <w:lang w:val="uk-UA"/>
        </w:rPr>
        <w:t xml:space="preserve"> параметрам</w:t>
      </w:r>
      <w:r w:rsidR="00C75C39">
        <w:rPr>
          <w:sz w:val="28"/>
          <w:szCs w:val="28"/>
          <w:lang w:val="uk-UA"/>
        </w:rPr>
        <w:t>. Д</w:t>
      </w:r>
      <w:r w:rsidR="0098208C" w:rsidRPr="002F128B">
        <w:rPr>
          <w:sz w:val="28"/>
          <w:szCs w:val="28"/>
          <w:lang w:val="uk-UA"/>
        </w:rPr>
        <w:t>о опромінення вимірювались:</w:t>
      </w:r>
    </w:p>
    <w:p w14:paraId="3EF2983A" w14:textId="77777777" w:rsidR="00DC075C" w:rsidRPr="002F128B" w:rsidRDefault="00DC075C" w:rsidP="00A75FEA">
      <w:pPr>
        <w:spacing w:line="360" w:lineRule="auto"/>
        <w:ind w:firstLine="708"/>
        <w:jc w:val="both"/>
        <w:rPr>
          <w:sz w:val="28"/>
          <w:szCs w:val="28"/>
          <w:lang w:val="uk-UA"/>
        </w:rPr>
      </w:pPr>
      <w:r w:rsidRPr="002F128B">
        <w:rPr>
          <w:sz w:val="28"/>
          <w:szCs w:val="28"/>
          <w:lang w:val="uk-UA"/>
        </w:rPr>
        <w:t xml:space="preserve">- </w:t>
      </w:r>
      <w:r w:rsidR="00CE4772" w:rsidRPr="002F128B">
        <w:rPr>
          <w:sz w:val="28"/>
          <w:szCs w:val="28"/>
          <w:lang w:val="uk-UA"/>
        </w:rPr>
        <w:t>с</w:t>
      </w:r>
      <w:r w:rsidR="0098208C" w:rsidRPr="002F128B">
        <w:rPr>
          <w:sz w:val="28"/>
          <w:szCs w:val="28"/>
          <w:lang w:val="uk-UA"/>
        </w:rPr>
        <w:t xml:space="preserve">пектри </w:t>
      </w:r>
      <w:r w:rsidRPr="002F128B">
        <w:rPr>
          <w:sz w:val="28"/>
          <w:szCs w:val="28"/>
          <w:lang w:val="uk-UA"/>
        </w:rPr>
        <w:t>свічення при кі</w:t>
      </w:r>
      <w:r w:rsidR="0098208C" w:rsidRPr="002F128B">
        <w:rPr>
          <w:sz w:val="28"/>
          <w:szCs w:val="28"/>
          <w:lang w:val="uk-UA"/>
        </w:rPr>
        <w:t>мнатній і азотній температурі при різних струмах з рівномірним інтер</w:t>
      </w:r>
      <w:r w:rsidR="00CE4772" w:rsidRPr="002F128B">
        <w:rPr>
          <w:sz w:val="28"/>
          <w:szCs w:val="28"/>
          <w:lang w:val="uk-UA"/>
        </w:rPr>
        <w:t>валом;</w:t>
      </w:r>
    </w:p>
    <w:p w14:paraId="7BC6ACCD" w14:textId="77777777" w:rsidR="00DC075C" w:rsidRPr="002F128B" w:rsidRDefault="00DC075C" w:rsidP="00A75FEA">
      <w:pPr>
        <w:spacing w:line="360" w:lineRule="auto"/>
        <w:ind w:firstLine="708"/>
        <w:jc w:val="both"/>
        <w:rPr>
          <w:sz w:val="28"/>
          <w:szCs w:val="28"/>
          <w:lang w:val="uk-UA"/>
        </w:rPr>
      </w:pPr>
      <w:r w:rsidRPr="002F128B">
        <w:rPr>
          <w:sz w:val="28"/>
          <w:szCs w:val="28"/>
          <w:lang w:val="uk-UA"/>
        </w:rPr>
        <w:t xml:space="preserve">- </w:t>
      </w:r>
      <w:r w:rsidR="00CE4772" w:rsidRPr="002F128B">
        <w:rPr>
          <w:sz w:val="28"/>
          <w:szCs w:val="28"/>
          <w:lang w:val="uk-UA"/>
        </w:rPr>
        <w:t>с</w:t>
      </w:r>
      <w:r w:rsidR="0098208C" w:rsidRPr="002F128B">
        <w:rPr>
          <w:sz w:val="28"/>
          <w:szCs w:val="28"/>
          <w:lang w:val="uk-UA"/>
        </w:rPr>
        <w:t>пектри</w:t>
      </w:r>
      <w:r w:rsidR="008C6D3F" w:rsidRPr="002F128B">
        <w:rPr>
          <w:sz w:val="28"/>
          <w:szCs w:val="28"/>
          <w:lang w:val="uk-UA"/>
        </w:rPr>
        <w:t xml:space="preserve"> </w:t>
      </w:r>
      <w:r w:rsidR="0098208C" w:rsidRPr="002F128B">
        <w:rPr>
          <w:sz w:val="28"/>
          <w:szCs w:val="28"/>
          <w:lang w:val="uk-UA"/>
        </w:rPr>
        <w:t>свічення при сталому струмі</w:t>
      </w:r>
      <w:r w:rsidRPr="002F128B">
        <w:rPr>
          <w:sz w:val="28"/>
          <w:szCs w:val="28"/>
          <w:lang w:val="uk-UA"/>
        </w:rPr>
        <w:t xml:space="preserve"> з різними інтервалами те</w:t>
      </w:r>
      <w:r w:rsidR="00C75C39">
        <w:rPr>
          <w:sz w:val="28"/>
          <w:szCs w:val="28"/>
          <w:lang w:val="uk-UA"/>
        </w:rPr>
        <w:t xml:space="preserve">мператур в діапазоні 77 К – 290 </w:t>
      </w:r>
      <w:r w:rsidRPr="002F128B">
        <w:rPr>
          <w:sz w:val="28"/>
          <w:szCs w:val="28"/>
          <w:lang w:val="uk-UA"/>
        </w:rPr>
        <w:t>К</w:t>
      </w:r>
      <w:r w:rsidR="00CE4772" w:rsidRPr="002F128B">
        <w:rPr>
          <w:sz w:val="28"/>
          <w:szCs w:val="28"/>
          <w:lang w:val="uk-UA"/>
        </w:rPr>
        <w:t>;</w:t>
      </w:r>
    </w:p>
    <w:p w14:paraId="0FE03C79" w14:textId="77777777" w:rsidR="00AA63D2" w:rsidRPr="002F128B" w:rsidRDefault="0098208C" w:rsidP="00A75FEA">
      <w:pPr>
        <w:spacing w:line="360" w:lineRule="auto"/>
        <w:ind w:firstLine="708"/>
        <w:jc w:val="both"/>
        <w:rPr>
          <w:sz w:val="28"/>
          <w:szCs w:val="28"/>
          <w:lang w:val="uk-UA"/>
        </w:rPr>
      </w:pPr>
      <w:r w:rsidRPr="002F128B">
        <w:rPr>
          <w:sz w:val="28"/>
          <w:szCs w:val="28"/>
          <w:lang w:val="uk-UA"/>
        </w:rPr>
        <w:t xml:space="preserve">-  </w:t>
      </w:r>
      <w:proofErr w:type="spellStart"/>
      <w:r w:rsidR="00DC075C" w:rsidRPr="002F128B">
        <w:rPr>
          <w:sz w:val="28"/>
          <w:szCs w:val="28"/>
          <w:lang w:val="uk-UA"/>
        </w:rPr>
        <w:t>ВАХ</w:t>
      </w:r>
      <w:proofErr w:type="spellEnd"/>
      <w:r w:rsidR="00DC075C" w:rsidRPr="002F128B">
        <w:rPr>
          <w:sz w:val="28"/>
          <w:szCs w:val="28"/>
          <w:lang w:val="uk-UA"/>
        </w:rPr>
        <w:t xml:space="preserve"> зразків </w:t>
      </w:r>
      <w:r w:rsidRPr="002F128B">
        <w:rPr>
          <w:sz w:val="28"/>
          <w:szCs w:val="28"/>
          <w:lang w:val="uk-UA"/>
        </w:rPr>
        <w:t>і</w:t>
      </w:r>
      <w:r w:rsidR="00DC075C" w:rsidRPr="002F128B">
        <w:rPr>
          <w:sz w:val="28"/>
          <w:szCs w:val="28"/>
          <w:lang w:val="uk-UA"/>
        </w:rPr>
        <w:t xml:space="preserve">з різними інтервалами температур </w:t>
      </w:r>
      <w:r w:rsidRPr="002F128B">
        <w:rPr>
          <w:sz w:val="28"/>
          <w:szCs w:val="28"/>
          <w:lang w:val="uk-UA"/>
        </w:rPr>
        <w:t>у</w:t>
      </w:r>
      <w:r w:rsidR="00DC075C" w:rsidRPr="002F128B">
        <w:rPr>
          <w:sz w:val="28"/>
          <w:szCs w:val="28"/>
          <w:lang w:val="uk-UA"/>
        </w:rPr>
        <w:t xml:space="preserve"> діапазоні </w:t>
      </w:r>
      <w:r w:rsidR="00AA63D2" w:rsidRPr="002F128B">
        <w:rPr>
          <w:sz w:val="28"/>
          <w:szCs w:val="28"/>
          <w:lang w:val="uk-UA"/>
        </w:rPr>
        <w:t xml:space="preserve"> </w:t>
      </w:r>
    </w:p>
    <w:p w14:paraId="287C9525" w14:textId="77777777" w:rsidR="00CE4772" w:rsidRPr="002F128B" w:rsidRDefault="00C75C39" w:rsidP="00A75FEA">
      <w:pPr>
        <w:spacing w:line="360" w:lineRule="auto"/>
        <w:ind w:firstLine="708"/>
        <w:jc w:val="both"/>
        <w:rPr>
          <w:sz w:val="28"/>
          <w:szCs w:val="28"/>
          <w:lang w:val="uk-UA"/>
        </w:rPr>
      </w:pPr>
      <w:r>
        <w:rPr>
          <w:sz w:val="28"/>
          <w:szCs w:val="28"/>
          <w:lang w:val="uk-UA"/>
        </w:rPr>
        <w:t xml:space="preserve">77 К – 290 </w:t>
      </w:r>
      <w:r w:rsidR="00CE4772" w:rsidRPr="002F128B">
        <w:rPr>
          <w:sz w:val="28"/>
          <w:szCs w:val="28"/>
          <w:lang w:val="uk-UA"/>
        </w:rPr>
        <w:t>К;</w:t>
      </w:r>
    </w:p>
    <w:p w14:paraId="4E728634" w14:textId="77777777" w:rsidR="00DC075C" w:rsidRDefault="00DC075C" w:rsidP="00A75FEA">
      <w:pPr>
        <w:spacing w:line="360" w:lineRule="auto"/>
        <w:ind w:firstLine="708"/>
        <w:jc w:val="both"/>
        <w:rPr>
          <w:sz w:val="28"/>
          <w:szCs w:val="28"/>
          <w:lang w:val="uk-UA"/>
        </w:rPr>
      </w:pPr>
      <w:r w:rsidRPr="002F128B">
        <w:rPr>
          <w:sz w:val="28"/>
          <w:szCs w:val="28"/>
          <w:lang w:val="uk-UA"/>
        </w:rPr>
        <w:t xml:space="preserve">-  </w:t>
      </w:r>
      <w:r w:rsidR="00AA63D2" w:rsidRPr="002F128B">
        <w:rPr>
          <w:sz w:val="28"/>
          <w:szCs w:val="28"/>
          <w:lang w:val="uk-UA"/>
        </w:rPr>
        <w:t xml:space="preserve">Квантовий вихід </w:t>
      </w:r>
      <w:proofErr w:type="spellStart"/>
      <w:r w:rsidR="00AA63D2" w:rsidRPr="002F128B">
        <w:rPr>
          <w:sz w:val="28"/>
          <w:szCs w:val="28"/>
          <w:lang w:val="uk-UA"/>
        </w:rPr>
        <w:t>СД</w:t>
      </w:r>
      <w:proofErr w:type="spellEnd"/>
      <w:r w:rsidR="00CE4772" w:rsidRPr="002F128B">
        <w:rPr>
          <w:sz w:val="28"/>
          <w:szCs w:val="28"/>
          <w:lang w:val="uk-UA"/>
        </w:rPr>
        <w:t>.</w:t>
      </w:r>
    </w:p>
    <w:p w14:paraId="1A9369F6" w14:textId="77777777" w:rsidR="00046377" w:rsidRDefault="00046377" w:rsidP="00A75FEA">
      <w:pPr>
        <w:spacing w:line="360" w:lineRule="auto"/>
        <w:ind w:firstLine="708"/>
        <w:jc w:val="both"/>
        <w:rPr>
          <w:sz w:val="28"/>
          <w:szCs w:val="28"/>
          <w:lang w:val="uk-UA"/>
        </w:rPr>
      </w:pPr>
    </w:p>
    <w:p w14:paraId="2454B984" w14:textId="731E18D6" w:rsidR="00BC5D10" w:rsidRDefault="008D5D48" w:rsidP="00BC5D10">
      <w:pPr>
        <w:spacing w:line="360" w:lineRule="auto"/>
        <w:jc w:val="both"/>
        <w:rPr>
          <w:b/>
          <w:sz w:val="28"/>
          <w:szCs w:val="28"/>
          <w:lang w:val="uk-UA"/>
        </w:rPr>
      </w:pPr>
      <w:r>
        <w:rPr>
          <w:b/>
          <w:sz w:val="28"/>
          <w:szCs w:val="28"/>
          <w:lang w:val="uk-UA"/>
        </w:rPr>
        <w:t>2.2</w:t>
      </w:r>
      <w:r w:rsidR="00BC5D10" w:rsidRPr="00BC5D10">
        <w:rPr>
          <w:b/>
          <w:sz w:val="28"/>
          <w:szCs w:val="28"/>
          <w:lang w:val="uk-UA"/>
        </w:rPr>
        <w:t xml:space="preserve"> Особливості проведення вимірювання</w:t>
      </w:r>
      <w:r w:rsidR="00BC5D10">
        <w:rPr>
          <w:b/>
          <w:sz w:val="28"/>
          <w:szCs w:val="28"/>
          <w:lang w:val="uk-UA"/>
        </w:rPr>
        <w:t xml:space="preserve"> параметрів</w:t>
      </w:r>
      <w:r w:rsidR="00BC5D10" w:rsidRPr="00BC5D10">
        <w:rPr>
          <w:b/>
          <w:sz w:val="28"/>
          <w:szCs w:val="28"/>
          <w:lang w:val="uk-UA"/>
        </w:rPr>
        <w:t xml:space="preserve"> досліджуваних </w:t>
      </w:r>
      <w:r w:rsidR="00BC5D10">
        <w:rPr>
          <w:b/>
          <w:sz w:val="28"/>
          <w:szCs w:val="28"/>
          <w:lang w:val="uk-UA"/>
        </w:rPr>
        <w:t>об</w:t>
      </w:r>
      <w:r w:rsidR="00BC5D10" w:rsidRPr="00BC5D10">
        <w:rPr>
          <w:b/>
          <w:sz w:val="28"/>
          <w:szCs w:val="28"/>
        </w:rPr>
        <w:t>`</w:t>
      </w:r>
      <w:proofErr w:type="spellStart"/>
      <w:r w:rsidR="00BC5D10">
        <w:rPr>
          <w:b/>
          <w:sz w:val="28"/>
          <w:szCs w:val="28"/>
          <w:lang w:val="uk-UA"/>
        </w:rPr>
        <w:t>єктів</w:t>
      </w:r>
      <w:proofErr w:type="spellEnd"/>
    </w:p>
    <w:p w14:paraId="615DCACD" w14:textId="77777777" w:rsidR="00BC5D10" w:rsidRPr="002F128B" w:rsidRDefault="00BC5D10" w:rsidP="00BC5D10">
      <w:pPr>
        <w:spacing w:line="360" w:lineRule="auto"/>
        <w:jc w:val="both"/>
        <w:rPr>
          <w:b/>
          <w:sz w:val="28"/>
          <w:szCs w:val="28"/>
          <w:lang w:val="uk-UA"/>
        </w:rPr>
      </w:pPr>
      <w:r w:rsidRPr="002F128B">
        <w:rPr>
          <w:b/>
          <w:sz w:val="28"/>
          <w:szCs w:val="28"/>
          <w:lang w:val="uk-UA"/>
        </w:rPr>
        <w:t>Вимірювання температури досліджуваного зразка</w:t>
      </w:r>
    </w:p>
    <w:p w14:paraId="1B58E5C1" w14:textId="77777777" w:rsidR="00A0040C" w:rsidRDefault="00BC5D10" w:rsidP="00BC5D10">
      <w:pPr>
        <w:spacing w:line="360" w:lineRule="auto"/>
        <w:jc w:val="both"/>
        <w:rPr>
          <w:sz w:val="28"/>
          <w:szCs w:val="28"/>
          <w:lang w:val="uk-UA"/>
        </w:rPr>
      </w:pPr>
      <w:r w:rsidRPr="002F128B">
        <w:rPr>
          <w:sz w:val="28"/>
          <w:szCs w:val="28"/>
          <w:lang w:val="uk-UA"/>
        </w:rPr>
        <w:tab/>
        <w:t>При проведені вимірювань</w:t>
      </w:r>
      <w:r w:rsidR="00A0040C">
        <w:rPr>
          <w:sz w:val="28"/>
          <w:szCs w:val="28"/>
          <w:lang w:val="uk-UA"/>
        </w:rPr>
        <w:t>, постає необхідність точного</w:t>
      </w:r>
      <w:r w:rsidRPr="002F128B">
        <w:rPr>
          <w:sz w:val="28"/>
          <w:szCs w:val="28"/>
          <w:lang w:val="uk-UA"/>
        </w:rPr>
        <w:t xml:space="preserve"> </w:t>
      </w:r>
      <w:r w:rsidR="00A0040C">
        <w:rPr>
          <w:sz w:val="28"/>
          <w:szCs w:val="28"/>
          <w:lang w:val="uk-UA"/>
        </w:rPr>
        <w:t>контролю</w:t>
      </w:r>
      <w:r w:rsidRPr="002F128B">
        <w:rPr>
          <w:sz w:val="28"/>
          <w:szCs w:val="28"/>
          <w:lang w:val="uk-UA"/>
        </w:rPr>
        <w:t xml:space="preserve"> температур зразка у момент запису спектрів</w:t>
      </w:r>
      <w:r w:rsidR="00A0040C">
        <w:rPr>
          <w:sz w:val="28"/>
          <w:szCs w:val="28"/>
          <w:lang w:val="uk-UA"/>
        </w:rPr>
        <w:t>,</w:t>
      </w:r>
      <w:r w:rsidRPr="002F128B">
        <w:rPr>
          <w:sz w:val="28"/>
          <w:szCs w:val="28"/>
          <w:lang w:val="uk-UA"/>
        </w:rPr>
        <w:t xml:space="preserve"> чи </w:t>
      </w:r>
      <w:proofErr w:type="spellStart"/>
      <w:r w:rsidRPr="002F128B">
        <w:rPr>
          <w:sz w:val="28"/>
          <w:szCs w:val="28"/>
          <w:lang w:val="uk-UA"/>
        </w:rPr>
        <w:t>ВАХ</w:t>
      </w:r>
      <w:proofErr w:type="spellEnd"/>
      <w:r w:rsidRPr="002F128B">
        <w:rPr>
          <w:sz w:val="28"/>
          <w:szCs w:val="28"/>
          <w:lang w:val="uk-UA"/>
        </w:rPr>
        <w:t xml:space="preserve">. </w:t>
      </w:r>
    </w:p>
    <w:p w14:paraId="5C88E2C1" w14:textId="614A1A03" w:rsidR="00BC5D10" w:rsidRPr="002F128B" w:rsidRDefault="008859D6" w:rsidP="00BC5D10">
      <w:pPr>
        <w:spacing w:line="360" w:lineRule="auto"/>
        <w:ind w:firstLine="708"/>
        <w:jc w:val="both"/>
        <w:rPr>
          <w:sz w:val="28"/>
          <w:szCs w:val="28"/>
          <w:lang w:val="uk-UA"/>
        </w:rPr>
      </w:pPr>
      <w:proofErr w:type="spellStart"/>
      <w:r>
        <w:rPr>
          <w:sz w:val="28"/>
          <w:szCs w:val="28"/>
          <w:lang w:val="uk-UA"/>
        </w:rPr>
        <w:t>СД</w:t>
      </w:r>
      <w:proofErr w:type="spellEnd"/>
      <w:r>
        <w:rPr>
          <w:sz w:val="28"/>
          <w:szCs w:val="28"/>
          <w:lang w:val="uk-UA"/>
        </w:rPr>
        <w:t xml:space="preserve"> закритий у акриловою лінзою</w:t>
      </w:r>
      <w:r w:rsidR="00BC5D10" w:rsidRPr="002F128B">
        <w:rPr>
          <w:sz w:val="28"/>
          <w:szCs w:val="28"/>
          <w:lang w:val="uk-UA"/>
        </w:rPr>
        <w:t xml:space="preserve">, </w:t>
      </w:r>
      <w:r w:rsidR="00772471">
        <w:rPr>
          <w:sz w:val="28"/>
          <w:szCs w:val="28"/>
          <w:lang w:val="uk-UA"/>
        </w:rPr>
        <w:t xml:space="preserve">тому </w:t>
      </w:r>
      <w:r w:rsidR="00BC5D10" w:rsidRPr="002F128B">
        <w:rPr>
          <w:sz w:val="28"/>
          <w:szCs w:val="28"/>
          <w:lang w:val="uk-UA"/>
        </w:rPr>
        <w:t>вимірювання темпера</w:t>
      </w:r>
      <w:r w:rsidR="002B6223">
        <w:rPr>
          <w:sz w:val="28"/>
          <w:szCs w:val="28"/>
          <w:lang w:val="uk-UA"/>
        </w:rPr>
        <w:t xml:space="preserve">тури на поверхні самого </w:t>
      </w:r>
      <w:proofErr w:type="spellStart"/>
      <w:r w:rsidR="002B6223">
        <w:rPr>
          <w:sz w:val="28"/>
          <w:szCs w:val="28"/>
          <w:lang w:val="uk-UA"/>
        </w:rPr>
        <w:t>світлодіода</w:t>
      </w:r>
      <w:proofErr w:type="spellEnd"/>
      <w:r>
        <w:rPr>
          <w:sz w:val="28"/>
          <w:szCs w:val="28"/>
          <w:lang w:val="uk-UA"/>
        </w:rPr>
        <w:t xml:space="preserve"> за межами </w:t>
      </w:r>
      <w:r w:rsidR="00BC5D10" w:rsidRPr="002F128B">
        <w:rPr>
          <w:sz w:val="28"/>
          <w:szCs w:val="28"/>
          <w:lang w:val="uk-UA"/>
        </w:rPr>
        <w:t>структури може</w:t>
      </w:r>
      <w:r>
        <w:rPr>
          <w:sz w:val="28"/>
          <w:szCs w:val="28"/>
          <w:lang w:val="uk-UA"/>
        </w:rPr>
        <w:t xml:space="preserve"> вносити похибку</w:t>
      </w:r>
      <w:r w:rsidR="00425666">
        <w:rPr>
          <w:sz w:val="28"/>
          <w:szCs w:val="28"/>
          <w:lang w:val="uk-UA"/>
        </w:rPr>
        <w:t>.</w:t>
      </w:r>
      <w:r>
        <w:rPr>
          <w:sz w:val="28"/>
          <w:szCs w:val="28"/>
          <w:lang w:val="uk-UA"/>
        </w:rPr>
        <w:t xml:space="preserve"> Тому </w:t>
      </w:r>
      <w:r w:rsidR="00BC5D10" w:rsidRPr="002F128B">
        <w:rPr>
          <w:sz w:val="28"/>
          <w:szCs w:val="28"/>
          <w:lang w:val="uk-UA"/>
        </w:rPr>
        <w:t>«га</w:t>
      </w:r>
      <w:r>
        <w:rPr>
          <w:sz w:val="28"/>
          <w:szCs w:val="28"/>
          <w:lang w:val="uk-UA"/>
        </w:rPr>
        <w:t>рячий» спай</w:t>
      </w:r>
      <w:r w:rsidR="002B6223">
        <w:rPr>
          <w:sz w:val="28"/>
          <w:szCs w:val="28"/>
          <w:lang w:val="uk-UA"/>
        </w:rPr>
        <w:t xml:space="preserve"> термопари </w:t>
      </w:r>
      <w:proofErr w:type="spellStart"/>
      <w:r>
        <w:rPr>
          <w:sz w:val="28"/>
          <w:szCs w:val="28"/>
          <w:lang w:val="uk-UA"/>
        </w:rPr>
        <w:t>розташовувася</w:t>
      </w:r>
      <w:proofErr w:type="spellEnd"/>
      <w:r w:rsidR="00BC5D10" w:rsidRPr="002F128B">
        <w:rPr>
          <w:sz w:val="28"/>
          <w:szCs w:val="28"/>
          <w:lang w:val="uk-UA"/>
        </w:rPr>
        <w:t xml:space="preserve">, у  глухому отворі діаметром 1-1.5 мм., </w:t>
      </w:r>
      <w:r>
        <w:rPr>
          <w:sz w:val="28"/>
          <w:szCs w:val="28"/>
          <w:lang w:val="uk-UA"/>
        </w:rPr>
        <w:t xml:space="preserve">просвердленому у лінзі </w:t>
      </w:r>
      <w:r w:rsidR="004D72EF">
        <w:rPr>
          <w:sz w:val="28"/>
          <w:szCs w:val="28"/>
          <w:highlight w:val="yellow"/>
          <w:lang w:val="uk-UA"/>
        </w:rPr>
        <w:t>Рис. 2.2</w:t>
      </w:r>
      <w:r w:rsidR="00BC5D10" w:rsidRPr="002F128B">
        <w:rPr>
          <w:sz w:val="28"/>
          <w:szCs w:val="28"/>
          <w:lang w:val="uk-UA"/>
        </w:rPr>
        <w:t xml:space="preserve">.   </w:t>
      </w:r>
    </w:p>
    <w:p w14:paraId="0A6FE520" w14:textId="77777777" w:rsidR="00BC5D10" w:rsidRPr="002F128B" w:rsidRDefault="00BC5D10" w:rsidP="00BC5D10">
      <w:pPr>
        <w:spacing w:line="360" w:lineRule="auto"/>
        <w:ind w:firstLine="426"/>
        <w:jc w:val="center"/>
        <w:rPr>
          <w:sz w:val="28"/>
          <w:szCs w:val="28"/>
          <w:lang w:val="uk-UA"/>
        </w:rPr>
      </w:pPr>
      <w:r w:rsidRPr="002F128B">
        <w:rPr>
          <w:noProof/>
          <w:sz w:val="28"/>
          <w:szCs w:val="28"/>
          <w:lang w:val="uk-UA" w:eastAsia="uk-UA"/>
        </w:rPr>
        <w:drawing>
          <wp:inline distT="0" distB="0" distL="0" distR="0" wp14:anchorId="357BACCE" wp14:editId="241147DD">
            <wp:extent cx="2656114" cy="2904450"/>
            <wp:effectExtent l="0" t="0" r="0" b="0"/>
            <wp:docPr id="23" name="Рисунок 23" descr="C:\Users\admin\Desktop\LED\Дисер\untitled (2)\Рисунки\LED разре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LED\Дисер\untitled (2)\Рисунки\LED разрез.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9052" cy="2929532"/>
                    </a:xfrm>
                    <a:prstGeom prst="rect">
                      <a:avLst/>
                    </a:prstGeom>
                    <a:noFill/>
                    <a:ln>
                      <a:noFill/>
                    </a:ln>
                  </pic:spPr>
                </pic:pic>
              </a:graphicData>
            </a:graphic>
          </wp:inline>
        </w:drawing>
      </w:r>
    </w:p>
    <w:p w14:paraId="01B5BC65" w14:textId="22B76450" w:rsidR="00BC5D10" w:rsidRPr="002F128B" w:rsidRDefault="00D65818" w:rsidP="00D41A92">
      <w:pPr>
        <w:spacing w:line="360" w:lineRule="auto"/>
        <w:jc w:val="both"/>
        <w:rPr>
          <w:sz w:val="28"/>
          <w:szCs w:val="28"/>
          <w:lang w:val="uk-UA"/>
        </w:rPr>
      </w:pPr>
      <w:r>
        <w:rPr>
          <w:sz w:val="28"/>
          <w:szCs w:val="28"/>
          <w:highlight w:val="yellow"/>
          <w:lang w:val="uk-UA"/>
        </w:rPr>
        <w:t>Рис. 2.2</w:t>
      </w:r>
      <w:r w:rsidR="00BC5D10" w:rsidRPr="002F128B">
        <w:rPr>
          <w:sz w:val="28"/>
          <w:szCs w:val="28"/>
          <w:lang w:val="uk-UA"/>
        </w:rPr>
        <w:t xml:space="preserve">.   Зображення </w:t>
      </w:r>
      <w:proofErr w:type="spellStart"/>
      <w:r w:rsidR="00BC5D10" w:rsidRPr="002F128B">
        <w:rPr>
          <w:sz w:val="28"/>
          <w:szCs w:val="28"/>
          <w:lang w:val="uk-UA"/>
        </w:rPr>
        <w:t>світлодіода</w:t>
      </w:r>
      <w:proofErr w:type="spellEnd"/>
      <w:r w:rsidR="00BC5D10" w:rsidRPr="002F128B">
        <w:rPr>
          <w:sz w:val="28"/>
          <w:szCs w:val="28"/>
          <w:lang w:val="uk-UA"/>
        </w:rPr>
        <w:t xml:space="preserve"> збоку та у розрізі. 1 – лінза </w:t>
      </w:r>
      <w:proofErr w:type="spellStart"/>
      <w:r w:rsidR="00BC5D10" w:rsidRPr="002F128B">
        <w:rPr>
          <w:sz w:val="28"/>
          <w:szCs w:val="28"/>
          <w:lang w:val="uk-UA"/>
        </w:rPr>
        <w:t>світлодіода</w:t>
      </w:r>
      <w:proofErr w:type="spellEnd"/>
      <w:r w:rsidR="00BC5D10" w:rsidRPr="002F128B">
        <w:rPr>
          <w:sz w:val="28"/>
          <w:szCs w:val="28"/>
          <w:lang w:val="uk-UA"/>
        </w:rPr>
        <w:t xml:space="preserve">, 2 – активна область </w:t>
      </w:r>
      <w:proofErr w:type="spellStart"/>
      <w:r w:rsidR="00BC5D10" w:rsidRPr="002F128B">
        <w:rPr>
          <w:sz w:val="28"/>
          <w:szCs w:val="28"/>
          <w:lang w:val="uk-UA"/>
        </w:rPr>
        <w:t>наноструктури</w:t>
      </w:r>
      <w:proofErr w:type="spellEnd"/>
      <w:r w:rsidR="00BC5D10" w:rsidRPr="002F128B">
        <w:rPr>
          <w:sz w:val="28"/>
          <w:szCs w:val="28"/>
          <w:lang w:val="uk-UA"/>
        </w:rPr>
        <w:t>, 3 – «гарячий» термопарний контакт.</w:t>
      </w:r>
    </w:p>
    <w:p w14:paraId="340911E9" w14:textId="77777777" w:rsidR="00BC5D10" w:rsidRDefault="00BC5D10" w:rsidP="00BC5D10">
      <w:pPr>
        <w:spacing w:line="360" w:lineRule="auto"/>
        <w:jc w:val="both"/>
        <w:rPr>
          <w:b/>
          <w:sz w:val="28"/>
          <w:szCs w:val="28"/>
          <w:lang w:val="uk-UA"/>
        </w:rPr>
      </w:pPr>
    </w:p>
    <w:p w14:paraId="5B00D95C" w14:textId="77777777" w:rsidR="003D4BCC" w:rsidRDefault="003D4BCC" w:rsidP="003D4BCC">
      <w:pPr>
        <w:spacing w:line="360" w:lineRule="auto"/>
        <w:jc w:val="both"/>
        <w:rPr>
          <w:b/>
          <w:sz w:val="28"/>
          <w:szCs w:val="28"/>
          <w:lang w:val="uk-UA"/>
        </w:rPr>
      </w:pPr>
      <w:r>
        <w:rPr>
          <w:b/>
          <w:sz w:val="28"/>
          <w:szCs w:val="28"/>
          <w:lang w:val="uk-UA"/>
        </w:rPr>
        <w:t xml:space="preserve">Застосування «опорних» світлодіодів </w:t>
      </w:r>
    </w:p>
    <w:p w14:paraId="4A9F745D" w14:textId="77777777" w:rsidR="00BC5D10" w:rsidRDefault="00BC5D10" w:rsidP="00BC5D10">
      <w:pPr>
        <w:spacing w:line="360" w:lineRule="auto"/>
        <w:ind w:firstLine="708"/>
        <w:jc w:val="both"/>
        <w:rPr>
          <w:sz w:val="28"/>
          <w:szCs w:val="28"/>
          <w:lang w:val="uk-UA"/>
        </w:rPr>
      </w:pPr>
      <w:r w:rsidRPr="002F128B">
        <w:rPr>
          <w:sz w:val="28"/>
          <w:szCs w:val="28"/>
          <w:lang w:val="uk-UA"/>
        </w:rPr>
        <w:t>Для зменшення імовірності випадкових та систе</w:t>
      </w:r>
      <w:r w:rsidR="008C188C">
        <w:rPr>
          <w:sz w:val="28"/>
          <w:szCs w:val="28"/>
          <w:lang w:val="uk-UA"/>
        </w:rPr>
        <w:t>матичних похибок калібрування спектрометра проводилось опорними світлодіодами.</w:t>
      </w:r>
      <w:r w:rsidRPr="002F128B">
        <w:rPr>
          <w:sz w:val="28"/>
          <w:szCs w:val="28"/>
          <w:lang w:val="uk-UA"/>
        </w:rPr>
        <w:t xml:space="preserve"> </w:t>
      </w:r>
      <w:r w:rsidR="008C188C" w:rsidRPr="00185B51">
        <w:rPr>
          <w:sz w:val="28"/>
          <w:szCs w:val="28"/>
          <w:highlight w:val="magenta"/>
          <w:lang w:val="uk-UA"/>
          <w:rPrChange w:id="19" w:author="oleg" w:date="2024-07-15T11:59:00Z" w16du:dateUtc="2024-07-15T08:59:00Z">
            <w:rPr>
              <w:sz w:val="28"/>
              <w:szCs w:val="28"/>
              <w:lang w:val="uk-UA"/>
            </w:rPr>
          </w:rPrChange>
        </w:rPr>
        <w:t>Суть методу</w:t>
      </w:r>
      <w:r w:rsidRPr="00185B51">
        <w:rPr>
          <w:sz w:val="28"/>
          <w:szCs w:val="28"/>
          <w:highlight w:val="magenta"/>
          <w:lang w:val="uk-UA"/>
          <w:rPrChange w:id="20" w:author="oleg" w:date="2024-07-15T11:59:00Z" w16du:dateUtc="2024-07-15T08:59:00Z">
            <w:rPr>
              <w:sz w:val="28"/>
              <w:szCs w:val="28"/>
              <w:lang w:val="uk-UA"/>
            </w:rPr>
          </w:rPrChange>
        </w:rPr>
        <w:t xml:space="preserve"> полягає у виборі декількох світлодіодів із різними довжинами хвиль у ролі еталонних при номінальному струмі з використанням точного гальванометра</w:t>
      </w:r>
      <w:r w:rsidRPr="002F128B">
        <w:rPr>
          <w:sz w:val="28"/>
          <w:szCs w:val="28"/>
          <w:lang w:val="uk-UA"/>
        </w:rPr>
        <w:t xml:space="preserve">. Перед кожною серією вимірювань при зібраній робочій схемі і температурі навколишнього середовища 20°C проводилось калібрування інтенсивності спектрометра. </w:t>
      </w:r>
    </w:p>
    <w:p w14:paraId="623FFABC" w14:textId="77777777" w:rsidR="00F62267" w:rsidRDefault="00F62267" w:rsidP="00BC5D10">
      <w:pPr>
        <w:spacing w:line="360" w:lineRule="auto"/>
        <w:ind w:firstLine="708"/>
        <w:jc w:val="both"/>
        <w:rPr>
          <w:sz w:val="28"/>
          <w:szCs w:val="28"/>
          <w:lang w:val="uk-UA"/>
        </w:rPr>
      </w:pPr>
    </w:p>
    <w:p w14:paraId="4B82EE2A" w14:textId="77777777" w:rsidR="00EA4565" w:rsidRPr="00EA4565" w:rsidRDefault="00EA4565" w:rsidP="00EA4565">
      <w:pPr>
        <w:spacing w:line="360" w:lineRule="auto"/>
        <w:jc w:val="both"/>
        <w:rPr>
          <w:b/>
          <w:sz w:val="28"/>
          <w:szCs w:val="28"/>
          <w:lang w:val="uk-UA"/>
        </w:rPr>
      </w:pPr>
      <w:r w:rsidRPr="00EA4565">
        <w:rPr>
          <w:b/>
          <w:sz w:val="28"/>
          <w:szCs w:val="28"/>
          <w:lang w:val="uk-UA"/>
        </w:rPr>
        <w:t xml:space="preserve">Підготовка </w:t>
      </w:r>
      <w:proofErr w:type="spellStart"/>
      <w:r w:rsidRPr="00EA4565">
        <w:rPr>
          <w:b/>
          <w:sz w:val="28"/>
          <w:szCs w:val="28"/>
          <w:lang w:val="uk-UA"/>
        </w:rPr>
        <w:t>обєктів</w:t>
      </w:r>
      <w:proofErr w:type="spellEnd"/>
      <w:r w:rsidRPr="00EA4565">
        <w:rPr>
          <w:b/>
          <w:sz w:val="28"/>
          <w:szCs w:val="28"/>
          <w:lang w:val="uk-UA"/>
        </w:rPr>
        <w:t xml:space="preserve"> дослідження для електронного опромінення</w:t>
      </w:r>
    </w:p>
    <w:p w14:paraId="78F7A25D" w14:textId="7372FE80" w:rsidR="00EA4565" w:rsidRPr="002F128B" w:rsidRDefault="00EA4565" w:rsidP="00EA4565">
      <w:pPr>
        <w:spacing w:line="360" w:lineRule="auto"/>
        <w:ind w:firstLine="708"/>
        <w:jc w:val="both"/>
        <w:rPr>
          <w:sz w:val="28"/>
          <w:szCs w:val="28"/>
          <w:lang w:val="uk-UA"/>
        </w:rPr>
      </w:pPr>
      <w:r w:rsidRPr="002F128B">
        <w:rPr>
          <w:sz w:val="28"/>
          <w:szCs w:val="28"/>
          <w:lang w:val="uk-UA"/>
        </w:rPr>
        <w:t xml:space="preserve">Перед опроміненням світлодіоди піддавались механічній обробці, </w:t>
      </w:r>
      <w:proofErr w:type="spellStart"/>
      <w:r w:rsidRPr="002F128B">
        <w:rPr>
          <w:sz w:val="28"/>
          <w:szCs w:val="28"/>
          <w:lang w:val="uk-UA"/>
        </w:rPr>
        <w:t>метої</w:t>
      </w:r>
      <w:proofErr w:type="spellEnd"/>
      <w:r w:rsidRPr="002F128B">
        <w:rPr>
          <w:sz w:val="28"/>
          <w:szCs w:val="28"/>
          <w:lang w:val="uk-UA"/>
        </w:rPr>
        <w:t xml:space="preserve"> якої було зменшення товщини акрилової лінзи </w:t>
      </w:r>
      <w:r w:rsidR="00D65818">
        <w:rPr>
          <w:sz w:val="28"/>
          <w:szCs w:val="28"/>
          <w:highlight w:val="yellow"/>
          <w:lang w:val="uk-UA"/>
        </w:rPr>
        <w:t>Рис. 2.3</w:t>
      </w:r>
      <w:r w:rsidRPr="002F128B">
        <w:rPr>
          <w:sz w:val="28"/>
          <w:szCs w:val="28"/>
          <w:highlight w:val="yellow"/>
          <w:lang w:val="uk-UA"/>
        </w:rPr>
        <w:t>.</w:t>
      </w:r>
    </w:p>
    <w:p w14:paraId="1B13E7F9" w14:textId="77777777" w:rsidR="00EA4565" w:rsidRPr="002F128B" w:rsidRDefault="00EA4565" w:rsidP="00EA4565">
      <w:pPr>
        <w:spacing w:line="360" w:lineRule="auto"/>
        <w:ind w:firstLine="708"/>
        <w:jc w:val="both"/>
        <w:rPr>
          <w:sz w:val="28"/>
          <w:szCs w:val="28"/>
          <w:lang w:val="uk-UA"/>
        </w:rPr>
      </w:pPr>
    </w:p>
    <w:p w14:paraId="65B70EA0" w14:textId="77777777" w:rsidR="00EA4565" w:rsidRPr="002F128B" w:rsidRDefault="00EA4565" w:rsidP="00EA4565">
      <w:pPr>
        <w:spacing w:line="360" w:lineRule="auto"/>
        <w:ind w:firstLine="708"/>
        <w:jc w:val="center"/>
        <w:rPr>
          <w:sz w:val="28"/>
          <w:szCs w:val="28"/>
          <w:lang w:val="uk-UA"/>
        </w:rPr>
      </w:pPr>
      <w:r w:rsidRPr="002F128B">
        <w:rPr>
          <w:noProof/>
          <w:sz w:val="28"/>
          <w:szCs w:val="28"/>
          <w:lang w:val="uk-UA" w:eastAsia="uk-UA"/>
        </w:rPr>
        <w:drawing>
          <wp:inline distT="0" distB="0" distL="0" distR="0" wp14:anchorId="160472D1" wp14:editId="17F242AC">
            <wp:extent cx="3276600" cy="2299684"/>
            <wp:effectExtent l="0" t="0" r="0" b="5715"/>
            <wp:docPr id="74" name="Рисунок 74" descr="C:\Users\admin\Desktop\LED\Дисер\untitled (2)\Рисунки\Срез линз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LED\Дисер\untitled (2)\Рисунки\Срез линзы.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1190" cy="2316943"/>
                    </a:xfrm>
                    <a:prstGeom prst="rect">
                      <a:avLst/>
                    </a:prstGeom>
                    <a:noFill/>
                    <a:ln>
                      <a:noFill/>
                    </a:ln>
                  </pic:spPr>
                </pic:pic>
              </a:graphicData>
            </a:graphic>
          </wp:inline>
        </w:drawing>
      </w:r>
    </w:p>
    <w:p w14:paraId="2E2787FB" w14:textId="249CC40C" w:rsidR="00236B6C" w:rsidRDefault="00D65818" w:rsidP="00D41A92">
      <w:pPr>
        <w:spacing w:line="360" w:lineRule="auto"/>
        <w:jc w:val="both"/>
        <w:rPr>
          <w:sz w:val="28"/>
          <w:szCs w:val="28"/>
          <w:lang w:val="uk-UA"/>
        </w:rPr>
      </w:pPr>
      <w:r>
        <w:rPr>
          <w:sz w:val="28"/>
          <w:szCs w:val="28"/>
          <w:highlight w:val="yellow"/>
          <w:lang w:val="uk-UA"/>
        </w:rPr>
        <w:t>Рис.2.3</w:t>
      </w:r>
      <w:r w:rsidR="00EA4565" w:rsidRPr="002F128B">
        <w:rPr>
          <w:sz w:val="28"/>
          <w:szCs w:val="28"/>
          <w:highlight w:val="yellow"/>
          <w:lang w:val="uk-UA"/>
        </w:rPr>
        <w:t>.</w:t>
      </w:r>
      <w:r w:rsidR="00EA4565" w:rsidRPr="002F128B">
        <w:rPr>
          <w:sz w:val="28"/>
          <w:szCs w:val="28"/>
          <w:lang w:val="uk-UA"/>
        </w:rPr>
        <w:t xml:space="preserve">  Приготування </w:t>
      </w:r>
      <w:proofErr w:type="spellStart"/>
      <w:r w:rsidR="00EA4565" w:rsidRPr="002F128B">
        <w:rPr>
          <w:sz w:val="28"/>
          <w:szCs w:val="28"/>
          <w:lang w:val="uk-UA"/>
        </w:rPr>
        <w:t>СД</w:t>
      </w:r>
      <w:proofErr w:type="spellEnd"/>
      <w:r w:rsidR="00EA4565" w:rsidRPr="002F128B">
        <w:rPr>
          <w:sz w:val="28"/>
          <w:szCs w:val="28"/>
          <w:lang w:val="uk-UA"/>
        </w:rPr>
        <w:t xml:space="preserve"> до електронного опромінення</w:t>
      </w:r>
      <w:r w:rsidR="002B6223">
        <w:rPr>
          <w:sz w:val="28"/>
          <w:szCs w:val="28"/>
          <w:lang w:val="uk-UA"/>
        </w:rPr>
        <w:t>:</w:t>
      </w:r>
      <w:r w:rsidR="00EA4565" w:rsidRPr="002F128B">
        <w:rPr>
          <w:sz w:val="28"/>
          <w:szCs w:val="28"/>
          <w:lang w:val="uk-UA"/>
        </w:rPr>
        <w:t xml:space="preserve"> 1 – вихідний зразок,</w:t>
      </w:r>
    </w:p>
    <w:p w14:paraId="3AB901CB" w14:textId="7CC50A42" w:rsidR="00EA4565" w:rsidRDefault="00EA4565" w:rsidP="00D41A92">
      <w:pPr>
        <w:spacing w:line="360" w:lineRule="auto"/>
        <w:jc w:val="both"/>
        <w:rPr>
          <w:sz w:val="28"/>
          <w:szCs w:val="28"/>
          <w:lang w:val="uk-UA"/>
        </w:rPr>
      </w:pPr>
      <w:r w:rsidRPr="002F128B">
        <w:rPr>
          <w:sz w:val="28"/>
          <w:szCs w:val="28"/>
          <w:lang w:val="uk-UA"/>
        </w:rPr>
        <w:t>2 – зразок, заштрихована область підлягає видаленню, 3 – зразок без лінзи</w:t>
      </w:r>
      <w:r w:rsidR="00825F3C">
        <w:rPr>
          <w:sz w:val="28"/>
          <w:szCs w:val="28"/>
          <w:lang w:val="uk-UA"/>
        </w:rPr>
        <w:t>.</w:t>
      </w:r>
    </w:p>
    <w:p w14:paraId="40FC5BED" w14:textId="77777777" w:rsidR="00825F3C" w:rsidRPr="002F128B" w:rsidRDefault="00825F3C" w:rsidP="00EA4565">
      <w:pPr>
        <w:spacing w:line="360" w:lineRule="auto"/>
        <w:ind w:firstLine="708"/>
        <w:jc w:val="center"/>
        <w:rPr>
          <w:sz w:val="28"/>
          <w:szCs w:val="28"/>
          <w:lang w:val="uk-UA"/>
        </w:rPr>
      </w:pPr>
    </w:p>
    <w:p w14:paraId="66869146" w14:textId="77777777" w:rsidR="00EA4565" w:rsidRDefault="00EA4565" w:rsidP="00EA4565">
      <w:pPr>
        <w:spacing w:line="360" w:lineRule="auto"/>
        <w:ind w:firstLine="708"/>
        <w:jc w:val="both"/>
        <w:rPr>
          <w:sz w:val="28"/>
          <w:szCs w:val="28"/>
          <w:lang w:val="uk-UA"/>
        </w:rPr>
      </w:pPr>
      <w:r w:rsidRPr="002F128B">
        <w:rPr>
          <w:sz w:val="28"/>
          <w:szCs w:val="28"/>
          <w:lang w:val="uk-UA"/>
        </w:rPr>
        <w:t xml:space="preserve">Після механічної обробки торець </w:t>
      </w:r>
      <w:proofErr w:type="spellStart"/>
      <w:r w:rsidRPr="002F128B">
        <w:rPr>
          <w:sz w:val="28"/>
          <w:szCs w:val="28"/>
          <w:lang w:val="uk-UA"/>
        </w:rPr>
        <w:t>світлодіода</w:t>
      </w:r>
      <w:proofErr w:type="spellEnd"/>
      <w:r w:rsidRPr="002F128B">
        <w:rPr>
          <w:sz w:val="28"/>
          <w:szCs w:val="28"/>
          <w:lang w:val="uk-UA"/>
        </w:rPr>
        <w:t xml:space="preserve"> відполіровувався дрібнодисперсною абразивною пастою до відновлення прозорості акрилового пластику.</w:t>
      </w:r>
    </w:p>
    <w:p w14:paraId="03E07346" w14:textId="77777777" w:rsidR="00287D39" w:rsidRDefault="00287D39" w:rsidP="0047009E">
      <w:pPr>
        <w:spacing w:line="360" w:lineRule="auto"/>
        <w:jc w:val="both"/>
        <w:rPr>
          <w:b/>
          <w:sz w:val="28"/>
          <w:szCs w:val="28"/>
          <w:lang w:val="uk-UA"/>
        </w:rPr>
      </w:pPr>
    </w:p>
    <w:p w14:paraId="2048B85E" w14:textId="77777777" w:rsidR="00287D39" w:rsidRDefault="00287D39" w:rsidP="0047009E">
      <w:pPr>
        <w:spacing w:line="360" w:lineRule="auto"/>
        <w:jc w:val="both"/>
        <w:rPr>
          <w:b/>
          <w:sz w:val="28"/>
          <w:szCs w:val="28"/>
          <w:lang w:val="uk-UA"/>
        </w:rPr>
      </w:pPr>
    </w:p>
    <w:p w14:paraId="466D191F" w14:textId="77777777" w:rsidR="00287D39" w:rsidRDefault="00287D39" w:rsidP="0047009E">
      <w:pPr>
        <w:spacing w:line="360" w:lineRule="auto"/>
        <w:jc w:val="both"/>
        <w:rPr>
          <w:b/>
          <w:sz w:val="28"/>
          <w:szCs w:val="28"/>
          <w:lang w:val="uk-UA"/>
        </w:rPr>
      </w:pPr>
    </w:p>
    <w:p w14:paraId="5380240A" w14:textId="34B95E8D" w:rsidR="0047009E" w:rsidRPr="005A4A98" w:rsidRDefault="008D5D48" w:rsidP="0047009E">
      <w:pPr>
        <w:spacing w:line="360" w:lineRule="auto"/>
        <w:jc w:val="both"/>
        <w:rPr>
          <w:b/>
          <w:sz w:val="28"/>
          <w:szCs w:val="28"/>
          <w:lang w:val="uk-UA"/>
        </w:rPr>
      </w:pPr>
      <w:r>
        <w:rPr>
          <w:b/>
          <w:sz w:val="28"/>
          <w:szCs w:val="28"/>
          <w:lang w:val="uk-UA"/>
        </w:rPr>
        <w:t>2.3</w:t>
      </w:r>
      <w:r w:rsidR="0047009E" w:rsidRPr="005A4A98">
        <w:rPr>
          <w:b/>
          <w:sz w:val="28"/>
          <w:szCs w:val="28"/>
          <w:lang w:val="uk-UA"/>
        </w:rPr>
        <w:t xml:space="preserve"> </w:t>
      </w:r>
      <w:r w:rsidR="00C145F2" w:rsidRPr="005A4A98">
        <w:rPr>
          <w:b/>
          <w:sz w:val="28"/>
          <w:szCs w:val="28"/>
          <w:lang w:val="uk-UA"/>
        </w:rPr>
        <w:t xml:space="preserve">Вимірювання спектральних та </w:t>
      </w:r>
      <w:proofErr w:type="spellStart"/>
      <w:r w:rsidR="00C145F2" w:rsidRPr="002422A0">
        <w:rPr>
          <w:b/>
          <w:sz w:val="28"/>
          <w:szCs w:val="28"/>
          <w:highlight w:val="magenta"/>
          <w:lang w:val="uk-UA"/>
          <w:rPrChange w:id="21" w:author="oleg" w:date="2024-07-15T12:13:00Z" w16du:dateUtc="2024-07-15T09:13:00Z">
            <w:rPr>
              <w:b/>
              <w:sz w:val="28"/>
              <w:szCs w:val="28"/>
              <w:lang w:val="uk-UA"/>
            </w:rPr>
          </w:rPrChange>
        </w:rPr>
        <w:t>ВАХ</w:t>
      </w:r>
      <w:proofErr w:type="spellEnd"/>
      <w:r w:rsidR="00C145F2" w:rsidRPr="002422A0">
        <w:rPr>
          <w:b/>
          <w:sz w:val="28"/>
          <w:szCs w:val="28"/>
          <w:highlight w:val="magenta"/>
          <w:lang w:val="uk-UA"/>
          <w:rPrChange w:id="22" w:author="oleg" w:date="2024-07-15T12:13:00Z" w16du:dateUtc="2024-07-15T09:13:00Z">
            <w:rPr>
              <w:b/>
              <w:sz w:val="28"/>
              <w:szCs w:val="28"/>
              <w:lang w:val="uk-UA"/>
            </w:rPr>
          </w:rPrChange>
        </w:rPr>
        <w:t xml:space="preserve"> характеристик</w:t>
      </w:r>
      <w:r w:rsidR="00C145F2" w:rsidRPr="005A4A98">
        <w:rPr>
          <w:b/>
          <w:sz w:val="28"/>
          <w:szCs w:val="28"/>
          <w:lang w:val="uk-UA"/>
        </w:rPr>
        <w:t xml:space="preserve"> </w:t>
      </w:r>
      <w:r w:rsidR="005A4A98" w:rsidRPr="005A4A98">
        <w:rPr>
          <w:b/>
          <w:sz w:val="28"/>
          <w:szCs w:val="28"/>
          <w:lang w:val="uk-UA"/>
        </w:rPr>
        <w:t>досліджуваних об</w:t>
      </w:r>
      <w:r w:rsidR="003A01B3" w:rsidRPr="003A01B3">
        <w:rPr>
          <w:b/>
          <w:sz w:val="28"/>
          <w:szCs w:val="28"/>
        </w:rPr>
        <w:t>`</w:t>
      </w:r>
      <w:proofErr w:type="spellStart"/>
      <w:r w:rsidR="005A4A98" w:rsidRPr="005A4A98">
        <w:rPr>
          <w:b/>
          <w:sz w:val="28"/>
          <w:szCs w:val="28"/>
          <w:lang w:val="uk-UA"/>
        </w:rPr>
        <w:t>єктів</w:t>
      </w:r>
      <w:proofErr w:type="spellEnd"/>
    </w:p>
    <w:p w14:paraId="75F365E7" w14:textId="77777777" w:rsidR="00AB7978" w:rsidRPr="002F128B" w:rsidRDefault="00AB7978" w:rsidP="005A4A98">
      <w:pPr>
        <w:spacing w:line="360" w:lineRule="auto"/>
        <w:contextualSpacing/>
        <w:rPr>
          <w:b/>
          <w:sz w:val="28"/>
          <w:szCs w:val="28"/>
          <w:lang w:val="uk-UA"/>
        </w:rPr>
      </w:pPr>
      <w:r w:rsidRPr="002F128B">
        <w:rPr>
          <w:b/>
          <w:sz w:val="28"/>
          <w:szCs w:val="28"/>
          <w:lang w:val="uk-UA"/>
        </w:rPr>
        <w:t>Оптичний спектрометр</w:t>
      </w:r>
    </w:p>
    <w:p w14:paraId="159939B2" w14:textId="7016D36E" w:rsidR="00AB7978" w:rsidRPr="002F128B" w:rsidRDefault="00AB7978" w:rsidP="00AB7978">
      <w:pPr>
        <w:spacing w:line="360" w:lineRule="auto"/>
        <w:ind w:firstLine="708"/>
        <w:rPr>
          <w:sz w:val="28"/>
          <w:szCs w:val="28"/>
          <w:highlight w:val="yellow"/>
          <w:lang w:val="uk-UA"/>
        </w:rPr>
      </w:pPr>
      <w:r w:rsidRPr="002F128B">
        <w:rPr>
          <w:sz w:val="28"/>
          <w:szCs w:val="28"/>
          <w:lang w:val="uk-UA"/>
        </w:rPr>
        <w:t xml:space="preserve">Спектральні дослідження зразків проводилися сучасним цифровим спектрометром </w:t>
      </w:r>
      <w:proofErr w:type="spellStart"/>
      <w:r w:rsidRPr="002F128B">
        <w:rPr>
          <w:sz w:val="28"/>
          <w:szCs w:val="28"/>
          <w:lang w:val="uk-UA"/>
        </w:rPr>
        <w:t>Green-Wave</w:t>
      </w:r>
      <w:proofErr w:type="spellEnd"/>
      <w:r w:rsidRPr="002F128B">
        <w:rPr>
          <w:sz w:val="28"/>
          <w:szCs w:val="28"/>
          <w:lang w:val="uk-UA"/>
        </w:rPr>
        <w:t xml:space="preserve">, компанії </w:t>
      </w:r>
      <w:proofErr w:type="spellStart"/>
      <w:r w:rsidRPr="002F128B">
        <w:rPr>
          <w:sz w:val="28"/>
          <w:szCs w:val="28"/>
          <w:lang w:val="uk-UA"/>
        </w:rPr>
        <w:t>StellarNet</w:t>
      </w:r>
      <w:proofErr w:type="spellEnd"/>
      <w:r w:rsidRPr="002F128B">
        <w:rPr>
          <w:sz w:val="28"/>
          <w:szCs w:val="28"/>
          <w:lang w:val="uk-UA"/>
        </w:rPr>
        <w:t>, виробництва США</w:t>
      </w:r>
      <w:r w:rsidR="007F23E3">
        <w:rPr>
          <w:sz w:val="28"/>
          <w:szCs w:val="28"/>
          <w:lang w:val="uk-UA"/>
        </w:rPr>
        <w:t xml:space="preserve"> </w:t>
      </w:r>
      <w:r w:rsidR="007F23E3" w:rsidRPr="007F23E3">
        <w:rPr>
          <w:sz w:val="28"/>
          <w:szCs w:val="28"/>
          <w:highlight w:val="yellow"/>
          <w:lang w:val="uk-UA"/>
        </w:rPr>
        <w:t>Рис.2.4</w:t>
      </w:r>
      <w:r w:rsidRPr="002F128B">
        <w:rPr>
          <w:sz w:val="28"/>
          <w:szCs w:val="28"/>
          <w:lang w:val="uk-UA"/>
        </w:rPr>
        <w:t xml:space="preserve">: </w:t>
      </w:r>
    </w:p>
    <w:p w14:paraId="32470EFF" w14:textId="77777777" w:rsidR="00AB7978" w:rsidRPr="002F128B" w:rsidRDefault="00AB7978" w:rsidP="00AB7978">
      <w:pPr>
        <w:spacing w:line="360" w:lineRule="auto"/>
        <w:ind w:firstLine="708"/>
        <w:rPr>
          <w:sz w:val="28"/>
          <w:szCs w:val="28"/>
          <w:lang w:val="uk-UA"/>
        </w:rPr>
      </w:pPr>
      <w:r w:rsidRPr="002F128B">
        <w:rPr>
          <w:sz w:val="28"/>
          <w:szCs w:val="28"/>
          <w:highlight w:val="yellow"/>
          <w:lang w:val="uk-UA"/>
        </w:rPr>
        <w:t>Таб</w:t>
      </w:r>
      <w:r w:rsidR="002B6223">
        <w:rPr>
          <w:sz w:val="28"/>
          <w:szCs w:val="28"/>
          <w:highlight w:val="yellow"/>
          <w:lang w:val="uk-UA"/>
        </w:rPr>
        <w:t>л</w:t>
      </w:r>
      <w:r w:rsidRPr="002F128B">
        <w:rPr>
          <w:sz w:val="28"/>
          <w:szCs w:val="28"/>
          <w:highlight w:val="yellow"/>
          <w:lang w:val="uk-UA"/>
        </w:rPr>
        <w:t>. 2.2.</w:t>
      </w:r>
      <w:r w:rsidRPr="002F128B">
        <w:rPr>
          <w:sz w:val="28"/>
          <w:szCs w:val="28"/>
          <w:lang w:val="uk-UA"/>
        </w:rPr>
        <w:t xml:space="preserve"> Основні характеристики оптичного спектрометра </w:t>
      </w:r>
      <w:proofErr w:type="spellStart"/>
      <w:r w:rsidRPr="002F128B">
        <w:rPr>
          <w:sz w:val="28"/>
          <w:szCs w:val="28"/>
          <w:lang w:val="uk-UA"/>
        </w:rPr>
        <w:t>Green-Wave</w:t>
      </w:r>
      <w:proofErr w:type="spellEnd"/>
      <w:r w:rsidR="002B6223">
        <w:rPr>
          <w:sz w:val="28"/>
          <w:szCs w:val="28"/>
          <w:lang w:val="uk-UA"/>
        </w:rPr>
        <w:t xml:space="preserve"> відповідно до паспорту </w:t>
      </w:r>
      <w:r w:rsidR="002B6223" w:rsidRPr="002B6223">
        <w:rPr>
          <w:sz w:val="28"/>
          <w:szCs w:val="28"/>
        </w:rPr>
        <w:t>[</w:t>
      </w:r>
      <w:r w:rsidR="005D142E" w:rsidRPr="005D142E">
        <w:rPr>
          <w:sz w:val="28"/>
          <w:szCs w:val="28"/>
          <w:highlight w:val="green"/>
        </w:rPr>
        <w:t>https://www.stellarnet.us/spectrometers/green-wave-low-cost-spectrometers/</w:t>
      </w:r>
      <w:r w:rsidR="002B6223" w:rsidRPr="002B6223">
        <w:rPr>
          <w:sz w:val="28"/>
          <w:szCs w:val="28"/>
        </w:rPr>
        <w:t>]</w:t>
      </w:r>
      <w:r w:rsidRPr="002F128B">
        <w:rPr>
          <w:sz w:val="28"/>
          <w:szCs w:val="28"/>
          <w:lang w:val="uk-UA"/>
        </w:rPr>
        <w:t>.</w:t>
      </w:r>
    </w:p>
    <w:tbl>
      <w:tblPr>
        <w:tblStyle w:val="a8"/>
        <w:tblW w:w="0" w:type="auto"/>
        <w:tblLook w:val="04A0" w:firstRow="1" w:lastRow="0" w:firstColumn="1" w:lastColumn="0" w:noHBand="0" w:noVBand="1"/>
      </w:tblPr>
      <w:tblGrid>
        <w:gridCol w:w="4956"/>
        <w:gridCol w:w="4956"/>
      </w:tblGrid>
      <w:tr w:rsidR="00AB7978" w:rsidRPr="002F128B" w14:paraId="684F14C0" w14:textId="77777777" w:rsidTr="0020060D">
        <w:tc>
          <w:tcPr>
            <w:tcW w:w="4956" w:type="dxa"/>
          </w:tcPr>
          <w:p w14:paraId="6B17225A" w14:textId="77777777" w:rsidR="00AB7978" w:rsidRPr="002F128B" w:rsidRDefault="00AB7978" w:rsidP="0020060D">
            <w:pPr>
              <w:spacing w:line="360" w:lineRule="auto"/>
              <w:rPr>
                <w:sz w:val="28"/>
                <w:szCs w:val="28"/>
                <w:lang w:val="uk-UA"/>
              </w:rPr>
            </w:pPr>
            <w:r w:rsidRPr="002F128B">
              <w:rPr>
                <w:sz w:val="28"/>
                <w:szCs w:val="28"/>
                <w:lang w:val="uk-UA"/>
              </w:rPr>
              <w:t>Характеристика</w:t>
            </w:r>
          </w:p>
        </w:tc>
        <w:tc>
          <w:tcPr>
            <w:tcW w:w="4956" w:type="dxa"/>
          </w:tcPr>
          <w:p w14:paraId="718DCF1A" w14:textId="77777777" w:rsidR="00AB7978" w:rsidRPr="002F128B" w:rsidRDefault="00AB7978" w:rsidP="0020060D">
            <w:pPr>
              <w:spacing w:line="360" w:lineRule="auto"/>
              <w:rPr>
                <w:sz w:val="28"/>
                <w:szCs w:val="28"/>
                <w:lang w:val="uk-UA"/>
              </w:rPr>
            </w:pPr>
            <w:r w:rsidRPr="002F128B">
              <w:rPr>
                <w:sz w:val="28"/>
                <w:szCs w:val="28"/>
                <w:lang w:val="uk-UA"/>
              </w:rPr>
              <w:t>Параметр</w:t>
            </w:r>
          </w:p>
        </w:tc>
      </w:tr>
      <w:tr w:rsidR="00AB7978" w:rsidRPr="002F128B" w14:paraId="06928631" w14:textId="77777777" w:rsidTr="0020060D">
        <w:tc>
          <w:tcPr>
            <w:tcW w:w="4956" w:type="dxa"/>
          </w:tcPr>
          <w:p w14:paraId="3CDBF0C7" w14:textId="77777777" w:rsidR="00AB7978" w:rsidRPr="002F128B" w:rsidRDefault="00AB7978" w:rsidP="0020060D">
            <w:pPr>
              <w:spacing w:line="360" w:lineRule="auto"/>
              <w:rPr>
                <w:sz w:val="28"/>
                <w:szCs w:val="28"/>
                <w:lang w:val="uk-UA"/>
              </w:rPr>
            </w:pPr>
            <w:r w:rsidRPr="002F128B">
              <w:rPr>
                <w:sz w:val="28"/>
                <w:szCs w:val="28"/>
                <w:lang w:val="uk-UA"/>
              </w:rPr>
              <w:t>Тип детектора</w:t>
            </w:r>
          </w:p>
        </w:tc>
        <w:tc>
          <w:tcPr>
            <w:tcW w:w="4956" w:type="dxa"/>
          </w:tcPr>
          <w:p w14:paraId="5CB0D2C4" w14:textId="77777777" w:rsidR="00AB7978" w:rsidRPr="002F128B" w:rsidRDefault="00AB7978" w:rsidP="0020060D">
            <w:pPr>
              <w:spacing w:line="360" w:lineRule="auto"/>
              <w:rPr>
                <w:sz w:val="28"/>
                <w:szCs w:val="28"/>
                <w:lang w:val="uk-UA"/>
              </w:rPr>
            </w:pPr>
            <w:proofErr w:type="spellStart"/>
            <w:r w:rsidRPr="002F128B">
              <w:rPr>
                <w:sz w:val="28"/>
                <w:szCs w:val="28"/>
                <w:lang w:val="uk-UA"/>
              </w:rPr>
              <w:t>CCD</w:t>
            </w:r>
            <w:proofErr w:type="spellEnd"/>
            <w:r w:rsidRPr="002F128B">
              <w:rPr>
                <w:sz w:val="28"/>
                <w:szCs w:val="28"/>
                <w:lang w:val="uk-UA"/>
              </w:rPr>
              <w:t xml:space="preserve"> 2048 пікселів</w:t>
            </w:r>
          </w:p>
        </w:tc>
      </w:tr>
      <w:tr w:rsidR="00AB7978" w:rsidRPr="002F128B" w14:paraId="7E008B54" w14:textId="77777777" w:rsidTr="0020060D">
        <w:tc>
          <w:tcPr>
            <w:tcW w:w="4956" w:type="dxa"/>
          </w:tcPr>
          <w:p w14:paraId="3E32C93D" w14:textId="77777777" w:rsidR="00AB7978" w:rsidRPr="002F128B" w:rsidRDefault="00AB7978" w:rsidP="0020060D">
            <w:pPr>
              <w:spacing w:line="360" w:lineRule="auto"/>
              <w:rPr>
                <w:sz w:val="28"/>
                <w:szCs w:val="28"/>
                <w:lang w:val="uk-UA"/>
              </w:rPr>
            </w:pPr>
            <w:r w:rsidRPr="002F128B">
              <w:rPr>
                <w:sz w:val="28"/>
                <w:szCs w:val="28"/>
                <w:lang w:val="uk-UA"/>
              </w:rPr>
              <w:t>Діапазон детектора</w:t>
            </w:r>
          </w:p>
        </w:tc>
        <w:tc>
          <w:tcPr>
            <w:tcW w:w="4956" w:type="dxa"/>
          </w:tcPr>
          <w:p w14:paraId="3D5EEEEB" w14:textId="5BD5D842" w:rsidR="00AB7978" w:rsidRPr="002F128B" w:rsidRDefault="004E50E3" w:rsidP="0020060D">
            <w:pPr>
              <w:spacing w:line="360" w:lineRule="auto"/>
              <w:rPr>
                <w:sz w:val="28"/>
                <w:szCs w:val="28"/>
                <w:lang w:val="uk-UA"/>
              </w:rPr>
            </w:pPr>
            <w:r w:rsidRPr="002422A0">
              <w:rPr>
                <w:sz w:val="28"/>
                <w:szCs w:val="28"/>
                <w:highlight w:val="magenta"/>
                <w:lang w:val="uk-UA"/>
                <w:rPrChange w:id="23" w:author="oleg" w:date="2024-07-15T12:12:00Z" w16du:dateUtc="2024-07-15T09:12:00Z">
                  <w:rPr>
                    <w:sz w:val="28"/>
                    <w:szCs w:val="28"/>
                    <w:lang w:val="uk-UA"/>
                  </w:rPr>
                </w:rPrChange>
              </w:rPr>
              <w:t>350-1150 нм</w:t>
            </w:r>
            <w:ins w:id="24" w:author="oleg" w:date="2024-07-15T12:12:00Z" w16du:dateUtc="2024-07-15T09:12:00Z">
              <w:r w:rsidR="002422A0">
                <w:rPr>
                  <w:sz w:val="28"/>
                  <w:szCs w:val="28"/>
                  <w:lang w:val="uk-UA"/>
                </w:rPr>
                <w:t xml:space="preserve"> див ст.74</w:t>
              </w:r>
            </w:ins>
          </w:p>
        </w:tc>
      </w:tr>
      <w:tr w:rsidR="00AB7978" w:rsidRPr="002F128B" w14:paraId="64BC2AC0" w14:textId="77777777" w:rsidTr="0020060D">
        <w:tc>
          <w:tcPr>
            <w:tcW w:w="4956" w:type="dxa"/>
          </w:tcPr>
          <w:p w14:paraId="75EE0D2C" w14:textId="77777777" w:rsidR="00AB7978" w:rsidRPr="002F128B" w:rsidRDefault="00AB7978" w:rsidP="0020060D">
            <w:pPr>
              <w:spacing w:line="360" w:lineRule="auto"/>
              <w:rPr>
                <w:sz w:val="28"/>
                <w:szCs w:val="28"/>
                <w:lang w:val="uk-UA"/>
              </w:rPr>
            </w:pPr>
            <w:r w:rsidRPr="002F128B">
              <w:rPr>
                <w:sz w:val="28"/>
                <w:szCs w:val="28"/>
                <w:lang w:val="uk-UA"/>
              </w:rPr>
              <w:t>Розмір пікселя</w:t>
            </w:r>
          </w:p>
        </w:tc>
        <w:tc>
          <w:tcPr>
            <w:tcW w:w="4956" w:type="dxa"/>
          </w:tcPr>
          <w:p w14:paraId="487C5455" w14:textId="77777777" w:rsidR="00AB7978" w:rsidRPr="002F128B" w:rsidRDefault="004E50E3" w:rsidP="0020060D">
            <w:pPr>
              <w:spacing w:line="360" w:lineRule="auto"/>
              <w:rPr>
                <w:sz w:val="28"/>
                <w:szCs w:val="28"/>
                <w:lang w:val="uk-UA"/>
              </w:rPr>
            </w:pPr>
            <w:r>
              <w:rPr>
                <w:sz w:val="28"/>
                <w:szCs w:val="28"/>
                <w:lang w:val="uk-UA"/>
              </w:rPr>
              <w:t>14 x 200 мкм</w:t>
            </w:r>
            <w:r w:rsidR="00AB7978" w:rsidRPr="002F128B">
              <w:rPr>
                <w:sz w:val="28"/>
                <w:szCs w:val="28"/>
                <w:lang w:val="uk-UA"/>
              </w:rPr>
              <w:t xml:space="preserve"> (</w:t>
            </w:r>
            <w:proofErr w:type="spellStart"/>
            <w:r w:rsidR="00AB7978" w:rsidRPr="002F128B">
              <w:rPr>
                <w:sz w:val="28"/>
                <w:szCs w:val="28"/>
                <w:lang w:val="uk-UA"/>
              </w:rPr>
              <w:t>CCD</w:t>
            </w:r>
            <w:proofErr w:type="spellEnd"/>
            <w:r w:rsidR="00AB7978" w:rsidRPr="002F128B">
              <w:rPr>
                <w:sz w:val="28"/>
                <w:szCs w:val="28"/>
                <w:lang w:val="uk-UA"/>
              </w:rPr>
              <w:t>)</w:t>
            </w:r>
          </w:p>
        </w:tc>
      </w:tr>
      <w:tr w:rsidR="00AB7978" w:rsidRPr="002F128B" w14:paraId="2A2C8C96" w14:textId="77777777" w:rsidTr="0020060D">
        <w:tc>
          <w:tcPr>
            <w:tcW w:w="4956" w:type="dxa"/>
          </w:tcPr>
          <w:p w14:paraId="21C0FAD8" w14:textId="77777777" w:rsidR="00AB7978" w:rsidRPr="002F128B" w:rsidRDefault="00AB7978" w:rsidP="0020060D">
            <w:pPr>
              <w:spacing w:line="360" w:lineRule="auto"/>
              <w:rPr>
                <w:sz w:val="28"/>
                <w:szCs w:val="28"/>
                <w:lang w:val="uk-UA"/>
              </w:rPr>
            </w:pPr>
            <w:r w:rsidRPr="002F128B">
              <w:rPr>
                <w:sz w:val="28"/>
                <w:szCs w:val="28"/>
                <w:lang w:val="uk-UA"/>
              </w:rPr>
              <w:t>Дифракційні решітки</w:t>
            </w:r>
          </w:p>
        </w:tc>
        <w:tc>
          <w:tcPr>
            <w:tcW w:w="4956" w:type="dxa"/>
          </w:tcPr>
          <w:p w14:paraId="0363E3F3" w14:textId="77777777" w:rsidR="00AB7978" w:rsidRPr="002F128B" w:rsidRDefault="002B6223" w:rsidP="0020060D">
            <w:pPr>
              <w:spacing w:line="360" w:lineRule="auto"/>
              <w:rPr>
                <w:sz w:val="28"/>
                <w:szCs w:val="28"/>
                <w:lang w:val="uk-UA"/>
              </w:rPr>
            </w:pPr>
            <w:r>
              <w:rPr>
                <w:sz w:val="28"/>
                <w:szCs w:val="28"/>
                <w:lang w:val="uk-UA"/>
              </w:rPr>
              <w:t>голографічні та лінійчаті</w:t>
            </w:r>
          </w:p>
        </w:tc>
      </w:tr>
      <w:tr w:rsidR="00AB7978" w:rsidRPr="002F128B" w14:paraId="3CD7C545" w14:textId="77777777" w:rsidTr="0020060D">
        <w:tc>
          <w:tcPr>
            <w:tcW w:w="4956" w:type="dxa"/>
          </w:tcPr>
          <w:p w14:paraId="0A1A2FE3" w14:textId="77777777" w:rsidR="00AB7978" w:rsidRPr="002F128B" w:rsidRDefault="00AB7978" w:rsidP="0020060D">
            <w:pPr>
              <w:spacing w:line="360" w:lineRule="auto"/>
              <w:rPr>
                <w:sz w:val="28"/>
                <w:szCs w:val="28"/>
                <w:lang w:val="uk-UA"/>
              </w:rPr>
            </w:pPr>
            <w:r w:rsidRPr="002F128B">
              <w:rPr>
                <w:sz w:val="28"/>
                <w:szCs w:val="28"/>
                <w:lang w:val="uk-UA"/>
              </w:rPr>
              <w:t>Спектрограф</w:t>
            </w:r>
          </w:p>
        </w:tc>
        <w:tc>
          <w:tcPr>
            <w:tcW w:w="4956" w:type="dxa"/>
          </w:tcPr>
          <w:p w14:paraId="29ABBF54" w14:textId="77777777" w:rsidR="00AB7978" w:rsidRPr="002F128B" w:rsidRDefault="00AB7978" w:rsidP="0020060D">
            <w:pPr>
              <w:spacing w:line="360" w:lineRule="auto"/>
              <w:rPr>
                <w:sz w:val="28"/>
                <w:szCs w:val="28"/>
                <w:lang w:val="uk-UA"/>
              </w:rPr>
            </w:pPr>
            <w:r w:rsidRPr="002F128B">
              <w:rPr>
                <w:sz w:val="28"/>
                <w:szCs w:val="28"/>
                <w:lang w:val="uk-UA"/>
              </w:rPr>
              <w:t xml:space="preserve">f/4, </w:t>
            </w:r>
            <w:proofErr w:type="spellStart"/>
            <w:r w:rsidRPr="002F128B">
              <w:rPr>
                <w:sz w:val="28"/>
                <w:szCs w:val="28"/>
                <w:lang w:val="uk-UA"/>
              </w:rPr>
              <w:t>SymX-Czerny</w:t>
            </w:r>
            <w:proofErr w:type="spellEnd"/>
            <w:r w:rsidRPr="002F128B">
              <w:rPr>
                <w:sz w:val="28"/>
                <w:szCs w:val="28"/>
                <w:lang w:val="uk-UA"/>
              </w:rPr>
              <w:t>–</w:t>
            </w:r>
            <w:proofErr w:type="spellStart"/>
            <w:r w:rsidRPr="002F128B">
              <w:rPr>
                <w:sz w:val="28"/>
                <w:szCs w:val="28"/>
                <w:lang w:val="uk-UA"/>
              </w:rPr>
              <w:t>Turner</w:t>
            </w:r>
            <w:proofErr w:type="spellEnd"/>
          </w:p>
        </w:tc>
      </w:tr>
      <w:tr w:rsidR="00AB7978" w:rsidRPr="002F128B" w14:paraId="2F798E42" w14:textId="77777777" w:rsidTr="0020060D">
        <w:tc>
          <w:tcPr>
            <w:tcW w:w="4956" w:type="dxa"/>
          </w:tcPr>
          <w:p w14:paraId="3CB7B40B" w14:textId="77777777" w:rsidR="00AB7978" w:rsidRPr="002F128B" w:rsidRDefault="00AB7978" w:rsidP="0020060D">
            <w:pPr>
              <w:spacing w:line="360" w:lineRule="auto"/>
              <w:rPr>
                <w:sz w:val="28"/>
                <w:szCs w:val="28"/>
                <w:lang w:val="uk-UA"/>
              </w:rPr>
            </w:pPr>
            <w:r w:rsidRPr="002F128B">
              <w:rPr>
                <w:sz w:val="28"/>
                <w:szCs w:val="28"/>
                <w:lang w:val="uk-UA"/>
              </w:rPr>
              <w:t>Роздільна здатність</w:t>
            </w:r>
          </w:p>
        </w:tc>
        <w:tc>
          <w:tcPr>
            <w:tcW w:w="4956" w:type="dxa"/>
          </w:tcPr>
          <w:p w14:paraId="6E82EAE0" w14:textId="77777777" w:rsidR="00AB7978" w:rsidRPr="002F128B" w:rsidRDefault="004E50E3" w:rsidP="0020060D">
            <w:pPr>
              <w:spacing w:line="360" w:lineRule="auto"/>
              <w:rPr>
                <w:sz w:val="28"/>
                <w:szCs w:val="28"/>
                <w:lang w:val="uk-UA"/>
              </w:rPr>
            </w:pPr>
            <w:r>
              <w:rPr>
                <w:sz w:val="28"/>
                <w:szCs w:val="28"/>
                <w:lang w:val="uk-UA"/>
              </w:rPr>
              <w:t>0,5 нм</w:t>
            </w:r>
            <w:r w:rsidR="00AB7978" w:rsidRPr="002F128B">
              <w:rPr>
                <w:sz w:val="28"/>
                <w:szCs w:val="28"/>
                <w:lang w:val="uk-UA"/>
              </w:rPr>
              <w:t>.</w:t>
            </w:r>
          </w:p>
        </w:tc>
      </w:tr>
    </w:tbl>
    <w:p w14:paraId="65534F9E" w14:textId="77777777" w:rsidR="00AB7978" w:rsidRPr="002F128B" w:rsidRDefault="00AB7978" w:rsidP="00AB7978">
      <w:pPr>
        <w:pStyle w:val="a7"/>
        <w:spacing w:line="360" w:lineRule="auto"/>
        <w:ind w:left="1068"/>
        <w:rPr>
          <w:sz w:val="28"/>
          <w:szCs w:val="28"/>
          <w:lang w:val="uk-UA"/>
        </w:rPr>
      </w:pPr>
    </w:p>
    <w:p w14:paraId="482251D7" w14:textId="77777777" w:rsidR="00AB7978" w:rsidRPr="002F128B" w:rsidRDefault="00AB7978" w:rsidP="00AB7978">
      <w:pPr>
        <w:spacing w:line="360" w:lineRule="auto"/>
        <w:jc w:val="both"/>
        <w:rPr>
          <w:sz w:val="28"/>
          <w:szCs w:val="28"/>
          <w:lang w:val="uk-UA"/>
        </w:rPr>
      </w:pPr>
      <w:r w:rsidRPr="002F128B">
        <w:rPr>
          <w:noProof/>
          <w:sz w:val="28"/>
          <w:szCs w:val="28"/>
          <w:lang w:val="uk-UA" w:eastAsia="uk-UA"/>
        </w:rPr>
        <w:drawing>
          <wp:inline distT="0" distB="0" distL="0" distR="0" wp14:anchorId="2581F16F" wp14:editId="0517EA72">
            <wp:extent cx="6300470" cy="4434006"/>
            <wp:effectExtent l="0" t="0" r="5080" b="5080"/>
            <wp:docPr id="32" name="Рисунок 32" descr="https://www.stellarnet.us/wp-content/uploads/GREEN-Wave-Technical-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tellarnet.us/wp-content/uploads/GREEN-Wave-Technical-Drawi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00470" cy="4434006"/>
                    </a:xfrm>
                    <a:prstGeom prst="rect">
                      <a:avLst/>
                    </a:prstGeom>
                    <a:noFill/>
                    <a:ln>
                      <a:noFill/>
                    </a:ln>
                  </pic:spPr>
                </pic:pic>
              </a:graphicData>
            </a:graphic>
          </wp:inline>
        </w:drawing>
      </w:r>
    </w:p>
    <w:p w14:paraId="67AA7F18" w14:textId="65BFEB1E" w:rsidR="00AB7978" w:rsidRPr="002F128B" w:rsidRDefault="007F23E3" w:rsidP="00AB7978">
      <w:pPr>
        <w:spacing w:line="360" w:lineRule="auto"/>
        <w:ind w:firstLine="708"/>
        <w:jc w:val="both"/>
        <w:rPr>
          <w:sz w:val="28"/>
          <w:szCs w:val="28"/>
          <w:lang w:val="uk-UA"/>
        </w:rPr>
      </w:pPr>
      <w:r>
        <w:rPr>
          <w:sz w:val="28"/>
          <w:szCs w:val="28"/>
          <w:highlight w:val="yellow"/>
          <w:lang w:val="uk-UA"/>
        </w:rPr>
        <w:t>Рис.2.</w:t>
      </w:r>
      <w:r w:rsidR="00AB7978" w:rsidRPr="002F128B">
        <w:rPr>
          <w:sz w:val="28"/>
          <w:szCs w:val="28"/>
          <w:highlight w:val="yellow"/>
          <w:lang w:val="uk-UA"/>
        </w:rPr>
        <w:t>4.</w:t>
      </w:r>
      <w:r w:rsidR="00AB7978" w:rsidRPr="002F128B">
        <w:rPr>
          <w:sz w:val="28"/>
          <w:szCs w:val="28"/>
          <w:lang w:val="uk-UA"/>
        </w:rPr>
        <w:t xml:space="preserve"> Загальний вигляд оптичного спектрометра</w:t>
      </w:r>
      <w:r w:rsidR="002B6223">
        <w:rPr>
          <w:sz w:val="28"/>
          <w:szCs w:val="28"/>
          <w:lang w:val="uk-UA"/>
        </w:rPr>
        <w:t xml:space="preserve"> відповідно до паспорту</w:t>
      </w:r>
      <w:r w:rsidR="005D142E" w:rsidRPr="005D142E">
        <w:rPr>
          <w:sz w:val="28"/>
          <w:szCs w:val="28"/>
        </w:rPr>
        <w:t xml:space="preserve"> </w:t>
      </w:r>
      <w:r w:rsidR="005D142E" w:rsidRPr="002B6223">
        <w:rPr>
          <w:sz w:val="28"/>
          <w:szCs w:val="28"/>
        </w:rPr>
        <w:t>[</w:t>
      </w:r>
      <w:r w:rsidR="005D142E" w:rsidRPr="005D142E">
        <w:rPr>
          <w:sz w:val="28"/>
          <w:szCs w:val="28"/>
          <w:highlight w:val="green"/>
        </w:rPr>
        <w:t>https://www.stellarnet.us/spectrometers/green-wave-low-cost-spectrometers/</w:t>
      </w:r>
      <w:r w:rsidR="005D142E" w:rsidRPr="002B6223">
        <w:rPr>
          <w:sz w:val="28"/>
          <w:szCs w:val="28"/>
        </w:rPr>
        <w:t>]</w:t>
      </w:r>
      <w:r w:rsidR="00AB7978" w:rsidRPr="002F128B">
        <w:rPr>
          <w:sz w:val="28"/>
          <w:szCs w:val="28"/>
          <w:lang w:val="uk-UA"/>
        </w:rPr>
        <w:t>.</w:t>
      </w:r>
    </w:p>
    <w:p w14:paraId="3FBEDE73" w14:textId="77777777" w:rsidR="00682FD4" w:rsidRDefault="00682FD4" w:rsidP="00AB7978">
      <w:pPr>
        <w:spacing w:line="360" w:lineRule="auto"/>
        <w:ind w:firstLine="708"/>
        <w:jc w:val="both"/>
        <w:rPr>
          <w:sz w:val="28"/>
          <w:szCs w:val="28"/>
          <w:lang w:val="uk-UA"/>
        </w:rPr>
      </w:pPr>
    </w:p>
    <w:p w14:paraId="6785B6A9" w14:textId="650D067D" w:rsidR="00AB7978" w:rsidRPr="002F128B" w:rsidRDefault="00AB7978" w:rsidP="00AB7978">
      <w:pPr>
        <w:spacing w:line="360" w:lineRule="auto"/>
        <w:ind w:firstLine="708"/>
        <w:jc w:val="both"/>
        <w:rPr>
          <w:sz w:val="28"/>
          <w:szCs w:val="28"/>
          <w:lang w:val="uk-UA"/>
        </w:rPr>
      </w:pPr>
      <w:r w:rsidRPr="002F128B">
        <w:rPr>
          <w:sz w:val="28"/>
          <w:szCs w:val="28"/>
          <w:lang w:val="uk-UA"/>
        </w:rPr>
        <w:t>Велика початкова інтенсивність свічення досліджуваних зразків перевищувала межу діапазону вимірювання оптичного спектрометра, тому виникла необхідність вс</w:t>
      </w:r>
      <w:r w:rsidR="00E72358">
        <w:rPr>
          <w:sz w:val="28"/>
          <w:szCs w:val="28"/>
          <w:lang w:val="uk-UA"/>
        </w:rPr>
        <w:t xml:space="preserve">тановлення оптичної щілини для </w:t>
      </w:r>
      <w:r w:rsidRPr="002F128B">
        <w:rPr>
          <w:sz w:val="28"/>
          <w:szCs w:val="28"/>
          <w:lang w:val="uk-UA"/>
        </w:rPr>
        <w:t>регулювання світлового потоку.</w:t>
      </w:r>
    </w:p>
    <w:p w14:paraId="0FBD66BC" w14:textId="3C962650" w:rsidR="00AB7978" w:rsidRPr="002F128B" w:rsidRDefault="00E72358" w:rsidP="00AB7978">
      <w:pPr>
        <w:spacing w:line="360" w:lineRule="auto"/>
        <w:ind w:firstLine="708"/>
        <w:jc w:val="both"/>
        <w:rPr>
          <w:sz w:val="28"/>
          <w:szCs w:val="28"/>
          <w:lang w:val="uk-UA"/>
        </w:rPr>
      </w:pPr>
      <w:r>
        <w:rPr>
          <w:sz w:val="28"/>
          <w:szCs w:val="28"/>
          <w:lang w:val="uk-UA"/>
        </w:rPr>
        <w:t>Відповідно сконструйо</w:t>
      </w:r>
      <w:r w:rsidR="00AB7978" w:rsidRPr="002F128B">
        <w:rPr>
          <w:sz w:val="28"/>
          <w:szCs w:val="28"/>
          <w:lang w:val="uk-UA"/>
        </w:rPr>
        <w:t>вано перехідні з’єднувачі для кріплення оптичного світловоду до оптичної щілини та до блоку вхідного отвору спектрометра</w:t>
      </w:r>
      <w:r w:rsidR="00845AD9">
        <w:rPr>
          <w:sz w:val="28"/>
          <w:szCs w:val="28"/>
          <w:lang w:val="uk-UA"/>
        </w:rPr>
        <w:t xml:space="preserve"> </w:t>
      </w:r>
      <w:r w:rsidR="00845AD9" w:rsidRPr="00845AD9">
        <w:rPr>
          <w:sz w:val="28"/>
          <w:szCs w:val="28"/>
          <w:highlight w:val="yellow"/>
          <w:lang w:val="uk-UA"/>
        </w:rPr>
        <w:t>Рис.</w:t>
      </w:r>
      <w:r w:rsidR="0018491A">
        <w:rPr>
          <w:sz w:val="28"/>
          <w:szCs w:val="28"/>
          <w:highlight w:val="yellow"/>
          <w:lang w:val="uk-UA"/>
        </w:rPr>
        <w:t xml:space="preserve"> </w:t>
      </w:r>
      <w:r w:rsidR="00845AD9" w:rsidRPr="00845AD9">
        <w:rPr>
          <w:sz w:val="28"/>
          <w:szCs w:val="28"/>
          <w:highlight w:val="yellow"/>
          <w:lang w:val="uk-UA"/>
        </w:rPr>
        <w:t>2</w:t>
      </w:r>
      <w:r w:rsidR="00AB7978" w:rsidRPr="00845AD9">
        <w:rPr>
          <w:sz w:val="28"/>
          <w:szCs w:val="28"/>
          <w:highlight w:val="yellow"/>
          <w:lang w:val="uk-UA"/>
        </w:rPr>
        <w:t>.</w:t>
      </w:r>
      <w:r w:rsidR="00845AD9" w:rsidRPr="00845AD9">
        <w:rPr>
          <w:sz w:val="28"/>
          <w:szCs w:val="28"/>
          <w:highlight w:val="yellow"/>
          <w:lang w:val="uk-UA"/>
        </w:rPr>
        <w:t>5, 2.6</w:t>
      </w:r>
      <w:r w:rsidR="00845AD9">
        <w:rPr>
          <w:sz w:val="28"/>
          <w:szCs w:val="28"/>
          <w:lang w:val="uk-UA"/>
        </w:rPr>
        <w:t>.</w:t>
      </w:r>
      <w:r w:rsidR="00AB7978" w:rsidRPr="002F128B">
        <w:rPr>
          <w:sz w:val="28"/>
          <w:szCs w:val="28"/>
          <w:lang w:val="uk-UA"/>
        </w:rPr>
        <w:t xml:space="preserve"> </w:t>
      </w:r>
    </w:p>
    <w:p w14:paraId="701AFF01" w14:textId="77777777" w:rsidR="00AB7978" w:rsidRPr="002F128B" w:rsidRDefault="00AB7978" w:rsidP="00AB7978">
      <w:pPr>
        <w:spacing w:line="360" w:lineRule="auto"/>
        <w:jc w:val="center"/>
        <w:rPr>
          <w:sz w:val="28"/>
          <w:szCs w:val="28"/>
          <w:lang w:val="uk-UA"/>
        </w:rPr>
      </w:pPr>
      <w:r w:rsidRPr="002F128B">
        <w:rPr>
          <w:noProof/>
          <w:sz w:val="28"/>
          <w:szCs w:val="28"/>
          <w:lang w:val="uk-UA" w:eastAsia="uk-UA"/>
        </w:rPr>
        <w:drawing>
          <wp:inline distT="0" distB="0" distL="0" distR="0" wp14:anchorId="0189D6F5" wp14:editId="200829AE">
            <wp:extent cx="5085080" cy="3467100"/>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85080" cy="3467100"/>
                    </a:xfrm>
                    <a:prstGeom prst="rect">
                      <a:avLst/>
                    </a:prstGeom>
                    <a:noFill/>
                    <a:ln>
                      <a:noFill/>
                    </a:ln>
                  </pic:spPr>
                </pic:pic>
              </a:graphicData>
            </a:graphic>
          </wp:inline>
        </w:drawing>
      </w:r>
    </w:p>
    <w:p w14:paraId="56B5B8DB" w14:textId="46BF5359" w:rsidR="00AB7978" w:rsidRPr="002F128B" w:rsidRDefault="00845AD9" w:rsidP="00AB7978">
      <w:pPr>
        <w:spacing w:line="360" w:lineRule="auto"/>
        <w:ind w:firstLine="708"/>
        <w:jc w:val="center"/>
        <w:rPr>
          <w:sz w:val="28"/>
          <w:szCs w:val="28"/>
          <w:lang w:val="uk-UA"/>
        </w:rPr>
      </w:pPr>
      <w:r>
        <w:rPr>
          <w:sz w:val="28"/>
          <w:szCs w:val="28"/>
          <w:highlight w:val="yellow"/>
          <w:lang w:val="uk-UA"/>
        </w:rPr>
        <w:t>Рис.2.</w:t>
      </w:r>
      <w:r w:rsidR="00AB7978" w:rsidRPr="002F128B">
        <w:rPr>
          <w:sz w:val="28"/>
          <w:szCs w:val="28"/>
          <w:highlight w:val="yellow"/>
          <w:lang w:val="uk-UA"/>
        </w:rPr>
        <w:t>5.</w:t>
      </w:r>
      <w:r w:rsidR="00AB7978" w:rsidRPr="002F128B">
        <w:rPr>
          <w:sz w:val="28"/>
          <w:szCs w:val="28"/>
          <w:lang w:val="uk-UA"/>
        </w:rPr>
        <w:t xml:space="preserve"> Перехідний з’єднувач між оптичною щілиною та блоком спектрометра</w:t>
      </w:r>
    </w:p>
    <w:p w14:paraId="14818E31" w14:textId="77777777" w:rsidR="00AB7978" w:rsidRPr="002F128B" w:rsidRDefault="00AB7978" w:rsidP="00AB7978">
      <w:pPr>
        <w:spacing w:line="360" w:lineRule="auto"/>
        <w:ind w:firstLine="708"/>
        <w:jc w:val="center"/>
        <w:rPr>
          <w:sz w:val="28"/>
          <w:szCs w:val="28"/>
          <w:lang w:val="uk-UA"/>
        </w:rPr>
      </w:pPr>
      <w:r w:rsidRPr="002F128B">
        <w:rPr>
          <w:noProof/>
          <w:sz w:val="28"/>
          <w:szCs w:val="28"/>
          <w:lang w:val="uk-UA" w:eastAsia="uk-UA"/>
        </w:rPr>
        <w:drawing>
          <wp:inline distT="0" distB="0" distL="0" distR="0" wp14:anchorId="7433C649" wp14:editId="014ACE34">
            <wp:extent cx="4406564" cy="3024505"/>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08698" cy="3025970"/>
                    </a:xfrm>
                    <a:prstGeom prst="rect">
                      <a:avLst/>
                    </a:prstGeom>
                    <a:noFill/>
                    <a:ln>
                      <a:noFill/>
                    </a:ln>
                  </pic:spPr>
                </pic:pic>
              </a:graphicData>
            </a:graphic>
          </wp:inline>
        </w:drawing>
      </w:r>
    </w:p>
    <w:p w14:paraId="49389F1A" w14:textId="4A8BF3B2" w:rsidR="00AB7978" w:rsidRPr="002F128B" w:rsidRDefault="00845AD9" w:rsidP="00AB7978">
      <w:pPr>
        <w:spacing w:line="360" w:lineRule="auto"/>
        <w:ind w:firstLine="708"/>
        <w:jc w:val="center"/>
        <w:rPr>
          <w:sz w:val="28"/>
          <w:szCs w:val="28"/>
          <w:lang w:val="uk-UA"/>
        </w:rPr>
      </w:pPr>
      <w:r>
        <w:rPr>
          <w:sz w:val="28"/>
          <w:szCs w:val="28"/>
          <w:highlight w:val="yellow"/>
          <w:lang w:val="uk-UA"/>
        </w:rPr>
        <w:t>Рис.2.</w:t>
      </w:r>
      <w:r w:rsidR="00AB7978" w:rsidRPr="002F128B">
        <w:rPr>
          <w:sz w:val="28"/>
          <w:szCs w:val="28"/>
          <w:highlight w:val="yellow"/>
          <w:lang w:val="uk-UA"/>
        </w:rPr>
        <w:t>6.</w:t>
      </w:r>
      <w:r w:rsidR="00AB7978" w:rsidRPr="002F128B">
        <w:rPr>
          <w:sz w:val="28"/>
          <w:szCs w:val="28"/>
          <w:lang w:val="uk-UA"/>
        </w:rPr>
        <w:t xml:space="preserve"> Перехідний з’єднувач між оптичним світловодом та оптичною щілиною</w:t>
      </w:r>
    </w:p>
    <w:p w14:paraId="1C3C9638" w14:textId="377F7443" w:rsidR="00AB7978" w:rsidRPr="002F128B" w:rsidRDefault="00AB7978" w:rsidP="00AB7978">
      <w:pPr>
        <w:spacing w:line="360" w:lineRule="auto"/>
        <w:ind w:firstLine="708"/>
        <w:jc w:val="both"/>
        <w:rPr>
          <w:sz w:val="28"/>
          <w:szCs w:val="28"/>
          <w:lang w:val="uk-UA"/>
        </w:rPr>
      </w:pPr>
      <w:r w:rsidRPr="002F128B">
        <w:rPr>
          <w:sz w:val="28"/>
          <w:szCs w:val="28"/>
          <w:lang w:val="uk-UA"/>
        </w:rPr>
        <w:t>Після монтажу та налаштування співвісності отримано оптичний комплекс, на якому проводилися вимірюва</w:t>
      </w:r>
      <w:r w:rsidR="00E72358">
        <w:rPr>
          <w:sz w:val="28"/>
          <w:szCs w:val="28"/>
          <w:lang w:val="uk-UA"/>
        </w:rPr>
        <w:t>ння електролюмінісценції</w:t>
      </w:r>
      <w:r w:rsidR="0018491A">
        <w:rPr>
          <w:sz w:val="28"/>
          <w:szCs w:val="28"/>
          <w:lang w:val="uk-UA"/>
        </w:rPr>
        <w:t xml:space="preserve"> </w:t>
      </w:r>
      <w:r w:rsidR="0018491A" w:rsidRPr="0018491A">
        <w:rPr>
          <w:sz w:val="28"/>
          <w:szCs w:val="28"/>
          <w:highlight w:val="yellow"/>
          <w:lang w:val="uk-UA"/>
        </w:rPr>
        <w:t>Рис 2.7</w:t>
      </w:r>
      <w:r w:rsidRPr="002F128B">
        <w:rPr>
          <w:sz w:val="28"/>
          <w:szCs w:val="28"/>
          <w:lang w:val="uk-UA"/>
        </w:rPr>
        <w:t xml:space="preserve">. </w:t>
      </w:r>
    </w:p>
    <w:p w14:paraId="5B5B99CA" w14:textId="77777777" w:rsidR="00AB7978" w:rsidRPr="002F128B" w:rsidRDefault="00AB7978" w:rsidP="00AB7978">
      <w:pPr>
        <w:spacing w:line="360" w:lineRule="auto"/>
        <w:jc w:val="center"/>
        <w:rPr>
          <w:sz w:val="28"/>
          <w:szCs w:val="28"/>
          <w:lang w:val="uk-UA"/>
        </w:rPr>
      </w:pPr>
      <w:r w:rsidRPr="002F128B">
        <w:rPr>
          <w:noProof/>
          <w:sz w:val="28"/>
          <w:szCs w:val="28"/>
          <w:lang w:val="uk-UA" w:eastAsia="uk-UA"/>
        </w:rPr>
        <w:drawing>
          <wp:inline distT="0" distB="0" distL="0" distR="0" wp14:anchorId="2DD55D82" wp14:editId="6D711C0B">
            <wp:extent cx="5981700" cy="4486275"/>
            <wp:effectExtent l="0" t="0" r="0" b="9525"/>
            <wp:docPr id="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82748" cy="4487061"/>
                    </a:xfrm>
                    <a:prstGeom prst="rect">
                      <a:avLst/>
                    </a:prstGeom>
                  </pic:spPr>
                </pic:pic>
              </a:graphicData>
            </a:graphic>
          </wp:inline>
        </w:drawing>
      </w:r>
    </w:p>
    <w:p w14:paraId="6427C41B" w14:textId="45A0EECD" w:rsidR="00AB7978" w:rsidRPr="002F128B" w:rsidRDefault="00AB7978" w:rsidP="00AB7978">
      <w:pPr>
        <w:spacing w:line="360" w:lineRule="auto"/>
        <w:jc w:val="center"/>
        <w:rPr>
          <w:sz w:val="28"/>
          <w:szCs w:val="28"/>
          <w:lang w:val="uk-UA"/>
        </w:rPr>
      </w:pPr>
      <w:r w:rsidRPr="002F128B">
        <w:rPr>
          <w:sz w:val="28"/>
          <w:szCs w:val="28"/>
          <w:highlight w:val="yellow"/>
          <w:lang w:val="uk-UA"/>
        </w:rPr>
        <w:t>Рис.</w:t>
      </w:r>
      <w:r w:rsidR="0018491A">
        <w:rPr>
          <w:sz w:val="28"/>
          <w:szCs w:val="28"/>
          <w:highlight w:val="yellow"/>
          <w:lang w:val="uk-UA"/>
        </w:rPr>
        <w:t xml:space="preserve"> 2.</w:t>
      </w:r>
      <w:r w:rsidRPr="002F128B">
        <w:rPr>
          <w:sz w:val="28"/>
          <w:szCs w:val="28"/>
          <w:highlight w:val="yellow"/>
          <w:lang w:val="uk-UA"/>
        </w:rPr>
        <w:t>7.</w:t>
      </w:r>
      <w:r w:rsidRPr="002F128B">
        <w:rPr>
          <w:sz w:val="28"/>
          <w:szCs w:val="28"/>
          <w:lang w:val="uk-UA"/>
        </w:rPr>
        <w:t xml:space="preserve"> Фото модернізованого блоку. </w:t>
      </w:r>
    </w:p>
    <w:p w14:paraId="2EE5D373" w14:textId="7405EEC0" w:rsidR="00AB7978" w:rsidRPr="002F128B" w:rsidRDefault="008D5D48" w:rsidP="00AB7978">
      <w:pPr>
        <w:spacing w:line="360" w:lineRule="auto"/>
        <w:jc w:val="both"/>
        <w:rPr>
          <w:b/>
          <w:sz w:val="28"/>
          <w:szCs w:val="28"/>
          <w:lang w:val="uk-UA"/>
        </w:rPr>
      </w:pPr>
      <w:r>
        <w:rPr>
          <w:b/>
          <w:sz w:val="28"/>
          <w:szCs w:val="28"/>
          <w:lang w:val="uk-UA"/>
        </w:rPr>
        <w:t xml:space="preserve">2.4 </w:t>
      </w:r>
      <w:r w:rsidR="00AB7978" w:rsidRPr="002F128B">
        <w:rPr>
          <w:b/>
          <w:sz w:val="28"/>
          <w:szCs w:val="28"/>
          <w:lang w:val="uk-UA"/>
        </w:rPr>
        <w:t>Вимірювання електрофізичних характеристик</w:t>
      </w:r>
    </w:p>
    <w:p w14:paraId="41EDB3B3" w14:textId="6F5D72C5" w:rsidR="00AB7978" w:rsidRPr="002F128B" w:rsidRDefault="00AB7978" w:rsidP="00AB7978">
      <w:pPr>
        <w:pStyle w:val="Body"/>
        <w:ind w:firstLine="426"/>
        <w:rPr>
          <w:sz w:val="28"/>
        </w:rPr>
      </w:pPr>
      <w:r w:rsidRPr="002F128B">
        <w:rPr>
          <w:sz w:val="28"/>
        </w:rPr>
        <w:t>Автоматизована блок-схема вимірювання вольт-амперних</w:t>
      </w:r>
      <w:r w:rsidR="002B6223">
        <w:rPr>
          <w:sz w:val="28"/>
        </w:rPr>
        <w:t xml:space="preserve"> характеристик наведена на </w:t>
      </w:r>
      <w:r w:rsidR="002B6223" w:rsidRPr="008D5D48">
        <w:rPr>
          <w:sz w:val="28"/>
          <w:highlight w:val="yellow"/>
        </w:rPr>
        <w:t>Рис.</w:t>
      </w:r>
      <w:r w:rsidR="0018491A" w:rsidRPr="008D5D48">
        <w:rPr>
          <w:sz w:val="28"/>
          <w:highlight w:val="yellow"/>
        </w:rPr>
        <w:t xml:space="preserve"> </w:t>
      </w:r>
      <w:r w:rsidR="008D5D48" w:rsidRPr="008D5D48">
        <w:rPr>
          <w:sz w:val="28"/>
          <w:highlight w:val="yellow"/>
        </w:rPr>
        <w:t>2.8</w:t>
      </w:r>
      <w:r w:rsidRPr="002F128B">
        <w:rPr>
          <w:sz w:val="28"/>
        </w:rPr>
        <w:t xml:space="preserve">  Процес вимірювання здійснюється у двох </w:t>
      </w:r>
      <w:proofErr w:type="spellStart"/>
      <w:r w:rsidRPr="002F128B">
        <w:rPr>
          <w:sz w:val="28"/>
        </w:rPr>
        <w:t>взаємодоповнюва</w:t>
      </w:r>
      <w:r w:rsidR="002B6223">
        <w:rPr>
          <w:sz w:val="28"/>
        </w:rPr>
        <w:t>них</w:t>
      </w:r>
      <w:proofErr w:type="spellEnd"/>
      <w:r w:rsidRPr="002F128B">
        <w:rPr>
          <w:sz w:val="28"/>
        </w:rPr>
        <w:t xml:space="preserve"> режимах: генератора струму і генератора напруги. Пристрій дає можливість знімати </w:t>
      </w:r>
      <w:proofErr w:type="spellStart"/>
      <w:r w:rsidRPr="002F128B">
        <w:rPr>
          <w:sz w:val="28"/>
        </w:rPr>
        <w:t>ВАХ</w:t>
      </w:r>
      <w:proofErr w:type="spellEnd"/>
      <w:r w:rsidRPr="002F128B">
        <w:rPr>
          <w:sz w:val="28"/>
        </w:rPr>
        <w:t xml:space="preserve"> із</w:t>
      </w:r>
      <w:r w:rsidR="00C75C39">
        <w:rPr>
          <w:sz w:val="28"/>
        </w:rPr>
        <w:t xml:space="preserve"> дискретністю за напругою (0,1 В) і за струмом (1м</w:t>
      </w:r>
      <w:r w:rsidRPr="002F128B">
        <w:rPr>
          <w:sz w:val="28"/>
        </w:rPr>
        <w:t xml:space="preserve">А). У режимі генератора напруги джерело формує на зразку імпульс із заздалегідь встановленою величиною електрорушійної сили; у режимі генератора струму – зразок при формуванні імпульсу </w:t>
      </w:r>
      <w:proofErr w:type="spellStart"/>
      <w:r w:rsidRPr="002F128B">
        <w:rPr>
          <w:sz w:val="28"/>
        </w:rPr>
        <w:t>під’єднується</w:t>
      </w:r>
      <w:proofErr w:type="spellEnd"/>
      <w:r w:rsidRPr="002F128B">
        <w:rPr>
          <w:sz w:val="28"/>
        </w:rPr>
        <w:t xml:space="preserve"> до джерела і напруга на діоді зростає до набуття струмом певного значення. </w:t>
      </w:r>
    </w:p>
    <w:p w14:paraId="5713BA75" w14:textId="77777777" w:rsidR="00AB7978" w:rsidRPr="002F128B" w:rsidRDefault="00AB7978" w:rsidP="00AB7978">
      <w:pPr>
        <w:pStyle w:val="Body"/>
        <w:ind w:firstLine="426"/>
        <w:jc w:val="center"/>
        <w:rPr>
          <w:sz w:val="28"/>
        </w:rPr>
      </w:pPr>
      <w:r w:rsidRPr="002F128B">
        <w:rPr>
          <w:noProof/>
          <w:sz w:val="28"/>
        </w:rPr>
        <w:drawing>
          <wp:inline distT="0" distB="0" distL="0" distR="0" wp14:anchorId="274DB2D8" wp14:editId="6AD2C66F">
            <wp:extent cx="3810000" cy="2505075"/>
            <wp:effectExtent l="0" t="0" r="0" b="9525"/>
            <wp:docPr id="37" name="Рисунок 37" descr="C:\Users\admin\Desktop\LED\Дисер\untitled (2)\Рисунки\Схема ВА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LED\Дисер\untitled (2)\Рисунки\Схема ВАХ.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10000" cy="2505075"/>
                    </a:xfrm>
                    <a:prstGeom prst="rect">
                      <a:avLst/>
                    </a:prstGeom>
                    <a:noFill/>
                    <a:ln>
                      <a:noFill/>
                    </a:ln>
                  </pic:spPr>
                </pic:pic>
              </a:graphicData>
            </a:graphic>
          </wp:inline>
        </w:drawing>
      </w:r>
    </w:p>
    <w:p w14:paraId="2AE511F1" w14:textId="33D94CF3" w:rsidR="00AB7978" w:rsidRPr="002F128B" w:rsidRDefault="008D5D48" w:rsidP="00D41A92">
      <w:pPr>
        <w:pStyle w:val="Body"/>
        <w:rPr>
          <w:sz w:val="28"/>
        </w:rPr>
      </w:pPr>
      <w:r>
        <w:rPr>
          <w:sz w:val="28"/>
          <w:highlight w:val="yellow"/>
        </w:rPr>
        <w:t>Рис. 2.8</w:t>
      </w:r>
      <w:r w:rsidR="00AB7978" w:rsidRPr="002F128B">
        <w:rPr>
          <w:sz w:val="28"/>
        </w:rPr>
        <w:t>.   Схема вимірювання вольт-амперних характеристик зразків</w:t>
      </w:r>
    </w:p>
    <w:p w14:paraId="30EE128F" w14:textId="77777777" w:rsidR="00AB7978" w:rsidRPr="002F128B" w:rsidRDefault="00AB7978" w:rsidP="00AB7978">
      <w:pPr>
        <w:pStyle w:val="Body"/>
        <w:rPr>
          <w:sz w:val="28"/>
        </w:rPr>
      </w:pPr>
    </w:p>
    <w:p w14:paraId="384AC0C8" w14:textId="77777777" w:rsidR="00AB7978" w:rsidRPr="002F128B" w:rsidRDefault="00AB7978" w:rsidP="00AB7978">
      <w:pPr>
        <w:pStyle w:val="Body"/>
        <w:rPr>
          <w:sz w:val="28"/>
        </w:rPr>
      </w:pPr>
      <w:r w:rsidRPr="002F128B">
        <w:rPr>
          <w:sz w:val="28"/>
        </w:rPr>
        <w:t>Керування пристроєм відбувається за допомогою програми, що працює на Windows. Мікроконтролер (MC), змінюючи регульоване навантаження і керуючи блоком живлення (</w:t>
      </w:r>
      <w:proofErr w:type="spellStart"/>
      <w:r w:rsidRPr="002F128B">
        <w:rPr>
          <w:sz w:val="28"/>
        </w:rPr>
        <w:t>PS</w:t>
      </w:r>
      <w:proofErr w:type="spellEnd"/>
      <w:r w:rsidRPr="002F128B">
        <w:rPr>
          <w:sz w:val="28"/>
        </w:rPr>
        <w:t xml:space="preserve">), змінює величину струму і напруги, що прикладаються до зразка. Результати вимірювань зберігаються у вигляді текстового документи і на основі них будуються графіки за допомогою програм Excel та </w:t>
      </w:r>
      <w:proofErr w:type="spellStart"/>
      <w:r w:rsidRPr="002F128B">
        <w:rPr>
          <w:sz w:val="28"/>
        </w:rPr>
        <w:t>Origin</w:t>
      </w:r>
      <w:proofErr w:type="spellEnd"/>
      <w:r w:rsidRPr="002F128B">
        <w:rPr>
          <w:sz w:val="28"/>
        </w:rPr>
        <w:t>.</w:t>
      </w:r>
    </w:p>
    <w:p w14:paraId="26D2816A" w14:textId="77777777" w:rsidR="00AB7978" w:rsidRDefault="00AB7978" w:rsidP="00EA4565">
      <w:pPr>
        <w:spacing w:line="360" w:lineRule="auto"/>
        <w:ind w:firstLine="708"/>
        <w:jc w:val="both"/>
        <w:rPr>
          <w:sz w:val="28"/>
          <w:szCs w:val="28"/>
          <w:lang w:val="uk-UA"/>
        </w:rPr>
      </w:pPr>
    </w:p>
    <w:p w14:paraId="74BB814B" w14:textId="77777777" w:rsidR="00AB7978" w:rsidRDefault="00AB7978" w:rsidP="00EA4565">
      <w:pPr>
        <w:spacing w:line="360" w:lineRule="auto"/>
        <w:ind w:firstLine="708"/>
        <w:jc w:val="both"/>
        <w:rPr>
          <w:sz w:val="28"/>
          <w:szCs w:val="28"/>
          <w:lang w:val="uk-UA"/>
        </w:rPr>
      </w:pPr>
    </w:p>
    <w:p w14:paraId="585C0684" w14:textId="77777777" w:rsidR="00AB7978" w:rsidRPr="002F128B" w:rsidRDefault="00AB7978" w:rsidP="00EA4565">
      <w:pPr>
        <w:spacing w:line="360" w:lineRule="auto"/>
        <w:ind w:firstLine="708"/>
        <w:jc w:val="both"/>
        <w:rPr>
          <w:sz w:val="28"/>
          <w:szCs w:val="28"/>
          <w:lang w:val="uk-UA"/>
        </w:rPr>
      </w:pPr>
    </w:p>
    <w:p w14:paraId="5D72E1EC" w14:textId="77777777" w:rsidR="00BC5D10" w:rsidRDefault="00BC5D10" w:rsidP="00A75FEA">
      <w:pPr>
        <w:spacing w:line="360" w:lineRule="auto"/>
        <w:rPr>
          <w:b/>
          <w:sz w:val="28"/>
          <w:szCs w:val="28"/>
          <w:lang w:val="uk-UA"/>
        </w:rPr>
      </w:pPr>
    </w:p>
    <w:p w14:paraId="1B521120" w14:textId="77777777" w:rsidR="004C2CAF" w:rsidRDefault="004C2CAF" w:rsidP="00A75FEA">
      <w:pPr>
        <w:spacing w:line="360" w:lineRule="auto"/>
        <w:rPr>
          <w:b/>
          <w:sz w:val="28"/>
          <w:szCs w:val="28"/>
          <w:lang w:val="uk-UA"/>
        </w:rPr>
      </w:pPr>
    </w:p>
    <w:p w14:paraId="5BF48E1D" w14:textId="1B437F69" w:rsidR="00D41A92" w:rsidRPr="00D41A92" w:rsidRDefault="00D41A92" w:rsidP="00AB2ACB">
      <w:pPr>
        <w:spacing w:line="360" w:lineRule="auto"/>
        <w:rPr>
          <w:b/>
          <w:sz w:val="28"/>
          <w:szCs w:val="28"/>
          <w:lang w:val="uk-UA"/>
        </w:rPr>
      </w:pPr>
      <w:r>
        <w:rPr>
          <w:b/>
          <w:sz w:val="28"/>
          <w:szCs w:val="28"/>
          <w:lang w:val="uk-UA"/>
        </w:rPr>
        <w:t xml:space="preserve">2.5 Проведення опромінення </w:t>
      </w:r>
    </w:p>
    <w:p w14:paraId="3B91E8EF" w14:textId="60F564FB" w:rsidR="00DC075C" w:rsidRPr="002F128B" w:rsidRDefault="00760514" w:rsidP="00AB2ACB">
      <w:pPr>
        <w:spacing w:line="360" w:lineRule="auto"/>
        <w:rPr>
          <w:b/>
          <w:sz w:val="28"/>
          <w:szCs w:val="28"/>
          <w:lang w:val="uk-UA"/>
        </w:rPr>
      </w:pPr>
      <w:r>
        <w:rPr>
          <w:b/>
          <w:sz w:val="28"/>
          <w:szCs w:val="28"/>
        </w:rPr>
        <w:t>2</w:t>
      </w:r>
      <w:r w:rsidR="004425B8">
        <w:rPr>
          <w:b/>
          <w:sz w:val="28"/>
          <w:szCs w:val="28"/>
        </w:rPr>
        <w:t>.</w:t>
      </w:r>
      <w:r w:rsidR="00D41A92">
        <w:rPr>
          <w:b/>
          <w:sz w:val="28"/>
          <w:szCs w:val="28"/>
          <w:lang w:val="uk-UA"/>
        </w:rPr>
        <w:t>5.1</w:t>
      </w:r>
      <w:r w:rsidR="0082267E" w:rsidRPr="002F128B">
        <w:rPr>
          <w:b/>
          <w:sz w:val="28"/>
          <w:szCs w:val="28"/>
        </w:rPr>
        <w:t xml:space="preserve"> </w:t>
      </w:r>
      <w:r w:rsidR="005A1FB7">
        <w:rPr>
          <w:b/>
          <w:sz w:val="28"/>
          <w:szCs w:val="28"/>
          <w:lang w:val="uk-UA"/>
        </w:rPr>
        <w:t>О</w:t>
      </w:r>
      <w:r w:rsidR="005A1FB7" w:rsidRPr="002F128B">
        <w:rPr>
          <w:b/>
          <w:sz w:val="28"/>
          <w:szCs w:val="28"/>
          <w:lang w:val="uk-UA"/>
        </w:rPr>
        <w:t>промінення γ – квантами</w:t>
      </w:r>
      <w:r w:rsidR="00AF741A" w:rsidRPr="002F128B">
        <w:rPr>
          <w:b/>
          <w:sz w:val="28"/>
          <w:szCs w:val="28"/>
          <w:lang w:val="uk-UA"/>
        </w:rPr>
        <w:t xml:space="preserve"> </w:t>
      </w:r>
      <w:r w:rsidR="005A1FB7" w:rsidRPr="002F128B">
        <w:rPr>
          <w:b/>
          <w:sz w:val="28"/>
          <w:szCs w:val="28"/>
          <w:vertAlign w:val="superscript"/>
          <w:lang w:val="uk-UA"/>
        </w:rPr>
        <w:t>60</w:t>
      </w:r>
      <w:r w:rsidR="00DC075C" w:rsidRPr="002F128B">
        <w:rPr>
          <w:b/>
          <w:sz w:val="28"/>
          <w:szCs w:val="28"/>
          <w:lang w:val="uk-UA"/>
        </w:rPr>
        <w:t>Co</w:t>
      </w:r>
    </w:p>
    <w:p w14:paraId="67A1EADE" w14:textId="77777777" w:rsidR="00151734" w:rsidRPr="002F128B" w:rsidRDefault="00511546" w:rsidP="005A1FB7">
      <w:pPr>
        <w:spacing w:line="360" w:lineRule="auto"/>
        <w:ind w:firstLine="708"/>
        <w:jc w:val="both"/>
        <w:rPr>
          <w:sz w:val="28"/>
          <w:szCs w:val="28"/>
          <w:lang w:val="uk-UA"/>
        </w:rPr>
      </w:pPr>
      <w:r w:rsidRPr="002F128B">
        <w:rPr>
          <w:sz w:val="28"/>
          <w:szCs w:val="28"/>
          <w:lang w:val="uk-UA"/>
        </w:rPr>
        <w:t xml:space="preserve">До початку опромінення проводились вимірювання просторового профілю потужності γ – </w:t>
      </w:r>
      <w:r w:rsidR="00DC075C" w:rsidRPr="002F128B">
        <w:rPr>
          <w:sz w:val="28"/>
          <w:szCs w:val="28"/>
          <w:lang w:val="uk-UA"/>
        </w:rPr>
        <w:t>поля</w:t>
      </w:r>
      <w:r w:rsidRPr="002F128B">
        <w:rPr>
          <w:sz w:val="28"/>
          <w:szCs w:val="28"/>
          <w:lang w:val="uk-UA"/>
        </w:rPr>
        <w:t xml:space="preserve"> у камері</w:t>
      </w:r>
      <w:r w:rsidR="00DC075C" w:rsidRPr="002F128B">
        <w:rPr>
          <w:sz w:val="28"/>
          <w:szCs w:val="28"/>
          <w:lang w:val="uk-UA"/>
        </w:rPr>
        <w:t xml:space="preserve"> розміщення зразків</w:t>
      </w:r>
      <w:r w:rsidRPr="002F128B">
        <w:rPr>
          <w:sz w:val="28"/>
          <w:szCs w:val="28"/>
          <w:lang w:val="uk-UA"/>
        </w:rPr>
        <w:t>.</w:t>
      </w:r>
      <w:r w:rsidR="00DC075C" w:rsidRPr="002F128B">
        <w:rPr>
          <w:sz w:val="28"/>
          <w:szCs w:val="28"/>
          <w:lang w:val="uk-UA"/>
        </w:rPr>
        <w:t xml:space="preserve"> Викор</w:t>
      </w:r>
      <w:r w:rsidR="00AD527E" w:rsidRPr="002F128B">
        <w:rPr>
          <w:sz w:val="28"/>
          <w:szCs w:val="28"/>
          <w:lang w:val="uk-UA"/>
        </w:rPr>
        <w:t>истання накопичувальних</w:t>
      </w:r>
      <w:r w:rsidR="00525556" w:rsidRPr="002F128B">
        <w:rPr>
          <w:sz w:val="28"/>
          <w:szCs w:val="28"/>
          <w:lang w:val="uk-UA"/>
        </w:rPr>
        <w:t xml:space="preserve"> дозиметрів </w:t>
      </w:r>
      <w:r w:rsidR="00CE4772" w:rsidRPr="002F128B">
        <w:rPr>
          <w:sz w:val="28"/>
          <w:szCs w:val="28"/>
          <w:lang w:val="uk-UA"/>
        </w:rPr>
        <w:t xml:space="preserve">виявилось </w:t>
      </w:r>
      <w:r w:rsidR="00DC075C" w:rsidRPr="002F128B">
        <w:rPr>
          <w:sz w:val="28"/>
          <w:szCs w:val="28"/>
          <w:lang w:val="uk-UA"/>
        </w:rPr>
        <w:t>нераціональн</w:t>
      </w:r>
      <w:r w:rsidR="00CE4772" w:rsidRPr="002F128B">
        <w:rPr>
          <w:sz w:val="28"/>
          <w:szCs w:val="28"/>
          <w:lang w:val="uk-UA"/>
        </w:rPr>
        <w:t>им</w:t>
      </w:r>
      <w:r w:rsidR="00DC075C" w:rsidRPr="002F128B">
        <w:rPr>
          <w:sz w:val="28"/>
          <w:szCs w:val="28"/>
          <w:lang w:val="uk-UA"/>
        </w:rPr>
        <w:t xml:space="preserve">, </w:t>
      </w:r>
      <w:r w:rsidR="00AF741A" w:rsidRPr="002F128B">
        <w:rPr>
          <w:sz w:val="28"/>
          <w:szCs w:val="28"/>
          <w:lang w:val="uk-UA"/>
        </w:rPr>
        <w:t xml:space="preserve">бо </w:t>
      </w:r>
      <w:r w:rsidR="00DC075C" w:rsidRPr="002F128B">
        <w:rPr>
          <w:sz w:val="28"/>
          <w:szCs w:val="28"/>
          <w:lang w:val="uk-UA"/>
        </w:rPr>
        <w:t>ПЕД γ-випромінювання значно перевищ</w:t>
      </w:r>
      <w:r w:rsidR="00151734" w:rsidRPr="002F128B">
        <w:rPr>
          <w:sz w:val="28"/>
          <w:szCs w:val="28"/>
          <w:lang w:val="uk-UA"/>
        </w:rPr>
        <w:t>ував допустимі граничні дози їхніх</w:t>
      </w:r>
      <w:r w:rsidR="00CE4772" w:rsidRPr="002F128B">
        <w:rPr>
          <w:sz w:val="28"/>
          <w:szCs w:val="28"/>
          <w:lang w:val="uk-UA"/>
        </w:rPr>
        <w:t xml:space="preserve"> експозицій</w:t>
      </w:r>
      <w:r w:rsidR="00DC075C" w:rsidRPr="002F128B">
        <w:rPr>
          <w:sz w:val="28"/>
          <w:szCs w:val="28"/>
          <w:lang w:val="uk-UA"/>
        </w:rPr>
        <w:t xml:space="preserve"> </w:t>
      </w:r>
      <w:r w:rsidR="00AD527E" w:rsidRPr="002F128B">
        <w:rPr>
          <w:sz w:val="28"/>
          <w:szCs w:val="28"/>
          <w:lang w:val="uk-UA"/>
        </w:rPr>
        <w:t>у</w:t>
      </w:r>
      <w:r w:rsidR="00DC075C" w:rsidRPr="002F128B">
        <w:rPr>
          <w:sz w:val="28"/>
          <w:szCs w:val="28"/>
          <w:lang w:val="uk-UA"/>
        </w:rPr>
        <w:t xml:space="preserve"> </w:t>
      </w:r>
      <w:r w:rsidR="00AD527E" w:rsidRPr="002F128B">
        <w:rPr>
          <w:sz w:val="28"/>
          <w:szCs w:val="28"/>
          <w:lang w:val="uk-UA"/>
        </w:rPr>
        <w:t>межах інтервалів</w:t>
      </w:r>
      <w:r w:rsidR="00DC075C" w:rsidRPr="002F128B">
        <w:rPr>
          <w:sz w:val="28"/>
          <w:szCs w:val="28"/>
          <w:lang w:val="uk-UA"/>
        </w:rPr>
        <w:t xml:space="preserve"> </w:t>
      </w:r>
      <w:r w:rsidR="00151734" w:rsidRPr="002F128B">
        <w:rPr>
          <w:sz w:val="28"/>
          <w:szCs w:val="28"/>
          <w:lang w:val="uk-UA"/>
        </w:rPr>
        <w:t>опромінення</w:t>
      </w:r>
      <w:r w:rsidR="00DC075C" w:rsidRPr="002F128B">
        <w:rPr>
          <w:sz w:val="28"/>
          <w:szCs w:val="28"/>
          <w:lang w:val="uk-UA"/>
        </w:rPr>
        <w:t xml:space="preserve">. </w:t>
      </w:r>
    </w:p>
    <w:p w14:paraId="49BC42E1" w14:textId="0FD056D5" w:rsidR="00DC075C" w:rsidRPr="002F128B" w:rsidRDefault="00151734" w:rsidP="00A75FEA">
      <w:pPr>
        <w:spacing w:line="360" w:lineRule="auto"/>
        <w:ind w:firstLine="708"/>
        <w:jc w:val="both"/>
        <w:rPr>
          <w:sz w:val="28"/>
          <w:szCs w:val="28"/>
          <w:lang w:val="uk-UA"/>
        </w:rPr>
      </w:pPr>
      <w:r w:rsidRPr="002F128B">
        <w:rPr>
          <w:sz w:val="28"/>
          <w:szCs w:val="28"/>
          <w:lang w:val="uk-UA"/>
        </w:rPr>
        <w:t xml:space="preserve">Спектр </w:t>
      </w:r>
      <w:r w:rsidR="005A1FB7" w:rsidRPr="002F128B">
        <w:rPr>
          <w:sz w:val="28"/>
          <w:szCs w:val="28"/>
          <w:vertAlign w:val="superscript"/>
          <w:lang w:val="uk-UA"/>
        </w:rPr>
        <w:t>60</w:t>
      </w:r>
      <w:r w:rsidR="00DC075C" w:rsidRPr="002F128B">
        <w:rPr>
          <w:sz w:val="28"/>
          <w:szCs w:val="28"/>
          <w:lang w:val="uk-UA"/>
        </w:rPr>
        <w:t>Co</w:t>
      </w:r>
      <w:r w:rsidRPr="002F128B">
        <w:rPr>
          <w:sz w:val="28"/>
          <w:szCs w:val="28"/>
          <w:vertAlign w:val="superscript"/>
          <w:lang w:val="uk-UA"/>
        </w:rPr>
        <w:t xml:space="preserve"> </w:t>
      </w:r>
      <w:r w:rsidRPr="002F128B">
        <w:rPr>
          <w:sz w:val="28"/>
          <w:szCs w:val="28"/>
          <w:lang w:val="uk-UA"/>
        </w:rPr>
        <w:t>містить д</w:t>
      </w:r>
      <w:r w:rsidR="00DC075C" w:rsidRPr="002F128B">
        <w:rPr>
          <w:sz w:val="28"/>
          <w:szCs w:val="28"/>
          <w:lang w:val="uk-UA"/>
        </w:rPr>
        <w:t xml:space="preserve">ві високоенергетичні лінії </w:t>
      </w:r>
      <w:r w:rsidR="001507F8" w:rsidRPr="002F128B">
        <w:rPr>
          <w:sz w:val="28"/>
          <w:szCs w:val="28"/>
          <w:lang w:val="uk-UA"/>
        </w:rPr>
        <w:t>γ-випромінювання</w:t>
      </w:r>
      <w:r w:rsidR="00DC075C" w:rsidRPr="002F128B">
        <w:rPr>
          <w:sz w:val="28"/>
          <w:szCs w:val="28"/>
          <w:lang w:val="uk-UA"/>
        </w:rPr>
        <w:t xml:space="preserve"> </w:t>
      </w:r>
      <w:r w:rsidRPr="002F128B">
        <w:rPr>
          <w:sz w:val="28"/>
          <w:szCs w:val="28"/>
          <w:lang w:val="uk-UA"/>
        </w:rPr>
        <w:t>лінії</w:t>
      </w:r>
      <w:r w:rsidR="00DC075C" w:rsidRPr="002F128B">
        <w:rPr>
          <w:sz w:val="28"/>
          <w:szCs w:val="28"/>
          <w:lang w:val="uk-UA"/>
        </w:rPr>
        <w:t xml:space="preserve"> </w:t>
      </w:r>
      <w:r w:rsidR="00DC075C" w:rsidRPr="00C75C39">
        <w:rPr>
          <w:i/>
          <w:sz w:val="28"/>
          <w:szCs w:val="28"/>
          <w:lang w:val="uk-UA"/>
        </w:rPr>
        <w:t>E</w:t>
      </w:r>
      <w:r w:rsidR="00DC075C" w:rsidRPr="00C75C39">
        <w:rPr>
          <w:i/>
          <w:sz w:val="28"/>
          <w:szCs w:val="28"/>
          <w:vertAlign w:val="subscript"/>
          <w:lang w:val="uk-UA"/>
        </w:rPr>
        <w:t>γ1</w:t>
      </w:r>
      <w:r w:rsidR="00C75C39">
        <w:rPr>
          <w:sz w:val="28"/>
          <w:szCs w:val="28"/>
          <w:lang w:val="uk-UA"/>
        </w:rPr>
        <w:t xml:space="preserve"> </w:t>
      </w:r>
      <w:r w:rsidR="00DC075C" w:rsidRPr="002F128B">
        <w:rPr>
          <w:sz w:val="28"/>
          <w:szCs w:val="28"/>
          <w:lang w:val="uk-UA"/>
        </w:rPr>
        <w:t>=</w:t>
      </w:r>
      <w:r w:rsidR="00C75C39">
        <w:rPr>
          <w:sz w:val="28"/>
          <w:szCs w:val="28"/>
          <w:lang w:val="uk-UA"/>
        </w:rPr>
        <w:t xml:space="preserve"> </w:t>
      </w:r>
      <w:r w:rsidR="00DC075C" w:rsidRPr="002F128B">
        <w:rPr>
          <w:sz w:val="28"/>
          <w:szCs w:val="28"/>
          <w:lang w:val="uk-UA"/>
        </w:rPr>
        <w:t xml:space="preserve">1,17 </w:t>
      </w:r>
      <w:proofErr w:type="spellStart"/>
      <w:r w:rsidR="00DC075C" w:rsidRPr="002F128B">
        <w:rPr>
          <w:sz w:val="28"/>
          <w:szCs w:val="28"/>
          <w:lang w:val="uk-UA"/>
        </w:rPr>
        <w:t>МеВ</w:t>
      </w:r>
      <w:proofErr w:type="spellEnd"/>
      <w:r w:rsidR="00DC075C" w:rsidRPr="002F128B">
        <w:rPr>
          <w:sz w:val="28"/>
          <w:szCs w:val="28"/>
          <w:lang w:val="uk-UA"/>
        </w:rPr>
        <w:t xml:space="preserve">, </w:t>
      </w:r>
      <w:r w:rsidR="00DC075C" w:rsidRPr="00C75C39">
        <w:rPr>
          <w:i/>
          <w:sz w:val="28"/>
          <w:szCs w:val="28"/>
          <w:lang w:val="uk-UA"/>
        </w:rPr>
        <w:t>E</w:t>
      </w:r>
      <w:r w:rsidR="00DC075C" w:rsidRPr="00C75C39">
        <w:rPr>
          <w:i/>
          <w:sz w:val="28"/>
          <w:szCs w:val="28"/>
          <w:vertAlign w:val="subscript"/>
          <w:lang w:val="uk-UA"/>
        </w:rPr>
        <w:t>γ2</w:t>
      </w:r>
      <w:r w:rsidR="00C75C39">
        <w:rPr>
          <w:i/>
          <w:sz w:val="28"/>
          <w:szCs w:val="28"/>
          <w:vertAlign w:val="subscript"/>
          <w:lang w:val="uk-UA"/>
        </w:rPr>
        <w:t xml:space="preserve"> </w:t>
      </w:r>
      <w:r w:rsidR="00C75C39">
        <w:rPr>
          <w:sz w:val="28"/>
          <w:szCs w:val="28"/>
          <w:lang w:val="uk-UA"/>
        </w:rPr>
        <w:t xml:space="preserve"> </w:t>
      </w:r>
      <w:r w:rsidR="00DC075C" w:rsidRPr="002F128B">
        <w:rPr>
          <w:sz w:val="28"/>
          <w:szCs w:val="28"/>
          <w:lang w:val="uk-UA"/>
        </w:rPr>
        <w:t>=</w:t>
      </w:r>
      <w:r w:rsidR="00C75C39">
        <w:rPr>
          <w:sz w:val="28"/>
          <w:szCs w:val="28"/>
          <w:lang w:val="uk-UA"/>
        </w:rPr>
        <w:t xml:space="preserve"> </w:t>
      </w:r>
      <w:r w:rsidR="00DC075C" w:rsidRPr="002F128B">
        <w:rPr>
          <w:sz w:val="28"/>
          <w:szCs w:val="28"/>
          <w:lang w:val="uk-UA"/>
        </w:rPr>
        <w:t xml:space="preserve">1,33 </w:t>
      </w:r>
      <w:proofErr w:type="spellStart"/>
      <w:r w:rsidR="00DC075C" w:rsidRPr="002F128B">
        <w:rPr>
          <w:sz w:val="28"/>
          <w:szCs w:val="28"/>
          <w:lang w:val="uk-UA"/>
        </w:rPr>
        <w:t>МеВ</w:t>
      </w:r>
      <w:proofErr w:type="spellEnd"/>
      <w:r w:rsidR="00760514">
        <w:rPr>
          <w:sz w:val="28"/>
          <w:szCs w:val="28"/>
          <w:highlight w:val="yellow"/>
          <w:lang w:val="uk-UA"/>
        </w:rPr>
        <w:t xml:space="preserve"> Рис. 2.</w:t>
      </w:r>
      <w:r w:rsidR="00760514">
        <w:rPr>
          <w:sz w:val="28"/>
          <w:szCs w:val="28"/>
          <w:lang w:val="uk-UA"/>
        </w:rPr>
        <w:t>9</w:t>
      </w:r>
      <w:r w:rsidR="00417BB2" w:rsidRPr="002F128B">
        <w:rPr>
          <w:sz w:val="28"/>
          <w:szCs w:val="28"/>
          <w:lang w:val="uk-UA"/>
        </w:rPr>
        <w:t xml:space="preserve">  </w:t>
      </w:r>
    </w:p>
    <w:p w14:paraId="565E91B8" w14:textId="77777777" w:rsidR="00DC075C" w:rsidRPr="002F128B" w:rsidRDefault="00DC075C" w:rsidP="00A75FEA">
      <w:pPr>
        <w:spacing w:line="360" w:lineRule="auto"/>
        <w:jc w:val="center"/>
        <w:rPr>
          <w:sz w:val="28"/>
          <w:szCs w:val="28"/>
          <w:lang w:val="uk-UA"/>
        </w:rPr>
      </w:pPr>
      <w:r w:rsidRPr="002F128B">
        <w:rPr>
          <w:noProof/>
          <w:sz w:val="28"/>
          <w:szCs w:val="28"/>
          <w:lang w:val="uk-UA" w:eastAsia="uk-UA"/>
        </w:rPr>
        <w:drawing>
          <wp:inline distT="0" distB="0" distL="0" distR="0" wp14:anchorId="3313727B" wp14:editId="0C1BB0BA">
            <wp:extent cx="6429723" cy="45720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50996" cy="4587127"/>
                    </a:xfrm>
                    <a:prstGeom prst="rect">
                      <a:avLst/>
                    </a:prstGeom>
                    <a:noFill/>
                    <a:ln>
                      <a:noFill/>
                    </a:ln>
                  </pic:spPr>
                </pic:pic>
              </a:graphicData>
            </a:graphic>
          </wp:inline>
        </w:drawing>
      </w:r>
    </w:p>
    <w:p w14:paraId="050933D6" w14:textId="679932DA" w:rsidR="00DC075C" w:rsidRPr="002F128B" w:rsidRDefault="00760514" w:rsidP="00A75FEA">
      <w:pPr>
        <w:spacing w:line="360" w:lineRule="auto"/>
        <w:jc w:val="center"/>
        <w:rPr>
          <w:sz w:val="28"/>
          <w:szCs w:val="28"/>
          <w:vertAlign w:val="superscript"/>
          <w:lang w:val="uk-UA"/>
        </w:rPr>
      </w:pPr>
      <w:r>
        <w:rPr>
          <w:sz w:val="28"/>
          <w:szCs w:val="28"/>
          <w:highlight w:val="yellow"/>
          <w:lang w:val="uk-UA"/>
        </w:rPr>
        <w:t>Рис. 2.9</w:t>
      </w:r>
      <w:r w:rsidR="00F62C73" w:rsidRPr="002F128B">
        <w:rPr>
          <w:sz w:val="28"/>
          <w:szCs w:val="28"/>
          <w:highlight w:val="yellow"/>
          <w:lang w:val="uk-UA"/>
        </w:rPr>
        <w:t>.</w:t>
      </w:r>
      <w:r w:rsidR="00F62C73" w:rsidRPr="002F128B">
        <w:rPr>
          <w:sz w:val="28"/>
          <w:szCs w:val="28"/>
          <w:lang w:val="uk-UA"/>
        </w:rPr>
        <w:t xml:space="preserve"> </w:t>
      </w:r>
      <w:r w:rsidR="00DC075C" w:rsidRPr="002F128B">
        <w:rPr>
          <w:sz w:val="28"/>
          <w:szCs w:val="28"/>
          <w:lang w:val="uk-UA"/>
        </w:rPr>
        <w:t>Гама спектр ізотопу Co</w:t>
      </w:r>
      <w:r w:rsidR="00DC075C" w:rsidRPr="002F128B">
        <w:rPr>
          <w:sz w:val="28"/>
          <w:szCs w:val="28"/>
          <w:vertAlign w:val="superscript"/>
          <w:lang w:val="uk-UA"/>
        </w:rPr>
        <w:t>60</w:t>
      </w:r>
    </w:p>
    <w:p w14:paraId="4D16531C" w14:textId="77777777" w:rsidR="00DC075C" w:rsidRPr="002F128B" w:rsidRDefault="00DC075C" w:rsidP="00A75FEA">
      <w:pPr>
        <w:spacing w:line="360" w:lineRule="auto"/>
        <w:jc w:val="both"/>
        <w:rPr>
          <w:sz w:val="28"/>
          <w:szCs w:val="28"/>
          <w:lang w:val="uk-UA"/>
        </w:rPr>
      </w:pPr>
    </w:p>
    <w:p w14:paraId="6C7F461D" w14:textId="54E01020" w:rsidR="00DC075C" w:rsidRPr="002F128B" w:rsidRDefault="00120BE1" w:rsidP="002044F6">
      <w:pPr>
        <w:spacing w:line="360" w:lineRule="auto"/>
        <w:ind w:firstLine="708"/>
        <w:jc w:val="center"/>
        <w:rPr>
          <w:sz w:val="28"/>
          <w:szCs w:val="28"/>
          <w:lang w:val="uk-UA"/>
        </w:rPr>
      </w:pPr>
      <w:r w:rsidRPr="002F128B">
        <w:rPr>
          <w:sz w:val="28"/>
          <w:szCs w:val="28"/>
          <w:lang w:val="uk-UA"/>
        </w:rPr>
        <w:t>О</w:t>
      </w:r>
      <w:r w:rsidR="001507F8" w:rsidRPr="002F128B">
        <w:rPr>
          <w:sz w:val="28"/>
          <w:szCs w:val="28"/>
          <w:lang w:val="uk-UA"/>
        </w:rPr>
        <w:t xml:space="preserve">промінення </w:t>
      </w:r>
      <w:r w:rsidR="00CD273E" w:rsidRPr="002F128B">
        <w:rPr>
          <w:sz w:val="28"/>
          <w:szCs w:val="28"/>
          <w:lang w:val="uk-UA"/>
        </w:rPr>
        <w:t>проводилось в</w:t>
      </w:r>
      <w:r w:rsidRPr="002F128B">
        <w:rPr>
          <w:sz w:val="28"/>
          <w:szCs w:val="28"/>
          <w:lang w:val="uk-UA"/>
        </w:rPr>
        <w:t xml:space="preserve"> </w:t>
      </w:r>
      <w:r w:rsidR="009873B6" w:rsidRPr="002F128B">
        <w:rPr>
          <w:sz w:val="28"/>
          <w:szCs w:val="28"/>
          <w:lang w:val="uk-UA"/>
        </w:rPr>
        <w:t>установці</w:t>
      </w:r>
      <w:r w:rsidR="00CD273E" w:rsidRPr="002F128B">
        <w:rPr>
          <w:sz w:val="28"/>
          <w:szCs w:val="28"/>
          <w:lang w:val="uk-UA"/>
        </w:rPr>
        <w:t xml:space="preserve"> у вигляді циліндра з діаметром 400 мм та висотою 1500 мм </w:t>
      </w:r>
      <w:r w:rsidR="00602B16" w:rsidRPr="002F128B">
        <w:rPr>
          <w:sz w:val="28"/>
          <w:szCs w:val="28"/>
          <w:lang w:val="uk-UA"/>
        </w:rPr>
        <w:t>і</w:t>
      </w:r>
      <w:r w:rsidRPr="002F128B">
        <w:rPr>
          <w:sz w:val="28"/>
          <w:szCs w:val="28"/>
          <w:lang w:val="uk-UA"/>
        </w:rPr>
        <w:t>з д</w:t>
      </w:r>
      <w:r w:rsidR="00DC075C" w:rsidRPr="002F128B">
        <w:rPr>
          <w:sz w:val="28"/>
          <w:szCs w:val="28"/>
          <w:lang w:val="uk-UA"/>
        </w:rPr>
        <w:t>жерел</w:t>
      </w:r>
      <w:r w:rsidR="00E7796B">
        <w:rPr>
          <w:sz w:val="28"/>
          <w:szCs w:val="28"/>
          <w:lang w:val="uk-UA"/>
        </w:rPr>
        <w:t>ом</w:t>
      </w:r>
      <w:r w:rsidR="00CE4772" w:rsidRPr="002F128B">
        <w:rPr>
          <w:sz w:val="28"/>
          <w:szCs w:val="28"/>
          <w:lang w:val="uk-UA"/>
        </w:rPr>
        <w:t xml:space="preserve"> проникного</w:t>
      </w:r>
      <w:r w:rsidR="00DC075C" w:rsidRPr="002F128B">
        <w:rPr>
          <w:sz w:val="28"/>
          <w:szCs w:val="28"/>
          <w:lang w:val="uk-UA"/>
        </w:rPr>
        <w:t xml:space="preserve"> випромінення </w:t>
      </w:r>
      <w:r w:rsidR="00C75C39" w:rsidRPr="002F128B">
        <w:rPr>
          <w:sz w:val="28"/>
          <w:szCs w:val="28"/>
          <w:vertAlign w:val="superscript"/>
          <w:lang w:val="uk-UA"/>
        </w:rPr>
        <w:t>60</w:t>
      </w:r>
      <w:r w:rsidR="00DC075C" w:rsidRPr="002F128B">
        <w:rPr>
          <w:sz w:val="28"/>
          <w:szCs w:val="28"/>
          <w:lang w:val="uk-UA"/>
        </w:rPr>
        <w:t xml:space="preserve">Co </w:t>
      </w:r>
      <w:r w:rsidR="00C75C39">
        <w:rPr>
          <w:sz w:val="28"/>
          <w:szCs w:val="28"/>
          <w:lang w:val="uk-UA"/>
        </w:rPr>
        <w:t>(</w:t>
      </w:r>
      <w:r w:rsidR="00760514">
        <w:rPr>
          <w:sz w:val="28"/>
          <w:szCs w:val="28"/>
          <w:highlight w:val="yellow"/>
          <w:lang w:val="uk-UA"/>
        </w:rPr>
        <w:t>Рис. 2.10</w:t>
      </w:r>
      <w:r w:rsidR="00E24D96" w:rsidRPr="002F128B">
        <w:rPr>
          <w:sz w:val="28"/>
          <w:szCs w:val="28"/>
          <w:highlight w:val="yellow"/>
          <w:lang w:val="uk-UA"/>
        </w:rPr>
        <w:t>.</w:t>
      </w:r>
      <w:r w:rsidR="00C75C39">
        <w:rPr>
          <w:sz w:val="28"/>
          <w:szCs w:val="28"/>
          <w:lang w:val="uk-UA"/>
        </w:rPr>
        <w:t>)</w:t>
      </w:r>
    </w:p>
    <w:p w14:paraId="69B1CAC8" w14:textId="77777777" w:rsidR="00DC075C" w:rsidRPr="002F128B" w:rsidRDefault="00DC075C" w:rsidP="00A75FEA">
      <w:pPr>
        <w:spacing w:line="360" w:lineRule="auto"/>
        <w:jc w:val="center"/>
        <w:rPr>
          <w:sz w:val="28"/>
          <w:szCs w:val="28"/>
          <w:lang w:val="uk-UA"/>
        </w:rPr>
      </w:pPr>
      <w:r w:rsidRPr="002F128B">
        <w:rPr>
          <w:noProof/>
          <w:sz w:val="28"/>
          <w:szCs w:val="28"/>
          <w:lang w:val="uk-UA" w:eastAsia="uk-UA"/>
        </w:rPr>
        <w:drawing>
          <wp:inline distT="0" distB="0" distL="0" distR="0" wp14:anchorId="1D579375" wp14:editId="43C0B8B5">
            <wp:extent cx="1501140" cy="4754880"/>
            <wp:effectExtent l="0" t="0" r="3810" b="7620"/>
            <wp:docPr id="38" name="Рисунок 38" descr="Сбор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Сборка"/>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01140" cy="4754880"/>
                    </a:xfrm>
                    <a:prstGeom prst="rect">
                      <a:avLst/>
                    </a:prstGeom>
                    <a:noFill/>
                    <a:ln>
                      <a:noFill/>
                    </a:ln>
                  </pic:spPr>
                </pic:pic>
              </a:graphicData>
            </a:graphic>
          </wp:inline>
        </w:drawing>
      </w:r>
    </w:p>
    <w:p w14:paraId="64BD4B6C" w14:textId="1CF41A32" w:rsidR="0040638F" w:rsidRPr="002F128B" w:rsidRDefault="00B14327" w:rsidP="00A75FEA">
      <w:pPr>
        <w:spacing w:line="360" w:lineRule="auto"/>
        <w:jc w:val="center"/>
        <w:rPr>
          <w:sz w:val="28"/>
          <w:szCs w:val="28"/>
          <w:lang w:val="uk-UA"/>
        </w:rPr>
      </w:pPr>
      <w:r w:rsidRPr="002F128B">
        <w:rPr>
          <w:sz w:val="28"/>
          <w:szCs w:val="28"/>
          <w:highlight w:val="yellow"/>
          <w:lang w:val="uk-UA"/>
        </w:rPr>
        <w:t>Рис</w:t>
      </w:r>
      <w:r w:rsidR="00DC075C" w:rsidRPr="002F128B">
        <w:rPr>
          <w:sz w:val="28"/>
          <w:szCs w:val="28"/>
          <w:highlight w:val="yellow"/>
          <w:lang w:val="uk-UA"/>
        </w:rPr>
        <w:t>.</w:t>
      </w:r>
      <w:r w:rsidRPr="002F128B">
        <w:rPr>
          <w:sz w:val="28"/>
          <w:szCs w:val="28"/>
          <w:highlight w:val="yellow"/>
          <w:lang w:val="uk-UA"/>
        </w:rPr>
        <w:t>2.</w:t>
      </w:r>
      <w:r w:rsidR="00760514">
        <w:rPr>
          <w:sz w:val="28"/>
          <w:szCs w:val="28"/>
          <w:highlight w:val="yellow"/>
          <w:lang w:val="uk-UA"/>
        </w:rPr>
        <w:t>10</w:t>
      </w:r>
      <w:r w:rsidRPr="002F128B">
        <w:rPr>
          <w:sz w:val="28"/>
          <w:szCs w:val="28"/>
          <w:highlight w:val="yellow"/>
          <w:lang w:val="uk-UA"/>
        </w:rPr>
        <w:t>.</w:t>
      </w:r>
      <w:r w:rsidR="00BA2748" w:rsidRPr="002F128B">
        <w:rPr>
          <w:sz w:val="28"/>
          <w:szCs w:val="28"/>
          <w:lang w:val="uk-UA"/>
        </w:rPr>
        <w:t xml:space="preserve"> Загальний вигляд</w:t>
      </w:r>
      <w:r w:rsidR="00672D3A" w:rsidRPr="002F128B">
        <w:rPr>
          <w:sz w:val="28"/>
          <w:szCs w:val="28"/>
          <w:lang w:val="uk-UA"/>
        </w:rPr>
        <w:t xml:space="preserve"> </w:t>
      </w:r>
      <w:r w:rsidR="00C75C39">
        <w:rPr>
          <w:sz w:val="28"/>
          <w:szCs w:val="28"/>
          <w:lang w:val="uk-UA"/>
        </w:rPr>
        <w:t>установки</w:t>
      </w:r>
      <w:r w:rsidR="00CE4772" w:rsidRPr="002F128B">
        <w:rPr>
          <w:sz w:val="28"/>
          <w:szCs w:val="28"/>
          <w:lang w:val="uk-UA"/>
        </w:rPr>
        <w:t xml:space="preserve"> для опромінення</w:t>
      </w:r>
      <w:r w:rsidR="00C75C39">
        <w:rPr>
          <w:sz w:val="28"/>
          <w:szCs w:val="28"/>
          <w:lang w:val="uk-UA"/>
        </w:rPr>
        <w:t xml:space="preserve"> зразків</w:t>
      </w:r>
    </w:p>
    <w:p w14:paraId="4D03563C" w14:textId="77777777" w:rsidR="00CE4772" w:rsidRPr="002F128B" w:rsidRDefault="00CE4772" w:rsidP="00A75FEA">
      <w:pPr>
        <w:spacing w:line="360" w:lineRule="auto"/>
        <w:jc w:val="center"/>
        <w:rPr>
          <w:sz w:val="28"/>
          <w:szCs w:val="28"/>
          <w:lang w:val="uk-UA"/>
        </w:rPr>
      </w:pPr>
    </w:p>
    <w:p w14:paraId="14101A22" w14:textId="517EC6B9" w:rsidR="00DC075C" w:rsidRPr="002F128B" w:rsidRDefault="00B87CDE" w:rsidP="00A75FEA">
      <w:pPr>
        <w:spacing w:line="360" w:lineRule="auto"/>
        <w:ind w:firstLine="708"/>
        <w:jc w:val="both"/>
        <w:rPr>
          <w:sz w:val="28"/>
          <w:szCs w:val="28"/>
          <w:lang w:val="uk-UA"/>
        </w:rPr>
      </w:pPr>
      <w:r w:rsidRPr="002F128B">
        <w:rPr>
          <w:sz w:val="28"/>
          <w:szCs w:val="28"/>
          <w:lang w:val="uk-UA"/>
        </w:rPr>
        <w:t>Вимірювання</w:t>
      </w:r>
      <w:r w:rsidR="00DC075C" w:rsidRPr="002F128B">
        <w:rPr>
          <w:sz w:val="28"/>
          <w:szCs w:val="28"/>
          <w:lang w:val="uk-UA"/>
        </w:rPr>
        <w:t xml:space="preserve"> потужності експозиційної дози рентгенівського і гама-випромінювання всередині завантажувальної труби і ємності з</w:t>
      </w:r>
      <w:r w:rsidR="00C75C39">
        <w:rPr>
          <w:sz w:val="28"/>
          <w:szCs w:val="28"/>
          <w:lang w:val="uk-UA"/>
        </w:rPr>
        <w:t xml:space="preserve"> </w:t>
      </w:r>
      <w:r w:rsidR="005E29B5" w:rsidRPr="002F128B">
        <w:rPr>
          <w:sz w:val="28"/>
          <w:szCs w:val="28"/>
          <w:lang w:val="uk-UA"/>
        </w:rPr>
        <w:t xml:space="preserve">джерелами </w:t>
      </w:r>
      <w:r w:rsidR="00DC075C" w:rsidRPr="002F128B">
        <w:rPr>
          <w:sz w:val="28"/>
          <w:szCs w:val="28"/>
          <w:lang w:val="uk-UA"/>
        </w:rPr>
        <w:t xml:space="preserve">проводились дозиметром </w:t>
      </w:r>
      <w:r w:rsidR="00DE14CF" w:rsidRPr="002F128B">
        <w:rPr>
          <w:sz w:val="28"/>
          <w:szCs w:val="28"/>
          <w:lang w:val="uk-UA"/>
        </w:rPr>
        <w:t>ДРГ2 – 01</w:t>
      </w:r>
      <w:r w:rsidR="00CE4772" w:rsidRPr="002F128B">
        <w:rPr>
          <w:sz w:val="28"/>
          <w:szCs w:val="28"/>
          <w:lang w:val="uk-UA"/>
        </w:rPr>
        <w:t xml:space="preserve"> з виносною іонізаційною камерою</w:t>
      </w:r>
      <w:r w:rsidR="0081086C" w:rsidRPr="002F128B">
        <w:rPr>
          <w:sz w:val="28"/>
          <w:szCs w:val="28"/>
          <w:lang w:val="uk-UA"/>
        </w:rPr>
        <w:t xml:space="preserve"> (</w:t>
      </w:r>
      <w:proofErr w:type="spellStart"/>
      <w:r w:rsidR="0081086C" w:rsidRPr="002F128B">
        <w:rPr>
          <w:sz w:val="28"/>
          <w:szCs w:val="28"/>
          <w:lang w:val="uk-UA"/>
        </w:rPr>
        <w:t>ІК</w:t>
      </w:r>
      <w:proofErr w:type="spellEnd"/>
      <w:r w:rsidR="0081086C" w:rsidRPr="002F128B">
        <w:rPr>
          <w:sz w:val="28"/>
          <w:szCs w:val="28"/>
          <w:lang w:val="uk-UA"/>
        </w:rPr>
        <w:t>)</w:t>
      </w:r>
      <w:r w:rsidR="008F3DC3" w:rsidRPr="002F128B">
        <w:rPr>
          <w:sz w:val="28"/>
          <w:szCs w:val="28"/>
          <w:lang w:val="uk-UA"/>
        </w:rPr>
        <w:t>, робочий діапазон вимірювань</w:t>
      </w:r>
      <w:r w:rsidR="00DC075C" w:rsidRPr="002F128B">
        <w:rPr>
          <w:sz w:val="28"/>
          <w:szCs w:val="28"/>
          <w:lang w:val="uk-UA"/>
        </w:rPr>
        <w:t xml:space="preserve"> 0,</w:t>
      </w:r>
      <w:r w:rsidR="00CE4772" w:rsidRPr="002F128B">
        <w:rPr>
          <w:sz w:val="28"/>
          <w:szCs w:val="28"/>
          <w:lang w:val="uk-UA"/>
        </w:rPr>
        <w:t>1…1,7</w:t>
      </w:r>
      <w:r w:rsidR="00DC075C" w:rsidRPr="002F128B">
        <w:rPr>
          <w:sz w:val="28"/>
          <w:szCs w:val="28"/>
          <w:lang w:val="uk-UA"/>
        </w:rPr>
        <w:t>·10</w:t>
      </w:r>
      <w:r w:rsidR="00DC075C" w:rsidRPr="002F128B">
        <w:rPr>
          <w:sz w:val="28"/>
          <w:szCs w:val="28"/>
          <w:vertAlign w:val="superscript"/>
          <w:lang w:val="uk-UA"/>
        </w:rPr>
        <w:t>4</w:t>
      </w:r>
      <w:r w:rsidR="00C75C39">
        <w:rPr>
          <w:sz w:val="28"/>
          <w:szCs w:val="28"/>
          <w:lang w:val="uk-UA"/>
        </w:rPr>
        <w:t xml:space="preserve"> Р/год</w:t>
      </w:r>
      <w:r w:rsidR="00DC075C" w:rsidRPr="002F128B">
        <w:rPr>
          <w:sz w:val="28"/>
          <w:szCs w:val="28"/>
          <w:lang w:val="uk-UA"/>
        </w:rPr>
        <w:t>, діапазон енергій гама-випромінювання</w:t>
      </w:r>
      <w:r w:rsidR="009D6CEE" w:rsidRPr="002F128B">
        <w:rPr>
          <w:sz w:val="28"/>
          <w:szCs w:val="28"/>
          <w:lang w:val="uk-UA"/>
        </w:rPr>
        <w:t xml:space="preserve"> становив</w:t>
      </w:r>
      <w:r w:rsidR="00704112" w:rsidRPr="002F128B">
        <w:rPr>
          <w:sz w:val="28"/>
          <w:szCs w:val="28"/>
          <w:lang w:val="uk-UA"/>
        </w:rPr>
        <w:t xml:space="preserve"> від 0,05 до 5</w:t>
      </w:r>
      <w:r w:rsidR="00A00BA0" w:rsidRPr="002F128B">
        <w:rPr>
          <w:sz w:val="28"/>
          <w:szCs w:val="28"/>
          <w:lang w:val="uk-UA"/>
        </w:rPr>
        <w:t xml:space="preserve"> </w:t>
      </w:r>
      <w:proofErr w:type="spellStart"/>
      <w:r w:rsidR="00A00BA0" w:rsidRPr="002F128B">
        <w:rPr>
          <w:sz w:val="28"/>
          <w:szCs w:val="28"/>
          <w:lang w:val="uk-UA"/>
        </w:rPr>
        <w:t>МеВ</w:t>
      </w:r>
      <w:proofErr w:type="spellEnd"/>
      <w:r w:rsidR="00A00BA0" w:rsidRPr="002F128B">
        <w:rPr>
          <w:sz w:val="28"/>
          <w:szCs w:val="28"/>
          <w:lang w:val="uk-UA"/>
        </w:rPr>
        <w:t>. Вимір</w:t>
      </w:r>
      <w:r w:rsidR="00BA2748" w:rsidRPr="002F128B">
        <w:rPr>
          <w:sz w:val="28"/>
          <w:szCs w:val="28"/>
          <w:lang w:val="uk-UA"/>
        </w:rPr>
        <w:t>ювання</w:t>
      </w:r>
      <w:r w:rsidR="00DC075C" w:rsidRPr="002F128B">
        <w:rPr>
          <w:sz w:val="28"/>
          <w:szCs w:val="28"/>
          <w:lang w:val="uk-UA"/>
        </w:rPr>
        <w:t xml:space="preserve"> </w:t>
      </w:r>
      <w:r w:rsidR="00CA3B34" w:rsidRPr="002F128B">
        <w:rPr>
          <w:sz w:val="28"/>
          <w:szCs w:val="28"/>
          <w:lang w:val="uk-UA"/>
        </w:rPr>
        <w:t xml:space="preserve">дози </w:t>
      </w:r>
      <w:r w:rsidR="00BA2748" w:rsidRPr="002F128B">
        <w:rPr>
          <w:sz w:val="28"/>
          <w:szCs w:val="28"/>
          <w:lang w:val="uk-UA"/>
        </w:rPr>
        <w:t>здійснювало</w:t>
      </w:r>
      <w:r w:rsidR="00DC075C" w:rsidRPr="002F128B">
        <w:rPr>
          <w:sz w:val="28"/>
          <w:szCs w:val="28"/>
          <w:lang w:val="uk-UA"/>
        </w:rPr>
        <w:t xml:space="preserve">сь </w:t>
      </w:r>
      <w:r w:rsidR="00BA2748" w:rsidRPr="002F128B">
        <w:rPr>
          <w:sz w:val="28"/>
          <w:szCs w:val="28"/>
          <w:lang w:val="uk-UA"/>
        </w:rPr>
        <w:t>при зануренні</w:t>
      </w:r>
      <w:r w:rsidR="0081086C" w:rsidRPr="002F128B">
        <w:rPr>
          <w:sz w:val="28"/>
          <w:szCs w:val="28"/>
          <w:lang w:val="uk-UA"/>
        </w:rPr>
        <w:t xml:space="preserve"> </w:t>
      </w:r>
      <w:proofErr w:type="spellStart"/>
      <w:r w:rsidR="0081086C" w:rsidRPr="002F128B">
        <w:rPr>
          <w:sz w:val="28"/>
          <w:szCs w:val="28"/>
          <w:lang w:val="uk-UA"/>
        </w:rPr>
        <w:t>ІК</w:t>
      </w:r>
      <w:proofErr w:type="spellEnd"/>
      <w:r w:rsidR="00DC075C" w:rsidRPr="002F128B">
        <w:rPr>
          <w:sz w:val="28"/>
          <w:szCs w:val="28"/>
          <w:lang w:val="uk-UA"/>
        </w:rPr>
        <w:t xml:space="preserve"> через  горловину завантажувальної лійки і </w:t>
      </w:r>
      <w:r w:rsidR="004D47EA" w:rsidRPr="002F128B">
        <w:rPr>
          <w:sz w:val="28"/>
          <w:szCs w:val="28"/>
          <w:lang w:val="uk-UA"/>
        </w:rPr>
        <w:t xml:space="preserve">далі </w:t>
      </w:r>
      <w:r w:rsidR="00DE14CF" w:rsidRPr="002F128B">
        <w:rPr>
          <w:sz w:val="28"/>
          <w:szCs w:val="28"/>
          <w:lang w:val="uk-UA"/>
        </w:rPr>
        <w:t>вздовж завантажувальної труби</w:t>
      </w:r>
      <w:r w:rsidR="004D47EA" w:rsidRPr="002F128B">
        <w:rPr>
          <w:sz w:val="28"/>
          <w:szCs w:val="28"/>
          <w:lang w:val="uk-UA"/>
        </w:rPr>
        <w:t xml:space="preserve"> </w:t>
      </w:r>
      <w:r w:rsidR="00DC075C" w:rsidRPr="002F128B">
        <w:rPr>
          <w:sz w:val="28"/>
          <w:szCs w:val="28"/>
          <w:lang w:val="uk-UA"/>
        </w:rPr>
        <w:t>до поверхні розміщення</w:t>
      </w:r>
      <w:r w:rsidR="005E29B5" w:rsidRPr="002F128B">
        <w:rPr>
          <w:sz w:val="28"/>
          <w:szCs w:val="28"/>
          <w:lang w:val="uk-UA"/>
        </w:rPr>
        <w:t xml:space="preserve"> джерел</w:t>
      </w:r>
      <w:r w:rsidR="00DC075C" w:rsidRPr="002F128B">
        <w:rPr>
          <w:sz w:val="28"/>
          <w:szCs w:val="28"/>
          <w:lang w:val="uk-UA"/>
        </w:rPr>
        <w:t xml:space="preserve">. </w:t>
      </w:r>
      <w:r w:rsidR="00CA3B34" w:rsidRPr="002F128B">
        <w:rPr>
          <w:sz w:val="28"/>
          <w:szCs w:val="28"/>
          <w:lang w:val="uk-UA"/>
        </w:rPr>
        <w:t>У міру</w:t>
      </w:r>
      <w:r w:rsidR="00DC075C" w:rsidRPr="002F128B">
        <w:rPr>
          <w:sz w:val="28"/>
          <w:szCs w:val="28"/>
          <w:lang w:val="uk-UA"/>
        </w:rPr>
        <w:t xml:space="preserve"> занурення </w:t>
      </w:r>
      <w:proofErr w:type="spellStart"/>
      <w:r w:rsidR="0071046F" w:rsidRPr="002F128B">
        <w:rPr>
          <w:sz w:val="28"/>
          <w:szCs w:val="28"/>
          <w:lang w:val="uk-UA"/>
        </w:rPr>
        <w:t>ІК</w:t>
      </w:r>
      <w:proofErr w:type="spellEnd"/>
      <w:r w:rsidR="0071046F" w:rsidRPr="002F128B">
        <w:rPr>
          <w:sz w:val="28"/>
          <w:szCs w:val="28"/>
          <w:lang w:val="uk-UA"/>
        </w:rPr>
        <w:t xml:space="preserve">, </w:t>
      </w:r>
      <w:r w:rsidR="00DC075C" w:rsidRPr="002F128B">
        <w:rPr>
          <w:sz w:val="28"/>
          <w:szCs w:val="28"/>
          <w:lang w:val="uk-UA"/>
        </w:rPr>
        <w:t xml:space="preserve">значення ПЕД рентгенівського і гама-випромінювання не перевищували значення верхнього </w:t>
      </w:r>
      <w:r w:rsidR="0071046F" w:rsidRPr="002F128B">
        <w:rPr>
          <w:sz w:val="28"/>
          <w:szCs w:val="28"/>
          <w:lang w:val="uk-UA"/>
        </w:rPr>
        <w:t>робочого діапазону дозиметра 1,7</w:t>
      </w:r>
      <w:r w:rsidR="00DC075C" w:rsidRPr="002F128B">
        <w:rPr>
          <w:sz w:val="28"/>
          <w:szCs w:val="28"/>
          <w:lang w:val="uk-UA"/>
        </w:rPr>
        <w:t>·10</w:t>
      </w:r>
      <w:r w:rsidR="00DC075C" w:rsidRPr="002F128B">
        <w:rPr>
          <w:sz w:val="28"/>
          <w:szCs w:val="28"/>
          <w:vertAlign w:val="superscript"/>
          <w:lang w:val="uk-UA"/>
        </w:rPr>
        <w:t>4</w:t>
      </w:r>
      <w:r w:rsidR="00DC075C" w:rsidRPr="002F128B">
        <w:rPr>
          <w:sz w:val="28"/>
          <w:szCs w:val="28"/>
          <w:lang w:val="uk-UA"/>
        </w:rPr>
        <w:t xml:space="preserve"> Р/год. </w:t>
      </w:r>
    </w:p>
    <w:p w14:paraId="48C75820" w14:textId="05E1C7F0" w:rsidR="0000458A" w:rsidRDefault="00DC075C" w:rsidP="00A75FEA">
      <w:pPr>
        <w:spacing w:line="360" w:lineRule="auto"/>
        <w:ind w:firstLine="708"/>
        <w:jc w:val="both"/>
        <w:rPr>
          <w:sz w:val="28"/>
          <w:szCs w:val="28"/>
          <w:lang w:val="uk-UA"/>
        </w:rPr>
      </w:pPr>
      <w:r w:rsidRPr="002F128B">
        <w:rPr>
          <w:sz w:val="28"/>
          <w:szCs w:val="28"/>
          <w:lang w:val="uk-UA"/>
        </w:rPr>
        <w:t>Відповідно до отриманих</w:t>
      </w:r>
      <w:r w:rsidR="000B1308" w:rsidRPr="002F128B">
        <w:rPr>
          <w:sz w:val="28"/>
          <w:szCs w:val="28"/>
          <w:lang w:val="uk-UA"/>
        </w:rPr>
        <w:t xml:space="preserve"> результатів,</w:t>
      </w:r>
      <w:r w:rsidRPr="002F128B">
        <w:rPr>
          <w:sz w:val="28"/>
          <w:szCs w:val="28"/>
          <w:lang w:val="uk-UA"/>
        </w:rPr>
        <w:t xml:space="preserve"> побудоване </w:t>
      </w:r>
      <w:r w:rsidR="00B57D26" w:rsidRPr="002F128B">
        <w:rPr>
          <w:sz w:val="28"/>
          <w:szCs w:val="28"/>
          <w:lang w:val="uk-UA"/>
        </w:rPr>
        <w:t>поле  ПЕД від точок виміру</w:t>
      </w:r>
      <w:r w:rsidR="000B1308" w:rsidRPr="002F128B">
        <w:rPr>
          <w:sz w:val="28"/>
          <w:szCs w:val="28"/>
          <w:lang w:val="uk-UA"/>
        </w:rPr>
        <w:t xml:space="preserve"> у </w:t>
      </w:r>
      <w:r w:rsidR="005E29B5" w:rsidRPr="002F128B">
        <w:rPr>
          <w:sz w:val="28"/>
          <w:szCs w:val="28"/>
          <w:lang w:val="uk-UA"/>
        </w:rPr>
        <w:t>установці</w:t>
      </w:r>
      <w:r w:rsidR="00F379C2" w:rsidRPr="002F128B">
        <w:rPr>
          <w:sz w:val="28"/>
          <w:szCs w:val="28"/>
          <w:lang w:val="uk-UA"/>
        </w:rPr>
        <w:t xml:space="preserve"> </w:t>
      </w:r>
      <w:r w:rsidR="00C75C39">
        <w:rPr>
          <w:sz w:val="28"/>
          <w:szCs w:val="28"/>
          <w:lang w:val="uk-UA"/>
        </w:rPr>
        <w:t>(</w:t>
      </w:r>
      <w:r w:rsidR="00F379C2" w:rsidRPr="002F128B">
        <w:rPr>
          <w:sz w:val="28"/>
          <w:szCs w:val="28"/>
          <w:highlight w:val="yellow"/>
          <w:lang w:val="uk-UA"/>
        </w:rPr>
        <w:t>Рис. 2.</w:t>
      </w:r>
      <w:r w:rsidR="00760514">
        <w:rPr>
          <w:sz w:val="28"/>
          <w:szCs w:val="28"/>
          <w:highlight w:val="yellow"/>
          <w:lang w:val="uk-UA"/>
        </w:rPr>
        <w:t>11</w:t>
      </w:r>
      <w:r w:rsidR="00F379C2" w:rsidRPr="002F128B">
        <w:rPr>
          <w:sz w:val="28"/>
          <w:szCs w:val="28"/>
          <w:highlight w:val="yellow"/>
          <w:lang w:val="uk-UA"/>
        </w:rPr>
        <w:t>.</w:t>
      </w:r>
      <w:r w:rsidR="00C75C39">
        <w:rPr>
          <w:sz w:val="28"/>
          <w:szCs w:val="28"/>
          <w:lang w:val="uk-UA"/>
        </w:rPr>
        <w:t>)</w:t>
      </w:r>
      <w:r w:rsidRPr="002F128B">
        <w:rPr>
          <w:sz w:val="28"/>
          <w:szCs w:val="28"/>
          <w:lang w:val="uk-UA"/>
        </w:rPr>
        <w:t xml:space="preserve"> </w:t>
      </w:r>
    </w:p>
    <w:p w14:paraId="3CDDD71D" w14:textId="77777777" w:rsidR="00E7796B" w:rsidRPr="002F128B" w:rsidRDefault="00E7796B" w:rsidP="00A75FEA">
      <w:pPr>
        <w:spacing w:line="360" w:lineRule="auto"/>
        <w:ind w:firstLine="708"/>
        <w:jc w:val="both"/>
        <w:rPr>
          <w:sz w:val="28"/>
          <w:szCs w:val="28"/>
          <w:lang w:val="uk-UA"/>
        </w:rPr>
      </w:pPr>
    </w:p>
    <w:tbl>
      <w:tblPr>
        <w:tblStyle w:val="a8"/>
        <w:tblW w:w="0" w:type="auto"/>
        <w:jc w:val="center"/>
        <w:tblLook w:val="04A0" w:firstRow="1" w:lastRow="0" w:firstColumn="1" w:lastColumn="0" w:noHBand="0" w:noVBand="1"/>
      </w:tblPr>
      <w:tblGrid>
        <w:gridCol w:w="2972"/>
        <w:gridCol w:w="3402"/>
      </w:tblGrid>
      <w:tr w:rsidR="00DC075C" w:rsidRPr="002F128B" w14:paraId="55BD07E9" w14:textId="77777777" w:rsidTr="00D94312">
        <w:trPr>
          <w:jc w:val="center"/>
        </w:trPr>
        <w:tc>
          <w:tcPr>
            <w:tcW w:w="2972" w:type="dxa"/>
          </w:tcPr>
          <w:p w14:paraId="228CB24C" w14:textId="77777777" w:rsidR="00DC075C" w:rsidRPr="002F128B" w:rsidRDefault="009873B6" w:rsidP="00A75FEA">
            <w:pPr>
              <w:spacing w:line="360" w:lineRule="auto"/>
              <w:jc w:val="center"/>
              <w:rPr>
                <w:sz w:val="28"/>
                <w:szCs w:val="28"/>
                <w:lang w:val="uk-UA"/>
              </w:rPr>
            </w:pPr>
            <w:r w:rsidRPr="002F128B">
              <w:rPr>
                <w:sz w:val="28"/>
                <w:szCs w:val="28"/>
                <w:lang w:val="uk-UA"/>
              </w:rPr>
              <w:t>Точка виміру</w:t>
            </w:r>
          </w:p>
        </w:tc>
        <w:tc>
          <w:tcPr>
            <w:tcW w:w="3402" w:type="dxa"/>
          </w:tcPr>
          <w:p w14:paraId="0AA0CBF4" w14:textId="77777777" w:rsidR="00DC075C" w:rsidRPr="002F128B" w:rsidRDefault="00DC075C" w:rsidP="00A75FEA">
            <w:pPr>
              <w:spacing w:line="360" w:lineRule="auto"/>
              <w:jc w:val="center"/>
              <w:rPr>
                <w:sz w:val="28"/>
                <w:szCs w:val="28"/>
                <w:lang w:val="uk-UA"/>
              </w:rPr>
            </w:pPr>
            <w:r w:rsidRPr="002F128B">
              <w:rPr>
                <w:sz w:val="28"/>
                <w:szCs w:val="28"/>
                <w:lang w:val="uk-UA"/>
              </w:rPr>
              <w:t>Експозиційна доза, Р/год</w:t>
            </w:r>
          </w:p>
        </w:tc>
      </w:tr>
      <w:tr w:rsidR="00DC075C" w:rsidRPr="002F128B" w14:paraId="7A1BC829" w14:textId="77777777" w:rsidTr="00D94312">
        <w:trPr>
          <w:jc w:val="center"/>
        </w:trPr>
        <w:tc>
          <w:tcPr>
            <w:tcW w:w="2972" w:type="dxa"/>
            <w:vAlign w:val="bottom"/>
          </w:tcPr>
          <w:p w14:paraId="4FE55F4B"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1</w:t>
            </w:r>
          </w:p>
        </w:tc>
        <w:tc>
          <w:tcPr>
            <w:tcW w:w="3402" w:type="dxa"/>
            <w:vAlign w:val="bottom"/>
          </w:tcPr>
          <w:p w14:paraId="2D859E6F" w14:textId="77777777" w:rsidR="00DC075C" w:rsidRPr="002F128B" w:rsidRDefault="00CE4772" w:rsidP="00A75FEA">
            <w:pPr>
              <w:spacing w:line="360" w:lineRule="auto"/>
              <w:jc w:val="center"/>
              <w:rPr>
                <w:color w:val="000000"/>
                <w:sz w:val="28"/>
                <w:szCs w:val="28"/>
                <w:lang w:val="uk-UA"/>
              </w:rPr>
            </w:pPr>
            <w:r w:rsidRPr="002F128B">
              <w:rPr>
                <w:color w:val="000000"/>
                <w:sz w:val="28"/>
                <w:szCs w:val="28"/>
                <w:lang w:val="uk-UA"/>
              </w:rPr>
              <w:t>0,1</w:t>
            </w:r>
          </w:p>
        </w:tc>
      </w:tr>
      <w:tr w:rsidR="00DC075C" w:rsidRPr="002F128B" w14:paraId="69999FEE" w14:textId="77777777" w:rsidTr="00D94312">
        <w:trPr>
          <w:jc w:val="center"/>
        </w:trPr>
        <w:tc>
          <w:tcPr>
            <w:tcW w:w="2972" w:type="dxa"/>
            <w:vAlign w:val="bottom"/>
          </w:tcPr>
          <w:p w14:paraId="16DAC3CF"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2</w:t>
            </w:r>
          </w:p>
        </w:tc>
        <w:tc>
          <w:tcPr>
            <w:tcW w:w="3402" w:type="dxa"/>
            <w:vAlign w:val="bottom"/>
          </w:tcPr>
          <w:p w14:paraId="619699DD"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35</w:t>
            </w:r>
          </w:p>
        </w:tc>
      </w:tr>
      <w:tr w:rsidR="00DC075C" w:rsidRPr="002F128B" w14:paraId="69A0A01E" w14:textId="77777777" w:rsidTr="00D94312">
        <w:trPr>
          <w:jc w:val="center"/>
        </w:trPr>
        <w:tc>
          <w:tcPr>
            <w:tcW w:w="2972" w:type="dxa"/>
            <w:vAlign w:val="bottom"/>
          </w:tcPr>
          <w:p w14:paraId="459955D6"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3</w:t>
            </w:r>
          </w:p>
        </w:tc>
        <w:tc>
          <w:tcPr>
            <w:tcW w:w="3402" w:type="dxa"/>
            <w:vAlign w:val="bottom"/>
          </w:tcPr>
          <w:p w14:paraId="267ECD8F"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150</w:t>
            </w:r>
          </w:p>
        </w:tc>
      </w:tr>
      <w:tr w:rsidR="00DC075C" w:rsidRPr="002F128B" w14:paraId="3D743724" w14:textId="77777777" w:rsidTr="00D94312">
        <w:trPr>
          <w:jc w:val="center"/>
        </w:trPr>
        <w:tc>
          <w:tcPr>
            <w:tcW w:w="2972" w:type="dxa"/>
            <w:vAlign w:val="bottom"/>
          </w:tcPr>
          <w:p w14:paraId="522B8F71"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4</w:t>
            </w:r>
          </w:p>
        </w:tc>
        <w:tc>
          <w:tcPr>
            <w:tcW w:w="3402" w:type="dxa"/>
            <w:vAlign w:val="bottom"/>
          </w:tcPr>
          <w:p w14:paraId="6C2AB525"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318</w:t>
            </w:r>
          </w:p>
        </w:tc>
      </w:tr>
      <w:tr w:rsidR="00DC075C" w:rsidRPr="002F128B" w14:paraId="1AC4B8A2" w14:textId="77777777" w:rsidTr="00D94312">
        <w:trPr>
          <w:jc w:val="center"/>
        </w:trPr>
        <w:tc>
          <w:tcPr>
            <w:tcW w:w="2972" w:type="dxa"/>
            <w:vAlign w:val="bottom"/>
          </w:tcPr>
          <w:p w14:paraId="2E742CBB"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5</w:t>
            </w:r>
          </w:p>
        </w:tc>
        <w:tc>
          <w:tcPr>
            <w:tcW w:w="3402" w:type="dxa"/>
            <w:vAlign w:val="bottom"/>
          </w:tcPr>
          <w:p w14:paraId="39E4D4CE"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1002</w:t>
            </w:r>
          </w:p>
        </w:tc>
      </w:tr>
      <w:tr w:rsidR="00DC075C" w:rsidRPr="002F128B" w14:paraId="7BEA2807" w14:textId="77777777" w:rsidTr="00D94312">
        <w:trPr>
          <w:jc w:val="center"/>
        </w:trPr>
        <w:tc>
          <w:tcPr>
            <w:tcW w:w="2972" w:type="dxa"/>
            <w:vAlign w:val="bottom"/>
          </w:tcPr>
          <w:p w14:paraId="07EBD182"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6</w:t>
            </w:r>
          </w:p>
        </w:tc>
        <w:tc>
          <w:tcPr>
            <w:tcW w:w="3402" w:type="dxa"/>
            <w:vAlign w:val="bottom"/>
          </w:tcPr>
          <w:p w14:paraId="7CD1139B"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6412</w:t>
            </w:r>
          </w:p>
        </w:tc>
      </w:tr>
      <w:tr w:rsidR="00DC075C" w:rsidRPr="002F128B" w14:paraId="6A663073" w14:textId="77777777" w:rsidTr="00D94312">
        <w:trPr>
          <w:jc w:val="center"/>
        </w:trPr>
        <w:tc>
          <w:tcPr>
            <w:tcW w:w="2972" w:type="dxa"/>
            <w:vAlign w:val="bottom"/>
          </w:tcPr>
          <w:p w14:paraId="610E8529"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7</w:t>
            </w:r>
          </w:p>
        </w:tc>
        <w:tc>
          <w:tcPr>
            <w:tcW w:w="3402" w:type="dxa"/>
            <w:vAlign w:val="bottom"/>
          </w:tcPr>
          <w:p w14:paraId="0517500A" w14:textId="77777777" w:rsidR="00DC075C" w:rsidRPr="002F128B" w:rsidRDefault="009873B6" w:rsidP="00A75FEA">
            <w:pPr>
              <w:spacing w:line="360" w:lineRule="auto"/>
              <w:jc w:val="center"/>
              <w:rPr>
                <w:color w:val="000000"/>
                <w:sz w:val="28"/>
                <w:szCs w:val="28"/>
                <w:lang w:val="uk-UA"/>
              </w:rPr>
            </w:pPr>
            <w:r w:rsidRPr="002F128B">
              <w:rPr>
                <w:color w:val="000000"/>
                <w:sz w:val="28"/>
                <w:szCs w:val="28"/>
                <w:lang w:val="uk-UA"/>
              </w:rPr>
              <w:t>17000</w:t>
            </w:r>
          </w:p>
        </w:tc>
      </w:tr>
    </w:tbl>
    <w:p w14:paraId="6D5D9B0B" w14:textId="77777777" w:rsidR="00B57D26" w:rsidRPr="002F128B" w:rsidRDefault="00B57D26" w:rsidP="00A75FEA">
      <w:pPr>
        <w:spacing w:line="360" w:lineRule="auto"/>
        <w:ind w:firstLine="708"/>
        <w:jc w:val="center"/>
        <w:rPr>
          <w:sz w:val="28"/>
          <w:szCs w:val="28"/>
          <w:lang w:val="uk-UA"/>
        </w:rPr>
      </w:pPr>
    </w:p>
    <w:p w14:paraId="3B11EB15" w14:textId="77777777" w:rsidR="00DC075C" w:rsidRPr="002F128B" w:rsidRDefault="0046620A"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537AE35A" wp14:editId="2C70C73E">
            <wp:extent cx="5472545" cy="3729856"/>
            <wp:effectExtent l="0" t="0" r="0"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9493" cy="3734592"/>
                    </a:xfrm>
                    <a:prstGeom prst="rect">
                      <a:avLst/>
                    </a:prstGeom>
                    <a:noFill/>
                    <a:ln>
                      <a:noFill/>
                    </a:ln>
                  </pic:spPr>
                </pic:pic>
              </a:graphicData>
            </a:graphic>
          </wp:inline>
        </w:drawing>
      </w:r>
    </w:p>
    <w:p w14:paraId="397468A9" w14:textId="17F1787F" w:rsidR="00F51179" w:rsidRPr="002F128B" w:rsidRDefault="007B27C8" w:rsidP="00A75FEA">
      <w:pPr>
        <w:spacing w:line="360" w:lineRule="auto"/>
        <w:ind w:firstLine="708"/>
        <w:jc w:val="center"/>
        <w:rPr>
          <w:sz w:val="28"/>
          <w:szCs w:val="28"/>
          <w:lang w:val="uk-UA"/>
        </w:rPr>
      </w:pPr>
      <w:r>
        <w:rPr>
          <w:sz w:val="28"/>
          <w:szCs w:val="28"/>
          <w:highlight w:val="yellow"/>
          <w:lang w:val="uk-UA"/>
        </w:rPr>
        <w:t>Рис. 2.</w:t>
      </w:r>
      <w:r>
        <w:rPr>
          <w:sz w:val="28"/>
          <w:szCs w:val="28"/>
          <w:lang w:val="uk-UA"/>
        </w:rPr>
        <w:t>11.</w:t>
      </w:r>
      <w:r w:rsidR="00F379C2" w:rsidRPr="002F128B">
        <w:rPr>
          <w:sz w:val="28"/>
          <w:szCs w:val="28"/>
          <w:lang w:val="uk-UA"/>
        </w:rPr>
        <w:t xml:space="preserve"> </w:t>
      </w:r>
      <w:r w:rsidR="00DC075C" w:rsidRPr="002F128B">
        <w:rPr>
          <w:sz w:val="28"/>
          <w:szCs w:val="28"/>
          <w:lang w:val="uk-UA"/>
        </w:rPr>
        <w:t>Схема проведення опромінення з графіком ПЕД</w:t>
      </w:r>
      <w:r w:rsidR="00F51179" w:rsidRPr="002F128B">
        <w:rPr>
          <w:sz w:val="28"/>
          <w:szCs w:val="28"/>
          <w:lang w:val="uk-UA"/>
        </w:rPr>
        <w:t>.</w:t>
      </w:r>
    </w:p>
    <w:p w14:paraId="41DFE1AD" w14:textId="77777777" w:rsidR="00DC075C" w:rsidRPr="002F128B" w:rsidRDefault="00DC075C" w:rsidP="00A75FEA">
      <w:pPr>
        <w:spacing w:line="360" w:lineRule="auto"/>
        <w:ind w:firstLine="708"/>
        <w:jc w:val="center"/>
        <w:rPr>
          <w:sz w:val="28"/>
          <w:szCs w:val="28"/>
          <w:lang w:val="uk-UA"/>
        </w:rPr>
      </w:pPr>
      <w:r w:rsidRPr="002F128B">
        <w:rPr>
          <w:sz w:val="28"/>
          <w:szCs w:val="28"/>
          <w:lang w:val="uk-UA"/>
        </w:rPr>
        <w:t xml:space="preserve"> </w:t>
      </w:r>
      <w:r w:rsidR="00F379C2" w:rsidRPr="002F128B">
        <w:rPr>
          <w:sz w:val="28"/>
          <w:szCs w:val="28"/>
          <w:lang w:val="uk-UA"/>
        </w:rPr>
        <w:t>1 - джерела проникного</w:t>
      </w:r>
      <w:r w:rsidRPr="002F128B">
        <w:rPr>
          <w:sz w:val="28"/>
          <w:szCs w:val="28"/>
          <w:lang w:val="uk-UA"/>
        </w:rPr>
        <w:t xml:space="preserve"> випромінювання, 2 – ланцюж</w:t>
      </w:r>
      <w:r w:rsidR="00C75C39">
        <w:rPr>
          <w:sz w:val="28"/>
          <w:szCs w:val="28"/>
          <w:lang w:val="uk-UA"/>
        </w:rPr>
        <w:t>ок із зразками</w:t>
      </w:r>
      <w:r w:rsidRPr="002F128B">
        <w:rPr>
          <w:sz w:val="28"/>
          <w:szCs w:val="28"/>
          <w:lang w:val="uk-UA"/>
        </w:rPr>
        <w:t xml:space="preserve"> </w:t>
      </w:r>
      <w:r w:rsidR="00F379C2" w:rsidRPr="002F128B">
        <w:rPr>
          <w:sz w:val="28"/>
          <w:szCs w:val="28"/>
          <w:lang w:val="uk-UA"/>
        </w:rPr>
        <w:t>закріпленими</w:t>
      </w:r>
      <w:r w:rsidR="00C75C39">
        <w:rPr>
          <w:sz w:val="28"/>
          <w:szCs w:val="28"/>
          <w:lang w:val="uk-UA"/>
        </w:rPr>
        <w:t xml:space="preserve"> на різній висоті, 3 – у</w:t>
      </w:r>
      <w:r w:rsidR="000D1A05" w:rsidRPr="002F128B">
        <w:rPr>
          <w:sz w:val="28"/>
          <w:szCs w:val="28"/>
          <w:lang w:val="uk-UA"/>
        </w:rPr>
        <w:t>становка</w:t>
      </w:r>
      <w:r w:rsidRPr="002F128B">
        <w:rPr>
          <w:sz w:val="28"/>
          <w:szCs w:val="28"/>
          <w:lang w:val="uk-UA"/>
        </w:rPr>
        <w:t xml:space="preserve"> з джерелами </w:t>
      </w:r>
    </w:p>
    <w:p w14:paraId="44E19239" w14:textId="77777777" w:rsidR="00DC075C" w:rsidRPr="002F128B" w:rsidRDefault="00DC075C" w:rsidP="00A75FEA">
      <w:pPr>
        <w:spacing w:line="360" w:lineRule="auto"/>
        <w:ind w:firstLine="708"/>
        <w:jc w:val="center"/>
        <w:rPr>
          <w:sz w:val="28"/>
          <w:szCs w:val="28"/>
          <w:lang w:val="uk-UA"/>
        </w:rPr>
      </w:pPr>
    </w:p>
    <w:p w14:paraId="1CB36F86" w14:textId="77777777" w:rsidR="00DC075C" w:rsidRPr="002F128B" w:rsidRDefault="00F379C2" w:rsidP="00A75FEA">
      <w:pPr>
        <w:spacing w:line="360" w:lineRule="auto"/>
        <w:ind w:firstLine="708"/>
        <w:jc w:val="both"/>
        <w:rPr>
          <w:sz w:val="28"/>
          <w:szCs w:val="28"/>
          <w:lang w:val="uk-UA"/>
        </w:rPr>
      </w:pPr>
      <w:r w:rsidRPr="002F128B">
        <w:rPr>
          <w:sz w:val="28"/>
          <w:szCs w:val="28"/>
          <w:lang w:val="uk-UA"/>
        </w:rPr>
        <w:t>П</w:t>
      </w:r>
      <w:r w:rsidR="00DC075C" w:rsidRPr="002F128B">
        <w:rPr>
          <w:sz w:val="28"/>
          <w:szCs w:val="28"/>
          <w:lang w:val="uk-UA"/>
        </w:rPr>
        <w:t xml:space="preserve">еріод напіврозпаду </w:t>
      </w:r>
      <w:r w:rsidR="00007A03" w:rsidRPr="002F128B">
        <w:rPr>
          <w:sz w:val="28"/>
          <w:szCs w:val="28"/>
          <w:vertAlign w:val="superscript"/>
          <w:lang w:val="uk-UA"/>
        </w:rPr>
        <w:t>60</w:t>
      </w:r>
      <w:r w:rsidR="00DC075C" w:rsidRPr="002F128B">
        <w:rPr>
          <w:sz w:val="28"/>
          <w:szCs w:val="28"/>
          <w:lang w:val="uk-UA"/>
        </w:rPr>
        <w:t>Co дорівнює 5,27</w:t>
      </w:r>
      <w:r w:rsidR="00C75C39">
        <w:rPr>
          <w:sz w:val="28"/>
          <w:szCs w:val="28"/>
          <w:lang w:val="uk-UA"/>
        </w:rPr>
        <w:t xml:space="preserve"> </w:t>
      </w:r>
      <w:r w:rsidR="00DC5EAE" w:rsidRPr="002F128B">
        <w:rPr>
          <w:sz w:val="28"/>
          <w:szCs w:val="28"/>
          <w:lang w:val="uk-UA"/>
        </w:rPr>
        <w:t>р</w:t>
      </w:r>
      <w:r w:rsidR="00C75C39">
        <w:rPr>
          <w:sz w:val="28"/>
          <w:szCs w:val="28"/>
          <w:lang w:val="uk-UA"/>
        </w:rPr>
        <w:t>оків</w:t>
      </w:r>
      <w:r w:rsidR="00DC5EAE" w:rsidRPr="002F128B">
        <w:rPr>
          <w:sz w:val="28"/>
          <w:szCs w:val="28"/>
          <w:lang w:val="uk-UA"/>
        </w:rPr>
        <w:t xml:space="preserve">, </w:t>
      </w:r>
      <w:r w:rsidR="00DC075C" w:rsidRPr="002F128B">
        <w:rPr>
          <w:sz w:val="28"/>
          <w:szCs w:val="28"/>
          <w:lang w:val="uk-UA"/>
        </w:rPr>
        <w:t>то</w:t>
      </w:r>
      <w:r w:rsidR="00DC5EAE" w:rsidRPr="002F128B">
        <w:rPr>
          <w:sz w:val="28"/>
          <w:szCs w:val="28"/>
          <w:lang w:val="uk-UA"/>
        </w:rPr>
        <w:t>му</w:t>
      </w:r>
      <w:r w:rsidR="00DC075C" w:rsidRPr="002F128B">
        <w:rPr>
          <w:sz w:val="28"/>
          <w:szCs w:val="28"/>
          <w:lang w:val="uk-UA"/>
        </w:rPr>
        <w:t xml:space="preserve"> зменшення інтенсивності випромінювання під час проведення експерименту можна не враховувати.</w:t>
      </w:r>
    </w:p>
    <w:p w14:paraId="2ACA20DA" w14:textId="77777777" w:rsidR="00DC075C" w:rsidRPr="002F128B" w:rsidRDefault="00DC075C" w:rsidP="00A75FEA">
      <w:pPr>
        <w:spacing w:line="360" w:lineRule="auto"/>
        <w:ind w:firstLine="708"/>
        <w:jc w:val="both"/>
        <w:rPr>
          <w:sz w:val="28"/>
          <w:szCs w:val="28"/>
          <w:lang w:val="uk-UA"/>
        </w:rPr>
      </w:pPr>
      <w:r w:rsidRPr="002F128B">
        <w:rPr>
          <w:sz w:val="28"/>
          <w:szCs w:val="28"/>
          <w:lang w:val="uk-UA"/>
        </w:rPr>
        <w:t xml:space="preserve">Після проведення опромінення проводився дозиметричний контроль </w:t>
      </w:r>
      <w:r w:rsidR="00B72A56" w:rsidRPr="002F128B">
        <w:rPr>
          <w:sz w:val="28"/>
          <w:szCs w:val="28"/>
          <w:lang w:val="uk-UA"/>
        </w:rPr>
        <w:t>наявності можливого</w:t>
      </w:r>
      <w:r w:rsidRPr="002F128B">
        <w:rPr>
          <w:sz w:val="28"/>
          <w:szCs w:val="28"/>
          <w:lang w:val="uk-UA"/>
        </w:rPr>
        <w:t xml:space="preserve"> поверхневого забруднення зразків.</w:t>
      </w:r>
    </w:p>
    <w:p w14:paraId="6C4FD6F8" w14:textId="5F83459D" w:rsidR="00DC075C" w:rsidRPr="002F128B" w:rsidRDefault="007B27C8" w:rsidP="00C9372D">
      <w:pPr>
        <w:spacing w:line="360" w:lineRule="auto"/>
        <w:rPr>
          <w:b/>
          <w:sz w:val="28"/>
          <w:szCs w:val="28"/>
          <w:lang w:val="uk-UA"/>
        </w:rPr>
      </w:pPr>
      <w:r>
        <w:rPr>
          <w:b/>
          <w:sz w:val="28"/>
          <w:szCs w:val="28"/>
          <w:lang w:val="uk-UA"/>
        </w:rPr>
        <w:t>2.5.2</w:t>
      </w:r>
      <w:r w:rsidR="00C9372D" w:rsidRPr="002F128B">
        <w:rPr>
          <w:b/>
          <w:sz w:val="28"/>
          <w:szCs w:val="28"/>
          <w:lang w:val="uk-UA"/>
        </w:rPr>
        <w:t xml:space="preserve"> </w:t>
      </w:r>
      <w:proofErr w:type="spellStart"/>
      <w:r w:rsidR="00924BB2">
        <w:rPr>
          <w:b/>
          <w:sz w:val="28"/>
          <w:szCs w:val="28"/>
        </w:rPr>
        <w:t>В</w:t>
      </w:r>
      <w:r w:rsidR="00924BB2" w:rsidRPr="002F128B">
        <w:rPr>
          <w:b/>
          <w:sz w:val="28"/>
          <w:szCs w:val="28"/>
        </w:rPr>
        <w:t>икористання</w:t>
      </w:r>
      <w:proofErr w:type="spellEnd"/>
      <w:r w:rsidR="00924BB2" w:rsidRPr="002F128B">
        <w:rPr>
          <w:b/>
          <w:sz w:val="28"/>
          <w:szCs w:val="28"/>
        </w:rPr>
        <w:t xml:space="preserve"> </w:t>
      </w:r>
      <w:proofErr w:type="spellStart"/>
      <w:r w:rsidR="00924BB2" w:rsidRPr="002F128B">
        <w:rPr>
          <w:b/>
          <w:sz w:val="28"/>
          <w:szCs w:val="28"/>
        </w:rPr>
        <w:t>продуктів</w:t>
      </w:r>
      <w:proofErr w:type="spellEnd"/>
      <w:r w:rsidR="00924BB2" w:rsidRPr="002F128B">
        <w:rPr>
          <w:b/>
          <w:sz w:val="28"/>
          <w:szCs w:val="28"/>
        </w:rPr>
        <w:t xml:space="preserve"> </w:t>
      </w:r>
      <w:proofErr w:type="spellStart"/>
      <w:r w:rsidR="00924BB2" w:rsidRPr="002F128B">
        <w:rPr>
          <w:b/>
          <w:sz w:val="28"/>
          <w:szCs w:val="28"/>
        </w:rPr>
        <w:t>поділу</w:t>
      </w:r>
      <w:proofErr w:type="spellEnd"/>
      <w:r w:rsidR="00924BB2" w:rsidRPr="002F128B">
        <w:rPr>
          <w:b/>
          <w:sz w:val="28"/>
          <w:szCs w:val="28"/>
        </w:rPr>
        <w:t xml:space="preserve"> </w:t>
      </w:r>
      <w:proofErr w:type="spellStart"/>
      <w:r w:rsidR="00924BB2" w:rsidRPr="002F128B">
        <w:rPr>
          <w:b/>
          <w:sz w:val="28"/>
          <w:szCs w:val="28"/>
        </w:rPr>
        <w:t>важких</w:t>
      </w:r>
      <w:proofErr w:type="spellEnd"/>
      <w:r w:rsidR="00924BB2" w:rsidRPr="002F128B">
        <w:rPr>
          <w:b/>
          <w:sz w:val="28"/>
          <w:szCs w:val="28"/>
        </w:rPr>
        <w:t xml:space="preserve"> ядер, як </w:t>
      </w:r>
      <w:proofErr w:type="spellStart"/>
      <w:r w:rsidR="00924BB2" w:rsidRPr="002F128B">
        <w:rPr>
          <w:b/>
          <w:sz w:val="28"/>
          <w:szCs w:val="28"/>
        </w:rPr>
        <w:t>джерела</w:t>
      </w:r>
      <w:proofErr w:type="spellEnd"/>
      <w:r w:rsidR="00924BB2" w:rsidRPr="002F128B">
        <w:rPr>
          <w:b/>
          <w:sz w:val="28"/>
          <w:szCs w:val="28"/>
        </w:rPr>
        <w:t xml:space="preserve"> γ – </w:t>
      </w:r>
      <w:proofErr w:type="spellStart"/>
      <w:r w:rsidR="00924BB2" w:rsidRPr="002F128B">
        <w:rPr>
          <w:b/>
          <w:sz w:val="28"/>
          <w:szCs w:val="28"/>
        </w:rPr>
        <w:t>квантів</w:t>
      </w:r>
      <w:proofErr w:type="spellEnd"/>
    </w:p>
    <w:p w14:paraId="4DF6D2CB" w14:textId="2A971554" w:rsidR="00DC075C" w:rsidRPr="002F128B" w:rsidRDefault="00BF1C2A" w:rsidP="00A75FEA">
      <w:pPr>
        <w:spacing w:line="360" w:lineRule="auto"/>
        <w:ind w:firstLine="708"/>
        <w:jc w:val="both"/>
        <w:rPr>
          <w:sz w:val="28"/>
          <w:szCs w:val="28"/>
          <w:lang w:val="uk-UA"/>
        </w:rPr>
      </w:pPr>
      <w:r>
        <w:rPr>
          <w:sz w:val="28"/>
          <w:szCs w:val="28"/>
          <w:lang w:val="uk-UA"/>
        </w:rPr>
        <w:t>О</w:t>
      </w:r>
      <w:r w:rsidR="008944E4">
        <w:rPr>
          <w:sz w:val="28"/>
          <w:szCs w:val="28"/>
          <w:lang w:val="uk-UA"/>
        </w:rPr>
        <w:t xml:space="preserve">промінювання проводилось у середовищі з накопиченими продуктами поділу важких ядер з основним випромінювачем </w:t>
      </w:r>
      <w:r w:rsidR="008944E4">
        <w:rPr>
          <w:sz w:val="28"/>
          <w:szCs w:val="28"/>
          <w:vertAlign w:val="superscript"/>
          <w:lang w:val="uk-UA"/>
        </w:rPr>
        <w:t>137</w:t>
      </w:r>
      <w:r w:rsidR="008944E4">
        <w:rPr>
          <w:sz w:val="28"/>
          <w:szCs w:val="28"/>
          <w:lang w:val="en-US"/>
        </w:rPr>
        <w:t>Cs</w:t>
      </w:r>
      <w:r w:rsidR="00F51FD4">
        <w:rPr>
          <w:sz w:val="28"/>
          <w:szCs w:val="28"/>
          <w:lang w:val="uk-UA"/>
        </w:rPr>
        <w:t xml:space="preserve"> </w:t>
      </w:r>
      <w:r w:rsidR="007B27C8">
        <w:rPr>
          <w:sz w:val="28"/>
          <w:szCs w:val="28"/>
          <w:highlight w:val="yellow"/>
          <w:lang w:val="uk-UA"/>
        </w:rPr>
        <w:t>Рис. 2.12</w:t>
      </w:r>
      <w:r w:rsidR="008944E4" w:rsidRPr="008944E4">
        <w:rPr>
          <w:sz w:val="28"/>
          <w:szCs w:val="28"/>
        </w:rPr>
        <w:t>.</w:t>
      </w:r>
      <w:r w:rsidR="008944E4">
        <w:rPr>
          <w:sz w:val="28"/>
          <w:szCs w:val="28"/>
          <w:lang w:val="uk-UA"/>
        </w:rPr>
        <w:t xml:space="preserve">  </w:t>
      </w:r>
      <w:r w:rsidR="00323E92" w:rsidRPr="002F128B">
        <w:rPr>
          <w:sz w:val="28"/>
          <w:szCs w:val="28"/>
          <w:lang w:val="uk-UA"/>
        </w:rPr>
        <w:t xml:space="preserve">Для </w:t>
      </w:r>
      <w:r w:rsidR="00DC075C" w:rsidRPr="002F128B">
        <w:rPr>
          <w:sz w:val="28"/>
          <w:szCs w:val="28"/>
          <w:lang w:val="uk-UA"/>
        </w:rPr>
        <w:t xml:space="preserve">визначення </w:t>
      </w:r>
      <w:proofErr w:type="spellStart"/>
      <w:r w:rsidR="00DC075C" w:rsidRPr="002F128B">
        <w:rPr>
          <w:sz w:val="28"/>
          <w:szCs w:val="28"/>
          <w:lang w:val="uk-UA"/>
        </w:rPr>
        <w:t>дозового</w:t>
      </w:r>
      <w:proofErr w:type="spellEnd"/>
      <w:r w:rsidR="00DC075C" w:rsidRPr="002F128B">
        <w:rPr>
          <w:sz w:val="28"/>
          <w:szCs w:val="28"/>
          <w:lang w:val="uk-UA"/>
        </w:rPr>
        <w:t xml:space="preserve"> навантаження</w:t>
      </w:r>
      <w:r w:rsidR="00E710F3" w:rsidRPr="002F128B">
        <w:rPr>
          <w:sz w:val="28"/>
          <w:szCs w:val="28"/>
          <w:lang w:val="uk-UA"/>
        </w:rPr>
        <w:t xml:space="preserve"> </w:t>
      </w:r>
      <w:r w:rsidR="00494BBA" w:rsidRPr="002F128B">
        <w:rPr>
          <w:sz w:val="28"/>
          <w:szCs w:val="28"/>
          <w:lang w:val="uk-UA"/>
        </w:rPr>
        <w:t>в</w:t>
      </w:r>
      <w:r w:rsidR="00DC075C" w:rsidRPr="002F128B">
        <w:rPr>
          <w:sz w:val="28"/>
          <w:szCs w:val="28"/>
          <w:lang w:val="uk-UA"/>
        </w:rPr>
        <w:t>икористовувалися</w:t>
      </w:r>
      <w:r w:rsidR="00494BBA" w:rsidRPr="002F128B">
        <w:rPr>
          <w:sz w:val="28"/>
          <w:szCs w:val="28"/>
          <w:lang w:val="uk-UA"/>
        </w:rPr>
        <w:t xml:space="preserve"> накопичувальні дозиметри ИД-11</w:t>
      </w:r>
      <w:r w:rsidR="004D29F7">
        <w:rPr>
          <w:sz w:val="28"/>
          <w:szCs w:val="28"/>
          <w:lang w:val="uk-UA"/>
        </w:rPr>
        <w:t xml:space="preserve"> </w:t>
      </w:r>
      <w:r w:rsidR="00DC075C" w:rsidRPr="002F128B">
        <w:rPr>
          <w:sz w:val="28"/>
          <w:szCs w:val="28"/>
          <w:lang w:val="uk-UA"/>
        </w:rPr>
        <w:t xml:space="preserve">з можливістю накопичення дози до 1500 бер. Після проведення </w:t>
      </w:r>
      <w:r w:rsidR="00C71B75" w:rsidRPr="002F128B">
        <w:rPr>
          <w:sz w:val="28"/>
          <w:szCs w:val="28"/>
          <w:lang w:val="uk-UA"/>
        </w:rPr>
        <w:t>вимірювань встановлювалась</w:t>
      </w:r>
      <w:r w:rsidR="00DC075C" w:rsidRPr="002F128B">
        <w:rPr>
          <w:sz w:val="28"/>
          <w:szCs w:val="28"/>
          <w:lang w:val="uk-UA"/>
        </w:rPr>
        <w:t xml:space="preserve"> оптимальна висота для опромінення</w:t>
      </w:r>
      <w:r w:rsidR="00494BBA" w:rsidRPr="002F128B">
        <w:rPr>
          <w:sz w:val="28"/>
          <w:szCs w:val="28"/>
          <w:lang w:val="uk-UA"/>
        </w:rPr>
        <w:t>;</w:t>
      </w:r>
      <w:r w:rsidR="00DC075C" w:rsidRPr="002F128B">
        <w:rPr>
          <w:sz w:val="28"/>
          <w:szCs w:val="28"/>
          <w:lang w:val="uk-UA"/>
        </w:rPr>
        <w:t xml:space="preserve"> рівень ПЕД гамма поля стано</w:t>
      </w:r>
      <w:r w:rsidR="00C75C39">
        <w:rPr>
          <w:sz w:val="28"/>
          <w:szCs w:val="28"/>
          <w:lang w:val="uk-UA"/>
        </w:rPr>
        <w:t>вив 2400 Р/год</w:t>
      </w:r>
      <w:r w:rsidR="00DC075C" w:rsidRPr="002F128B">
        <w:rPr>
          <w:sz w:val="28"/>
          <w:szCs w:val="28"/>
          <w:lang w:val="uk-UA"/>
        </w:rPr>
        <w:t xml:space="preserve">. </w:t>
      </w:r>
    </w:p>
    <w:p w14:paraId="11018267" w14:textId="77777777" w:rsidR="00C45773" w:rsidRPr="002F128B" w:rsidRDefault="00C45773" w:rsidP="00A75FEA">
      <w:pPr>
        <w:spacing w:line="360" w:lineRule="auto"/>
        <w:ind w:firstLine="708"/>
        <w:jc w:val="both"/>
        <w:rPr>
          <w:sz w:val="28"/>
          <w:szCs w:val="28"/>
          <w:lang w:val="uk-UA"/>
        </w:rPr>
      </w:pPr>
    </w:p>
    <w:p w14:paraId="01F455EE" w14:textId="77777777" w:rsidR="00C45773" w:rsidRPr="002F128B" w:rsidRDefault="00C45773" w:rsidP="00A75FEA">
      <w:pPr>
        <w:spacing w:line="360" w:lineRule="auto"/>
        <w:ind w:firstLine="708"/>
        <w:jc w:val="both"/>
        <w:rPr>
          <w:sz w:val="28"/>
          <w:szCs w:val="28"/>
          <w:lang w:val="uk-UA"/>
        </w:rPr>
      </w:pPr>
    </w:p>
    <w:p w14:paraId="15913AE5" w14:textId="77777777" w:rsidR="00DC075C" w:rsidRPr="002F128B" w:rsidRDefault="00C45773"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7D985D4D" wp14:editId="29540937">
            <wp:extent cx="3060351" cy="2673761"/>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6723" cy="2679328"/>
                    </a:xfrm>
                    <a:prstGeom prst="rect">
                      <a:avLst/>
                    </a:prstGeom>
                    <a:noFill/>
                    <a:ln>
                      <a:noFill/>
                    </a:ln>
                  </pic:spPr>
                </pic:pic>
              </a:graphicData>
            </a:graphic>
          </wp:inline>
        </w:drawing>
      </w:r>
    </w:p>
    <w:p w14:paraId="7F8D15D7" w14:textId="28BCEDEF" w:rsidR="00C45773" w:rsidRPr="002F128B" w:rsidRDefault="00A022FC" w:rsidP="00A75FEA">
      <w:pPr>
        <w:spacing w:line="360" w:lineRule="auto"/>
        <w:ind w:firstLine="708"/>
        <w:jc w:val="center"/>
        <w:rPr>
          <w:sz w:val="28"/>
          <w:szCs w:val="28"/>
          <w:lang w:val="uk-UA"/>
        </w:rPr>
      </w:pPr>
      <w:r w:rsidRPr="002F128B">
        <w:rPr>
          <w:sz w:val="28"/>
          <w:szCs w:val="28"/>
          <w:highlight w:val="yellow"/>
          <w:lang w:val="uk-UA"/>
        </w:rPr>
        <w:t>Рис</w:t>
      </w:r>
      <w:r w:rsidR="00DC075C" w:rsidRPr="002F128B">
        <w:rPr>
          <w:sz w:val="28"/>
          <w:szCs w:val="28"/>
          <w:highlight w:val="yellow"/>
          <w:lang w:val="uk-UA"/>
        </w:rPr>
        <w:t>.</w:t>
      </w:r>
      <w:r w:rsidR="007B27C8">
        <w:rPr>
          <w:sz w:val="28"/>
          <w:szCs w:val="28"/>
          <w:highlight w:val="yellow"/>
          <w:lang w:val="uk-UA"/>
        </w:rPr>
        <w:t xml:space="preserve"> 2.12</w:t>
      </w:r>
      <w:r w:rsidRPr="002F128B">
        <w:rPr>
          <w:sz w:val="28"/>
          <w:szCs w:val="28"/>
          <w:highlight w:val="yellow"/>
          <w:lang w:val="uk-UA"/>
        </w:rPr>
        <w:t>.</w:t>
      </w:r>
      <w:r w:rsidR="00C45773" w:rsidRPr="002F128B">
        <w:rPr>
          <w:sz w:val="28"/>
          <w:szCs w:val="28"/>
          <w:lang w:val="uk-UA"/>
        </w:rPr>
        <w:t xml:space="preserve"> Схема опромінення продуктами поділу важких ядер</w:t>
      </w:r>
      <w:r w:rsidR="00DC075C" w:rsidRPr="002F128B">
        <w:rPr>
          <w:sz w:val="28"/>
          <w:szCs w:val="28"/>
          <w:lang w:val="uk-UA"/>
        </w:rPr>
        <w:t>.</w:t>
      </w:r>
    </w:p>
    <w:p w14:paraId="628BE837" w14:textId="77777777" w:rsidR="00C45773" w:rsidRPr="002F128B" w:rsidRDefault="00C45773" w:rsidP="00A75FEA">
      <w:pPr>
        <w:spacing w:line="360" w:lineRule="auto"/>
        <w:ind w:firstLine="708"/>
        <w:jc w:val="center"/>
        <w:rPr>
          <w:sz w:val="28"/>
          <w:szCs w:val="28"/>
          <w:lang w:val="uk-UA"/>
        </w:rPr>
      </w:pPr>
      <w:r w:rsidRPr="002F128B">
        <w:rPr>
          <w:sz w:val="28"/>
          <w:szCs w:val="28"/>
          <w:lang w:val="uk-UA"/>
        </w:rPr>
        <w:t>1</w:t>
      </w:r>
      <w:r w:rsidR="002A4447" w:rsidRPr="002F128B">
        <w:rPr>
          <w:sz w:val="28"/>
          <w:szCs w:val="28"/>
          <w:lang w:val="uk-UA"/>
        </w:rPr>
        <w:t xml:space="preserve"> – джерела опроміненн</w:t>
      </w:r>
      <w:r w:rsidR="00AA48DD" w:rsidRPr="002F128B">
        <w:rPr>
          <w:sz w:val="28"/>
          <w:szCs w:val="28"/>
          <w:lang w:val="uk-UA"/>
        </w:rPr>
        <w:t>я, 2 – зразки</w:t>
      </w:r>
    </w:p>
    <w:p w14:paraId="2C5883C9" w14:textId="77777777" w:rsidR="00AA48DD" w:rsidRPr="002F128B" w:rsidRDefault="00AA48DD" w:rsidP="00A75FEA">
      <w:pPr>
        <w:spacing w:line="360" w:lineRule="auto"/>
        <w:ind w:firstLine="708"/>
        <w:jc w:val="center"/>
        <w:rPr>
          <w:sz w:val="28"/>
          <w:szCs w:val="28"/>
          <w:lang w:val="uk-UA"/>
        </w:rPr>
      </w:pPr>
    </w:p>
    <w:p w14:paraId="5AC48EE2" w14:textId="75A57348" w:rsidR="00D75502" w:rsidRPr="002F128B" w:rsidRDefault="00130AC0" w:rsidP="00A75FEA">
      <w:pPr>
        <w:spacing w:line="360" w:lineRule="auto"/>
        <w:ind w:firstLine="708"/>
        <w:jc w:val="both"/>
        <w:rPr>
          <w:sz w:val="28"/>
          <w:szCs w:val="28"/>
          <w:lang w:val="uk-UA"/>
        </w:rPr>
      </w:pPr>
      <w:r w:rsidRPr="002F128B">
        <w:rPr>
          <w:sz w:val="28"/>
          <w:szCs w:val="28"/>
          <w:lang w:val="uk-UA"/>
        </w:rPr>
        <w:t>Гамма спект</w:t>
      </w:r>
      <w:r w:rsidR="00815E50" w:rsidRPr="002F128B">
        <w:rPr>
          <w:sz w:val="28"/>
          <w:szCs w:val="28"/>
          <w:lang w:val="uk-UA"/>
        </w:rPr>
        <w:t>р джерел опромінення</w:t>
      </w:r>
      <w:r w:rsidR="00DC075C" w:rsidRPr="002F128B">
        <w:rPr>
          <w:sz w:val="28"/>
          <w:szCs w:val="28"/>
          <w:lang w:val="uk-UA"/>
        </w:rPr>
        <w:t xml:space="preserve"> зображено на </w:t>
      </w:r>
      <w:r w:rsidR="007B27C8">
        <w:rPr>
          <w:sz w:val="28"/>
          <w:szCs w:val="28"/>
          <w:highlight w:val="yellow"/>
          <w:lang w:val="uk-UA"/>
        </w:rPr>
        <w:t>Рис. 2.13</w:t>
      </w:r>
      <w:r w:rsidR="00F51FD4">
        <w:rPr>
          <w:sz w:val="28"/>
          <w:szCs w:val="28"/>
          <w:lang w:val="uk-UA"/>
        </w:rPr>
        <w:t>.</w:t>
      </w:r>
      <w:r w:rsidR="00D75502" w:rsidRPr="002F128B">
        <w:rPr>
          <w:sz w:val="28"/>
          <w:szCs w:val="28"/>
          <w:lang w:val="uk-UA"/>
        </w:rPr>
        <w:t xml:space="preserve"> </w:t>
      </w:r>
      <w:r w:rsidR="00F51FD4">
        <w:rPr>
          <w:sz w:val="28"/>
          <w:szCs w:val="28"/>
          <w:lang w:val="uk-UA"/>
        </w:rPr>
        <w:t>О</w:t>
      </w:r>
      <w:r w:rsidR="00815E50" w:rsidRPr="002F128B">
        <w:rPr>
          <w:sz w:val="28"/>
          <w:szCs w:val="28"/>
          <w:lang w:val="uk-UA"/>
        </w:rPr>
        <w:t>сно</w:t>
      </w:r>
      <w:r w:rsidR="00BF1C2A">
        <w:rPr>
          <w:sz w:val="28"/>
          <w:szCs w:val="28"/>
          <w:lang w:val="uk-UA"/>
        </w:rPr>
        <w:t>вний вклад при опроміненні вносить</w:t>
      </w:r>
      <w:r w:rsidR="00815E50" w:rsidRPr="002F128B">
        <w:rPr>
          <w:sz w:val="28"/>
          <w:szCs w:val="28"/>
          <w:lang w:val="uk-UA"/>
        </w:rPr>
        <w:t xml:space="preserve"> радіонуклід</w:t>
      </w:r>
      <w:r w:rsidR="001210F2" w:rsidRPr="008B2A74">
        <w:rPr>
          <w:sz w:val="28"/>
          <w:szCs w:val="28"/>
        </w:rPr>
        <w:t xml:space="preserve"> </w:t>
      </w:r>
      <w:r w:rsidR="001210F2" w:rsidRPr="002F128B">
        <w:rPr>
          <w:sz w:val="28"/>
          <w:szCs w:val="28"/>
          <w:vertAlign w:val="superscript"/>
          <w:lang w:val="uk-UA"/>
        </w:rPr>
        <w:t>137</w:t>
      </w:r>
      <w:r w:rsidR="00DC075C" w:rsidRPr="002F128B">
        <w:rPr>
          <w:sz w:val="28"/>
          <w:szCs w:val="28"/>
          <w:lang w:val="uk-UA"/>
        </w:rPr>
        <w:t>Cs.</w:t>
      </w:r>
    </w:p>
    <w:p w14:paraId="41AA5E46" w14:textId="77777777" w:rsidR="00DC075C" w:rsidRPr="002F128B" w:rsidRDefault="00517AD8" w:rsidP="00A75FEA">
      <w:pPr>
        <w:spacing w:line="360" w:lineRule="auto"/>
        <w:ind w:firstLine="708"/>
        <w:jc w:val="center"/>
        <w:rPr>
          <w:sz w:val="28"/>
          <w:szCs w:val="28"/>
        </w:rPr>
      </w:pPr>
      <w:r w:rsidRPr="002F128B">
        <w:rPr>
          <w:noProof/>
          <w:sz w:val="28"/>
          <w:szCs w:val="28"/>
          <w:lang w:val="uk-UA" w:eastAsia="uk-UA"/>
        </w:rPr>
        <w:drawing>
          <wp:anchor distT="0" distB="0" distL="114300" distR="114300" simplePos="0" relativeHeight="251658240" behindDoc="0" locked="0" layoutInCell="1" allowOverlap="1" wp14:anchorId="13D4F652" wp14:editId="6BFA6F6B">
            <wp:simplePos x="0" y="0"/>
            <wp:positionH relativeFrom="margin">
              <wp:align>center</wp:align>
            </wp:positionH>
            <wp:positionV relativeFrom="paragraph">
              <wp:posOffset>0</wp:posOffset>
            </wp:positionV>
            <wp:extent cx="6096000" cy="3522345"/>
            <wp:effectExtent l="0" t="0" r="0" b="1905"/>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l="897" t="778"/>
                    <a:stretch>
                      <a:fillRect/>
                    </a:stretch>
                  </pic:blipFill>
                  <pic:spPr bwMode="auto">
                    <a:xfrm>
                      <a:off x="0" y="0"/>
                      <a:ext cx="6096000" cy="3522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EF8C08" w14:textId="283483A2" w:rsidR="00DC075C" w:rsidRPr="002F128B" w:rsidRDefault="007B27C8" w:rsidP="00A75FEA">
      <w:pPr>
        <w:spacing w:line="360" w:lineRule="auto"/>
        <w:ind w:firstLine="708"/>
        <w:jc w:val="center"/>
        <w:rPr>
          <w:sz w:val="28"/>
          <w:szCs w:val="28"/>
          <w:lang w:val="uk-UA"/>
        </w:rPr>
      </w:pPr>
      <w:r>
        <w:rPr>
          <w:sz w:val="28"/>
          <w:szCs w:val="28"/>
          <w:highlight w:val="yellow"/>
          <w:lang w:val="uk-UA"/>
        </w:rPr>
        <w:t>Рис. 2.13</w:t>
      </w:r>
      <w:r w:rsidR="00D75502" w:rsidRPr="002F128B">
        <w:rPr>
          <w:sz w:val="28"/>
          <w:szCs w:val="28"/>
          <w:highlight w:val="yellow"/>
          <w:lang w:val="uk-UA"/>
        </w:rPr>
        <w:t>.</w:t>
      </w:r>
      <w:r w:rsidR="00130AC0" w:rsidRPr="002F128B">
        <w:rPr>
          <w:sz w:val="28"/>
          <w:szCs w:val="28"/>
          <w:lang w:val="uk-UA"/>
        </w:rPr>
        <w:t xml:space="preserve"> Гамма спектр продуктів </w:t>
      </w:r>
      <w:r w:rsidR="00DC075C" w:rsidRPr="002F128B">
        <w:rPr>
          <w:sz w:val="28"/>
          <w:szCs w:val="28"/>
          <w:lang w:val="uk-UA"/>
        </w:rPr>
        <w:t>ділення</w:t>
      </w:r>
      <w:r w:rsidR="00130AC0" w:rsidRPr="002F128B">
        <w:rPr>
          <w:sz w:val="28"/>
          <w:szCs w:val="28"/>
          <w:lang w:val="uk-UA"/>
        </w:rPr>
        <w:t xml:space="preserve"> важких ядер</w:t>
      </w:r>
      <w:r w:rsidR="00803CC6" w:rsidRPr="002F128B">
        <w:rPr>
          <w:sz w:val="28"/>
          <w:szCs w:val="28"/>
          <w:lang w:val="uk-UA"/>
        </w:rPr>
        <w:t xml:space="preserve"> </w:t>
      </w:r>
      <w:r w:rsidR="00803CC6" w:rsidRPr="002F128B">
        <w:rPr>
          <w:sz w:val="28"/>
          <w:szCs w:val="28"/>
          <w:highlight w:val="green"/>
        </w:rPr>
        <w:t>[51]</w:t>
      </w:r>
      <w:r w:rsidR="00DC075C" w:rsidRPr="002F128B">
        <w:rPr>
          <w:sz w:val="28"/>
          <w:szCs w:val="28"/>
          <w:lang w:val="uk-UA"/>
        </w:rPr>
        <w:t xml:space="preserve"> </w:t>
      </w:r>
    </w:p>
    <w:p w14:paraId="63DBD842" w14:textId="77777777" w:rsidR="00B91D38" w:rsidRPr="002F128B" w:rsidRDefault="00B91D38" w:rsidP="00A75FEA">
      <w:pPr>
        <w:spacing w:line="360" w:lineRule="auto"/>
        <w:ind w:firstLine="708"/>
        <w:jc w:val="center"/>
        <w:rPr>
          <w:sz w:val="28"/>
          <w:szCs w:val="28"/>
          <w:lang w:val="uk-UA"/>
        </w:rPr>
      </w:pPr>
    </w:p>
    <w:p w14:paraId="04045584" w14:textId="77777777" w:rsidR="00DC075C" w:rsidRPr="002F128B" w:rsidRDefault="00DC075C"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01914E97" wp14:editId="3E80ADEE">
            <wp:extent cx="4641272" cy="3432111"/>
            <wp:effectExtent l="0" t="0" r="6985" b="0"/>
            <wp:docPr id="2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53"/>
                    <a:stretch>
                      <a:fillRect/>
                    </a:stretch>
                  </pic:blipFill>
                  <pic:spPr>
                    <a:xfrm>
                      <a:off x="0" y="0"/>
                      <a:ext cx="4671055" cy="3454135"/>
                    </a:xfrm>
                    <a:prstGeom prst="rect">
                      <a:avLst/>
                    </a:prstGeom>
                  </pic:spPr>
                </pic:pic>
              </a:graphicData>
            </a:graphic>
          </wp:inline>
        </w:drawing>
      </w:r>
    </w:p>
    <w:p w14:paraId="35514DE5" w14:textId="6AB645A3" w:rsidR="00DC075C" w:rsidRDefault="00803CC6" w:rsidP="002044F6">
      <w:pPr>
        <w:spacing w:line="360" w:lineRule="auto"/>
        <w:ind w:firstLine="708"/>
        <w:jc w:val="center"/>
        <w:rPr>
          <w:sz w:val="28"/>
          <w:szCs w:val="28"/>
          <w:lang w:val="uk-UA"/>
        </w:rPr>
      </w:pPr>
      <w:r w:rsidRPr="002F128B">
        <w:rPr>
          <w:sz w:val="28"/>
          <w:szCs w:val="28"/>
          <w:highlight w:val="yellow"/>
          <w:lang w:val="uk-UA"/>
        </w:rPr>
        <w:t xml:space="preserve">Рис. </w:t>
      </w:r>
      <w:r w:rsidR="007B27C8">
        <w:rPr>
          <w:sz w:val="28"/>
          <w:szCs w:val="28"/>
          <w:highlight w:val="yellow"/>
        </w:rPr>
        <w:t>2.14</w:t>
      </w:r>
      <w:r w:rsidR="00DC075C" w:rsidRPr="002F128B">
        <w:rPr>
          <w:sz w:val="28"/>
          <w:szCs w:val="28"/>
          <w:highlight w:val="yellow"/>
          <w:lang w:val="uk-UA"/>
        </w:rPr>
        <w:t>.</w:t>
      </w:r>
      <w:r w:rsidR="00DC075C" w:rsidRPr="002F128B">
        <w:rPr>
          <w:sz w:val="28"/>
          <w:szCs w:val="28"/>
          <w:lang w:val="uk-UA"/>
        </w:rPr>
        <w:t xml:space="preserve"> </w:t>
      </w:r>
      <w:r w:rsidR="00DC075C" w:rsidRPr="00185B51">
        <w:rPr>
          <w:sz w:val="28"/>
          <w:szCs w:val="28"/>
          <w:highlight w:val="magenta"/>
          <w:lang w:val="uk-UA"/>
          <w:rPrChange w:id="25" w:author="oleg" w:date="2024-07-15T12:05:00Z" w16du:dateUtc="2024-07-15T09:05:00Z">
            <w:rPr>
              <w:sz w:val="28"/>
              <w:szCs w:val="28"/>
              <w:lang w:val="uk-UA"/>
            </w:rPr>
          </w:rPrChange>
        </w:rPr>
        <w:t>Фото зразків</w:t>
      </w:r>
      <w:r w:rsidR="007A7002" w:rsidRPr="00185B51">
        <w:rPr>
          <w:sz w:val="28"/>
          <w:szCs w:val="28"/>
          <w:highlight w:val="magenta"/>
          <w:rPrChange w:id="26" w:author="oleg" w:date="2024-07-15T12:05:00Z" w16du:dateUtc="2024-07-15T09:05:00Z">
            <w:rPr>
              <w:sz w:val="28"/>
              <w:szCs w:val="28"/>
            </w:rPr>
          </w:rPrChange>
        </w:rPr>
        <w:t>,</w:t>
      </w:r>
      <w:r w:rsidR="007A7002" w:rsidRPr="00185B51">
        <w:rPr>
          <w:sz w:val="28"/>
          <w:szCs w:val="28"/>
          <w:highlight w:val="magenta"/>
          <w:lang w:val="uk-UA"/>
          <w:rPrChange w:id="27" w:author="oleg" w:date="2024-07-15T12:05:00Z" w16du:dateUtc="2024-07-15T09:05:00Z">
            <w:rPr>
              <w:sz w:val="28"/>
              <w:szCs w:val="28"/>
              <w:lang w:val="uk-UA"/>
            </w:rPr>
          </w:rPrChange>
        </w:rPr>
        <w:t xml:space="preserve"> опромінених</w:t>
      </w:r>
      <w:r w:rsidR="0099224D" w:rsidRPr="00185B51">
        <w:rPr>
          <w:sz w:val="28"/>
          <w:szCs w:val="28"/>
          <w:highlight w:val="magenta"/>
          <w:lang w:val="uk-UA"/>
          <w:rPrChange w:id="28" w:author="oleg" w:date="2024-07-15T12:05:00Z" w16du:dateUtc="2024-07-15T09:05:00Z">
            <w:rPr>
              <w:sz w:val="28"/>
              <w:szCs w:val="28"/>
              <w:lang w:val="uk-UA"/>
            </w:rPr>
          </w:rPrChange>
        </w:rPr>
        <w:t xml:space="preserve"> продуктами </w:t>
      </w:r>
      <w:proofErr w:type="gramStart"/>
      <w:r w:rsidR="0099224D" w:rsidRPr="00185B51">
        <w:rPr>
          <w:sz w:val="28"/>
          <w:szCs w:val="28"/>
          <w:highlight w:val="magenta"/>
          <w:lang w:val="uk-UA"/>
          <w:rPrChange w:id="29" w:author="oleg" w:date="2024-07-15T12:05:00Z" w16du:dateUtc="2024-07-15T09:05:00Z">
            <w:rPr>
              <w:sz w:val="28"/>
              <w:szCs w:val="28"/>
              <w:lang w:val="uk-UA"/>
            </w:rPr>
          </w:rPrChange>
        </w:rPr>
        <w:t>ділення</w:t>
      </w:r>
      <w:r w:rsidR="0099224D" w:rsidRPr="002F128B">
        <w:rPr>
          <w:sz w:val="28"/>
          <w:szCs w:val="28"/>
          <w:lang w:val="uk-UA"/>
        </w:rPr>
        <w:t xml:space="preserve"> </w:t>
      </w:r>
      <w:r w:rsidR="001A7B06">
        <w:rPr>
          <w:sz w:val="28"/>
          <w:szCs w:val="28"/>
          <w:lang w:val="uk-UA"/>
        </w:rPr>
        <w:t xml:space="preserve"> </w:t>
      </w:r>
      <w:ins w:id="30" w:author="oleg" w:date="2024-07-15T12:05:00Z" w16du:dateUtc="2024-07-15T09:05:00Z">
        <w:r w:rsidR="00185B51">
          <w:rPr>
            <w:sz w:val="28"/>
            <w:szCs w:val="28"/>
            <w:lang w:val="uk-UA"/>
          </w:rPr>
          <w:t>а</w:t>
        </w:r>
        <w:proofErr w:type="gramEnd"/>
        <w:r w:rsidR="00185B51">
          <w:rPr>
            <w:sz w:val="28"/>
            <w:szCs w:val="28"/>
            <w:lang w:val="uk-UA"/>
          </w:rPr>
          <w:t xml:space="preserve"> говорили про зменшення розміру лінзи</w:t>
        </w:r>
      </w:ins>
      <w:r w:rsidR="001A7B06">
        <w:rPr>
          <w:sz w:val="28"/>
          <w:szCs w:val="28"/>
          <w:lang w:val="uk-UA"/>
        </w:rPr>
        <w:t>(Інтегральна доза опромінення 4,5</w:t>
      </w:r>
      <w:r w:rsidR="00DC075C" w:rsidRPr="002F128B">
        <w:rPr>
          <w:sz w:val="28"/>
          <w:szCs w:val="28"/>
          <w:lang w:val="uk-UA"/>
        </w:rPr>
        <w:t xml:space="preserve"> </w:t>
      </w:r>
      <w:proofErr w:type="spellStart"/>
      <w:r w:rsidR="00DC075C" w:rsidRPr="002F128B">
        <w:rPr>
          <w:sz w:val="28"/>
          <w:szCs w:val="28"/>
          <w:lang w:val="uk-UA"/>
        </w:rPr>
        <w:t>Мрад</w:t>
      </w:r>
      <w:proofErr w:type="spellEnd"/>
      <w:r w:rsidR="00DC075C" w:rsidRPr="002F128B">
        <w:rPr>
          <w:sz w:val="28"/>
          <w:szCs w:val="28"/>
          <w:lang w:val="uk-UA"/>
        </w:rPr>
        <w:t>)</w:t>
      </w:r>
    </w:p>
    <w:p w14:paraId="7649D1D9" w14:textId="77777777" w:rsidR="002044F6" w:rsidRPr="002F128B" w:rsidRDefault="002044F6" w:rsidP="002044F6">
      <w:pPr>
        <w:spacing w:line="360" w:lineRule="auto"/>
        <w:ind w:firstLine="708"/>
        <w:jc w:val="center"/>
        <w:rPr>
          <w:sz w:val="28"/>
          <w:szCs w:val="28"/>
          <w:lang w:val="uk-UA"/>
        </w:rPr>
      </w:pPr>
    </w:p>
    <w:p w14:paraId="0B2612BA" w14:textId="77777777" w:rsidR="00DC075C" w:rsidRPr="002F128B" w:rsidRDefault="00DC075C" w:rsidP="00A75FEA">
      <w:pPr>
        <w:spacing w:line="360" w:lineRule="auto"/>
        <w:ind w:firstLine="708"/>
        <w:jc w:val="both"/>
        <w:rPr>
          <w:sz w:val="28"/>
          <w:szCs w:val="28"/>
          <w:lang w:val="uk-UA"/>
        </w:rPr>
      </w:pPr>
      <w:r w:rsidRPr="002F128B">
        <w:rPr>
          <w:sz w:val="28"/>
          <w:szCs w:val="28"/>
          <w:lang w:val="uk-UA"/>
        </w:rPr>
        <w:t xml:space="preserve">Після проведення опромінення проводився дозиметричний контроль </w:t>
      </w:r>
      <w:r w:rsidR="00016FA5" w:rsidRPr="002F128B">
        <w:rPr>
          <w:sz w:val="28"/>
          <w:szCs w:val="28"/>
          <w:lang w:val="uk-UA"/>
        </w:rPr>
        <w:t>наявності</w:t>
      </w:r>
      <w:r w:rsidRPr="002F128B">
        <w:rPr>
          <w:sz w:val="28"/>
          <w:szCs w:val="28"/>
          <w:lang w:val="uk-UA"/>
        </w:rPr>
        <w:t xml:space="preserve"> можливого поверхневого забруднення зразків.</w:t>
      </w:r>
    </w:p>
    <w:p w14:paraId="4EA91674" w14:textId="77777777" w:rsidR="00D44D5D" w:rsidRPr="002F128B" w:rsidRDefault="00D44D5D" w:rsidP="00A75FEA">
      <w:pPr>
        <w:spacing w:line="360" w:lineRule="auto"/>
        <w:ind w:firstLine="708"/>
        <w:jc w:val="both"/>
        <w:rPr>
          <w:sz w:val="28"/>
          <w:szCs w:val="28"/>
          <w:lang w:val="uk-UA"/>
        </w:rPr>
      </w:pPr>
    </w:p>
    <w:p w14:paraId="47CF3269" w14:textId="5CD2CC47" w:rsidR="00D840DB" w:rsidRDefault="007B27C8" w:rsidP="00046377">
      <w:pPr>
        <w:spacing w:line="360" w:lineRule="auto"/>
        <w:jc w:val="both"/>
        <w:rPr>
          <w:b/>
          <w:sz w:val="28"/>
          <w:szCs w:val="28"/>
          <w:lang w:val="uk-UA"/>
        </w:rPr>
      </w:pPr>
      <w:r>
        <w:rPr>
          <w:b/>
          <w:sz w:val="28"/>
          <w:szCs w:val="28"/>
        </w:rPr>
        <w:t>2</w:t>
      </w:r>
      <w:r w:rsidR="008B2A74" w:rsidRPr="00046377">
        <w:rPr>
          <w:b/>
          <w:sz w:val="28"/>
          <w:szCs w:val="28"/>
        </w:rPr>
        <w:t>.</w:t>
      </w:r>
      <w:r>
        <w:rPr>
          <w:b/>
          <w:sz w:val="28"/>
          <w:szCs w:val="28"/>
          <w:lang w:val="uk-UA"/>
        </w:rPr>
        <w:t>5.3</w:t>
      </w:r>
      <w:r w:rsidR="008B2A74" w:rsidRPr="00046377">
        <w:rPr>
          <w:b/>
          <w:sz w:val="28"/>
          <w:szCs w:val="28"/>
        </w:rPr>
        <w:t xml:space="preserve"> </w:t>
      </w:r>
      <w:r w:rsidR="008B2A74" w:rsidRPr="00046377">
        <w:rPr>
          <w:b/>
          <w:sz w:val="28"/>
          <w:szCs w:val="28"/>
          <w:lang w:val="uk-UA"/>
        </w:rPr>
        <w:t>Електроне опромінення</w:t>
      </w:r>
    </w:p>
    <w:p w14:paraId="72CDD0EA" w14:textId="5A942F03" w:rsidR="00046377" w:rsidRPr="00046377" w:rsidDel="00AA505F" w:rsidRDefault="004964B6" w:rsidP="00046377">
      <w:pPr>
        <w:spacing w:line="360" w:lineRule="auto"/>
        <w:jc w:val="both"/>
        <w:rPr>
          <w:del w:id="31" w:author="admin" w:date="2024-06-23T22:42:00Z"/>
          <w:sz w:val="28"/>
          <w:szCs w:val="28"/>
          <w:lang w:val="uk-UA"/>
        </w:rPr>
      </w:pPr>
      <w:r>
        <w:rPr>
          <w:sz w:val="28"/>
          <w:szCs w:val="28"/>
          <w:lang w:val="uk-UA"/>
        </w:rPr>
        <w:t xml:space="preserve">У вигляді </w:t>
      </w:r>
      <w:r w:rsidR="00046377">
        <w:rPr>
          <w:sz w:val="28"/>
          <w:szCs w:val="28"/>
          <w:lang w:val="uk-UA"/>
        </w:rPr>
        <w:t>направленого д</w:t>
      </w:r>
      <w:r>
        <w:rPr>
          <w:sz w:val="28"/>
          <w:szCs w:val="28"/>
          <w:lang w:val="uk-UA"/>
        </w:rPr>
        <w:t>жерела електронного опромінення</w:t>
      </w:r>
      <w:r w:rsidR="00046377">
        <w:rPr>
          <w:sz w:val="28"/>
          <w:szCs w:val="28"/>
          <w:lang w:val="uk-UA"/>
        </w:rPr>
        <w:t xml:space="preserve"> використовувався електронний </w:t>
      </w:r>
      <w:proofErr w:type="spellStart"/>
      <w:r w:rsidR="00046377">
        <w:rPr>
          <w:sz w:val="28"/>
          <w:szCs w:val="28"/>
          <w:lang w:val="uk-UA"/>
        </w:rPr>
        <w:t>прискорювач</w:t>
      </w:r>
      <w:r>
        <w:rPr>
          <w:sz w:val="28"/>
          <w:szCs w:val="28"/>
          <w:lang w:val="uk-UA"/>
        </w:rPr>
        <w:t>.</w:t>
      </w:r>
    </w:p>
    <w:p w14:paraId="5CD49AFD" w14:textId="7F7D71AA" w:rsidR="00443A8E" w:rsidRPr="002F128B" w:rsidRDefault="00443A8E" w:rsidP="00AA505F">
      <w:pPr>
        <w:spacing w:line="360" w:lineRule="auto"/>
        <w:ind w:firstLine="708"/>
        <w:rPr>
          <w:b/>
          <w:sz w:val="28"/>
          <w:szCs w:val="28"/>
          <w:lang w:val="uk-UA"/>
        </w:rPr>
      </w:pPr>
      <w:r w:rsidRPr="002F128B">
        <w:rPr>
          <w:b/>
          <w:sz w:val="28"/>
          <w:szCs w:val="28"/>
          <w:lang w:val="uk-UA"/>
        </w:rPr>
        <w:t>Технічні</w:t>
      </w:r>
      <w:proofErr w:type="spellEnd"/>
      <w:r w:rsidRPr="002F128B">
        <w:rPr>
          <w:b/>
          <w:sz w:val="28"/>
          <w:szCs w:val="28"/>
          <w:lang w:val="uk-UA"/>
        </w:rPr>
        <w:t xml:space="preserve"> хара</w:t>
      </w:r>
      <w:r w:rsidR="004964B6">
        <w:rPr>
          <w:b/>
          <w:sz w:val="28"/>
          <w:szCs w:val="28"/>
          <w:lang w:val="uk-UA"/>
        </w:rPr>
        <w:t>ктеристики прискорювача</w:t>
      </w:r>
      <w:r w:rsidRPr="002F128B">
        <w:rPr>
          <w:b/>
          <w:sz w:val="28"/>
          <w:szCs w:val="28"/>
          <w:lang w:val="uk-UA"/>
        </w:rPr>
        <w:t>:</w:t>
      </w:r>
    </w:p>
    <w:p w14:paraId="634AD105" w14:textId="6797560A" w:rsidR="00443A8E" w:rsidRPr="002F128B" w:rsidRDefault="00443A8E" w:rsidP="00443A8E">
      <w:pPr>
        <w:spacing w:line="360" w:lineRule="auto"/>
        <w:ind w:firstLine="708"/>
        <w:jc w:val="both"/>
        <w:rPr>
          <w:sz w:val="28"/>
          <w:szCs w:val="28"/>
          <w:lang w:val="uk-UA"/>
        </w:rPr>
      </w:pPr>
      <w:r w:rsidRPr="002F128B">
        <w:rPr>
          <w:sz w:val="28"/>
          <w:szCs w:val="28"/>
          <w:lang w:val="uk-UA"/>
        </w:rPr>
        <w:t>Тип: ИЛУ-6</w:t>
      </w:r>
    </w:p>
    <w:p w14:paraId="4841A959" w14:textId="77777777" w:rsidR="00443A8E" w:rsidRPr="002F128B" w:rsidRDefault="00443A8E" w:rsidP="00443A8E">
      <w:pPr>
        <w:spacing w:line="360" w:lineRule="auto"/>
        <w:ind w:firstLine="708"/>
        <w:jc w:val="both"/>
        <w:rPr>
          <w:sz w:val="28"/>
          <w:szCs w:val="28"/>
          <w:lang w:val="uk-UA"/>
        </w:rPr>
      </w:pPr>
      <w:r w:rsidRPr="002F128B">
        <w:rPr>
          <w:sz w:val="28"/>
          <w:szCs w:val="28"/>
          <w:lang w:val="uk-UA"/>
        </w:rPr>
        <w:t xml:space="preserve">Енергія електронів: </w:t>
      </w:r>
      <w:proofErr w:type="spellStart"/>
      <w:r w:rsidRPr="004D29F7">
        <w:rPr>
          <w:i/>
          <w:sz w:val="28"/>
          <w:szCs w:val="28"/>
          <w:lang w:val="uk-UA"/>
        </w:rPr>
        <w:t>E</w:t>
      </w:r>
      <w:r w:rsidRPr="004D29F7">
        <w:rPr>
          <w:i/>
          <w:sz w:val="28"/>
          <w:szCs w:val="28"/>
          <w:vertAlign w:val="subscript"/>
          <w:lang w:val="uk-UA"/>
        </w:rPr>
        <w:t>e</w:t>
      </w:r>
      <w:proofErr w:type="spellEnd"/>
      <w:r w:rsidRPr="002F128B">
        <w:rPr>
          <w:sz w:val="28"/>
          <w:szCs w:val="28"/>
          <w:vertAlign w:val="subscript"/>
          <w:lang w:val="uk-UA"/>
        </w:rPr>
        <w:t xml:space="preserve"> </w:t>
      </w:r>
      <w:r w:rsidRPr="002F128B">
        <w:rPr>
          <w:sz w:val="28"/>
          <w:szCs w:val="28"/>
          <w:lang w:val="uk-UA"/>
        </w:rPr>
        <w:t xml:space="preserve">= 2 </w:t>
      </w:r>
      <w:proofErr w:type="spellStart"/>
      <w:r w:rsidRPr="002F128B">
        <w:rPr>
          <w:sz w:val="28"/>
          <w:szCs w:val="28"/>
          <w:lang w:val="uk-UA"/>
        </w:rPr>
        <w:t>МеВ</w:t>
      </w:r>
      <w:proofErr w:type="spellEnd"/>
    </w:p>
    <w:p w14:paraId="1A0A90D4" w14:textId="77777777" w:rsidR="00443A8E" w:rsidRPr="002F128B" w:rsidRDefault="00443A8E" w:rsidP="00443A8E">
      <w:pPr>
        <w:spacing w:line="360" w:lineRule="auto"/>
        <w:ind w:firstLine="708"/>
        <w:jc w:val="both"/>
        <w:rPr>
          <w:sz w:val="28"/>
          <w:szCs w:val="28"/>
          <w:lang w:val="uk-UA"/>
        </w:rPr>
      </w:pPr>
      <w:r w:rsidRPr="002F128B">
        <w:rPr>
          <w:sz w:val="28"/>
          <w:szCs w:val="28"/>
          <w:lang w:val="uk-UA"/>
        </w:rPr>
        <w:t xml:space="preserve">Струм пучка електронів: </w:t>
      </w:r>
      <w:proofErr w:type="spellStart"/>
      <w:r w:rsidRPr="004D29F7">
        <w:rPr>
          <w:i/>
          <w:sz w:val="28"/>
          <w:szCs w:val="28"/>
          <w:lang w:val="uk-UA"/>
        </w:rPr>
        <w:t>I</w:t>
      </w:r>
      <w:r w:rsidRPr="004D29F7">
        <w:rPr>
          <w:i/>
          <w:sz w:val="28"/>
          <w:szCs w:val="28"/>
          <w:vertAlign w:val="subscript"/>
          <w:lang w:val="uk-UA"/>
        </w:rPr>
        <w:t>e</w:t>
      </w:r>
      <w:proofErr w:type="spellEnd"/>
      <w:r w:rsidRPr="002F128B">
        <w:rPr>
          <w:sz w:val="28"/>
          <w:szCs w:val="28"/>
          <w:lang w:val="uk-UA"/>
        </w:rPr>
        <w:t xml:space="preserve"> = 4 </w:t>
      </w:r>
      <w:proofErr w:type="spellStart"/>
      <w:r w:rsidRPr="002F128B">
        <w:rPr>
          <w:sz w:val="28"/>
          <w:szCs w:val="28"/>
          <w:lang w:val="uk-UA"/>
        </w:rPr>
        <w:t>мА</w:t>
      </w:r>
      <w:proofErr w:type="spellEnd"/>
    </w:p>
    <w:p w14:paraId="2262D229" w14:textId="77777777" w:rsidR="00443A8E" w:rsidRPr="002F128B" w:rsidRDefault="00443A8E" w:rsidP="00443A8E">
      <w:pPr>
        <w:spacing w:line="360" w:lineRule="auto"/>
        <w:ind w:firstLine="708"/>
        <w:jc w:val="both"/>
        <w:rPr>
          <w:sz w:val="28"/>
          <w:szCs w:val="28"/>
          <w:lang w:val="uk-UA"/>
        </w:rPr>
      </w:pPr>
      <w:r w:rsidRPr="002F128B">
        <w:rPr>
          <w:sz w:val="28"/>
          <w:szCs w:val="28"/>
          <w:lang w:val="uk-UA"/>
        </w:rPr>
        <w:t xml:space="preserve">Частота повторень імпульсів: </w:t>
      </w:r>
      <w:r w:rsidRPr="004D29F7">
        <w:rPr>
          <w:i/>
          <w:sz w:val="28"/>
          <w:szCs w:val="28"/>
          <w:lang w:val="uk-UA"/>
        </w:rPr>
        <w:t>f</w:t>
      </w:r>
      <w:r w:rsidRPr="002F128B">
        <w:rPr>
          <w:sz w:val="28"/>
          <w:szCs w:val="28"/>
          <w:lang w:val="uk-UA"/>
        </w:rPr>
        <w:t xml:space="preserve"> = 25 Гц.</w:t>
      </w:r>
    </w:p>
    <w:p w14:paraId="44252AC3" w14:textId="459F1615" w:rsidR="00443A8E" w:rsidRPr="009D01A6" w:rsidRDefault="004964B6" w:rsidP="00443A8E">
      <w:pPr>
        <w:spacing w:line="360" w:lineRule="auto"/>
        <w:ind w:firstLine="708"/>
        <w:jc w:val="both"/>
        <w:rPr>
          <w:sz w:val="28"/>
          <w:szCs w:val="28"/>
          <w:lang w:val="uk-UA"/>
        </w:rPr>
      </w:pPr>
      <w:proofErr w:type="spellStart"/>
      <w:r>
        <w:rPr>
          <w:sz w:val="28"/>
          <w:szCs w:val="28"/>
          <w:lang w:val="uk-UA"/>
        </w:rPr>
        <w:t>Ф</w:t>
      </w:r>
      <w:r w:rsidR="00443A8E" w:rsidRPr="002F128B">
        <w:rPr>
          <w:sz w:val="28"/>
          <w:szCs w:val="28"/>
          <w:lang w:val="uk-UA"/>
        </w:rPr>
        <w:t>люєнс</w:t>
      </w:r>
      <w:proofErr w:type="spellEnd"/>
      <w:r w:rsidR="00443A8E" w:rsidRPr="002F128B">
        <w:rPr>
          <w:sz w:val="28"/>
          <w:szCs w:val="28"/>
          <w:lang w:val="uk-UA"/>
        </w:rPr>
        <w:t xml:space="preserve"> опромінення регулював</w:t>
      </w:r>
      <w:r w:rsidR="000C1AE5">
        <w:rPr>
          <w:sz w:val="28"/>
          <w:szCs w:val="28"/>
          <w:lang w:val="uk-UA"/>
        </w:rPr>
        <w:t xml:space="preserve">ся кількістю циклів опромінення, один </w:t>
      </w:r>
      <w:r>
        <w:rPr>
          <w:sz w:val="28"/>
          <w:szCs w:val="28"/>
          <w:lang w:val="uk-UA"/>
        </w:rPr>
        <w:t>з яких становить</w:t>
      </w:r>
      <w:r w:rsidR="000C1AE5">
        <w:rPr>
          <w:sz w:val="28"/>
          <w:szCs w:val="28"/>
          <w:lang w:val="uk-UA"/>
        </w:rPr>
        <w:t xml:space="preserve"> </w:t>
      </w:r>
      <w:r w:rsidR="000C1AE5" w:rsidRPr="004964B6">
        <w:rPr>
          <w:i/>
          <w:sz w:val="28"/>
          <w:szCs w:val="28"/>
          <w:lang w:val="uk-UA"/>
        </w:rPr>
        <w:t>Ф</w:t>
      </w:r>
      <w:r w:rsidR="000C1AE5">
        <w:rPr>
          <w:sz w:val="28"/>
          <w:szCs w:val="28"/>
          <w:lang w:val="uk-UA"/>
        </w:rPr>
        <w:t xml:space="preserve"> = </w:t>
      </w:r>
      <w:r w:rsidR="00AF0439">
        <w:rPr>
          <w:sz w:val="28"/>
          <w:szCs w:val="28"/>
          <w:lang w:val="uk-UA"/>
        </w:rPr>
        <w:t>2,05‧10</w:t>
      </w:r>
      <w:r w:rsidR="00AF0439">
        <w:rPr>
          <w:sz w:val="28"/>
          <w:szCs w:val="28"/>
          <w:vertAlign w:val="superscript"/>
          <w:lang w:val="uk-UA"/>
        </w:rPr>
        <w:t>13</w:t>
      </w:r>
      <w:r w:rsidR="001F274C">
        <w:rPr>
          <w:sz w:val="28"/>
          <w:szCs w:val="28"/>
          <w:lang w:val="uk-UA"/>
        </w:rPr>
        <w:t xml:space="preserve"> см</w:t>
      </w:r>
      <w:r w:rsidR="001F274C">
        <w:rPr>
          <w:sz w:val="28"/>
          <w:szCs w:val="28"/>
          <w:vertAlign w:val="superscript"/>
          <w:lang w:val="uk-UA"/>
        </w:rPr>
        <w:t>-2</w:t>
      </w:r>
      <w:r w:rsidR="009D01A6">
        <w:rPr>
          <w:sz w:val="28"/>
          <w:szCs w:val="28"/>
          <w:lang w:val="uk-UA"/>
        </w:rPr>
        <w:t xml:space="preserve">. На </w:t>
      </w:r>
      <w:r w:rsidR="009D01A6" w:rsidRPr="009D01A6">
        <w:rPr>
          <w:sz w:val="28"/>
          <w:szCs w:val="28"/>
          <w:highlight w:val="yellow"/>
          <w:lang w:val="uk-UA"/>
        </w:rPr>
        <w:t>Рис. 2.15</w:t>
      </w:r>
      <w:r w:rsidR="009D01A6">
        <w:rPr>
          <w:sz w:val="28"/>
          <w:szCs w:val="28"/>
          <w:lang w:val="uk-UA"/>
        </w:rPr>
        <w:t xml:space="preserve"> фото зразків до опромінення, на </w:t>
      </w:r>
      <w:r w:rsidR="009D01A6" w:rsidRPr="009D01A6">
        <w:rPr>
          <w:sz w:val="28"/>
          <w:szCs w:val="28"/>
          <w:highlight w:val="yellow"/>
          <w:lang w:val="uk-UA"/>
        </w:rPr>
        <w:t>Рис. 2.16</w:t>
      </w:r>
      <w:r w:rsidR="009D01A6">
        <w:rPr>
          <w:sz w:val="28"/>
          <w:szCs w:val="28"/>
          <w:lang w:val="uk-UA"/>
        </w:rPr>
        <w:t xml:space="preserve"> </w:t>
      </w:r>
      <w:proofErr w:type="spellStart"/>
      <w:r w:rsidR="009D01A6">
        <w:rPr>
          <w:sz w:val="28"/>
          <w:szCs w:val="28"/>
          <w:lang w:val="uk-UA"/>
        </w:rPr>
        <w:t>піля</w:t>
      </w:r>
      <w:proofErr w:type="spellEnd"/>
      <w:r w:rsidR="009D01A6">
        <w:rPr>
          <w:sz w:val="28"/>
          <w:szCs w:val="28"/>
          <w:lang w:val="uk-UA"/>
        </w:rPr>
        <w:t xml:space="preserve"> електронного опромінення.</w:t>
      </w:r>
    </w:p>
    <w:p w14:paraId="60E659B3" w14:textId="77777777" w:rsidR="00443A8E" w:rsidRPr="00443A8E" w:rsidRDefault="00443A8E" w:rsidP="00443A8E">
      <w:pPr>
        <w:pStyle w:val="a7"/>
        <w:spacing w:line="360" w:lineRule="auto"/>
        <w:ind w:left="780"/>
        <w:jc w:val="both"/>
        <w:rPr>
          <w:b/>
          <w:sz w:val="28"/>
          <w:szCs w:val="28"/>
          <w:lang w:val="uk-UA"/>
        </w:rPr>
      </w:pPr>
    </w:p>
    <w:p w14:paraId="000C0039" w14:textId="77777777" w:rsidR="00DC075C" w:rsidRPr="002F128B" w:rsidRDefault="00DC075C"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699D4A58" wp14:editId="5239F0D4">
            <wp:extent cx="5105400" cy="3255488"/>
            <wp:effectExtent l="0" t="0" r="0" b="2540"/>
            <wp:docPr id="27" name="Рисунок 27" descr="C:\Users\admin\Desktop\LED\Дисер\untitled (2)\Рисунки\Е-об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LED\Дисер\untitled (2)\Рисунки\Е-обл.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1726" cy="3265899"/>
                    </a:xfrm>
                    <a:prstGeom prst="rect">
                      <a:avLst/>
                    </a:prstGeom>
                    <a:noFill/>
                    <a:ln>
                      <a:noFill/>
                    </a:ln>
                  </pic:spPr>
                </pic:pic>
              </a:graphicData>
            </a:graphic>
          </wp:inline>
        </w:drawing>
      </w:r>
    </w:p>
    <w:p w14:paraId="6771362A" w14:textId="45A06FF8" w:rsidR="00DC075C" w:rsidRPr="002F128B" w:rsidRDefault="004619BC" w:rsidP="00A75FEA">
      <w:pPr>
        <w:spacing w:line="360" w:lineRule="auto"/>
        <w:ind w:firstLine="708"/>
        <w:jc w:val="center"/>
        <w:rPr>
          <w:sz w:val="28"/>
          <w:szCs w:val="28"/>
          <w:lang w:val="uk-UA"/>
        </w:rPr>
      </w:pPr>
      <w:r w:rsidRPr="002F128B">
        <w:rPr>
          <w:sz w:val="28"/>
          <w:szCs w:val="28"/>
          <w:highlight w:val="yellow"/>
          <w:lang w:val="uk-UA"/>
        </w:rPr>
        <w:t>Рис</w:t>
      </w:r>
      <w:r w:rsidR="00DC075C" w:rsidRPr="002F128B">
        <w:rPr>
          <w:sz w:val="28"/>
          <w:szCs w:val="28"/>
          <w:highlight w:val="yellow"/>
          <w:lang w:val="uk-UA"/>
        </w:rPr>
        <w:t>.</w:t>
      </w:r>
      <w:r w:rsidR="009D01A6">
        <w:rPr>
          <w:sz w:val="28"/>
          <w:szCs w:val="28"/>
          <w:highlight w:val="yellow"/>
          <w:lang w:val="uk-UA"/>
        </w:rPr>
        <w:t>2.15</w:t>
      </w:r>
      <w:r w:rsidRPr="002F128B">
        <w:rPr>
          <w:sz w:val="28"/>
          <w:szCs w:val="28"/>
          <w:highlight w:val="yellow"/>
          <w:lang w:val="uk-UA"/>
        </w:rPr>
        <w:t>.</w:t>
      </w:r>
      <w:r w:rsidR="00DC075C" w:rsidRPr="002F128B">
        <w:rPr>
          <w:sz w:val="28"/>
          <w:szCs w:val="28"/>
          <w:lang w:val="uk-UA"/>
        </w:rPr>
        <w:t xml:space="preserve"> </w:t>
      </w:r>
      <w:r w:rsidR="000B3C9D" w:rsidRPr="002F128B">
        <w:rPr>
          <w:sz w:val="28"/>
          <w:szCs w:val="28"/>
          <w:lang w:val="uk-UA"/>
        </w:rPr>
        <w:t>Тримач із зразками</w:t>
      </w:r>
    </w:p>
    <w:p w14:paraId="7D37D095" w14:textId="77777777" w:rsidR="00DC075C" w:rsidRPr="002F128B" w:rsidRDefault="00DC075C" w:rsidP="00A75FEA">
      <w:pPr>
        <w:spacing w:line="360" w:lineRule="auto"/>
        <w:ind w:firstLine="708"/>
        <w:jc w:val="center"/>
        <w:rPr>
          <w:sz w:val="28"/>
          <w:szCs w:val="28"/>
          <w:lang w:val="uk-UA"/>
        </w:rPr>
      </w:pPr>
    </w:p>
    <w:p w14:paraId="6149DE1C" w14:textId="77777777" w:rsidR="00DC075C" w:rsidRPr="002F128B" w:rsidRDefault="00DC075C"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13D8CD36" wp14:editId="7F453C12">
            <wp:extent cx="5140037" cy="3126204"/>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51443" cy="3133141"/>
                    </a:xfrm>
                    <a:prstGeom prst="rect">
                      <a:avLst/>
                    </a:prstGeom>
                    <a:noFill/>
                    <a:ln>
                      <a:noFill/>
                    </a:ln>
                  </pic:spPr>
                </pic:pic>
              </a:graphicData>
            </a:graphic>
          </wp:inline>
        </w:drawing>
      </w:r>
    </w:p>
    <w:p w14:paraId="69DACD48" w14:textId="3A88C4D1" w:rsidR="00DC075C" w:rsidRPr="002F128B" w:rsidRDefault="00143BF4" w:rsidP="00A75FEA">
      <w:pPr>
        <w:spacing w:line="360" w:lineRule="auto"/>
        <w:ind w:firstLine="708"/>
        <w:jc w:val="center"/>
        <w:rPr>
          <w:sz w:val="28"/>
          <w:szCs w:val="28"/>
          <w:lang w:val="uk-UA"/>
        </w:rPr>
      </w:pPr>
      <w:r w:rsidRPr="002F128B">
        <w:rPr>
          <w:sz w:val="28"/>
          <w:szCs w:val="28"/>
          <w:highlight w:val="yellow"/>
          <w:lang w:val="uk-UA"/>
        </w:rPr>
        <w:t>Рис.2</w:t>
      </w:r>
      <w:r w:rsidR="00DC075C" w:rsidRPr="002F128B">
        <w:rPr>
          <w:sz w:val="28"/>
          <w:szCs w:val="28"/>
          <w:highlight w:val="yellow"/>
          <w:lang w:val="uk-UA"/>
        </w:rPr>
        <w:t>.</w:t>
      </w:r>
      <w:r w:rsidR="009D01A6">
        <w:rPr>
          <w:sz w:val="28"/>
          <w:szCs w:val="28"/>
          <w:highlight w:val="yellow"/>
          <w:lang w:val="uk-UA"/>
        </w:rPr>
        <w:t>16</w:t>
      </w:r>
      <w:r w:rsidRPr="002F128B">
        <w:rPr>
          <w:sz w:val="28"/>
          <w:szCs w:val="28"/>
          <w:highlight w:val="yellow"/>
          <w:lang w:val="uk-UA"/>
        </w:rPr>
        <w:t>.</w:t>
      </w:r>
      <w:r w:rsidR="000F6417" w:rsidRPr="002F128B">
        <w:rPr>
          <w:sz w:val="28"/>
          <w:szCs w:val="28"/>
          <w:lang w:val="uk-UA"/>
        </w:rPr>
        <w:t xml:space="preserve"> В</w:t>
      </w:r>
      <w:r w:rsidRPr="002F128B">
        <w:rPr>
          <w:sz w:val="28"/>
          <w:szCs w:val="28"/>
          <w:lang w:val="uk-UA"/>
        </w:rPr>
        <w:t>игляд</w:t>
      </w:r>
      <w:r w:rsidR="00DC075C" w:rsidRPr="002F128B">
        <w:rPr>
          <w:sz w:val="28"/>
          <w:szCs w:val="28"/>
          <w:lang w:val="uk-UA"/>
        </w:rPr>
        <w:t xml:space="preserve"> зразків після опромінення (потемніння</w:t>
      </w:r>
      <w:r w:rsidRPr="002F128B">
        <w:rPr>
          <w:sz w:val="28"/>
          <w:szCs w:val="28"/>
          <w:lang w:val="uk-UA"/>
        </w:rPr>
        <w:t xml:space="preserve"> виникає</w:t>
      </w:r>
      <w:r w:rsidR="00DC075C" w:rsidRPr="002F128B">
        <w:rPr>
          <w:sz w:val="28"/>
          <w:szCs w:val="28"/>
          <w:lang w:val="uk-UA"/>
        </w:rPr>
        <w:t xml:space="preserve"> за рахунок </w:t>
      </w:r>
      <w:r w:rsidR="000F6417" w:rsidRPr="002F128B">
        <w:rPr>
          <w:sz w:val="28"/>
          <w:szCs w:val="28"/>
          <w:lang w:val="uk-UA"/>
        </w:rPr>
        <w:t xml:space="preserve">виникнення </w:t>
      </w:r>
      <w:r w:rsidRPr="002F128B">
        <w:rPr>
          <w:sz w:val="28"/>
          <w:szCs w:val="28"/>
          <w:lang w:val="uk-UA"/>
        </w:rPr>
        <w:t xml:space="preserve">радіаційних дефектів у </w:t>
      </w:r>
      <w:r w:rsidR="00DC075C" w:rsidRPr="002F128B">
        <w:rPr>
          <w:sz w:val="28"/>
          <w:szCs w:val="28"/>
          <w:lang w:val="uk-UA"/>
        </w:rPr>
        <w:t>лінзі)</w:t>
      </w:r>
    </w:p>
    <w:p w14:paraId="0A023FB1" w14:textId="77777777" w:rsidR="00FF0D4F" w:rsidRPr="002F128B" w:rsidRDefault="00FF0D4F" w:rsidP="00A75FEA">
      <w:pPr>
        <w:spacing w:line="360" w:lineRule="auto"/>
        <w:ind w:firstLine="708"/>
        <w:jc w:val="center"/>
        <w:rPr>
          <w:sz w:val="28"/>
          <w:szCs w:val="28"/>
          <w:lang w:val="uk-UA"/>
        </w:rPr>
      </w:pPr>
    </w:p>
    <w:p w14:paraId="1352186F" w14:textId="552F65AD" w:rsidR="001A48CF" w:rsidRPr="00600642" w:rsidRDefault="00996C01" w:rsidP="001A48CF">
      <w:pPr>
        <w:spacing w:line="360" w:lineRule="auto"/>
        <w:jc w:val="both"/>
        <w:rPr>
          <w:b/>
          <w:sz w:val="28"/>
          <w:szCs w:val="28"/>
          <w:lang w:val="uk-UA"/>
        </w:rPr>
      </w:pPr>
      <w:r>
        <w:rPr>
          <w:b/>
          <w:sz w:val="28"/>
          <w:szCs w:val="28"/>
          <w:lang w:val="uk-UA"/>
        </w:rPr>
        <w:t>2.5.</w:t>
      </w:r>
      <w:r w:rsidR="00800B0D">
        <w:rPr>
          <w:b/>
          <w:sz w:val="28"/>
          <w:szCs w:val="28"/>
          <w:lang w:val="uk-UA"/>
        </w:rPr>
        <w:t>4</w:t>
      </w:r>
      <w:r w:rsidR="001A48CF" w:rsidRPr="00600642">
        <w:rPr>
          <w:b/>
          <w:sz w:val="28"/>
          <w:szCs w:val="28"/>
          <w:lang w:val="uk-UA"/>
        </w:rPr>
        <w:t xml:space="preserve"> Опромінення нейтронами </w:t>
      </w:r>
    </w:p>
    <w:p w14:paraId="4F801777" w14:textId="44B88E91" w:rsidR="001A48CF" w:rsidRPr="00600642" w:rsidRDefault="001A48CF" w:rsidP="001A48CF">
      <w:pPr>
        <w:pStyle w:val="a5"/>
        <w:spacing w:line="360" w:lineRule="auto"/>
        <w:ind w:right="38" w:firstLine="708"/>
        <w:jc w:val="both"/>
        <w:rPr>
          <w:sz w:val="28"/>
          <w:szCs w:val="28"/>
          <w:lang w:val="uk-UA"/>
        </w:rPr>
      </w:pPr>
      <w:r w:rsidRPr="00600642">
        <w:rPr>
          <w:sz w:val="28"/>
          <w:szCs w:val="28"/>
          <w:lang w:val="uk-UA"/>
        </w:rPr>
        <w:t xml:space="preserve">Джерелом нейтронів слугував ядерний дослідницький реактор. </w:t>
      </w:r>
      <w:r w:rsidR="00360674">
        <w:rPr>
          <w:sz w:val="28"/>
          <w:szCs w:val="28"/>
          <w:lang w:val="uk-UA"/>
        </w:rPr>
        <w:t xml:space="preserve">Перед  початком </w:t>
      </w:r>
      <w:r w:rsidRPr="00600642">
        <w:rPr>
          <w:sz w:val="28"/>
          <w:szCs w:val="28"/>
          <w:lang w:val="uk-UA"/>
        </w:rPr>
        <w:t xml:space="preserve">опромінення </w:t>
      </w:r>
      <w:r w:rsidR="00360674">
        <w:rPr>
          <w:sz w:val="28"/>
          <w:szCs w:val="28"/>
          <w:lang w:val="uk-UA"/>
        </w:rPr>
        <w:t xml:space="preserve">необхідно </w:t>
      </w:r>
      <w:r>
        <w:rPr>
          <w:sz w:val="28"/>
          <w:szCs w:val="28"/>
          <w:lang w:val="uk-UA"/>
        </w:rPr>
        <w:t xml:space="preserve">- </w:t>
      </w:r>
      <w:r w:rsidR="00360674">
        <w:rPr>
          <w:sz w:val="28"/>
          <w:szCs w:val="28"/>
          <w:lang w:val="uk-UA"/>
        </w:rPr>
        <w:t>розрахувати спектр</w:t>
      </w:r>
      <w:r w:rsidRPr="00600642">
        <w:rPr>
          <w:sz w:val="28"/>
          <w:szCs w:val="28"/>
          <w:lang w:val="uk-UA"/>
        </w:rPr>
        <w:t xml:space="preserve"> нейтро</w:t>
      </w:r>
      <w:r w:rsidR="00190DBC">
        <w:rPr>
          <w:sz w:val="28"/>
          <w:szCs w:val="28"/>
          <w:lang w:val="uk-UA"/>
        </w:rPr>
        <w:t>нів, і їх щільності потоку у точці опромінення. Згадані</w:t>
      </w:r>
      <w:r w:rsidRPr="00600642">
        <w:rPr>
          <w:sz w:val="28"/>
          <w:szCs w:val="28"/>
          <w:lang w:val="uk-UA"/>
        </w:rPr>
        <w:t xml:space="preserve"> характеристики можуть змінюватися і сильно залежать від конфігурації активної зони реактора</w:t>
      </w:r>
      <w:r w:rsidR="001204F9">
        <w:rPr>
          <w:sz w:val="28"/>
          <w:szCs w:val="28"/>
          <w:lang w:val="uk-UA"/>
        </w:rPr>
        <w:t>.</w:t>
      </w:r>
      <w:r w:rsidRPr="00600642">
        <w:rPr>
          <w:sz w:val="28"/>
          <w:szCs w:val="28"/>
          <w:lang w:val="uk-UA"/>
        </w:rPr>
        <w:t xml:space="preserve"> </w:t>
      </w:r>
    </w:p>
    <w:p w14:paraId="00111277" w14:textId="5D5F1E04" w:rsidR="001A48CF" w:rsidRPr="00600642" w:rsidRDefault="001204F9" w:rsidP="001A48CF">
      <w:pPr>
        <w:pStyle w:val="a5"/>
        <w:spacing w:line="360" w:lineRule="auto"/>
        <w:ind w:right="38" w:firstLine="708"/>
        <w:jc w:val="both"/>
        <w:rPr>
          <w:sz w:val="28"/>
          <w:szCs w:val="28"/>
          <w:lang w:val="uk-UA"/>
        </w:rPr>
      </w:pPr>
      <w:r>
        <w:rPr>
          <w:sz w:val="28"/>
          <w:szCs w:val="28"/>
          <w:lang w:val="uk-UA"/>
        </w:rPr>
        <w:t xml:space="preserve"> </w:t>
      </w:r>
      <w:r w:rsidRPr="005F6CC7">
        <w:rPr>
          <w:sz w:val="28"/>
          <w:szCs w:val="28"/>
          <w:highlight w:val="magenta"/>
          <w:lang w:val="uk-UA"/>
          <w:rPrChange w:id="32" w:author="oleg" w:date="2024-07-15T12:06:00Z" w16du:dateUtc="2024-07-15T09:06:00Z">
            <w:rPr>
              <w:sz w:val="28"/>
              <w:szCs w:val="28"/>
              <w:lang w:val="uk-UA"/>
            </w:rPr>
          </w:rPrChange>
        </w:rPr>
        <w:t>Нами запропоновано</w:t>
      </w:r>
      <w:r w:rsidR="001A48CF" w:rsidRPr="005F6CC7">
        <w:rPr>
          <w:sz w:val="28"/>
          <w:szCs w:val="28"/>
          <w:highlight w:val="magenta"/>
          <w:lang w:val="uk-UA"/>
          <w:rPrChange w:id="33" w:author="oleg" w:date="2024-07-15T12:06:00Z" w16du:dateUtc="2024-07-15T09:06:00Z">
            <w:rPr>
              <w:sz w:val="28"/>
              <w:szCs w:val="28"/>
              <w:lang w:val="uk-UA"/>
            </w:rPr>
          </w:rPrChange>
        </w:rPr>
        <w:t xml:space="preserve"> експериментально-обчислювальний підхід для визначення характеристик нейтронних полів у будь-якій точці для заданої конфігурації активн</w:t>
      </w:r>
      <w:r w:rsidRPr="005F6CC7">
        <w:rPr>
          <w:sz w:val="28"/>
          <w:szCs w:val="28"/>
          <w:highlight w:val="magenta"/>
          <w:lang w:val="uk-UA"/>
          <w:rPrChange w:id="34" w:author="oleg" w:date="2024-07-15T12:06:00Z" w16du:dateUtc="2024-07-15T09:06:00Z">
            <w:rPr>
              <w:sz w:val="28"/>
              <w:szCs w:val="28"/>
              <w:lang w:val="uk-UA"/>
            </w:rPr>
          </w:rPrChange>
        </w:rPr>
        <w:t>ої зони реактора.</w:t>
      </w:r>
      <w:r>
        <w:rPr>
          <w:sz w:val="28"/>
          <w:szCs w:val="28"/>
          <w:lang w:val="uk-UA"/>
        </w:rPr>
        <w:t xml:space="preserve"> В його основі – </w:t>
      </w:r>
      <w:r w:rsidR="001A48CF" w:rsidRPr="00600642">
        <w:rPr>
          <w:sz w:val="28"/>
          <w:szCs w:val="28"/>
          <w:lang w:val="uk-UA"/>
        </w:rPr>
        <w:t>моделювання активної зони реактора методом Монте-Карло з урахуванням специфічно</w:t>
      </w:r>
      <w:r>
        <w:rPr>
          <w:sz w:val="28"/>
          <w:szCs w:val="28"/>
          <w:lang w:val="uk-UA"/>
        </w:rPr>
        <w:t>ї конструкції ядерного реактора.</w:t>
      </w:r>
      <w:r w:rsidR="001A48CF" w:rsidRPr="00600642">
        <w:rPr>
          <w:sz w:val="28"/>
          <w:szCs w:val="28"/>
          <w:lang w:val="uk-UA"/>
        </w:rPr>
        <w:t xml:space="preserve"> Дл</w:t>
      </w:r>
      <w:r>
        <w:rPr>
          <w:sz w:val="28"/>
          <w:szCs w:val="28"/>
          <w:lang w:val="uk-UA"/>
        </w:rPr>
        <w:t>я успішного використання методу необхідні вимірювання</w:t>
      </w:r>
      <w:r w:rsidR="001A48CF" w:rsidRPr="00600642">
        <w:rPr>
          <w:sz w:val="28"/>
          <w:szCs w:val="28"/>
          <w:lang w:val="uk-UA"/>
        </w:rPr>
        <w:t xml:space="preserve"> швидкості ядерних реакцій у нейтронних детекторах з невизначеністю</w:t>
      </w:r>
      <w:r>
        <w:rPr>
          <w:sz w:val="28"/>
          <w:szCs w:val="28"/>
          <w:lang w:val="uk-UA"/>
        </w:rPr>
        <w:t>, менше 3%, застосування</w:t>
      </w:r>
      <w:r w:rsidR="001A48CF" w:rsidRPr="00600642">
        <w:rPr>
          <w:sz w:val="28"/>
          <w:szCs w:val="28"/>
          <w:lang w:val="uk-UA"/>
        </w:rPr>
        <w:t xml:space="preserve"> оптим</w:t>
      </w:r>
      <w:r>
        <w:rPr>
          <w:sz w:val="28"/>
          <w:szCs w:val="28"/>
          <w:lang w:val="uk-UA"/>
        </w:rPr>
        <w:t>ального на</w:t>
      </w:r>
      <w:r w:rsidR="0006602D">
        <w:rPr>
          <w:sz w:val="28"/>
          <w:szCs w:val="28"/>
          <w:lang w:val="uk-UA"/>
        </w:rPr>
        <w:t>бору</w:t>
      </w:r>
      <w:r w:rsidR="001A48CF" w:rsidRPr="00600642">
        <w:rPr>
          <w:sz w:val="28"/>
          <w:szCs w:val="28"/>
          <w:lang w:val="uk-UA"/>
        </w:rPr>
        <w:t xml:space="preserve"> нейтронних детекторів для характеристики енергетичного діапазону нейтронних полів і, </w:t>
      </w:r>
      <w:r w:rsidR="0006602D">
        <w:rPr>
          <w:sz w:val="28"/>
          <w:szCs w:val="28"/>
          <w:lang w:val="uk-UA"/>
        </w:rPr>
        <w:t>знаходження найточніших значень</w:t>
      </w:r>
      <w:r w:rsidR="001A48CF" w:rsidRPr="00600642">
        <w:rPr>
          <w:sz w:val="28"/>
          <w:szCs w:val="28"/>
          <w:lang w:val="uk-UA"/>
        </w:rPr>
        <w:t xml:space="preserve"> перерізів ядерних реакцій.</w:t>
      </w:r>
      <w:bookmarkStart w:id="35" w:name="2._Modeling_of_the_WWR-M_reactor"/>
      <w:bookmarkEnd w:id="35"/>
    </w:p>
    <w:p w14:paraId="111CCCA8" w14:textId="77777777" w:rsidR="0006602D" w:rsidRDefault="0006602D" w:rsidP="001A48CF">
      <w:pPr>
        <w:pStyle w:val="af2"/>
        <w:spacing w:line="360" w:lineRule="auto"/>
        <w:jc w:val="both"/>
        <w:rPr>
          <w:b/>
          <w:bCs/>
          <w:sz w:val="28"/>
          <w:szCs w:val="28"/>
          <w:lang w:val="uk-UA"/>
        </w:rPr>
      </w:pPr>
    </w:p>
    <w:p w14:paraId="29FE17BA" w14:textId="02765FA2" w:rsidR="001A48CF" w:rsidRPr="00600642" w:rsidRDefault="0006602D" w:rsidP="001A48CF">
      <w:pPr>
        <w:pStyle w:val="af2"/>
        <w:spacing w:line="360" w:lineRule="auto"/>
        <w:jc w:val="both"/>
        <w:rPr>
          <w:color w:val="000000"/>
          <w:sz w:val="28"/>
          <w:szCs w:val="28"/>
          <w:lang w:val="uk-UA"/>
        </w:rPr>
      </w:pPr>
      <w:r>
        <w:rPr>
          <w:b/>
          <w:bCs/>
          <w:sz w:val="28"/>
          <w:szCs w:val="28"/>
          <w:lang w:val="uk-UA"/>
        </w:rPr>
        <w:t>Створення моделі</w:t>
      </w:r>
      <w:r w:rsidR="001A48CF" w:rsidRPr="00600642">
        <w:rPr>
          <w:b/>
          <w:bCs/>
          <w:sz w:val="28"/>
          <w:szCs w:val="28"/>
          <w:lang w:val="uk-UA"/>
        </w:rPr>
        <w:t xml:space="preserve"> реактора </w:t>
      </w:r>
      <w:proofErr w:type="spellStart"/>
      <w:r w:rsidR="001A48CF" w:rsidRPr="00600642">
        <w:rPr>
          <w:b/>
          <w:bCs/>
          <w:sz w:val="28"/>
          <w:szCs w:val="28"/>
          <w:lang w:val="uk-UA"/>
        </w:rPr>
        <w:t>ВВР</w:t>
      </w:r>
      <w:proofErr w:type="spellEnd"/>
      <w:r w:rsidR="001A48CF" w:rsidRPr="00600642">
        <w:rPr>
          <w:b/>
          <w:bCs/>
          <w:sz w:val="28"/>
          <w:szCs w:val="28"/>
          <w:lang w:val="uk-UA"/>
        </w:rPr>
        <w:t>-М</w:t>
      </w:r>
    </w:p>
    <w:p w14:paraId="13E112C4" w14:textId="1D626F3B" w:rsidR="001A48CF" w:rsidRPr="00600642" w:rsidRDefault="001A48CF" w:rsidP="001A48CF">
      <w:pPr>
        <w:pStyle w:val="af2"/>
        <w:spacing w:before="0" w:beforeAutospacing="0" w:after="0" w:afterAutospacing="0" w:line="360" w:lineRule="auto"/>
        <w:jc w:val="both"/>
        <w:rPr>
          <w:sz w:val="28"/>
          <w:szCs w:val="28"/>
          <w:lang w:val="uk-UA"/>
        </w:rPr>
      </w:pPr>
      <w:r w:rsidRPr="00600642">
        <w:rPr>
          <w:color w:val="000000"/>
          <w:sz w:val="28"/>
          <w:szCs w:val="28"/>
          <w:lang w:val="uk-UA"/>
        </w:rPr>
        <w:t xml:space="preserve">Фантомна модель розроблена з використанням бібліотек GEANT4-10-5 </w:t>
      </w:r>
      <w:r w:rsidRPr="00600642">
        <w:rPr>
          <w:color w:val="000000"/>
          <w:sz w:val="28"/>
          <w:szCs w:val="28"/>
          <w:highlight w:val="green"/>
          <w:lang w:val="uk-UA"/>
        </w:rPr>
        <w:t>[</w:t>
      </w:r>
      <w:r w:rsidRPr="00600642">
        <w:rPr>
          <w:color w:val="000000" w:themeColor="text1"/>
          <w:sz w:val="28"/>
          <w:szCs w:val="28"/>
          <w:highlight w:val="green"/>
          <w:lang w:val="uk-UA"/>
        </w:rPr>
        <w:t xml:space="preserve">S. </w:t>
      </w:r>
      <w:proofErr w:type="spellStart"/>
      <w:r w:rsidRPr="00600642">
        <w:rPr>
          <w:color w:val="000000" w:themeColor="text1"/>
          <w:sz w:val="28"/>
          <w:szCs w:val="28"/>
          <w:highlight w:val="green"/>
          <w:lang w:val="uk-UA"/>
        </w:rPr>
        <w:t>Agostinelli</w:t>
      </w:r>
      <w:proofErr w:type="spellEnd"/>
      <w:r w:rsidRPr="00600642">
        <w:rPr>
          <w:color w:val="000000" w:themeColor="text1"/>
          <w:sz w:val="28"/>
          <w:szCs w:val="28"/>
          <w:highlight w:val="green"/>
          <w:lang w:val="uk-UA"/>
        </w:rPr>
        <w:t xml:space="preserve"> </w:t>
      </w:r>
      <w:proofErr w:type="spellStart"/>
      <w:r w:rsidRPr="00600642">
        <w:rPr>
          <w:color w:val="000000" w:themeColor="text1"/>
          <w:sz w:val="28"/>
          <w:szCs w:val="28"/>
          <w:highlight w:val="green"/>
          <w:lang w:val="uk-UA"/>
        </w:rPr>
        <w:t>et</w:t>
      </w:r>
      <w:proofErr w:type="spellEnd"/>
      <w:r w:rsidRPr="00600642">
        <w:rPr>
          <w:color w:val="000000" w:themeColor="text1"/>
          <w:sz w:val="28"/>
          <w:szCs w:val="28"/>
          <w:highlight w:val="green"/>
          <w:lang w:val="uk-UA"/>
        </w:rPr>
        <w:t xml:space="preserve"> </w:t>
      </w:r>
      <w:proofErr w:type="spellStart"/>
      <w:r w:rsidRPr="00600642">
        <w:rPr>
          <w:color w:val="000000" w:themeColor="text1"/>
          <w:sz w:val="28"/>
          <w:szCs w:val="28"/>
          <w:highlight w:val="green"/>
          <w:lang w:val="uk-UA"/>
        </w:rPr>
        <w:t>al</w:t>
      </w:r>
      <w:proofErr w:type="spellEnd"/>
      <w:r w:rsidRPr="00600642">
        <w:rPr>
          <w:color w:val="000000" w:themeColor="text1"/>
          <w:sz w:val="28"/>
          <w:szCs w:val="28"/>
          <w:highlight w:val="green"/>
          <w:lang w:val="uk-UA"/>
        </w:rPr>
        <w:t xml:space="preserve">. Geant4 – a </w:t>
      </w:r>
      <w:proofErr w:type="spellStart"/>
      <w:r w:rsidRPr="00600642">
        <w:rPr>
          <w:color w:val="000000" w:themeColor="text1"/>
          <w:sz w:val="28"/>
          <w:szCs w:val="28"/>
          <w:highlight w:val="green"/>
          <w:lang w:val="uk-UA"/>
        </w:rPr>
        <w:t>simulation</w:t>
      </w:r>
      <w:proofErr w:type="spellEnd"/>
      <w:r w:rsidRPr="00600642">
        <w:rPr>
          <w:color w:val="000000" w:themeColor="text1"/>
          <w:sz w:val="28"/>
          <w:szCs w:val="28"/>
          <w:highlight w:val="green"/>
          <w:lang w:val="uk-UA"/>
        </w:rPr>
        <w:t xml:space="preserve"> </w:t>
      </w:r>
      <w:proofErr w:type="spellStart"/>
      <w:r w:rsidRPr="00600642">
        <w:rPr>
          <w:color w:val="000000" w:themeColor="text1"/>
          <w:sz w:val="28"/>
          <w:szCs w:val="28"/>
          <w:highlight w:val="green"/>
          <w:lang w:val="uk-UA"/>
        </w:rPr>
        <w:t>toolkit</w:t>
      </w:r>
      <w:proofErr w:type="spellEnd"/>
      <w:r w:rsidRPr="00600642">
        <w:rPr>
          <w:color w:val="000000" w:themeColor="text1"/>
          <w:sz w:val="28"/>
          <w:szCs w:val="28"/>
          <w:highlight w:val="green"/>
          <w:lang w:val="uk-UA"/>
        </w:rPr>
        <w:t xml:space="preserve">. </w:t>
      </w:r>
      <w:hyperlink r:id="rId56">
        <w:proofErr w:type="spellStart"/>
        <w:r w:rsidRPr="00600642">
          <w:rPr>
            <w:rStyle w:val="a9"/>
            <w:color w:val="000000" w:themeColor="text1"/>
            <w:sz w:val="28"/>
            <w:szCs w:val="28"/>
            <w:highlight w:val="green"/>
            <w:lang w:val="uk-UA"/>
          </w:rPr>
          <w:t>Nucl</w:t>
        </w:r>
        <w:proofErr w:type="spellEnd"/>
        <w:r w:rsidRPr="00600642">
          <w:rPr>
            <w:rStyle w:val="a9"/>
            <w:color w:val="000000" w:themeColor="text1"/>
            <w:sz w:val="28"/>
            <w:szCs w:val="28"/>
            <w:highlight w:val="green"/>
            <w:lang w:val="uk-UA"/>
          </w:rPr>
          <w:t xml:space="preserve">. </w:t>
        </w:r>
        <w:proofErr w:type="spellStart"/>
        <w:r w:rsidRPr="00600642">
          <w:rPr>
            <w:rStyle w:val="a9"/>
            <w:color w:val="000000" w:themeColor="text1"/>
            <w:sz w:val="28"/>
            <w:szCs w:val="28"/>
            <w:highlight w:val="green"/>
            <w:lang w:val="uk-UA"/>
          </w:rPr>
          <w:t>Instrum</w:t>
        </w:r>
        <w:proofErr w:type="spellEnd"/>
        <w:r w:rsidRPr="00600642">
          <w:rPr>
            <w:rStyle w:val="a9"/>
            <w:color w:val="000000" w:themeColor="text1"/>
            <w:sz w:val="28"/>
            <w:szCs w:val="28"/>
            <w:highlight w:val="green"/>
            <w:lang w:val="uk-UA"/>
          </w:rPr>
          <w:t xml:space="preserve">. </w:t>
        </w:r>
        <w:proofErr w:type="spellStart"/>
        <w:r w:rsidRPr="00600642">
          <w:rPr>
            <w:rStyle w:val="a9"/>
            <w:color w:val="000000" w:themeColor="text1"/>
            <w:sz w:val="28"/>
            <w:szCs w:val="28"/>
            <w:highlight w:val="green"/>
            <w:lang w:val="uk-UA"/>
          </w:rPr>
          <w:t>Meth</w:t>
        </w:r>
        <w:proofErr w:type="spellEnd"/>
        <w:r w:rsidRPr="00600642">
          <w:rPr>
            <w:rStyle w:val="a9"/>
            <w:color w:val="000000" w:themeColor="text1"/>
            <w:sz w:val="28"/>
            <w:szCs w:val="28"/>
            <w:highlight w:val="green"/>
            <w:lang w:val="uk-UA"/>
          </w:rPr>
          <w:t>. A 506(3) (2003) 250.</w:t>
        </w:r>
      </w:hyperlink>
      <w:r w:rsidRPr="00600642">
        <w:rPr>
          <w:color w:val="000000"/>
          <w:sz w:val="28"/>
          <w:szCs w:val="28"/>
          <w:highlight w:val="green"/>
          <w:lang w:val="uk-UA"/>
        </w:rPr>
        <w:t>]</w:t>
      </w:r>
      <w:r w:rsidRPr="00600642">
        <w:rPr>
          <w:color w:val="000000"/>
          <w:sz w:val="28"/>
          <w:szCs w:val="28"/>
          <w:lang w:val="uk-UA"/>
        </w:rPr>
        <w:t xml:space="preserve">. </w:t>
      </w:r>
      <w:r w:rsidR="0006602D">
        <w:rPr>
          <w:color w:val="000000"/>
          <w:sz w:val="28"/>
          <w:szCs w:val="28"/>
          <w:lang w:val="uk-UA"/>
        </w:rPr>
        <w:t>Вони</w:t>
      </w:r>
      <w:r w:rsidRPr="00600642">
        <w:rPr>
          <w:color w:val="000000"/>
          <w:sz w:val="28"/>
          <w:szCs w:val="28"/>
          <w:lang w:val="uk-UA"/>
        </w:rPr>
        <w:t xml:space="preserve"> містять наб</w:t>
      </w:r>
      <w:r w:rsidR="0006602D">
        <w:rPr>
          <w:color w:val="000000"/>
          <w:sz w:val="28"/>
          <w:szCs w:val="28"/>
          <w:lang w:val="uk-UA"/>
        </w:rPr>
        <w:t xml:space="preserve">ір алгоритмів і даних, включно з перерізами ядерно-фізичних процесів, </w:t>
      </w:r>
      <w:r w:rsidRPr="00600642">
        <w:rPr>
          <w:color w:val="000000"/>
          <w:sz w:val="28"/>
          <w:szCs w:val="28"/>
          <w:lang w:val="uk-UA"/>
        </w:rPr>
        <w:t>дозволяють мод</w:t>
      </w:r>
      <w:r w:rsidR="0006602D">
        <w:rPr>
          <w:color w:val="000000"/>
          <w:sz w:val="28"/>
          <w:szCs w:val="28"/>
          <w:lang w:val="uk-UA"/>
        </w:rPr>
        <w:t xml:space="preserve">елювати процеси, викликані частками, що </w:t>
      </w:r>
      <w:r w:rsidRPr="00600642">
        <w:rPr>
          <w:color w:val="000000"/>
          <w:sz w:val="28"/>
          <w:szCs w:val="28"/>
          <w:lang w:val="uk-UA"/>
        </w:rPr>
        <w:t>проходять через експериментальну установку, відстежувати параметри траєкторії часток і отримувати відгу</w:t>
      </w:r>
      <w:r w:rsidR="00070177">
        <w:rPr>
          <w:color w:val="000000"/>
          <w:sz w:val="28"/>
          <w:szCs w:val="28"/>
          <w:lang w:val="uk-UA"/>
        </w:rPr>
        <w:t>к детектора. Траєкторії часток та</w:t>
      </w:r>
      <w:r w:rsidRPr="00600642">
        <w:rPr>
          <w:color w:val="000000"/>
          <w:sz w:val="28"/>
          <w:szCs w:val="28"/>
          <w:lang w:val="uk-UA"/>
        </w:rPr>
        <w:t xml:space="preserve"> експериментальну установку можна </w:t>
      </w:r>
      <w:r w:rsidR="00070177">
        <w:rPr>
          <w:color w:val="000000"/>
          <w:sz w:val="28"/>
          <w:szCs w:val="28"/>
          <w:lang w:val="uk-UA"/>
        </w:rPr>
        <w:t>подавати</w:t>
      </w:r>
      <w:r w:rsidRPr="00600642">
        <w:rPr>
          <w:color w:val="000000"/>
          <w:sz w:val="28"/>
          <w:szCs w:val="28"/>
          <w:lang w:val="uk-UA"/>
        </w:rPr>
        <w:t xml:space="preserve"> графічно.</w:t>
      </w:r>
      <w:r w:rsidR="0009115C">
        <w:rPr>
          <w:color w:val="000000"/>
          <w:sz w:val="28"/>
          <w:szCs w:val="28"/>
          <w:lang w:val="uk-UA"/>
        </w:rPr>
        <w:t xml:space="preserve"> Отже</w:t>
      </w:r>
      <w:r w:rsidRPr="00600642">
        <w:rPr>
          <w:color w:val="000000"/>
          <w:sz w:val="28"/>
          <w:szCs w:val="28"/>
          <w:lang w:val="uk-UA"/>
        </w:rPr>
        <w:t xml:space="preserve">, GEANT4 дозволяє описувати геометрію реальної установки та її компонентних матеріалів, її можна легко адаптувати для виконання </w:t>
      </w:r>
      <w:r w:rsidR="0009115C">
        <w:rPr>
          <w:color w:val="000000"/>
          <w:sz w:val="28"/>
          <w:szCs w:val="28"/>
          <w:lang w:val="uk-UA"/>
        </w:rPr>
        <w:t>поставленого</w:t>
      </w:r>
      <w:r w:rsidRPr="00600642">
        <w:rPr>
          <w:color w:val="000000"/>
          <w:sz w:val="28"/>
          <w:szCs w:val="28"/>
          <w:lang w:val="uk-UA"/>
        </w:rPr>
        <w:t xml:space="preserve"> зав</w:t>
      </w:r>
      <w:r w:rsidR="0009115C">
        <w:rPr>
          <w:color w:val="000000"/>
          <w:sz w:val="28"/>
          <w:szCs w:val="28"/>
          <w:lang w:val="uk-UA"/>
        </w:rPr>
        <w:t xml:space="preserve">дання. Інші коди, такі як </w:t>
      </w:r>
      <w:proofErr w:type="spellStart"/>
      <w:r w:rsidR="0009115C">
        <w:rPr>
          <w:color w:val="000000"/>
          <w:sz w:val="28"/>
          <w:szCs w:val="28"/>
          <w:lang w:val="uk-UA"/>
        </w:rPr>
        <w:t>MCNP</w:t>
      </w:r>
      <w:proofErr w:type="spellEnd"/>
      <w:r w:rsidR="0009115C">
        <w:rPr>
          <w:color w:val="000000"/>
          <w:sz w:val="28"/>
          <w:szCs w:val="28"/>
          <w:lang w:val="uk-UA"/>
        </w:rPr>
        <w:t xml:space="preserve">, </w:t>
      </w:r>
      <w:r w:rsidRPr="00600642">
        <w:rPr>
          <w:color w:val="000000"/>
          <w:sz w:val="28"/>
          <w:szCs w:val="28"/>
          <w:lang w:val="uk-UA"/>
        </w:rPr>
        <w:t>мають обмежений н</w:t>
      </w:r>
      <w:r w:rsidR="0009115C">
        <w:rPr>
          <w:color w:val="000000"/>
          <w:sz w:val="28"/>
          <w:szCs w:val="28"/>
          <w:lang w:val="uk-UA"/>
        </w:rPr>
        <w:t>абір вихідних даних симуляції, їх важко застосовувати</w:t>
      </w:r>
      <w:r w:rsidRPr="00600642">
        <w:rPr>
          <w:color w:val="000000"/>
          <w:sz w:val="28"/>
          <w:szCs w:val="28"/>
          <w:lang w:val="uk-UA"/>
        </w:rPr>
        <w:t xml:space="preserve"> коди для</w:t>
      </w:r>
      <w:r w:rsidR="0009115C">
        <w:rPr>
          <w:color w:val="000000"/>
          <w:sz w:val="28"/>
          <w:szCs w:val="28"/>
          <w:lang w:val="uk-UA"/>
        </w:rPr>
        <w:t xml:space="preserve"> виконання</w:t>
      </w:r>
      <w:r w:rsidRPr="00600642">
        <w:rPr>
          <w:color w:val="000000"/>
          <w:sz w:val="28"/>
          <w:szCs w:val="28"/>
          <w:lang w:val="uk-UA"/>
        </w:rPr>
        <w:t xml:space="preserve"> завдань поза сферою </w:t>
      </w:r>
      <w:r w:rsidR="0009115C">
        <w:rPr>
          <w:color w:val="000000"/>
          <w:sz w:val="28"/>
          <w:szCs w:val="28"/>
          <w:lang w:val="uk-UA"/>
        </w:rPr>
        <w:t xml:space="preserve">їхнього  </w:t>
      </w:r>
      <w:r w:rsidRPr="00600642">
        <w:rPr>
          <w:color w:val="000000"/>
          <w:sz w:val="28"/>
          <w:szCs w:val="28"/>
          <w:lang w:val="uk-UA"/>
        </w:rPr>
        <w:t>застосув</w:t>
      </w:r>
      <w:r w:rsidR="0009115C">
        <w:rPr>
          <w:color w:val="000000"/>
          <w:sz w:val="28"/>
          <w:szCs w:val="28"/>
          <w:lang w:val="uk-UA"/>
        </w:rPr>
        <w:t xml:space="preserve">ання. Ми використали </w:t>
      </w:r>
      <w:r w:rsidRPr="00600642">
        <w:rPr>
          <w:color w:val="000000"/>
          <w:sz w:val="28"/>
          <w:szCs w:val="28"/>
          <w:lang w:val="uk-UA"/>
        </w:rPr>
        <w:t xml:space="preserve">фізичну </w:t>
      </w:r>
      <w:r w:rsidR="0009115C">
        <w:rPr>
          <w:color w:val="000000"/>
          <w:sz w:val="28"/>
          <w:szCs w:val="28"/>
          <w:lang w:val="uk-UA"/>
        </w:rPr>
        <w:t xml:space="preserve">модель </w:t>
      </w:r>
      <w:proofErr w:type="spellStart"/>
      <w:r w:rsidR="0009115C">
        <w:rPr>
          <w:color w:val="000000"/>
          <w:sz w:val="28"/>
          <w:szCs w:val="28"/>
          <w:lang w:val="uk-UA"/>
        </w:rPr>
        <w:t>QGSP_BERT_HP</w:t>
      </w:r>
      <w:proofErr w:type="spellEnd"/>
      <w:r w:rsidR="0009115C">
        <w:rPr>
          <w:color w:val="000000"/>
          <w:sz w:val="28"/>
          <w:szCs w:val="28"/>
          <w:lang w:val="uk-UA"/>
        </w:rPr>
        <w:t>, яка містить</w:t>
      </w:r>
      <w:r w:rsidRPr="00600642">
        <w:rPr>
          <w:color w:val="000000"/>
          <w:sz w:val="28"/>
          <w:szCs w:val="28"/>
          <w:lang w:val="uk-UA"/>
        </w:rPr>
        <w:t xml:space="preserve"> модель внутрішньоядерних каскадів </w:t>
      </w:r>
      <w:proofErr w:type="spellStart"/>
      <w:r w:rsidRPr="00600642">
        <w:rPr>
          <w:color w:val="000000"/>
          <w:sz w:val="28"/>
          <w:szCs w:val="28"/>
          <w:lang w:val="uk-UA"/>
        </w:rPr>
        <w:t>Bertini</w:t>
      </w:r>
      <w:proofErr w:type="spellEnd"/>
      <w:r w:rsidRPr="00600642">
        <w:rPr>
          <w:color w:val="000000"/>
          <w:sz w:val="28"/>
          <w:szCs w:val="28"/>
          <w:lang w:val="uk-UA"/>
        </w:rPr>
        <w:t xml:space="preserve">, модель випаровування та моделі </w:t>
      </w:r>
      <w:r w:rsidRPr="00600642">
        <w:rPr>
          <w:sz w:val="28"/>
          <w:szCs w:val="28"/>
          <w:lang w:val="uk-UA"/>
        </w:rPr>
        <w:t xml:space="preserve">високоточних нейтронних процесів з енергіями нижче 20 </w:t>
      </w:r>
      <w:proofErr w:type="spellStart"/>
      <w:r w:rsidRPr="00600642">
        <w:rPr>
          <w:sz w:val="28"/>
          <w:szCs w:val="28"/>
          <w:lang w:val="uk-UA"/>
        </w:rPr>
        <w:t>МеВ</w:t>
      </w:r>
      <w:proofErr w:type="spellEnd"/>
      <w:r w:rsidRPr="00600642">
        <w:rPr>
          <w:sz w:val="28"/>
          <w:szCs w:val="28"/>
          <w:lang w:val="uk-UA"/>
        </w:rPr>
        <w:t xml:space="preserve">. Модель </w:t>
      </w:r>
      <w:proofErr w:type="spellStart"/>
      <w:r w:rsidRPr="00600642">
        <w:rPr>
          <w:sz w:val="28"/>
          <w:szCs w:val="28"/>
          <w:lang w:val="uk-UA"/>
        </w:rPr>
        <w:t>ThermalNeutronScattering</w:t>
      </w:r>
      <w:proofErr w:type="spellEnd"/>
      <w:r w:rsidRPr="00600642">
        <w:rPr>
          <w:sz w:val="28"/>
          <w:szCs w:val="28"/>
          <w:lang w:val="uk-UA"/>
        </w:rPr>
        <w:t xml:space="preserve"> використовувалася для опису пружного розсіювання теплових нейтронів з енергіями н</w:t>
      </w:r>
      <w:r w:rsidR="0009115C">
        <w:rPr>
          <w:sz w:val="28"/>
          <w:szCs w:val="28"/>
          <w:lang w:val="uk-UA"/>
        </w:rPr>
        <w:t>ижче 4 еВ. Ядерні дані містять</w:t>
      </w:r>
      <w:r w:rsidRPr="00600642">
        <w:rPr>
          <w:sz w:val="28"/>
          <w:szCs w:val="28"/>
          <w:lang w:val="uk-UA"/>
        </w:rPr>
        <w:t xml:space="preserve"> переріз</w:t>
      </w:r>
      <w:r w:rsidR="0009115C">
        <w:rPr>
          <w:sz w:val="28"/>
          <w:szCs w:val="28"/>
          <w:lang w:val="uk-UA"/>
        </w:rPr>
        <w:t>и взаємодії, початкові кутові і</w:t>
      </w:r>
      <w:r w:rsidRPr="00600642">
        <w:rPr>
          <w:sz w:val="28"/>
          <w:szCs w:val="28"/>
          <w:lang w:val="uk-UA"/>
        </w:rPr>
        <w:t xml:space="preserve"> енергетичні розподіли та утворення вторинних часток. Оскільки експериментальні ядерні дані неповні, оціночні набори даних формуються за допомогою комбінації експериментальних даних, моделей ядерних взаємодій та експертних оцінок. У цій роботі використовувалася база даних </w:t>
      </w:r>
      <w:proofErr w:type="spellStart"/>
      <w:r w:rsidRPr="00600642">
        <w:rPr>
          <w:sz w:val="28"/>
          <w:szCs w:val="28"/>
          <w:lang w:val="uk-UA"/>
        </w:rPr>
        <w:t>ENDF</w:t>
      </w:r>
      <w:proofErr w:type="spellEnd"/>
      <w:r w:rsidRPr="00600642">
        <w:rPr>
          <w:sz w:val="28"/>
          <w:szCs w:val="28"/>
          <w:lang w:val="uk-UA"/>
        </w:rPr>
        <w:t xml:space="preserve">/B-VIII.0 (2018). Модель реактора, створена за допомогою програмного забезпечення та показана на </w:t>
      </w:r>
      <w:r w:rsidR="002F3B54">
        <w:rPr>
          <w:sz w:val="28"/>
          <w:szCs w:val="28"/>
          <w:highlight w:val="yellow"/>
          <w:lang w:val="uk-UA"/>
        </w:rPr>
        <w:t xml:space="preserve">Рис. </w:t>
      </w:r>
      <w:r w:rsidR="002F3B54" w:rsidRPr="002F3B54">
        <w:rPr>
          <w:sz w:val="28"/>
          <w:szCs w:val="28"/>
          <w:highlight w:val="yellow"/>
          <w:lang w:val="uk-UA"/>
        </w:rPr>
        <w:t>2.17</w:t>
      </w:r>
      <w:r w:rsidRPr="00600642">
        <w:rPr>
          <w:sz w:val="28"/>
          <w:szCs w:val="28"/>
          <w:lang w:val="uk-UA"/>
        </w:rPr>
        <w:t xml:space="preserve">, включає: </w:t>
      </w:r>
    </w:p>
    <w:p w14:paraId="3C99A24D" w14:textId="77777777" w:rsidR="001A48CF" w:rsidRPr="00600642" w:rsidRDefault="001A48CF" w:rsidP="001A48CF">
      <w:pPr>
        <w:numPr>
          <w:ilvl w:val="0"/>
          <w:numId w:val="38"/>
        </w:numPr>
        <w:spacing w:before="100" w:beforeAutospacing="1" w:after="100" w:afterAutospacing="1" w:line="360" w:lineRule="auto"/>
        <w:jc w:val="both"/>
        <w:rPr>
          <w:sz w:val="28"/>
          <w:szCs w:val="28"/>
          <w:lang w:val="uk-UA"/>
        </w:rPr>
      </w:pPr>
      <w:r w:rsidRPr="00600642">
        <w:rPr>
          <w:sz w:val="28"/>
          <w:szCs w:val="28"/>
          <w:lang w:val="uk-UA"/>
        </w:rPr>
        <w:t>берилієвий відбивач;</w:t>
      </w:r>
    </w:p>
    <w:p w14:paraId="6CF4272E" w14:textId="11399190" w:rsidR="001A48CF" w:rsidRPr="00600642" w:rsidRDefault="001A48CF" w:rsidP="001A48CF">
      <w:pPr>
        <w:numPr>
          <w:ilvl w:val="0"/>
          <w:numId w:val="38"/>
        </w:numPr>
        <w:spacing w:before="100" w:beforeAutospacing="1" w:after="100" w:afterAutospacing="1" w:line="360" w:lineRule="auto"/>
        <w:jc w:val="both"/>
        <w:rPr>
          <w:sz w:val="28"/>
          <w:szCs w:val="28"/>
          <w:lang w:val="uk-UA"/>
        </w:rPr>
      </w:pPr>
      <w:r w:rsidRPr="00600642">
        <w:rPr>
          <w:sz w:val="28"/>
          <w:szCs w:val="28"/>
          <w:lang w:val="uk-UA"/>
        </w:rPr>
        <w:t>тепловидільні збірки (</w:t>
      </w:r>
      <w:proofErr w:type="spellStart"/>
      <w:r w:rsidRPr="00600642">
        <w:rPr>
          <w:sz w:val="28"/>
          <w:szCs w:val="28"/>
          <w:lang w:val="uk-UA"/>
        </w:rPr>
        <w:t>ТВЗ</w:t>
      </w:r>
      <w:proofErr w:type="spellEnd"/>
      <w:r w:rsidRPr="00600642">
        <w:rPr>
          <w:sz w:val="28"/>
          <w:szCs w:val="28"/>
          <w:lang w:val="uk-UA"/>
        </w:rPr>
        <w:t>), конструкція яких відповідає їх</w:t>
      </w:r>
      <w:r w:rsidR="0009115C">
        <w:rPr>
          <w:sz w:val="28"/>
          <w:szCs w:val="28"/>
          <w:lang w:val="uk-UA"/>
        </w:rPr>
        <w:t>нім технічним характеристикам з середнім вигорянням, а всіх збірок</w:t>
      </w:r>
      <w:r w:rsidRPr="00600642">
        <w:rPr>
          <w:sz w:val="28"/>
          <w:szCs w:val="28"/>
          <w:lang w:val="uk-UA"/>
        </w:rPr>
        <w:t xml:space="preserve"> за період 2011 - 2019 років. Для отримання просторових розподілів виділеної енергії та нейтронних потоків всі елементи активної зони </w:t>
      </w:r>
      <w:r w:rsidR="005902A7">
        <w:rPr>
          <w:sz w:val="28"/>
          <w:szCs w:val="28"/>
          <w:lang w:val="uk-UA"/>
        </w:rPr>
        <w:t>реактора поділені на 20 шарів за висотою</w:t>
      </w:r>
      <w:r w:rsidRPr="00600642">
        <w:rPr>
          <w:sz w:val="28"/>
          <w:szCs w:val="28"/>
          <w:lang w:val="uk-UA"/>
        </w:rPr>
        <w:t>. Область тепловидільної збірки, що містить</w:t>
      </w:r>
      <w:r w:rsidR="005902A7">
        <w:rPr>
          <w:sz w:val="28"/>
          <w:szCs w:val="28"/>
          <w:lang w:val="uk-UA"/>
        </w:rPr>
        <w:t xml:space="preserve"> уран, складається з 16 шарів за</w:t>
      </w:r>
      <w:r w:rsidRPr="00600642">
        <w:rPr>
          <w:sz w:val="28"/>
          <w:szCs w:val="28"/>
          <w:lang w:val="uk-UA"/>
        </w:rPr>
        <w:t xml:space="preserve"> висот</w:t>
      </w:r>
      <w:r w:rsidR="005902A7">
        <w:rPr>
          <w:sz w:val="28"/>
          <w:szCs w:val="28"/>
          <w:lang w:val="uk-UA"/>
        </w:rPr>
        <w:t>ою</w:t>
      </w:r>
      <w:r w:rsidRPr="00600642">
        <w:rPr>
          <w:sz w:val="28"/>
          <w:szCs w:val="28"/>
          <w:lang w:val="uk-UA"/>
        </w:rPr>
        <w:t>;</w:t>
      </w:r>
    </w:p>
    <w:p w14:paraId="6D900D4A" w14:textId="77777777" w:rsidR="001A48CF" w:rsidRPr="00600642" w:rsidRDefault="001A48CF" w:rsidP="001A48CF">
      <w:pPr>
        <w:numPr>
          <w:ilvl w:val="0"/>
          <w:numId w:val="38"/>
        </w:numPr>
        <w:spacing w:before="100" w:beforeAutospacing="1" w:after="100" w:afterAutospacing="1" w:line="360" w:lineRule="auto"/>
        <w:jc w:val="both"/>
        <w:rPr>
          <w:color w:val="000000"/>
          <w:sz w:val="28"/>
          <w:szCs w:val="28"/>
          <w:lang w:val="uk-UA"/>
        </w:rPr>
      </w:pPr>
      <w:r w:rsidRPr="00600642">
        <w:rPr>
          <w:sz w:val="28"/>
          <w:szCs w:val="28"/>
          <w:lang w:val="uk-UA"/>
        </w:rPr>
        <w:t>берилієві відбивачі;</w:t>
      </w:r>
    </w:p>
    <w:p w14:paraId="4A5ABA35" w14:textId="77777777" w:rsidR="001A48CF" w:rsidRPr="00600642" w:rsidRDefault="001A48CF" w:rsidP="001A48CF">
      <w:pPr>
        <w:numPr>
          <w:ilvl w:val="0"/>
          <w:numId w:val="38"/>
        </w:numPr>
        <w:spacing w:before="100" w:beforeAutospacing="1" w:after="100" w:afterAutospacing="1" w:line="360" w:lineRule="auto"/>
        <w:jc w:val="both"/>
        <w:rPr>
          <w:color w:val="000000"/>
          <w:sz w:val="28"/>
          <w:szCs w:val="28"/>
          <w:lang w:val="uk-UA"/>
        </w:rPr>
      </w:pPr>
      <w:r w:rsidRPr="00600642">
        <w:rPr>
          <w:color w:val="000000"/>
          <w:sz w:val="28"/>
          <w:szCs w:val="28"/>
          <w:lang w:val="uk-UA"/>
        </w:rPr>
        <w:t>стрижні аварійного захисту (АЗ) з карбіду бору;</w:t>
      </w:r>
    </w:p>
    <w:p w14:paraId="15A65381" w14:textId="514FD7AD" w:rsidR="001A48CF" w:rsidRPr="00600642" w:rsidRDefault="001A48CF" w:rsidP="001A48CF">
      <w:pPr>
        <w:numPr>
          <w:ilvl w:val="0"/>
          <w:numId w:val="38"/>
        </w:numPr>
        <w:spacing w:before="100" w:beforeAutospacing="1" w:after="100" w:afterAutospacing="1" w:line="360" w:lineRule="auto"/>
        <w:jc w:val="both"/>
        <w:rPr>
          <w:color w:val="000000"/>
          <w:sz w:val="28"/>
          <w:szCs w:val="28"/>
          <w:lang w:val="uk-UA"/>
        </w:rPr>
      </w:pPr>
      <w:r w:rsidRPr="00600642">
        <w:rPr>
          <w:color w:val="000000"/>
          <w:sz w:val="28"/>
          <w:szCs w:val="28"/>
          <w:lang w:val="uk-UA"/>
        </w:rPr>
        <w:t>стрижні</w:t>
      </w:r>
      <w:r w:rsidR="005902A7">
        <w:rPr>
          <w:color w:val="000000"/>
          <w:sz w:val="28"/>
          <w:szCs w:val="28"/>
          <w:lang w:val="uk-UA"/>
        </w:rPr>
        <w:t xml:space="preserve"> керування</w:t>
      </w:r>
      <w:r w:rsidRPr="00600642">
        <w:rPr>
          <w:color w:val="000000"/>
          <w:sz w:val="28"/>
          <w:szCs w:val="28"/>
          <w:lang w:val="uk-UA"/>
        </w:rPr>
        <w:t>, положення яких встановлюється для потрібної потужності реактора;</w:t>
      </w:r>
    </w:p>
    <w:p w14:paraId="28DE43F2" w14:textId="77777777" w:rsidR="001A48CF" w:rsidRPr="00600642" w:rsidRDefault="001A48CF" w:rsidP="001A48CF">
      <w:pPr>
        <w:numPr>
          <w:ilvl w:val="0"/>
          <w:numId w:val="38"/>
        </w:numPr>
        <w:spacing w:before="100" w:beforeAutospacing="1" w:after="100" w:afterAutospacing="1" w:line="360" w:lineRule="auto"/>
        <w:jc w:val="both"/>
        <w:rPr>
          <w:color w:val="000000"/>
          <w:sz w:val="28"/>
          <w:szCs w:val="28"/>
          <w:lang w:val="uk-UA"/>
        </w:rPr>
      </w:pPr>
      <w:r w:rsidRPr="00600642">
        <w:rPr>
          <w:color w:val="000000"/>
          <w:sz w:val="28"/>
          <w:szCs w:val="28"/>
          <w:lang w:val="uk-UA"/>
        </w:rPr>
        <w:t xml:space="preserve">експериментальний канал, де розміщено 16 </w:t>
      </w:r>
      <w:proofErr w:type="spellStart"/>
      <w:r w:rsidRPr="00600642">
        <w:rPr>
          <w:color w:val="000000"/>
          <w:sz w:val="28"/>
          <w:szCs w:val="28"/>
          <w:lang w:val="uk-UA"/>
        </w:rPr>
        <w:t>нейтронно</w:t>
      </w:r>
      <w:proofErr w:type="spellEnd"/>
      <w:r w:rsidRPr="00600642">
        <w:rPr>
          <w:color w:val="000000"/>
          <w:sz w:val="28"/>
          <w:szCs w:val="28"/>
          <w:lang w:val="uk-UA"/>
        </w:rPr>
        <w:t>-активаційних детекторів.</w:t>
      </w:r>
    </w:p>
    <w:p w14:paraId="71E16AB6" w14:textId="77777777" w:rsidR="001A48CF" w:rsidRPr="00600642" w:rsidRDefault="001A48CF" w:rsidP="001A48CF">
      <w:pPr>
        <w:spacing w:before="100" w:beforeAutospacing="1" w:after="100" w:afterAutospacing="1" w:line="360" w:lineRule="auto"/>
        <w:jc w:val="center"/>
        <w:rPr>
          <w:color w:val="000000"/>
          <w:sz w:val="28"/>
          <w:szCs w:val="28"/>
          <w:lang w:val="uk-UA"/>
        </w:rPr>
      </w:pPr>
      <w:r w:rsidRPr="00600642">
        <w:rPr>
          <w:noProof/>
          <w:color w:val="000000"/>
          <w:sz w:val="28"/>
          <w:szCs w:val="28"/>
          <w:lang w:val="uk-UA" w:eastAsia="uk-UA"/>
        </w:rPr>
        <w:drawing>
          <wp:inline distT="0" distB="0" distL="0" distR="0" wp14:anchorId="31AA48BF" wp14:editId="6CB5A3B2">
            <wp:extent cx="5234506" cy="4146550"/>
            <wp:effectExtent l="0" t="0" r="4445" b="6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1249" cy="4151892"/>
                    </a:xfrm>
                    <a:prstGeom prst="rect">
                      <a:avLst/>
                    </a:prstGeom>
                    <a:noFill/>
                    <a:ln>
                      <a:noFill/>
                    </a:ln>
                  </pic:spPr>
                </pic:pic>
              </a:graphicData>
            </a:graphic>
          </wp:inline>
        </w:drawing>
      </w:r>
    </w:p>
    <w:p w14:paraId="6FC7B31D" w14:textId="13B56AB7" w:rsidR="001A48CF" w:rsidRPr="00600642" w:rsidRDefault="002F3B54" w:rsidP="001A48CF">
      <w:pPr>
        <w:spacing w:line="360" w:lineRule="auto"/>
        <w:jc w:val="center"/>
        <w:rPr>
          <w:color w:val="000000"/>
          <w:sz w:val="28"/>
          <w:szCs w:val="28"/>
          <w:lang w:val="uk-UA"/>
        </w:rPr>
      </w:pPr>
      <w:r w:rsidRPr="002F3B54">
        <w:rPr>
          <w:color w:val="000000"/>
          <w:sz w:val="28"/>
          <w:szCs w:val="28"/>
          <w:highlight w:val="yellow"/>
          <w:lang w:val="uk-UA"/>
        </w:rPr>
        <w:t>Рис. 2.17</w:t>
      </w:r>
      <w:r w:rsidR="001A48CF" w:rsidRPr="00600642">
        <w:rPr>
          <w:color w:val="000000"/>
          <w:sz w:val="28"/>
          <w:szCs w:val="28"/>
          <w:lang w:val="uk-UA"/>
        </w:rPr>
        <w:t xml:space="preserve"> Модель реактора </w:t>
      </w:r>
      <w:proofErr w:type="spellStart"/>
      <w:r w:rsidR="001A48CF" w:rsidRPr="00600642">
        <w:rPr>
          <w:color w:val="000000"/>
          <w:sz w:val="28"/>
          <w:szCs w:val="28"/>
          <w:lang w:val="uk-UA"/>
        </w:rPr>
        <w:t>ВВР</w:t>
      </w:r>
      <w:proofErr w:type="spellEnd"/>
      <w:r w:rsidR="001A48CF" w:rsidRPr="00600642">
        <w:rPr>
          <w:color w:val="000000"/>
          <w:sz w:val="28"/>
          <w:szCs w:val="28"/>
          <w:lang w:val="uk-UA"/>
        </w:rPr>
        <w:t xml:space="preserve"> – М.</w:t>
      </w:r>
    </w:p>
    <w:p w14:paraId="5B2F480F" w14:textId="77777777" w:rsidR="001A48CF" w:rsidRPr="00600642" w:rsidRDefault="001A48CF" w:rsidP="001A48CF">
      <w:pPr>
        <w:spacing w:line="360" w:lineRule="auto"/>
        <w:jc w:val="center"/>
        <w:rPr>
          <w:color w:val="000000"/>
          <w:sz w:val="28"/>
          <w:szCs w:val="28"/>
          <w:lang w:val="uk-UA"/>
        </w:rPr>
      </w:pPr>
      <w:r w:rsidRPr="00600642">
        <w:rPr>
          <w:color w:val="000000"/>
          <w:sz w:val="28"/>
          <w:szCs w:val="28"/>
          <w:lang w:val="uk-UA"/>
        </w:rPr>
        <w:t>1 – Берилієві відбивачі (</w:t>
      </w:r>
      <w:proofErr w:type="spellStart"/>
      <w:r w:rsidRPr="00600642">
        <w:rPr>
          <w:color w:val="000000"/>
          <w:sz w:val="28"/>
          <w:szCs w:val="28"/>
          <w:lang w:val="uk-UA"/>
        </w:rPr>
        <w:t>зміщувачі</w:t>
      </w:r>
      <w:proofErr w:type="spellEnd"/>
      <w:r w:rsidRPr="00600642">
        <w:rPr>
          <w:color w:val="000000"/>
          <w:sz w:val="28"/>
          <w:szCs w:val="28"/>
          <w:lang w:val="uk-UA"/>
        </w:rPr>
        <w:t xml:space="preserve">), 2 – </w:t>
      </w:r>
      <w:proofErr w:type="spellStart"/>
      <w:r w:rsidRPr="00600642">
        <w:rPr>
          <w:color w:val="000000"/>
          <w:sz w:val="28"/>
          <w:szCs w:val="28"/>
          <w:lang w:val="uk-UA"/>
        </w:rPr>
        <w:t>ТВЗ</w:t>
      </w:r>
      <w:proofErr w:type="spellEnd"/>
      <w:r w:rsidRPr="00600642">
        <w:rPr>
          <w:color w:val="000000"/>
          <w:sz w:val="28"/>
          <w:szCs w:val="28"/>
          <w:lang w:val="uk-UA"/>
        </w:rPr>
        <w:t xml:space="preserve">, 3 – органи </w:t>
      </w:r>
      <w:proofErr w:type="spellStart"/>
      <w:r w:rsidRPr="00600642">
        <w:rPr>
          <w:color w:val="000000"/>
          <w:sz w:val="28"/>
          <w:szCs w:val="28"/>
          <w:lang w:val="uk-UA"/>
        </w:rPr>
        <w:t>ругулювання</w:t>
      </w:r>
      <w:proofErr w:type="spellEnd"/>
      <w:r w:rsidRPr="00600642">
        <w:rPr>
          <w:color w:val="000000"/>
          <w:sz w:val="28"/>
          <w:szCs w:val="28"/>
          <w:lang w:val="uk-UA"/>
        </w:rPr>
        <w:t xml:space="preserve"> та АЗ, </w:t>
      </w:r>
    </w:p>
    <w:p w14:paraId="3FEC5046" w14:textId="77777777" w:rsidR="001A48CF" w:rsidRPr="00600642" w:rsidRDefault="001A48CF" w:rsidP="001A48CF">
      <w:pPr>
        <w:spacing w:line="360" w:lineRule="auto"/>
        <w:jc w:val="center"/>
        <w:rPr>
          <w:color w:val="000000"/>
          <w:sz w:val="28"/>
          <w:szCs w:val="28"/>
          <w:lang w:val="uk-UA"/>
        </w:rPr>
      </w:pPr>
      <w:r w:rsidRPr="00600642">
        <w:rPr>
          <w:color w:val="000000"/>
          <w:sz w:val="28"/>
          <w:szCs w:val="28"/>
          <w:lang w:val="uk-UA"/>
        </w:rPr>
        <w:t xml:space="preserve">4 – берилієвий відбивач. </w:t>
      </w:r>
    </w:p>
    <w:p w14:paraId="67D06BB0" w14:textId="77777777" w:rsidR="001A48CF" w:rsidRPr="00600642" w:rsidRDefault="001A48CF" w:rsidP="001A48CF">
      <w:pPr>
        <w:spacing w:line="360" w:lineRule="auto"/>
        <w:jc w:val="center"/>
        <w:rPr>
          <w:color w:val="000000"/>
          <w:sz w:val="28"/>
          <w:szCs w:val="28"/>
          <w:lang w:val="uk-UA"/>
        </w:rPr>
      </w:pPr>
    </w:p>
    <w:p w14:paraId="41C02C1C" w14:textId="185CFA86"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60CCC">
        <w:rPr>
          <w:sz w:val="28"/>
          <w:szCs w:val="28"/>
          <w:lang w:val="uk-UA"/>
        </w:rPr>
        <w:t xml:space="preserve">У нашій моделі початкові нейтрони випромінювалися тепловидільними збірками і, відповідно, мали спектр поділу </w:t>
      </w:r>
      <w:r w:rsidRPr="00660CCC">
        <w:rPr>
          <w:sz w:val="28"/>
          <w:szCs w:val="28"/>
          <w:vertAlign w:val="superscript"/>
          <w:lang w:val="uk-UA"/>
        </w:rPr>
        <w:t>235</w:t>
      </w:r>
      <w:r w:rsidRPr="00660CCC">
        <w:rPr>
          <w:sz w:val="28"/>
          <w:szCs w:val="28"/>
          <w:lang w:val="uk-UA"/>
        </w:rPr>
        <w:t>U.</w:t>
      </w:r>
      <w:r w:rsidR="001F4895">
        <w:rPr>
          <w:sz w:val="28"/>
          <w:szCs w:val="28"/>
          <w:lang w:val="uk-UA"/>
        </w:rPr>
        <w:t xml:space="preserve"> І</w:t>
      </w:r>
      <w:r w:rsidRPr="00600642">
        <w:rPr>
          <w:sz w:val="28"/>
          <w:szCs w:val="28"/>
          <w:lang w:val="uk-UA"/>
        </w:rPr>
        <w:t>мовірність випромінювання нейтронів була ізотропною та стабільно однаковою для кожного елементарного об'єм</w:t>
      </w:r>
      <w:r w:rsidR="001F4895">
        <w:rPr>
          <w:sz w:val="28"/>
          <w:szCs w:val="28"/>
          <w:lang w:val="uk-UA"/>
        </w:rPr>
        <w:t>у збірки. Метод Монте-Карло – стохастичний процес</w:t>
      </w:r>
      <w:r w:rsidRPr="00600642">
        <w:rPr>
          <w:sz w:val="28"/>
          <w:szCs w:val="28"/>
          <w:lang w:val="uk-UA"/>
        </w:rPr>
        <w:t>, тому стати</w:t>
      </w:r>
      <w:r w:rsidR="001F4895">
        <w:rPr>
          <w:sz w:val="28"/>
          <w:szCs w:val="28"/>
          <w:lang w:val="uk-UA"/>
        </w:rPr>
        <w:t>стична точність результатів пропорційна</w:t>
      </w:r>
      <w:r w:rsidRPr="00600642">
        <w:rPr>
          <w:sz w:val="28"/>
          <w:szCs w:val="28"/>
          <w:lang w:val="uk-UA"/>
        </w:rPr>
        <w:t xml:space="preserve"> кількості початкових нейтронів. Більшість результатів </w:t>
      </w:r>
      <w:r w:rsidR="001F4895">
        <w:rPr>
          <w:sz w:val="28"/>
          <w:szCs w:val="28"/>
          <w:lang w:val="uk-UA"/>
        </w:rPr>
        <w:t>симуляції – дискретні</w:t>
      </w:r>
      <w:r w:rsidRPr="00600642">
        <w:rPr>
          <w:sz w:val="28"/>
          <w:szCs w:val="28"/>
          <w:lang w:val="uk-UA"/>
        </w:rPr>
        <w:t xml:space="preserve">, тому вони відповідають закону Пуассона, і невизначеність   </w:t>
      </w:r>
      <w:r w:rsidR="001F4895">
        <w:rPr>
          <w:color w:val="000000"/>
          <w:sz w:val="28"/>
          <w:szCs w:val="28"/>
          <w:lang w:val="uk-UA"/>
        </w:rPr>
        <w:t>становить</w:t>
      </w:r>
      <w:r w:rsidRPr="00600642">
        <w:rPr>
          <w:rStyle w:val="apple-converted-space"/>
          <w:color w:val="000000"/>
          <w:sz w:val="28"/>
          <w:szCs w:val="28"/>
          <w:lang w:val="uk-UA"/>
        </w:rPr>
        <w:t> </w:t>
      </w:r>
      <m:oMath>
        <m:rad>
          <m:radPr>
            <m:degHide m:val="1"/>
            <m:ctrlPr>
              <w:rPr>
                <w:rStyle w:val="apple-converted-space"/>
                <w:rFonts w:ascii="Cambria Math" w:hAnsi="Cambria Math"/>
                <w:i/>
                <w:color w:val="000000"/>
                <w:sz w:val="28"/>
                <w:szCs w:val="28"/>
                <w:lang w:val="uk-UA"/>
              </w:rPr>
            </m:ctrlPr>
          </m:radPr>
          <m:deg/>
          <m:e>
            <m:r>
              <w:rPr>
                <w:rStyle w:val="apple-converted-space"/>
                <w:rFonts w:ascii="Cambria Math" w:hAnsi="Cambria Math"/>
                <w:color w:val="000000"/>
                <w:sz w:val="28"/>
                <w:szCs w:val="28"/>
                <w:lang w:val="uk-UA"/>
              </w:rPr>
              <m:t>N</m:t>
            </m:r>
          </m:e>
        </m:rad>
      </m:oMath>
      <w:r w:rsidRPr="00600642">
        <w:rPr>
          <w:rStyle w:val="vlist-s"/>
          <w:color w:val="000000"/>
          <w:sz w:val="28"/>
          <w:szCs w:val="28"/>
          <w:lang w:val="uk-UA"/>
        </w:rPr>
        <w:t>​</w:t>
      </w:r>
      <w:r w:rsidRPr="00600642">
        <w:rPr>
          <w:color w:val="000000"/>
          <w:sz w:val="28"/>
          <w:szCs w:val="28"/>
          <w:lang w:val="uk-UA"/>
        </w:rPr>
        <w:t>, де</w:t>
      </w:r>
      <w:r w:rsidRPr="00600642">
        <w:rPr>
          <w:rStyle w:val="apple-converted-space"/>
          <w:color w:val="000000"/>
          <w:sz w:val="28"/>
          <w:szCs w:val="28"/>
          <w:lang w:val="uk-UA"/>
        </w:rPr>
        <w:t> </w:t>
      </w:r>
      <w:r w:rsidRPr="00600642">
        <w:rPr>
          <w:rStyle w:val="mord"/>
          <w:color w:val="000000"/>
          <w:sz w:val="28"/>
          <w:szCs w:val="28"/>
          <w:lang w:val="uk-UA"/>
        </w:rPr>
        <w:t>N</w:t>
      </w:r>
      <w:r w:rsidR="001F4895">
        <w:rPr>
          <w:rStyle w:val="apple-converted-space"/>
          <w:color w:val="000000"/>
          <w:sz w:val="28"/>
          <w:szCs w:val="28"/>
          <w:lang w:val="uk-UA"/>
        </w:rPr>
        <w:t xml:space="preserve"> – число</w:t>
      </w:r>
      <w:r w:rsidRPr="00600642">
        <w:rPr>
          <w:color w:val="000000"/>
          <w:sz w:val="28"/>
          <w:szCs w:val="28"/>
          <w:lang w:val="uk-UA"/>
        </w:rPr>
        <w:t xml:space="preserve"> зареєстрованих подій. </w:t>
      </w:r>
    </w:p>
    <w:p w14:paraId="0468FA9A" w14:textId="0406A2F8" w:rsidR="001A48CF" w:rsidRPr="00600642" w:rsidRDefault="001A48CF" w:rsidP="001A48CF">
      <w:pPr>
        <w:pStyle w:val="af2"/>
        <w:spacing w:before="0" w:beforeAutospacing="0" w:after="0" w:afterAutospacing="0" w:line="360" w:lineRule="auto"/>
        <w:ind w:firstLine="708"/>
        <w:jc w:val="both"/>
        <w:rPr>
          <w:lang w:val="uk-UA"/>
        </w:rPr>
      </w:pPr>
      <w:r w:rsidRPr="00600642">
        <w:rPr>
          <w:color w:val="000000"/>
          <w:sz w:val="28"/>
          <w:szCs w:val="28"/>
          <w:lang w:val="uk-UA"/>
        </w:rPr>
        <w:t>Для оцінки критичності реактора</w:t>
      </w:r>
      <w:r w:rsidRPr="00600642">
        <w:rPr>
          <w:rStyle w:val="apple-converted-space"/>
          <w:color w:val="000000"/>
          <w:sz w:val="28"/>
          <w:szCs w:val="28"/>
          <w:lang w:val="uk-UA"/>
        </w:rPr>
        <w:t> </w:t>
      </w:r>
      <w:proofErr w:type="spellStart"/>
      <w:r w:rsidRPr="00600642">
        <w:rPr>
          <w:rStyle w:val="katex-mathml"/>
          <w:color w:val="000000"/>
          <w:sz w:val="28"/>
          <w:szCs w:val="28"/>
          <w:lang w:val="uk-UA"/>
        </w:rPr>
        <w:t>K</w:t>
      </w:r>
      <w:r w:rsidRPr="00600642">
        <w:rPr>
          <w:rStyle w:val="katex-mathml"/>
          <w:color w:val="000000"/>
          <w:sz w:val="28"/>
          <w:szCs w:val="28"/>
          <w:vertAlign w:val="subscript"/>
          <w:lang w:val="uk-UA"/>
        </w:rPr>
        <w:t>eff</w:t>
      </w:r>
      <w:proofErr w:type="spellEnd"/>
      <w:r w:rsidRPr="00600642">
        <w:rPr>
          <w:rStyle w:val="vlist-s"/>
          <w:color w:val="000000"/>
          <w:sz w:val="28"/>
          <w:szCs w:val="28"/>
          <w:lang w:val="uk-UA"/>
        </w:rPr>
        <w:t>​</w:t>
      </w:r>
      <w:r w:rsidR="00B350C3">
        <w:rPr>
          <w:color w:val="000000"/>
          <w:sz w:val="28"/>
          <w:szCs w:val="28"/>
          <w:lang w:val="uk-UA"/>
        </w:rPr>
        <w:t>, визначеної</w:t>
      </w:r>
      <w:r w:rsidRPr="00600642">
        <w:rPr>
          <w:color w:val="000000"/>
          <w:sz w:val="28"/>
          <w:szCs w:val="28"/>
          <w:lang w:val="uk-UA"/>
        </w:rPr>
        <w:t xml:space="preserve"> як відношення кількості нейтронів одного покоління до кількості нейтронів попереднього покоління, використовувався метод статичного розрахунку. Цей підхід заб</w:t>
      </w:r>
      <w:r w:rsidR="00B350C3">
        <w:rPr>
          <w:color w:val="000000"/>
          <w:sz w:val="28"/>
          <w:szCs w:val="28"/>
          <w:lang w:val="uk-UA"/>
        </w:rPr>
        <w:t>езпечує доволі</w:t>
      </w:r>
      <w:r w:rsidRPr="00600642">
        <w:rPr>
          <w:color w:val="000000"/>
          <w:sz w:val="28"/>
          <w:szCs w:val="28"/>
          <w:lang w:val="uk-UA"/>
        </w:rPr>
        <w:t xml:space="preserve"> точну оцінку критичності, коли проводиться симуляція системи, </w:t>
      </w:r>
      <w:r w:rsidR="00B350C3">
        <w:rPr>
          <w:color w:val="000000"/>
          <w:sz w:val="28"/>
          <w:szCs w:val="28"/>
          <w:lang w:val="uk-UA"/>
        </w:rPr>
        <w:t>подібної до ядерного реактора, який</w:t>
      </w:r>
      <w:r w:rsidRPr="00600642">
        <w:rPr>
          <w:color w:val="000000"/>
          <w:sz w:val="28"/>
          <w:szCs w:val="28"/>
          <w:lang w:val="uk-UA"/>
        </w:rPr>
        <w:t xml:space="preserve"> працює на постійному рівні потужност</w:t>
      </w:r>
      <w:r w:rsidR="00B350C3">
        <w:rPr>
          <w:color w:val="000000"/>
          <w:sz w:val="28"/>
          <w:szCs w:val="28"/>
          <w:lang w:val="uk-UA"/>
        </w:rPr>
        <w:t>і. Для некритичних систем його</w:t>
      </w:r>
      <w:r w:rsidRPr="00600642">
        <w:rPr>
          <w:color w:val="000000"/>
          <w:sz w:val="28"/>
          <w:szCs w:val="28"/>
          <w:lang w:val="uk-UA"/>
        </w:rPr>
        <w:t xml:space="preserve"> можна вик</w:t>
      </w:r>
      <w:r w:rsidR="00B350C3">
        <w:rPr>
          <w:color w:val="000000"/>
          <w:sz w:val="28"/>
          <w:szCs w:val="28"/>
          <w:lang w:val="uk-UA"/>
        </w:rPr>
        <w:t>ористовувати для якісної оцінки</w:t>
      </w:r>
      <w:r w:rsidRPr="00600642">
        <w:rPr>
          <w:color w:val="000000"/>
          <w:sz w:val="28"/>
          <w:szCs w:val="28"/>
          <w:lang w:val="uk-UA"/>
        </w:rPr>
        <w:t xml:space="preserve"> </w:t>
      </w:r>
      <w:proofErr w:type="spellStart"/>
      <w:r w:rsidRPr="00600642">
        <w:rPr>
          <w:color w:val="000000"/>
          <w:sz w:val="28"/>
          <w:szCs w:val="28"/>
          <w:lang w:val="uk-UA"/>
        </w:rPr>
        <w:t>надкритично</w:t>
      </w:r>
      <w:r w:rsidR="00B350C3">
        <w:rPr>
          <w:color w:val="000000"/>
          <w:sz w:val="28"/>
          <w:szCs w:val="28"/>
          <w:lang w:val="uk-UA"/>
        </w:rPr>
        <w:t>сті</w:t>
      </w:r>
      <w:proofErr w:type="spellEnd"/>
      <w:r w:rsidR="00B350C3">
        <w:rPr>
          <w:color w:val="000000"/>
          <w:sz w:val="28"/>
          <w:szCs w:val="28"/>
          <w:lang w:val="uk-UA"/>
        </w:rPr>
        <w:t xml:space="preserve"> або </w:t>
      </w:r>
      <w:proofErr w:type="spellStart"/>
      <w:r w:rsidR="00B350C3">
        <w:rPr>
          <w:color w:val="000000"/>
          <w:sz w:val="28"/>
          <w:szCs w:val="28"/>
          <w:lang w:val="uk-UA"/>
        </w:rPr>
        <w:t>підкритичності</w:t>
      </w:r>
      <w:proofErr w:type="spellEnd"/>
      <w:r w:rsidRPr="00600642">
        <w:rPr>
          <w:color w:val="000000"/>
          <w:sz w:val="28"/>
          <w:szCs w:val="28"/>
          <w:lang w:val="uk-UA"/>
        </w:rPr>
        <w:t>. Для заданої конфігурації активної зони реактора та положення стрижнів</w:t>
      </w:r>
      <w:r w:rsidR="00B350C3">
        <w:rPr>
          <w:color w:val="000000"/>
          <w:sz w:val="28"/>
          <w:szCs w:val="28"/>
          <w:lang w:val="uk-UA"/>
        </w:rPr>
        <w:t xml:space="preserve"> керування</w:t>
      </w:r>
      <w:r w:rsidRPr="00600642">
        <w:rPr>
          <w:color w:val="000000"/>
          <w:sz w:val="28"/>
          <w:szCs w:val="28"/>
          <w:lang w:val="uk-UA"/>
        </w:rPr>
        <w:t xml:space="preserve"> значення</w:t>
      </w:r>
      <w:r w:rsidRPr="00600642">
        <w:rPr>
          <w:rStyle w:val="apple-converted-space"/>
          <w:color w:val="000000"/>
          <w:sz w:val="28"/>
          <w:szCs w:val="28"/>
          <w:lang w:val="uk-UA"/>
        </w:rPr>
        <w:t> </w:t>
      </w:r>
      <w:proofErr w:type="spellStart"/>
      <w:r w:rsidRPr="00600642">
        <w:rPr>
          <w:rStyle w:val="mord"/>
          <w:color w:val="000000"/>
          <w:sz w:val="28"/>
          <w:szCs w:val="28"/>
          <w:lang w:val="uk-UA"/>
        </w:rPr>
        <w:t>K</w:t>
      </w:r>
      <w:r w:rsidRPr="00600642">
        <w:rPr>
          <w:rStyle w:val="mord"/>
          <w:color w:val="000000"/>
          <w:sz w:val="28"/>
          <w:szCs w:val="28"/>
          <w:vertAlign w:val="subscript"/>
          <w:lang w:val="uk-UA"/>
        </w:rPr>
        <w:t>eff</w:t>
      </w:r>
      <w:proofErr w:type="spellEnd"/>
      <w:r w:rsidRPr="00600642">
        <w:rPr>
          <w:rStyle w:val="vlist-s"/>
          <w:color w:val="000000"/>
          <w:sz w:val="28"/>
          <w:szCs w:val="28"/>
          <w:lang w:val="uk-UA"/>
        </w:rPr>
        <w:t>​</w:t>
      </w:r>
      <w:r w:rsidRPr="00600642">
        <w:rPr>
          <w:rStyle w:val="apple-converted-space"/>
          <w:color w:val="000000"/>
          <w:sz w:val="28"/>
          <w:szCs w:val="28"/>
          <w:lang w:val="uk-UA"/>
        </w:rPr>
        <w:t> </w:t>
      </w:r>
      <w:r w:rsidR="00B350C3">
        <w:rPr>
          <w:rStyle w:val="apple-converted-space"/>
          <w:color w:val="000000"/>
          <w:sz w:val="28"/>
          <w:szCs w:val="28"/>
          <w:lang w:val="uk-UA"/>
        </w:rPr>
        <w:t>становить</w:t>
      </w:r>
      <w:r w:rsidRPr="00600642">
        <w:rPr>
          <w:color w:val="000000"/>
          <w:sz w:val="28"/>
          <w:szCs w:val="28"/>
          <w:lang w:val="uk-UA"/>
        </w:rPr>
        <w:t xml:space="preserve"> 0.999, що близько до 1 і додатково підтверджує правильність моделі активної зони реактора.</w:t>
      </w:r>
      <w:r w:rsidRPr="00600642">
        <w:rPr>
          <w:lang w:val="uk-UA"/>
        </w:rPr>
        <w:t xml:space="preserve"> </w:t>
      </w:r>
    </w:p>
    <w:p w14:paraId="4A62A3E9" w14:textId="6C438D48"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00642">
        <w:rPr>
          <w:color w:val="000000"/>
          <w:sz w:val="28"/>
          <w:szCs w:val="28"/>
          <w:lang w:val="uk-UA"/>
        </w:rPr>
        <w:t>Коли нейтрони потрапляють в елементарний об'єм, програма рахує їх</w:t>
      </w:r>
      <w:r w:rsidR="00B350C3">
        <w:rPr>
          <w:color w:val="000000"/>
          <w:sz w:val="28"/>
          <w:szCs w:val="28"/>
          <w:lang w:val="uk-UA"/>
        </w:rPr>
        <w:t>ню кількість. У</w:t>
      </w:r>
      <w:r w:rsidRPr="00600642">
        <w:rPr>
          <w:color w:val="000000"/>
          <w:sz w:val="28"/>
          <w:szCs w:val="28"/>
          <w:lang w:val="uk-UA"/>
        </w:rPr>
        <w:t xml:space="preserve"> результаті ми отримуємо </w:t>
      </w:r>
      <w:proofErr w:type="spellStart"/>
      <w:r w:rsidRPr="00600642">
        <w:rPr>
          <w:color w:val="000000"/>
          <w:sz w:val="28"/>
          <w:szCs w:val="28"/>
          <w:lang w:val="uk-UA"/>
        </w:rPr>
        <w:t>флюенс</w:t>
      </w:r>
      <w:proofErr w:type="spellEnd"/>
      <w:r w:rsidRPr="00600642">
        <w:rPr>
          <w:color w:val="000000"/>
          <w:sz w:val="28"/>
          <w:szCs w:val="28"/>
          <w:lang w:val="uk-UA"/>
        </w:rPr>
        <w:t xml:space="preserve"> нейтронів, усереднений</w:t>
      </w:r>
      <w:r w:rsidR="00B350C3">
        <w:rPr>
          <w:color w:val="000000"/>
          <w:sz w:val="28"/>
          <w:szCs w:val="28"/>
          <w:lang w:val="uk-UA"/>
        </w:rPr>
        <w:t xml:space="preserve"> по елементарному об'єму. Якщо його</w:t>
      </w:r>
      <w:r w:rsidRPr="00600642">
        <w:rPr>
          <w:color w:val="000000"/>
          <w:sz w:val="28"/>
          <w:szCs w:val="28"/>
          <w:lang w:val="uk-UA"/>
        </w:rPr>
        <w:t xml:space="preserve"> </w:t>
      </w:r>
      <w:proofErr w:type="spellStart"/>
      <w:r w:rsidRPr="00600642">
        <w:rPr>
          <w:color w:val="000000"/>
          <w:sz w:val="28"/>
          <w:szCs w:val="28"/>
          <w:lang w:val="uk-UA"/>
        </w:rPr>
        <w:t>флюенс</w:t>
      </w:r>
      <w:proofErr w:type="spellEnd"/>
      <w:r w:rsidRPr="00600642">
        <w:rPr>
          <w:color w:val="000000"/>
          <w:sz w:val="28"/>
          <w:szCs w:val="28"/>
          <w:lang w:val="uk-UA"/>
        </w:rPr>
        <w:t xml:space="preserve"> (виражений в см⁻²) нормувати на відношення фактичної теплової потужності реактора, отриманої з оперативного журналу, до моделі в результаті подій поділу, ми отримаємо щільність нейтронного потоку, виражену в одиницях см⁻²·с⁻¹. На </w:t>
      </w:r>
      <w:r w:rsidR="002F3B54" w:rsidRPr="002F3B54">
        <w:rPr>
          <w:color w:val="000000"/>
          <w:sz w:val="28"/>
          <w:szCs w:val="28"/>
          <w:highlight w:val="yellow"/>
          <w:lang w:val="uk-UA"/>
        </w:rPr>
        <w:t>Рис. 2.18</w:t>
      </w:r>
      <w:r w:rsidRPr="00600642">
        <w:rPr>
          <w:color w:val="000000"/>
          <w:sz w:val="28"/>
          <w:szCs w:val="28"/>
          <w:lang w:val="uk-UA"/>
        </w:rPr>
        <w:t xml:space="preserve"> показано розподіл щільності нейтронного потоку в активній зоні реактора при потужності 1,116 МВт. </w:t>
      </w:r>
    </w:p>
    <w:p w14:paraId="453703CD"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6A99A75C"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23B67719"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2A03CB88"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6EA3E4E3"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2090D96B"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r w:rsidRPr="00600642">
        <w:rPr>
          <w:noProof/>
          <w:color w:val="000000"/>
          <w:sz w:val="28"/>
          <w:szCs w:val="28"/>
          <w:lang w:val="uk-UA" w:eastAsia="uk-UA"/>
        </w:rPr>
        <w:drawing>
          <wp:inline distT="0" distB="0" distL="0" distR="0" wp14:anchorId="0F55DB7A" wp14:editId="6BD19BE1">
            <wp:extent cx="5134323" cy="413766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8265" cy="4140837"/>
                    </a:xfrm>
                    <a:prstGeom prst="rect">
                      <a:avLst/>
                    </a:prstGeom>
                    <a:noFill/>
                    <a:ln>
                      <a:noFill/>
                    </a:ln>
                  </pic:spPr>
                </pic:pic>
              </a:graphicData>
            </a:graphic>
          </wp:inline>
        </w:drawing>
      </w:r>
    </w:p>
    <w:p w14:paraId="6FF1A892" w14:textId="135AA72F" w:rsidR="001A48CF" w:rsidRPr="00600642" w:rsidRDefault="001A48CF" w:rsidP="001A48CF">
      <w:pPr>
        <w:pStyle w:val="af2"/>
        <w:spacing w:before="0" w:beforeAutospacing="0" w:after="0" w:afterAutospacing="0" w:line="360" w:lineRule="auto"/>
        <w:jc w:val="center"/>
        <w:rPr>
          <w:color w:val="000000"/>
          <w:sz w:val="28"/>
          <w:szCs w:val="28"/>
          <w:lang w:val="uk-UA"/>
        </w:rPr>
      </w:pPr>
      <w:r w:rsidRPr="00600642">
        <w:rPr>
          <w:color w:val="000000"/>
          <w:sz w:val="28"/>
          <w:szCs w:val="28"/>
          <w:highlight w:val="yellow"/>
          <w:lang w:val="uk-UA"/>
        </w:rPr>
        <w:t>Рис.</w:t>
      </w:r>
      <w:r w:rsidR="002F3B54">
        <w:rPr>
          <w:color w:val="000000"/>
          <w:sz w:val="28"/>
          <w:szCs w:val="28"/>
          <w:lang w:val="uk-UA"/>
        </w:rPr>
        <w:t xml:space="preserve"> </w:t>
      </w:r>
      <w:r w:rsidR="002F3B54" w:rsidRPr="002F3B54">
        <w:rPr>
          <w:color w:val="000000"/>
          <w:sz w:val="28"/>
          <w:szCs w:val="28"/>
          <w:highlight w:val="yellow"/>
          <w:lang w:val="uk-UA"/>
        </w:rPr>
        <w:t>2.18</w:t>
      </w:r>
      <w:r w:rsidRPr="00600642">
        <w:rPr>
          <w:color w:val="000000"/>
          <w:sz w:val="28"/>
          <w:szCs w:val="28"/>
          <w:lang w:val="uk-UA"/>
        </w:rPr>
        <w:t xml:space="preserve"> Розподіл густини нейтронного потоку в </w:t>
      </w:r>
      <w:proofErr w:type="spellStart"/>
      <w:r w:rsidRPr="00600642">
        <w:rPr>
          <w:color w:val="000000"/>
          <w:sz w:val="28"/>
          <w:szCs w:val="28"/>
          <w:lang w:val="uk-UA"/>
        </w:rPr>
        <w:t>АкЗ</w:t>
      </w:r>
      <w:proofErr w:type="spellEnd"/>
      <w:r w:rsidRPr="00600642">
        <w:rPr>
          <w:color w:val="000000"/>
          <w:sz w:val="28"/>
          <w:szCs w:val="28"/>
          <w:lang w:val="uk-UA"/>
        </w:rPr>
        <w:t xml:space="preserve"> реактора</w:t>
      </w:r>
    </w:p>
    <w:p w14:paraId="24DCECEA"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p>
    <w:p w14:paraId="4A799ADC" w14:textId="419E64FA"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00642">
        <w:rPr>
          <w:color w:val="000000"/>
          <w:sz w:val="28"/>
          <w:szCs w:val="28"/>
          <w:lang w:val="uk-UA"/>
        </w:rPr>
        <w:t xml:space="preserve">Моделі активаційних детекторів, розміщених в експериментальному каналі, були вдосконалені для підвищення статистичної точності, що особливо важливо для формування спектрів нейтронів, а фактичний розмір становив 3 × 3 см². Середні значення щільності нейтронного потоку в активаційних детекторах наведені в </w:t>
      </w:r>
      <w:r w:rsidR="002F3B54">
        <w:rPr>
          <w:color w:val="000000"/>
          <w:sz w:val="28"/>
          <w:szCs w:val="28"/>
          <w:highlight w:val="yellow"/>
          <w:lang w:val="uk-UA"/>
        </w:rPr>
        <w:t>Таблиці 2.</w:t>
      </w:r>
      <w:r w:rsidR="002F3B54">
        <w:rPr>
          <w:color w:val="000000"/>
          <w:sz w:val="28"/>
          <w:szCs w:val="28"/>
          <w:lang w:val="uk-UA"/>
        </w:rPr>
        <w:t>3</w:t>
      </w:r>
      <w:r w:rsidRPr="00600642">
        <w:rPr>
          <w:color w:val="000000"/>
          <w:sz w:val="28"/>
          <w:szCs w:val="28"/>
          <w:lang w:val="uk-UA"/>
        </w:rPr>
        <w:t xml:space="preserve"> (положення активаційних детекторів наведені відносно центру активної зони реактора).</w:t>
      </w:r>
    </w:p>
    <w:p w14:paraId="3636B932" w14:textId="0E3297A9" w:rsidR="001A48CF" w:rsidRPr="00600642" w:rsidRDefault="002F3B54" w:rsidP="001A48CF">
      <w:pPr>
        <w:pStyle w:val="af2"/>
        <w:spacing w:before="0" w:beforeAutospacing="0" w:after="0" w:afterAutospacing="0" w:line="360" w:lineRule="auto"/>
        <w:ind w:firstLine="708"/>
        <w:jc w:val="both"/>
        <w:rPr>
          <w:color w:val="000000"/>
          <w:sz w:val="28"/>
          <w:szCs w:val="28"/>
          <w:lang w:val="uk-UA"/>
        </w:rPr>
      </w:pPr>
      <w:proofErr w:type="spellStart"/>
      <w:r>
        <w:rPr>
          <w:color w:val="000000"/>
          <w:sz w:val="28"/>
          <w:szCs w:val="28"/>
          <w:highlight w:val="yellow"/>
          <w:lang w:val="uk-UA"/>
        </w:rPr>
        <w:t>Табл</w:t>
      </w:r>
      <w:proofErr w:type="spellEnd"/>
      <w:r>
        <w:rPr>
          <w:color w:val="000000"/>
          <w:sz w:val="28"/>
          <w:szCs w:val="28"/>
          <w:highlight w:val="yellow"/>
          <w:lang w:val="uk-UA"/>
        </w:rPr>
        <w:t xml:space="preserve"> 2</w:t>
      </w:r>
      <w:r w:rsidR="001A48CF" w:rsidRPr="00600642">
        <w:rPr>
          <w:color w:val="000000"/>
          <w:sz w:val="28"/>
          <w:szCs w:val="28"/>
          <w:highlight w:val="yellow"/>
          <w:lang w:val="uk-UA"/>
        </w:rPr>
        <w:t>.</w:t>
      </w:r>
      <w:r w:rsidRPr="002F3B54">
        <w:rPr>
          <w:color w:val="000000"/>
          <w:sz w:val="28"/>
          <w:szCs w:val="28"/>
          <w:highlight w:val="yellow"/>
          <w:lang w:val="uk-UA"/>
        </w:rPr>
        <w:t>3</w:t>
      </w:r>
      <w:r w:rsidR="001A48CF" w:rsidRPr="00600642">
        <w:rPr>
          <w:color w:val="000000"/>
          <w:sz w:val="28"/>
          <w:szCs w:val="28"/>
          <w:lang w:val="uk-UA"/>
        </w:rPr>
        <w:t xml:space="preserve"> Розподіл густини потоку нейтронів в активаційних детекторах</w:t>
      </w:r>
    </w:p>
    <w:tbl>
      <w:tblPr>
        <w:tblStyle w:val="TableNormal1"/>
        <w:tblW w:w="0" w:type="auto"/>
        <w:tblInd w:w="7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98"/>
        <w:gridCol w:w="1914"/>
        <w:gridCol w:w="2126"/>
        <w:gridCol w:w="2268"/>
      </w:tblGrid>
      <w:tr w:rsidR="001A48CF" w:rsidRPr="00600642" w14:paraId="770C6A97" w14:textId="77777777" w:rsidTr="001A48CF">
        <w:trPr>
          <w:trHeight w:val="1149"/>
        </w:trPr>
        <w:tc>
          <w:tcPr>
            <w:tcW w:w="2198" w:type="dxa"/>
          </w:tcPr>
          <w:p w14:paraId="6C6B93BF" w14:textId="77777777" w:rsidR="001A48CF" w:rsidRPr="00600642" w:rsidRDefault="001A48CF" w:rsidP="001A48CF">
            <w:pPr>
              <w:pStyle w:val="TableParagraph"/>
              <w:spacing w:line="360" w:lineRule="auto"/>
              <w:ind w:right="71"/>
              <w:jc w:val="center"/>
              <w:rPr>
                <w:sz w:val="28"/>
                <w:szCs w:val="28"/>
              </w:rPr>
            </w:pPr>
            <w:r w:rsidRPr="00600642">
              <w:rPr>
                <w:sz w:val="28"/>
                <w:szCs w:val="28"/>
              </w:rPr>
              <w:t>Відносне вертикальне положення детекторів, мм</w:t>
            </w:r>
          </w:p>
        </w:tc>
        <w:tc>
          <w:tcPr>
            <w:tcW w:w="1914" w:type="dxa"/>
          </w:tcPr>
          <w:p w14:paraId="760FE565" w14:textId="77777777" w:rsidR="001A48CF" w:rsidRPr="00600642" w:rsidRDefault="001A48CF" w:rsidP="001A48CF">
            <w:pPr>
              <w:pStyle w:val="TableParagraph"/>
              <w:spacing w:before="229" w:line="360" w:lineRule="auto"/>
              <w:ind w:left="212" w:right="197" w:hanging="1"/>
              <w:jc w:val="center"/>
              <w:rPr>
                <w:sz w:val="28"/>
                <w:szCs w:val="28"/>
              </w:rPr>
            </w:pPr>
            <w:r w:rsidRPr="00600642">
              <w:rPr>
                <w:spacing w:val="-4"/>
                <w:sz w:val="28"/>
                <w:szCs w:val="28"/>
              </w:rPr>
              <w:t>Густина потоку</w:t>
            </w:r>
            <w:r w:rsidRPr="00600642">
              <w:rPr>
                <w:spacing w:val="-2"/>
                <w:sz w:val="28"/>
                <w:szCs w:val="28"/>
              </w:rPr>
              <w:t>, н/(cм</w:t>
            </w:r>
            <w:r w:rsidRPr="00600642">
              <w:rPr>
                <w:spacing w:val="-2"/>
                <w:sz w:val="28"/>
                <w:szCs w:val="28"/>
                <w:vertAlign w:val="superscript"/>
              </w:rPr>
              <w:t>2</w:t>
            </w:r>
            <w:r w:rsidRPr="00600642">
              <w:rPr>
                <w:spacing w:val="-2"/>
                <w:sz w:val="28"/>
                <w:szCs w:val="28"/>
              </w:rPr>
              <w:t>·с)</w:t>
            </w:r>
          </w:p>
        </w:tc>
        <w:tc>
          <w:tcPr>
            <w:tcW w:w="2126" w:type="dxa"/>
          </w:tcPr>
          <w:p w14:paraId="5AE039D1" w14:textId="77777777" w:rsidR="001A48CF" w:rsidRPr="00600642" w:rsidRDefault="001A48CF" w:rsidP="001A48CF">
            <w:pPr>
              <w:pStyle w:val="TableParagraph"/>
              <w:spacing w:line="360" w:lineRule="auto"/>
              <w:ind w:right="71"/>
              <w:jc w:val="center"/>
              <w:rPr>
                <w:sz w:val="28"/>
                <w:szCs w:val="28"/>
              </w:rPr>
            </w:pPr>
            <w:r w:rsidRPr="00600642">
              <w:rPr>
                <w:sz w:val="28"/>
                <w:szCs w:val="28"/>
              </w:rPr>
              <w:t>Відносне вертикальне положення детекторів, мм</w:t>
            </w:r>
          </w:p>
        </w:tc>
        <w:tc>
          <w:tcPr>
            <w:tcW w:w="2268" w:type="dxa"/>
          </w:tcPr>
          <w:p w14:paraId="6716F6F1" w14:textId="77777777" w:rsidR="001A48CF" w:rsidRPr="00600642" w:rsidRDefault="001A48CF" w:rsidP="001A48CF">
            <w:pPr>
              <w:pStyle w:val="TableParagraph"/>
              <w:spacing w:before="229" w:line="360" w:lineRule="auto"/>
              <w:ind w:left="212" w:right="197" w:hanging="1"/>
              <w:jc w:val="center"/>
              <w:rPr>
                <w:sz w:val="28"/>
                <w:szCs w:val="28"/>
              </w:rPr>
            </w:pPr>
            <w:r w:rsidRPr="00600642">
              <w:rPr>
                <w:spacing w:val="-4"/>
                <w:sz w:val="28"/>
                <w:szCs w:val="28"/>
              </w:rPr>
              <w:t>Густина потоку</w:t>
            </w:r>
            <w:r w:rsidRPr="00600642">
              <w:rPr>
                <w:spacing w:val="-2"/>
                <w:sz w:val="28"/>
                <w:szCs w:val="28"/>
              </w:rPr>
              <w:t>, н/(cм</w:t>
            </w:r>
            <w:r w:rsidRPr="00600642">
              <w:rPr>
                <w:spacing w:val="-2"/>
                <w:sz w:val="28"/>
                <w:szCs w:val="28"/>
                <w:vertAlign w:val="superscript"/>
              </w:rPr>
              <w:t>2</w:t>
            </w:r>
            <w:r w:rsidRPr="00600642">
              <w:rPr>
                <w:spacing w:val="-2"/>
                <w:sz w:val="28"/>
                <w:szCs w:val="28"/>
              </w:rPr>
              <w:t>·с)</w:t>
            </w:r>
          </w:p>
        </w:tc>
      </w:tr>
      <w:tr w:rsidR="001A48CF" w:rsidRPr="00600642" w14:paraId="1CCCB950" w14:textId="77777777" w:rsidTr="001A48CF">
        <w:trPr>
          <w:trHeight w:val="244"/>
        </w:trPr>
        <w:tc>
          <w:tcPr>
            <w:tcW w:w="2198" w:type="dxa"/>
          </w:tcPr>
          <w:p w14:paraId="32622A67" w14:textId="77777777" w:rsidR="001A48CF" w:rsidRPr="00600642" w:rsidRDefault="001A48CF" w:rsidP="001A48CF">
            <w:pPr>
              <w:pStyle w:val="TableParagraph"/>
              <w:spacing w:line="360" w:lineRule="auto"/>
              <w:ind w:right="75"/>
              <w:jc w:val="center"/>
              <w:rPr>
                <w:sz w:val="28"/>
                <w:szCs w:val="28"/>
              </w:rPr>
            </w:pPr>
            <w:r w:rsidRPr="00600642">
              <w:rPr>
                <w:spacing w:val="-2"/>
                <w:sz w:val="28"/>
                <w:szCs w:val="28"/>
              </w:rPr>
              <w:t>-234,375</w:t>
            </w:r>
          </w:p>
        </w:tc>
        <w:tc>
          <w:tcPr>
            <w:tcW w:w="1914" w:type="dxa"/>
          </w:tcPr>
          <w:p w14:paraId="7B017B85" w14:textId="77777777" w:rsidR="001A48CF" w:rsidRPr="00600642" w:rsidRDefault="001A48CF" w:rsidP="001A48CF">
            <w:pPr>
              <w:pStyle w:val="TableParagraph"/>
              <w:spacing w:line="360" w:lineRule="auto"/>
              <w:jc w:val="center"/>
              <w:rPr>
                <w:sz w:val="28"/>
                <w:szCs w:val="28"/>
              </w:rPr>
            </w:pPr>
            <w:r w:rsidRPr="00600642">
              <w:rPr>
                <w:spacing w:val="-2"/>
                <w:sz w:val="28"/>
                <w:szCs w:val="28"/>
              </w:rPr>
              <w:t>8,606</w:t>
            </w:r>
            <w:r w:rsidRPr="00600642">
              <w:rPr>
                <w:color w:val="000000"/>
                <w:sz w:val="28"/>
                <w:szCs w:val="28"/>
              </w:rPr>
              <w:t>·</w:t>
            </w:r>
            <w:r w:rsidRPr="00600642">
              <w:rPr>
                <w:spacing w:val="-2"/>
                <w:sz w:val="28"/>
                <w:szCs w:val="28"/>
              </w:rPr>
              <w:t>10</w:t>
            </w:r>
            <w:r w:rsidRPr="00600642">
              <w:rPr>
                <w:spacing w:val="-2"/>
                <w:sz w:val="28"/>
                <w:szCs w:val="28"/>
                <w:vertAlign w:val="superscript"/>
              </w:rPr>
              <w:t>12</w:t>
            </w:r>
          </w:p>
        </w:tc>
        <w:tc>
          <w:tcPr>
            <w:tcW w:w="2126" w:type="dxa"/>
          </w:tcPr>
          <w:p w14:paraId="02EC8FD0" w14:textId="77777777" w:rsidR="001A48CF" w:rsidRPr="00600642" w:rsidRDefault="001A48CF" w:rsidP="001A48CF">
            <w:pPr>
              <w:pStyle w:val="TableParagraph"/>
              <w:spacing w:before="8" w:line="360" w:lineRule="auto"/>
              <w:ind w:left="84" w:right="74"/>
              <w:jc w:val="center"/>
              <w:rPr>
                <w:sz w:val="28"/>
                <w:szCs w:val="28"/>
              </w:rPr>
            </w:pPr>
            <w:r w:rsidRPr="00600642">
              <w:rPr>
                <w:spacing w:val="-2"/>
                <w:sz w:val="28"/>
                <w:szCs w:val="28"/>
              </w:rPr>
              <w:t>15,625</w:t>
            </w:r>
          </w:p>
        </w:tc>
        <w:tc>
          <w:tcPr>
            <w:tcW w:w="2268" w:type="dxa"/>
          </w:tcPr>
          <w:p w14:paraId="4855C0A8"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1,554</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6469378F" w14:textId="77777777" w:rsidTr="001A48CF">
        <w:trPr>
          <w:trHeight w:val="244"/>
        </w:trPr>
        <w:tc>
          <w:tcPr>
            <w:tcW w:w="2198" w:type="dxa"/>
          </w:tcPr>
          <w:p w14:paraId="74EDF917" w14:textId="77777777" w:rsidR="001A48CF" w:rsidRPr="00600642" w:rsidRDefault="001A48CF" w:rsidP="001A48CF">
            <w:pPr>
              <w:pStyle w:val="TableParagraph"/>
              <w:spacing w:line="360" w:lineRule="auto"/>
              <w:ind w:right="75"/>
              <w:jc w:val="center"/>
              <w:rPr>
                <w:sz w:val="28"/>
                <w:szCs w:val="28"/>
              </w:rPr>
            </w:pPr>
            <w:r w:rsidRPr="00600642">
              <w:rPr>
                <w:spacing w:val="-2"/>
                <w:sz w:val="28"/>
                <w:szCs w:val="28"/>
              </w:rPr>
              <w:t>-203,125</w:t>
            </w:r>
          </w:p>
        </w:tc>
        <w:tc>
          <w:tcPr>
            <w:tcW w:w="1914" w:type="dxa"/>
          </w:tcPr>
          <w:p w14:paraId="6879EF0C" w14:textId="77777777" w:rsidR="001A48CF" w:rsidRPr="00600642" w:rsidRDefault="001A48CF" w:rsidP="001A48CF">
            <w:pPr>
              <w:pStyle w:val="TableParagraph"/>
              <w:spacing w:line="360" w:lineRule="auto"/>
              <w:jc w:val="center"/>
              <w:rPr>
                <w:sz w:val="28"/>
                <w:szCs w:val="28"/>
              </w:rPr>
            </w:pPr>
            <w:r w:rsidRPr="00600642">
              <w:rPr>
                <w:spacing w:val="-2"/>
                <w:sz w:val="28"/>
                <w:szCs w:val="28"/>
              </w:rPr>
              <w:t>1,043</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28D49DC4" w14:textId="77777777" w:rsidR="001A48CF" w:rsidRPr="00600642" w:rsidRDefault="001A48CF" w:rsidP="001A48CF">
            <w:pPr>
              <w:pStyle w:val="TableParagraph"/>
              <w:spacing w:before="7" w:line="360" w:lineRule="auto"/>
              <w:ind w:left="84" w:right="74"/>
              <w:jc w:val="center"/>
              <w:rPr>
                <w:sz w:val="28"/>
                <w:szCs w:val="28"/>
              </w:rPr>
            </w:pPr>
            <w:r w:rsidRPr="00600642">
              <w:rPr>
                <w:spacing w:val="-2"/>
                <w:sz w:val="28"/>
                <w:szCs w:val="28"/>
              </w:rPr>
              <w:t>46,875</w:t>
            </w:r>
          </w:p>
        </w:tc>
        <w:tc>
          <w:tcPr>
            <w:tcW w:w="2268" w:type="dxa"/>
          </w:tcPr>
          <w:p w14:paraId="7FB52C16"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1,521</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25C75596" w14:textId="77777777" w:rsidTr="001A48CF">
        <w:trPr>
          <w:trHeight w:val="245"/>
        </w:trPr>
        <w:tc>
          <w:tcPr>
            <w:tcW w:w="2198" w:type="dxa"/>
          </w:tcPr>
          <w:p w14:paraId="3385549F" w14:textId="77777777" w:rsidR="001A48CF" w:rsidRPr="00600642" w:rsidRDefault="001A48CF" w:rsidP="001A48CF">
            <w:pPr>
              <w:pStyle w:val="TableParagraph"/>
              <w:spacing w:line="360" w:lineRule="auto"/>
              <w:ind w:right="75"/>
              <w:jc w:val="center"/>
              <w:rPr>
                <w:sz w:val="28"/>
                <w:szCs w:val="28"/>
              </w:rPr>
            </w:pPr>
            <w:r w:rsidRPr="00600642">
              <w:rPr>
                <w:spacing w:val="-2"/>
                <w:sz w:val="28"/>
                <w:szCs w:val="28"/>
              </w:rPr>
              <w:t>-171,875</w:t>
            </w:r>
          </w:p>
        </w:tc>
        <w:tc>
          <w:tcPr>
            <w:tcW w:w="1914" w:type="dxa"/>
          </w:tcPr>
          <w:p w14:paraId="1D0C3247" w14:textId="77777777" w:rsidR="001A48CF" w:rsidRPr="00600642" w:rsidRDefault="001A48CF" w:rsidP="001A48CF">
            <w:pPr>
              <w:pStyle w:val="TableParagraph"/>
              <w:spacing w:line="360" w:lineRule="auto"/>
              <w:jc w:val="center"/>
              <w:rPr>
                <w:sz w:val="28"/>
                <w:szCs w:val="28"/>
              </w:rPr>
            </w:pPr>
            <w:r w:rsidRPr="00600642">
              <w:rPr>
                <w:spacing w:val="-2"/>
                <w:sz w:val="28"/>
                <w:szCs w:val="28"/>
              </w:rPr>
              <w:t>1,196</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77F19173" w14:textId="77777777" w:rsidR="001A48CF" w:rsidRPr="00600642" w:rsidRDefault="001A48CF" w:rsidP="001A48CF">
            <w:pPr>
              <w:pStyle w:val="TableParagraph"/>
              <w:spacing w:before="8" w:line="360" w:lineRule="auto"/>
              <w:ind w:left="84" w:right="74"/>
              <w:jc w:val="center"/>
              <w:rPr>
                <w:sz w:val="28"/>
                <w:szCs w:val="28"/>
              </w:rPr>
            </w:pPr>
            <w:r w:rsidRPr="00600642">
              <w:rPr>
                <w:spacing w:val="-2"/>
                <w:sz w:val="28"/>
                <w:szCs w:val="28"/>
              </w:rPr>
              <w:t>78,125</w:t>
            </w:r>
          </w:p>
        </w:tc>
        <w:tc>
          <w:tcPr>
            <w:tcW w:w="2268" w:type="dxa"/>
          </w:tcPr>
          <w:p w14:paraId="0965E9CF"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1,464</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3B73CA08" w14:textId="77777777" w:rsidTr="001A48CF">
        <w:trPr>
          <w:trHeight w:val="244"/>
        </w:trPr>
        <w:tc>
          <w:tcPr>
            <w:tcW w:w="2198" w:type="dxa"/>
          </w:tcPr>
          <w:p w14:paraId="6B2B157C" w14:textId="77777777" w:rsidR="001A48CF" w:rsidRPr="00600642" w:rsidRDefault="001A48CF" w:rsidP="001A48CF">
            <w:pPr>
              <w:pStyle w:val="TableParagraph"/>
              <w:spacing w:line="360" w:lineRule="auto"/>
              <w:ind w:right="75"/>
              <w:jc w:val="center"/>
              <w:rPr>
                <w:sz w:val="28"/>
                <w:szCs w:val="28"/>
              </w:rPr>
            </w:pPr>
            <w:r w:rsidRPr="00600642">
              <w:rPr>
                <w:spacing w:val="-2"/>
                <w:sz w:val="28"/>
                <w:szCs w:val="28"/>
              </w:rPr>
              <w:t>-140,625</w:t>
            </w:r>
          </w:p>
        </w:tc>
        <w:tc>
          <w:tcPr>
            <w:tcW w:w="1914" w:type="dxa"/>
          </w:tcPr>
          <w:p w14:paraId="6EE42683" w14:textId="77777777" w:rsidR="001A48CF" w:rsidRPr="00600642" w:rsidRDefault="001A48CF" w:rsidP="001A48CF">
            <w:pPr>
              <w:pStyle w:val="TableParagraph"/>
              <w:spacing w:line="360" w:lineRule="auto"/>
              <w:jc w:val="center"/>
              <w:rPr>
                <w:sz w:val="28"/>
                <w:szCs w:val="28"/>
              </w:rPr>
            </w:pPr>
            <w:r w:rsidRPr="00600642">
              <w:rPr>
                <w:spacing w:val="-2"/>
                <w:sz w:val="28"/>
                <w:szCs w:val="28"/>
              </w:rPr>
              <w:t>1,326</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41A66228" w14:textId="77777777" w:rsidR="001A48CF" w:rsidRPr="00600642" w:rsidRDefault="001A48CF" w:rsidP="001A48CF">
            <w:pPr>
              <w:pStyle w:val="TableParagraph"/>
              <w:spacing w:before="7" w:line="360" w:lineRule="auto"/>
              <w:ind w:left="84"/>
              <w:jc w:val="center"/>
              <w:rPr>
                <w:sz w:val="28"/>
                <w:szCs w:val="28"/>
              </w:rPr>
            </w:pPr>
            <w:r w:rsidRPr="00600642">
              <w:rPr>
                <w:spacing w:val="-2"/>
                <w:sz w:val="28"/>
                <w:szCs w:val="28"/>
              </w:rPr>
              <w:t>109,375</w:t>
            </w:r>
          </w:p>
        </w:tc>
        <w:tc>
          <w:tcPr>
            <w:tcW w:w="2268" w:type="dxa"/>
          </w:tcPr>
          <w:p w14:paraId="27106808"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1,378</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1F86CE36" w14:textId="77777777" w:rsidTr="001A48CF">
        <w:trPr>
          <w:trHeight w:val="245"/>
        </w:trPr>
        <w:tc>
          <w:tcPr>
            <w:tcW w:w="2198" w:type="dxa"/>
          </w:tcPr>
          <w:p w14:paraId="641A678D" w14:textId="77777777" w:rsidR="001A48CF" w:rsidRPr="00600642" w:rsidRDefault="001A48CF" w:rsidP="001A48CF">
            <w:pPr>
              <w:pStyle w:val="TableParagraph"/>
              <w:spacing w:line="360" w:lineRule="auto"/>
              <w:ind w:right="75"/>
              <w:jc w:val="center"/>
              <w:rPr>
                <w:sz w:val="28"/>
                <w:szCs w:val="28"/>
              </w:rPr>
            </w:pPr>
            <w:r w:rsidRPr="00600642">
              <w:rPr>
                <w:spacing w:val="-2"/>
                <w:sz w:val="28"/>
                <w:szCs w:val="28"/>
              </w:rPr>
              <w:t>-109,375</w:t>
            </w:r>
          </w:p>
        </w:tc>
        <w:tc>
          <w:tcPr>
            <w:tcW w:w="1914" w:type="dxa"/>
          </w:tcPr>
          <w:p w14:paraId="64037379" w14:textId="77777777" w:rsidR="001A48CF" w:rsidRPr="00600642" w:rsidRDefault="001A48CF" w:rsidP="001A48CF">
            <w:pPr>
              <w:pStyle w:val="TableParagraph"/>
              <w:spacing w:line="360" w:lineRule="auto"/>
              <w:jc w:val="center"/>
              <w:rPr>
                <w:sz w:val="28"/>
                <w:szCs w:val="28"/>
              </w:rPr>
            </w:pPr>
            <w:r w:rsidRPr="00600642">
              <w:rPr>
                <w:spacing w:val="-2"/>
                <w:sz w:val="28"/>
                <w:szCs w:val="28"/>
              </w:rPr>
              <w:t>1,428</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7371CE55" w14:textId="77777777" w:rsidR="001A48CF" w:rsidRPr="00600642" w:rsidRDefault="001A48CF" w:rsidP="001A48CF">
            <w:pPr>
              <w:pStyle w:val="TableParagraph"/>
              <w:spacing w:before="8" w:line="360" w:lineRule="auto"/>
              <w:ind w:left="84"/>
              <w:jc w:val="center"/>
              <w:rPr>
                <w:sz w:val="28"/>
                <w:szCs w:val="28"/>
              </w:rPr>
            </w:pPr>
            <w:r w:rsidRPr="00600642">
              <w:rPr>
                <w:spacing w:val="-2"/>
                <w:sz w:val="28"/>
                <w:szCs w:val="28"/>
              </w:rPr>
              <w:t>140,625</w:t>
            </w:r>
          </w:p>
        </w:tc>
        <w:tc>
          <w:tcPr>
            <w:tcW w:w="2268" w:type="dxa"/>
          </w:tcPr>
          <w:p w14:paraId="700589DD"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1,265</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2D7110BF" w14:textId="77777777" w:rsidTr="001A48CF">
        <w:trPr>
          <w:trHeight w:val="244"/>
        </w:trPr>
        <w:tc>
          <w:tcPr>
            <w:tcW w:w="2198" w:type="dxa"/>
          </w:tcPr>
          <w:p w14:paraId="11A1A8E3" w14:textId="77777777" w:rsidR="001A48CF" w:rsidRPr="00600642" w:rsidRDefault="001A48CF" w:rsidP="001A48CF">
            <w:pPr>
              <w:pStyle w:val="TableParagraph"/>
              <w:spacing w:line="360" w:lineRule="auto"/>
              <w:jc w:val="center"/>
              <w:rPr>
                <w:sz w:val="28"/>
                <w:szCs w:val="28"/>
              </w:rPr>
            </w:pPr>
            <w:r w:rsidRPr="00600642">
              <w:rPr>
                <w:spacing w:val="-2"/>
                <w:sz w:val="28"/>
                <w:szCs w:val="28"/>
              </w:rPr>
              <w:t>-78,125</w:t>
            </w:r>
          </w:p>
        </w:tc>
        <w:tc>
          <w:tcPr>
            <w:tcW w:w="1914" w:type="dxa"/>
          </w:tcPr>
          <w:p w14:paraId="01D8D9F2" w14:textId="77777777" w:rsidR="001A48CF" w:rsidRPr="00600642" w:rsidRDefault="001A48CF" w:rsidP="001A48CF">
            <w:pPr>
              <w:pStyle w:val="TableParagraph"/>
              <w:spacing w:line="360" w:lineRule="auto"/>
              <w:jc w:val="center"/>
              <w:rPr>
                <w:sz w:val="28"/>
                <w:szCs w:val="28"/>
              </w:rPr>
            </w:pPr>
            <w:r w:rsidRPr="00600642">
              <w:rPr>
                <w:spacing w:val="-2"/>
                <w:sz w:val="28"/>
                <w:szCs w:val="28"/>
              </w:rPr>
              <w:t>1,500</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772DC558" w14:textId="77777777" w:rsidR="001A48CF" w:rsidRPr="00600642" w:rsidRDefault="001A48CF" w:rsidP="001A48CF">
            <w:pPr>
              <w:pStyle w:val="TableParagraph"/>
              <w:spacing w:before="7" w:line="360" w:lineRule="auto"/>
              <w:ind w:left="84"/>
              <w:jc w:val="center"/>
              <w:rPr>
                <w:sz w:val="28"/>
                <w:szCs w:val="28"/>
              </w:rPr>
            </w:pPr>
            <w:r w:rsidRPr="00600642">
              <w:rPr>
                <w:spacing w:val="-2"/>
                <w:sz w:val="28"/>
                <w:szCs w:val="28"/>
              </w:rPr>
              <w:t>171,875</w:t>
            </w:r>
          </w:p>
        </w:tc>
        <w:tc>
          <w:tcPr>
            <w:tcW w:w="2268" w:type="dxa"/>
          </w:tcPr>
          <w:p w14:paraId="31F8B629"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1,127</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r>
      <w:tr w:rsidR="001A48CF" w:rsidRPr="00600642" w14:paraId="040BCE06" w14:textId="77777777" w:rsidTr="001A48CF">
        <w:trPr>
          <w:trHeight w:val="245"/>
        </w:trPr>
        <w:tc>
          <w:tcPr>
            <w:tcW w:w="2198" w:type="dxa"/>
          </w:tcPr>
          <w:p w14:paraId="659C3EA9" w14:textId="77777777" w:rsidR="001A48CF" w:rsidRPr="00600642" w:rsidRDefault="001A48CF" w:rsidP="001A48CF">
            <w:pPr>
              <w:pStyle w:val="TableParagraph"/>
              <w:spacing w:line="360" w:lineRule="auto"/>
              <w:jc w:val="center"/>
              <w:rPr>
                <w:sz w:val="28"/>
                <w:szCs w:val="28"/>
              </w:rPr>
            </w:pPr>
            <w:r w:rsidRPr="00600642">
              <w:rPr>
                <w:spacing w:val="-2"/>
                <w:sz w:val="28"/>
                <w:szCs w:val="28"/>
              </w:rPr>
              <w:t>-46,875</w:t>
            </w:r>
          </w:p>
        </w:tc>
        <w:tc>
          <w:tcPr>
            <w:tcW w:w="1914" w:type="dxa"/>
          </w:tcPr>
          <w:p w14:paraId="361CB9FA" w14:textId="77777777" w:rsidR="001A48CF" w:rsidRPr="00600642" w:rsidRDefault="001A48CF" w:rsidP="001A48CF">
            <w:pPr>
              <w:pStyle w:val="TableParagraph"/>
              <w:spacing w:line="360" w:lineRule="auto"/>
              <w:jc w:val="center"/>
              <w:rPr>
                <w:sz w:val="28"/>
                <w:szCs w:val="28"/>
              </w:rPr>
            </w:pPr>
            <w:r w:rsidRPr="00600642">
              <w:rPr>
                <w:spacing w:val="-2"/>
                <w:sz w:val="28"/>
                <w:szCs w:val="28"/>
              </w:rPr>
              <w:t>1,544</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07178AD5" w14:textId="77777777" w:rsidR="001A48CF" w:rsidRPr="00600642" w:rsidRDefault="001A48CF" w:rsidP="001A48CF">
            <w:pPr>
              <w:pStyle w:val="TableParagraph"/>
              <w:spacing w:before="8" w:line="360" w:lineRule="auto"/>
              <w:ind w:left="84"/>
              <w:jc w:val="center"/>
              <w:rPr>
                <w:sz w:val="28"/>
                <w:szCs w:val="28"/>
              </w:rPr>
            </w:pPr>
            <w:r w:rsidRPr="00600642">
              <w:rPr>
                <w:spacing w:val="-2"/>
                <w:sz w:val="28"/>
                <w:szCs w:val="28"/>
              </w:rPr>
              <w:t>203,125</w:t>
            </w:r>
          </w:p>
        </w:tc>
        <w:tc>
          <w:tcPr>
            <w:tcW w:w="2268" w:type="dxa"/>
          </w:tcPr>
          <w:p w14:paraId="2D35CD25"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9,724</w:t>
            </w:r>
            <w:r w:rsidRPr="00600642">
              <w:rPr>
                <w:color w:val="000000"/>
                <w:sz w:val="28"/>
                <w:szCs w:val="28"/>
              </w:rPr>
              <w:t>·</w:t>
            </w:r>
            <w:r w:rsidRPr="00600642">
              <w:rPr>
                <w:spacing w:val="-2"/>
                <w:sz w:val="28"/>
                <w:szCs w:val="28"/>
              </w:rPr>
              <w:t>10</w:t>
            </w:r>
            <w:r w:rsidRPr="00600642">
              <w:rPr>
                <w:spacing w:val="-2"/>
                <w:sz w:val="28"/>
                <w:szCs w:val="28"/>
                <w:vertAlign w:val="superscript"/>
              </w:rPr>
              <w:t>12</w:t>
            </w:r>
          </w:p>
        </w:tc>
      </w:tr>
      <w:tr w:rsidR="001A48CF" w:rsidRPr="00600642" w14:paraId="51D6E71D" w14:textId="77777777" w:rsidTr="001A48CF">
        <w:trPr>
          <w:trHeight w:val="245"/>
        </w:trPr>
        <w:tc>
          <w:tcPr>
            <w:tcW w:w="2198" w:type="dxa"/>
          </w:tcPr>
          <w:p w14:paraId="53EB7DE4" w14:textId="77777777" w:rsidR="001A48CF" w:rsidRPr="00600642" w:rsidRDefault="001A48CF" w:rsidP="001A48CF">
            <w:pPr>
              <w:pStyle w:val="TableParagraph"/>
              <w:spacing w:line="360" w:lineRule="auto"/>
              <w:jc w:val="center"/>
              <w:rPr>
                <w:sz w:val="28"/>
                <w:szCs w:val="28"/>
              </w:rPr>
            </w:pPr>
            <w:r w:rsidRPr="00600642">
              <w:rPr>
                <w:spacing w:val="-2"/>
                <w:sz w:val="28"/>
                <w:szCs w:val="28"/>
              </w:rPr>
              <w:t>-15,625</w:t>
            </w:r>
          </w:p>
        </w:tc>
        <w:tc>
          <w:tcPr>
            <w:tcW w:w="1914" w:type="dxa"/>
          </w:tcPr>
          <w:p w14:paraId="0C497922" w14:textId="77777777" w:rsidR="001A48CF" w:rsidRPr="00600642" w:rsidRDefault="001A48CF" w:rsidP="001A48CF">
            <w:pPr>
              <w:pStyle w:val="TableParagraph"/>
              <w:spacing w:line="360" w:lineRule="auto"/>
              <w:jc w:val="center"/>
              <w:rPr>
                <w:sz w:val="28"/>
                <w:szCs w:val="28"/>
              </w:rPr>
            </w:pPr>
            <w:r w:rsidRPr="00600642">
              <w:rPr>
                <w:spacing w:val="-2"/>
                <w:sz w:val="28"/>
                <w:szCs w:val="28"/>
              </w:rPr>
              <w:t>1,562</w:t>
            </w:r>
            <w:r w:rsidRPr="00600642">
              <w:rPr>
                <w:color w:val="000000"/>
                <w:sz w:val="28"/>
                <w:szCs w:val="28"/>
              </w:rPr>
              <w:t>·</w:t>
            </w:r>
            <w:r w:rsidRPr="00600642">
              <w:rPr>
                <w:spacing w:val="-2"/>
                <w:sz w:val="28"/>
                <w:szCs w:val="28"/>
              </w:rPr>
              <w:t>10</w:t>
            </w:r>
            <w:r w:rsidRPr="00600642">
              <w:rPr>
                <w:spacing w:val="-2"/>
                <w:sz w:val="28"/>
                <w:szCs w:val="28"/>
                <w:vertAlign w:val="superscript"/>
              </w:rPr>
              <w:t>13</w:t>
            </w:r>
          </w:p>
        </w:tc>
        <w:tc>
          <w:tcPr>
            <w:tcW w:w="2126" w:type="dxa"/>
          </w:tcPr>
          <w:p w14:paraId="79B8D701" w14:textId="77777777" w:rsidR="001A48CF" w:rsidRPr="00600642" w:rsidRDefault="001A48CF" w:rsidP="001A48CF">
            <w:pPr>
              <w:pStyle w:val="TableParagraph"/>
              <w:spacing w:before="7" w:line="360" w:lineRule="auto"/>
              <w:ind w:left="84"/>
              <w:jc w:val="center"/>
              <w:rPr>
                <w:sz w:val="28"/>
                <w:szCs w:val="28"/>
              </w:rPr>
            </w:pPr>
            <w:r w:rsidRPr="00600642">
              <w:rPr>
                <w:spacing w:val="-2"/>
                <w:sz w:val="28"/>
                <w:szCs w:val="28"/>
              </w:rPr>
              <w:t>234,375</w:t>
            </w:r>
          </w:p>
        </w:tc>
        <w:tc>
          <w:tcPr>
            <w:tcW w:w="2268" w:type="dxa"/>
          </w:tcPr>
          <w:p w14:paraId="431D3068" w14:textId="77777777" w:rsidR="001A48CF" w:rsidRPr="00600642" w:rsidRDefault="001A48CF" w:rsidP="001A48CF">
            <w:pPr>
              <w:pStyle w:val="TableParagraph"/>
              <w:spacing w:line="360" w:lineRule="auto"/>
              <w:ind w:right="71"/>
              <w:jc w:val="center"/>
              <w:rPr>
                <w:sz w:val="28"/>
                <w:szCs w:val="28"/>
              </w:rPr>
            </w:pPr>
            <w:r w:rsidRPr="00600642">
              <w:rPr>
                <w:spacing w:val="-2"/>
                <w:sz w:val="28"/>
                <w:szCs w:val="28"/>
              </w:rPr>
              <w:t>8,075</w:t>
            </w:r>
            <w:r w:rsidRPr="00600642">
              <w:rPr>
                <w:color w:val="000000"/>
                <w:sz w:val="28"/>
                <w:szCs w:val="28"/>
              </w:rPr>
              <w:t>·</w:t>
            </w:r>
            <w:r w:rsidRPr="00600642">
              <w:rPr>
                <w:spacing w:val="-2"/>
                <w:sz w:val="28"/>
                <w:szCs w:val="28"/>
              </w:rPr>
              <w:t>10</w:t>
            </w:r>
            <w:r w:rsidRPr="00600642">
              <w:rPr>
                <w:spacing w:val="-2"/>
                <w:sz w:val="28"/>
                <w:szCs w:val="28"/>
                <w:vertAlign w:val="superscript"/>
              </w:rPr>
              <w:t>12</w:t>
            </w:r>
          </w:p>
        </w:tc>
      </w:tr>
    </w:tbl>
    <w:p w14:paraId="3C6D1B80"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40C4E0C8" w14:textId="7EEF9CBE" w:rsidR="001A48CF" w:rsidRPr="00600642" w:rsidRDefault="001A48CF" w:rsidP="001A48CF">
      <w:pPr>
        <w:spacing w:line="360" w:lineRule="auto"/>
        <w:ind w:firstLine="708"/>
        <w:jc w:val="both"/>
        <w:rPr>
          <w:color w:val="000000"/>
          <w:sz w:val="28"/>
          <w:szCs w:val="28"/>
          <w:lang w:val="uk-UA"/>
        </w:rPr>
      </w:pPr>
      <w:r w:rsidRPr="00600642">
        <w:rPr>
          <w:color w:val="000000"/>
          <w:sz w:val="28"/>
          <w:szCs w:val="28"/>
          <w:lang w:val="uk-UA"/>
        </w:rPr>
        <w:t xml:space="preserve">16 спектрів нейтронів були отримані за допомогою активаційних детекторів. Спектри в точках з максимальною та мінімальною щільністю нейтронного потоку представлені на </w:t>
      </w:r>
      <w:r w:rsidRPr="00600642">
        <w:rPr>
          <w:color w:val="000000"/>
          <w:sz w:val="28"/>
          <w:szCs w:val="28"/>
          <w:highlight w:val="yellow"/>
          <w:lang w:val="uk-UA"/>
        </w:rPr>
        <w:t xml:space="preserve">Рис. </w:t>
      </w:r>
      <w:r w:rsidR="002F3B54">
        <w:rPr>
          <w:color w:val="000000"/>
          <w:sz w:val="28"/>
          <w:szCs w:val="28"/>
          <w:highlight w:val="yellow"/>
          <w:lang w:val="uk-UA"/>
        </w:rPr>
        <w:t>2.19</w:t>
      </w:r>
      <w:r w:rsidRPr="00600642">
        <w:rPr>
          <w:color w:val="000000"/>
          <w:sz w:val="28"/>
          <w:szCs w:val="28"/>
          <w:lang w:val="uk-UA"/>
        </w:rPr>
        <w:t xml:space="preserve"> Параметри конфігурації всіх елементів реактора зберігаються в базі даних. Результати моделювання – виділення енергії та щільності нейтронного потоку в елементарних об'ємах активної зони реактора також внесені в базу даних. Зазвичай спектри нейтронів формуються для активаційних детекторів, але є можливість отримати запис спектру для будь-якого об'єкта в активній зоні реактора.</w:t>
      </w:r>
    </w:p>
    <w:p w14:paraId="5BF025FB" w14:textId="77777777" w:rsidR="001A48CF" w:rsidRPr="00600642" w:rsidRDefault="001A48CF" w:rsidP="001A48CF">
      <w:pPr>
        <w:spacing w:line="360" w:lineRule="auto"/>
        <w:jc w:val="center"/>
        <w:rPr>
          <w:color w:val="000000"/>
          <w:sz w:val="28"/>
          <w:szCs w:val="28"/>
          <w:lang w:val="uk-UA"/>
        </w:rPr>
      </w:pPr>
      <w:r w:rsidRPr="00600642">
        <w:rPr>
          <w:noProof/>
          <w:color w:val="000000"/>
          <w:sz w:val="28"/>
          <w:szCs w:val="28"/>
          <w:lang w:val="uk-UA" w:eastAsia="uk-UA"/>
        </w:rPr>
        <w:drawing>
          <wp:inline distT="0" distB="0" distL="0" distR="0" wp14:anchorId="6355E84B" wp14:editId="71BD7244">
            <wp:extent cx="5175503" cy="3596640"/>
            <wp:effectExtent l="0" t="0" r="6350" b="38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4773" cy="3603082"/>
                    </a:xfrm>
                    <a:prstGeom prst="rect">
                      <a:avLst/>
                    </a:prstGeom>
                    <a:noFill/>
                    <a:ln>
                      <a:noFill/>
                    </a:ln>
                  </pic:spPr>
                </pic:pic>
              </a:graphicData>
            </a:graphic>
          </wp:inline>
        </w:drawing>
      </w:r>
    </w:p>
    <w:p w14:paraId="26EDF968" w14:textId="06FAF2F2" w:rsidR="001A48CF" w:rsidRPr="00600642" w:rsidRDefault="001A48CF" w:rsidP="001A48CF">
      <w:pPr>
        <w:pStyle w:val="af2"/>
        <w:spacing w:before="0" w:beforeAutospacing="0" w:after="0" w:afterAutospacing="0" w:line="360" w:lineRule="auto"/>
        <w:ind w:firstLine="708"/>
        <w:jc w:val="center"/>
        <w:rPr>
          <w:color w:val="000000"/>
          <w:sz w:val="28"/>
          <w:szCs w:val="28"/>
          <w:lang w:val="uk-UA"/>
        </w:rPr>
      </w:pPr>
      <w:r w:rsidRPr="00600642">
        <w:rPr>
          <w:color w:val="000000"/>
          <w:sz w:val="28"/>
          <w:szCs w:val="28"/>
          <w:highlight w:val="yellow"/>
          <w:lang w:val="uk-UA"/>
        </w:rPr>
        <w:t>Рис.</w:t>
      </w:r>
      <w:r w:rsidR="002F3B54">
        <w:rPr>
          <w:color w:val="000000"/>
          <w:sz w:val="28"/>
          <w:szCs w:val="28"/>
          <w:lang w:val="uk-UA"/>
        </w:rPr>
        <w:t xml:space="preserve"> </w:t>
      </w:r>
      <w:r w:rsidR="002F3B54" w:rsidRPr="002F3B54">
        <w:rPr>
          <w:color w:val="000000"/>
          <w:sz w:val="28"/>
          <w:szCs w:val="28"/>
          <w:highlight w:val="yellow"/>
          <w:lang w:val="uk-UA"/>
        </w:rPr>
        <w:t>2.19</w:t>
      </w:r>
      <w:r w:rsidRPr="00600642">
        <w:rPr>
          <w:color w:val="000000"/>
          <w:sz w:val="28"/>
          <w:szCs w:val="28"/>
          <w:lang w:val="uk-UA"/>
        </w:rPr>
        <w:t xml:space="preserve"> Спектр нейтронів</w:t>
      </w:r>
    </w:p>
    <w:p w14:paraId="1285E1DA" w14:textId="77777777" w:rsidR="001A48CF" w:rsidRPr="00600642" w:rsidRDefault="001A48CF" w:rsidP="001A48CF">
      <w:pPr>
        <w:spacing w:line="360" w:lineRule="auto"/>
        <w:ind w:firstLine="708"/>
        <w:jc w:val="both"/>
        <w:rPr>
          <w:color w:val="000000"/>
          <w:sz w:val="28"/>
          <w:szCs w:val="28"/>
          <w:lang w:val="uk-UA"/>
        </w:rPr>
      </w:pPr>
      <w:r w:rsidRPr="00600642">
        <w:rPr>
          <w:color w:val="000000"/>
          <w:sz w:val="28"/>
          <w:szCs w:val="28"/>
          <w:lang w:val="uk-UA"/>
        </w:rPr>
        <w:t xml:space="preserve">Для візуалізації моделювання активної зони реактора в </w:t>
      </w:r>
      <w:proofErr w:type="spellStart"/>
      <w:r w:rsidRPr="00600642">
        <w:rPr>
          <w:color w:val="000000"/>
          <w:sz w:val="28"/>
          <w:szCs w:val="28"/>
          <w:lang w:val="uk-UA"/>
        </w:rPr>
        <w:t>DirectX</w:t>
      </w:r>
      <w:proofErr w:type="spellEnd"/>
      <w:r w:rsidRPr="00600642">
        <w:rPr>
          <w:color w:val="000000"/>
          <w:sz w:val="28"/>
          <w:szCs w:val="28"/>
          <w:lang w:val="uk-UA"/>
        </w:rPr>
        <w:t>, так і отриманих результатів була розроблена тривимірна модель, яка максимально відповідає моделі, використаній у розрахунках Geant4.</w:t>
      </w:r>
    </w:p>
    <w:p w14:paraId="35361E38"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p>
    <w:p w14:paraId="783222C2"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r w:rsidRPr="00600642">
        <w:rPr>
          <w:noProof/>
          <w:color w:val="000000"/>
          <w:sz w:val="28"/>
          <w:szCs w:val="28"/>
          <w:lang w:val="uk-UA" w:eastAsia="uk-UA"/>
        </w:rPr>
        <w:drawing>
          <wp:inline distT="0" distB="0" distL="0" distR="0" wp14:anchorId="0BD57F8F" wp14:editId="188B574F">
            <wp:extent cx="5212080" cy="4764454"/>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1498" cy="4773063"/>
                    </a:xfrm>
                    <a:prstGeom prst="rect">
                      <a:avLst/>
                    </a:prstGeom>
                    <a:noFill/>
                    <a:ln>
                      <a:noFill/>
                    </a:ln>
                  </pic:spPr>
                </pic:pic>
              </a:graphicData>
            </a:graphic>
          </wp:inline>
        </w:drawing>
      </w:r>
    </w:p>
    <w:p w14:paraId="366C5334" w14:textId="25FEFF95" w:rsidR="001A48CF" w:rsidRPr="00600642" w:rsidRDefault="001A48CF" w:rsidP="001A48CF">
      <w:pPr>
        <w:pStyle w:val="af2"/>
        <w:spacing w:before="0" w:beforeAutospacing="0" w:after="0" w:afterAutospacing="0" w:line="360" w:lineRule="auto"/>
        <w:jc w:val="center"/>
        <w:rPr>
          <w:color w:val="000000"/>
          <w:sz w:val="28"/>
          <w:szCs w:val="28"/>
          <w:lang w:val="uk-UA"/>
        </w:rPr>
      </w:pPr>
      <w:r w:rsidRPr="00600642">
        <w:rPr>
          <w:color w:val="000000"/>
          <w:sz w:val="28"/>
          <w:szCs w:val="28"/>
          <w:highlight w:val="yellow"/>
          <w:lang w:val="uk-UA"/>
        </w:rPr>
        <w:t>Ри</w:t>
      </w:r>
      <w:r w:rsidRPr="002F3B54">
        <w:rPr>
          <w:color w:val="000000"/>
          <w:sz w:val="28"/>
          <w:szCs w:val="28"/>
          <w:highlight w:val="yellow"/>
          <w:lang w:val="uk-UA"/>
        </w:rPr>
        <w:t>с.</w:t>
      </w:r>
      <w:r w:rsidR="002F3B54" w:rsidRPr="002F3B54">
        <w:rPr>
          <w:color w:val="000000"/>
          <w:sz w:val="28"/>
          <w:szCs w:val="28"/>
          <w:highlight w:val="yellow"/>
          <w:lang w:val="uk-UA"/>
        </w:rPr>
        <w:t xml:space="preserve"> 2.20</w:t>
      </w:r>
      <w:r w:rsidR="002F3B54">
        <w:rPr>
          <w:color w:val="000000"/>
          <w:sz w:val="28"/>
          <w:szCs w:val="28"/>
          <w:lang w:val="uk-UA"/>
        </w:rPr>
        <w:t xml:space="preserve"> </w:t>
      </w:r>
      <w:r w:rsidRPr="00600642">
        <w:rPr>
          <w:color w:val="000000"/>
          <w:sz w:val="28"/>
          <w:szCs w:val="28"/>
          <w:lang w:val="uk-UA"/>
        </w:rPr>
        <w:t xml:space="preserve">Радіальний розподіл енергії в </w:t>
      </w:r>
      <w:proofErr w:type="spellStart"/>
      <w:r w:rsidRPr="00600642">
        <w:rPr>
          <w:color w:val="000000"/>
          <w:sz w:val="28"/>
          <w:szCs w:val="28"/>
          <w:lang w:val="uk-UA"/>
        </w:rPr>
        <w:t>АкЗ</w:t>
      </w:r>
      <w:proofErr w:type="spellEnd"/>
      <w:r w:rsidRPr="00600642">
        <w:rPr>
          <w:color w:val="000000"/>
          <w:sz w:val="28"/>
          <w:szCs w:val="28"/>
          <w:lang w:val="uk-UA"/>
        </w:rPr>
        <w:t xml:space="preserve"> реактора</w:t>
      </w:r>
    </w:p>
    <w:p w14:paraId="74C0CCED"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p>
    <w:p w14:paraId="2382948A" w14:textId="0B4984E6" w:rsidR="001A48CF" w:rsidRPr="00600642" w:rsidRDefault="001A48CF" w:rsidP="001A48CF">
      <w:pPr>
        <w:spacing w:line="360" w:lineRule="auto"/>
        <w:ind w:firstLine="708"/>
        <w:jc w:val="both"/>
        <w:rPr>
          <w:color w:val="000000"/>
          <w:sz w:val="28"/>
          <w:szCs w:val="28"/>
          <w:lang w:val="uk-UA"/>
        </w:rPr>
      </w:pPr>
      <w:r w:rsidRPr="00600642">
        <w:rPr>
          <w:color w:val="000000"/>
          <w:sz w:val="28"/>
          <w:szCs w:val="28"/>
          <w:lang w:val="uk-UA"/>
        </w:rPr>
        <w:t>Після приблизно</w:t>
      </w:r>
      <w:r w:rsidRPr="00600642">
        <w:rPr>
          <w:sz w:val="28"/>
          <w:szCs w:val="28"/>
          <w:lang w:val="uk-UA"/>
        </w:rPr>
        <w:t> 10</w:t>
      </w:r>
      <w:r w:rsidRPr="00600642">
        <w:rPr>
          <w:sz w:val="28"/>
          <w:szCs w:val="28"/>
          <w:vertAlign w:val="superscript"/>
          <w:lang w:val="uk-UA"/>
        </w:rPr>
        <w:t>8</w:t>
      </w:r>
      <w:r w:rsidRPr="00600642">
        <w:rPr>
          <w:sz w:val="28"/>
          <w:szCs w:val="28"/>
          <w:lang w:val="uk-UA"/>
        </w:rPr>
        <w:t> </w:t>
      </w:r>
      <w:r w:rsidRPr="00600642">
        <w:rPr>
          <w:color w:val="000000"/>
          <w:sz w:val="28"/>
          <w:szCs w:val="28"/>
          <w:lang w:val="uk-UA"/>
        </w:rPr>
        <w:t xml:space="preserve">симуляцій ми отримали як радіальний розподіл виділеної енергії в активній зоні реактора </w:t>
      </w:r>
      <w:r w:rsidR="002F3B54">
        <w:rPr>
          <w:color w:val="000000"/>
          <w:sz w:val="28"/>
          <w:szCs w:val="28"/>
          <w:highlight w:val="yellow"/>
          <w:lang w:val="uk-UA"/>
        </w:rPr>
        <w:t>(Рис. 2.20</w:t>
      </w:r>
      <w:r w:rsidRPr="00600642">
        <w:rPr>
          <w:color w:val="000000"/>
          <w:sz w:val="28"/>
          <w:szCs w:val="28"/>
          <w:highlight w:val="yellow"/>
          <w:lang w:val="uk-UA"/>
        </w:rPr>
        <w:t>)</w:t>
      </w:r>
      <w:r w:rsidRPr="00600642">
        <w:rPr>
          <w:color w:val="000000"/>
          <w:sz w:val="28"/>
          <w:szCs w:val="28"/>
          <w:lang w:val="uk-UA"/>
        </w:rPr>
        <w:t xml:space="preserve">, так і вертикальний розподіл енергії </w:t>
      </w:r>
      <w:r w:rsidR="002F3B54">
        <w:rPr>
          <w:color w:val="000000"/>
          <w:sz w:val="28"/>
          <w:szCs w:val="28"/>
          <w:highlight w:val="yellow"/>
          <w:lang w:val="uk-UA"/>
        </w:rPr>
        <w:t>(Рис. 2.21</w:t>
      </w:r>
      <w:r w:rsidRPr="00600642">
        <w:rPr>
          <w:color w:val="000000"/>
          <w:sz w:val="28"/>
          <w:szCs w:val="28"/>
          <w:highlight w:val="yellow"/>
          <w:lang w:val="uk-UA"/>
        </w:rPr>
        <w:t>).</w:t>
      </w:r>
    </w:p>
    <w:p w14:paraId="63893019" w14:textId="77777777" w:rsidR="001A48CF" w:rsidRPr="00600642" w:rsidRDefault="001A48CF" w:rsidP="001A48CF">
      <w:pPr>
        <w:spacing w:line="360" w:lineRule="auto"/>
        <w:jc w:val="center"/>
        <w:rPr>
          <w:color w:val="000000"/>
          <w:sz w:val="28"/>
          <w:szCs w:val="28"/>
          <w:lang w:val="uk-UA"/>
        </w:rPr>
      </w:pPr>
      <w:r w:rsidRPr="00600642">
        <w:rPr>
          <w:noProof/>
          <w:color w:val="000000"/>
          <w:sz w:val="28"/>
          <w:szCs w:val="28"/>
          <w:lang w:val="uk-UA" w:eastAsia="uk-UA"/>
        </w:rPr>
        <w:drawing>
          <wp:inline distT="0" distB="0" distL="0" distR="0" wp14:anchorId="34A13AAE" wp14:editId="2854FBE8">
            <wp:extent cx="5151120" cy="4679487"/>
            <wp:effectExtent l="0" t="0" r="0" b="69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2648" cy="4680875"/>
                    </a:xfrm>
                    <a:prstGeom prst="rect">
                      <a:avLst/>
                    </a:prstGeom>
                    <a:noFill/>
                    <a:ln>
                      <a:noFill/>
                    </a:ln>
                  </pic:spPr>
                </pic:pic>
              </a:graphicData>
            </a:graphic>
          </wp:inline>
        </w:drawing>
      </w:r>
    </w:p>
    <w:p w14:paraId="2107113E" w14:textId="02E0B6E8" w:rsidR="001A48CF" w:rsidRPr="00600642" w:rsidRDefault="001A48CF" w:rsidP="001A48CF">
      <w:pPr>
        <w:pStyle w:val="af2"/>
        <w:spacing w:before="0" w:beforeAutospacing="0" w:after="0" w:afterAutospacing="0" w:line="360" w:lineRule="auto"/>
        <w:jc w:val="center"/>
        <w:rPr>
          <w:color w:val="000000"/>
          <w:sz w:val="28"/>
          <w:szCs w:val="28"/>
          <w:lang w:val="uk-UA"/>
        </w:rPr>
      </w:pPr>
      <w:r w:rsidRPr="002F3B54">
        <w:rPr>
          <w:color w:val="000000"/>
          <w:sz w:val="28"/>
          <w:szCs w:val="28"/>
          <w:highlight w:val="yellow"/>
          <w:lang w:val="uk-UA"/>
        </w:rPr>
        <w:t>Рис.</w:t>
      </w:r>
      <w:r w:rsidR="002F3B54" w:rsidRPr="002F3B54">
        <w:rPr>
          <w:color w:val="000000"/>
          <w:sz w:val="28"/>
          <w:szCs w:val="28"/>
          <w:highlight w:val="yellow"/>
          <w:lang w:val="uk-UA"/>
        </w:rPr>
        <w:t xml:space="preserve"> 2.21</w:t>
      </w:r>
      <w:r w:rsidRPr="00600642">
        <w:rPr>
          <w:color w:val="000000"/>
          <w:sz w:val="28"/>
          <w:szCs w:val="28"/>
          <w:lang w:val="uk-UA"/>
        </w:rPr>
        <w:t xml:space="preserve"> Вертикальний розподіл енергії в </w:t>
      </w:r>
      <w:proofErr w:type="spellStart"/>
      <w:r w:rsidRPr="00600642">
        <w:rPr>
          <w:color w:val="000000"/>
          <w:sz w:val="28"/>
          <w:szCs w:val="28"/>
          <w:lang w:val="uk-UA"/>
        </w:rPr>
        <w:t>АкЗ</w:t>
      </w:r>
      <w:proofErr w:type="spellEnd"/>
      <w:r w:rsidRPr="00600642">
        <w:rPr>
          <w:color w:val="000000"/>
          <w:sz w:val="28"/>
          <w:szCs w:val="28"/>
          <w:lang w:val="uk-UA"/>
        </w:rPr>
        <w:t xml:space="preserve"> реактора</w:t>
      </w:r>
    </w:p>
    <w:p w14:paraId="272D290E"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p>
    <w:p w14:paraId="0A8CB40A" w14:textId="77777777" w:rsidR="001A48CF" w:rsidRPr="00600642" w:rsidRDefault="001A48CF" w:rsidP="001A48CF">
      <w:pPr>
        <w:pStyle w:val="af2"/>
        <w:spacing w:line="360" w:lineRule="auto"/>
        <w:jc w:val="both"/>
        <w:rPr>
          <w:color w:val="000000"/>
          <w:sz w:val="28"/>
          <w:szCs w:val="28"/>
          <w:lang w:val="uk-UA"/>
        </w:rPr>
      </w:pPr>
      <w:r w:rsidRPr="00600642">
        <w:rPr>
          <w:rStyle w:val="af"/>
          <w:color w:val="000000"/>
          <w:sz w:val="28"/>
          <w:szCs w:val="28"/>
          <w:lang w:val="uk-UA"/>
        </w:rPr>
        <w:t xml:space="preserve">Код </w:t>
      </w:r>
      <w:proofErr w:type="spellStart"/>
      <w:r w:rsidRPr="00600642">
        <w:rPr>
          <w:rStyle w:val="af"/>
          <w:color w:val="000000"/>
          <w:sz w:val="28"/>
          <w:szCs w:val="28"/>
          <w:lang w:val="uk-UA"/>
        </w:rPr>
        <w:t>PhantomGun</w:t>
      </w:r>
      <w:proofErr w:type="spellEnd"/>
    </w:p>
    <w:p w14:paraId="52E38EB7" w14:textId="571B52ED"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00642">
        <w:rPr>
          <w:color w:val="000000"/>
          <w:sz w:val="28"/>
          <w:szCs w:val="28"/>
          <w:lang w:val="uk-UA"/>
        </w:rPr>
        <w:t xml:space="preserve">Незважаючи на те, що симуляція реактора була виконана нами на сучасному комп'ютері з використанням </w:t>
      </w:r>
      <w:proofErr w:type="spellStart"/>
      <w:r w:rsidRPr="00600642">
        <w:rPr>
          <w:color w:val="000000"/>
          <w:sz w:val="28"/>
          <w:szCs w:val="28"/>
          <w:lang w:val="uk-UA"/>
        </w:rPr>
        <w:t>багатопоточності</w:t>
      </w:r>
      <w:proofErr w:type="spellEnd"/>
      <w:r w:rsidRPr="00600642">
        <w:rPr>
          <w:color w:val="000000"/>
          <w:sz w:val="28"/>
          <w:szCs w:val="28"/>
          <w:lang w:val="uk-UA"/>
        </w:rPr>
        <w:t xml:space="preserve"> обчислень, тільки активаційні детектори з великими перерізами ядерних реакцій можуть бути безпосередньо опромінені в моделі реактора. Тому ми розробили як код, так і модель, в якій активаційні детектори з площею 1 см² і товщиною, що відповідає фактичній товщині детекторів, були опромінені нейтронами, при цьому використовува</w:t>
      </w:r>
      <w:r>
        <w:rPr>
          <w:color w:val="000000"/>
          <w:sz w:val="28"/>
          <w:szCs w:val="28"/>
          <w:lang w:val="uk-UA"/>
        </w:rPr>
        <w:t>вся</w:t>
      </w:r>
      <w:r w:rsidRPr="00600642">
        <w:rPr>
          <w:color w:val="000000"/>
          <w:sz w:val="28"/>
          <w:szCs w:val="28"/>
          <w:lang w:val="uk-UA"/>
        </w:rPr>
        <w:t xml:space="preserve"> ізотропн</w:t>
      </w:r>
      <w:r>
        <w:rPr>
          <w:color w:val="000000"/>
          <w:sz w:val="28"/>
          <w:szCs w:val="28"/>
          <w:lang w:val="uk-UA"/>
        </w:rPr>
        <w:t>ий</w:t>
      </w:r>
      <w:r w:rsidRPr="00600642">
        <w:rPr>
          <w:color w:val="000000"/>
          <w:sz w:val="28"/>
          <w:szCs w:val="28"/>
          <w:lang w:val="uk-UA"/>
        </w:rPr>
        <w:t xml:space="preserve"> кутов</w:t>
      </w:r>
      <w:r>
        <w:rPr>
          <w:color w:val="000000"/>
          <w:sz w:val="28"/>
          <w:szCs w:val="28"/>
          <w:lang w:val="uk-UA"/>
        </w:rPr>
        <w:t>ий</w:t>
      </w:r>
      <w:r w:rsidRPr="00600642">
        <w:rPr>
          <w:color w:val="000000"/>
          <w:sz w:val="28"/>
          <w:szCs w:val="28"/>
          <w:lang w:val="uk-UA"/>
        </w:rPr>
        <w:t xml:space="preserve"> </w:t>
      </w:r>
      <w:proofErr w:type="spellStart"/>
      <w:r w:rsidRPr="00600642">
        <w:rPr>
          <w:color w:val="000000"/>
          <w:sz w:val="28"/>
          <w:szCs w:val="28"/>
          <w:lang w:val="uk-UA"/>
        </w:rPr>
        <w:t>розпод</w:t>
      </w:r>
      <w:proofErr w:type="spellEnd"/>
      <w:r w:rsidRPr="00600642">
        <w:rPr>
          <w:color w:val="000000"/>
          <w:sz w:val="28"/>
          <w:szCs w:val="28"/>
          <w:lang w:val="uk-UA"/>
        </w:rPr>
        <w:t xml:space="preserve"> первинних часток для відтворення реального розподілу випромінювання в активній зоні реактора, як показано на </w:t>
      </w:r>
      <w:r w:rsidR="00F6288D">
        <w:rPr>
          <w:color w:val="000000"/>
          <w:sz w:val="28"/>
          <w:szCs w:val="28"/>
          <w:highlight w:val="yellow"/>
          <w:lang w:val="uk-UA"/>
        </w:rPr>
        <w:t>Рис. 2.22</w:t>
      </w:r>
      <w:r w:rsidRPr="00600642">
        <w:rPr>
          <w:color w:val="000000"/>
          <w:sz w:val="28"/>
          <w:szCs w:val="28"/>
          <w:lang w:val="uk-UA"/>
        </w:rPr>
        <w:t xml:space="preserve"> Для перевірки правильності моделі ми </w:t>
      </w:r>
      <w:r w:rsidRPr="002422A0">
        <w:rPr>
          <w:color w:val="000000"/>
          <w:sz w:val="28"/>
          <w:szCs w:val="28"/>
          <w:highlight w:val="magenta"/>
          <w:lang w:val="uk-UA"/>
          <w:rPrChange w:id="36" w:author="oleg" w:date="2024-07-15T12:08:00Z" w16du:dateUtc="2024-07-15T09:08:00Z">
            <w:rPr>
              <w:color w:val="000000"/>
              <w:sz w:val="28"/>
              <w:szCs w:val="28"/>
              <w:lang w:val="uk-UA"/>
            </w:rPr>
          </w:rPrChange>
        </w:rPr>
        <w:t xml:space="preserve">опромінювали зразок </w:t>
      </w:r>
      <w:proofErr w:type="spellStart"/>
      <w:r w:rsidRPr="002422A0">
        <w:rPr>
          <w:color w:val="000000"/>
          <w:sz w:val="28"/>
          <w:szCs w:val="28"/>
          <w:highlight w:val="magenta"/>
          <w:lang w:val="uk-UA"/>
          <w:rPrChange w:id="37" w:author="oleg" w:date="2024-07-15T12:08:00Z" w16du:dateUtc="2024-07-15T09:08:00Z">
            <w:rPr>
              <w:color w:val="000000"/>
              <w:sz w:val="28"/>
              <w:szCs w:val="28"/>
              <w:lang w:val="uk-UA"/>
            </w:rPr>
          </w:rPrChange>
        </w:rPr>
        <w:t>Mn</w:t>
      </w:r>
      <w:proofErr w:type="spellEnd"/>
      <w:r w:rsidRPr="002422A0">
        <w:rPr>
          <w:color w:val="000000"/>
          <w:sz w:val="28"/>
          <w:szCs w:val="28"/>
          <w:highlight w:val="magenta"/>
          <w:lang w:val="uk-UA"/>
          <w:rPrChange w:id="38" w:author="oleg" w:date="2024-07-15T12:08:00Z" w16du:dateUtc="2024-07-15T09:08:00Z">
            <w:rPr>
              <w:color w:val="000000"/>
              <w:sz w:val="28"/>
              <w:szCs w:val="28"/>
              <w:lang w:val="uk-UA"/>
            </w:rPr>
          </w:rPrChange>
        </w:rPr>
        <w:t xml:space="preserve"> безпосередньо в моделі реактора та за допомогою коду </w:t>
      </w:r>
      <w:proofErr w:type="spellStart"/>
      <w:r w:rsidRPr="002422A0">
        <w:rPr>
          <w:color w:val="000000"/>
          <w:sz w:val="28"/>
          <w:szCs w:val="28"/>
          <w:highlight w:val="magenta"/>
          <w:lang w:val="uk-UA"/>
          <w:rPrChange w:id="39" w:author="oleg" w:date="2024-07-15T12:08:00Z" w16du:dateUtc="2024-07-15T09:08:00Z">
            <w:rPr>
              <w:color w:val="000000"/>
              <w:sz w:val="28"/>
              <w:szCs w:val="28"/>
              <w:lang w:val="uk-UA"/>
            </w:rPr>
          </w:rPrChange>
        </w:rPr>
        <w:t>PhantomGun</w:t>
      </w:r>
      <w:proofErr w:type="spellEnd"/>
      <w:r w:rsidRPr="00600642">
        <w:rPr>
          <w:color w:val="000000"/>
          <w:sz w:val="28"/>
          <w:szCs w:val="28"/>
          <w:lang w:val="uk-UA"/>
        </w:rPr>
        <w:t xml:space="preserve">. У межах статистичної невизначеності ми отримали однакові результати.  </w:t>
      </w:r>
    </w:p>
    <w:p w14:paraId="7EE6ED53"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00642">
        <w:rPr>
          <w:color w:val="000000"/>
          <w:sz w:val="28"/>
          <w:szCs w:val="28"/>
          <w:lang w:val="uk-UA"/>
        </w:rPr>
        <w:t xml:space="preserve">Щільність нейтронного потоку та спектр нейтронів для кожного активаційного детектора були розраховані за допомогою коду </w:t>
      </w:r>
      <w:proofErr w:type="spellStart"/>
      <w:r w:rsidRPr="00600642">
        <w:rPr>
          <w:color w:val="000000"/>
          <w:sz w:val="28"/>
          <w:szCs w:val="28"/>
          <w:lang w:val="uk-UA"/>
        </w:rPr>
        <w:t>PhantomGun</w:t>
      </w:r>
      <w:proofErr w:type="spellEnd"/>
      <w:r w:rsidRPr="00600642">
        <w:rPr>
          <w:color w:val="000000"/>
          <w:sz w:val="28"/>
          <w:szCs w:val="28"/>
          <w:lang w:val="uk-UA"/>
        </w:rPr>
        <w:t xml:space="preserve"> і вибрані з бази даних. Для контролю правильності роботи генератора нейтронів код також накопичував спектр нейтронів, що проходили через активаційний детектор.</w:t>
      </w:r>
    </w:p>
    <w:p w14:paraId="7C2B8A1A" w14:textId="77777777" w:rsidR="001A48CF" w:rsidRPr="00600642" w:rsidRDefault="001A48CF" w:rsidP="001A48CF">
      <w:pPr>
        <w:pStyle w:val="af2"/>
        <w:spacing w:before="0" w:beforeAutospacing="0" w:after="0" w:afterAutospacing="0" w:line="360" w:lineRule="auto"/>
        <w:jc w:val="center"/>
        <w:rPr>
          <w:color w:val="000000"/>
          <w:sz w:val="28"/>
          <w:szCs w:val="28"/>
          <w:lang w:val="uk-UA"/>
        </w:rPr>
      </w:pPr>
      <w:r w:rsidRPr="00600642">
        <w:rPr>
          <w:noProof/>
          <w:color w:val="000000"/>
          <w:sz w:val="28"/>
          <w:szCs w:val="28"/>
          <w:lang w:val="uk-UA" w:eastAsia="uk-UA"/>
        </w:rPr>
        <w:drawing>
          <wp:inline distT="0" distB="0" distL="0" distR="0" wp14:anchorId="5F50ACD3" wp14:editId="350307AD">
            <wp:extent cx="5289080" cy="3619500"/>
            <wp:effectExtent l="0" t="0" r="698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437" cy="3623850"/>
                    </a:xfrm>
                    <a:prstGeom prst="rect">
                      <a:avLst/>
                    </a:prstGeom>
                    <a:noFill/>
                    <a:ln>
                      <a:noFill/>
                    </a:ln>
                  </pic:spPr>
                </pic:pic>
              </a:graphicData>
            </a:graphic>
          </wp:inline>
        </w:drawing>
      </w:r>
    </w:p>
    <w:p w14:paraId="2D5DF883" w14:textId="716AE8AF" w:rsidR="001A48CF" w:rsidRPr="00600642" w:rsidRDefault="00F6288D" w:rsidP="001A48CF">
      <w:pPr>
        <w:pStyle w:val="af2"/>
        <w:spacing w:before="0" w:beforeAutospacing="0" w:after="0" w:afterAutospacing="0" w:line="360" w:lineRule="auto"/>
        <w:jc w:val="center"/>
        <w:rPr>
          <w:color w:val="000000"/>
          <w:sz w:val="28"/>
          <w:szCs w:val="28"/>
          <w:lang w:val="uk-UA"/>
        </w:rPr>
      </w:pPr>
      <w:r>
        <w:rPr>
          <w:color w:val="000000"/>
          <w:sz w:val="28"/>
          <w:szCs w:val="28"/>
          <w:highlight w:val="yellow"/>
          <w:lang w:val="uk-UA"/>
        </w:rPr>
        <w:t xml:space="preserve">Рис. </w:t>
      </w:r>
      <w:r w:rsidRPr="00F6288D">
        <w:rPr>
          <w:color w:val="000000"/>
          <w:sz w:val="28"/>
          <w:szCs w:val="28"/>
          <w:highlight w:val="yellow"/>
          <w:lang w:val="uk-UA"/>
        </w:rPr>
        <w:t>2.22</w:t>
      </w:r>
      <w:r w:rsidR="001A48CF" w:rsidRPr="00600642">
        <w:rPr>
          <w:color w:val="000000"/>
          <w:sz w:val="28"/>
          <w:szCs w:val="28"/>
          <w:lang w:val="uk-UA"/>
        </w:rPr>
        <w:t xml:space="preserve"> Моделювання опромінення активаційних детекторів програмою </w:t>
      </w:r>
      <w:proofErr w:type="spellStart"/>
      <w:r w:rsidR="001A48CF" w:rsidRPr="00600642">
        <w:rPr>
          <w:color w:val="000000"/>
          <w:sz w:val="28"/>
          <w:szCs w:val="28"/>
          <w:lang w:val="uk-UA"/>
        </w:rPr>
        <w:t>PhantomGun</w:t>
      </w:r>
      <w:proofErr w:type="spellEnd"/>
      <w:r w:rsidR="001A48CF" w:rsidRPr="00600642">
        <w:rPr>
          <w:color w:val="000000"/>
          <w:sz w:val="28"/>
          <w:szCs w:val="28"/>
          <w:lang w:val="uk-UA"/>
        </w:rPr>
        <w:t>.</w:t>
      </w:r>
    </w:p>
    <w:p w14:paraId="0913972E" w14:textId="1F2A6E54"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 xml:space="preserve">В результаті симуляції ми отримали всі швидкості ядерних реакцій для активаційного детектора R. Як приклад, у </w:t>
      </w:r>
      <w:r w:rsidRPr="00F6288D">
        <w:rPr>
          <w:color w:val="000000"/>
          <w:sz w:val="28"/>
          <w:szCs w:val="28"/>
          <w:highlight w:val="yellow"/>
          <w:lang w:val="uk-UA"/>
        </w:rPr>
        <w:t>Таблиці 2</w:t>
      </w:r>
      <w:r w:rsidR="00F6288D" w:rsidRPr="00F6288D">
        <w:rPr>
          <w:color w:val="000000"/>
          <w:sz w:val="28"/>
          <w:szCs w:val="28"/>
          <w:highlight w:val="yellow"/>
          <w:lang w:val="uk-UA"/>
        </w:rPr>
        <w:t>.4</w:t>
      </w:r>
      <w:r w:rsidRPr="00600642">
        <w:rPr>
          <w:color w:val="000000"/>
          <w:sz w:val="28"/>
          <w:szCs w:val="28"/>
          <w:lang w:val="uk-UA"/>
        </w:rPr>
        <w:t xml:space="preserve"> показані результати опромінення нікелевої фольги товщиною 50 мкм у вертикальному положенні -15,625 мм від центру активної зони реактора.</w:t>
      </w:r>
    </w:p>
    <w:p w14:paraId="4F9B6E2A" w14:textId="77777777" w:rsidR="001A48CF" w:rsidRPr="00600642" w:rsidRDefault="001A48CF" w:rsidP="001A48CF">
      <w:pPr>
        <w:pStyle w:val="af2"/>
        <w:spacing w:line="360" w:lineRule="auto"/>
        <w:ind w:firstLine="708"/>
        <w:jc w:val="both"/>
        <w:rPr>
          <w:color w:val="000000"/>
          <w:sz w:val="28"/>
          <w:szCs w:val="28"/>
          <w:highlight w:val="yellow"/>
          <w:lang w:val="uk-UA"/>
        </w:rPr>
      </w:pPr>
    </w:p>
    <w:p w14:paraId="18DE32C7" w14:textId="77777777" w:rsidR="001A48CF" w:rsidRPr="00600642" w:rsidRDefault="001A48CF" w:rsidP="001A48CF">
      <w:pPr>
        <w:pStyle w:val="af2"/>
        <w:spacing w:line="360" w:lineRule="auto"/>
        <w:ind w:firstLine="708"/>
        <w:jc w:val="both"/>
        <w:rPr>
          <w:color w:val="000000"/>
          <w:sz w:val="28"/>
          <w:szCs w:val="28"/>
          <w:highlight w:val="yellow"/>
          <w:lang w:val="uk-UA"/>
        </w:rPr>
      </w:pPr>
    </w:p>
    <w:p w14:paraId="1F4EB6E4" w14:textId="77777777" w:rsidR="001A48CF" w:rsidRPr="00600642" w:rsidRDefault="001A48CF" w:rsidP="001A48CF">
      <w:pPr>
        <w:pStyle w:val="af2"/>
        <w:spacing w:line="360" w:lineRule="auto"/>
        <w:ind w:firstLine="708"/>
        <w:jc w:val="both"/>
        <w:rPr>
          <w:color w:val="000000"/>
          <w:sz w:val="28"/>
          <w:szCs w:val="28"/>
          <w:highlight w:val="yellow"/>
          <w:lang w:val="uk-UA"/>
        </w:rPr>
      </w:pPr>
    </w:p>
    <w:p w14:paraId="29CAFDF4" w14:textId="5AB8BAD6" w:rsidR="001A48CF" w:rsidRPr="00600642" w:rsidRDefault="00F6288D" w:rsidP="001A48CF">
      <w:pPr>
        <w:pStyle w:val="af2"/>
        <w:spacing w:line="360" w:lineRule="auto"/>
        <w:ind w:firstLine="708"/>
        <w:jc w:val="both"/>
        <w:rPr>
          <w:color w:val="000000"/>
          <w:sz w:val="28"/>
          <w:szCs w:val="28"/>
          <w:lang w:val="uk-UA"/>
        </w:rPr>
      </w:pPr>
      <w:r w:rsidRPr="002044F6">
        <w:rPr>
          <w:color w:val="000000"/>
          <w:sz w:val="28"/>
          <w:szCs w:val="28"/>
          <w:highlight w:val="yellow"/>
          <w:lang w:val="uk-UA"/>
        </w:rPr>
        <w:t xml:space="preserve">Табл. </w:t>
      </w:r>
      <w:r w:rsidR="001A48CF" w:rsidRPr="002044F6">
        <w:rPr>
          <w:color w:val="000000"/>
          <w:sz w:val="28"/>
          <w:szCs w:val="28"/>
          <w:highlight w:val="yellow"/>
          <w:lang w:val="uk-UA"/>
        </w:rPr>
        <w:t>2.</w:t>
      </w:r>
      <w:r w:rsidRPr="002044F6">
        <w:rPr>
          <w:color w:val="000000"/>
          <w:sz w:val="28"/>
          <w:szCs w:val="28"/>
          <w:highlight w:val="yellow"/>
          <w:lang w:val="uk-UA"/>
        </w:rPr>
        <w:t>4</w:t>
      </w:r>
      <w:r w:rsidR="001A48CF" w:rsidRPr="00600642">
        <w:rPr>
          <w:color w:val="000000"/>
          <w:sz w:val="28"/>
          <w:szCs w:val="28"/>
          <w:lang w:val="uk-UA"/>
        </w:rPr>
        <w:t xml:space="preserve"> Результати опромінення нікелевої фольги, отримані програмою </w:t>
      </w:r>
      <w:proofErr w:type="spellStart"/>
      <w:r w:rsidR="001A48CF" w:rsidRPr="00600642">
        <w:rPr>
          <w:color w:val="000000"/>
          <w:sz w:val="28"/>
          <w:szCs w:val="28"/>
          <w:lang w:val="uk-UA"/>
        </w:rPr>
        <w:t>PhantomGun</w:t>
      </w:r>
      <w:proofErr w:type="spellEnd"/>
    </w:p>
    <w:tbl>
      <w:tblPr>
        <w:tblStyle w:val="TableNormal1"/>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4"/>
        <w:gridCol w:w="4722"/>
      </w:tblGrid>
      <w:tr w:rsidR="001A48CF" w:rsidRPr="00600642" w14:paraId="7D250E5D" w14:textId="77777777" w:rsidTr="001A48CF">
        <w:trPr>
          <w:trHeight w:val="769"/>
          <w:jc w:val="center"/>
        </w:trPr>
        <w:tc>
          <w:tcPr>
            <w:tcW w:w="1954" w:type="dxa"/>
          </w:tcPr>
          <w:p w14:paraId="6B7D4B29" w14:textId="77777777" w:rsidR="001A48CF" w:rsidRPr="00600642" w:rsidRDefault="001A48CF" w:rsidP="001A48CF">
            <w:pPr>
              <w:pStyle w:val="TableParagraph"/>
              <w:spacing w:before="125"/>
              <w:jc w:val="center"/>
              <w:rPr>
                <w:sz w:val="28"/>
                <w:szCs w:val="28"/>
              </w:rPr>
            </w:pPr>
            <w:r w:rsidRPr="00600642">
              <w:rPr>
                <w:spacing w:val="-2"/>
                <w:sz w:val="28"/>
                <w:szCs w:val="28"/>
              </w:rPr>
              <w:t xml:space="preserve">Матеріал </w:t>
            </w:r>
            <w:proofErr w:type="spellStart"/>
            <w:r w:rsidRPr="002422A0">
              <w:rPr>
                <w:spacing w:val="-2"/>
                <w:sz w:val="28"/>
                <w:szCs w:val="28"/>
                <w:highlight w:val="magenta"/>
                <w:rPrChange w:id="40" w:author="oleg" w:date="2024-07-15T12:09:00Z" w16du:dateUtc="2024-07-15T09:09:00Z">
                  <w:rPr>
                    <w:spacing w:val="-2"/>
                    <w:sz w:val="28"/>
                    <w:szCs w:val="28"/>
                  </w:rPr>
                </w:rPrChange>
              </w:rPr>
              <w:t>детекорів</w:t>
            </w:r>
            <w:proofErr w:type="spellEnd"/>
          </w:p>
        </w:tc>
        <w:tc>
          <w:tcPr>
            <w:tcW w:w="4722" w:type="dxa"/>
          </w:tcPr>
          <w:p w14:paraId="40B955B6" w14:textId="77777777" w:rsidR="001A48CF" w:rsidRPr="00600642" w:rsidRDefault="001A48CF" w:rsidP="001A48CF">
            <w:pPr>
              <w:pStyle w:val="TableParagraph"/>
              <w:ind w:left="8"/>
              <w:jc w:val="center"/>
              <w:rPr>
                <w:sz w:val="28"/>
                <w:szCs w:val="28"/>
              </w:rPr>
            </w:pPr>
            <w:bookmarkStart w:id="41" w:name="The_nuclear_reaction_rate_R,"/>
            <w:bookmarkStart w:id="42" w:name="1/s_per_1_nucleus_of_the_element"/>
            <w:bookmarkEnd w:id="41"/>
            <w:bookmarkEnd w:id="42"/>
            <w:r w:rsidRPr="00600642">
              <w:rPr>
                <w:sz w:val="28"/>
                <w:szCs w:val="28"/>
              </w:rPr>
              <w:t xml:space="preserve">Швидкість ядерної реакції </w:t>
            </w:r>
            <w:r w:rsidRPr="00600642">
              <w:rPr>
                <w:spacing w:val="-5"/>
                <w:sz w:val="28"/>
                <w:szCs w:val="28"/>
              </w:rPr>
              <w:t>R,</w:t>
            </w:r>
          </w:p>
          <w:p w14:paraId="2119FDA9" w14:textId="77777777" w:rsidR="001A48CF" w:rsidRPr="00600642" w:rsidRDefault="001A48CF" w:rsidP="001A48CF">
            <w:pPr>
              <w:pStyle w:val="TableParagraph"/>
              <w:spacing w:before="18" w:line="228" w:lineRule="exact"/>
              <w:ind w:left="8" w:right="1"/>
              <w:jc w:val="center"/>
              <w:rPr>
                <w:sz w:val="28"/>
                <w:szCs w:val="28"/>
              </w:rPr>
            </w:pPr>
            <w:r w:rsidRPr="00600642">
              <w:rPr>
                <w:sz w:val="28"/>
                <w:szCs w:val="28"/>
              </w:rPr>
              <w:t>1/с</w:t>
            </w:r>
            <w:r w:rsidRPr="00600642">
              <w:rPr>
                <w:spacing w:val="-3"/>
                <w:sz w:val="28"/>
                <w:szCs w:val="28"/>
              </w:rPr>
              <w:t xml:space="preserve"> </w:t>
            </w:r>
            <w:r w:rsidRPr="00600642">
              <w:rPr>
                <w:sz w:val="28"/>
                <w:szCs w:val="28"/>
              </w:rPr>
              <w:t>на</w:t>
            </w:r>
            <w:r w:rsidRPr="00600642">
              <w:rPr>
                <w:spacing w:val="-2"/>
                <w:sz w:val="28"/>
                <w:szCs w:val="28"/>
              </w:rPr>
              <w:t xml:space="preserve"> </w:t>
            </w:r>
            <w:r w:rsidRPr="00600642">
              <w:rPr>
                <w:sz w:val="28"/>
                <w:szCs w:val="28"/>
              </w:rPr>
              <w:t>1</w:t>
            </w:r>
            <w:r w:rsidRPr="00600642">
              <w:rPr>
                <w:spacing w:val="-2"/>
                <w:sz w:val="28"/>
                <w:szCs w:val="28"/>
              </w:rPr>
              <w:t xml:space="preserve"> ядро елементу</w:t>
            </w:r>
          </w:p>
        </w:tc>
      </w:tr>
      <w:tr w:rsidR="001A48CF" w:rsidRPr="00600642" w14:paraId="0A6F855B" w14:textId="77777777" w:rsidTr="001A48CF">
        <w:trPr>
          <w:trHeight w:val="769"/>
          <w:jc w:val="center"/>
        </w:trPr>
        <w:tc>
          <w:tcPr>
            <w:tcW w:w="1954" w:type="dxa"/>
            <w:vAlign w:val="center"/>
          </w:tcPr>
          <w:p w14:paraId="11A4FB0D" w14:textId="77777777" w:rsidR="001A48CF" w:rsidRPr="00600642" w:rsidRDefault="001A48CF" w:rsidP="001A48CF">
            <w:pPr>
              <w:pStyle w:val="TableParagraph"/>
              <w:spacing w:before="4"/>
              <w:ind w:left="9" w:right="2"/>
              <w:jc w:val="center"/>
              <w:rPr>
                <w:sz w:val="28"/>
                <w:szCs w:val="28"/>
              </w:rPr>
            </w:pPr>
            <w:bookmarkStart w:id="43" w:name="57Fe"/>
            <w:bookmarkEnd w:id="43"/>
            <w:r w:rsidRPr="00600642">
              <w:rPr>
                <w:spacing w:val="-4"/>
                <w:sz w:val="28"/>
                <w:szCs w:val="28"/>
              </w:rPr>
              <w:t>57</w:t>
            </w:r>
            <w:proofErr w:type="spellStart"/>
            <w:r w:rsidRPr="00600642">
              <w:rPr>
                <w:spacing w:val="-4"/>
                <w:position w:val="-6"/>
                <w:sz w:val="28"/>
                <w:szCs w:val="28"/>
              </w:rPr>
              <w:t>Fe</w:t>
            </w:r>
            <w:proofErr w:type="spellEnd"/>
          </w:p>
        </w:tc>
        <w:tc>
          <w:tcPr>
            <w:tcW w:w="4722" w:type="dxa"/>
            <w:vAlign w:val="center"/>
          </w:tcPr>
          <w:p w14:paraId="013FDF8B" w14:textId="77777777" w:rsidR="001A48CF" w:rsidRPr="00600642" w:rsidRDefault="001A48CF" w:rsidP="001A48CF">
            <w:pPr>
              <w:pStyle w:val="TableParagraph"/>
              <w:spacing w:line="244" w:lineRule="exact"/>
              <w:ind w:left="8" w:right="2"/>
              <w:jc w:val="center"/>
              <w:rPr>
                <w:sz w:val="28"/>
                <w:szCs w:val="28"/>
              </w:rPr>
            </w:pPr>
            <w:bookmarkStart w:id="44" w:name="6.406(10-16"/>
            <w:bookmarkEnd w:id="44"/>
            <w:r w:rsidRPr="00600642">
              <w:rPr>
                <w:spacing w:val="-2"/>
                <w:sz w:val="28"/>
                <w:szCs w:val="28"/>
              </w:rPr>
              <w:t>6.406</w:t>
            </w:r>
            <w:r w:rsidRPr="00600642">
              <w:rPr>
                <w:color w:val="000000"/>
                <w:sz w:val="28"/>
                <w:szCs w:val="28"/>
              </w:rPr>
              <w:t>·</w:t>
            </w:r>
            <w:r w:rsidRPr="00600642">
              <w:rPr>
                <w:spacing w:val="-2"/>
                <w:sz w:val="28"/>
                <w:szCs w:val="28"/>
              </w:rPr>
              <w:t>10</w:t>
            </w:r>
            <w:r w:rsidRPr="00600642">
              <w:rPr>
                <w:spacing w:val="-2"/>
                <w:sz w:val="28"/>
                <w:szCs w:val="28"/>
                <w:vertAlign w:val="superscript"/>
              </w:rPr>
              <w:t>-</w:t>
            </w:r>
            <w:r w:rsidRPr="00600642">
              <w:rPr>
                <w:spacing w:val="-5"/>
                <w:sz w:val="28"/>
                <w:szCs w:val="28"/>
                <w:vertAlign w:val="superscript"/>
              </w:rPr>
              <w:t>16</w:t>
            </w:r>
          </w:p>
        </w:tc>
      </w:tr>
      <w:tr w:rsidR="001A48CF" w:rsidRPr="00600642" w14:paraId="70863770" w14:textId="77777777" w:rsidTr="001A48CF">
        <w:trPr>
          <w:trHeight w:val="769"/>
          <w:jc w:val="center"/>
        </w:trPr>
        <w:tc>
          <w:tcPr>
            <w:tcW w:w="1954" w:type="dxa"/>
            <w:vAlign w:val="center"/>
          </w:tcPr>
          <w:p w14:paraId="735BADD4" w14:textId="77777777" w:rsidR="001A48CF" w:rsidRPr="00600642" w:rsidRDefault="001A48CF" w:rsidP="001A48CF">
            <w:pPr>
              <w:pStyle w:val="TableParagraph"/>
              <w:spacing w:before="4"/>
              <w:ind w:left="9" w:right="3"/>
              <w:jc w:val="center"/>
              <w:rPr>
                <w:sz w:val="28"/>
                <w:szCs w:val="28"/>
              </w:rPr>
            </w:pPr>
            <w:bookmarkStart w:id="45" w:name="58Co"/>
            <w:bookmarkEnd w:id="45"/>
            <w:r w:rsidRPr="00600642">
              <w:rPr>
                <w:spacing w:val="-4"/>
                <w:sz w:val="28"/>
                <w:szCs w:val="28"/>
              </w:rPr>
              <w:t>58</w:t>
            </w:r>
            <w:proofErr w:type="spellStart"/>
            <w:r w:rsidRPr="00600642">
              <w:rPr>
                <w:spacing w:val="-4"/>
                <w:position w:val="-6"/>
                <w:sz w:val="28"/>
                <w:szCs w:val="28"/>
              </w:rPr>
              <w:t>Co</w:t>
            </w:r>
            <w:proofErr w:type="spellEnd"/>
          </w:p>
        </w:tc>
        <w:tc>
          <w:tcPr>
            <w:tcW w:w="4722" w:type="dxa"/>
            <w:vAlign w:val="center"/>
          </w:tcPr>
          <w:p w14:paraId="1F288515" w14:textId="77777777" w:rsidR="001A48CF" w:rsidRPr="00600642" w:rsidRDefault="001A48CF" w:rsidP="001A48CF">
            <w:pPr>
              <w:pStyle w:val="TableParagraph"/>
              <w:spacing w:line="243" w:lineRule="exact"/>
              <w:ind w:left="8" w:right="2"/>
              <w:jc w:val="center"/>
              <w:rPr>
                <w:sz w:val="28"/>
                <w:szCs w:val="28"/>
              </w:rPr>
            </w:pPr>
            <w:bookmarkStart w:id="46" w:name="2.964(10-13"/>
            <w:bookmarkEnd w:id="46"/>
            <w:r w:rsidRPr="00600642">
              <w:rPr>
                <w:spacing w:val="-2"/>
                <w:sz w:val="28"/>
                <w:szCs w:val="28"/>
              </w:rPr>
              <w:t>2.964</w:t>
            </w:r>
            <w:r w:rsidRPr="00600642">
              <w:rPr>
                <w:color w:val="000000"/>
                <w:sz w:val="28"/>
                <w:szCs w:val="28"/>
              </w:rPr>
              <w:t>·</w:t>
            </w:r>
            <w:r w:rsidRPr="00600642">
              <w:rPr>
                <w:spacing w:val="-2"/>
                <w:sz w:val="28"/>
                <w:szCs w:val="28"/>
              </w:rPr>
              <w:t>10</w:t>
            </w:r>
            <w:r w:rsidRPr="00600642">
              <w:rPr>
                <w:spacing w:val="-2"/>
                <w:sz w:val="28"/>
                <w:szCs w:val="28"/>
                <w:vertAlign w:val="superscript"/>
              </w:rPr>
              <w:t>-</w:t>
            </w:r>
            <w:r w:rsidRPr="00600642">
              <w:rPr>
                <w:spacing w:val="-5"/>
                <w:sz w:val="28"/>
                <w:szCs w:val="28"/>
                <w:vertAlign w:val="superscript"/>
              </w:rPr>
              <w:t>13</w:t>
            </w:r>
          </w:p>
        </w:tc>
      </w:tr>
      <w:tr w:rsidR="001A48CF" w:rsidRPr="00600642" w14:paraId="1D01EA39" w14:textId="77777777" w:rsidTr="001A48CF">
        <w:trPr>
          <w:trHeight w:val="769"/>
          <w:jc w:val="center"/>
        </w:trPr>
        <w:tc>
          <w:tcPr>
            <w:tcW w:w="1954" w:type="dxa"/>
            <w:vAlign w:val="center"/>
          </w:tcPr>
          <w:p w14:paraId="6809C875" w14:textId="77777777" w:rsidR="001A48CF" w:rsidRPr="00600642" w:rsidRDefault="001A48CF" w:rsidP="001A48CF">
            <w:pPr>
              <w:pStyle w:val="TableParagraph"/>
              <w:spacing w:before="4"/>
              <w:ind w:left="9" w:right="3"/>
              <w:jc w:val="center"/>
              <w:rPr>
                <w:sz w:val="28"/>
                <w:szCs w:val="28"/>
              </w:rPr>
            </w:pPr>
            <w:bookmarkStart w:id="47" w:name="60Co"/>
            <w:bookmarkEnd w:id="47"/>
            <w:r w:rsidRPr="00600642">
              <w:rPr>
                <w:spacing w:val="-4"/>
                <w:sz w:val="28"/>
                <w:szCs w:val="28"/>
              </w:rPr>
              <w:t>60</w:t>
            </w:r>
            <w:proofErr w:type="spellStart"/>
            <w:r w:rsidRPr="00600642">
              <w:rPr>
                <w:spacing w:val="-4"/>
                <w:position w:val="-6"/>
                <w:sz w:val="28"/>
                <w:szCs w:val="28"/>
              </w:rPr>
              <w:t>Co</w:t>
            </w:r>
            <w:proofErr w:type="spellEnd"/>
          </w:p>
        </w:tc>
        <w:tc>
          <w:tcPr>
            <w:tcW w:w="4722" w:type="dxa"/>
            <w:vAlign w:val="center"/>
          </w:tcPr>
          <w:p w14:paraId="5A5C2B9C" w14:textId="77777777" w:rsidR="001A48CF" w:rsidRPr="00600642" w:rsidRDefault="001A48CF" w:rsidP="001A48CF">
            <w:pPr>
              <w:pStyle w:val="TableParagraph"/>
              <w:spacing w:before="1" w:line="243" w:lineRule="exact"/>
              <w:ind w:left="8" w:right="2"/>
              <w:jc w:val="center"/>
              <w:rPr>
                <w:sz w:val="28"/>
                <w:szCs w:val="28"/>
              </w:rPr>
            </w:pPr>
            <w:bookmarkStart w:id="48" w:name="2.135(10-15"/>
            <w:bookmarkEnd w:id="48"/>
            <w:r w:rsidRPr="00600642">
              <w:rPr>
                <w:spacing w:val="-2"/>
                <w:sz w:val="28"/>
                <w:szCs w:val="28"/>
              </w:rPr>
              <w:t>2.135</w:t>
            </w:r>
            <w:r w:rsidRPr="00600642">
              <w:rPr>
                <w:color w:val="000000"/>
                <w:sz w:val="28"/>
                <w:szCs w:val="28"/>
              </w:rPr>
              <w:t>·</w:t>
            </w:r>
            <w:r w:rsidRPr="00600642">
              <w:rPr>
                <w:spacing w:val="-2"/>
                <w:sz w:val="28"/>
                <w:szCs w:val="28"/>
              </w:rPr>
              <w:t>10</w:t>
            </w:r>
            <w:r w:rsidRPr="00600642">
              <w:rPr>
                <w:spacing w:val="-2"/>
                <w:sz w:val="28"/>
                <w:szCs w:val="28"/>
                <w:vertAlign w:val="superscript"/>
              </w:rPr>
              <w:t>-</w:t>
            </w:r>
            <w:r w:rsidRPr="00600642">
              <w:rPr>
                <w:spacing w:val="-5"/>
                <w:sz w:val="28"/>
                <w:szCs w:val="28"/>
                <w:vertAlign w:val="superscript"/>
              </w:rPr>
              <w:t>15</w:t>
            </w:r>
          </w:p>
        </w:tc>
      </w:tr>
      <w:tr w:rsidR="001A48CF" w:rsidRPr="00600642" w14:paraId="2397B061" w14:textId="77777777" w:rsidTr="001A48CF">
        <w:trPr>
          <w:trHeight w:val="769"/>
          <w:jc w:val="center"/>
        </w:trPr>
        <w:tc>
          <w:tcPr>
            <w:tcW w:w="1954" w:type="dxa"/>
            <w:vAlign w:val="center"/>
          </w:tcPr>
          <w:p w14:paraId="6D834B6B" w14:textId="77777777" w:rsidR="001A48CF" w:rsidRPr="00600642" w:rsidRDefault="001A48CF" w:rsidP="001A48CF">
            <w:pPr>
              <w:pStyle w:val="TableParagraph"/>
              <w:spacing w:before="4"/>
              <w:ind w:left="9" w:right="2"/>
              <w:jc w:val="center"/>
              <w:rPr>
                <w:sz w:val="28"/>
                <w:szCs w:val="28"/>
              </w:rPr>
            </w:pPr>
            <w:bookmarkStart w:id="49" w:name="65Ni"/>
            <w:bookmarkEnd w:id="49"/>
            <w:r w:rsidRPr="00600642">
              <w:rPr>
                <w:spacing w:val="-4"/>
                <w:sz w:val="28"/>
                <w:szCs w:val="28"/>
              </w:rPr>
              <w:t>65</w:t>
            </w:r>
            <w:proofErr w:type="spellStart"/>
            <w:r w:rsidRPr="00600642">
              <w:rPr>
                <w:spacing w:val="-4"/>
                <w:position w:val="-6"/>
                <w:sz w:val="28"/>
                <w:szCs w:val="28"/>
              </w:rPr>
              <w:t>Ni</w:t>
            </w:r>
            <w:proofErr w:type="spellEnd"/>
          </w:p>
        </w:tc>
        <w:tc>
          <w:tcPr>
            <w:tcW w:w="4722" w:type="dxa"/>
            <w:vAlign w:val="center"/>
          </w:tcPr>
          <w:p w14:paraId="60F14958" w14:textId="77777777" w:rsidR="001A48CF" w:rsidRPr="00600642" w:rsidRDefault="001A48CF" w:rsidP="001A48CF">
            <w:pPr>
              <w:pStyle w:val="TableParagraph"/>
              <w:spacing w:line="244" w:lineRule="exact"/>
              <w:ind w:left="8" w:right="2"/>
              <w:jc w:val="center"/>
              <w:rPr>
                <w:sz w:val="28"/>
                <w:szCs w:val="28"/>
              </w:rPr>
            </w:pPr>
            <w:bookmarkStart w:id="50" w:name="1.775(10-13"/>
            <w:bookmarkEnd w:id="50"/>
            <w:r w:rsidRPr="00600642">
              <w:rPr>
                <w:spacing w:val="-2"/>
                <w:sz w:val="28"/>
                <w:szCs w:val="28"/>
              </w:rPr>
              <w:t>1.775</w:t>
            </w:r>
            <w:r w:rsidRPr="00600642">
              <w:rPr>
                <w:color w:val="000000"/>
                <w:sz w:val="28"/>
                <w:szCs w:val="28"/>
              </w:rPr>
              <w:t>·</w:t>
            </w:r>
            <w:r w:rsidRPr="00600642">
              <w:rPr>
                <w:spacing w:val="-2"/>
                <w:sz w:val="28"/>
                <w:szCs w:val="28"/>
              </w:rPr>
              <w:t>10</w:t>
            </w:r>
            <w:r w:rsidRPr="00600642">
              <w:rPr>
                <w:spacing w:val="-2"/>
                <w:sz w:val="28"/>
                <w:szCs w:val="28"/>
                <w:vertAlign w:val="superscript"/>
              </w:rPr>
              <w:t>-</w:t>
            </w:r>
            <w:r w:rsidRPr="00600642">
              <w:rPr>
                <w:spacing w:val="-5"/>
                <w:sz w:val="28"/>
                <w:szCs w:val="28"/>
                <w:vertAlign w:val="superscript"/>
              </w:rPr>
              <w:t>13</w:t>
            </w:r>
          </w:p>
        </w:tc>
      </w:tr>
    </w:tbl>
    <w:p w14:paraId="0D5632F0" w14:textId="77777777" w:rsidR="001A48CF" w:rsidRPr="00600642" w:rsidRDefault="001A48CF" w:rsidP="001A48CF">
      <w:pPr>
        <w:pStyle w:val="af2"/>
        <w:spacing w:line="360" w:lineRule="auto"/>
        <w:jc w:val="both"/>
        <w:rPr>
          <w:color w:val="000000"/>
          <w:sz w:val="28"/>
          <w:szCs w:val="28"/>
          <w:lang w:val="uk-UA"/>
        </w:rPr>
      </w:pPr>
      <w:r w:rsidRPr="00600642">
        <w:rPr>
          <w:rStyle w:val="af"/>
          <w:color w:val="000000"/>
          <w:sz w:val="28"/>
          <w:szCs w:val="28"/>
          <w:lang w:val="uk-UA"/>
        </w:rPr>
        <w:t>Вимірювання швидкостей нейтронних реакцій за допомогою активаційного детектора</w:t>
      </w:r>
    </w:p>
    <w:p w14:paraId="3EECCF6B" w14:textId="77777777" w:rsidR="001A48CF" w:rsidRPr="00600642" w:rsidRDefault="001A48CF" w:rsidP="001A48CF">
      <w:pPr>
        <w:pStyle w:val="af2"/>
        <w:spacing w:before="0" w:beforeAutospacing="0" w:after="0" w:afterAutospacing="0" w:line="360" w:lineRule="auto"/>
        <w:jc w:val="both"/>
        <w:rPr>
          <w:color w:val="000000"/>
          <w:sz w:val="28"/>
          <w:szCs w:val="28"/>
          <w:lang w:val="uk-UA"/>
        </w:rPr>
      </w:pPr>
      <w:r w:rsidRPr="00600642">
        <w:rPr>
          <w:color w:val="000000"/>
          <w:sz w:val="28"/>
          <w:szCs w:val="28"/>
          <w:lang w:val="uk-UA"/>
        </w:rPr>
        <w:t xml:space="preserve">Для перевірки правильності розрахунків нейтронних потоків і спектрів, виконаних за допомогою коду </w:t>
      </w:r>
      <w:proofErr w:type="spellStart"/>
      <w:r w:rsidRPr="00600642">
        <w:rPr>
          <w:color w:val="000000"/>
          <w:sz w:val="28"/>
          <w:szCs w:val="28"/>
          <w:lang w:val="uk-UA"/>
        </w:rPr>
        <w:t>Phantom</w:t>
      </w:r>
      <w:proofErr w:type="spellEnd"/>
      <w:r w:rsidRPr="00600642">
        <w:rPr>
          <w:color w:val="000000"/>
          <w:sz w:val="28"/>
          <w:szCs w:val="28"/>
          <w:lang w:val="uk-UA"/>
        </w:rPr>
        <w:t xml:space="preserve">, активаційні детектори </w:t>
      </w:r>
      <w:proofErr w:type="spellStart"/>
      <w:r w:rsidRPr="00600642">
        <w:rPr>
          <w:color w:val="000000"/>
          <w:sz w:val="28"/>
          <w:szCs w:val="28"/>
          <w:lang w:val="uk-UA"/>
        </w:rPr>
        <w:t>Mn</w:t>
      </w:r>
      <w:proofErr w:type="spellEnd"/>
      <w:r w:rsidRPr="00600642">
        <w:rPr>
          <w:color w:val="000000"/>
          <w:sz w:val="28"/>
          <w:szCs w:val="28"/>
          <w:lang w:val="uk-UA"/>
        </w:rPr>
        <w:t xml:space="preserve">, </w:t>
      </w:r>
      <w:proofErr w:type="spellStart"/>
      <w:r w:rsidRPr="00600642">
        <w:rPr>
          <w:color w:val="000000"/>
          <w:sz w:val="28"/>
          <w:szCs w:val="28"/>
          <w:lang w:val="uk-UA"/>
        </w:rPr>
        <w:t>Au</w:t>
      </w:r>
      <w:proofErr w:type="spellEnd"/>
      <w:r w:rsidRPr="00600642">
        <w:rPr>
          <w:color w:val="000000"/>
          <w:sz w:val="28"/>
          <w:szCs w:val="28"/>
          <w:lang w:val="uk-UA"/>
        </w:rPr>
        <w:t xml:space="preserve">, </w:t>
      </w:r>
      <w:proofErr w:type="spellStart"/>
      <w:r w:rsidRPr="00600642">
        <w:rPr>
          <w:color w:val="000000"/>
          <w:sz w:val="28"/>
          <w:szCs w:val="28"/>
          <w:lang w:val="uk-UA"/>
        </w:rPr>
        <w:t>Lu</w:t>
      </w:r>
      <w:proofErr w:type="spellEnd"/>
      <w:r w:rsidRPr="00600642">
        <w:rPr>
          <w:color w:val="000000"/>
          <w:sz w:val="28"/>
          <w:szCs w:val="28"/>
          <w:lang w:val="uk-UA"/>
        </w:rPr>
        <w:t xml:space="preserve"> та </w:t>
      </w:r>
      <w:proofErr w:type="spellStart"/>
      <w:r w:rsidRPr="00600642">
        <w:rPr>
          <w:color w:val="000000"/>
          <w:sz w:val="28"/>
          <w:szCs w:val="28"/>
          <w:lang w:val="uk-UA"/>
        </w:rPr>
        <w:t>Ni</w:t>
      </w:r>
      <w:proofErr w:type="spellEnd"/>
      <w:r w:rsidRPr="00600642">
        <w:rPr>
          <w:color w:val="000000"/>
          <w:sz w:val="28"/>
          <w:szCs w:val="28"/>
          <w:lang w:val="uk-UA"/>
        </w:rPr>
        <w:t xml:space="preserve"> були опромінені в активаційних каналах ядерного реактора, який працював при потужності 1,116 МВт. </w:t>
      </w:r>
    </w:p>
    <w:p w14:paraId="1DDE187C" w14:textId="77777777" w:rsidR="001A48CF" w:rsidRPr="00600642" w:rsidRDefault="001A48CF" w:rsidP="001A48CF">
      <w:pPr>
        <w:pStyle w:val="af2"/>
        <w:spacing w:before="0" w:beforeAutospacing="0" w:after="0" w:afterAutospacing="0" w:line="360" w:lineRule="auto"/>
        <w:ind w:firstLine="708"/>
        <w:jc w:val="both"/>
        <w:rPr>
          <w:color w:val="000000"/>
          <w:sz w:val="28"/>
          <w:szCs w:val="28"/>
          <w:lang w:val="uk-UA"/>
        </w:rPr>
      </w:pPr>
      <w:r w:rsidRPr="00600642">
        <w:rPr>
          <w:color w:val="000000"/>
          <w:sz w:val="28"/>
          <w:szCs w:val="28"/>
          <w:lang w:val="uk-UA"/>
        </w:rPr>
        <w:t>Після опромінення були виміряні γ-спектри активаційних детекторів і відповідні швидкості ядерних реакцій на 1 ядро елемента</w:t>
      </w:r>
      <w:r w:rsidRPr="00600642">
        <w:rPr>
          <w:rStyle w:val="apple-converted-space"/>
          <w:color w:val="000000"/>
          <w:sz w:val="28"/>
          <w:szCs w:val="28"/>
          <w:lang w:val="uk-UA"/>
        </w:rPr>
        <w:t> </w:t>
      </w:r>
      <w:r w:rsidRPr="00600642">
        <w:rPr>
          <w:rStyle w:val="katex-mathml"/>
          <w:color w:val="000000"/>
          <w:sz w:val="28"/>
          <w:szCs w:val="28"/>
          <w:lang w:val="uk-UA"/>
        </w:rPr>
        <w:t>R,</w:t>
      </w:r>
      <w:r w:rsidRPr="00600642">
        <w:rPr>
          <w:color w:val="000000"/>
          <w:sz w:val="28"/>
          <w:szCs w:val="28"/>
          <w:lang w:val="uk-UA"/>
        </w:rPr>
        <w:t xml:space="preserve"> були розраховані наступним чином:</w:t>
      </w:r>
    </w:p>
    <w:p w14:paraId="6C5E1400" w14:textId="324CC8BA" w:rsidR="001A48CF" w:rsidRPr="00600642" w:rsidRDefault="001A48CF" w:rsidP="001A48CF">
      <w:pPr>
        <w:pStyle w:val="af2"/>
        <w:spacing w:before="0" w:beforeAutospacing="0" w:after="0" w:afterAutospacing="0" w:line="360" w:lineRule="auto"/>
        <w:ind w:firstLine="708"/>
        <w:jc w:val="right"/>
        <w:rPr>
          <w:color w:val="000000"/>
          <w:sz w:val="28"/>
          <w:szCs w:val="28"/>
          <w:lang w:val="uk-UA"/>
        </w:rPr>
      </w:pPr>
      <m:oMath>
        <m:r>
          <m:rPr>
            <m:sty m:val="p"/>
          </m:rPr>
          <w:rPr>
            <w:rFonts w:ascii="Cambria Math" w:hAnsi="Cambria Math"/>
            <w:color w:val="000000"/>
            <w:sz w:val="28"/>
            <w:szCs w:val="28"/>
            <w:lang w:val="uk-UA"/>
          </w:rPr>
          <m:t>R=</m:t>
        </m:r>
        <m:f>
          <m:fPr>
            <m:ctrlPr>
              <w:rPr>
                <w:rFonts w:ascii="Cambria Math" w:hAnsi="Cambria Math"/>
                <w:color w:val="000000"/>
                <w:sz w:val="28"/>
                <w:szCs w:val="28"/>
                <w:lang w:val="uk-UA"/>
              </w:rPr>
            </m:ctrlPr>
          </m:fPr>
          <m:num>
            <m:sSub>
              <m:sSubPr>
                <m:ctrlPr>
                  <w:rPr>
                    <w:rFonts w:ascii="Cambria Math" w:hAnsi="Cambria Math"/>
                    <w:color w:val="000000"/>
                    <w:sz w:val="28"/>
                    <w:szCs w:val="28"/>
                    <w:lang w:val="uk-UA"/>
                  </w:rPr>
                </m:ctrlPr>
              </m:sSubPr>
              <m:e>
                <m:r>
                  <m:rPr>
                    <m:sty m:val="p"/>
                  </m:rPr>
                  <w:rPr>
                    <w:rFonts w:ascii="Cambria Math" w:hAnsi="Cambria Math"/>
                    <w:color w:val="000000"/>
                    <w:sz w:val="28"/>
                    <w:szCs w:val="28"/>
                    <w:lang w:val="uk-UA"/>
                  </w:rPr>
                  <m:t>A</m:t>
                </m:r>
              </m:e>
              <m:sub>
                <m:r>
                  <m:rPr>
                    <m:sty m:val="p"/>
                  </m:rPr>
                  <w:rPr>
                    <w:rFonts w:ascii="Cambria Math" w:hAnsi="Cambria Math"/>
                    <w:color w:val="000000"/>
                    <w:sz w:val="28"/>
                    <w:szCs w:val="28"/>
                    <w:lang w:val="uk-UA"/>
                  </w:rPr>
                  <m:t>mes</m:t>
                </m:r>
              </m:sub>
            </m:sSub>
          </m:num>
          <m:den>
            <m:sSub>
              <m:sSubPr>
                <m:ctrlPr>
                  <w:rPr>
                    <w:rFonts w:ascii="Cambria Math" w:hAnsi="Cambria Math"/>
                    <w:color w:val="000000"/>
                    <w:sz w:val="28"/>
                    <w:szCs w:val="28"/>
                    <w:lang w:val="uk-UA"/>
                  </w:rPr>
                </m:ctrlPr>
              </m:sSubPr>
              <m:e>
                <m:r>
                  <m:rPr>
                    <m:sty m:val="p"/>
                  </m:rPr>
                  <w:rPr>
                    <w:rFonts w:ascii="Cambria Math" w:hAnsi="Cambria Math"/>
                    <w:color w:val="000000"/>
                    <w:sz w:val="28"/>
                    <w:szCs w:val="28"/>
                    <w:lang w:val="uk-UA"/>
                  </w:rPr>
                  <m:t>N</m:t>
                </m:r>
              </m:e>
              <m:sub>
                <m:r>
                  <m:rPr>
                    <m:sty m:val="p"/>
                  </m:rPr>
                  <w:rPr>
                    <w:rFonts w:ascii="Cambria Math" w:hAnsi="Cambria Math"/>
                    <w:color w:val="000000"/>
                    <w:sz w:val="28"/>
                    <w:szCs w:val="28"/>
                    <w:lang w:val="uk-UA"/>
                  </w:rPr>
                  <m:t>n</m:t>
                </m:r>
              </m:sub>
            </m:sSub>
          </m:den>
        </m:f>
        <m:f>
          <m:fPr>
            <m:ctrlPr>
              <w:rPr>
                <w:rFonts w:ascii="Cambria Math" w:hAnsi="Cambria Math"/>
                <w:color w:val="000000"/>
                <w:sz w:val="28"/>
                <w:szCs w:val="28"/>
                <w:lang w:val="uk-UA"/>
              </w:rPr>
            </m:ctrlPr>
          </m:fPr>
          <m:num>
            <m:r>
              <m:rPr>
                <m:sty m:val="p"/>
              </m:rPr>
              <w:rPr>
                <w:rFonts w:ascii="Cambria Math" w:hAnsi="Cambria Math"/>
                <w:color w:val="000000"/>
                <w:sz w:val="28"/>
                <w:szCs w:val="28"/>
                <w:lang w:val="uk-UA"/>
              </w:rPr>
              <m:t>1</m:t>
            </m:r>
          </m:num>
          <m:den>
            <m:r>
              <m:rPr>
                <m:sty m:val="p"/>
              </m:rPr>
              <w:rPr>
                <w:rFonts w:ascii="Cambria Math" w:hAnsi="Cambria Math"/>
                <w:color w:val="000000"/>
                <w:sz w:val="28"/>
                <w:szCs w:val="28"/>
                <w:lang w:val="uk-UA"/>
              </w:rPr>
              <m:t>(1-</m:t>
            </m:r>
            <m:sSup>
              <m:sSupPr>
                <m:ctrlPr>
                  <w:rPr>
                    <w:rFonts w:ascii="Cambria Math" w:hAnsi="Cambria Math"/>
                    <w:color w:val="000000"/>
                    <w:sz w:val="28"/>
                    <w:szCs w:val="28"/>
                    <w:lang w:val="uk-UA"/>
                  </w:rPr>
                </m:ctrlPr>
              </m:sSupPr>
              <m:e>
                <m:r>
                  <m:rPr>
                    <m:sty m:val="p"/>
                  </m:rPr>
                  <w:rPr>
                    <w:rFonts w:ascii="Cambria Math" w:hAnsi="Cambria Math"/>
                    <w:color w:val="000000"/>
                    <w:sz w:val="28"/>
                    <w:szCs w:val="28"/>
                    <w:lang w:val="uk-UA"/>
                  </w:rPr>
                  <m:t>e</m:t>
                </m:r>
              </m:e>
              <m:sup>
                <m:r>
                  <m:rPr>
                    <m:sty m:val="p"/>
                  </m:rPr>
                  <w:rPr>
                    <w:rFonts w:ascii="Cambria Math" w:hAnsi="Cambria Math"/>
                    <w:color w:val="000000"/>
                    <w:sz w:val="28"/>
                    <w:szCs w:val="28"/>
                    <w:lang w:val="uk-UA"/>
                  </w:rPr>
                  <m:t>-λ</m:t>
                </m:r>
                <m:sSub>
                  <m:sSubPr>
                    <m:ctrlPr>
                      <w:rPr>
                        <w:rFonts w:ascii="Cambria Math" w:hAnsi="Cambria Math"/>
                        <w:color w:val="000000"/>
                        <w:sz w:val="28"/>
                        <w:szCs w:val="28"/>
                        <w:lang w:val="uk-UA"/>
                      </w:rPr>
                    </m:ctrlPr>
                  </m:sSubPr>
                  <m:e>
                    <m:r>
                      <m:rPr>
                        <m:sty m:val="p"/>
                      </m:rPr>
                      <w:rPr>
                        <w:rFonts w:ascii="Cambria Math" w:hAnsi="Cambria Math"/>
                        <w:color w:val="000000"/>
                        <w:sz w:val="28"/>
                        <w:szCs w:val="28"/>
                        <w:lang w:val="uk-UA"/>
                      </w:rPr>
                      <m:t>t</m:t>
                    </m:r>
                  </m:e>
                  <m:sub>
                    <m:r>
                      <m:rPr>
                        <m:sty m:val="p"/>
                      </m:rPr>
                      <w:rPr>
                        <w:rFonts w:ascii="Cambria Math" w:hAnsi="Cambria Math"/>
                        <w:color w:val="000000"/>
                        <w:sz w:val="28"/>
                        <w:szCs w:val="28"/>
                        <w:lang w:val="uk-UA"/>
                      </w:rPr>
                      <m:t>irr</m:t>
                    </m:r>
                  </m:sub>
                </m:sSub>
              </m:sup>
            </m:sSup>
            <m:r>
              <m:rPr>
                <m:sty m:val="p"/>
              </m:rPr>
              <w:rPr>
                <w:rFonts w:ascii="Cambria Math" w:hAnsi="Cambria Math"/>
                <w:color w:val="000000"/>
                <w:sz w:val="28"/>
                <w:szCs w:val="28"/>
                <w:lang w:val="uk-UA"/>
              </w:rPr>
              <m:t>)∙</m:t>
            </m:r>
            <m:sSup>
              <m:sSupPr>
                <m:ctrlPr>
                  <w:rPr>
                    <w:rFonts w:ascii="Cambria Math" w:hAnsi="Cambria Math"/>
                    <w:color w:val="000000"/>
                    <w:sz w:val="28"/>
                    <w:szCs w:val="28"/>
                    <w:lang w:val="uk-UA"/>
                  </w:rPr>
                </m:ctrlPr>
              </m:sSupPr>
              <m:e>
                <m:r>
                  <m:rPr>
                    <m:sty m:val="p"/>
                  </m:rPr>
                  <w:rPr>
                    <w:rFonts w:ascii="Cambria Math" w:hAnsi="Cambria Math"/>
                    <w:color w:val="000000"/>
                    <w:sz w:val="28"/>
                    <w:szCs w:val="28"/>
                    <w:lang w:val="uk-UA"/>
                  </w:rPr>
                  <m:t>e</m:t>
                </m:r>
              </m:e>
              <m:sup>
                <m:r>
                  <m:rPr>
                    <m:sty m:val="p"/>
                  </m:rPr>
                  <w:rPr>
                    <w:rFonts w:ascii="Cambria Math" w:hAnsi="Cambria Math"/>
                    <w:color w:val="000000"/>
                    <w:sz w:val="28"/>
                    <w:szCs w:val="28"/>
                    <w:lang w:val="uk-UA"/>
                  </w:rPr>
                  <m:t>-λ</m:t>
                </m:r>
                <m:sSub>
                  <m:sSubPr>
                    <m:ctrlPr>
                      <w:rPr>
                        <w:rFonts w:ascii="Cambria Math" w:hAnsi="Cambria Math"/>
                        <w:color w:val="000000"/>
                        <w:sz w:val="28"/>
                        <w:szCs w:val="28"/>
                        <w:lang w:val="uk-UA"/>
                      </w:rPr>
                    </m:ctrlPr>
                  </m:sSubPr>
                  <m:e>
                    <m:r>
                      <m:rPr>
                        <m:sty m:val="p"/>
                      </m:rPr>
                      <w:rPr>
                        <w:rFonts w:ascii="Cambria Math" w:hAnsi="Cambria Math"/>
                        <w:color w:val="000000"/>
                        <w:sz w:val="28"/>
                        <w:szCs w:val="28"/>
                        <w:lang w:val="uk-UA"/>
                      </w:rPr>
                      <m:t>t</m:t>
                    </m:r>
                  </m:e>
                  <m:sub>
                    <m:r>
                      <m:rPr>
                        <m:sty m:val="p"/>
                      </m:rPr>
                      <w:rPr>
                        <w:rFonts w:ascii="Cambria Math" w:hAnsi="Cambria Math"/>
                        <w:color w:val="000000"/>
                        <w:sz w:val="28"/>
                        <w:szCs w:val="28"/>
                        <w:lang w:val="uk-UA"/>
                      </w:rPr>
                      <m:t>exp</m:t>
                    </m:r>
                  </m:sub>
                </m:sSub>
              </m:sup>
            </m:sSup>
          </m:den>
        </m:f>
        <m:r>
          <m:rPr>
            <m:sty m:val="p"/>
          </m:rPr>
          <w:rPr>
            <w:rFonts w:ascii="Cambria Math" w:hAnsi="Cambria Math"/>
            <w:color w:val="000000"/>
            <w:sz w:val="28"/>
            <w:szCs w:val="28"/>
            <w:lang w:val="uk-UA"/>
          </w:rPr>
          <m:t>,</m:t>
        </m:r>
      </m:oMath>
      <w:r w:rsidRPr="00600642">
        <w:rPr>
          <w:color w:val="000000"/>
          <w:sz w:val="28"/>
          <w:szCs w:val="28"/>
          <w:lang w:val="uk-UA"/>
        </w:rPr>
        <w:t xml:space="preserve">                                           </w:t>
      </w:r>
      <w:r w:rsidRPr="00600642">
        <w:rPr>
          <w:color w:val="000000"/>
          <w:sz w:val="28"/>
          <w:szCs w:val="28"/>
          <w:highlight w:val="yellow"/>
          <w:lang w:val="uk-UA"/>
        </w:rPr>
        <w:t>(</w:t>
      </w:r>
      <w:r w:rsidR="00892C55">
        <w:rPr>
          <w:color w:val="000000"/>
          <w:sz w:val="28"/>
          <w:szCs w:val="28"/>
          <w:highlight w:val="yellow"/>
          <w:lang w:val="uk-UA"/>
        </w:rPr>
        <w:t>2.</w:t>
      </w:r>
      <w:r w:rsidRPr="00600642">
        <w:rPr>
          <w:color w:val="000000"/>
          <w:sz w:val="28"/>
          <w:szCs w:val="28"/>
          <w:highlight w:val="yellow"/>
          <w:lang w:val="uk-UA"/>
        </w:rPr>
        <w:t>1.)</w:t>
      </w:r>
    </w:p>
    <w:p w14:paraId="703244B9" w14:textId="77777777" w:rsidR="001A48CF" w:rsidRPr="00600642" w:rsidRDefault="001A48CF" w:rsidP="001A48CF">
      <w:pPr>
        <w:spacing w:line="360" w:lineRule="auto"/>
        <w:jc w:val="both"/>
        <w:rPr>
          <w:color w:val="000000"/>
          <w:sz w:val="28"/>
          <w:szCs w:val="28"/>
          <w:lang w:val="uk-UA"/>
        </w:rPr>
      </w:pPr>
      <w:r w:rsidRPr="00600642">
        <w:rPr>
          <w:rStyle w:val="mord"/>
          <w:rFonts w:eastAsiaTheme="majorEastAsia"/>
          <w:color w:val="000000"/>
          <w:sz w:val="28"/>
          <w:szCs w:val="28"/>
          <w:lang w:val="uk-UA"/>
        </w:rPr>
        <w:t>де, R</w:t>
      </w:r>
      <w:r w:rsidRPr="00600642">
        <w:rPr>
          <w:rStyle w:val="apple-converted-space"/>
          <w:color w:val="000000"/>
          <w:sz w:val="28"/>
          <w:szCs w:val="28"/>
          <w:lang w:val="uk-UA"/>
        </w:rPr>
        <w:t> </w:t>
      </w:r>
      <w:r w:rsidRPr="00600642">
        <w:rPr>
          <w:color w:val="000000"/>
          <w:sz w:val="28"/>
          <w:szCs w:val="28"/>
          <w:lang w:val="uk-UA"/>
        </w:rPr>
        <w:t xml:space="preserve">– швидкість ядерної реакції (с⁻¹/ядра); </w:t>
      </w:r>
      <w:proofErr w:type="spellStart"/>
      <w:r w:rsidRPr="00600642">
        <w:rPr>
          <w:rStyle w:val="katex-mathml"/>
          <w:color w:val="000000"/>
          <w:sz w:val="28"/>
          <w:szCs w:val="28"/>
          <w:lang w:val="uk-UA"/>
        </w:rPr>
        <w:t>A</w:t>
      </w:r>
      <w:r w:rsidRPr="00600642">
        <w:rPr>
          <w:rStyle w:val="mord"/>
          <w:rFonts w:eastAsiaTheme="majorEastAsia"/>
          <w:color w:val="000000"/>
          <w:sz w:val="28"/>
          <w:szCs w:val="28"/>
          <w:vertAlign w:val="subscript"/>
          <w:lang w:val="uk-UA"/>
        </w:rPr>
        <w:t>mes</w:t>
      </w:r>
      <w:proofErr w:type="spellEnd"/>
      <w:r w:rsidRPr="00600642">
        <w:rPr>
          <w:rStyle w:val="vlist-s"/>
          <w:color w:val="000000"/>
          <w:sz w:val="28"/>
          <w:szCs w:val="28"/>
          <w:lang w:val="uk-UA"/>
        </w:rPr>
        <w:t>​</w:t>
      </w:r>
      <w:r w:rsidRPr="00600642">
        <w:rPr>
          <w:rStyle w:val="apple-converted-space"/>
          <w:color w:val="000000"/>
          <w:sz w:val="28"/>
          <w:szCs w:val="28"/>
          <w:lang w:val="uk-UA"/>
        </w:rPr>
        <w:t> </w:t>
      </w:r>
      <w:r w:rsidRPr="00600642">
        <w:rPr>
          <w:color w:val="000000"/>
          <w:sz w:val="28"/>
          <w:szCs w:val="28"/>
          <w:lang w:val="uk-UA"/>
        </w:rPr>
        <w:t xml:space="preserve">– активність зразка на початку вимірювань (Бк); </w:t>
      </w:r>
      <w:proofErr w:type="spellStart"/>
      <w:r w:rsidRPr="00600642">
        <w:rPr>
          <w:rStyle w:val="katex-mathml"/>
          <w:color w:val="000000"/>
          <w:sz w:val="28"/>
          <w:szCs w:val="28"/>
          <w:lang w:val="uk-UA"/>
        </w:rPr>
        <w:t>N</w:t>
      </w:r>
      <w:r w:rsidRPr="00600642">
        <w:rPr>
          <w:rStyle w:val="katex-mathml"/>
          <w:color w:val="000000"/>
          <w:sz w:val="28"/>
          <w:szCs w:val="28"/>
          <w:vertAlign w:val="subscript"/>
          <w:lang w:val="uk-UA"/>
        </w:rPr>
        <w:t>n</w:t>
      </w:r>
      <w:proofErr w:type="spellEnd"/>
      <w:r w:rsidRPr="00600642">
        <w:rPr>
          <w:rStyle w:val="vlist-s"/>
          <w:color w:val="000000"/>
          <w:sz w:val="28"/>
          <w:szCs w:val="28"/>
          <w:lang w:val="uk-UA"/>
        </w:rPr>
        <w:t>​</w:t>
      </w:r>
      <w:r w:rsidRPr="00600642">
        <w:rPr>
          <w:rStyle w:val="apple-converted-space"/>
          <w:color w:val="000000"/>
          <w:sz w:val="28"/>
          <w:szCs w:val="28"/>
          <w:lang w:val="uk-UA"/>
        </w:rPr>
        <w:t> </w:t>
      </w:r>
      <w:r w:rsidRPr="00600642">
        <w:rPr>
          <w:color w:val="000000"/>
          <w:sz w:val="28"/>
          <w:szCs w:val="28"/>
          <w:lang w:val="uk-UA"/>
        </w:rPr>
        <w:t xml:space="preserve">– кількість ядер елемента-мішені у зразку; </w:t>
      </w:r>
      <w:r w:rsidRPr="00600642">
        <w:rPr>
          <w:rStyle w:val="katex-mathml"/>
          <w:color w:val="000000"/>
          <w:sz w:val="28"/>
          <w:szCs w:val="28"/>
          <w:lang w:val="uk-UA"/>
        </w:rPr>
        <w:t>λ</w:t>
      </w:r>
      <w:r w:rsidRPr="00600642">
        <w:rPr>
          <w:rStyle w:val="apple-converted-space"/>
          <w:color w:val="000000"/>
          <w:sz w:val="28"/>
          <w:szCs w:val="28"/>
          <w:lang w:val="uk-UA"/>
        </w:rPr>
        <w:t> </w:t>
      </w:r>
      <w:r w:rsidRPr="00600642">
        <w:rPr>
          <w:color w:val="000000"/>
          <w:sz w:val="28"/>
          <w:szCs w:val="28"/>
          <w:lang w:val="uk-UA"/>
        </w:rPr>
        <w:t xml:space="preserve">– стала розпаду продукту реакції (с⁻¹); </w:t>
      </w:r>
      <w:proofErr w:type="spellStart"/>
      <w:r w:rsidRPr="00600642">
        <w:rPr>
          <w:rStyle w:val="katex-mathml"/>
          <w:color w:val="000000"/>
          <w:sz w:val="28"/>
          <w:szCs w:val="28"/>
          <w:lang w:val="uk-UA"/>
        </w:rPr>
        <w:t>t</w:t>
      </w:r>
      <w:r w:rsidRPr="00600642">
        <w:rPr>
          <w:rStyle w:val="katex-mathml"/>
          <w:color w:val="000000"/>
          <w:sz w:val="28"/>
          <w:szCs w:val="28"/>
          <w:vertAlign w:val="subscript"/>
          <w:lang w:val="uk-UA"/>
        </w:rPr>
        <w:t>irr</w:t>
      </w:r>
      <w:proofErr w:type="spellEnd"/>
      <w:r w:rsidRPr="00600642">
        <w:rPr>
          <w:rStyle w:val="vlist-s"/>
          <w:color w:val="000000"/>
          <w:sz w:val="28"/>
          <w:szCs w:val="28"/>
          <w:lang w:val="uk-UA"/>
        </w:rPr>
        <w:t>​</w:t>
      </w:r>
      <w:r w:rsidRPr="00600642">
        <w:rPr>
          <w:rStyle w:val="apple-converted-space"/>
          <w:color w:val="000000"/>
          <w:sz w:val="28"/>
          <w:szCs w:val="28"/>
          <w:lang w:val="uk-UA"/>
        </w:rPr>
        <w:t> </w:t>
      </w:r>
      <w:r w:rsidRPr="00600642">
        <w:rPr>
          <w:color w:val="000000"/>
          <w:sz w:val="28"/>
          <w:szCs w:val="28"/>
          <w:lang w:val="uk-UA"/>
        </w:rPr>
        <w:t xml:space="preserve">– час опромінення зразка (с); </w:t>
      </w:r>
      <w:proofErr w:type="spellStart"/>
      <w:r w:rsidRPr="00600642">
        <w:rPr>
          <w:rStyle w:val="katex-mathml"/>
          <w:color w:val="000000"/>
          <w:sz w:val="28"/>
          <w:szCs w:val="28"/>
          <w:lang w:val="uk-UA"/>
        </w:rPr>
        <w:t>t</w:t>
      </w:r>
      <w:r w:rsidRPr="00600642">
        <w:rPr>
          <w:rStyle w:val="katex-mathml"/>
          <w:color w:val="000000"/>
          <w:sz w:val="28"/>
          <w:szCs w:val="28"/>
          <w:vertAlign w:val="subscript"/>
          <w:lang w:val="uk-UA"/>
        </w:rPr>
        <w:t>exp</w:t>
      </w:r>
      <w:proofErr w:type="spellEnd"/>
      <w:r w:rsidRPr="00600642">
        <w:rPr>
          <w:rStyle w:val="apple-converted-space"/>
          <w:color w:val="000000"/>
          <w:sz w:val="28"/>
          <w:szCs w:val="28"/>
          <w:lang w:val="uk-UA"/>
        </w:rPr>
        <w:t> </w:t>
      </w:r>
      <w:r w:rsidRPr="00600642">
        <w:rPr>
          <w:color w:val="000000"/>
          <w:sz w:val="28"/>
          <w:szCs w:val="28"/>
          <w:lang w:val="uk-UA"/>
        </w:rPr>
        <w:t xml:space="preserve">– час експозиції зразка до початку вимірювань (с). </w:t>
      </w:r>
    </w:p>
    <w:p w14:paraId="53836FCE" w14:textId="77777777" w:rsidR="001A48CF" w:rsidRPr="00600642" w:rsidRDefault="001A48CF" w:rsidP="001A48CF">
      <w:pPr>
        <w:spacing w:line="360" w:lineRule="auto"/>
        <w:jc w:val="both"/>
        <w:rPr>
          <w:color w:val="000000"/>
          <w:sz w:val="28"/>
          <w:szCs w:val="28"/>
          <w:lang w:val="uk-UA"/>
        </w:rPr>
      </w:pPr>
      <w:proofErr w:type="spellStart"/>
      <w:r w:rsidRPr="00600642">
        <w:rPr>
          <w:rStyle w:val="katex-mathml"/>
          <w:color w:val="000000"/>
          <w:sz w:val="28"/>
          <w:szCs w:val="28"/>
          <w:lang w:val="uk-UA"/>
        </w:rPr>
        <w:t>A</w:t>
      </w:r>
      <w:r w:rsidRPr="00600642">
        <w:rPr>
          <w:rStyle w:val="mord"/>
          <w:rFonts w:eastAsiaTheme="majorEastAsia"/>
          <w:color w:val="000000"/>
          <w:sz w:val="28"/>
          <w:szCs w:val="28"/>
          <w:vertAlign w:val="subscript"/>
          <w:lang w:val="uk-UA"/>
        </w:rPr>
        <w:t>mes</w:t>
      </w:r>
      <w:proofErr w:type="spellEnd"/>
      <w:r w:rsidRPr="00600642">
        <w:rPr>
          <w:rStyle w:val="vlist-s"/>
          <w:color w:val="000000"/>
          <w:sz w:val="28"/>
          <w:szCs w:val="28"/>
          <w:lang w:val="uk-UA"/>
        </w:rPr>
        <w:t>​</w:t>
      </w:r>
      <w:r w:rsidRPr="00600642">
        <w:rPr>
          <w:rStyle w:val="apple-converted-space"/>
          <w:color w:val="000000"/>
          <w:sz w:val="28"/>
          <w:szCs w:val="28"/>
          <w:lang w:val="uk-UA"/>
        </w:rPr>
        <w:t> </w:t>
      </w:r>
      <w:r w:rsidRPr="00600642">
        <w:rPr>
          <w:color w:val="000000"/>
          <w:sz w:val="28"/>
          <w:szCs w:val="28"/>
          <w:lang w:val="uk-UA"/>
        </w:rPr>
        <w:t>– активність зразка на початку вимірювань розраховується за формулою:</w:t>
      </w:r>
    </w:p>
    <w:p w14:paraId="746522C0" w14:textId="53B73A77" w:rsidR="001A48CF" w:rsidRPr="00600642" w:rsidRDefault="00000000" w:rsidP="001A48CF">
      <w:pPr>
        <w:spacing w:line="360" w:lineRule="auto"/>
        <w:jc w:val="right"/>
        <w:rPr>
          <w:color w:val="000000"/>
          <w:sz w:val="28"/>
          <w:szCs w:val="28"/>
          <w:lang w:val="uk-UA"/>
        </w:rPr>
      </w:pPr>
      <m:oMath>
        <m:sSub>
          <m:sSubPr>
            <m:ctrlPr>
              <w:rPr>
                <w:rFonts w:ascii="Cambria Math" w:hAnsi="Cambria Math"/>
                <w:color w:val="000000"/>
                <w:sz w:val="28"/>
                <w:szCs w:val="28"/>
                <w:lang w:val="uk-UA" w:eastAsia="en-US"/>
              </w:rPr>
            </m:ctrlPr>
          </m:sSubPr>
          <m:e>
            <m:r>
              <m:rPr>
                <m:sty m:val="p"/>
              </m:rPr>
              <w:rPr>
                <w:rFonts w:ascii="Cambria Math" w:hAnsi="Cambria Math"/>
                <w:color w:val="000000"/>
                <w:sz w:val="28"/>
                <w:szCs w:val="28"/>
                <w:lang w:val="uk-UA"/>
              </w:rPr>
              <m:t>A</m:t>
            </m:r>
          </m:e>
          <m:sub>
            <m:r>
              <m:rPr>
                <m:sty m:val="p"/>
              </m:rPr>
              <w:rPr>
                <w:rFonts w:ascii="Cambria Math" w:hAnsi="Cambria Math"/>
                <w:color w:val="000000"/>
                <w:sz w:val="28"/>
                <w:szCs w:val="28"/>
                <w:lang w:val="uk-UA"/>
              </w:rPr>
              <m:t>mes</m:t>
            </m:r>
          </m:sub>
        </m:sSub>
        <m:r>
          <m:rPr>
            <m:sty m:val="p"/>
          </m:rPr>
          <w:rPr>
            <w:rFonts w:ascii="Cambria Math" w:hAnsi="Cambria Math"/>
            <w:color w:val="000000"/>
            <w:sz w:val="28"/>
            <w:szCs w:val="28"/>
            <w:lang w:val="uk-UA"/>
          </w:rPr>
          <m:t>=</m:t>
        </m:r>
        <m:f>
          <m:fPr>
            <m:ctrlPr>
              <w:rPr>
                <w:rFonts w:ascii="Cambria Math" w:hAnsi="Cambria Math"/>
                <w:color w:val="000000"/>
                <w:sz w:val="28"/>
                <w:szCs w:val="28"/>
                <w:lang w:val="uk-UA" w:eastAsia="en-US"/>
              </w:rPr>
            </m:ctrlPr>
          </m:fPr>
          <m:num>
            <m:r>
              <w:rPr>
                <w:rFonts w:ascii="Cambria Math" w:hAnsi="Cambria Math"/>
                <w:color w:val="000000"/>
                <w:sz w:val="28"/>
                <w:szCs w:val="28"/>
                <w:lang w:val="uk-UA"/>
              </w:rPr>
              <m:t>Sλ</m:t>
            </m:r>
          </m:num>
          <m:den>
            <m:sSub>
              <m:sSubPr>
                <m:ctrlPr>
                  <w:rPr>
                    <w:rFonts w:ascii="Cambria Math" w:hAnsi="Cambria Math"/>
                    <w:color w:val="000000"/>
                    <w:sz w:val="28"/>
                    <w:szCs w:val="28"/>
                    <w:lang w:val="uk-UA"/>
                  </w:rPr>
                </m:ctrlPr>
              </m:sSubPr>
              <m:e>
                <m:r>
                  <w:rPr>
                    <w:rFonts w:ascii="Cambria Math" w:hAnsi="Cambria Math"/>
                    <w:color w:val="000000"/>
                    <w:sz w:val="28"/>
                    <w:szCs w:val="28"/>
                    <w:lang w:val="uk-UA"/>
                  </w:rPr>
                  <m:t>ε</m:t>
                </m:r>
              </m:e>
              <m:sub>
                <m:r>
                  <w:rPr>
                    <w:rFonts w:ascii="Cambria Math" w:hAnsi="Cambria Math"/>
                    <w:color w:val="000000"/>
                    <w:sz w:val="28"/>
                    <w:szCs w:val="28"/>
                    <w:lang w:val="uk-UA"/>
                  </w:rPr>
                  <m:t>γ</m:t>
                </m:r>
              </m:sub>
            </m:sSub>
            <m:sSub>
              <m:sSubPr>
                <m:ctrlPr>
                  <w:rPr>
                    <w:rFonts w:ascii="Cambria Math" w:hAnsi="Cambria Math"/>
                    <w:color w:val="000000"/>
                    <w:sz w:val="28"/>
                    <w:szCs w:val="28"/>
                    <w:lang w:val="uk-UA"/>
                  </w:rPr>
                </m:ctrlPr>
              </m:sSubPr>
              <m:e>
                <m:r>
                  <w:rPr>
                    <w:rFonts w:ascii="Cambria Math" w:hAnsi="Cambria Math"/>
                    <w:color w:val="000000"/>
                    <w:sz w:val="28"/>
                    <w:szCs w:val="28"/>
                    <w:lang w:val="uk-UA"/>
                  </w:rPr>
                  <m:t>I</m:t>
                </m:r>
              </m:e>
              <m:sub>
                <m:r>
                  <w:rPr>
                    <w:rFonts w:ascii="Cambria Math" w:hAnsi="Cambria Math"/>
                    <w:color w:val="000000"/>
                    <w:sz w:val="28"/>
                    <w:szCs w:val="28"/>
                    <w:lang w:val="uk-UA"/>
                  </w:rPr>
                  <m:t>γ</m:t>
                </m:r>
              </m:sub>
            </m:sSub>
            <m:r>
              <m:rPr>
                <m:sty m:val="p"/>
              </m:rPr>
              <w:rPr>
                <w:rFonts w:ascii="Cambria Math" w:hAnsi="Cambria Math"/>
                <w:color w:val="000000"/>
                <w:sz w:val="28"/>
                <w:szCs w:val="28"/>
                <w:lang w:val="uk-UA"/>
              </w:rPr>
              <m:t>(1-</m:t>
            </m:r>
            <m:sSup>
              <m:sSupPr>
                <m:ctrlPr>
                  <w:rPr>
                    <w:rFonts w:ascii="Cambria Math" w:hAnsi="Cambria Math"/>
                    <w:color w:val="000000"/>
                    <w:sz w:val="28"/>
                    <w:szCs w:val="28"/>
                    <w:lang w:val="uk-UA" w:eastAsia="en-US"/>
                  </w:rPr>
                </m:ctrlPr>
              </m:sSupPr>
              <m:e>
                <m:r>
                  <m:rPr>
                    <m:sty m:val="p"/>
                  </m:rPr>
                  <w:rPr>
                    <w:rFonts w:ascii="Cambria Math" w:hAnsi="Cambria Math"/>
                    <w:color w:val="000000"/>
                    <w:sz w:val="28"/>
                    <w:szCs w:val="28"/>
                    <w:lang w:val="uk-UA"/>
                  </w:rPr>
                  <m:t>e</m:t>
                </m:r>
              </m:e>
              <m:sup>
                <m:r>
                  <m:rPr>
                    <m:sty m:val="p"/>
                  </m:rPr>
                  <w:rPr>
                    <w:rFonts w:ascii="Cambria Math" w:hAnsi="Cambria Math"/>
                    <w:color w:val="000000"/>
                    <w:sz w:val="28"/>
                    <w:szCs w:val="28"/>
                    <w:lang w:val="uk-UA"/>
                  </w:rPr>
                  <m:t>-λ</m:t>
                </m:r>
                <m:sSub>
                  <m:sSubPr>
                    <m:ctrlPr>
                      <w:rPr>
                        <w:rFonts w:ascii="Cambria Math" w:hAnsi="Cambria Math"/>
                        <w:color w:val="000000"/>
                        <w:sz w:val="28"/>
                        <w:szCs w:val="28"/>
                        <w:lang w:val="uk-UA" w:eastAsia="en-US"/>
                      </w:rPr>
                    </m:ctrlPr>
                  </m:sSubPr>
                  <m:e>
                    <m:r>
                      <m:rPr>
                        <m:sty m:val="p"/>
                      </m:rPr>
                      <w:rPr>
                        <w:rFonts w:ascii="Cambria Math" w:hAnsi="Cambria Math"/>
                        <w:color w:val="000000"/>
                        <w:sz w:val="28"/>
                        <w:szCs w:val="28"/>
                        <w:lang w:val="uk-UA"/>
                      </w:rPr>
                      <m:t>t</m:t>
                    </m:r>
                  </m:e>
                  <m:sub>
                    <m:r>
                      <m:rPr>
                        <m:sty m:val="p"/>
                      </m:rPr>
                      <w:rPr>
                        <w:rFonts w:ascii="Cambria Math" w:hAnsi="Cambria Math"/>
                        <w:color w:val="000000"/>
                        <w:sz w:val="28"/>
                        <w:szCs w:val="28"/>
                        <w:lang w:val="uk-UA"/>
                      </w:rPr>
                      <m:t>mes</m:t>
                    </m:r>
                  </m:sub>
                </m:sSub>
              </m:sup>
            </m:sSup>
            <m:r>
              <m:rPr>
                <m:sty m:val="p"/>
              </m:rPr>
              <w:rPr>
                <w:rFonts w:ascii="Cambria Math" w:hAnsi="Cambria Math"/>
                <w:color w:val="000000"/>
                <w:sz w:val="28"/>
                <w:szCs w:val="28"/>
                <w:lang w:val="uk-UA"/>
              </w:rPr>
              <m:t>)</m:t>
            </m:r>
          </m:den>
        </m:f>
        <m:r>
          <m:rPr>
            <m:sty m:val="p"/>
          </m:rPr>
          <w:rPr>
            <w:rFonts w:ascii="Cambria Math" w:hAnsi="Cambria Math"/>
            <w:color w:val="000000"/>
            <w:sz w:val="28"/>
            <w:szCs w:val="28"/>
            <w:lang w:val="uk-UA"/>
          </w:rPr>
          <m:t>,</m:t>
        </m:r>
      </m:oMath>
      <w:r w:rsidR="001A48CF" w:rsidRPr="00600642">
        <w:rPr>
          <w:color w:val="000000"/>
          <w:sz w:val="28"/>
          <w:szCs w:val="28"/>
          <w:lang w:val="uk-UA"/>
        </w:rPr>
        <w:t xml:space="preserve">                                                       </w:t>
      </w:r>
      <w:r w:rsidR="001A48CF" w:rsidRPr="0009506F">
        <w:rPr>
          <w:color w:val="000000"/>
          <w:sz w:val="28"/>
          <w:szCs w:val="28"/>
          <w:highlight w:val="yellow"/>
          <w:lang w:val="uk-UA"/>
        </w:rPr>
        <w:t>(</w:t>
      </w:r>
      <w:r w:rsidR="00892C55">
        <w:rPr>
          <w:color w:val="000000"/>
          <w:sz w:val="28"/>
          <w:szCs w:val="28"/>
          <w:highlight w:val="yellow"/>
          <w:lang w:val="uk-UA"/>
        </w:rPr>
        <w:t>2.</w:t>
      </w:r>
      <w:r w:rsidR="001A48CF" w:rsidRPr="0009506F">
        <w:rPr>
          <w:color w:val="000000"/>
          <w:sz w:val="28"/>
          <w:szCs w:val="28"/>
          <w:highlight w:val="yellow"/>
          <w:lang w:val="uk-UA"/>
        </w:rPr>
        <w:t>2</w:t>
      </w:r>
      <w:r w:rsidR="00892C55">
        <w:rPr>
          <w:color w:val="000000"/>
          <w:sz w:val="28"/>
          <w:szCs w:val="28"/>
          <w:highlight w:val="yellow"/>
          <w:lang w:val="uk-UA"/>
        </w:rPr>
        <w:t>.</w:t>
      </w:r>
      <w:r w:rsidR="001A48CF" w:rsidRPr="0009506F">
        <w:rPr>
          <w:color w:val="000000"/>
          <w:sz w:val="28"/>
          <w:szCs w:val="28"/>
          <w:highlight w:val="yellow"/>
          <w:lang w:val="uk-UA"/>
        </w:rPr>
        <w:t>)</w:t>
      </w:r>
    </w:p>
    <w:p w14:paraId="66F315AF" w14:textId="77777777" w:rsidR="001A48CF" w:rsidRPr="00600642" w:rsidRDefault="001A48CF" w:rsidP="001A48CF">
      <w:pPr>
        <w:spacing w:before="100" w:beforeAutospacing="1" w:after="100" w:afterAutospacing="1" w:line="360" w:lineRule="auto"/>
        <w:jc w:val="both"/>
        <w:rPr>
          <w:color w:val="000000"/>
          <w:sz w:val="28"/>
          <w:szCs w:val="28"/>
          <w:lang w:val="uk-UA"/>
        </w:rPr>
      </w:pPr>
      <w:r w:rsidRPr="00600642">
        <w:rPr>
          <w:color w:val="000000"/>
          <w:sz w:val="28"/>
          <w:szCs w:val="28"/>
          <w:lang w:val="uk-UA"/>
        </w:rPr>
        <w:t xml:space="preserve">де, </w:t>
      </w:r>
      <w:r w:rsidRPr="00600642">
        <w:rPr>
          <w:rStyle w:val="mord"/>
          <w:rFonts w:eastAsiaTheme="majorEastAsia"/>
          <w:color w:val="000000"/>
          <w:sz w:val="28"/>
          <w:szCs w:val="28"/>
          <w:lang w:val="uk-UA"/>
        </w:rPr>
        <w:t>S</w:t>
      </w:r>
      <w:r w:rsidRPr="00600642">
        <w:rPr>
          <w:rStyle w:val="apple-converted-space"/>
          <w:color w:val="000000"/>
          <w:sz w:val="28"/>
          <w:szCs w:val="28"/>
          <w:lang w:val="uk-UA"/>
        </w:rPr>
        <w:t> </w:t>
      </w:r>
      <w:r w:rsidRPr="00600642">
        <w:rPr>
          <w:color w:val="000000"/>
          <w:sz w:val="28"/>
          <w:szCs w:val="28"/>
          <w:lang w:val="uk-UA"/>
        </w:rPr>
        <w:t xml:space="preserve">– площа піка повного поглинання для аналізованого гамма-переходу; </w:t>
      </w:r>
    </w:p>
    <w:p w14:paraId="1693D72F" w14:textId="77777777" w:rsidR="001A48CF" w:rsidRPr="00600642" w:rsidRDefault="001A48CF" w:rsidP="001A48CF">
      <w:pPr>
        <w:spacing w:line="360" w:lineRule="auto"/>
        <w:jc w:val="both"/>
        <w:rPr>
          <w:color w:val="000000"/>
          <w:sz w:val="28"/>
          <w:szCs w:val="28"/>
          <w:lang w:val="uk-UA"/>
        </w:rPr>
      </w:pPr>
      <w:proofErr w:type="spellStart"/>
      <w:r w:rsidRPr="00600642">
        <w:rPr>
          <w:rStyle w:val="katex-mathml"/>
          <w:color w:val="000000"/>
          <w:sz w:val="28"/>
          <w:szCs w:val="28"/>
          <w:lang w:val="uk-UA"/>
        </w:rPr>
        <w:t>ε</w:t>
      </w:r>
      <w:r w:rsidRPr="00600642">
        <w:rPr>
          <w:rStyle w:val="katex-mathml"/>
          <w:color w:val="000000"/>
          <w:sz w:val="28"/>
          <w:szCs w:val="28"/>
          <w:vertAlign w:val="subscript"/>
          <w:lang w:val="uk-UA"/>
        </w:rPr>
        <w:t>γ</w:t>
      </w:r>
      <w:proofErr w:type="spellEnd"/>
      <w:r w:rsidRPr="00600642">
        <w:rPr>
          <w:rStyle w:val="mord"/>
          <w:rFonts w:eastAsiaTheme="majorEastAsia"/>
          <w:color w:val="000000"/>
          <w:sz w:val="28"/>
          <w:szCs w:val="28"/>
          <w:lang w:val="uk-UA"/>
        </w:rPr>
        <w:t xml:space="preserve"> </w:t>
      </w:r>
      <w:r w:rsidRPr="00600642">
        <w:rPr>
          <w:rStyle w:val="vlist-s"/>
          <w:color w:val="000000"/>
          <w:sz w:val="28"/>
          <w:szCs w:val="28"/>
          <w:lang w:val="uk-UA"/>
        </w:rPr>
        <w:t>​</w:t>
      </w:r>
      <w:r w:rsidRPr="00600642">
        <w:rPr>
          <w:rStyle w:val="apple-converted-space"/>
          <w:color w:val="000000"/>
          <w:sz w:val="28"/>
          <w:szCs w:val="28"/>
          <w:lang w:val="uk-UA"/>
        </w:rPr>
        <w:t> </w:t>
      </w:r>
      <w:r w:rsidRPr="00600642">
        <w:rPr>
          <w:color w:val="000000"/>
          <w:sz w:val="28"/>
          <w:szCs w:val="28"/>
          <w:lang w:val="uk-UA"/>
        </w:rPr>
        <w:t xml:space="preserve">– абсолютна ефективність реєстрації для аналізованого гамма-переходу; </w:t>
      </w:r>
    </w:p>
    <w:p w14:paraId="40B2DC2C" w14:textId="77777777" w:rsidR="001A48CF" w:rsidRPr="00600642" w:rsidRDefault="001A48CF" w:rsidP="001A48CF">
      <w:pPr>
        <w:spacing w:before="100" w:beforeAutospacing="1" w:after="100" w:afterAutospacing="1" w:line="360" w:lineRule="auto"/>
        <w:jc w:val="both"/>
        <w:rPr>
          <w:color w:val="000000"/>
          <w:sz w:val="28"/>
          <w:szCs w:val="28"/>
          <w:lang w:val="uk-UA"/>
        </w:rPr>
      </w:pPr>
      <w:proofErr w:type="spellStart"/>
      <w:r w:rsidRPr="00600642">
        <w:rPr>
          <w:rStyle w:val="katex-mathml"/>
          <w:color w:val="000000"/>
          <w:sz w:val="28"/>
          <w:szCs w:val="28"/>
          <w:lang w:val="uk-UA"/>
        </w:rPr>
        <w:t>I</w:t>
      </w:r>
      <w:r w:rsidRPr="00600642">
        <w:rPr>
          <w:rStyle w:val="katex-mathml"/>
          <w:color w:val="000000"/>
          <w:sz w:val="28"/>
          <w:szCs w:val="28"/>
          <w:vertAlign w:val="subscript"/>
          <w:lang w:val="uk-UA"/>
        </w:rPr>
        <w:t>γ</w:t>
      </w:r>
      <w:proofErr w:type="spellEnd"/>
      <w:r w:rsidRPr="00600642">
        <w:rPr>
          <w:rStyle w:val="apple-converted-space"/>
          <w:color w:val="000000"/>
          <w:sz w:val="28"/>
          <w:szCs w:val="28"/>
          <w:lang w:val="uk-UA"/>
        </w:rPr>
        <w:t> </w:t>
      </w:r>
      <w:r w:rsidRPr="00600642">
        <w:rPr>
          <w:color w:val="000000"/>
          <w:sz w:val="28"/>
          <w:szCs w:val="28"/>
          <w:lang w:val="uk-UA"/>
        </w:rPr>
        <w:t xml:space="preserve">– квантовий вихід для аналізованого гамма-переходу; </w:t>
      </w:r>
      <w:proofErr w:type="spellStart"/>
      <w:r w:rsidRPr="00600642">
        <w:rPr>
          <w:rStyle w:val="katex-mathml"/>
          <w:color w:val="000000"/>
          <w:sz w:val="28"/>
          <w:szCs w:val="28"/>
          <w:lang w:val="uk-UA"/>
        </w:rPr>
        <w:t>t</w:t>
      </w:r>
      <w:r w:rsidRPr="00600642">
        <w:rPr>
          <w:rStyle w:val="katex-mathml"/>
          <w:color w:val="000000"/>
          <w:sz w:val="28"/>
          <w:szCs w:val="28"/>
          <w:vertAlign w:val="subscript"/>
          <w:lang w:val="uk-UA"/>
        </w:rPr>
        <w:t>mes</w:t>
      </w:r>
      <w:proofErr w:type="spellEnd"/>
      <w:r w:rsidRPr="00600642">
        <w:rPr>
          <w:rStyle w:val="apple-converted-space"/>
          <w:color w:val="000000"/>
          <w:sz w:val="28"/>
          <w:szCs w:val="28"/>
          <w:lang w:val="uk-UA"/>
        </w:rPr>
        <w:t> </w:t>
      </w:r>
      <w:r w:rsidRPr="00600642">
        <w:rPr>
          <w:color w:val="000000"/>
          <w:sz w:val="28"/>
          <w:szCs w:val="28"/>
          <w:lang w:val="uk-UA"/>
        </w:rPr>
        <w:t xml:space="preserve">– "живий" час вимірювання зразка, с. </w:t>
      </w:r>
    </w:p>
    <w:p w14:paraId="28B5635F" w14:textId="77777777" w:rsidR="001A48CF" w:rsidRPr="00600642" w:rsidRDefault="001A48CF" w:rsidP="001A48CF">
      <w:pPr>
        <w:pStyle w:val="af2"/>
        <w:spacing w:line="360" w:lineRule="auto"/>
        <w:jc w:val="both"/>
        <w:rPr>
          <w:color w:val="000000"/>
          <w:sz w:val="28"/>
          <w:szCs w:val="28"/>
          <w:lang w:val="uk-UA"/>
        </w:rPr>
      </w:pPr>
      <w:r w:rsidRPr="00600642">
        <w:rPr>
          <w:rStyle w:val="af"/>
          <w:color w:val="000000"/>
          <w:sz w:val="28"/>
          <w:szCs w:val="28"/>
          <w:lang w:val="uk-UA"/>
        </w:rPr>
        <w:t>Порівняння розрахункових і експериментальних даних</w:t>
      </w:r>
    </w:p>
    <w:p w14:paraId="51B1EFC1" w14:textId="628A377F"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Ядерна реакція</w:t>
      </w:r>
      <w:r w:rsidRPr="00600642">
        <w:rPr>
          <w:rStyle w:val="apple-converted-space"/>
          <w:color w:val="000000"/>
          <w:sz w:val="28"/>
          <w:szCs w:val="28"/>
          <w:lang w:val="uk-UA"/>
        </w:rPr>
        <w:t> </w:t>
      </w:r>
      <w:r w:rsidRPr="00600642">
        <w:rPr>
          <w:rStyle w:val="katex-mathml"/>
          <w:color w:val="000000"/>
          <w:sz w:val="28"/>
          <w:szCs w:val="28"/>
          <w:vertAlign w:val="superscript"/>
          <w:lang w:val="uk-UA"/>
        </w:rPr>
        <w:t>55</w:t>
      </w:r>
      <w:r w:rsidRPr="00600642">
        <w:rPr>
          <w:rStyle w:val="katex-mathml"/>
          <w:color w:val="000000"/>
          <w:sz w:val="28"/>
          <w:szCs w:val="28"/>
          <w:lang w:val="uk-UA"/>
        </w:rPr>
        <w:t>Mn(</w:t>
      </w:r>
      <w:proofErr w:type="spellStart"/>
      <w:r w:rsidRPr="00600642">
        <w:rPr>
          <w:rStyle w:val="katex-mathml"/>
          <w:color w:val="000000"/>
          <w:sz w:val="28"/>
          <w:szCs w:val="28"/>
          <w:lang w:val="uk-UA"/>
        </w:rPr>
        <w:t>n,γ</w:t>
      </w:r>
      <w:proofErr w:type="spellEnd"/>
      <w:r w:rsidRPr="00600642">
        <w:rPr>
          <w:rStyle w:val="katex-mathml"/>
          <w:color w:val="000000"/>
          <w:sz w:val="28"/>
          <w:szCs w:val="28"/>
          <w:lang w:val="uk-UA"/>
        </w:rPr>
        <w:t>)</w:t>
      </w:r>
      <w:r w:rsidRPr="00600642">
        <w:rPr>
          <w:rStyle w:val="katex-mathml"/>
          <w:color w:val="000000"/>
          <w:sz w:val="28"/>
          <w:szCs w:val="28"/>
          <w:vertAlign w:val="superscript"/>
          <w:lang w:val="uk-UA"/>
        </w:rPr>
        <w:t>56</w:t>
      </w:r>
      <w:r w:rsidRPr="00600642">
        <w:rPr>
          <w:rStyle w:val="katex-mathml"/>
          <w:color w:val="000000"/>
          <w:sz w:val="28"/>
          <w:szCs w:val="28"/>
          <w:lang w:val="uk-UA"/>
        </w:rPr>
        <w:t xml:space="preserve">Mn </w:t>
      </w:r>
      <w:r w:rsidR="00892C55">
        <w:rPr>
          <w:color w:val="000000"/>
          <w:sz w:val="28"/>
          <w:szCs w:val="28"/>
          <w:highlight w:val="yellow"/>
          <w:lang w:val="uk-UA"/>
        </w:rPr>
        <w:t>(Рис. 2.23</w:t>
      </w:r>
      <w:r w:rsidRPr="00600642">
        <w:rPr>
          <w:color w:val="000000"/>
          <w:sz w:val="28"/>
          <w:szCs w:val="28"/>
          <w:highlight w:val="yellow"/>
          <w:lang w:val="uk-UA"/>
        </w:rPr>
        <w:t>)</w:t>
      </w:r>
      <w:r w:rsidRPr="00600642">
        <w:rPr>
          <w:color w:val="000000"/>
          <w:sz w:val="28"/>
          <w:szCs w:val="28"/>
          <w:lang w:val="uk-UA"/>
        </w:rPr>
        <w:t xml:space="preserve"> була обрана для такого порівняння, оскільки вона не має резонансів з великими перерізами, і її швидкості повністю визначаються тепловими нейтронами.</w:t>
      </w:r>
    </w:p>
    <w:p w14:paraId="32479A74"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drawing>
          <wp:inline distT="0" distB="0" distL="0" distR="0" wp14:anchorId="504A3656" wp14:editId="4A136DD0">
            <wp:extent cx="5225143" cy="410284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1014" cy="4107451"/>
                    </a:xfrm>
                    <a:prstGeom prst="rect">
                      <a:avLst/>
                    </a:prstGeom>
                    <a:noFill/>
                    <a:ln>
                      <a:noFill/>
                    </a:ln>
                  </pic:spPr>
                </pic:pic>
              </a:graphicData>
            </a:graphic>
          </wp:inline>
        </w:drawing>
      </w:r>
    </w:p>
    <w:p w14:paraId="7FFD17B9" w14:textId="69441F28" w:rsidR="001A48CF" w:rsidRPr="00600642" w:rsidRDefault="00892C55" w:rsidP="001A48CF">
      <w:pPr>
        <w:pStyle w:val="af2"/>
        <w:spacing w:line="360" w:lineRule="auto"/>
        <w:rPr>
          <w:color w:val="000000"/>
          <w:sz w:val="28"/>
          <w:szCs w:val="28"/>
          <w:lang w:val="uk-UA"/>
        </w:rPr>
      </w:pPr>
      <w:r>
        <w:rPr>
          <w:color w:val="000000"/>
          <w:sz w:val="28"/>
          <w:szCs w:val="28"/>
          <w:highlight w:val="yellow"/>
          <w:lang w:val="uk-UA"/>
        </w:rPr>
        <w:t>Рис. 2.23</w:t>
      </w:r>
      <w:r w:rsidR="001A48CF" w:rsidRPr="00600642">
        <w:rPr>
          <w:color w:val="000000"/>
          <w:sz w:val="28"/>
          <w:szCs w:val="28"/>
          <w:highlight w:val="yellow"/>
          <w:lang w:val="uk-UA"/>
        </w:rPr>
        <w:t>.</w:t>
      </w:r>
      <w:r w:rsidR="001A48CF" w:rsidRPr="00600642">
        <w:rPr>
          <w:color w:val="000000"/>
          <w:sz w:val="28"/>
          <w:szCs w:val="28"/>
          <w:lang w:val="uk-UA"/>
        </w:rPr>
        <w:t xml:space="preserve"> Розрахункова та експериментальна швидкості реакції </w:t>
      </w:r>
      <w:r w:rsidR="001A48CF" w:rsidRPr="00600642">
        <w:rPr>
          <w:color w:val="000000"/>
          <w:sz w:val="28"/>
          <w:szCs w:val="28"/>
          <w:vertAlign w:val="superscript"/>
          <w:lang w:val="uk-UA"/>
        </w:rPr>
        <w:t>55</w:t>
      </w:r>
      <w:r w:rsidR="001A48CF" w:rsidRPr="00600642">
        <w:rPr>
          <w:color w:val="000000"/>
          <w:sz w:val="28"/>
          <w:szCs w:val="28"/>
          <w:lang w:val="uk-UA"/>
        </w:rPr>
        <w:t>Mn(n, γ)</w:t>
      </w:r>
      <w:r w:rsidR="001A48CF" w:rsidRPr="00600642">
        <w:rPr>
          <w:color w:val="000000"/>
          <w:sz w:val="28"/>
          <w:szCs w:val="28"/>
          <w:vertAlign w:val="superscript"/>
          <w:lang w:val="uk-UA"/>
        </w:rPr>
        <w:t>56</w:t>
      </w:r>
      <w:r w:rsidR="001A48CF" w:rsidRPr="00600642">
        <w:rPr>
          <w:color w:val="000000"/>
          <w:sz w:val="28"/>
          <w:szCs w:val="28"/>
          <w:lang w:val="uk-UA"/>
        </w:rPr>
        <w:t xml:space="preserve">Mn. </w:t>
      </w:r>
    </w:p>
    <w:p w14:paraId="2B840E44" w14:textId="0FF9D7FC"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У той же час реакція</w:t>
      </w:r>
      <w:r w:rsidRPr="00600642">
        <w:rPr>
          <w:sz w:val="28"/>
          <w:szCs w:val="28"/>
          <w:lang w:val="uk-UA"/>
        </w:rPr>
        <w:t> </w:t>
      </w:r>
      <w:r w:rsidRPr="00600642">
        <w:rPr>
          <w:sz w:val="28"/>
          <w:szCs w:val="28"/>
          <w:vertAlign w:val="superscript"/>
          <w:lang w:val="uk-UA"/>
        </w:rPr>
        <w:t>176</w:t>
      </w:r>
      <w:r w:rsidRPr="00600642">
        <w:rPr>
          <w:sz w:val="28"/>
          <w:szCs w:val="28"/>
          <w:lang w:val="uk-UA"/>
        </w:rPr>
        <w:t>Lu(</w:t>
      </w:r>
      <w:proofErr w:type="spellStart"/>
      <w:r w:rsidRPr="00600642">
        <w:rPr>
          <w:sz w:val="28"/>
          <w:szCs w:val="28"/>
          <w:lang w:val="uk-UA"/>
        </w:rPr>
        <w:t>n,γ</w:t>
      </w:r>
      <w:proofErr w:type="spellEnd"/>
      <w:r w:rsidRPr="00600642">
        <w:rPr>
          <w:sz w:val="28"/>
          <w:szCs w:val="28"/>
          <w:lang w:val="uk-UA"/>
        </w:rPr>
        <w:t>)</w:t>
      </w:r>
      <w:r w:rsidRPr="00600642">
        <w:rPr>
          <w:sz w:val="28"/>
          <w:szCs w:val="28"/>
          <w:vertAlign w:val="superscript"/>
          <w:lang w:val="uk-UA"/>
        </w:rPr>
        <w:t>177</w:t>
      </w:r>
      <w:r w:rsidRPr="00600642">
        <w:rPr>
          <w:sz w:val="28"/>
          <w:szCs w:val="28"/>
          <w:lang w:val="uk-UA"/>
        </w:rPr>
        <w:t>Lu </w:t>
      </w:r>
      <w:r w:rsidR="00892C55">
        <w:rPr>
          <w:color w:val="000000"/>
          <w:sz w:val="28"/>
          <w:szCs w:val="28"/>
          <w:highlight w:val="yellow"/>
          <w:lang w:val="uk-UA"/>
        </w:rPr>
        <w:t>(Рис. 2.24</w:t>
      </w:r>
      <w:r w:rsidRPr="00600642">
        <w:rPr>
          <w:color w:val="000000"/>
          <w:sz w:val="28"/>
          <w:szCs w:val="28"/>
          <w:highlight w:val="yellow"/>
          <w:lang w:val="uk-UA"/>
        </w:rPr>
        <w:t>)</w:t>
      </w:r>
      <w:r w:rsidRPr="00600642">
        <w:rPr>
          <w:color w:val="000000"/>
          <w:sz w:val="28"/>
          <w:szCs w:val="28"/>
          <w:lang w:val="uk-UA"/>
        </w:rPr>
        <w:t xml:space="preserve"> була обрана через наявність сильного резонансу на правому схилі піку теплових нейтронів. Таким чином, швидкість ядерної реакції залежить від температури нейтронного газу.</w:t>
      </w:r>
    </w:p>
    <w:p w14:paraId="04241C80" w14:textId="77777777" w:rsidR="001A48CF" w:rsidRPr="00600642" w:rsidRDefault="001A48CF" w:rsidP="001A48CF">
      <w:pPr>
        <w:pStyle w:val="af2"/>
        <w:spacing w:line="360" w:lineRule="auto"/>
        <w:ind w:firstLine="708"/>
        <w:jc w:val="both"/>
        <w:rPr>
          <w:color w:val="000000"/>
          <w:sz w:val="28"/>
          <w:szCs w:val="28"/>
          <w:lang w:val="uk-UA"/>
        </w:rPr>
      </w:pPr>
    </w:p>
    <w:p w14:paraId="78660D26"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drawing>
          <wp:inline distT="0" distB="0" distL="0" distR="0" wp14:anchorId="6668A5F8" wp14:editId="57B3FA07">
            <wp:extent cx="5223437" cy="3955473"/>
            <wp:effectExtent l="0" t="0" r="0" b="698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9094" cy="3959756"/>
                    </a:xfrm>
                    <a:prstGeom prst="rect">
                      <a:avLst/>
                    </a:prstGeom>
                    <a:noFill/>
                    <a:ln>
                      <a:noFill/>
                    </a:ln>
                  </pic:spPr>
                </pic:pic>
              </a:graphicData>
            </a:graphic>
          </wp:inline>
        </w:drawing>
      </w:r>
    </w:p>
    <w:p w14:paraId="7E1362E9" w14:textId="0F0A7EBD" w:rsidR="001A48CF" w:rsidRPr="00600642" w:rsidRDefault="001A48CF" w:rsidP="001A48CF">
      <w:pPr>
        <w:pStyle w:val="af2"/>
        <w:spacing w:line="360" w:lineRule="auto"/>
        <w:jc w:val="center"/>
        <w:rPr>
          <w:color w:val="000000"/>
          <w:sz w:val="28"/>
          <w:szCs w:val="28"/>
          <w:lang w:val="uk-UA"/>
        </w:rPr>
      </w:pPr>
      <w:r w:rsidRPr="00892C55">
        <w:rPr>
          <w:color w:val="000000"/>
          <w:sz w:val="28"/>
          <w:szCs w:val="28"/>
          <w:highlight w:val="yellow"/>
          <w:lang w:val="uk-UA"/>
        </w:rPr>
        <w:t xml:space="preserve">Рис. </w:t>
      </w:r>
      <w:r w:rsidR="00892C55" w:rsidRPr="00892C55">
        <w:rPr>
          <w:color w:val="000000"/>
          <w:sz w:val="28"/>
          <w:szCs w:val="28"/>
          <w:highlight w:val="yellow"/>
          <w:lang w:val="uk-UA"/>
        </w:rPr>
        <w:t>2.24</w:t>
      </w:r>
      <w:r w:rsidRPr="00600642">
        <w:rPr>
          <w:color w:val="000000"/>
          <w:sz w:val="28"/>
          <w:szCs w:val="28"/>
          <w:lang w:val="uk-UA"/>
        </w:rPr>
        <w:t xml:space="preserve"> Розрахункова та експериментальна швидкості реакції </w:t>
      </w:r>
      <w:r w:rsidRPr="00600642">
        <w:rPr>
          <w:color w:val="000000"/>
          <w:sz w:val="28"/>
          <w:szCs w:val="28"/>
          <w:vertAlign w:val="superscript"/>
          <w:lang w:val="uk-UA"/>
        </w:rPr>
        <w:t>55</w:t>
      </w:r>
      <w:r w:rsidRPr="00600642">
        <w:rPr>
          <w:color w:val="000000"/>
          <w:sz w:val="28"/>
          <w:szCs w:val="28"/>
          <w:lang w:val="uk-UA"/>
        </w:rPr>
        <w:t>Mn(n, γ)</w:t>
      </w:r>
      <w:r w:rsidRPr="00600642">
        <w:rPr>
          <w:color w:val="000000"/>
          <w:sz w:val="28"/>
          <w:szCs w:val="28"/>
          <w:vertAlign w:val="superscript"/>
          <w:lang w:val="uk-UA"/>
        </w:rPr>
        <w:t>56</w:t>
      </w:r>
      <w:r w:rsidRPr="00600642">
        <w:rPr>
          <w:color w:val="000000"/>
          <w:sz w:val="28"/>
          <w:szCs w:val="28"/>
          <w:lang w:val="uk-UA"/>
        </w:rPr>
        <w:t>Mn</w:t>
      </w:r>
    </w:p>
    <w:p w14:paraId="48C68B71" w14:textId="123729FA"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У реакції</w:t>
      </w:r>
      <w:r w:rsidRPr="00600642">
        <w:rPr>
          <w:sz w:val="28"/>
          <w:szCs w:val="28"/>
          <w:lang w:val="uk-UA"/>
        </w:rPr>
        <w:t> </w:t>
      </w:r>
      <w:r w:rsidRPr="00600642">
        <w:rPr>
          <w:sz w:val="28"/>
          <w:szCs w:val="28"/>
          <w:vertAlign w:val="superscript"/>
          <w:lang w:val="uk-UA"/>
        </w:rPr>
        <w:t>197</w:t>
      </w:r>
      <w:r w:rsidRPr="00600642">
        <w:rPr>
          <w:sz w:val="28"/>
          <w:szCs w:val="28"/>
          <w:lang w:val="uk-UA"/>
        </w:rPr>
        <w:t>Au(</w:t>
      </w:r>
      <w:proofErr w:type="spellStart"/>
      <w:r w:rsidRPr="00600642">
        <w:rPr>
          <w:sz w:val="28"/>
          <w:szCs w:val="28"/>
          <w:lang w:val="uk-UA"/>
        </w:rPr>
        <w:t>n,γ</w:t>
      </w:r>
      <w:proofErr w:type="spellEnd"/>
      <w:r w:rsidRPr="00600642">
        <w:rPr>
          <w:sz w:val="28"/>
          <w:szCs w:val="28"/>
          <w:lang w:val="uk-UA"/>
        </w:rPr>
        <w:t>)</w:t>
      </w:r>
      <w:r w:rsidRPr="00600642">
        <w:rPr>
          <w:sz w:val="28"/>
          <w:szCs w:val="28"/>
          <w:vertAlign w:val="superscript"/>
          <w:lang w:val="uk-UA"/>
        </w:rPr>
        <w:t>198</w:t>
      </w:r>
      <w:r w:rsidRPr="00600642">
        <w:rPr>
          <w:sz w:val="28"/>
          <w:szCs w:val="28"/>
          <w:lang w:val="uk-UA"/>
        </w:rPr>
        <w:t>Au </w:t>
      </w:r>
      <w:r w:rsidRPr="00600642">
        <w:rPr>
          <w:color w:val="000000"/>
          <w:sz w:val="28"/>
          <w:szCs w:val="28"/>
          <w:lang w:val="uk-UA"/>
        </w:rPr>
        <w:t xml:space="preserve">спостерігається сильний резонанс з енергією ~ 5 еВ, що відповідає початку енергетичної області </w:t>
      </w:r>
      <w:proofErr w:type="spellStart"/>
      <w:r w:rsidRPr="00600642">
        <w:rPr>
          <w:color w:val="000000"/>
          <w:sz w:val="28"/>
          <w:szCs w:val="28"/>
          <w:lang w:val="uk-UA"/>
        </w:rPr>
        <w:t>епітермальних</w:t>
      </w:r>
      <w:proofErr w:type="spellEnd"/>
      <w:r w:rsidRPr="00600642">
        <w:rPr>
          <w:color w:val="000000"/>
          <w:sz w:val="28"/>
          <w:szCs w:val="28"/>
          <w:lang w:val="uk-UA"/>
        </w:rPr>
        <w:t xml:space="preserve"> нейтронів. Вихід такої реакції залежить від співвідношення потоків теплових та </w:t>
      </w:r>
      <w:proofErr w:type="spellStart"/>
      <w:r w:rsidRPr="00600642">
        <w:rPr>
          <w:color w:val="000000"/>
          <w:sz w:val="28"/>
          <w:szCs w:val="28"/>
          <w:lang w:val="uk-UA"/>
        </w:rPr>
        <w:t>епітермальних</w:t>
      </w:r>
      <w:proofErr w:type="spellEnd"/>
      <w:r w:rsidRPr="00600642">
        <w:rPr>
          <w:color w:val="000000"/>
          <w:sz w:val="28"/>
          <w:szCs w:val="28"/>
          <w:lang w:val="uk-UA"/>
        </w:rPr>
        <w:t xml:space="preserve"> нейтронів. Порівняння розрахункових та експериментальних швидкостей реакції</w:t>
      </w:r>
      <w:r w:rsidRPr="00600642">
        <w:rPr>
          <w:sz w:val="28"/>
          <w:szCs w:val="28"/>
          <w:lang w:val="uk-UA"/>
        </w:rPr>
        <w:t> </w:t>
      </w:r>
      <w:r w:rsidRPr="00600642">
        <w:rPr>
          <w:sz w:val="28"/>
          <w:szCs w:val="28"/>
          <w:vertAlign w:val="superscript"/>
          <w:lang w:val="uk-UA"/>
        </w:rPr>
        <w:t>197</w:t>
      </w:r>
      <w:r w:rsidRPr="00600642">
        <w:rPr>
          <w:sz w:val="28"/>
          <w:szCs w:val="28"/>
          <w:lang w:val="uk-UA"/>
        </w:rPr>
        <w:t>Au(</w:t>
      </w:r>
      <w:proofErr w:type="spellStart"/>
      <w:r w:rsidRPr="00600642">
        <w:rPr>
          <w:sz w:val="28"/>
          <w:szCs w:val="28"/>
          <w:lang w:val="uk-UA"/>
        </w:rPr>
        <w:t>n,γ</w:t>
      </w:r>
      <w:proofErr w:type="spellEnd"/>
      <w:r w:rsidRPr="00600642">
        <w:rPr>
          <w:sz w:val="28"/>
          <w:szCs w:val="28"/>
          <w:lang w:val="uk-UA"/>
        </w:rPr>
        <w:t>)</w:t>
      </w:r>
      <w:r w:rsidRPr="00600642">
        <w:rPr>
          <w:sz w:val="28"/>
          <w:szCs w:val="28"/>
          <w:vertAlign w:val="superscript"/>
          <w:lang w:val="uk-UA"/>
        </w:rPr>
        <w:t>198</w:t>
      </w:r>
      <w:r w:rsidRPr="00600642">
        <w:rPr>
          <w:sz w:val="28"/>
          <w:szCs w:val="28"/>
          <w:lang w:val="uk-UA"/>
        </w:rPr>
        <w:t>Au </w:t>
      </w:r>
      <w:r w:rsidRPr="00600642">
        <w:rPr>
          <w:color w:val="000000"/>
          <w:sz w:val="28"/>
          <w:szCs w:val="28"/>
          <w:lang w:val="uk-UA"/>
        </w:rPr>
        <w:t xml:space="preserve">показано </w:t>
      </w:r>
      <w:r w:rsidRPr="00600642">
        <w:rPr>
          <w:color w:val="000000"/>
          <w:sz w:val="28"/>
          <w:szCs w:val="28"/>
          <w:highlight w:val="yellow"/>
          <w:lang w:val="uk-UA"/>
        </w:rPr>
        <w:t>на Ри</w:t>
      </w:r>
      <w:r w:rsidR="00892C55">
        <w:rPr>
          <w:color w:val="000000"/>
          <w:sz w:val="28"/>
          <w:szCs w:val="28"/>
          <w:highlight w:val="yellow"/>
          <w:lang w:val="uk-UA"/>
        </w:rPr>
        <w:t>с. 2.25</w:t>
      </w:r>
      <w:r w:rsidR="00892C55">
        <w:rPr>
          <w:color w:val="000000"/>
          <w:sz w:val="28"/>
          <w:szCs w:val="28"/>
          <w:lang w:val="uk-UA"/>
        </w:rPr>
        <w:t>.</w:t>
      </w:r>
      <w:r w:rsidRPr="00600642">
        <w:rPr>
          <w:color w:val="000000"/>
          <w:sz w:val="28"/>
          <w:szCs w:val="28"/>
          <w:lang w:val="uk-UA"/>
        </w:rPr>
        <w:t xml:space="preserve"> </w:t>
      </w:r>
    </w:p>
    <w:p w14:paraId="03E03F34"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drawing>
          <wp:inline distT="0" distB="0" distL="0" distR="0" wp14:anchorId="2E8BBDB4" wp14:editId="41F97017">
            <wp:extent cx="5229805" cy="389312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0916" cy="3901399"/>
                    </a:xfrm>
                    <a:prstGeom prst="rect">
                      <a:avLst/>
                    </a:prstGeom>
                    <a:noFill/>
                    <a:ln>
                      <a:noFill/>
                    </a:ln>
                  </pic:spPr>
                </pic:pic>
              </a:graphicData>
            </a:graphic>
          </wp:inline>
        </w:drawing>
      </w:r>
    </w:p>
    <w:p w14:paraId="4CE55680" w14:textId="6A259A08" w:rsidR="001A48CF" w:rsidRPr="00600642" w:rsidRDefault="00892C55" w:rsidP="001A48CF">
      <w:pPr>
        <w:pStyle w:val="af2"/>
        <w:spacing w:line="360" w:lineRule="auto"/>
        <w:jc w:val="center"/>
        <w:rPr>
          <w:rStyle w:val="katex-mathml"/>
          <w:color w:val="000000"/>
          <w:sz w:val="28"/>
          <w:szCs w:val="28"/>
          <w:lang w:val="uk-UA"/>
        </w:rPr>
      </w:pPr>
      <w:r>
        <w:rPr>
          <w:color w:val="000000"/>
          <w:sz w:val="28"/>
          <w:szCs w:val="28"/>
          <w:highlight w:val="yellow"/>
          <w:lang w:val="uk-UA"/>
        </w:rPr>
        <w:t>Рис. 2.25</w:t>
      </w:r>
      <w:r>
        <w:rPr>
          <w:color w:val="000000"/>
          <w:sz w:val="28"/>
          <w:szCs w:val="28"/>
          <w:lang w:val="uk-UA"/>
        </w:rPr>
        <w:t xml:space="preserve">. </w:t>
      </w:r>
      <w:r w:rsidR="001A48CF" w:rsidRPr="00600642">
        <w:rPr>
          <w:color w:val="000000"/>
          <w:sz w:val="28"/>
          <w:szCs w:val="28"/>
          <w:lang w:val="uk-UA"/>
        </w:rPr>
        <w:t>Розрахункові та експериментальні швидкості  реакції</w:t>
      </w:r>
      <w:r w:rsidR="001A48CF" w:rsidRPr="00600642">
        <w:rPr>
          <w:rStyle w:val="apple-converted-space"/>
          <w:color w:val="000000"/>
          <w:sz w:val="28"/>
          <w:szCs w:val="28"/>
          <w:lang w:val="uk-UA"/>
        </w:rPr>
        <w:t> </w:t>
      </w:r>
      <w:r w:rsidR="001A48CF" w:rsidRPr="00600642">
        <w:rPr>
          <w:rStyle w:val="katex-mathml"/>
          <w:color w:val="000000"/>
          <w:sz w:val="28"/>
          <w:szCs w:val="28"/>
          <w:vertAlign w:val="superscript"/>
          <w:lang w:val="uk-UA"/>
        </w:rPr>
        <w:t>197</w:t>
      </w:r>
      <w:r w:rsidR="001A48CF" w:rsidRPr="00600642">
        <w:rPr>
          <w:rStyle w:val="katex-mathml"/>
          <w:color w:val="000000"/>
          <w:sz w:val="28"/>
          <w:szCs w:val="28"/>
          <w:lang w:val="uk-UA"/>
        </w:rPr>
        <w:t>Au(</w:t>
      </w:r>
      <w:proofErr w:type="spellStart"/>
      <w:r w:rsidR="001A48CF" w:rsidRPr="00600642">
        <w:rPr>
          <w:rStyle w:val="katex-mathml"/>
          <w:color w:val="000000"/>
          <w:sz w:val="28"/>
          <w:szCs w:val="28"/>
          <w:lang w:val="uk-UA"/>
        </w:rPr>
        <w:t>n,γ</w:t>
      </w:r>
      <w:proofErr w:type="spellEnd"/>
      <w:r w:rsidR="001A48CF" w:rsidRPr="00600642">
        <w:rPr>
          <w:rStyle w:val="katex-mathml"/>
          <w:color w:val="000000"/>
          <w:sz w:val="28"/>
          <w:szCs w:val="28"/>
          <w:lang w:val="uk-UA"/>
        </w:rPr>
        <w:t>)</w:t>
      </w:r>
      <w:r w:rsidR="001A48CF" w:rsidRPr="00600642">
        <w:rPr>
          <w:rStyle w:val="katex-mathml"/>
          <w:color w:val="000000"/>
          <w:sz w:val="28"/>
          <w:szCs w:val="28"/>
          <w:vertAlign w:val="superscript"/>
          <w:lang w:val="uk-UA"/>
        </w:rPr>
        <w:t>198</w:t>
      </w:r>
      <w:r w:rsidR="001A48CF" w:rsidRPr="00600642">
        <w:rPr>
          <w:rStyle w:val="katex-mathml"/>
          <w:color w:val="000000"/>
          <w:sz w:val="28"/>
          <w:szCs w:val="28"/>
          <w:lang w:val="uk-UA"/>
        </w:rPr>
        <w:t>Au</w:t>
      </w:r>
    </w:p>
    <w:p w14:paraId="15345793" w14:textId="1CB13AF1"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Реакція</w:t>
      </w:r>
      <w:r w:rsidRPr="00600642">
        <w:rPr>
          <w:sz w:val="28"/>
          <w:szCs w:val="28"/>
          <w:lang w:val="uk-UA"/>
        </w:rPr>
        <w:t> </w:t>
      </w:r>
      <w:r w:rsidRPr="00600642">
        <w:rPr>
          <w:sz w:val="28"/>
          <w:szCs w:val="28"/>
          <w:vertAlign w:val="superscript"/>
          <w:lang w:val="uk-UA"/>
        </w:rPr>
        <w:t>64</w:t>
      </w:r>
      <w:r w:rsidRPr="00600642">
        <w:rPr>
          <w:sz w:val="28"/>
          <w:szCs w:val="28"/>
          <w:lang w:val="uk-UA"/>
        </w:rPr>
        <w:t>Ni(</w:t>
      </w:r>
      <w:proofErr w:type="spellStart"/>
      <w:r w:rsidRPr="00600642">
        <w:rPr>
          <w:sz w:val="28"/>
          <w:szCs w:val="28"/>
          <w:lang w:val="uk-UA"/>
        </w:rPr>
        <w:t>n,γ</w:t>
      </w:r>
      <w:proofErr w:type="spellEnd"/>
      <w:r w:rsidRPr="00600642">
        <w:rPr>
          <w:sz w:val="28"/>
          <w:szCs w:val="28"/>
          <w:lang w:val="uk-UA"/>
        </w:rPr>
        <w:t>)</w:t>
      </w:r>
      <w:r w:rsidRPr="00600642">
        <w:rPr>
          <w:sz w:val="28"/>
          <w:szCs w:val="28"/>
          <w:vertAlign w:val="superscript"/>
          <w:lang w:val="uk-UA"/>
        </w:rPr>
        <w:t>65</w:t>
      </w:r>
      <w:r w:rsidRPr="00600642">
        <w:rPr>
          <w:sz w:val="28"/>
          <w:szCs w:val="28"/>
          <w:lang w:val="uk-UA"/>
        </w:rPr>
        <w:t xml:space="preserve">Ni </w:t>
      </w:r>
      <w:r w:rsidRPr="00600642">
        <w:rPr>
          <w:color w:val="000000"/>
          <w:sz w:val="28"/>
          <w:szCs w:val="28"/>
          <w:lang w:val="uk-UA"/>
        </w:rPr>
        <w:t xml:space="preserve">має ряд резонансів з великими перерізами у високій енергетичній частині </w:t>
      </w:r>
      <w:proofErr w:type="spellStart"/>
      <w:r w:rsidRPr="00600642">
        <w:rPr>
          <w:color w:val="000000"/>
          <w:sz w:val="28"/>
          <w:szCs w:val="28"/>
          <w:lang w:val="uk-UA"/>
        </w:rPr>
        <w:t>епітермального</w:t>
      </w:r>
      <w:proofErr w:type="spellEnd"/>
      <w:r w:rsidRPr="00600642">
        <w:rPr>
          <w:color w:val="000000"/>
          <w:sz w:val="28"/>
          <w:szCs w:val="28"/>
          <w:lang w:val="uk-UA"/>
        </w:rPr>
        <w:t xml:space="preserve"> діапазону, тому для правильного розрахунку швидкості реакції під час моделювання необхідно якомога точніше відтворити енергетичний спектр нейтронів </w:t>
      </w:r>
      <w:r w:rsidR="00892C55">
        <w:rPr>
          <w:color w:val="000000"/>
          <w:sz w:val="28"/>
          <w:szCs w:val="28"/>
          <w:highlight w:val="yellow"/>
          <w:lang w:val="uk-UA"/>
        </w:rPr>
        <w:t>(Рис. 2. 26</w:t>
      </w:r>
      <w:r w:rsidRPr="00600642">
        <w:rPr>
          <w:color w:val="000000"/>
          <w:sz w:val="28"/>
          <w:szCs w:val="28"/>
          <w:highlight w:val="yellow"/>
          <w:lang w:val="uk-UA"/>
        </w:rPr>
        <w:t>)</w:t>
      </w:r>
      <w:r w:rsidRPr="00600642">
        <w:rPr>
          <w:color w:val="000000"/>
          <w:sz w:val="28"/>
          <w:szCs w:val="28"/>
          <w:lang w:val="uk-UA"/>
        </w:rPr>
        <w:t>.</w:t>
      </w:r>
    </w:p>
    <w:p w14:paraId="14106B89"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drawing>
          <wp:inline distT="0" distB="0" distL="0" distR="0" wp14:anchorId="194E0A0F" wp14:editId="61E4A3E9">
            <wp:extent cx="5183237" cy="3803073"/>
            <wp:effectExtent l="0" t="0" r="0" b="69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87813" cy="3806431"/>
                    </a:xfrm>
                    <a:prstGeom prst="rect">
                      <a:avLst/>
                    </a:prstGeom>
                    <a:noFill/>
                    <a:ln>
                      <a:noFill/>
                    </a:ln>
                  </pic:spPr>
                </pic:pic>
              </a:graphicData>
            </a:graphic>
          </wp:inline>
        </w:drawing>
      </w:r>
    </w:p>
    <w:p w14:paraId="54FA2509" w14:textId="1A14F311" w:rsidR="001A48CF" w:rsidRPr="00600642" w:rsidRDefault="00892C55" w:rsidP="001A48CF">
      <w:pPr>
        <w:pStyle w:val="af2"/>
        <w:spacing w:line="360" w:lineRule="auto"/>
        <w:jc w:val="center"/>
        <w:rPr>
          <w:color w:val="000000"/>
          <w:sz w:val="28"/>
          <w:szCs w:val="28"/>
          <w:lang w:val="uk-UA"/>
        </w:rPr>
      </w:pPr>
      <w:r w:rsidRPr="00892C55">
        <w:rPr>
          <w:color w:val="000000"/>
          <w:sz w:val="28"/>
          <w:szCs w:val="28"/>
          <w:highlight w:val="yellow"/>
          <w:lang w:val="uk-UA"/>
        </w:rPr>
        <w:t>Рис. 2. 26.</w:t>
      </w:r>
      <w:r>
        <w:rPr>
          <w:color w:val="000000"/>
          <w:sz w:val="28"/>
          <w:szCs w:val="28"/>
          <w:lang w:val="uk-UA"/>
        </w:rPr>
        <w:t xml:space="preserve"> </w:t>
      </w:r>
      <w:r w:rsidR="001A48CF" w:rsidRPr="00600642">
        <w:rPr>
          <w:color w:val="000000"/>
          <w:sz w:val="28"/>
          <w:szCs w:val="28"/>
          <w:lang w:val="uk-UA"/>
        </w:rPr>
        <w:t>Розрахункові та експериментальні швидкості реакції</w:t>
      </w:r>
      <w:r w:rsidR="001A48CF" w:rsidRPr="00600642">
        <w:rPr>
          <w:rStyle w:val="apple-converted-space"/>
          <w:color w:val="000000"/>
          <w:sz w:val="28"/>
          <w:szCs w:val="28"/>
          <w:lang w:val="uk-UA"/>
        </w:rPr>
        <w:t xml:space="preserve"> </w:t>
      </w:r>
      <w:r w:rsidR="001A48CF" w:rsidRPr="00600642">
        <w:rPr>
          <w:sz w:val="28"/>
          <w:szCs w:val="28"/>
          <w:vertAlign w:val="superscript"/>
          <w:lang w:val="uk-UA"/>
        </w:rPr>
        <w:t>64</w:t>
      </w:r>
      <w:r w:rsidR="001A48CF" w:rsidRPr="00600642">
        <w:rPr>
          <w:sz w:val="28"/>
          <w:szCs w:val="28"/>
          <w:lang w:val="uk-UA"/>
        </w:rPr>
        <w:t>Ni(</w:t>
      </w:r>
      <w:proofErr w:type="spellStart"/>
      <w:r w:rsidR="001A48CF" w:rsidRPr="00600642">
        <w:rPr>
          <w:sz w:val="28"/>
          <w:szCs w:val="28"/>
          <w:lang w:val="uk-UA"/>
        </w:rPr>
        <w:t>n,γ</w:t>
      </w:r>
      <w:proofErr w:type="spellEnd"/>
      <w:r w:rsidR="001A48CF" w:rsidRPr="00600642">
        <w:rPr>
          <w:sz w:val="28"/>
          <w:szCs w:val="28"/>
          <w:lang w:val="uk-UA"/>
        </w:rPr>
        <w:t>)</w:t>
      </w:r>
      <w:r w:rsidR="001A48CF" w:rsidRPr="00600642">
        <w:rPr>
          <w:sz w:val="28"/>
          <w:szCs w:val="28"/>
          <w:vertAlign w:val="superscript"/>
          <w:lang w:val="uk-UA"/>
        </w:rPr>
        <w:t>65</w:t>
      </w:r>
      <w:r w:rsidR="001A48CF" w:rsidRPr="00600642">
        <w:rPr>
          <w:sz w:val="28"/>
          <w:szCs w:val="28"/>
          <w:lang w:val="uk-UA"/>
        </w:rPr>
        <w:t>Ni</w:t>
      </w:r>
      <w:r w:rsidR="001A48CF" w:rsidRPr="00600642">
        <w:rPr>
          <w:color w:val="000000"/>
          <w:sz w:val="28"/>
          <w:szCs w:val="28"/>
          <w:lang w:val="uk-UA"/>
        </w:rPr>
        <w:t>.</w:t>
      </w:r>
    </w:p>
    <w:p w14:paraId="1B6BA1F0" w14:textId="73E1AF18"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Реакція</w:t>
      </w:r>
      <w:r w:rsidRPr="00600642">
        <w:rPr>
          <w:rStyle w:val="apple-converted-space"/>
          <w:color w:val="000000"/>
          <w:sz w:val="28"/>
          <w:szCs w:val="28"/>
          <w:lang w:val="uk-UA"/>
        </w:rPr>
        <w:t> </w:t>
      </w:r>
      <w:r w:rsidRPr="00600642">
        <w:rPr>
          <w:rStyle w:val="katex-mathml"/>
          <w:color w:val="000000"/>
          <w:sz w:val="28"/>
          <w:szCs w:val="28"/>
          <w:vertAlign w:val="superscript"/>
          <w:lang w:val="uk-UA"/>
        </w:rPr>
        <w:t>58</w:t>
      </w:r>
      <w:r w:rsidRPr="00600642">
        <w:rPr>
          <w:rStyle w:val="katex-mathml"/>
          <w:color w:val="000000"/>
          <w:sz w:val="28"/>
          <w:szCs w:val="28"/>
          <w:lang w:val="uk-UA"/>
        </w:rPr>
        <w:t>Ni(</w:t>
      </w:r>
      <w:proofErr w:type="spellStart"/>
      <w:r w:rsidRPr="00600642">
        <w:rPr>
          <w:rStyle w:val="katex-mathml"/>
          <w:color w:val="000000"/>
          <w:sz w:val="28"/>
          <w:szCs w:val="28"/>
          <w:lang w:val="uk-UA"/>
        </w:rPr>
        <w:t>n,p</w:t>
      </w:r>
      <w:proofErr w:type="spellEnd"/>
      <w:r w:rsidRPr="00600642">
        <w:rPr>
          <w:rStyle w:val="katex-mathml"/>
          <w:color w:val="000000"/>
          <w:sz w:val="28"/>
          <w:szCs w:val="28"/>
          <w:lang w:val="uk-UA"/>
        </w:rPr>
        <w:t>)</w:t>
      </w:r>
      <w:r w:rsidRPr="00600642">
        <w:rPr>
          <w:rStyle w:val="katex-mathml"/>
          <w:color w:val="000000"/>
          <w:sz w:val="28"/>
          <w:szCs w:val="28"/>
          <w:vertAlign w:val="superscript"/>
          <w:lang w:val="uk-UA"/>
        </w:rPr>
        <w:t>58,58m</w:t>
      </w:r>
      <w:r w:rsidRPr="00600642">
        <w:rPr>
          <w:rStyle w:val="katex-mathml"/>
          <w:color w:val="000000"/>
          <w:sz w:val="28"/>
          <w:szCs w:val="28"/>
          <w:lang w:val="uk-UA"/>
        </w:rPr>
        <w:t xml:space="preserve">Co </w:t>
      </w:r>
      <w:r w:rsidRPr="00600642">
        <w:rPr>
          <w:color w:val="000000"/>
          <w:sz w:val="28"/>
          <w:szCs w:val="28"/>
          <w:lang w:val="uk-UA"/>
        </w:rPr>
        <w:t>була використана для порівняння експериментальних і розрахункових значень швидкостей ядерних реакцій для швидких нейтронів. Неможливо експериментально відокремити розпади ізомеру і основного стану</w:t>
      </w:r>
      <w:r w:rsidRPr="00600642">
        <w:rPr>
          <w:rStyle w:val="apple-converted-space"/>
          <w:color w:val="000000"/>
          <w:sz w:val="28"/>
          <w:szCs w:val="28"/>
          <w:lang w:val="uk-UA"/>
        </w:rPr>
        <w:t> </w:t>
      </w:r>
      <w:r w:rsidRPr="00600642">
        <w:rPr>
          <w:rStyle w:val="katex-mathml"/>
          <w:color w:val="000000"/>
          <w:sz w:val="28"/>
          <w:szCs w:val="28"/>
          <w:vertAlign w:val="superscript"/>
          <w:lang w:val="uk-UA"/>
        </w:rPr>
        <w:t>58</w:t>
      </w:r>
      <w:r w:rsidRPr="00600642">
        <w:rPr>
          <w:rStyle w:val="katex-mathml"/>
          <w:color w:val="000000"/>
          <w:sz w:val="28"/>
          <w:szCs w:val="28"/>
          <w:lang w:val="uk-UA"/>
        </w:rPr>
        <w:t>Co</w:t>
      </w:r>
      <w:r w:rsidRPr="00600642">
        <w:rPr>
          <w:rStyle w:val="apple-converted-space"/>
          <w:color w:val="000000"/>
          <w:sz w:val="28"/>
          <w:szCs w:val="28"/>
          <w:lang w:val="uk-UA"/>
        </w:rPr>
        <w:t> </w:t>
      </w:r>
      <w:r w:rsidRPr="00600642">
        <w:rPr>
          <w:color w:val="000000"/>
          <w:sz w:val="28"/>
          <w:szCs w:val="28"/>
          <w:lang w:val="uk-UA"/>
        </w:rPr>
        <w:t>через низький квантовий вихід ізомерного переходу. Тому для моделювання реакції ми використовували сумарний переріз двох реакцій –</w:t>
      </w:r>
      <w:r w:rsidRPr="00600642">
        <w:rPr>
          <w:rStyle w:val="apple-converted-space"/>
          <w:color w:val="000000"/>
          <w:sz w:val="28"/>
          <w:szCs w:val="28"/>
          <w:lang w:val="uk-UA"/>
        </w:rPr>
        <w:t> </w:t>
      </w:r>
      <w:r w:rsidRPr="00600642">
        <w:rPr>
          <w:rStyle w:val="katex-mathml"/>
          <w:color w:val="000000"/>
          <w:sz w:val="28"/>
          <w:szCs w:val="28"/>
          <w:vertAlign w:val="superscript"/>
          <w:lang w:val="uk-UA"/>
        </w:rPr>
        <w:t>58</w:t>
      </w:r>
      <w:r w:rsidRPr="00600642">
        <w:rPr>
          <w:rStyle w:val="katex-mathml"/>
          <w:color w:val="000000"/>
          <w:sz w:val="28"/>
          <w:szCs w:val="28"/>
          <w:lang w:val="uk-UA"/>
        </w:rPr>
        <w:t>Ni(</w:t>
      </w:r>
      <w:proofErr w:type="spellStart"/>
      <w:r w:rsidRPr="00600642">
        <w:rPr>
          <w:rStyle w:val="katex-mathml"/>
          <w:color w:val="000000"/>
          <w:sz w:val="28"/>
          <w:szCs w:val="28"/>
          <w:lang w:val="uk-UA"/>
        </w:rPr>
        <w:t>n,p</w:t>
      </w:r>
      <w:proofErr w:type="spellEnd"/>
      <w:r w:rsidRPr="00600642">
        <w:rPr>
          <w:rStyle w:val="katex-mathml"/>
          <w:color w:val="000000"/>
          <w:sz w:val="28"/>
          <w:szCs w:val="28"/>
          <w:lang w:val="uk-UA"/>
        </w:rPr>
        <w:t>)</w:t>
      </w:r>
      <w:r w:rsidRPr="00600642">
        <w:rPr>
          <w:rStyle w:val="katex-mathml"/>
          <w:color w:val="000000"/>
          <w:sz w:val="28"/>
          <w:szCs w:val="28"/>
          <w:vertAlign w:val="superscript"/>
          <w:lang w:val="uk-UA"/>
        </w:rPr>
        <w:t>58</w:t>
      </w:r>
      <w:r w:rsidRPr="00600642">
        <w:rPr>
          <w:rStyle w:val="katex-mathml"/>
          <w:color w:val="000000"/>
          <w:sz w:val="28"/>
          <w:szCs w:val="28"/>
          <w:lang w:val="uk-UA"/>
        </w:rPr>
        <w:t>Co</w:t>
      </w:r>
      <w:r w:rsidRPr="00600642">
        <w:rPr>
          <w:rStyle w:val="apple-converted-space"/>
          <w:color w:val="000000"/>
          <w:sz w:val="28"/>
          <w:szCs w:val="28"/>
          <w:lang w:val="uk-UA"/>
        </w:rPr>
        <w:t> </w:t>
      </w:r>
      <w:r w:rsidRPr="00600642">
        <w:rPr>
          <w:color w:val="000000"/>
          <w:sz w:val="28"/>
          <w:szCs w:val="28"/>
          <w:lang w:val="uk-UA"/>
        </w:rPr>
        <w:t>і</w:t>
      </w:r>
      <w:r w:rsidRPr="00600642">
        <w:rPr>
          <w:rStyle w:val="apple-converted-space"/>
          <w:color w:val="000000"/>
          <w:sz w:val="28"/>
          <w:szCs w:val="28"/>
          <w:lang w:val="uk-UA"/>
        </w:rPr>
        <w:t> </w:t>
      </w:r>
      <w:r w:rsidRPr="00600642">
        <w:rPr>
          <w:rStyle w:val="katex-mathml"/>
          <w:color w:val="000000"/>
          <w:sz w:val="28"/>
          <w:szCs w:val="28"/>
          <w:vertAlign w:val="superscript"/>
          <w:lang w:val="uk-UA"/>
        </w:rPr>
        <w:t>58</w:t>
      </w:r>
      <w:r w:rsidRPr="00600642">
        <w:rPr>
          <w:rStyle w:val="katex-mathml"/>
          <w:color w:val="000000"/>
          <w:sz w:val="28"/>
          <w:szCs w:val="28"/>
          <w:lang w:val="uk-UA"/>
        </w:rPr>
        <w:t>Ni(</w:t>
      </w:r>
      <w:proofErr w:type="spellStart"/>
      <w:r w:rsidRPr="00600642">
        <w:rPr>
          <w:rStyle w:val="katex-mathml"/>
          <w:color w:val="000000"/>
          <w:sz w:val="28"/>
          <w:szCs w:val="28"/>
          <w:lang w:val="uk-UA"/>
        </w:rPr>
        <w:t>n,p</w:t>
      </w:r>
      <w:proofErr w:type="spellEnd"/>
      <w:r w:rsidRPr="00600642">
        <w:rPr>
          <w:rStyle w:val="katex-mathml"/>
          <w:color w:val="000000"/>
          <w:sz w:val="28"/>
          <w:szCs w:val="28"/>
          <w:lang w:val="uk-UA"/>
        </w:rPr>
        <w:t>)</w:t>
      </w:r>
      <w:r w:rsidRPr="00600642">
        <w:rPr>
          <w:rStyle w:val="katex-mathml"/>
          <w:color w:val="000000"/>
          <w:sz w:val="28"/>
          <w:szCs w:val="28"/>
          <w:vertAlign w:val="superscript"/>
          <w:lang w:val="uk-UA"/>
        </w:rPr>
        <w:t>58m</w:t>
      </w:r>
      <w:r w:rsidRPr="00600642">
        <w:rPr>
          <w:rStyle w:val="katex-mathml"/>
          <w:color w:val="000000"/>
          <w:sz w:val="28"/>
          <w:szCs w:val="28"/>
          <w:lang w:val="uk-UA"/>
        </w:rPr>
        <w:t>Co</w:t>
      </w:r>
      <w:r w:rsidRPr="00600642">
        <w:rPr>
          <w:color w:val="000000"/>
          <w:sz w:val="28"/>
          <w:szCs w:val="28"/>
          <w:lang w:val="uk-UA"/>
        </w:rPr>
        <w:t>[</w:t>
      </w:r>
      <w:proofErr w:type="spellStart"/>
      <w:r w:rsidRPr="00600642">
        <w:rPr>
          <w:color w:val="000000"/>
          <w:sz w:val="28"/>
          <w:szCs w:val="28"/>
          <w:highlight w:val="green"/>
          <w:lang w:val="uk-UA"/>
        </w:rPr>
        <w:t>Neutron</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activation</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cross</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section</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measurements</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from</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threshold</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to</w:t>
      </w:r>
      <w:proofErr w:type="spellEnd"/>
      <w:r w:rsidRPr="00600642">
        <w:rPr>
          <w:color w:val="000000"/>
          <w:sz w:val="28"/>
          <w:szCs w:val="28"/>
          <w:highlight w:val="green"/>
          <w:lang w:val="uk-UA"/>
        </w:rPr>
        <w:t xml:space="preserve"> 20 </w:t>
      </w:r>
      <w:proofErr w:type="spellStart"/>
      <w:r w:rsidRPr="00600642">
        <w:rPr>
          <w:color w:val="000000"/>
          <w:sz w:val="28"/>
          <w:szCs w:val="28"/>
          <w:highlight w:val="green"/>
          <w:lang w:val="uk-UA"/>
        </w:rPr>
        <w:t>MeV</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for</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the</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validation</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of</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nuclear</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models</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and</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their</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parameters</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Report</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number</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NEA</w:t>
      </w:r>
      <w:proofErr w:type="spellEnd"/>
      <w:r w:rsidRPr="00600642">
        <w:rPr>
          <w:color w:val="000000"/>
          <w:sz w:val="28"/>
          <w:szCs w:val="28"/>
          <w:highlight w:val="green"/>
          <w:lang w:val="uk-UA"/>
        </w:rPr>
        <w:t xml:space="preserve">/WPEC-19. </w:t>
      </w:r>
      <w:proofErr w:type="spellStart"/>
      <w:r w:rsidRPr="00600642">
        <w:rPr>
          <w:color w:val="000000"/>
          <w:sz w:val="28"/>
          <w:szCs w:val="28"/>
          <w:highlight w:val="green"/>
          <w:lang w:val="uk-UA"/>
        </w:rPr>
        <w:t>International</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Evaluation</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Co-opera-tion</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Vol</w:t>
      </w:r>
      <w:proofErr w:type="spellEnd"/>
      <w:r w:rsidRPr="00600642">
        <w:rPr>
          <w:color w:val="000000"/>
          <w:sz w:val="28"/>
          <w:szCs w:val="28"/>
          <w:highlight w:val="green"/>
          <w:lang w:val="uk-UA"/>
        </w:rPr>
        <w:t>. 19 (</w:t>
      </w:r>
      <w:proofErr w:type="spellStart"/>
      <w:r w:rsidRPr="00600642">
        <w:rPr>
          <w:color w:val="000000"/>
          <w:sz w:val="28"/>
          <w:szCs w:val="28"/>
          <w:highlight w:val="green"/>
          <w:lang w:val="uk-UA"/>
        </w:rPr>
        <w:t>Nuclear</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Energy</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Agency</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OECD</w:t>
      </w:r>
      <w:proofErr w:type="spellEnd"/>
      <w:r w:rsidRPr="00600642">
        <w:rPr>
          <w:color w:val="000000"/>
          <w:sz w:val="28"/>
          <w:szCs w:val="28"/>
          <w:highlight w:val="green"/>
          <w:lang w:val="uk-UA"/>
        </w:rPr>
        <w:t xml:space="preserve"> </w:t>
      </w:r>
      <w:proofErr w:type="spellStart"/>
      <w:r w:rsidRPr="00600642">
        <w:rPr>
          <w:color w:val="000000"/>
          <w:sz w:val="28"/>
          <w:szCs w:val="28"/>
          <w:highlight w:val="green"/>
          <w:lang w:val="uk-UA"/>
        </w:rPr>
        <w:t>Publi-cations</w:t>
      </w:r>
      <w:proofErr w:type="spellEnd"/>
      <w:r w:rsidRPr="00600642">
        <w:rPr>
          <w:color w:val="000000"/>
          <w:sz w:val="28"/>
          <w:szCs w:val="28"/>
          <w:highlight w:val="green"/>
          <w:lang w:val="uk-UA"/>
        </w:rPr>
        <w:t>, 2005).</w:t>
      </w:r>
      <w:r w:rsidRPr="00600642">
        <w:rPr>
          <w:color w:val="000000"/>
          <w:sz w:val="28"/>
          <w:szCs w:val="28"/>
          <w:lang w:val="uk-UA"/>
        </w:rPr>
        <w:t>] (</w:t>
      </w:r>
      <w:r w:rsidR="00892C55">
        <w:rPr>
          <w:color w:val="000000"/>
          <w:sz w:val="28"/>
          <w:szCs w:val="28"/>
          <w:highlight w:val="yellow"/>
          <w:lang w:val="uk-UA"/>
        </w:rPr>
        <w:t xml:space="preserve">Рис. </w:t>
      </w:r>
      <w:r w:rsidR="00892C55" w:rsidRPr="00892C55">
        <w:rPr>
          <w:color w:val="000000"/>
          <w:sz w:val="28"/>
          <w:szCs w:val="28"/>
          <w:highlight w:val="yellow"/>
          <w:lang w:val="uk-UA"/>
        </w:rPr>
        <w:t>2.27</w:t>
      </w:r>
      <w:r w:rsidRPr="00600642">
        <w:rPr>
          <w:color w:val="000000"/>
          <w:sz w:val="28"/>
          <w:szCs w:val="28"/>
          <w:lang w:val="uk-UA"/>
        </w:rPr>
        <w:t>).</w:t>
      </w:r>
    </w:p>
    <w:p w14:paraId="0B303B99"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drawing>
          <wp:inline distT="0" distB="0" distL="0" distR="0" wp14:anchorId="1B70FFE8" wp14:editId="59162E16">
            <wp:extent cx="5158778" cy="3768437"/>
            <wp:effectExtent l="0" t="0" r="3810"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0475" cy="3776982"/>
                    </a:xfrm>
                    <a:prstGeom prst="rect">
                      <a:avLst/>
                    </a:prstGeom>
                    <a:noFill/>
                    <a:ln>
                      <a:noFill/>
                    </a:ln>
                  </pic:spPr>
                </pic:pic>
              </a:graphicData>
            </a:graphic>
          </wp:inline>
        </w:drawing>
      </w:r>
    </w:p>
    <w:p w14:paraId="546B1407" w14:textId="4B36AA0D" w:rsidR="001A48CF" w:rsidRPr="00600642" w:rsidRDefault="001A48CF" w:rsidP="001A48CF">
      <w:pPr>
        <w:pStyle w:val="af2"/>
        <w:spacing w:line="360" w:lineRule="auto"/>
        <w:jc w:val="center"/>
        <w:rPr>
          <w:rStyle w:val="katex-mathml"/>
          <w:color w:val="000000"/>
          <w:sz w:val="28"/>
          <w:szCs w:val="28"/>
          <w:lang w:val="uk-UA"/>
        </w:rPr>
      </w:pPr>
      <w:r w:rsidRPr="00600642">
        <w:rPr>
          <w:color w:val="000000"/>
          <w:sz w:val="28"/>
          <w:szCs w:val="28"/>
          <w:highlight w:val="yellow"/>
          <w:lang w:val="uk-UA"/>
        </w:rPr>
        <w:t>Рис</w:t>
      </w:r>
      <w:r w:rsidRPr="00892C55">
        <w:rPr>
          <w:color w:val="000000"/>
          <w:sz w:val="28"/>
          <w:szCs w:val="28"/>
          <w:highlight w:val="yellow"/>
          <w:lang w:val="uk-UA"/>
        </w:rPr>
        <w:t>.</w:t>
      </w:r>
      <w:r w:rsidR="00892C55" w:rsidRPr="00892C55">
        <w:rPr>
          <w:color w:val="000000"/>
          <w:sz w:val="28"/>
          <w:szCs w:val="28"/>
          <w:highlight w:val="yellow"/>
          <w:lang w:val="uk-UA"/>
        </w:rPr>
        <w:t xml:space="preserve"> 2.27</w:t>
      </w:r>
      <w:r w:rsidRPr="00600642">
        <w:rPr>
          <w:color w:val="000000"/>
          <w:sz w:val="28"/>
          <w:szCs w:val="28"/>
          <w:lang w:val="uk-UA"/>
        </w:rPr>
        <w:t xml:space="preserve"> Розрахункові та експериментальні швидкості реакції</w:t>
      </w:r>
      <w:r w:rsidRPr="00600642">
        <w:rPr>
          <w:rStyle w:val="apple-converted-space"/>
          <w:color w:val="000000"/>
          <w:sz w:val="28"/>
          <w:szCs w:val="28"/>
          <w:lang w:val="uk-UA"/>
        </w:rPr>
        <w:t xml:space="preserve"> </w:t>
      </w:r>
      <w:r w:rsidRPr="00600642">
        <w:rPr>
          <w:rStyle w:val="katex-mathml"/>
          <w:color w:val="000000"/>
          <w:sz w:val="28"/>
          <w:szCs w:val="28"/>
          <w:vertAlign w:val="superscript"/>
          <w:lang w:val="uk-UA"/>
        </w:rPr>
        <w:t>58</w:t>
      </w:r>
      <w:r w:rsidRPr="00600642">
        <w:rPr>
          <w:rStyle w:val="katex-mathml"/>
          <w:color w:val="000000"/>
          <w:sz w:val="28"/>
          <w:szCs w:val="28"/>
          <w:lang w:val="uk-UA"/>
        </w:rPr>
        <w:t>Ni(</w:t>
      </w:r>
      <w:proofErr w:type="spellStart"/>
      <w:r w:rsidRPr="00600642">
        <w:rPr>
          <w:rStyle w:val="katex-mathml"/>
          <w:color w:val="000000"/>
          <w:sz w:val="28"/>
          <w:szCs w:val="28"/>
          <w:lang w:val="uk-UA"/>
        </w:rPr>
        <w:t>n,p</w:t>
      </w:r>
      <w:proofErr w:type="spellEnd"/>
      <w:r w:rsidRPr="00600642">
        <w:rPr>
          <w:rStyle w:val="katex-mathml"/>
          <w:color w:val="000000"/>
          <w:sz w:val="28"/>
          <w:szCs w:val="28"/>
          <w:lang w:val="uk-UA"/>
        </w:rPr>
        <w:t>)</w:t>
      </w:r>
      <w:r w:rsidRPr="00600642">
        <w:rPr>
          <w:rStyle w:val="katex-mathml"/>
          <w:color w:val="000000"/>
          <w:sz w:val="28"/>
          <w:szCs w:val="28"/>
          <w:vertAlign w:val="superscript"/>
          <w:lang w:val="uk-UA"/>
        </w:rPr>
        <w:t>58</w:t>
      </w:r>
      <w:r w:rsidRPr="00600642">
        <w:rPr>
          <w:rStyle w:val="katex-mathml"/>
          <w:color w:val="000000"/>
          <w:sz w:val="28"/>
          <w:szCs w:val="28"/>
          <w:lang w:val="uk-UA"/>
        </w:rPr>
        <w:t>Co</w:t>
      </w:r>
      <w:r w:rsidRPr="00600642">
        <w:rPr>
          <w:rStyle w:val="apple-converted-space"/>
          <w:color w:val="000000"/>
          <w:sz w:val="28"/>
          <w:szCs w:val="28"/>
          <w:lang w:val="uk-UA"/>
        </w:rPr>
        <w:t> </w:t>
      </w:r>
      <w:r w:rsidRPr="00600642">
        <w:rPr>
          <w:color w:val="000000"/>
          <w:sz w:val="28"/>
          <w:szCs w:val="28"/>
          <w:lang w:val="uk-UA"/>
        </w:rPr>
        <w:t>і</w:t>
      </w:r>
      <w:r w:rsidRPr="00600642">
        <w:rPr>
          <w:rStyle w:val="apple-converted-space"/>
          <w:color w:val="000000"/>
          <w:sz w:val="28"/>
          <w:szCs w:val="28"/>
          <w:lang w:val="uk-UA"/>
        </w:rPr>
        <w:t> </w:t>
      </w:r>
      <w:r w:rsidRPr="00600642">
        <w:rPr>
          <w:rStyle w:val="katex-mathml"/>
          <w:color w:val="000000"/>
          <w:sz w:val="28"/>
          <w:szCs w:val="28"/>
          <w:vertAlign w:val="superscript"/>
          <w:lang w:val="uk-UA"/>
        </w:rPr>
        <w:t>58</w:t>
      </w:r>
      <w:r w:rsidRPr="00600642">
        <w:rPr>
          <w:rStyle w:val="katex-mathml"/>
          <w:color w:val="000000"/>
          <w:sz w:val="28"/>
          <w:szCs w:val="28"/>
          <w:lang w:val="uk-UA"/>
        </w:rPr>
        <w:t>Ni(</w:t>
      </w:r>
      <w:proofErr w:type="spellStart"/>
      <w:r w:rsidRPr="00600642">
        <w:rPr>
          <w:rStyle w:val="katex-mathml"/>
          <w:color w:val="000000"/>
          <w:sz w:val="28"/>
          <w:szCs w:val="28"/>
          <w:lang w:val="uk-UA"/>
        </w:rPr>
        <w:t>n,p</w:t>
      </w:r>
      <w:proofErr w:type="spellEnd"/>
      <w:r w:rsidRPr="00600642">
        <w:rPr>
          <w:rStyle w:val="katex-mathml"/>
          <w:color w:val="000000"/>
          <w:sz w:val="28"/>
          <w:szCs w:val="28"/>
          <w:lang w:val="uk-UA"/>
        </w:rPr>
        <w:t>)</w:t>
      </w:r>
      <w:r w:rsidRPr="00600642">
        <w:rPr>
          <w:rStyle w:val="katex-mathml"/>
          <w:color w:val="000000"/>
          <w:sz w:val="28"/>
          <w:szCs w:val="28"/>
          <w:vertAlign w:val="superscript"/>
          <w:lang w:val="uk-UA"/>
        </w:rPr>
        <w:t>58m</w:t>
      </w:r>
      <w:r w:rsidRPr="00600642">
        <w:rPr>
          <w:rStyle w:val="katex-mathml"/>
          <w:color w:val="000000"/>
          <w:sz w:val="28"/>
          <w:szCs w:val="28"/>
          <w:lang w:val="uk-UA"/>
        </w:rPr>
        <w:t>Co</w:t>
      </w:r>
    </w:p>
    <w:p w14:paraId="2AEC3A45" w14:textId="77777777" w:rsidR="001A48CF" w:rsidRPr="00600642" w:rsidRDefault="001A48CF" w:rsidP="001A48CF">
      <w:pPr>
        <w:pStyle w:val="af2"/>
        <w:spacing w:line="360" w:lineRule="auto"/>
        <w:jc w:val="both"/>
        <w:rPr>
          <w:color w:val="000000"/>
          <w:sz w:val="28"/>
          <w:szCs w:val="28"/>
          <w:lang w:val="uk-UA"/>
        </w:rPr>
      </w:pPr>
      <w:r w:rsidRPr="00600642">
        <w:rPr>
          <w:rStyle w:val="af"/>
          <w:color w:val="000000"/>
          <w:sz w:val="28"/>
          <w:szCs w:val="28"/>
          <w:lang w:val="uk-UA"/>
        </w:rPr>
        <w:t>Щільності нейтронного потоку в експериментальному каналі</w:t>
      </w:r>
    </w:p>
    <w:p w14:paraId="438427DB" w14:textId="702DEE70" w:rsidR="001A48CF" w:rsidRPr="00600642" w:rsidRDefault="001A48CF" w:rsidP="001A48CF">
      <w:pPr>
        <w:pStyle w:val="af2"/>
        <w:spacing w:line="360" w:lineRule="auto"/>
        <w:ind w:firstLine="708"/>
        <w:jc w:val="both"/>
        <w:rPr>
          <w:color w:val="000000"/>
          <w:sz w:val="28"/>
          <w:szCs w:val="28"/>
          <w:lang w:val="uk-UA"/>
        </w:rPr>
      </w:pPr>
      <w:r w:rsidRPr="00600642">
        <w:rPr>
          <w:color w:val="000000"/>
          <w:sz w:val="28"/>
          <w:szCs w:val="28"/>
          <w:lang w:val="uk-UA"/>
        </w:rPr>
        <w:t xml:space="preserve">Для отримання </w:t>
      </w:r>
      <w:proofErr w:type="spellStart"/>
      <w:r w:rsidRPr="00600642">
        <w:rPr>
          <w:color w:val="000000"/>
          <w:sz w:val="28"/>
          <w:szCs w:val="28"/>
          <w:lang w:val="uk-UA"/>
        </w:rPr>
        <w:t>щільностей</w:t>
      </w:r>
      <w:proofErr w:type="spellEnd"/>
      <w:r w:rsidRPr="00600642">
        <w:rPr>
          <w:color w:val="000000"/>
          <w:sz w:val="28"/>
          <w:szCs w:val="28"/>
          <w:lang w:val="uk-UA"/>
        </w:rPr>
        <w:t xml:space="preserve"> потоків теплових, </w:t>
      </w:r>
      <w:proofErr w:type="spellStart"/>
      <w:r w:rsidRPr="00600642">
        <w:rPr>
          <w:color w:val="000000"/>
          <w:sz w:val="28"/>
          <w:szCs w:val="28"/>
          <w:lang w:val="uk-UA"/>
        </w:rPr>
        <w:t>епітермальних</w:t>
      </w:r>
      <w:proofErr w:type="spellEnd"/>
      <w:r w:rsidRPr="00600642">
        <w:rPr>
          <w:color w:val="000000"/>
          <w:sz w:val="28"/>
          <w:szCs w:val="28"/>
          <w:lang w:val="uk-UA"/>
        </w:rPr>
        <w:t xml:space="preserve"> і швидких нейтронів щільності нейтронного потоку для кожного вертикального положення були розподілені між зазначеними трьома групами нейтронів пропорційно до співвідношення кількості підрахунків у відповідному енергетичному діапазоні та кількості підрахунків у загальному спектрі. Розподіл щільності потоку нейтронів з різними енергіями залежно від вертикального положення представлено на </w:t>
      </w:r>
      <w:r w:rsidR="00892C55">
        <w:rPr>
          <w:color w:val="000000"/>
          <w:sz w:val="28"/>
          <w:szCs w:val="28"/>
          <w:highlight w:val="yellow"/>
          <w:lang w:val="uk-UA"/>
        </w:rPr>
        <w:t>Рис. 2.28</w:t>
      </w:r>
      <w:r w:rsidRPr="00600642">
        <w:rPr>
          <w:color w:val="000000"/>
          <w:sz w:val="28"/>
          <w:szCs w:val="28"/>
          <w:highlight w:val="yellow"/>
          <w:lang w:val="uk-UA"/>
        </w:rPr>
        <w:t>.</w:t>
      </w:r>
    </w:p>
    <w:p w14:paraId="3FF9DEA4" w14:textId="77777777" w:rsidR="001A48CF" w:rsidRPr="00600642" w:rsidRDefault="001A48CF" w:rsidP="001A48CF">
      <w:pPr>
        <w:pStyle w:val="af2"/>
        <w:spacing w:line="360" w:lineRule="auto"/>
        <w:jc w:val="center"/>
        <w:rPr>
          <w:color w:val="000000"/>
          <w:sz w:val="28"/>
          <w:szCs w:val="28"/>
          <w:lang w:val="uk-UA"/>
        </w:rPr>
      </w:pPr>
      <w:r w:rsidRPr="00600642">
        <w:rPr>
          <w:noProof/>
          <w:color w:val="000000"/>
          <w:sz w:val="28"/>
          <w:szCs w:val="28"/>
          <w:lang w:val="uk-UA" w:eastAsia="uk-UA"/>
        </w:rPr>
        <w:drawing>
          <wp:inline distT="0" distB="0" distL="0" distR="0" wp14:anchorId="42F2F4C8" wp14:editId="7DA580FB">
            <wp:extent cx="5243946" cy="39818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3743" cy="3989239"/>
                    </a:xfrm>
                    <a:prstGeom prst="rect">
                      <a:avLst/>
                    </a:prstGeom>
                    <a:noFill/>
                    <a:ln>
                      <a:noFill/>
                    </a:ln>
                  </pic:spPr>
                </pic:pic>
              </a:graphicData>
            </a:graphic>
          </wp:inline>
        </w:drawing>
      </w:r>
    </w:p>
    <w:p w14:paraId="6FDF0A80" w14:textId="63847BFC" w:rsidR="001A48CF" w:rsidRPr="00600642" w:rsidRDefault="001A48CF" w:rsidP="001A48CF">
      <w:pPr>
        <w:spacing w:before="18" w:line="259" w:lineRule="auto"/>
        <w:ind w:left="63" w:right="755" w:hanging="2"/>
        <w:jc w:val="center"/>
        <w:rPr>
          <w:sz w:val="28"/>
          <w:szCs w:val="28"/>
          <w:lang w:val="uk-UA"/>
        </w:rPr>
      </w:pPr>
      <w:r w:rsidRPr="007B11C2">
        <w:rPr>
          <w:sz w:val="28"/>
          <w:szCs w:val="28"/>
          <w:highlight w:val="yellow"/>
          <w:lang w:val="uk-UA"/>
        </w:rPr>
        <w:t>Рис.</w:t>
      </w:r>
      <w:r w:rsidR="00892C55" w:rsidRPr="007B11C2">
        <w:rPr>
          <w:sz w:val="28"/>
          <w:szCs w:val="28"/>
          <w:highlight w:val="yellow"/>
          <w:lang w:val="uk-UA"/>
        </w:rPr>
        <w:t xml:space="preserve"> 2.28</w:t>
      </w:r>
      <w:r w:rsidRPr="00600642">
        <w:rPr>
          <w:sz w:val="28"/>
          <w:szCs w:val="28"/>
          <w:lang w:val="uk-UA"/>
        </w:rPr>
        <w:t xml:space="preserve"> Щільність нейтронного потоку </w:t>
      </w:r>
    </w:p>
    <w:p w14:paraId="5AA2B0EE" w14:textId="77777777" w:rsidR="001A48CF" w:rsidRPr="00600642" w:rsidRDefault="001A48CF" w:rsidP="001A48CF">
      <w:pPr>
        <w:spacing w:before="18" w:line="259" w:lineRule="auto"/>
        <w:ind w:left="63" w:right="755" w:hanging="2"/>
        <w:jc w:val="center"/>
        <w:rPr>
          <w:sz w:val="28"/>
          <w:szCs w:val="28"/>
          <w:lang w:val="uk-UA"/>
        </w:rPr>
      </w:pPr>
      <w:r w:rsidRPr="00600642">
        <w:rPr>
          <w:sz w:val="28"/>
          <w:szCs w:val="28"/>
          <w:lang w:val="uk-UA"/>
        </w:rPr>
        <w:t>Теплові нейтрони – 1</w:t>
      </w:r>
      <w:r w:rsidRPr="00600642">
        <w:rPr>
          <w:rFonts w:ascii="Symbol" w:hAnsi="Symbol"/>
          <w:sz w:val="28"/>
          <w:szCs w:val="28"/>
          <w:lang w:val="uk-UA"/>
        </w:rPr>
        <w:t></w:t>
      </w:r>
      <w:r w:rsidRPr="00600642">
        <w:rPr>
          <w:sz w:val="28"/>
          <w:szCs w:val="28"/>
          <w:lang w:val="uk-UA"/>
        </w:rPr>
        <w:t>10</w:t>
      </w:r>
      <w:r w:rsidRPr="00600642">
        <w:rPr>
          <w:sz w:val="28"/>
          <w:szCs w:val="28"/>
          <w:vertAlign w:val="superscript"/>
          <w:lang w:val="uk-UA"/>
        </w:rPr>
        <w:t>-9</w:t>
      </w:r>
      <w:r w:rsidRPr="00600642">
        <w:rPr>
          <w:sz w:val="28"/>
          <w:szCs w:val="28"/>
          <w:lang w:val="uk-UA"/>
        </w:rPr>
        <w:t xml:space="preserve"> - 5</w:t>
      </w:r>
      <w:r w:rsidRPr="00600642">
        <w:rPr>
          <w:rFonts w:ascii="Symbol" w:hAnsi="Symbol"/>
          <w:sz w:val="28"/>
          <w:szCs w:val="28"/>
          <w:lang w:val="uk-UA"/>
        </w:rPr>
        <w:t></w:t>
      </w:r>
      <w:r w:rsidRPr="00600642">
        <w:rPr>
          <w:sz w:val="28"/>
          <w:szCs w:val="28"/>
          <w:lang w:val="uk-UA"/>
        </w:rPr>
        <w:t>10</w:t>
      </w:r>
      <w:r w:rsidRPr="00600642">
        <w:rPr>
          <w:sz w:val="28"/>
          <w:szCs w:val="28"/>
          <w:vertAlign w:val="superscript"/>
          <w:lang w:val="uk-UA"/>
        </w:rPr>
        <w:t>-7</w:t>
      </w:r>
      <w:r w:rsidRPr="00600642">
        <w:rPr>
          <w:sz w:val="28"/>
          <w:szCs w:val="28"/>
          <w:lang w:val="uk-UA"/>
        </w:rPr>
        <w:t xml:space="preserve"> </w:t>
      </w:r>
      <w:proofErr w:type="spellStart"/>
      <w:r w:rsidRPr="00600642">
        <w:rPr>
          <w:sz w:val="28"/>
          <w:szCs w:val="28"/>
          <w:lang w:val="uk-UA"/>
        </w:rPr>
        <w:t>МеВ</w:t>
      </w:r>
      <w:proofErr w:type="spellEnd"/>
      <w:r w:rsidRPr="002422A0">
        <w:rPr>
          <w:sz w:val="28"/>
          <w:szCs w:val="28"/>
          <w:highlight w:val="magenta"/>
          <w:lang w:val="uk-UA"/>
          <w:rPrChange w:id="51" w:author="oleg" w:date="2024-07-15T12:10:00Z" w16du:dateUtc="2024-07-15T09:10:00Z">
            <w:rPr>
              <w:sz w:val="28"/>
              <w:szCs w:val="28"/>
              <w:lang w:val="uk-UA"/>
            </w:rPr>
          </w:rPrChange>
        </w:rPr>
        <w:t xml:space="preserve">, </w:t>
      </w:r>
      <w:proofErr w:type="spellStart"/>
      <w:r w:rsidRPr="002422A0">
        <w:rPr>
          <w:sz w:val="28"/>
          <w:szCs w:val="28"/>
          <w:highlight w:val="magenta"/>
          <w:lang w:val="uk-UA"/>
          <w:rPrChange w:id="52" w:author="oleg" w:date="2024-07-15T12:10:00Z" w16du:dateUtc="2024-07-15T09:10:00Z">
            <w:rPr>
              <w:sz w:val="28"/>
              <w:szCs w:val="28"/>
              <w:lang w:val="uk-UA"/>
            </w:rPr>
          </w:rPrChange>
        </w:rPr>
        <w:t>Епітеплові</w:t>
      </w:r>
      <w:proofErr w:type="spellEnd"/>
      <w:r w:rsidRPr="002422A0">
        <w:rPr>
          <w:sz w:val="28"/>
          <w:szCs w:val="28"/>
          <w:highlight w:val="magenta"/>
          <w:lang w:val="uk-UA"/>
          <w:rPrChange w:id="53" w:author="oleg" w:date="2024-07-15T12:10:00Z" w16du:dateUtc="2024-07-15T09:10:00Z">
            <w:rPr>
              <w:sz w:val="28"/>
              <w:szCs w:val="28"/>
              <w:lang w:val="uk-UA"/>
            </w:rPr>
          </w:rPrChange>
        </w:rPr>
        <w:t xml:space="preserve"> нейтрони</w:t>
      </w:r>
      <w:r w:rsidRPr="002422A0">
        <w:rPr>
          <w:spacing w:val="-6"/>
          <w:sz w:val="28"/>
          <w:szCs w:val="28"/>
          <w:highlight w:val="magenta"/>
          <w:lang w:val="uk-UA"/>
          <w:rPrChange w:id="54" w:author="oleg" w:date="2024-07-15T12:10:00Z" w16du:dateUtc="2024-07-15T09:10:00Z">
            <w:rPr>
              <w:spacing w:val="-6"/>
              <w:sz w:val="28"/>
              <w:szCs w:val="28"/>
              <w:lang w:val="uk-UA"/>
            </w:rPr>
          </w:rPrChange>
        </w:rPr>
        <w:t xml:space="preserve"> </w:t>
      </w:r>
      <w:r w:rsidRPr="002422A0">
        <w:rPr>
          <w:sz w:val="28"/>
          <w:szCs w:val="28"/>
          <w:highlight w:val="magenta"/>
          <w:lang w:val="uk-UA"/>
          <w:rPrChange w:id="55" w:author="oleg" w:date="2024-07-15T12:10:00Z" w16du:dateUtc="2024-07-15T09:10:00Z">
            <w:rPr>
              <w:sz w:val="28"/>
              <w:szCs w:val="28"/>
              <w:lang w:val="uk-UA"/>
            </w:rPr>
          </w:rPrChange>
        </w:rPr>
        <w:t>–</w:t>
      </w:r>
      <w:r w:rsidRPr="002422A0">
        <w:rPr>
          <w:spacing w:val="-6"/>
          <w:sz w:val="28"/>
          <w:szCs w:val="28"/>
          <w:highlight w:val="magenta"/>
          <w:lang w:val="uk-UA"/>
          <w:rPrChange w:id="56" w:author="oleg" w:date="2024-07-15T12:10:00Z" w16du:dateUtc="2024-07-15T09:10:00Z">
            <w:rPr>
              <w:spacing w:val="-6"/>
              <w:sz w:val="28"/>
              <w:szCs w:val="28"/>
              <w:lang w:val="uk-UA"/>
            </w:rPr>
          </w:rPrChange>
        </w:rPr>
        <w:t xml:space="preserve"> </w:t>
      </w:r>
      <w:r w:rsidRPr="002422A0">
        <w:rPr>
          <w:sz w:val="28"/>
          <w:szCs w:val="28"/>
          <w:highlight w:val="magenta"/>
          <w:lang w:val="uk-UA"/>
          <w:rPrChange w:id="57" w:author="oleg" w:date="2024-07-15T12:10:00Z" w16du:dateUtc="2024-07-15T09:10:00Z">
            <w:rPr>
              <w:sz w:val="28"/>
              <w:szCs w:val="28"/>
              <w:lang w:val="uk-UA"/>
            </w:rPr>
          </w:rPrChange>
        </w:rPr>
        <w:t>5</w:t>
      </w:r>
      <w:r w:rsidRPr="002422A0">
        <w:rPr>
          <w:rFonts w:ascii="Symbol" w:hAnsi="Symbol"/>
          <w:sz w:val="28"/>
          <w:szCs w:val="28"/>
          <w:highlight w:val="magenta"/>
          <w:lang w:val="uk-UA"/>
          <w:rPrChange w:id="58" w:author="oleg" w:date="2024-07-15T12:10:00Z" w16du:dateUtc="2024-07-15T09:10:00Z">
            <w:rPr>
              <w:rFonts w:ascii="Symbol" w:hAnsi="Symbol"/>
              <w:sz w:val="28"/>
              <w:szCs w:val="28"/>
              <w:lang w:val="uk-UA"/>
            </w:rPr>
          </w:rPrChange>
        </w:rPr>
        <w:t></w:t>
      </w:r>
      <w:r w:rsidRPr="002422A0">
        <w:rPr>
          <w:sz w:val="28"/>
          <w:szCs w:val="28"/>
          <w:highlight w:val="magenta"/>
          <w:lang w:val="uk-UA"/>
          <w:rPrChange w:id="59" w:author="oleg" w:date="2024-07-15T12:10:00Z" w16du:dateUtc="2024-07-15T09:10:00Z">
            <w:rPr>
              <w:sz w:val="28"/>
              <w:szCs w:val="28"/>
              <w:lang w:val="uk-UA"/>
            </w:rPr>
          </w:rPrChange>
        </w:rPr>
        <w:t>10</w:t>
      </w:r>
      <w:r w:rsidRPr="002422A0">
        <w:rPr>
          <w:sz w:val="28"/>
          <w:szCs w:val="28"/>
          <w:highlight w:val="magenta"/>
          <w:vertAlign w:val="superscript"/>
          <w:lang w:val="uk-UA"/>
          <w:rPrChange w:id="60" w:author="oleg" w:date="2024-07-15T12:10:00Z" w16du:dateUtc="2024-07-15T09:10:00Z">
            <w:rPr>
              <w:sz w:val="28"/>
              <w:szCs w:val="28"/>
              <w:vertAlign w:val="superscript"/>
              <w:lang w:val="uk-UA"/>
            </w:rPr>
          </w:rPrChange>
        </w:rPr>
        <w:t>-7</w:t>
      </w:r>
      <w:r w:rsidRPr="002422A0">
        <w:rPr>
          <w:spacing w:val="-6"/>
          <w:sz w:val="28"/>
          <w:szCs w:val="28"/>
          <w:highlight w:val="magenta"/>
          <w:lang w:val="uk-UA"/>
          <w:rPrChange w:id="61" w:author="oleg" w:date="2024-07-15T12:10:00Z" w16du:dateUtc="2024-07-15T09:10:00Z">
            <w:rPr>
              <w:spacing w:val="-6"/>
              <w:sz w:val="28"/>
              <w:szCs w:val="28"/>
              <w:lang w:val="uk-UA"/>
            </w:rPr>
          </w:rPrChange>
        </w:rPr>
        <w:t xml:space="preserve"> </w:t>
      </w:r>
      <w:r w:rsidRPr="002422A0">
        <w:rPr>
          <w:sz w:val="28"/>
          <w:szCs w:val="28"/>
          <w:highlight w:val="magenta"/>
          <w:lang w:val="uk-UA"/>
          <w:rPrChange w:id="62" w:author="oleg" w:date="2024-07-15T12:10:00Z" w16du:dateUtc="2024-07-15T09:10:00Z">
            <w:rPr>
              <w:sz w:val="28"/>
              <w:szCs w:val="28"/>
              <w:lang w:val="uk-UA"/>
            </w:rPr>
          </w:rPrChange>
        </w:rPr>
        <w:t>-</w:t>
      </w:r>
      <w:r w:rsidRPr="002422A0">
        <w:rPr>
          <w:spacing w:val="-6"/>
          <w:sz w:val="28"/>
          <w:szCs w:val="28"/>
          <w:highlight w:val="magenta"/>
          <w:lang w:val="uk-UA"/>
          <w:rPrChange w:id="63" w:author="oleg" w:date="2024-07-15T12:10:00Z" w16du:dateUtc="2024-07-15T09:10:00Z">
            <w:rPr>
              <w:spacing w:val="-6"/>
              <w:sz w:val="28"/>
              <w:szCs w:val="28"/>
              <w:lang w:val="uk-UA"/>
            </w:rPr>
          </w:rPrChange>
        </w:rPr>
        <w:t xml:space="preserve"> </w:t>
      </w:r>
      <w:r w:rsidRPr="002422A0">
        <w:rPr>
          <w:sz w:val="28"/>
          <w:szCs w:val="28"/>
          <w:highlight w:val="magenta"/>
          <w:lang w:val="uk-UA"/>
          <w:rPrChange w:id="64" w:author="oleg" w:date="2024-07-15T12:10:00Z" w16du:dateUtc="2024-07-15T09:10:00Z">
            <w:rPr>
              <w:sz w:val="28"/>
              <w:szCs w:val="28"/>
              <w:lang w:val="uk-UA"/>
            </w:rPr>
          </w:rPrChange>
        </w:rPr>
        <w:t>1</w:t>
      </w:r>
      <w:r w:rsidRPr="002422A0">
        <w:rPr>
          <w:rFonts w:ascii="Symbol" w:hAnsi="Symbol"/>
          <w:sz w:val="28"/>
          <w:szCs w:val="28"/>
          <w:highlight w:val="magenta"/>
          <w:lang w:val="uk-UA"/>
          <w:rPrChange w:id="65" w:author="oleg" w:date="2024-07-15T12:10:00Z" w16du:dateUtc="2024-07-15T09:10:00Z">
            <w:rPr>
              <w:rFonts w:ascii="Symbol" w:hAnsi="Symbol"/>
              <w:sz w:val="28"/>
              <w:szCs w:val="28"/>
              <w:lang w:val="uk-UA"/>
            </w:rPr>
          </w:rPrChange>
        </w:rPr>
        <w:t></w:t>
      </w:r>
      <w:r w:rsidRPr="002422A0">
        <w:rPr>
          <w:sz w:val="28"/>
          <w:szCs w:val="28"/>
          <w:highlight w:val="magenta"/>
          <w:lang w:val="uk-UA"/>
          <w:rPrChange w:id="66" w:author="oleg" w:date="2024-07-15T12:10:00Z" w16du:dateUtc="2024-07-15T09:10:00Z">
            <w:rPr>
              <w:sz w:val="28"/>
              <w:szCs w:val="28"/>
              <w:lang w:val="uk-UA"/>
            </w:rPr>
          </w:rPrChange>
        </w:rPr>
        <w:t>10</w:t>
      </w:r>
      <w:r w:rsidRPr="002422A0">
        <w:rPr>
          <w:sz w:val="28"/>
          <w:szCs w:val="28"/>
          <w:highlight w:val="magenta"/>
          <w:vertAlign w:val="superscript"/>
          <w:lang w:val="uk-UA"/>
          <w:rPrChange w:id="67" w:author="oleg" w:date="2024-07-15T12:10:00Z" w16du:dateUtc="2024-07-15T09:10:00Z">
            <w:rPr>
              <w:sz w:val="28"/>
              <w:szCs w:val="28"/>
              <w:vertAlign w:val="superscript"/>
              <w:lang w:val="uk-UA"/>
            </w:rPr>
          </w:rPrChange>
        </w:rPr>
        <w:t>-1</w:t>
      </w:r>
      <w:r w:rsidRPr="002422A0">
        <w:rPr>
          <w:spacing w:val="-6"/>
          <w:sz w:val="28"/>
          <w:szCs w:val="28"/>
          <w:highlight w:val="magenta"/>
          <w:lang w:val="uk-UA"/>
          <w:rPrChange w:id="68" w:author="oleg" w:date="2024-07-15T12:10:00Z" w16du:dateUtc="2024-07-15T09:10:00Z">
            <w:rPr>
              <w:spacing w:val="-6"/>
              <w:sz w:val="28"/>
              <w:szCs w:val="28"/>
              <w:lang w:val="uk-UA"/>
            </w:rPr>
          </w:rPrChange>
        </w:rPr>
        <w:t xml:space="preserve"> </w:t>
      </w:r>
      <w:proofErr w:type="spellStart"/>
      <w:r w:rsidRPr="002422A0">
        <w:rPr>
          <w:sz w:val="28"/>
          <w:szCs w:val="28"/>
          <w:highlight w:val="magenta"/>
          <w:lang w:val="uk-UA"/>
          <w:rPrChange w:id="69" w:author="oleg" w:date="2024-07-15T12:10:00Z" w16du:dateUtc="2024-07-15T09:10:00Z">
            <w:rPr>
              <w:sz w:val="28"/>
              <w:szCs w:val="28"/>
              <w:lang w:val="uk-UA"/>
            </w:rPr>
          </w:rPrChange>
        </w:rPr>
        <w:t>МеВ</w:t>
      </w:r>
      <w:proofErr w:type="spellEnd"/>
      <w:r w:rsidRPr="00600642">
        <w:rPr>
          <w:sz w:val="28"/>
          <w:szCs w:val="28"/>
          <w:lang w:val="uk-UA"/>
        </w:rPr>
        <w:t>, Швидкі нейтрони – 1</w:t>
      </w:r>
      <w:r w:rsidRPr="00600642">
        <w:rPr>
          <w:rFonts w:ascii="Symbol" w:hAnsi="Symbol"/>
          <w:sz w:val="28"/>
          <w:szCs w:val="28"/>
          <w:lang w:val="uk-UA"/>
        </w:rPr>
        <w:t></w:t>
      </w:r>
      <w:r w:rsidRPr="00600642">
        <w:rPr>
          <w:sz w:val="28"/>
          <w:szCs w:val="28"/>
          <w:lang w:val="uk-UA"/>
        </w:rPr>
        <w:t>10</w:t>
      </w:r>
      <w:r w:rsidRPr="00600642">
        <w:rPr>
          <w:sz w:val="28"/>
          <w:szCs w:val="28"/>
          <w:vertAlign w:val="superscript"/>
          <w:lang w:val="uk-UA"/>
        </w:rPr>
        <w:t>-1</w:t>
      </w:r>
      <w:r w:rsidRPr="00600642">
        <w:rPr>
          <w:sz w:val="28"/>
          <w:szCs w:val="28"/>
          <w:lang w:val="uk-UA"/>
        </w:rPr>
        <w:t xml:space="preserve"> - 1</w:t>
      </w:r>
      <w:r w:rsidRPr="00600642">
        <w:rPr>
          <w:rFonts w:ascii="Symbol" w:hAnsi="Symbol"/>
          <w:sz w:val="28"/>
          <w:szCs w:val="28"/>
          <w:lang w:val="uk-UA"/>
        </w:rPr>
        <w:t></w:t>
      </w:r>
      <w:r w:rsidRPr="00600642">
        <w:rPr>
          <w:sz w:val="28"/>
          <w:szCs w:val="28"/>
          <w:lang w:val="uk-UA"/>
        </w:rPr>
        <w:t>10</w:t>
      </w:r>
      <w:r w:rsidRPr="00600642">
        <w:rPr>
          <w:sz w:val="28"/>
          <w:szCs w:val="28"/>
          <w:vertAlign w:val="superscript"/>
          <w:lang w:val="uk-UA"/>
        </w:rPr>
        <w:t>1</w:t>
      </w:r>
      <w:r w:rsidRPr="00600642">
        <w:rPr>
          <w:sz w:val="28"/>
          <w:szCs w:val="28"/>
          <w:lang w:val="uk-UA"/>
        </w:rPr>
        <w:t xml:space="preserve"> </w:t>
      </w:r>
      <w:proofErr w:type="spellStart"/>
      <w:r w:rsidRPr="00600642">
        <w:rPr>
          <w:sz w:val="28"/>
          <w:szCs w:val="28"/>
          <w:lang w:val="uk-UA"/>
        </w:rPr>
        <w:t>МеВ</w:t>
      </w:r>
      <w:proofErr w:type="spellEnd"/>
      <w:r w:rsidRPr="00600642">
        <w:rPr>
          <w:sz w:val="28"/>
          <w:szCs w:val="28"/>
          <w:lang w:val="uk-UA"/>
        </w:rPr>
        <w:t>.</w:t>
      </w:r>
    </w:p>
    <w:p w14:paraId="2E6A91F9" w14:textId="77777777" w:rsidR="001A48CF" w:rsidRPr="00600642" w:rsidRDefault="001A48CF" w:rsidP="001A48CF">
      <w:pPr>
        <w:spacing w:before="18" w:line="259" w:lineRule="auto"/>
        <w:ind w:left="63" w:right="755" w:hanging="2"/>
        <w:jc w:val="center"/>
        <w:rPr>
          <w:sz w:val="28"/>
          <w:szCs w:val="28"/>
          <w:lang w:val="uk-UA"/>
        </w:rPr>
      </w:pPr>
    </w:p>
    <w:p w14:paraId="496ECC6E" w14:textId="77777777" w:rsidR="001A48CF" w:rsidRPr="00600642" w:rsidRDefault="001A48CF" w:rsidP="001A48CF">
      <w:pPr>
        <w:spacing w:line="360" w:lineRule="auto"/>
        <w:ind w:firstLine="709"/>
        <w:jc w:val="both"/>
        <w:rPr>
          <w:color w:val="000000"/>
          <w:sz w:val="28"/>
          <w:szCs w:val="28"/>
          <w:lang w:val="uk-UA"/>
        </w:rPr>
      </w:pPr>
      <w:r w:rsidRPr="00600642">
        <w:rPr>
          <w:color w:val="000000"/>
          <w:sz w:val="28"/>
          <w:szCs w:val="28"/>
          <w:lang w:val="uk-UA"/>
        </w:rPr>
        <w:t xml:space="preserve">Було проведено опромінення та вимірювання нейтронних активаційних детекторів для чотирьох позицій по висоті активної зони реактора. </w:t>
      </w:r>
    </w:p>
    <w:p w14:paraId="3AA58309" w14:textId="77777777" w:rsidR="001A48CF" w:rsidRPr="00600642" w:rsidRDefault="001A48CF" w:rsidP="001A48CF">
      <w:pPr>
        <w:spacing w:line="360" w:lineRule="auto"/>
        <w:ind w:firstLine="709"/>
        <w:jc w:val="both"/>
        <w:rPr>
          <w:sz w:val="28"/>
          <w:szCs w:val="28"/>
          <w:lang w:val="uk-UA"/>
        </w:rPr>
      </w:pPr>
      <w:r w:rsidRPr="00600642">
        <w:rPr>
          <w:sz w:val="28"/>
          <w:szCs w:val="28"/>
          <w:lang w:val="uk-UA"/>
        </w:rPr>
        <w:t xml:space="preserve">Порівняння експериментальних і змодельованих значень швидкостей реакцій у нейтронних активаційних детекторах встановило, що для нижньої та середньої частин активної зони реактора експериментальні та розрахункові дані збігаються з невизначеністю приблизно 10%, що головним чином визначається невизначеністю вимірювання теплової потужності реактора. Це вказує на правильне моделювання як нейтронних потоків, так і спектрів, оскільки використовувалися активаційні детектори з різною чутливістю до теплових, </w:t>
      </w:r>
      <w:proofErr w:type="spellStart"/>
      <w:r w:rsidRPr="00600642">
        <w:rPr>
          <w:sz w:val="28"/>
          <w:szCs w:val="28"/>
          <w:lang w:val="uk-UA"/>
        </w:rPr>
        <w:t>епітермальних</w:t>
      </w:r>
      <w:proofErr w:type="spellEnd"/>
      <w:r w:rsidRPr="00600642">
        <w:rPr>
          <w:sz w:val="28"/>
          <w:szCs w:val="28"/>
          <w:lang w:val="uk-UA"/>
        </w:rPr>
        <w:t xml:space="preserve"> і швидких нейтронів. Відхилення експериментальних і змодельованих значень швидкостей ядерних реакцій, для верхньої частини активної зони реактора, становить близько 20%.  Розподіл щільності потоку теплових, </w:t>
      </w:r>
      <w:proofErr w:type="spellStart"/>
      <w:r w:rsidRPr="00600642">
        <w:rPr>
          <w:sz w:val="28"/>
          <w:szCs w:val="28"/>
          <w:lang w:val="uk-UA"/>
        </w:rPr>
        <w:t>епітермальних</w:t>
      </w:r>
      <w:proofErr w:type="spellEnd"/>
      <w:r w:rsidRPr="00600642">
        <w:rPr>
          <w:sz w:val="28"/>
          <w:szCs w:val="28"/>
          <w:lang w:val="uk-UA"/>
        </w:rPr>
        <w:t xml:space="preserve"> і швидких нейтронів вздовж висоти активної зони реактора було розраховано. Цей розподіл виявився асиметричним – його центр зміщений вниз через стрижні аварійного захисту, які присутні у верхній частині активної зони реактора, підняті керуючі стрижні та алюмінієву пластину в нижній частині активної зони реактора, яка може діяти як відбивач. </w:t>
      </w:r>
    </w:p>
    <w:p w14:paraId="7AA0B965" w14:textId="77777777" w:rsidR="00C57519" w:rsidRPr="002F128B" w:rsidRDefault="00C57519" w:rsidP="00A75FEA">
      <w:pPr>
        <w:spacing w:line="360" w:lineRule="auto"/>
        <w:ind w:firstLine="708"/>
        <w:jc w:val="both"/>
        <w:rPr>
          <w:sz w:val="28"/>
          <w:szCs w:val="28"/>
          <w:lang w:val="uk-UA"/>
        </w:rPr>
      </w:pPr>
    </w:p>
    <w:p w14:paraId="02F562B0" w14:textId="6B31ADD3" w:rsidR="00053229" w:rsidRPr="002F128B" w:rsidRDefault="00DC075C" w:rsidP="00A75FEA">
      <w:pPr>
        <w:spacing w:line="360" w:lineRule="auto"/>
        <w:ind w:firstLine="708"/>
        <w:jc w:val="both"/>
        <w:rPr>
          <w:sz w:val="28"/>
          <w:szCs w:val="28"/>
          <w:lang w:val="uk-UA"/>
        </w:rPr>
      </w:pPr>
      <w:r w:rsidRPr="002F128B">
        <w:rPr>
          <w:sz w:val="28"/>
          <w:szCs w:val="28"/>
          <w:lang w:val="uk-UA"/>
        </w:rPr>
        <w:t>Опромінення</w:t>
      </w:r>
      <w:r w:rsidR="00AC4949">
        <w:rPr>
          <w:sz w:val="28"/>
          <w:szCs w:val="28"/>
          <w:lang w:val="uk-UA"/>
        </w:rPr>
        <w:t xml:space="preserve"> </w:t>
      </w:r>
      <w:proofErr w:type="spellStart"/>
      <w:r w:rsidR="00AC4949">
        <w:rPr>
          <w:sz w:val="28"/>
          <w:szCs w:val="28"/>
          <w:lang w:val="uk-UA"/>
        </w:rPr>
        <w:t>досліджувальних</w:t>
      </w:r>
      <w:proofErr w:type="spellEnd"/>
      <w:r w:rsidR="00AC4949">
        <w:rPr>
          <w:sz w:val="28"/>
          <w:szCs w:val="28"/>
          <w:lang w:val="uk-UA"/>
        </w:rPr>
        <w:t xml:space="preserve"> зразків</w:t>
      </w:r>
      <w:r w:rsidRPr="002F128B">
        <w:rPr>
          <w:sz w:val="28"/>
          <w:szCs w:val="28"/>
          <w:lang w:val="uk-UA"/>
        </w:rPr>
        <w:t xml:space="preserve"> проводилося з використанням фільтру </w:t>
      </w:r>
      <w:r w:rsidR="000932AA" w:rsidRPr="002F128B">
        <w:rPr>
          <w:sz w:val="28"/>
          <w:szCs w:val="28"/>
          <w:lang w:val="uk-UA"/>
        </w:rPr>
        <w:t>теплових та проміжних нейтронів</w:t>
      </w:r>
      <w:r w:rsidRPr="002F128B">
        <w:rPr>
          <w:sz w:val="28"/>
          <w:szCs w:val="28"/>
          <w:lang w:val="uk-UA"/>
        </w:rPr>
        <w:t xml:space="preserve"> для зменшення кінцевого активаційного та наведеного </w:t>
      </w:r>
      <w:r w:rsidR="00447EAC" w:rsidRPr="002F128B">
        <w:rPr>
          <w:sz w:val="28"/>
          <w:szCs w:val="28"/>
          <w:lang w:val="uk-UA"/>
        </w:rPr>
        <w:t>випромінювання</w:t>
      </w:r>
      <w:r w:rsidR="00383690">
        <w:rPr>
          <w:sz w:val="28"/>
          <w:szCs w:val="28"/>
          <w:lang w:val="uk-UA"/>
        </w:rPr>
        <w:t xml:space="preserve"> </w:t>
      </w:r>
      <w:r w:rsidR="00383690" w:rsidRPr="00383690">
        <w:rPr>
          <w:sz w:val="28"/>
          <w:szCs w:val="28"/>
          <w:highlight w:val="yellow"/>
          <w:lang w:val="uk-UA"/>
        </w:rPr>
        <w:t>Рис</w:t>
      </w:r>
      <w:r w:rsidRPr="007B11C2">
        <w:rPr>
          <w:sz w:val="28"/>
          <w:szCs w:val="28"/>
          <w:highlight w:val="yellow"/>
          <w:lang w:val="uk-UA"/>
        </w:rPr>
        <w:t>.</w:t>
      </w:r>
      <w:r w:rsidR="007B11C2" w:rsidRPr="007B11C2">
        <w:rPr>
          <w:sz w:val="28"/>
          <w:szCs w:val="28"/>
          <w:highlight w:val="yellow"/>
          <w:lang w:val="uk-UA"/>
        </w:rPr>
        <w:t xml:space="preserve"> 2.29</w:t>
      </w:r>
    </w:p>
    <w:p w14:paraId="1AD7AB51" w14:textId="77777777" w:rsidR="00DC075C" w:rsidRPr="002F128B" w:rsidRDefault="00DC075C" w:rsidP="00A75FEA">
      <w:pPr>
        <w:spacing w:line="360" w:lineRule="auto"/>
        <w:ind w:firstLine="708"/>
        <w:jc w:val="center"/>
        <w:rPr>
          <w:sz w:val="28"/>
          <w:szCs w:val="28"/>
          <w:lang w:val="uk-UA"/>
        </w:rPr>
      </w:pPr>
      <w:r w:rsidRPr="002F128B">
        <w:rPr>
          <w:noProof/>
          <w:sz w:val="28"/>
          <w:szCs w:val="28"/>
          <w:lang w:val="uk-UA" w:eastAsia="uk-UA"/>
        </w:rPr>
        <w:drawing>
          <wp:inline distT="0" distB="0" distL="0" distR="0" wp14:anchorId="5A55D8CF" wp14:editId="2A6B5970">
            <wp:extent cx="1713724" cy="3820886"/>
            <wp:effectExtent l="0" t="0" r="1270" b="8255"/>
            <wp:docPr id="31" name="Рисунок 31" descr="C:\Users\admin\AppData\Local\Microsoft\Windows\INetCache\Content.Word\Контейнер облуч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Word\Контейнер облучения.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16183" cy="3826368"/>
                    </a:xfrm>
                    <a:prstGeom prst="rect">
                      <a:avLst/>
                    </a:prstGeom>
                    <a:noFill/>
                    <a:ln>
                      <a:noFill/>
                    </a:ln>
                  </pic:spPr>
                </pic:pic>
              </a:graphicData>
            </a:graphic>
          </wp:inline>
        </w:drawing>
      </w:r>
    </w:p>
    <w:p w14:paraId="5ED410CD" w14:textId="50536EAF" w:rsidR="00DC075C" w:rsidRPr="002F128B" w:rsidRDefault="007B11C2" w:rsidP="002044F6">
      <w:pPr>
        <w:spacing w:line="360" w:lineRule="auto"/>
        <w:ind w:firstLine="708"/>
        <w:jc w:val="center"/>
        <w:rPr>
          <w:sz w:val="28"/>
          <w:szCs w:val="28"/>
          <w:lang w:val="uk-UA"/>
        </w:rPr>
      </w:pPr>
      <w:r>
        <w:rPr>
          <w:sz w:val="28"/>
          <w:szCs w:val="28"/>
          <w:highlight w:val="yellow"/>
          <w:lang w:val="uk-UA"/>
        </w:rPr>
        <w:t>Рис. 2.29</w:t>
      </w:r>
      <w:r w:rsidR="00447EAC" w:rsidRPr="002F128B">
        <w:rPr>
          <w:sz w:val="28"/>
          <w:szCs w:val="28"/>
          <w:highlight w:val="yellow"/>
          <w:lang w:val="uk-UA"/>
        </w:rPr>
        <w:t>.</w:t>
      </w:r>
      <w:r w:rsidR="00DC075C" w:rsidRPr="002F128B">
        <w:rPr>
          <w:sz w:val="28"/>
          <w:szCs w:val="28"/>
          <w:lang w:val="uk-UA"/>
        </w:rPr>
        <w:t xml:space="preserve"> </w:t>
      </w:r>
      <w:r w:rsidR="00447EAC" w:rsidRPr="002F128B">
        <w:rPr>
          <w:sz w:val="28"/>
          <w:szCs w:val="28"/>
          <w:lang w:val="uk-UA"/>
        </w:rPr>
        <w:t>Розріз контейнера</w:t>
      </w:r>
      <w:r w:rsidR="00DC075C" w:rsidRPr="002F128B">
        <w:rPr>
          <w:sz w:val="28"/>
          <w:szCs w:val="28"/>
          <w:lang w:val="uk-UA"/>
        </w:rPr>
        <w:t xml:space="preserve"> для проведення опромінення у реакторі.</w:t>
      </w:r>
    </w:p>
    <w:p w14:paraId="0895792B" w14:textId="77777777" w:rsidR="00DC075C" w:rsidRPr="002F128B" w:rsidRDefault="00DC075C" w:rsidP="002044F6">
      <w:pPr>
        <w:spacing w:line="360" w:lineRule="auto"/>
        <w:ind w:firstLine="708"/>
        <w:jc w:val="center"/>
        <w:rPr>
          <w:sz w:val="28"/>
          <w:szCs w:val="28"/>
          <w:lang w:val="uk-UA"/>
        </w:rPr>
      </w:pPr>
      <w:r w:rsidRPr="002F128B">
        <w:rPr>
          <w:sz w:val="28"/>
          <w:szCs w:val="28"/>
          <w:lang w:val="uk-UA"/>
        </w:rPr>
        <w:t xml:space="preserve">1 – корпус, </w:t>
      </w:r>
      <w:r w:rsidRPr="002422A0">
        <w:rPr>
          <w:sz w:val="28"/>
          <w:szCs w:val="28"/>
          <w:highlight w:val="magenta"/>
          <w:lang w:val="uk-UA"/>
          <w:rPrChange w:id="70" w:author="oleg" w:date="2024-07-15T12:10:00Z" w16du:dateUtc="2024-07-15T09:10:00Z">
            <w:rPr>
              <w:sz w:val="28"/>
              <w:szCs w:val="28"/>
              <w:lang w:val="uk-UA"/>
            </w:rPr>
          </w:rPrChange>
        </w:rPr>
        <w:t>2 – вставка, 3 – отвори,</w:t>
      </w:r>
      <w:r w:rsidRPr="002F128B">
        <w:rPr>
          <w:sz w:val="28"/>
          <w:szCs w:val="28"/>
          <w:lang w:val="uk-UA"/>
        </w:rPr>
        <w:t xml:space="preserve"> 4 –</w:t>
      </w:r>
      <w:r w:rsidR="00E43084" w:rsidRPr="002F128B">
        <w:rPr>
          <w:sz w:val="28"/>
          <w:szCs w:val="28"/>
          <w:lang w:val="uk-UA"/>
        </w:rPr>
        <w:t xml:space="preserve"> місце розташування зразків</w:t>
      </w:r>
      <w:r w:rsidRPr="002F128B">
        <w:rPr>
          <w:sz w:val="28"/>
          <w:szCs w:val="28"/>
          <w:lang w:val="uk-UA"/>
        </w:rPr>
        <w:t>.</w:t>
      </w:r>
    </w:p>
    <w:p w14:paraId="6956214A" w14:textId="77777777" w:rsidR="00F71612" w:rsidRPr="002F128B" w:rsidRDefault="00F71612" w:rsidP="00A75FEA">
      <w:pPr>
        <w:spacing w:line="360" w:lineRule="auto"/>
        <w:ind w:firstLine="708"/>
        <w:jc w:val="center"/>
        <w:rPr>
          <w:sz w:val="28"/>
          <w:szCs w:val="28"/>
          <w:lang w:val="uk-UA"/>
        </w:rPr>
      </w:pPr>
    </w:p>
    <w:p w14:paraId="2847F657" w14:textId="6E67BD55" w:rsidR="00DC075C" w:rsidRDefault="00DC075C" w:rsidP="00A75FEA">
      <w:pPr>
        <w:spacing w:line="360" w:lineRule="auto"/>
        <w:ind w:firstLine="708"/>
        <w:jc w:val="both"/>
        <w:rPr>
          <w:sz w:val="28"/>
          <w:szCs w:val="28"/>
          <w:lang w:val="uk-UA"/>
        </w:rPr>
      </w:pPr>
      <w:r w:rsidRPr="002F128B">
        <w:rPr>
          <w:sz w:val="28"/>
          <w:szCs w:val="28"/>
          <w:lang w:val="uk-UA"/>
        </w:rPr>
        <w:t xml:space="preserve">Фільтрація </w:t>
      </w:r>
      <w:r w:rsidR="0041532D" w:rsidRPr="002F128B">
        <w:rPr>
          <w:sz w:val="28"/>
          <w:szCs w:val="28"/>
          <w:lang w:val="uk-UA"/>
        </w:rPr>
        <w:t xml:space="preserve">теплових </w:t>
      </w:r>
      <w:r w:rsidRPr="002F128B">
        <w:rPr>
          <w:sz w:val="28"/>
          <w:szCs w:val="28"/>
          <w:lang w:val="uk-UA"/>
        </w:rPr>
        <w:t xml:space="preserve">нейтронів виконується алюмінієвим корпусом з вмістом ізотопу </w:t>
      </w:r>
      <w:r w:rsidR="00CB269E" w:rsidRPr="002F128B">
        <w:rPr>
          <w:sz w:val="28"/>
          <w:szCs w:val="28"/>
          <w:vertAlign w:val="superscript"/>
          <w:lang w:val="uk-UA"/>
        </w:rPr>
        <w:t>10</w:t>
      </w:r>
      <w:r w:rsidRPr="002F128B">
        <w:rPr>
          <w:sz w:val="28"/>
          <w:szCs w:val="28"/>
          <w:lang w:val="uk-UA"/>
        </w:rPr>
        <w:t>B</w:t>
      </w:r>
      <w:r w:rsidR="0041532D" w:rsidRPr="002F128B">
        <w:rPr>
          <w:sz w:val="28"/>
          <w:szCs w:val="28"/>
          <w:lang w:val="uk-UA"/>
        </w:rPr>
        <w:t>. Для зменшення</w:t>
      </w:r>
      <w:r w:rsidR="007C0AE0" w:rsidRPr="002F128B">
        <w:rPr>
          <w:sz w:val="28"/>
          <w:szCs w:val="28"/>
          <w:lang w:val="uk-UA"/>
        </w:rPr>
        <w:t xml:space="preserve"> </w:t>
      </w:r>
      <w:r w:rsidR="0041532D" w:rsidRPr="002F128B">
        <w:rPr>
          <w:sz w:val="28"/>
          <w:szCs w:val="28"/>
          <w:lang w:val="uk-UA"/>
        </w:rPr>
        <w:t>кількост</w:t>
      </w:r>
      <w:r w:rsidR="009F6C2D">
        <w:rPr>
          <w:sz w:val="28"/>
          <w:szCs w:val="28"/>
          <w:lang w:val="uk-UA"/>
        </w:rPr>
        <w:t>і проміжних нейтронів вмонтовано</w:t>
      </w:r>
      <w:r w:rsidRPr="002F128B">
        <w:rPr>
          <w:sz w:val="28"/>
          <w:szCs w:val="28"/>
          <w:lang w:val="uk-UA"/>
        </w:rPr>
        <w:t xml:space="preserve"> кіль</w:t>
      </w:r>
      <w:r w:rsidR="009F6C2D">
        <w:rPr>
          <w:sz w:val="28"/>
          <w:szCs w:val="28"/>
          <w:lang w:val="uk-UA"/>
        </w:rPr>
        <w:t>цеву</w:t>
      </w:r>
      <w:r w:rsidR="001A48CF">
        <w:rPr>
          <w:sz w:val="28"/>
          <w:szCs w:val="28"/>
          <w:lang w:val="uk-UA"/>
        </w:rPr>
        <w:t xml:space="preserve"> пластинчату </w:t>
      </w:r>
      <w:r w:rsidR="001A48CF" w:rsidRPr="002422A0">
        <w:rPr>
          <w:sz w:val="28"/>
          <w:szCs w:val="28"/>
          <w:highlight w:val="magenta"/>
          <w:lang w:val="uk-UA"/>
          <w:rPrChange w:id="71" w:author="oleg" w:date="2024-07-15T12:11:00Z" w16du:dateUtc="2024-07-15T09:11:00Z">
            <w:rPr>
              <w:sz w:val="28"/>
              <w:szCs w:val="28"/>
              <w:lang w:val="uk-UA"/>
            </w:rPr>
          </w:rPrChange>
        </w:rPr>
        <w:t>вставку</w:t>
      </w:r>
      <w:r w:rsidR="0041532D" w:rsidRPr="002422A0">
        <w:rPr>
          <w:sz w:val="28"/>
          <w:szCs w:val="28"/>
          <w:highlight w:val="magenta"/>
          <w:lang w:val="uk-UA"/>
          <w:rPrChange w:id="72" w:author="oleg" w:date="2024-07-15T12:11:00Z" w16du:dateUtc="2024-07-15T09:11:00Z">
            <w:rPr>
              <w:sz w:val="28"/>
              <w:szCs w:val="28"/>
              <w:lang w:val="uk-UA"/>
            </w:rPr>
          </w:rPrChange>
        </w:rPr>
        <w:t xml:space="preserve"> з листового</w:t>
      </w:r>
      <w:r w:rsidRPr="002422A0">
        <w:rPr>
          <w:sz w:val="28"/>
          <w:szCs w:val="28"/>
          <w:highlight w:val="magenta"/>
          <w:lang w:val="uk-UA"/>
          <w:rPrChange w:id="73" w:author="oleg" w:date="2024-07-15T12:11:00Z" w16du:dateUtc="2024-07-15T09:11:00Z">
            <w:rPr>
              <w:sz w:val="28"/>
              <w:szCs w:val="28"/>
              <w:lang w:val="uk-UA"/>
            </w:rPr>
          </w:rPrChange>
        </w:rPr>
        <w:t xml:space="preserve"> </w:t>
      </w:r>
      <w:proofErr w:type="spellStart"/>
      <w:r w:rsidRPr="002422A0">
        <w:rPr>
          <w:sz w:val="28"/>
          <w:szCs w:val="28"/>
          <w:highlight w:val="magenta"/>
          <w:lang w:val="uk-UA"/>
          <w:rPrChange w:id="74" w:author="oleg" w:date="2024-07-15T12:11:00Z" w16du:dateUtc="2024-07-15T09:11:00Z">
            <w:rPr>
              <w:sz w:val="28"/>
              <w:szCs w:val="28"/>
              <w:lang w:val="uk-UA"/>
            </w:rPr>
          </w:rPrChange>
        </w:rPr>
        <w:t>Cd</w:t>
      </w:r>
      <w:proofErr w:type="spellEnd"/>
      <w:r w:rsidR="0041532D" w:rsidRPr="002422A0">
        <w:rPr>
          <w:sz w:val="28"/>
          <w:szCs w:val="28"/>
          <w:highlight w:val="magenta"/>
          <w:lang w:val="uk-UA"/>
          <w:rPrChange w:id="75" w:author="oleg" w:date="2024-07-15T12:11:00Z" w16du:dateUtc="2024-07-15T09:11:00Z">
            <w:rPr>
              <w:sz w:val="28"/>
              <w:szCs w:val="28"/>
              <w:lang w:val="uk-UA"/>
            </w:rPr>
          </w:rPrChange>
        </w:rPr>
        <w:t>.</w:t>
      </w:r>
      <w:r w:rsidR="0041532D" w:rsidRPr="002F128B">
        <w:rPr>
          <w:sz w:val="28"/>
          <w:szCs w:val="28"/>
          <w:lang w:val="uk-UA"/>
        </w:rPr>
        <w:t xml:space="preserve"> У</w:t>
      </w:r>
      <w:r w:rsidRPr="002F128B">
        <w:rPr>
          <w:sz w:val="28"/>
          <w:szCs w:val="28"/>
          <w:lang w:val="uk-UA"/>
        </w:rPr>
        <w:t xml:space="preserve"> результаті поглинання </w:t>
      </w:r>
      <w:r w:rsidR="004D673E" w:rsidRPr="002F128B">
        <w:rPr>
          <w:sz w:val="28"/>
          <w:szCs w:val="28"/>
          <w:lang w:val="uk-UA"/>
        </w:rPr>
        <w:t>проникного</w:t>
      </w:r>
      <w:r w:rsidRPr="002F128B">
        <w:rPr>
          <w:sz w:val="28"/>
          <w:szCs w:val="28"/>
          <w:lang w:val="uk-UA"/>
        </w:rPr>
        <w:t xml:space="preserve"> випромінювання конструкційними матеріалами корпусу</w:t>
      </w:r>
      <w:r w:rsidR="001A48CF">
        <w:rPr>
          <w:sz w:val="28"/>
          <w:szCs w:val="28"/>
          <w:lang w:val="uk-UA"/>
        </w:rPr>
        <w:t xml:space="preserve"> контейнера</w:t>
      </w:r>
      <w:r w:rsidRPr="002F128B">
        <w:rPr>
          <w:sz w:val="28"/>
          <w:szCs w:val="28"/>
          <w:lang w:val="uk-UA"/>
        </w:rPr>
        <w:t xml:space="preserve"> та зразками, що </w:t>
      </w:r>
      <w:r w:rsidR="004D673E" w:rsidRPr="002F128B">
        <w:rPr>
          <w:sz w:val="28"/>
          <w:szCs w:val="28"/>
          <w:lang w:val="uk-UA"/>
        </w:rPr>
        <w:t>опромінюються, виділяється значна кількість тепла</w:t>
      </w:r>
      <w:r w:rsidR="001D21A2" w:rsidRPr="002F128B">
        <w:rPr>
          <w:sz w:val="28"/>
          <w:szCs w:val="28"/>
          <w:lang w:val="uk-UA"/>
        </w:rPr>
        <w:t>, котре</w:t>
      </w:r>
      <w:r w:rsidR="004D673E" w:rsidRPr="002F128B">
        <w:rPr>
          <w:sz w:val="28"/>
          <w:szCs w:val="28"/>
          <w:lang w:val="uk-UA"/>
        </w:rPr>
        <w:t xml:space="preserve"> відводиться теплоносієм, котрий</w:t>
      </w:r>
      <w:r w:rsidRPr="002F128B">
        <w:rPr>
          <w:sz w:val="28"/>
          <w:szCs w:val="28"/>
          <w:lang w:val="uk-UA"/>
        </w:rPr>
        <w:t xml:space="preserve"> циркулює скрізь вертикальні отвори у корпусі.</w:t>
      </w:r>
    </w:p>
    <w:p w14:paraId="1CD74A23" w14:textId="12DEE1E0" w:rsidR="00AA6055" w:rsidRDefault="00AA6055" w:rsidP="00AA6055">
      <w:pPr>
        <w:spacing w:line="360" w:lineRule="auto"/>
        <w:jc w:val="both"/>
        <w:rPr>
          <w:b/>
          <w:sz w:val="28"/>
          <w:szCs w:val="28"/>
          <w:lang w:val="uk-UA"/>
        </w:rPr>
      </w:pPr>
      <w:r w:rsidRPr="00AA6055">
        <w:rPr>
          <w:b/>
          <w:sz w:val="28"/>
          <w:szCs w:val="28"/>
          <w:lang w:val="uk-UA"/>
        </w:rPr>
        <w:t>Висновки до розділу</w:t>
      </w:r>
    </w:p>
    <w:p w14:paraId="3E33816F" w14:textId="5DB13718" w:rsidR="00AA6055" w:rsidRPr="002F128B" w:rsidRDefault="00AA6055" w:rsidP="00AA6055">
      <w:pPr>
        <w:spacing w:line="360" w:lineRule="auto"/>
        <w:ind w:firstLine="708"/>
        <w:jc w:val="both"/>
        <w:rPr>
          <w:sz w:val="28"/>
          <w:szCs w:val="28"/>
          <w:lang w:val="uk-UA"/>
        </w:rPr>
      </w:pPr>
      <w:r>
        <w:rPr>
          <w:sz w:val="28"/>
          <w:szCs w:val="28"/>
          <w:lang w:val="uk-UA"/>
        </w:rPr>
        <w:t xml:space="preserve">У </w:t>
      </w:r>
      <w:proofErr w:type="spellStart"/>
      <w:r>
        <w:rPr>
          <w:sz w:val="28"/>
          <w:szCs w:val="28"/>
          <w:lang w:val="uk-UA"/>
        </w:rPr>
        <w:t>данному</w:t>
      </w:r>
      <w:proofErr w:type="spellEnd"/>
      <w:r>
        <w:rPr>
          <w:sz w:val="28"/>
          <w:szCs w:val="28"/>
          <w:lang w:val="uk-UA"/>
        </w:rPr>
        <w:t xml:space="preserve"> розділі</w:t>
      </w:r>
      <w:r w:rsidRPr="002F128B">
        <w:rPr>
          <w:sz w:val="28"/>
          <w:szCs w:val="28"/>
          <w:lang w:val="uk-UA"/>
        </w:rPr>
        <w:t xml:space="preserve"> детально описано технологію опромінення зразків, підготовку до експериментальних вимірювань, принципові схеми  вимірювальних пристроїв, особливості низькотемпературних вимірювань, способи одержання необхідної інформації та методи опрацювання експериментальних даних. </w:t>
      </w:r>
    </w:p>
    <w:p w14:paraId="0B8C08BF" w14:textId="77777777" w:rsidR="00AA6055" w:rsidRPr="00AA6055" w:rsidRDefault="00AA6055" w:rsidP="00A75FEA">
      <w:pPr>
        <w:spacing w:line="360" w:lineRule="auto"/>
        <w:ind w:firstLine="708"/>
        <w:jc w:val="both"/>
        <w:rPr>
          <w:b/>
          <w:sz w:val="28"/>
          <w:szCs w:val="28"/>
          <w:lang w:val="uk-UA"/>
        </w:rPr>
      </w:pPr>
    </w:p>
    <w:p w14:paraId="6ED3702F" w14:textId="54793258" w:rsidR="00AA6055" w:rsidRDefault="00AA6055" w:rsidP="00A75FEA">
      <w:pPr>
        <w:spacing w:line="360" w:lineRule="auto"/>
        <w:ind w:firstLine="708"/>
        <w:jc w:val="both"/>
        <w:rPr>
          <w:sz w:val="28"/>
          <w:szCs w:val="28"/>
          <w:lang w:val="uk-UA"/>
        </w:rPr>
      </w:pPr>
    </w:p>
    <w:p w14:paraId="488D4E55" w14:textId="262C9562" w:rsidR="00AA6055" w:rsidRDefault="00AA6055" w:rsidP="00A75FEA">
      <w:pPr>
        <w:spacing w:line="360" w:lineRule="auto"/>
        <w:ind w:firstLine="708"/>
        <w:jc w:val="both"/>
        <w:rPr>
          <w:sz w:val="28"/>
          <w:szCs w:val="28"/>
          <w:lang w:val="uk-UA"/>
        </w:rPr>
      </w:pPr>
    </w:p>
    <w:p w14:paraId="176B89B3" w14:textId="254D79F8" w:rsidR="00AA6055" w:rsidRDefault="00AA6055" w:rsidP="00A75FEA">
      <w:pPr>
        <w:spacing w:line="360" w:lineRule="auto"/>
        <w:ind w:firstLine="708"/>
        <w:jc w:val="both"/>
        <w:rPr>
          <w:sz w:val="28"/>
          <w:szCs w:val="28"/>
          <w:lang w:val="uk-UA"/>
        </w:rPr>
      </w:pPr>
    </w:p>
    <w:p w14:paraId="284CF065" w14:textId="575CD7D0" w:rsidR="00AA6055" w:rsidRDefault="00AA6055" w:rsidP="00A75FEA">
      <w:pPr>
        <w:spacing w:line="360" w:lineRule="auto"/>
        <w:ind w:firstLine="708"/>
        <w:jc w:val="both"/>
        <w:rPr>
          <w:sz w:val="28"/>
          <w:szCs w:val="28"/>
          <w:lang w:val="uk-UA"/>
        </w:rPr>
      </w:pPr>
    </w:p>
    <w:p w14:paraId="1FD02D37" w14:textId="7AC571F6" w:rsidR="00AA6055" w:rsidRDefault="00AA6055" w:rsidP="00A75FEA">
      <w:pPr>
        <w:spacing w:line="360" w:lineRule="auto"/>
        <w:ind w:firstLine="708"/>
        <w:jc w:val="both"/>
        <w:rPr>
          <w:sz w:val="28"/>
          <w:szCs w:val="28"/>
          <w:lang w:val="uk-UA"/>
        </w:rPr>
      </w:pPr>
    </w:p>
    <w:p w14:paraId="03B1F6F0" w14:textId="439C4D31" w:rsidR="00AA6055" w:rsidRDefault="00AA6055" w:rsidP="00A75FEA">
      <w:pPr>
        <w:spacing w:line="360" w:lineRule="auto"/>
        <w:ind w:firstLine="708"/>
        <w:jc w:val="both"/>
        <w:rPr>
          <w:sz w:val="28"/>
          <w:szCs w:val="28"/>
          <w:lang w:val="uk-UA"/>
        </w:rPr>
      </w:pPr>
    </w:p>
    <w:p w14:paraId="5E4A1A14" w14:textId="1F12353A" w:rsidR="00AA6055" w:rsidRDefault="00AA6055" w:rsidP="00A75FEA">
      <w:pPr>
        <w:spacing w:line="360" w:lineRule="auto"/>
        <w:ind w:firstLine="708"/>
        <w:jc w:val="both"/>
        <w:rPr>
          <w:sz w:val="28"/>
          <w:szCs w:val="28"/>
          <w:lang w:val="uk-UA"/>
        </w:rPr>
      </w:pPr>
    </w:p>
    <w:p w14:paraId="1890BD3A" w14:textId="432AD04E" w:rsidR="00AA6055" w:rsidRDefault="00AA6055" w:rsidP="00A75FEA">
      <w:pPr>
        <w:spacing w:line="360" w:lineRule="auto"/>
        <w:ind w:firstLine="708"/>
        <w:jc w:val="both"/>
        <w:rPr>
          <w:sz w:val="28"/>
          <w:szCs w:val="28"/>
          <w:lang w:val="uk-UA"/>
        </w:rPr>
      </w:pPr>
    </w:p>
    <w:p w14:paraId="5C862603" w14:textId="3A2C8E26" w:rsidR="00AA6055" w:rsidRDefault="00AA6055" w:rsidP="00A75FEA">
      <w:pPr>
        <w:spacing w:line="360" w:lineRule="auto"/>
        <w:ind w:firstLine="708"/>
        <w:jc w:val="both"/>
        <w:rPr>
          <w:sz w:val="28"/>
          <w:szCs w:val="28"/>
          <w:lang w:val="uk-UA"/>
        </w:rPr>
      </w:pPr>
    </w:p>
    <w:p w14:paraId="5A5607B8" w14:textId="61EB5DC0" w:rsidR="00AA6055" w:rsidRDefault="00AA6055" w:rsidP="00A75FEA">
      <w:pPr>
        <w:spacing w:line="360" w:lineRule="auto"/>
        <w:ind w:firstLine="708"/>
        <w:jc w:val="both"/>
        <w:rPr>
          <w:sz w:val="28"/>
          <w:szCs w:val="28"/>
          <w:lang w:val="uk-UA"/>
        </w:rPr>
      </w:pPr>
    </w:p>
    <w:p w14:paraId="1D786A64" w14:textId="2712490F" w:rsidR="00AA6055" w:rsidRDefault="00AA6055" w:rsidP="00A75FEA">
      <w:pPr>
        <w:spacing w:line="360" w:lineRule="auto"/>
        <w:ind w:firstLine="708"/>
        <w:jc w:val="both"/>
        <w:rPr>
          <w:sz w:val="28"/>
          <w:szCs w:val="28"/>
          <w:lang w:val="uk-UA"/>
        </w:rPr>
      </w:pPr>
    </w:p>
    <w:p w14:paraId="03898737" w14:textId="66D1D624" w:rsidR="00AA6055" w:rsidRDefault="00AA6055" w:rsidP="00A75FEA">
      <w:pPr>
        <w:spacing w:line="360" w:lineRule="auto"/>
        <w:ind w:firstLine="708"/>
        <w:jc w:val="both"/>
        <w:rPr>
          <w:sz w:val="28"/>
          <w:szCs w:val="28"/>
          <w:lang w:val="uk-UA"/>
        </w:rPr>
      </w:pPr>
    </w:p>
    <w:p w14:paraId="1B111964" w14:textId="354A0F12" w:rsidR="00AA6055" w:rsidRDefault="00AA6055" w:rsidP="00A75FEA">
      <w:pPr>
        <w:spacing w:line="360" w:lineRule="auto"/>
        <w:ind w:firstLine="708"/>
        <w:jc w:val="both"/>
        <w:rPr>
          <w:sz w:val="28"/>
          <w:szCs w:val="28"/>
          <w:lang w:val="uk-UA"/>
        </w:rPr>
      </w:pPr>
    </w:p>
    <w:p w14:paraId="7530FD94" w14:textId="517CDDD5" w:rsidR="00AA6055" w:rsidRDefault="00AA6055" w:rsidP="00A75FEA">
      <w:pPr>
        <w:spacing w:line="360" w:lineRule="auto"/>
        <w:ind w:firstLine="708"/>
        <w:jc w:val="both"/>
        <w:rPr>
          <w:sz w:val="28"/>
          <w:szCs w:val="28"/>
          <w:lang w:val="uk-UA"/>
        </w:rPr>
      </w:pPr>
    </w:p>
    <w:p w14:paraId="3E57145D" w14:textId="0B8147BE" w:rsidR="00AA6055" w:rsidRDefault="00AA6055" w:rsidP="00A75FEA">
      <w:pPr>
        <w:spacing w:line="360" w:lineRule="auto"/>
        <w:ind w:firstLine="708"/>
        <w:jc w:val="both"/>
        <w:rPr>
          <w:sz w:val="28"/>
          <w:szCs w:val="28"/>
          <w:lang w:val="uk-UA"/>
        </w:rPr>
      </w:pPr>
    </w:p>
    <w:p w14:paraId="79AA0CB3" w14:textId="329AE5A4" w:rsidR="00AA6055" w:rsidRDefault="00AA6055" w:rsidP="00A75FEA">
      <w:pPr>
        <w:spacing w:line="360" w:lineRule="auto"/>
        <w:ind w:firstLine="708"/>
        <w:jc w:val="both"/>
        <w:rPr>
          <w:sz w:val="28"/>
          <w:szCs w:val="28"/>
          <w:lang w:val="uk-UA"/>
        </w:rPr>
      </w:pPr>
    </w:p>
    <w:p w14:paraId="7B6898DF" w14:textId="74B8B1EA" w:rsidR="00AA6055" w:rsidRDefault="00AA6055" w:rsidP="00A75FEA">
      <w:pPr>
        <w:spacing w:line="360" w:lineRule="auto"/>
        <w:ind w:firstLine="708"/>
        <w:jc w:val="both"/>
        <w:rPr>
          <w:sz w:val="28"/>
          <w:szCs w:val="28"/>
          <w:lang w:val="uk-UA"/>
        </w:rPr>
      </w:pPr>
    </w:p>
    <w:p w14:paraId="6C8E52E5" w14:textId="103E8EC6" w:rsidR="00AA6055" w:rsidRDefault="00AA6055" w:rsidP="00A75FEA">
      <w:pPr>
        <w:spacing w:line="360" w:lineRule="auto"/>
        <w:ind w:firstLine="708"/>
        <w:jc w:val="both"/>
        <w:rPr>
          <w:sz w:val="28"/>
          <w:szCs w:val="28"/>
          <w:lang w:val="uk-UA"/>
        </w:rPr>
      </w:pPr>
    </w:p>
    <w:p w14:paraId="4AF7F9FA" w14:textId="4FBEA175" w:rsidR="00AA6055" w:rsidRDefault="00AA6055" w:rsidP="00A75FEA">
      <w:pPr>
        <w:spacing w:line="360" w:lineRule="auto"/>
        <w:ind w:firstLine="708"/>
        <w:jc w:val="both"/>
        <w:rPr>
          <w:sz w:val="28"/>
          <w:szCs w:val="28"/>
          <w:lang w:val="uk-UA"/>
        </w:rPr>
      </w:pPr>
    </w:p>
    <w:p w14:paraId="5F44DFDE" w14:textId="24F1B4DC" w:rsidR="00AA6055" w:rsidRDefault="00AA6055" w:rsidP="00A75FEA">
      <w:pPr>
        <w:spacing w:line="360" w:lineRule="auto"/>
        <w:ind w:firstLine="708"/>
        <w:jc w:val="both"/>
        <w:rPr>
          <w:sz w:val="28"/>
          <w:szCs w:val="28"/>
          <w:lang w:val="uk-UA"/>
        </w:rPr>
      </w:pPr>
    </w:p>
    <w:p w14:paraId="67B41CA8" w14:textId="0037D924" w:rsidR="00AA6055" w:rsidRDefault="00AA6055" w:rsidP="00A75FEA">
      <w:pPr>
        <w:spacing w:line="360" w:lineRule="auto"/>
        <w:ind w:firstLine="708"/>
        <w:jc w:val="both"/>
        <w:rPr>
          <w:sz w:val="28"/>
          <w:szCs w:val="28"/>
          <w:lang w:val="uk-UA"/>
        </w:rPr>
      </w:pPr>
    </w:p>
    <w:p w14:paraId="7991F378" w14:textId="0CF2B06C" w:rsidR="00AA6055" w:rsidRDefault="00AA6055" w:rsidP="00A75FEA">
      <w:pPr>
        <w:spacing w:line="360" w:lineRule="auto"/>
        <w:ind w:firstLine="708"/>
        <w:jc w:val="both"/>
        <w:rPr>
          <w:sz w:val="28"/>
          <w:szCs w:val="28"/>
          <w:lang w:val="uk-UA"/>
        </w:rPr>
      </w:pPr>
    </w:p>
    <w:p w14:paraId="5566D0C3" w14:textId="1221114D" w:rsidR="00AA6055" w:rsidRDefault="00AA6055" w:rsidP="00A75FEA">
      <w:pPr>
        <w:spacing w:line="360" w:lineRule="auto"/>
        <w:ind w:firstLine="708"/>
        <w:jc w:val="both"/>
        <w:rPr>
          <w:sz w:val="28"/>
          <w:szCs w:val="28"/>
          <w:lang w:val="uk-UA"/>
        </w:rPr>
      </w:pPr>
    </w:p>
    <w:p w14:paraId="19A16C2D" w14:textId="016DE81C" w:rsidR="00AA6055" w:rsidRDefault="00AA6055" w:rsidP="00A75FEA">
      <w:pPr>
        <w:spacing w:line="360" w:lineRule="auto"/>
        <w:ind w:firstLine="708"/>
        <w:jc w:val="both"/>
        <w:rPr>
          <w:sz w:val="28"/>
          <w:szCs w:val="28"/>
          <w:lang w:val="uk-UA"/>
        </w:rPr>
      </w:pPr>
    </w:p>
    <w:p w14:paraId="6BC23501" w14:textId="77777777" w:rsidR="00CD4683" w:rsidRPr="00097E58" w:rsidRDefault="00CD4683" w:rsidP="00CD4683">
      <w:pPr>
        <w:pStyle w:val="a4"/>
        <w:spacing w:line="360" w:lineRule="auto"/>
        <w:jc w:val="center"/>
        <w:rPr>
          <w:rFonts w:ascii="Times New Roman" w:hAnsi="Times New Roman"/>
          <w:b/>
          <w:sz w:val="28"/>
          <w:szCs w:val="28"/>
        </w:rPr>
      </w:pPr>
      <w:r w:rsidRPr="00097E58">
        <w:rPr>
          <w:rFonts w:ascii="Times New Roman" w:hAnsi="Times New Roman"/>
          <w:b/>
          <w:sz w:val="28"/>
          <w:szCs w:val="28"/>
        </w:rPr>
        <w:t xml:space="preserve">РОЗДІЛ 3. </w:t>
      </w:r>
      <w:proofErr w:type="spellStart"/>
      <w:r w:rsidRPr="00097E58">
        <w:rPr>
          <w:rFonts w:ascii="Times New Roman" w:hAnsi="Times New Roman"/>
          <w:b/>
          <w:sz w:val="28"/>
          <w:szCs w:val="28"/>
        </w:rPr>
        <w:t>ДЕГРАДАЦІЙНО</w:t>
      </w:r>
      <w:proofErr w:type="spellEnd"/>
      <w:r w:rsidRPr="00097E58">
        <w:rPr>
          <w:rFonts w:ascii="Times New Roman" w:hAnsi="Times New Roman"/>
          <w:b/>
          <w:sz w:val="28"/>
          <w:szCs w:val="28"/>
        </w:rPr>
        <w:t xml:space="preserve">-ВІДНОВНІ ОСОБЛИВОСТІ ЕЛЕКТРОФІЗИЧНИХ ХАРАКТЕРИСТИК ОПРОМІНЕНИХ </w:t>
      </w:r>
      <w:proofErr w:type="spellStart"/>
      <w:r w:rsidRPr="00097E58">
        <w:rPr>
          <w:rFonts w:ascii="Times New Roman" w:hAnsi="Times New Roman"/>
          <w:b/>
          <w:sz w:val="28"/>
          <w:szCs w:val="28"/>
        </w:rPr>
        <w:t>ФОСФІДО</w:t>
      </w:r>
      <w:proofErr w:type="spellEnd"/>
      <w:r w:rsidRPr="00097E58">
        <w:rPr>
          <w:rFonts w:ascii="Times New Roman" w:hAnsi="Times New Roman"/>
          <w:b/>
          <w:sz w:val="28"/>
          <w:szCs w:val="28"/>
        </w:rPr>
        <w:t>-ГАЛІЄВИХ СВІТЛОДІОДІВ</w:t>
      </w:r>
    </w:p>
    <w:p w14:paraId="1478598F" w14:textId="77777777" w:rsidR="00CD4683" w:rsidRPr="00097E58" w:rsidRDefault="007E048D" w:rsidP="00CD4683">
      <w:pPr>
        <w:pStyle w:val="a4"/>
        <w:spacing w:line="360" w:lineRule="auto"/>
        <w:jc w:val="both"/>
        <w:rPr>
          <w:rFonts w:ascii="Times New Roman" w:hAnsi="Times New Roman"/>
          <w:b/>
          <w:sz w:val="28"/>
          <w:szCs w:val="28"/>
        </w:rPr>
      </w:pPr>
      <w:r>
        <w:rPr>
          <w:rFonts w:ascii="Times New Roman" w:hAnsi="Times New Roman"/>
          <w:b/>
          <w:sz w:val="28"/>
          <w:szCs w:val="28"/>
        </w:rPr>
        <w:t>Вступ</w:t>
      </w:r>
    </w:p>
    <w:p w14:paraId="68106F88"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Поширення потужних інформаційних масивів, засноване на використанні модульованих потоків заряджених часток-електронів у провідному кабелі, чи електромагнітних хвиль – у відкритому ефірному просторі, супроводжується виникненням невідворотних теплових втрат та розсіянням енергії випромінювача; при цьому </w:t>
      </w:r>
      <w:proofErr w:type="spellStart"/>
      <w:r w:rsidRPr="00097E58">
        <w:rPr>
          <w:rFonts w:ascii="Times New Roman" w:hAnsi="Times New Roman"/>
          <w:sz w:val="28"/>
          <w:szCs w:val="28"/>
        </w:rPr>
        <w:t>ускладнюється</w:t>
      </w:r>
      <w:proofErr w:type="spellEnd"/>
      <w:r w:rsidRPr="00097E58">
        <w:rPr>
          <w:rFonts w:ascii="Times New Roman" w:hAnsi="Times New Roman"/>
          <w:sz w:val="28"/>
          <w:szCs w:val="28"/>
        </w:rPr>
        <w:t xml:space="preserve"> також можливість дальшого підвищення частотної щільності в одному каналі.</w:t>
      </w:r>
    </w:p>
    <w:p w14:paraId="5993912B"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Використання оптичних коливань у </w:t>
      </w:r>
      <w:proofErr w:type="spellStart"/>
      <w:r w:rsidRPr="00097E58">
        <w:rPr>
          <w:rFonts w:ascii="Times New Roman" w:hAnsi="Times New Roman"/>
          <w:sz w:val="28"/>
          <w:szCs w:val="28"/>
        </w:rPr>
        <w:t>волоконно</w:t>
      </w:r>
      <w:proofErr w:type="spellEnd"/>
      <w:r w:rsidRPr="00097E58">
        <w:rPr>
          <w:rFonts w:ascii="Times New Roman" w:hAnsi="Times New Roman"/>
          <w:sz w:val="28"/>
          <w:szCs w:val="28"/>
        </w:rPr>
        <w:t xml:space="preserve">-оптичних лініях зв’язку значно підвищує інформаційну ємність </w:t>
      </w:r>
      <w:proofErr w:type="spellStart"/>
      <w:r w:rsidRPr="00097E58">
        <w:rPr>
          <w:rFonts w:ascii="Times New Roman" w:hAnsi="Times New Roman"/>
          <w:sz w:val="28"/>
          <w:szCs w:val="28"/>
        </w:rPr>
        <w:t>передавально</w:t>
      </w:r>
      <w:proofErr w:type="spellEnd"/>
      <w:r w:rsidRPr="00097E58">
        <w:rPr>
          <w:rFonts w:ascii="Times New Roman" w:hAnsi="Times New Roman"/>
          <w:sz w:val="28"/>
          <w:szCs w:val="28"/>
        </w:rPr>
        <w:t>-приймального тракту, збільшує місткість запису, не створює електромагнітних перешкод і не випромінює інформацію, забезпечуючи цим самим таємність зв’язку; не потребує додаткових систем екранування від зовнішніх полів.</w:t>
      </w:r>
    </w:p>
    <w:p w14:paraId="0D34F385"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Типові сучасні джерела світлових сигналів у оптоелектронній галузі - напівпровідникові лазери та світлодіоди, від стабільності характеристик яких та відсутності відмов протягом періоду використання залежить надійність роботи всього </w:t>
      </w:r>
      <w:proofErr w:type="spellStart"/>
      <w:r w:rsidRPr="00097E58">
        <w:rPr>
          <w:rFonts w:ascii="Times New Roman" w:hAnsi="Times New Roman"/>
          <w:sz w:val="28"/>
          <w:szCs w:val="28"/>
        </w:rPr>
        <w:t>передавально</w:t>
      </w:r>
      <w:proofErr w:type="spellEnd"/>
      <w:r w:rsidRPr="00097E58">
        <w:rPr>
          <w:rFonts w:ascii="Times New Roman" w:hAnsi="Times New Roman"/>
          <w:sz w:val="28"/>
          <w:szCs w:val="28"/>
        </w:rPr>
        <w:t xml:space="preserve">-приймального комплексу </w:t>
      </w:r>
      <w:r w:rsidRPr="00097E58">
        <w:rPr>
          <w:rFonts w:ascii="Times New Roman" w:hAnsi="Times New Roman"/>
          <w:sz w:val="28"/>
          <w:szCs w:val="28"/>
          <w:highlight w:val="green"/>
        </w:rPr>
        <w:t>[53].</w:t>
      </w:r>
    </w:p>
    <w:p w14:paraId="436EE113" w14:textId="77777777" w:rsidR="00CD4683" w:rsidRPr="00097E58" w:rsidRDefault="00CD4683" w:rsidP="00CD4683">
      <w:pPr>
        <w:pStyle w:val="a4"/>
        <w:spacing w:line="360" w:lineRule="auto"/>
        <w:ind w:firstLine="567"/>
        <w:jc w:val="both"/>
        <w:rPr>
          <w:rFonts w:ascii="Times New Roman" w:hAnsi="Times New Roman"/>
          <w:sz w:val="28"/>
          <w:szCs w:val="28"/>
        </w:rPr>
      </w:pPr>
      <w:r w:rsidRPr="0072479A">
        <w:rPr>
          <w:rFonts w:ascii="Times New Roman" w:hAnsi="Times New Roman"/>
          <w:sz w:val="28"/>
          <w:szCs w:val="28"/>
          <w:highlight w:val="yellow"/>
        </w:rPr>
        <w:t xml:space="preserve">Розвиток космічної галузі мікроелектроніки, ядерної енергетики, засобів керування прискорювальними пристроями розширює область застосування оптоелектронних перетворювачів. Водночас постає необхідність дослідження в них природи дефектів радіаційного походження, термічної стабільності, деградації та відновлення основних характеристик, а також пошуку можливостей прогнозування радіаційної стійкості і розробки методів її підвищення. В останні роки спостерігається інтенсивний розвиток як традиційних так і новітніх методів одержання, дослідження і застосування кристалів </w:t>
      </w:r>
      <w:proofErr w:type="spellStart"/>
      <w:r w:rsidRPr="0072479A">
        <w:rPr>
          <w:rFonts w:ascii="Times New Roman" w:hAnsi="Times New Roman"/>
          <w:i/>
          <w:sz w:val="28"/>
          <w:szCs w:val="28"/>
          <w:highlight w:val="yellow"/>
        </w:rPr>
        <w:t>GaP</w:t>
      </w:r>
      <w:proofErr w:type="spellEnd"/>
      <w:r w:rsidRPr="0072479A">
        <w:rPr>
          <w:rFonts w:ascii="Times New Roman" w:hAnsi="Times New Roman"/>
          <w:sz w:val="28"/>
          <w:szCs w:val="28"/>
          <w:highlight w:val="yellow"/>
        </w:rPr>
        <w:t>, базових для виробництва на їхній основі простих, надійних і дешевих світлодіодів [54-58].</w:t>
      </w:r>
    </w:p>
    <w:p w14:paraId="0FBD72BE" w14:textId="77777777" w:rsidR="00CD4683" w:rsidRPr="00097E58" w:rsidRDefault="00CD4683" w:rsidP="00CD4683">
      <w:pPr>
        <w:pStyle w:val="a4"/>
        <w:spacing w:line="360" w:lineRule="auto"/>
        <w:ind w:firstLine="709"/>
        <w:jc w:val="both"/>
        <w:rPr>
          <w:rFonts w:ascii="Times New Roman" w:hAnsi="Times New Roman"/>
          <w:sz w:val="28"/>
          <w:szCs w:val="28"/>
        </w:rPr>
      </w:pPr>
      <w:r w:rsidRPr="00097E58">
        <w:rPr>
          <w:rFonts w:ascii="Times New Roman" w:hAnsi="Times New Roman"/>
          <w:sz w:val="28"/>
          <w:szCs w:val="28"/>
        </w:rPr>
        <w:t>Наведені нижче результати</w:t>
      </w:r>
      <w:r>
        <w:rPr>
          <w:rFonts w:ascii="Times New Roman" w:hAnsi="Times New Roman"/>
          <w:sz w:val="28"/>
          <w:szCs w:val="28"/>
        </w:rPr>
        <w:t xml:space="preserve"> </w:t>
      </w:r>
      <w:r w:rsidRPr="00097E58">
        <w:rPr>
          <w:rFonts w:ascii="Times New Roman" w:hAnsi="Times New Roman"/>
          <w:sz w:val="28"/>
          <w:szCs w:val="28"/>
        </w:rPr>
        <w:t xml:space="preserve">стосуються переважно досліджень </w:t>
      </w:r>
      <w:proofErr w:type="spellStart"/>
      <w:r w:rsidRPr="00097E58">
        <w:rPr>
          <w:rFonts w:ascii="Times New Roman" w:hAnsi="Times New Roman"/>
          <w:sz w:val="28"/>
          <w:szCs w:val="28"/>
        </w:rPr>
        <w:t>деградаційно</w:t>
      </w:r>
      <w:proofErr w:type="spellEnd"/>
      <w:r w:rsidRPr="00097E58">
        <w:rPr>
          <w:rFonts w:ascii="Times New Roman" w:hAnsi="Times New Roman"/>
          <w:sz w:val="28"/>
          <w:szCs w:val="28"/>
        </w:rPr>
        <w:t>-відновних процесів, виявлених у результаті аналізу спектральних та вольт-амперних характеристик (</w:t>
      </w:r>
      <w:proofErr w:type="spellStart"/>
      <w:r w:rsidRPr="00097E58">
        <w:rPr>
          <w:rFonts w:ascii="Times New Roman" w:hAnsi="Times New Roman"/>
          <w:sz w:val="28"/>
          <w:szCs w:val="28"/>
        </w:rPr>
        <w:t>ВАХ</w:t>
      </w:r>
      <w:proofErr w:type="spellEnd"/>
      <w:r w:rsidRPr="00097E58">
        <w:rPr>
          <w:rFonts w:ascii="Times New Roman" w:hAnsi="Times New Roman"/>
          <w:sz w:val="28"/>
          <w:szCs w:val="28"/>
        </w:rPr>
        <w:t xml:space="preserve">) світлодіодів </w:t>
      </w:r>
      <w:proofErr w:type="spellStart"/>
      <w:r w:rsidRPr="00CD4683">
        <w:rPr>
          <w:rFonts w:ascii="Times New Roman" w:hAnsi="Times New Roman"/>
          <w:i/>
          <w:sz w:val="28"/>
          <w:szCs w:val="28"/>
        </w:rPr>
        <w:t>GaP</w:t>
      </w:r>
      <w:proofErr w:type="spellEnd"/>
      <w:r w:rsidRPr="00097E58">
        <w:rPr>
          <w:rFonts w:ascii="Times New Roman" w:hAnsi="Times New Roman"/>
          <w:sz w:val="28"/>
          <w:szCs w:val="28"/>
        </w:rPr>
        <w:t xml:space="preserve">, опромінених електронами з </w:t>
      </w:r>
      <w:r w:rsidRPr="00097E58">
        <w:rPr>
          <w:rFonts w:ascii="Times New Roman" w:hAnsi="Times New Roman"/>
          <w:i/>
          <w:sz w:val="28"/>
          <w:szCs w:val="28"/>
        </w:rPr>
        <w:t>Е</w:t>
      </w:r>
      <w:r w:rsidRPr="00097E58">
        <w:rPr>
          <w:rFonts w:ascii="Times New Roman" w:hAnsi="Times New Roman"/>
          <w:sz w:val="28"/>
          <w:szCs w:val="28"/>
        </w:rPr>
        <w:t> = 2 </w:t>
      </w:r>
      <w:proofErr w:type="spellStart"/>
      <w:r w:rsidRPr="00097E58">
        <w:rPr>
          <w:rFonts w:ascii="Times New Roman" w:hAnsi="Times New Roman"/>
          <w:sz w:val="28"/>
          <w:szCs w:val="28"/>
        </w:rPr>
        <w:t>МеВ</w:t>
      </w:r>
      <w:proofErr w:type="spellEnd"/>
      <w:r w:rsidRPr="00097E58">
        <w:rPr>
          <w:rFonts w:ascii="Times New Roman" w:hAnsi="Times New Roman"/>
          <w:sz w:val="28"/>
          <w:szCs w:val="28"/>
        </w:rPr>
        <w:t>. Зважаючи на широту області сучасного практичного застосування світлодіодів (</w:t>
      </w:r>
      <w:proofErr w:type="spellStart"/>
      <w:r w:rsidRPr="00097E58">
        <w:rPr>
          <w:rFonts w:ascii="Times New Roman" w:hAnsi="Times New Roman"/>
          <w:sz w:val="28"/>
          <w:szCs w:val="28"/>
        </w:rPr>
        <w:t>СД</w:t>
      </w:r>
      <w:proofErr w:type="spellEnd"/>
      <w:r w:rsidRPr="00097E58">
        <w:rPr>
          <w:rFonts w:ascii="Times New Roman" w:hAnsi="Times New Roman"/>
          <w:sz w:val="28"/>
          <w:szCs w:val="28"/>
        </w:rPr>
        <w:t>), автори також вважали за необхідне розглянути особливості експлуатаційних характеристик випромінювачів різних спектральних діапазонів та визначити константи їхньої радіаційної стійкості.</w:t>
      </w:r>
    </w:p>
    <w:p w14:paraId="71E79885" w14:textId="77777777" w:rsidR="00CD4683" w:rsidRPr="00097E58" w:rsidRDefault="00CD4683" w:rsidP="00CD4683">
      <w:pPr>
        <w:pStyle w:val="a4"/>
        <w:spacing w:line="360" w:lineRule="auto"/>
        <w:jc w:val="both"/>
        <w:rPr>
          <w:rFonts w:ascii="Times New Roman" w:hAnsi="Times New Roman"/>
          <w:sz w:val="28"/>
          <w:szCs w:val="28"/>
        </w:rPr>
      </w:pPr>
    </w:p>
    <w:p w14:paraId="5CD31AAE" w14:textId="77777777" w:rsidR="00CD4683" w:rsidRPr="00097E58" w:rsidRDefault="007E048D" w:rsidP="00CD4683">
      <w:pPr>
        <w:pStyle w:val="ArticleBodytext"/>
        <w:spacing w:line="360" w:lineRule="auto"/>
        <w:ind w:firstLine="0"/>
        <w:jc w:val="left"/>
        <w:rPr>
          <w:b/>
          <w:caps/>
          <w:sz w:val="28"/>
          <w:szCs w:val="28"/>
          <w:lang w:val="uk-UA"/>
        </w:rPr>
      </w:pPr>
      <w:r>
        <w:rPr>
          <w:b/>
          <w:sz w:val="28"/>
          <w:szCs w:val="28"/>
          <w:lang w:val="uk-UA"/>
        </w:rPr>
        <w:t>3.1</w:t>
      </w:r>
      <w:r w:rsidR="00CD4683" w:rsidRPr="00097E58">
        <w:rPr>
          <w:b/>
          <w:sz w:val="28"/>
          <w:szCs w:val="28"/>
          <w:lang w:val="uk-UA"/>
        </w:rPr>
        <w:t xml:space="preserve"> </w:t>
      </w:r>
      <w:r>
        <w:rPr>
          <w:b/>
          <w:sz w:val="28"/>
          <w:szCs w:val="28"/>
          <w:lang w:val="uk-UA"/>
        </w:rPr>
        <w:t>Експеримент</w:t>
      </w:r>
    </w:p>
    <w:p w14:paraId="29B36280" w14:textId="77777777" w:rsidR="00CD4683" w:rsidRPr="00097E58" w:rsidRDefault="00CD4683" w:rsidP="00CD4683">
      <w:pPr>
        <w:spacing w:line="360" w:lineRule="auto"/>
        <w:ind w:firstLine="567"/>
        <w:jc w:val="both"/>
        <w:rPr>
          <w:sz w:val="28"/>
          <w:szCs w:val="28"/>
          <w:lang w:val="uk-UA"/>
        </w:rPr>
      </w:pPr>
      <w:r w:rsidRPr="00097E58">
        <w:rPr>
          <w:sz w:val="28"/>
          <w:szCs w:val="28"/>
          <w:lang w:val="uk-UA"/>
        </w:rPr>
        <w:t xml:space="preserve">Досліджувались серійні промислові </w:t>
      </w:r>
      <w:proofErr w:type="spellStart"/>
      <w:r w:rsidRPr="00097E58">
        <w:rPr>
          <w:sz w:val="28"/>
          <w:szCs w:val="28"/>
          <w:lang w:val="uk-UA"/>
        </w:rPr>
        <w:t>епітаксійні</w:t>
      </w:r>
      <w:proofErr w:type="spellEnd"/>
      <w:r w:rsidRPr="00097E58">
        <w:rPr>
          <w:sz w:val="28"/>
          <w:szCs w:val="28"/>
          <w:lang w:val="uk-UA"/>
        </w:rPr>
        <w:t xml:space="preserve"> </w:t>
      </w:r>
      <w:proofErr w:type="spellStart"/>
      <w:r w:rsidRPr="00097E58">
        <w:rPr>
          <w:i/>
          <w:sz w:val="28"/>
          <w:szCs w:val="28"/>
          <w:lang w:val="uk-UA"/>
        </w:rPr>
        <w:t>GaP</w:t>
      </w:r>
      <w:proofErr w:type="spellEnd"/>
      <w:r w:rsidRPr="00097E58">
        <w:rPr>
          <w:sz w:val="28"/>
          <w:szCs w:val="28"/>
          <w:lang w:val="uk-UA"/>
        </w:rPr>
        <w:t xml:space="preserve"> світлодіоди, </w:t>
      </w:r>
      <w:r w:rsidRPr="00097E58">
        <w:rPr>
          <w:i/>
          <w:sz w:val="28"/>
          <w:szCs w:val="28"/>
          <w:lang w:val="uk-UA"/>
        </w:rPr>
        <w:t>n-</w:t>
      </w:r>
      <w:r w:rsidRPr="00097E58">
        <w:rPr>
          <w:sz w:val="28"/>
          <w:szCs w:val="28"/>
          <w:lang w:val="uk-UA"/>
        </w:rPr>
        <w:t xml:space="preserve">області яких легувались </w:t>
      </w:r>
      <w:proofErr w:type="spellStart"/>
      <w:r w:rsidRPr="00097E58">
        <w:rPr>
          <w:i/>
          <w:sz w:val="28"/>
          <w:szCs w:val="28"/>
          <w:lang w:val="uk-UA"/>
        </w:rPr>
        <w:t>Te</w:t>
      </w:r>
      <w:proofErr w:type="spellEnd"/>
      <w:r w:rsidRPr="00097E58">
        <w:rPr>
          <w:sz w:val="28"/>
          <w:szCs w:val="28"/>
          <w:lang w:val="uk-UA"/>
        </w:rPr>
        <w:t xml:space="preserve"> = 2·10</w:t>
      </w:r>
      <w:r w:rsidRPr="00097E58">
        <w:rPr>
          <w:sz w:val="28"/>
          <w:szCs w:val="28"/>
          <w:vertAlign w:val="superscript"/>
          <w:lang w:val="uk-UA"/>
        </w:rPr>
        <w:t>17</w:t>
      </w:r>
      <w:r w:rsidRPr="00097E58">
        <w:rPr>
          <w:sz w:val="28"/>
          <w:szCs w:val="28"/>
          <w:lang w:val="uk-UA"/>
        </w:rPr>
        <w:t> см</w:t>
      </w:r>
      <w:r w:rsidRPr="00097E58">
        <w:rPr>
          <w:sz w:val="28"/>
          <w:szCs w:val="28"/>
          <w:vertAlign w:val="superscript"/>
          <w:lang w:val="uk-UA"/>
        </w:rPr>
        <w:t xml:space="preserve">-3 </w:t>
      </w:r>
      <w:r w:rsidRPr="00097E58">
        <w:rPr>
          <w:sz w:val="28"/>
          <w:szCs w:val="28"/>
          <w:lang w:val="uk-UA"/>
        </w:rPr>
        <w:t>(</w:t>
      </w:r>
      <w:proofErr w:type="spellStart"/>
      <w:r w:rsidRPr="00097E58">
        <w:rPr>
          <w:i/>
          <w:sz w:val="28"/>
          <w:szCs w:val="28"/>
          <w:lang w:val="uk-UA"/>
        </w:rPr>
        <w:t>E</w:t>
      </w:r>
      <w:r w:rsidRPr="00097E58">
        <w:rPr>
          <w:i/>
          <w:sz w:val="28"/>
          <w:szCs w:val="28"/>
          <w:vertAlign w:val="subscript"/>
          <w:lang w:val="uk-UA"/>
        </w:rPr>
        <w:t>a</w:t>
      </w:r>
      <w:r w:rsidRPr="00097E58">
        <w:rPr>
          <w:i/>
          <w:sz w:val="28"/>
          <w:szCs w:val="28"/>
          <w:vertAlign w:val="superscript"/>
          <w:lang w:val="uk-UA"/>
        </w:rPr>
        <w:t>Te</w:t>
      </w:r>
      <w:proofErr w:type="spellEnd"/>
      <w:r w:rsidRPr="00097E58">
        <w:rPr>
          <w:sz w:val="28"/>
          <w:szCs w:val="28"/>
          <w:lang w:val="uk-UA"/>
        </w:rPr>
        <w:t xml:space="preserve"> = 0</w:t>
      </w:r>
      <w:r>
        <w:rPr>
          <w:sz w:val="28"/>
          <w:szCs w:val="28"/>
          <w:lang w:val="uk-UA"/>
        </w:rPr>
        <w:t>,</w:t>
      </w:r>
      <w:r w:rsidRPr="00097E58">
        <w:rPr>
          <w:sz w:val="28"/>
          <w:szCs w:val="28"/>
          <w:lang w:val="uk-UA"/>
        </w:rPr>
        <w:t xml:space="preserve">8 еВ); </w:t>
      </w:r>
      <w:r w:rsidRPr="00097E58">
        <w:rPr>
          <w:i/>
          <w:sz w:val="28"/>
          <w:szCs w:val="28"/>
          <w:lang w:val="uk-UA"/>
        </w:rPr>
        <w:t>p</w:t>
      </w:r>
      <w:r w:rsidRPr="00097E58">
        <w:rPr>
          <w:sz w:val="28"/>
          <w:szCs w:val="28"/>
          <w:lang w:val="uk-UA"/>
        </w:rPr>
        <w:t xml:space="preserve">-області – </w:t>
      </w:r>
      <w:proofErr w:type="spellStart"/>
      <w:r w:rsidRPr="00097E58">
        <w:rPr>
          <w:i/>
          <w:sz w:val="28"/>
          <w:szCs w:val="28"/>
          <w:lang w:val="uk-UA"/>
        </w:rPr>
        <w:t>Zn</w:t>
      </w:r>
      <w:proofErr w:type="spellEnd"/>
      <w:r w:rsidRPr="00097E58">
        <w:rPr>
          <w:sz w:val="28"/>
          <w:szCs w:val="28"/>
          <w:lang w:val="uk-UA"/>
        </w:rPr>
        <w:t xml:space="preserve"> та </w:t>
      </w:r>
      <w:r w:rsidRPr="00097E58">
        <w:rPr>
          <w:i/>
          <w:sz w:val="28"/>
          <w:szCs w:val="28"/>
          <w:lang w:val="uk-UA"/>
        </w:rPr>
        <w:t>O</w:t>
      </w:r>
      <w:r w:rsidRPr="00097E58">
        <w:rPr>
          <w:sz w:val="28"/>
          <w:szCs w:val="28"/>
          <w:lang w:val="uk-UA"/>
        </w:rPr>
        <w:t xml:space="preserve"> – одночасно (</w:t>
      </w:r>
      <w:proofErr w:type="spellStart"/>
      <w:r w:rsidRPr="00097E58">
        <w:rPr>
          <w:i/>
          <w:sz w:val="28"/>
          <w:szCs w:val="28"/>
          <w:lang w:val="uk-UA"/>
        </w:rPr>
        <w:t>E</w:t>
      </w:r>
      <w:r w:rsidRPr="00097E58">
        <w:rPr>
          <w:i/>
          <w:sz w:val="28"/>
          <w:szCs w:val="28"/>
          <w:vertAlign w:val="subscript"/>
          <w:lang w:val="uk-UA"/>
        </w:rPr>
        <w:t>a</w:t>
      </w:r>
      <w:r w:rsidRPr="00097E58">
        <w:rPr>
          <w:i/>
          <w:sz w:val="28"/>
          <w:szCs w:val="28"/>
          <w:vertAlign w:val="superscript"/>
          <w:lang w:val="uk-UA"/>
        </w:rPr>
        <w:t>Zn</w:t>
      </w:r>
      <w:proofErr w:type="spellEnd"/>
      <w:r w:rsidRPr="00097E58">
        <w:rPr>
          <w:sz w:val="28"/>
          <w:szCs w:val="28"/>
          <w:lang w:val="uk-UA"/>
        </w:rPr>
        <w:t> =</w:t>
      </w:r>
      <w:r>
        <w:rPr>
          <w:sz w:val="28"/>
          <w:szCs w:val="28"/>
          <w:lang w:val="uk-UA"/>
        </w:rPr>
        <w:t> </w:t>
      </w:r>
      <w:r w:rsidRPr="00097E58">
        <w:rPr>
          <w:sz w:val="28"/>
          <w:szCs w:val="28"/>
          <w:lang w:val="uk-UA"/>
        </w:rPr>
        <w:t>0</w:t>
      </w:r>
      <w:r>
        <w:rPr>
          <w:sz w:val="28"/>
          <w:szCs w:val="28"/>
          <w:lang w:val="uk-UA"/>
        </w:rPr>
        <w:t>,</w:t>
      </w:r>
      <w:r w:rsidRPr="00097E58">
        <w:rPr>
          <w:sz w:val="28"/>
          <w:szCs w:val="28"/>
          <w:lang w:val="uk-UA"/>
        </w:rPr>
        <w:t>064</w:t>
      </w:r>
      <w:r>
        <w:rPr>
          <w:sz w:val="28"/>
          <w:szCs w:val="28"/>
          <w:lang w:val="uk-UA"/>
        </w:rPr>
        <w:t> </w:t>
      </w:r>
      <w:r w:rsidRPr="00097E58">
        <w:rPr>
          <w:sz w:val="28"/>
          <w:szCs w:val="28"/>
          <w:lang w:val="uk-UA"/>
        </w:rPr>
        <w:t xml:space="preserve">еВ; </w:t>
      </w:r>
      <w:proofErr w:type="spellStart"/>
      <w:r w:rsidRPr="00097E58">
        <w:rPr>
          <w:i/>
          <w:sz w:val="28"/>
          <w:szCs w:val="28"/>
          <w:lang w:val="uk-UA"/>
        </w:rPr>
        <w:t>E</w:t>
      </w:r>
      <w:r w:rsidRPr="00097E58">
        <w:rPr>
          <w:i/>
          <w:sz w:val="28"/>
          <w:szCs w:val="28"/>
          <w:vertAlign w:val="subscript"/>
          <w:lang w:val="uk-UA"/>
        </w:rPr>
        <w:t>a</w:t>
      </w:r>
      <w:r w:rsidRPr="00097E58">
        <w:rPr>
          <w:i/>
          <w:sz w:val="28"/>
          <w:szCs w:val="28"/>
          <w:vertAlign w:val="superscript"/>
          <w:lang w:val="uk-UA"/>
        </w:rPr>
        <w:t>O</w:t>
      </w:r>
      <w:proofErr w:type="spellEnd"/>
      <w:r w:rsidRPr="00097E58">
        <w:rPr>
          <w:sz w:val="28"/>
          <w:szCs w:val="28"/>
          <w:lang w:val="uk-UA"/>
        </w:rPr>
        <w:t xml:space="preserve"> = 0</w:t>
      </w:r>
      <w:r>
        <w:rPr>
          <w:sz w:val="28"/>
          <w:szCs w:val="28"/>
          <w:lang w:val="uk-UA"/>
        </w:rPr>
        <w:t>,</w:t>
      </w:r>
      <w:r w:rsidRPr="00097E58">
        <w:rPr>
          <w:sz w:val="28"/>
          <w:szCs w:val="28"/>
          <w:lang w:val="uk-UA"/>
        </w:rPr>
        <w:t xml:space="preserve">90 еВ; </w:t>
      </w:r>
      <w:proofErr w:type="spellStart"/>
      <w:r w:rsidRPr="00097E58">
        <w:rPr>
          <w:i/>
          <w:sz w:val="28"/>
          <w:szCs w:val="28"/>
          <w:lang w:val="uk-UA"/>
        </w:rPr>
        <w:t>Zn</w:t>
      </w:r>
      <w:proofErr w:type="spellEnd"/>
      <w:r w:rsidRPr="00097E58">
        <w:rPr>
          <w:sz w:val="28"/>
          <w:szCs w:val="28"/>
          <w:lang w:val="uk-UA"/>
        </w:rPr>
        <w:t xml:space="preserve"> – акцептор, </w:t>
      </w:r>
      <w:r w:rsidRPr="00097E58">
        <w:rPr>
          <w:i/>
          <w:sz w:val="28"/>
          <w:szCs w:val="28"/>
          <w:lang w:val="uk-UA"/>
        </w:rPr>
        <w:t>O</w:t>
      </w:r>
      <w:r w:rsidRPr="00097E58">
        <w:rPr>
          <w:sz w:val="28"/>
          <w:szCs w:val="28"/>
          <w:lang w:val="uk-UA"/>
        </w:rPr>
        <w:t xml:space="preserve"> - донор). </w:t>
      </w:r>
      <w:proofErr w:type="spellStart"/>
      <w:r w:rsidRPr="00097E58">
        <w:rPr>
          <w:sz w:val="28"/>
          <w:szCs w:val="28"/>
          <w:lang w:val="uk-UA"/>
        </w:rPr>
        <w:t>Підкладинка</w:t>
      </w:r>
      <w:proofErr w:type="spellEnd"/>
      <w:r w:rsidRPr="00097E58">
        <w:rPr>
          <w:sz w:val="28"/>
          <w:szCs w:val="28"/>
          <w:lang w:val="uk-UA"/>
        </w:rPr>
        <w:t xml:space="preserve"> </w:t>
      </w:r>
      <w:r w:rsidRPr="00097E58">
        <w:rPr>
          <w:i/>
          <w:sz w:val="28"/>
          <w:szCs w:val="28"/>
          <w:lang w:val="uk-UA"/>
        </w:rPr>
        <w:t>n</w:t>
      </w:r>
      <w:r w:rsidRPr="00097E58">
        <w:rPr>
          <w:sz w:val="28"/>
          <w:szCs w:val="28"/>
          <w:lang w:val="uk-UA"/>
        </w:rPr>
        <w:t>-</w:t>
      </w:r>
      <w:proofErr w:type="spellStart"/>
      <w:r w:rsidRPr="00097E58">
        <w:rPr>
          <w:sz w:val="28"/>
          <w:szCs w:val="28"/>
          <w:lang w:val="uk-UA"/>
        </w:rPr>
        <w:t>GaP</w:t>
      </w:r>
      <w:proofErr w:type="spellEnd"/>
      <w:r w:rsidRPr="00097E58">
        <w:rPr>
          <w:sz w:val="28"/>
          <w:szCs w:val="28"/>
          <w:lang w:val="uk-UA"/>
        </w:rPr>
        <w:t xml:space="preserve"> вирощувалась методом </w:t>
      </w:r>
      <w:proofErr w:type="spellStart"/>
      <w:r w:rsidRPr="00097E58">
        <w:rPr>
          <w:sz w:val="28"/>
          <w:szCs w:val="28"/>
          <w:lang w:val="uk-UA"/>
        </w:rPr>
        <w:t>Чохральського</w:t>
      </w:r>
      <w:proofErr w:type="spellEnd"/>
      <w:r w:rsidRPr="00097E58">
        <w:rPr>
          <w:sz w:val="28"/>
          <w:szCs w:val="28"/>
          <w:lang w:val="uk-UA"/>
        </w:rPr>
        <w:t xml:space="preserve"> з концентрацією носіїв (5÷7)·</w:t>
      </w:r>
      <w:r w:rsidRPr="0002077F">
        <w:rPr>
          <w:sz w:val="28"/>
          <w:szCs w:val="28"/>
          <w:lang w:val="uk-UA"/>
        </w:rPr>
        <w:t>10</w:t>
      </w:r>
      <w:r w:rsidRPr="0002077F">
        <w:rPr>
          <w:sz w:val="28"/>
          <w:szCs w:val="28"/>
          <w:vertAlign w:val="superscript"/>
          <w:lang w:val="uk-UA"/>
        </w:rPr>
        <w:t>17</w:t>
      </w:r>
      <w:r>
        <w:rPr>
          <w:sz w:val="28"/>
          <w:szCs w:val="28"/>
          <w:lang w:val="uk-UA"/>
        </w:rPr>
        <w:t> </w:t>
      </w:r>
      <w:r w:rsidRPr="0002077F">
        <w:rPr>
          <w:sz w:val="28"/>
          <w:szCs w:val="28"/>
          <w:lang w:val="uk-UA"/>
        </w:rPr>
        <w:t>см</w:t>
      </w:r>
      <w:r w:rsidRPr="00097E58">
        <w:rPr>
          <w:sz w:val="28"/>
          <w:szCs w:val="28"/>
          <w:vertAlign w:val="superscript"/>
          <w:lang w:val="uk-UA"/>
        </w:rPr>
        <w:t>-3</w:t>
      </w:r>
      <w:r w:rsidRPr="00097E58">
        <w:rPr>
          <w:sz w:val="28"/>
          <w:szCs w:val="28"/>
          <w:lang w:val="uk-UA"/>
        </w:rPr>
        <w:t>. Розмір зразків становив 1 мм</w:t>
      </w:r>
      <w:r w:rsidRPr="00097E58">
        <w:rPr>
          <w:sz w:val="28"/>
          <w:szCs w:val="28"/>
          <w:vertAlign w:val="superscript"/>
          <w:lang w:val="uk-UA"/>
        </w:rPr>
        <w:t>2</w:t>
      </w:r>
      <w:r w:rsidRPr="00097E58">
        <w:rPr>
          <w:sz w:val="28"/>
          <w:szCs w:val="28"/>
          <w:lang w:val="uk-UA"/>
        </w:rPr>
        <w:t xml:space="preserve">. </w:t>
      </w:r>
    </w:p>
    <w:p w14:paraId="61D68172"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Спектри електролюмінесценції одержані з використанням спектрометра </w:t>
      </w:r>
      <w:proofErr w:type="spellStart"/>
      <w:r w:rsidRPr="00097E58">
        <w:rPr>
          <w:rFonts w:ascii="Times New Roman" w:hAnsi="Times New Roman"/>
          <w:sz w:val="28"/>
          <w:szCs w:val="28"/>
        </w:rPr>
        <w:t>BLK</w:t>
      </w:r>
      <w:proofErr w:type="spellEnd"/>
      <w:r w:rsidRPr="00097E58">
        <w:rPr>
          <w:rFonts w:ascii="Times New Roman" w:hAnsi="Times New Roman"/>
          <w:sz w:val="28"/>
          <w:szCs w:val="28"/>
        </w:rPr>
        <w:t>-C F1000-VIS NIR-1 (</w:t>
      </w:r>
      <w:proofErr w:type="spellStart"/>
      <w:r w:rsidRPr="00097E58">
        <w:rPr>
          <w:rFonts w:ascii="Times New Roman" w:hAnsi="Times New Roman"/>
          <w:sz w:val="28"/>
          <w:szCs w:val="28"/>
        </w:rPr>
        <w:t>StellarNet</w:t>
      </w:r>
      <w:proofErr w:type="spellEnd"/>
      <w:r w:rsidRPr="00097E58">
        <w:rPr>
          <w:rFonts w:ascii="Times New Roman" w:hAnsi="Times New Roman"/>
          <w:sz w:val="28"/>
          <w:szCs w:val="28"/>
        </w:rPr>
        <w:t xml:space="preserve"> </w:t>
      </w:r>
      <w:proofErr w:type="spellStart"/>
      <w:r w:rsidRPr="00097E58">
        <w:rPr>
          <w:rFonts w:ascii="Times New Roman" w:hAnsi="Times New Roman"/>
          <w:sz w:val="28"/>
          <w:szCs w:val="28"/>
        </w:rPr>
        <w:t>Inc</w:t>
      </w:r>
      <w:proofErr w:type="spellEnd"/>
      <w:r w:rsidRPr="00097E58">
        <w:rPr>
          <w:rFonts w:ascii="Times New Roman" w:hAnsi="Times New Roman"/>
          <w:sz w:val="28"/>
          <w:szCs w:val="28"/>
        </w:rPr>
        <w:t xml:space="preserve">) для діапазону </w:t>
      </w:r>
      <w:r w:rsidRPr="002422A0">
        <w:rPr>
          <w:rFonts w:ascii="Times New Roman" w:hAnsi="Times New Roman"/>
          <w:sz w:val="28"/>
          <w:szCs w:val="28"/>
          <w:highlight w:val="magenta"/>
          <w:rPrChange w:id="76" w:author="oleg" w:date="2024-07-15T12:13:00Z" w16du:dateUtc="2024-07-15T09:13:00Z">
            <w:rPr>
              <w:rFonts w:ascii="Times New Roman" w:hAnsi="Times New Roman"/>
              <w:sz w:val="28"/>
              <w:szCs w:val="28"/>
            </w:rPr>
          </w:rPrChange>
        </w:rPr>
        <w:t>190÷850 нм</w:t>
      </w:r>
      <w:r w:rsidRPr="00097E58">
        <w:rPr>
          <w:rFonts w:ascii="Times New Roman" w:hAnsi="Times New Roman"/>
          <w:sz w:val="28"/>
          <w:szCs w:val="28"/>
        </w:rPr>
        <w:t xml:space="preserve"> в інтервалі температур 77÷400 </w:t>
      </w:r>
      <w:r>
        <w:rPr>
          <w:rFonts w:ascii="Times New Roman" w:hAnsi="Times New Roman"/>
          <w:sz w:val="28"/>
          <w:szCs w:val="28"/>
        </w:rPr>
        <w:t>°</w:t>
      </w:r>
      <w:r w:rsidRPr="00097E58">
        <w:rPr>
          <w:rFonts w:ascii="Times New Roman" w:hAnsi="Times New Roman"/>
          <w:sz w:val="28"/>
          <w:szCs w:val="28"/>
        </w:rPr>
        <w:t>К.</w:t>
      </w:r>
    </w:p>
    <w:p w14:paraId="7D30CE0C" w14:textId="77777777" w:rsidR="00CD4683" w:rsidRPr="00097E58" w:rsidRDefault="00CD4683" w:rsidP="00CD4683">
      <w:pPr>
        <w:widowControl w:val="0"/>
        <w:spacing w:line="360" w:lineRule="auto"/>
        <w:ind w:firstLine="567"/>
        <w:jc w:val="both"/>
        <w:rPr>
          <w:sz w:val="28"/>
          <w:szCs w:val="28"/>
          <w:lang w:val="uk-UA"/>
        </w:rPr>
      </w:pPr>
      <w:r w:rsidRPr="00097E58">
        <w:rPr>
          <w:sz w:val="28"/>
          <w:szCs w:val="28"/>
          <w:lang w:val="uk-UA"/>
        </w:rPr>
        <w:t xml:space="preserve">Вимірювання </w:t>
      </w:r>
      <w:proofErr w:type="spellStart"/>
      <w:r w:rsidRPr="00097E58">
        <w:rPr>
          <w:sz w:val="28"/>
          <w:szCs w:val="28"/>
          <w:lang w:val="uk-UA"/>
        </w:rPr>
        <w:t>ВАХ</w:t>
      </w:r>
      <w:proofErr w:type="spellEnd"/>
      <w:r w:rsidRPr="00097E58">
        <w:rPr>
          <w:sz w:val="28"/>
          <w:szCs w:val="28"/>
          <w:lang w:val="uk-UA"/>
        </w:rPr>
        <w:t xml:space="preserve"> проводилось в інтервалі температур 77÷300 </w:t>
      </w:r>
      <w:r>
        <w:rPr>
          <w:sz w:val="28"/>
          <w:szCs w:val="28"/>
          <w:lang w:val="uk-UA"/>
        </w:rPr>
        <w:t>°</w:t>
      </w:r>
      <w:r w:rsidRPr="00097E58">
        <w:rPr>
          <w:sz w:val="28"/>
          <w:szCs w:val="28"/>
          <w:lang w:val="uk-UA"/>
        </w:rPr>
        <w:t>К автоматизованим комплексом у режимах генератора струму та генератора напруги.</w:t>
      </w:r>
    </w:p>
    <w:p w14:paraId="545DA82E" w14:textId="7D351706" w:rsidR="00CD4683" w:rsidRPr="00097E58" w:rsidRDefault="00CD4683" w:rsidP="00CD4683">
      <w:pPr>
        <w:spacing w:line="360" w:lineRule="auto"/>
        <w:ind w:firstLine="567"/>
        <w:jc w:val="both"/>
        <w:rPr>
          <w:sz w:val="28"/>
          <w:szCs w:val="28"/>
          <w:lang w:val="uk-UA" w:eastAsia="uk-UA"/>
        </w:rPr>
      </w:pPr>
      <w:r w:rsidRPr="00097E58">
        <w:rPr>
          <w:sz w:val="28"/>
          <w:szCs w:val="28"/>
          <w:lang w:val="uk-UA"/>
        </w:rPr>
        <w:t xml:space="preserve">Опромінення електронами з </w:t>
      </w:r>
      <w:r w:rsidRPr="00097E58">
        <w:rPr>
          <w:i/>
          <w:sz w:val="28"/>
          <w:szCs w:val="28"/>
          <w:lang w:val="uk-UA"/>
        </w:rPr>
        <w:t>Е</w:t>
      </w:r>
      <w:r w:rsidRPr="00097E58">
        <w:rPr>
          <w:sz w:val="28"/>
          <w:szCs w:val="28"/>
          <w:lang w:val="uk-UA"/>
        </w:rPr>
        <w:t> = 2 </w:t>
      </w:r>
      <w:proofErr w:type="spellStart"/>
      <w:r w:rsidRPr="00097E58">
        <w:rPr>
          <w:sz w:val="28"/>
          <w:szCs w:val="28"/>
          <w:lang w:val="uk-UA"/>
        </w:rPr>
        <w:t>МеВ</w:t>
      </w:r>
      <w:proofErr w:type="spellEnd"/>
      <w:r w:rsidRPr="00097E58">
        <w:rPr>
          <w:sz w:val="28"/>
          <w:szCs w:val="28"/>
          <w:lang w:val="uk-UA"/>
        </w:rPr>
        <w:t xml:space="preserve"> здійснювалося в імпульсному режимі на прискорювачі ІПП-6 зі струмом пучка електронів </w:t>
      </w:r>
      <w:r w:rsidRPr="00097E58">
        <w:rPr>
          <w:i/>
          <w:sz w:val="28"/>
          <w:szCs w:val="28"/>
          <w:lang w:val="uk-UA"/>
        </w:rPr>
        <w:t>І</w:t>
      </w:r>
      <w:r w:rsidRPr="00097E58">
        <w:rPr>
          <w:sz w:val="28"/>
          <w:szCs w:val="28"/>
          <w:lang w:val="uk-UA"/>
        </w:rPr>
        <w:t> = 4 </w:t>
      </w:r>
      <w:proofErr w:type="spellStart"/>
      <w:r w:rsidRPr="00097E58">
        <w:rPr>
          <w:sz w:val="28"/>
          <w:szCs w:val="28"/>
          <w:lang w:val="uk-UA"/>
        </w:rPr>
        <w:t>мА</w:t>
      </w:r>
      <w:proofErr w:type="spellEnd"/>
      <w:r w:rsidRPr="00097E58">
        <w:rPr>
          <w:color w:val="FF0000"/>
          <w:sz w:val="28"/>
          <w:szCs w:val="28"/>
          <w:lang w:val="uk-UA"/>
        </w:rPr>
        <w:t xml:space="preserve"> </w:t>
      </w:r>
      <w:r w:rsidRPr="00097E58">
        <w:rPr>
          <w:sz w:val="28"/>
          <w:szCs w:val="28"/>
          <w:lang w:val="uk-UA"/>
        </w:rPr>
        <w:t>при кімнатній температурі; скляна лінза діода попередньо видалялася.</w:t>
      </w:r>
      <w:r w:rsidRPr="00097E58">
        <w:rPr>
          <w:sz w:val="28"/>
          <w:szCs w:val="28"/>
          <w:lang w:val="uk-UA" w:eastAsia="uk-UA"/>
        </w:rPr>
        <w:t xml:space="preserve"> Джерелом </w:t>
      </w:r>
      <w:r w:rsidRPr="00097E58">
        <w:rPr>
          <w:i/>
          <w:sz w:val="28"/>
          <w:szCs w:val="28"/>
          <w:lang w:val="uk-UA" w:eastAsia="uk-UA"/>
        </w:rPr>
        <w:t>α</w:t>
      </w:r>
      <w:r w:rsidRPr="00097E58">
        <w:rPr>
          <w:sz w:val="28"/>
          <w:szCs w:val="28"/>
          <w:vertAlign w:val="superscript"/>
          <w:lang w:val="uk-UA" w:eastAsia="uk-UA"/>
        </w:rPr>
        <w:t>++</w:t>
      </w:r>
      <w:r w:rsidRPr="00097E58">
        <w:rPr>
          <w:sz w:val="28"/>
          <w:szCs w:val="28"/>
          <w:lang w:val="uk-UA" w:eastAsia="uk-UA"/>
        </w:rPr>
        <w:t xml:space="preserve">-частинок з </w:t>
      </w:r>
      <w:r w:rsidRPr="00097E58">
        <w:rPr>
          <w:i/>
          <w:sz w:val="28"/>
          <w:szCs w:val="28"/>
          <w:lang w:val="uk-UA" w:eastAsia="uk-UA"/>
        </w:rPr>
        <w:t>Е</w:t>
      </w:r>
      <w:r w:rsidR="0072479A">
        <w:rPr>
          <w:sz w:val="28"/>
          <w:szCs w:val="28"/>
          <w:lang w:val="uk-UA" w:eastAsia="uk-UA"/>
        </w:rPr>
        <w:t> = 28 </w:t>
      </w:r>
      <w:proofErr w:type="spellStart"/>
      <w:r w:rsidR="0072479A">
        <w:rPr>
          <w:sz w:val="28"/>
          <w:szCs w:val="28"/>
          <w:lang w:val="uk-UA" w:eastAsia="uk-UA"/>
        </w:rPr>
        <w:t>МеВ</w:t>
      </w:r>
      <w:proofErr w:type="spellEnd"/>
      <w:r w:rsidR="0072479A">
        <w:rPr>
          <w:sz w:val="28"/>
          <w:szCs w:val="28"/>
          <w:lang w:val="uk-UA" w:eastAsia="uk-UA"/>
        </w:rPr>
        <w:t xml:space="preserve"> служив циклотрон У-240</w:t>
      </w:r>
      <w:r w:rsidRPr="00097E58">
        <w:rPr>
          <w:sz w:val="28"/>
          <w:szCs w:val="28"/>
          <w:lang w:val="uk-UA" w:eastAsia="uk-UA"/>
        </w:rPr>
        <w:t>.</w:t>
      </w:r>
    </w:p>
    <w:p w14:paraId="2809D670" w14:textId="77777777" w:rsidR="00CD4683" w:rsidRPr="00097E58" w:rsidRDefault="00CD4683" w:rsidP="00CD4683">
      <w:pPr>
        <w:spacing w:line="360" w:lineRule="auto"/>
        <w:ind w:firstLine="567"/>
        <w:jc w:val="both"/>
        <w:rPr>
          <w:sz w:val="28"/>
          <w:szCs w:val="28"/>
          <w:lang w:val="uk-UA" w:eastAsia="uk-UA"/>
        </w:rPr>
      </w:pPr>
      <w:r w:rsidRPr="00097E58">
        <w:rPr>
          <w:sz w:val="28"/>
          <w:szCs w:val="28"/>
          <w:lang w:val="uk-UA" w:eastAsia="uk-UA"/>
        </w:rPr>
        <w:t>Ізохронний відпал опромінених зразків проводил</w:t>
      </w:r>
      <w:r w:rsidR="007E048D">
        <w:rPr>
          <w:sz w:val="28"/>
          <w:szCs w:val="28"/>
          <w:lang w:val="uk-UA" w:eastAsia="uk-UA"/>
        </w:rPr>
        <w:t xml:space="preserve">и в інтервалі температур </w:t>
      </w:r>
      <w:r w:rsidR="007E048D">
        <w:rPr>
          <w:sz w:val="28"/>
          <w:szCs w:val="28"/>
          <w:lang w:val="uk-UA" w:eastAsia="uk-UA"/>
        </w:rPr>
        <w:br/>
        <w:t>Т = 300</w:t>
      </w:r>
      <w:r w:rsidRPr="00097E58">
        <w:rPr>
          <w:sz w:val="28"/>
          <w:szCs w:val="28"/>
          <w:lang w:val="uk-UA" w:eastAsia="uk-UA"/>
        </w:rPr>
        <w:t xml:space="preserve"> ÷ </w:t>
      </w:r>
      <w:r w:rsidR="007E048D">
        <w:rPr>
          <w:sz w:val="28"/>
          <w:szCs w:val="28"/>
          <w:lang w:val="uk-UA" w:eastAsia="uk-UA"/>
        </w:rPr>
        <w:t>770</w:t>
      </w:r>
      <w:r w:rsidRPr="00097E58">
        <w:rPr>
          <w:sz w:val="28"/>
          <w:szCs w:val="28"/>
          <w:lang w:val="uk-UA" w:eastAsia="uk-UA"/>
        </w:rPr>
        <w:t xml:space="preserve"> </w:t>
      </w:r>
      <w:r w:rsidR="007E048D">
        <w:rPr>
          <w:sz w:val="28"/>
          <w:szCs w:val="28"/>
          <w:lang w:val="uk-UA" w:eastAsia="uk-UA"/>
        </w:rPr>
        <w:t>К</w:t>
      </w:r>
      <w:r w:rsidRPr="00097E58">
        <w:rPr>
          <w:sz w:val="28"/>
          <w:szCs w:val="28"/>
          <w:lang w:val="uk-UA" w:eastAsia="uk-UA"/>
        </w:rPr>
        <w:t xml:space="preserve"> з періодом t = 20 хв.</w:t>
      </w:r>
    </w:p>
    <w:p w14:paraId="1C74457B" w14:textId="77777777" w:rsidR="00CD4683" w:rsidRPr="00097E58" w:rsidRDefault="00CD4683" w:rsidP="00CD4683">
      <w:pPr>
        <w:spacing w:line="360" w:lineRule="auto"/>
        <w:ind w:firstLine="567"/>
        <w:jc w:val="both"/>
        <w:rPr>
          <w:sz w:val="28"/>
          <w:szCs w:val="28"/>
          <w:lang w:val="uk-UA" w:eastAsia="uk-UA"/>
        </w:rPr>
      </w:pPr>
    </w:p>
    <w:p w14:paraId="339A3B67" w14:textId="7F29B1A8" w:rsidR="00CD4683" w:rsidRPr="00097E58" w:rsidRDefault="009302B1" w:rsidP="00CD4683">
      <w:pPr>
        <w:spacing w:line="360" w:lineRule="auto"/>
        <w:rPr>
          <w:b/>
          <w:sz w:val="28"/>
          <w:szCs w:val="28"/>
          <w:lang w:val="uk-UA" w:eastAsia="uk-UA"/>
        </w:rPr>
      </w:pPr>
      <w:r>
        <w:rPr>
          <w:b/>
          <w:sz w:val="28"/>
          <w:szCs w:val="28"/>
          <w:lang w:val="uk-UA" w:eastAsia="uk-UA"/>
        </w:rPr>
        <w:t>3.2</w:t>
      </w:r>
      <w:r w:rsidR="00CD4683" w:rsidRPr="00097E58">
        <w:rPr>
          <w:b/>
          <w:sz w:val="28"/>
          <w:szCs w:val="28"/>
          <w:lang w:val="uk-UA" w:eastAsia="uk-UA"/>
        </w:rPr>
        <w:t xml:space="preserve"> Р</w:t>
      </w:r>
      <w:r w:rsidRPr="00097E58">
        <w:rPr>
          <w:b/>
          <w:sz w:val="28"/>
          <w:szCs w:val="28"/>
          <w:lang w:val="uk-UA" w:eastAsia="uk-UA"/>
        </w:rPr>
        <w:t xml:space="preserve">езультати </w:t>
      </w:r>
    </w:p>
    <w:p w14:paraId="3EE5AF57" w14:textId="77777777" w:rsidR="00CD4683" w:rsidRPr="00097E58" w:rsidRDefault="00CD4683" w:rsidP="00CD4683">
      <w:pPr>
        <w:spacing w:line="360" w:lineRule="auto"/>
        <w:ind w:firstLine="567"/>
        <w:jc w:val="both"/>
        <w:rPr>
          <w:sz w:val="28"/>
          <w:szCs w:val="28"/>
          <w:lang w:val="uk-UA" w:eastAsia="uk-UA"/>
        </w:rPr>
      </w:pPr>
      <w:r w:rsidRPr="00097E58">
        <w:rPr>
          <w:sz w:val="28"/>
          <w:szCs w:val="28"/>
          <w:highlight w:val="yellow"/>
          <w:lang w:val="uk-UA" w:eastAsia="uk-UA"/>
        </w:rPr>
        <w:t>На рис. 3.1</w:t>
      </w:r>
      <w:r w:rsidRPr="00097E58">
        <w:rPr>
          <w:color w:val="FF0000"/>
          <w:sz w:val="28"/>
          <w:szCs w:val="28"/>
          <w:lang w:val="uk-UA" w:eastAsia="uk-UA"/>
        </w:rPr>
        <w:t xml:space="preserve"> </w:t>
      </w:r>
      <w:r>
        <w:rPr>
          <w:sz w:val="28"/>
          <w:szCs w:val="28"/>
          <w:lang w:val="uk-UA" w:eastAsia="uk-UA"/>
        </w:rPr>
        <w:t>приведено</w:t>
      </w:r>
      <w:r w:rsidRPr="00097E58">
        <w:rPr>
          <w:sz w:val="28"/>
          <w:szCs w:val="28"/>
          <w:lang w:val="uk-UA" w:eastAsia="uk-UA"/>
        </w:rPr>
        <w:t xml:space="preserve"> спектри випромінювання зеленого діода </w:t>
      </w:r>
      <w:proofErr w:type="spellStart"/>
      <w:r w:rsidRPr="00097E58">
        <w:rPr>
          <w:sz w:val="28"/>
          <w:szCs w:val="28"/>
          <w:lang w:val="uk-UA" w:eastAsia="uk-UA"/>
        </w:rPr>
        <w:t>GaP</w:t>
      </w:r>
      <w:proofErr w:type="spellEnd"/>
      <w:r w:rsidRPr="00097E58">
        <w:rPr>
          <w:sz w:val="28"/>
          <w:szCs w:val="28"/>
          <w:lang w:val="uk-UA" w:eastAsia="uk-UA"/>
        </w:rPr>
        <w:t>(N), одержані при різних струмах збудження.</w:t>
      </w:r>
    </w:p>
    <w:p w14:paraId="0C847D0B" w14:textId="77777777" w:rsidR="00CD4683" w:rsidRPr="00097E58" w:rsidRDefault="00CD4683" w:rsidP="00CD4683">
      <w:pPr>
        <w:spacing w:line="360" w:lineRule="auto"/>
        <w:ind w:firstLine="567"/>
        <w:jc w:val="both"/>
        <w:rPr>
          <w:sz w:val="28"/>
          <w:szCs w:val="28"/>
          <w:lang w:val="uk-UA" w:eastAsia="uk-UA"/>
        </w:rPr>
      </w:pPr>
      <w:r w:rsidRPr="00097E58">
        <w:rPr>
          <w:sz w:val="28"/>
          <w:szCs w:val="28"/>
          <w:lang w:val="uk-UA" w:eastAsia="uk-UA"/>
        </w:rPr>
        <w:t xml:space="preserve">Короткохвильова дублетна смуга N-2TA – результат </w:t>
      </w:r>
      <w:r w:rsidRPr="00EC6E79">
        <w:rPr>
          <w:sz w:val="28"/>
          <w:szCs w:val="28"/>
          <w:highlight w:val="magenta"/>
          <w:lang w:val="uk-UA" w:eastAsia="uk-UA"/>
          <w:rPrChange w:id="77" w:author="oleg" w:date="2024-07-15T12:17:00Z" w16du:dateUtc="2024-07-15T09:17:00Z">
            <w:rPr>
              <w:sz w:val="28"/>
              <w:szCs w:val="28"/>
              <w:lang w:val="uk-UA" w:eastAsia="uk-UA"/>
            </w:rPr>
          </w:rPrChange>
        </w:rPr>
        <w:t>фононних повторень</w:t>
      </w:r>
      <w:r w:rsidRPr="00097E58">
        <w:rPr>
          <w:sz w:val="28"/>
          <w:szCs w:val="28"/>
          <w:lang w:val="uk-UA" w:eastAsia="uk-UA"/>
        </w:rPr>
        <w:t xml:space="preserve"> лінії </w:t>
      </w:r>
      <w:proofErr w:type="spellStart"/>
      <w:r w:rsidRPr="00097E58">
        <w:rPr>
          <w:sz w:val="28"/>
          <w:szCs w:val="28"/>
          <w:lang w:val="uk-UA" w:eastAsia="uk-UA"/>
        </w:rPr>
        <w:t>екситона</w:t>
      </w:r>
      <w:proofErr w:type="spellEnd"/>
      <w:r w:rsidRPr="00097E58">
        <w:rPr>
          <w:sz w:val="28"/>
          <w:szCs w:val="28"/>
          <w:lang w:val="uk-UA" w:eastAsia="uk-UA"/>
        </w:rPr>
        <w:t xml:space="preserve"> N, зв’язаного на </w:t>
      </w:r>
      <w:proofErr w:type="spellStart"/>
      <w:r w:rsidRPr="00097E58">
        <w:rPr>
          <w:sz w:val="28"/>
          <w:szCs w:val="28"/>
          <w:lang w:val="uk-UA" w:eastAsia="uk-UA"/>
        </w:rPr>
        <w:t>ізоелектронній</w:t>
      </w:r>
      <w:proofErr w:type="spellEnd"/>
      <w:r w:rsidRPr="00097E58">
        <w:rPr>
          <w:sz w:val="28"/>
          <w:szCs w:val="28"/>
          <w:lang w:val="uk-UA" w:eastAsia="uk-UA"/>
        </w:rPr>
        <w:t xml:space="preserve"> домішці азоту; широкий максимум </w:t>
      </w:r>
      <w:r w:rsidRPr="00097E58">
        <w:rPr>
          <w:i/>
          <w:sz w:val="28"/>
          <w:szCs w:val="28"/>
          <w:lang w:val="uk-UA" w:eastAsia="uk-UA"/>
        </w:rPr>
        <w:t>h</w:t>
      </w:r>
      <w:r w:rsidRPr="00097E58">
        <w:rPr>
          <w:i/>
          <w:sz w:val="28"/>
          <w:szCs w:val="28"/>
          <w:lang w:val="uk-UA" w:eastAsia="uk-UA"/>
        </w:rPr>
        <w:sym w:font="Symbol" w:char="F06E"/>
      </w:r>
      <w:r w:rsidRPr="00097E58">
        <w:rPr>
          <w:sz w:val="28"/>
          <w:szCs w:val="28"/>
          <w:lang w:val="uk-UA" w:eastAsia="uk-UA"/>
        </w:rPr>
        <w:t xml:space="preserve"> = 2,15 еВ – також фононна репліка, але </w:t>
      </w:r>
      <w:proofErr w:type="spellStart"/>
      <w:r w:rsidRPr="00097E58">
        <w:rPr>
          <w:sz w:val="28"/>
          <w:szCs w:val="28"/>
          <w:lang w:val="uk-UA" w:eastAsia="uk-UA"/>
        </w:rPr>
        <w:t>екситона</w:t>
      </w:r>
      <w:proofErr w:type="spellEnd"/>
      <w:r w:rsidRPr="00097E58">
        <w:rPr>
          <w:sz w:val="28"/>
          <w:szCs w:val="28"/>
          <w:lang w:val="uk-UA" w:eastAsia="uk-UA"/>
        </w:rPr>
        <w:t xml:space="preserve">, </w:t>
      </w:r>
      <w:proofErr w:type="spellStart"/>
      <w:r w:rsidRPr="00097E58">
        <w:rPr>
          <w:sz w:val="28"/>
          <w:szCs w:val="28"/>
          <w:lang w:val="uk-UA" w:eastAsia="uk-UA"/>
        </w:rPr>
        <w:t>захваченого</w:t>
      </w:r>
      <w:proofErr w:type="spellEnd"/>
      <w:r w:rsidRPr="00097E58">
        <w:rPr>
          <w:sz w:val="28"/>
          <w:szCs w:val="28"/>
          <w:lang w:val="uk-UA" w:eastAsia="uk-UA"/>
        </w:rPr>
        <w:t xml:space="preserve"> азотною парою NN</w:t>
      </w:r>
      <w:r w:rsidRPr="00097E58">
        <w:rPr>
          <w:sz w:val="28"/>
          <w:szCs w:val="28"/>
          <w:vertAlign w:val="subscript"/>
          <w:lang w:val="uk-UA" w:eastAsia="uk-UA"/>
        </w:rPr>
        <w:t>1</w:t>
      </w:r>
      <w:r w:rsidRPr="00097E58">
        <w:rPr>
          <w:sz w:val="28"/>
          <w:szCs w:val="28"/>
          <w:lang w:val="uk-UA" w:eastAsia="uk-UA"/>
        </w:rPr>
        <w:t xml:space="preserve"> з мінімальною відстанню між атомами </w:t>
      </w:r>
      <w:r w:rsidRPr="00097E58">
        <w:rPr>
          <w:sz w:val="28"/>
          <w:szCs w:val="28"/>
          <w:highlight w:val="green"/>
          <w:lang w:val="uk-UA" w:eastAsia="uk-UA"/>
        </w:rPr>
        <w:t>[59, 60]</w:t>
      </w:r>
      <w:r w:rsidRPr="00097E58">
        <w:rPr>
          <w:sz w:val="28"/>
          <w:szCs w:val="28"/>
          <w:lang w:val="uk-UA" w:eastAsia="uk-UA"/>
        </w:rPr>
        <w:t xml:space="preserve">. </w:t>
      </w:r>
    </w:p>
    <w:p w14:paraId="51BDB9B4" w14:textId="77777777" w:rsidR="00CD4683" w:rsidRPr="00097E58" w:rsidRDefault="00CD4683" w:rsidP="00CD4683">
      <w:pPr>
        <w:spacing w:line="360" w:lineRule="auto"/>
        <w:ind w:firstLine="567"/>
        <w:jc w:val="both"/>
        <w:rPr>
          <w:sz w:val="28"/>
          <w:szCs w:val="28"/>
          <w:lang w:val="uk-UA" w:eastAsia="uk-UA"/>
        </w:rPr>
      </w:pPr>
      <w:r w:rsidRPr="00097E58">
        <w:rPr>
          <w:sz w:val="28"/>
          <w:szCs w:val="28"/>
          <w:lang w:val="uk-UA" w:eastAsia="uk-UA"/>
        </w:rPr>
        <w:t>На вставці рис. 3.1</w:t>
      </w:r>
      <w:r w:rsidRPr="00097E58">
        <w:rPr>
          <w:color w:val="FF0000"/>
          <w:sz w:val="28"/>
          <w:szCs w:val="28"/>
          <w:lang w:val="uk-UA" w:eastAsia="uk-UA"/>
        </w:rPr>
        <w:t xml:space="preserve"> </w:t>
      </w:r>
      <w:r w:rsidRPr="00097E58">
        <w:rPr>
          <w:sz w:val="28"/>
          <w:szCs w:val="28"/>
          <w:lang w:val="uk-UA" w:eastAsia="uk-UA"/>
        </w:rPr>
        <w:t>зображено залежність інтенсивності свічення обох смуг від рівня інжекції неосновних носіїв заряду в області робочих струмів (</w:t>
      </w:r>
      <w:r w:rsidRPr="00097E58">
        <w:rPr>
          <w:i/>
          <w:sz w:val="28"/>
          <w:szCs w:val="28"/>
          <w:lang w:val="uk-UA" w:eastAsia="uk-UA"/>
        </w:rPr>
        <w:t>І</w:t>
      </w:r>
      <w:r w:rsidRPr="00097E58">
        <w:rPr>
          <w:sz w:val="28"/>
          <w:szCs w:val="28"/>
          <w:lang w:val="uk-UA" w:eastAsia="uk-UA"/>
        </w:rPr>
        <w:t> = 2</w:t>
      </w:r>
      <w:r>
        <w:rPr>
          <w:sz w:val="28"/>
          <w:szCs w:val="28"/>
          <w:lang w:val="uk-UA" w:eastAsia="uk-UA"/>
        </w:rPr>
        <w:t> </w:t>
      </w:r>
      <w:r w:rsidRPr="00097E58">
        <w:rPr>
          <w:sz w:val="28"/>
          <w:szCs w:val="28"/>
          <w:lang w:val="uk-UA"/>
        </w:rPr>
        <w:t>÷</w:t>
      </w:r>
      <w:r>
        <w:rPr>
          <w:sz w:val="28"/>
          <w:szCs w:val="28"/>
          <w:lang w:val="uk-UA"/>
        </w:rPr>
        <w:t> </w:t>
      </w:r>
      <w:r w:rsidRPr="00097E58">
        <w:rPr>
          <w:sz w:val="28"/>
          <w:szCs w:val="28"/>
          <w:lang w:val="uk-UA" w:eastAsia="uk-UA"/>
        </w:rPr>
        <w:t>60 </w:t>
      </w:r>
      <w:proofErr w:type="spellStart"/>
      <w:r w:rsidRPr="00097E58">
        <w:rPr>
          <w:sz w:val="28"/>
          <w:szCs w:val="28"/>
          <w:lang w:val="uk-UA" w:eastAsia="uk-UA"/>
        </w:rPr>
        <w:t>мА</w:t>
      </w:r>
      <w:proofErr w:type="spellEnd"/>
      <w:r w:rsidRPr="00097E58">
        <w:rPr>
          <w:sz w:val="28"/>
          <w:szCs w:val="28"/>
          <w:lang w:val="uk-UA" w:eastAsia="uk-UA"/>
        </w:rPr>
        <w:t xml:space="preserve">); видно, що </w:t>
      </w:r>
      <w:r w:rsidRPr="00097E58">
        <w:rPr>
          <w:i/>
          <w:sz w:val="28"/>
          <w:szCs w:val="28"/>
          <w:lang w:val="uk-UA" w:eastAsia="uk-UA"/>
        </w:rPr>
        <w:t>L</w:t>
      </w:r>
      <w:r w:rsidRPr="00097E58">
        <w:rPr>
          <w:sz w:val="28"/>
          <w:szCs w:val="28"/>
          <w:lang w:val="uk-UA" w:eastAsia="uk-UA"/>
        </w:rPr>
        <w:t>(</w:t>
      </w:r>
      <w:r w:rsidRPr="00097E58">
        <w:rPr>
          <w:i/>
          <w:sz w:val="28"/>
          <w:szCs w:val="28"/>
          <w:lang w:val="uk-UA" w:eastAsia="uk-UA"/>
        </w:rPr>
        <w:t>I</w:t>
      </w:r>
      <w:r w:rsidRPr="00097E58">
        <w:rPr>
          <w:sz w:val="28"/>
          <w:szCs w:val="28"/>
          <w:lang w:val="uk-UA" w:eastAsia="uk-UA"/>
        </w:rPr>
        <w:t xml:space="preserve">) лінійна лише для </w:t>
      </w:r>
      <w:r w:rsidRPr="00097E58">
        <w:rPr>
          <w:i/>
          <w:sz w:val="28"/>
          <w:szCs w:val="28"/>
          <w:lang w:val="uk-UA" w:eastAsia="uk-UA"/>
        </w:rPr>
        <w:t>h</w:t>
      </w:r>
      <w:r w:rsidRPr="00097E58">
        <w:rPr>
          <w:i/>
          <w:sz w:val="28"/>
          <w:szCs w:val="28"/>
          <w:lang w:val="uk-UA" w:eastAsia="uk-UA"/>
        </w:rPr>
        <w:sym w:font="Symbol" w:char="F06E"/>
      </w:r>
      <w:r w:rsidRPr="00097E58">
        <w:rPr>
          <w:sz w:val="28"/>
          <w:szCs w:val="28"/>
          <w:lang w:val="uk-UA" w:eastAsia="uk-UA"/>
        </w:rPr>
        <w:t xml:space="preserve"> = 2,27 еВ, що бажано враховувати при узгодженні оптичних характеристик джерело-приймач у </w:t>
      </w:r>
      <w:proofErr w:type="spellStart"/>
      <w:r w:rsidRPr="00097E58">
        <w:rPr>
          <w:sz w:val="28"/>
          <w:szCs w:val="28"/>
          <w:lang w:val="uk-UA" w:eastAsia="uk-UA"/>
        </w:rPr>
        <w:t>волоконно</w:t>
      </w:r>
      <w:proofErr w:type="spellEnd"/>
      <w:r w:rsidRPr="00097E58">
        <w:rPr>
          <w:sz w:val="28"/>
          <w:szCs w:val="28"/>
          <w:lang w:val="uk-UA" w:eastAsia="uk-UA"/>
        </w:rPr>
        <w:t>-оптичних лініях зв’язку.</w:t>
      </w:r>
    </w:p>
    <w:p w14:paraId="768A1CC2" w14:textId="77777777" w:rsidR="00CD4683" w:rsidRPr="00097E58" w:rsidRDefault="00CD4683" w:rsidP="00CD4683">
      <w:pPr>
        <w:spacing w:line="360" w:lineRule="auto"/>
        <w:ind w:firstLine="567"/>
        <w:jc w:val="both"/>
        <w:rPr>
          <w:sz w:val="28"/>
          <w:szCs w:val="28"/>
          <w:lang w:val="uk-UA" w:eastAsia="uk-UA"/>
        </w:rPr>
      </w:pPr>
    </w:p>
    <w:p w14:paraId="2B7E2DAC" w14:textId="77777777" w:rsidR="00CD4683" w:rsidRPr="00097E58" w:rsidRDefault="00CD4683" w:rsidP="00CD4683">
      <w:pPr>
        <w:spacing w:line="360" w:lineRule="auto"/>
        <w:jc w:val="center"/>
        <w:rPr>
          <w:sz w:val="28"/>
          <w:szCs w:val="28"/>
          <w:lang w:val="uk-UA" w:eastAsia="uk-UA"/>
        </w:rPr>
      </w:pPr>
      <w:r w:rsidRPr="00097E58">
        <w:rPr>
          <w:noProof/>
          <w:sz w:val="28"/>
          <w:szCs w:val="28"/>
          <w:lang w:val="uk-UA" w:eastAsia="uk-UA"/>
        </w:rPr>
        <w:drawing>
          <wp:inline distT="0" distB="0" distL="0" distR="0" wp14:anchorId="0DD146CA" wp14:editId="309570D3">
            <wp:extent cx="6387378" cy="3387436"/>
            <wp:effectExtent l="0" t="0" r="0" b="3810"/>
            <wp:docPr id="17" name="Рисунок 17" descr="Fi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_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98599" cy="3393387"/>
                    </a:xfrm>
                    <a:prstGeom prst="rect">
                      <a:avLst/>
                    </a:prstGeom>
                    <a:noFill/>
                    <a:ln>
                      <a:noFill/>
                    </a:ln>
                  </pic:spPr>
                </pic:pic>
              </a:graphicData>
            </a:graphic>
          </wp:inline>
        </w:drawing>
      </w:r>
    </w:p>
    <w:p w14:paraId="22AAE83E" w14:textId="2A512C0C" w:rsidR="00CD4683" w:rsidRPr="00097E58" w:rsidRDefault="00CD4683" w:rsidP="002044F6">
      <w:pPr>
        <w:spacing w:line="360" w:lineRule="auto"/>
        <w:ind w:firstLine="567"/>
        <w:jc w:val="center"/>
        <w:rPr>
          <w:sz w:val="28"/>
          <w:szCs w:val="28"/>
          <w:lang w:val="uk-UA" w:eastAsia="uk-UA"/>
        </w:rPr>
      </w:pPr>
      <w:r w:rsidRPr="00097E58">
        <w:rPr>
          <w:sz w:val="28"/>
          <w:szCs w:val="28"/>
          <w:highlight w:val="yellow"/>
          <w:lang w:val="uk-UA" w:eastAsia="uk-UA"/>
        </w:rPr>
        <w:t>Рис. 3.1.</w:t>
      </w:r>
      <w:r w:rsidRPr="00097E58">
        <w:rPr>
          <w:color w:val="FF0000"/>
          <w:sz w:val="28"/>
          <w:szCs w:val="28"/>
          <w:lang w:val="uk-UA" w:eastAsia="uk-UA"/>
        </w:rPr>
        <w:t xml:space="preserve"> </w:t>
      </w:r>
      <w:r w:rsidRPr="00097E58">
        <w:rPr>
          <w:sz w:val="28"/>
          <w:szCs w:val="28"/>
          <w:lang w:val="uk-UA" w:eastAsia="uk-UA"/>
        </w:rPr>
        <w:t xml:space="preserve">Спектри випромінювання зеленого </w:t>
      </w:r>
      <w:proofErr w:type="spellStart"/>
      <w:r w:rsidRPr="00097E58">
        <w:rPr>
          <w:sz w:val="28"/>
          <w:szCs w:val="28"/>
          <w:lang w:val="uk-UA" w:eastAsia="uk-UA"/>
        </w:rPr>
        <w:t>GaP</w:t>
      </w:r>
      <w:proofErr w:type="spellEnd"/>
      <w:r w:rsidRPr="00097E58">
        <w:rPr>
          <w:sz w:val="28"/>
          <w:szCs w:val="28"/>
          <w:lang w:val="uk-UA" w:eastAsia="uk-UA"/>
        </w:rPr>
        <w:t xml:space="preserve"> </w:t>
      </w:r>
      <w:proofErr w:type="spellStart"/>
      <w:r w:rsidRPr="00097E58">
        <w:rPr>
          <w:sz w:val="28"/>
          <w:szCs w:val="28"/>
          <w:lang w:val="uk-UA" w:eastAsia="uk-UA"/>
        </w:rPr>
        <w:t>світлодіода</w:t>
      </w:r>
      <w:proofErr w:type="spellEnd"/>
      <w:r w:rsidRPr="00097E58">
        <w:rPr>
          <w:sz w:val="28"/>
          <w:szCs w:val="28"/>
          <w:lang w:val="uk-UA" w:eastAsia="uk-UA"/>
        </w:rPr>
        <w:t>, виміряні при різних струмах збудження (</w:t>
      </w:r>
      <w:r w:rsidRPr="00097E58">
        <w:rPr>
          <w:i/>
          <w:sz w:val="28"/>
          <w:szCs w:val="28"/>
          <w:lang w:val="uk-UA" w:eastAsia="uk-UA"/>
        </w:rPr>
        <w:t>Т</w:t>
      </w:r>
      <w:r w:rsidRPr="00097E58">
        <w:rPr>
          <w:sz w:val="28"/>
          <w:szCs w:val="28"/>
          <w:lang w:val="uk-UA" w:eastAsia="uk-UA"/>
        </w:rPr>
        <w:t> = 77 </w:t>
      </w:r>
      <w:r>
        <w:rPr>
          <w:sz w:val="28"/>
          <w:szCs w:val="28"/>
          <w:lang w:val="uk-UA" w:eastAsia="uk-UA"/>
        </w:rPr>
        <w:t>°</w:t>
      </w:r>
      <w:r w:rsidRPr="00097E58">
        <w:rPr>
          <w:sz w:val="28"/>
          <w:szCs w:val="28"/>
          <w:lang w:val="uk-UA" w:eastAsia="uk-UA"/>
        </w:rPr>
        <w:t xml:space="preserve">К): </w:t>
      </w:r>
      <w:r w:rsidRPr="00097E58">
        <w:rPr>
          <w:i/>
          <w:sz w:val="28"/>
          <w:szCs w:val="28"/>
          <w:lang w:val="uk-UA" w:eastAsia="uk-UA"/>
        </w:rPr>
        <w:t>1</w:t>
      </w:r>
      <w:r w:rsidRPr="00097E58">
        <w:rPr>
          <w:sz w:val="28"/>
          <w:szCs w:val="28"/>
          <w:lang w:val="uk-UA" w:eastAsia="uk-UA"/>
        </w:rPr>
        <w:t xml:space="preserve"> – 0,05; </w:t>
      </w:r>
      <w:r w:rsidRPr="00097E58">
        <w:rPr>
          <w:i/>
          <w:sz w:val="28"/>
          <w:szCs w:val="28"/>
          <w:lang w:val="uk-UA" w:eastAsia="uk-UA"/>
        </w:rPr>
        <w:t>2</w:t>
      </w:r>
      <w:r w:rsidRPr="00097E58">
        <w:rPr>
          <w:sz w:val="28"/>
          <w:szCs w:val="28"/>
          <w:lang w:val="uk-UA" w:eastAsia="uk-UA"/>
        </w:rPr>
        <w:t xml:space="preserve"> – 0,2; </w:t>
      </w:r>
      <w:r w:rsidRPr="00097E58">
        <w:rPr>
          <w:i/>
          <w:sz w:val="28"/>
          <w:szCs w:val="28"/>
          <w:lang w:val="uk-UA" w:eastAsia="uk-UA"/>
        </w:rPr>
        <w:t xml:space="preserve">3 </w:t>
      </w:r>
      <w:r w:rsidRPr="00097E58">
        <w:rPr>
          <w:sz w:val="28"/>
          <w:szCs w:val="28"/>
          <w:lang w:val="uk-UA" w:eastAsia="uk-UA"/>
        </w:rPr>
        <w:t xml:space="preserve">– 0,4; </w:t>
      </w:r>
      <w:r w:rsidRPr="00097E58">
        <w:rPr>
          <w:i/>
          <w:sz w:val="28"/>
          <w:szCs w:val="28"/>
          <w:lang w:val="uk-UA" w:eastAsia="uk-UA"/>
        </w:rPr>
        <w:t>4</w:t>
      </w:r>
      <w:r w:rsidRPr="00097E58">
        <w:rPr>
          <w:sz w:val="28"/>
          <w:szCs w:val="28"/>
          <w:lang w:val="uk-UA" w:eastAsia="uk-UA"/>
        </w:rPr>
        <w:t xml:space="preserve"> – 0,6; </w:t>
      </w:r>
      <w:r w:rsidRPr="00097E58">
        <w:rPr>
          <w:i/>
          <w:sz w:val="28"/>
          <w:szCs w:val="28"/>
          <w:lang w:val="uk-UA" w:eastAsia="uk-UA"/>
        </w:rPr>
        <w:t>5</w:t>
      </w:r>
      <w:r w:rsidRPr="00097E58">
        <w:rPr>
          <w:sz w:val="28"/>
          <w:szCs w:val="28"/>
          <w:lang w:val="uk-UA" w:eastAsia="uk-UA"/>
        </w:rPr>
        <w:t xml:space="preserve"> – 0,8; </w:t>
      </w:r>
      <w:r w:rsidRPr="00097E58">
        <w:rPr>
          <w:i/>
          <w:sz w:val="28"/>
          <w:szCs w:val="28"/>
          <w:lang w:val="uk-UA" w:eastAsia="uk-UA"/>
        </w:rPr>
        <w:t>6</w:t>
      </w:r>
      <w:r w:rsidRPr="00097E58">
        <w:rPr>
          <w:sz w:val="28"/>
          <w:szCs w:val="28"/>
          <w:lang w:val="uk-UA" w:eastAsia="uk-UA"/>
        </w:rPr>
        <w:t xml:space="preserve"> – 1; </w:t>
      </w:r>
      <w:r w:rsidRPr="00097E58">
        <w:rPr>
          <w:i/>
          <w:sz w:val="28"/>
          <w:szCs w:val="28"/>
          <w:lang w:val="uk-UA" w:eastAsia="uk-UA"/>
        </w:rPr>
        <w:t>7</w:t>
      </w:r>
      <w:r w:rsidRPr="00097E58">
        <w:rPr>
          <w:sz w:val="28"/>
          <w:szCs w:val="28"/>
          <w:lang w:val="uk-UA" w:eastAsia="uk-UA"/>
        </w:rPr>
        <w:t xml:space="preserve"> – 1,5; </w:t>
      </w:r>
      <w:r w:rsidRPr="00097E58">
        <w:rPr>
          <w:i/>
          <w:sz w:val="28"/>
          <w:szCs w:val="28"/>
          <w:lang w:val="uk-UA" w:eastAsia="uk-UA"/>
        </w:rPr>
        <w:t>8</w:t>
      </w:r>
      <w:r w:rsidRPr="00097E58">
        <w:rPr>
          <w:sz w:val="28"/>
          <w:szCs w:val="28"/>
          <w:lang w:val="uk-UA" w:eastAsia="uk-UA"/>
        </w:rPr>
        <w:t xml:space="preserve"> – 2; </w:t>
      </w:r>
      <w:r w:rsidRPr="00097E58">
        <w:rPr>
          <w:i/>
          <w:sz w:val="28"/>
          <w:szCs w:val="28"/>
          <w:lang w:val="uk-UA" w:eastAsia="uk-UA"/>
        </w:rPr>
        <w:t>9</w:t>
      </w:r>
      <w:r w:rsidRPr="00097E58">
        <w:rPr>
          <w:sz w:val="28"/>
          <w:szCs w:val="28"/>
          <w:lang w:val="uk-UA" w:eastAsia="uk-UA"/>
        </w:rPr>
        <w:t xml:space="preserve"> – 10, </w:t>
      </w:r>
      <w:r w:rsidRPr="00097E58">
        <w:rPr>
          <w:i/>
          <w:sz w:val="28"/>
          <w:szCs w:val="28"/>
          <w:lang w:val="uk-UA" w:eastAsia="uk-UA"/>
        </w:rPr>
        <w:t>10</w:t>
      </w:r>
      <w:r w:rsidRPr="00097E58">
        <w:rPr>
          <w:sz w:val="28"/>
          <w:szCs w:val="28"/>
          <w:lang w:val="uk-UA" w:eastAsia="uk-UA"/>
        </w:rPr>
        <w:t xml:space="preserve"> – 20;</w:t>
      </w:r>
      <w:r w:rsidRPr="00097E58">
        <w:rPr>
          <w:i/>
          <w:sz w:val="28"/>
          <w:szCs w:val="28"/>
          <w:lang w:val="uk-UA" w:eastAsia="uk-UA"/>
        </w:rPr>
        <w:t xml:space="preserve"> 11</w:t>
      </w:r>
      <w:r w:rsidRPr="00097E58">
        <w:rPr>
          <w:sz w:val="28"/>
          <w:szCs w:val="28"/>
          <w:lang w:val="uk-UA" w:eastAsia="uk-UA"/>
        </w:rPr>
        <w:t xml:space="preserve"> – 30; </w:t>
      </w:r>
      <w:r w:rsidRPr="00097E58">
        <w:rPr>
          <w:i/>
          <w:sz w:val="28"/>
          <w:szCs w:val="28"/>
          <w:lang w:val="uk-UA" w:eastAsia="uk-UA"/>
        </w:rPr>
        <w:t>12</w:t>
      </w:r>
      <w:r w:rsidRPr="00097E58">
        <w:rPr>
          <w:sz w:val="28"/>
          <w:szCs w:val="28"/>
          <w:lang w:val="uk-UA" w:eastAsia="uk-UA"/>
        </w:rPr>
        <w:t xml:space="preserve"> – 40; </w:t>
      </w:r>
      <w:r w:rsidRPr="00097E58">
        <w:rPr>
          <w:i/>
          <w:sz w:val="28"/>
          <w:szCs w:val="28"/>
          <w:lang w:val="uk-UA" w:eastAsia="uk-UA"/>
        </w:rPr>
        <w:t>13</w:t>
      </w:r>
      <w:r w:rsidRPr="00097E58">
        <w:rPr>
          <w:sz w:val="28"/>
          <w:szCs w:val="28"/>
          <w:lang w:val="uk-UA" w:eastAsia="uk-UA"/>
        </w:rPr>
        <w:t xml:space="preserve"> – 50; </w:t>
      </w:r>
      <w:r w:rsidRPr="00097E58">
        <w:rPr>
          <w:i/>
          <w:sz w:val="28"/>
          <w:szCs w:val="28"/>
          <w:lang w:val="uk-UA" w:eastAsia="uk-UA"/>
        </w:rPr>
        <w:t>14</w:t>
      </w:r>
      <w:r w:rsidRPr="00097E58">
        <w:rPr>
          <w:sz w:val="28"/>
          <w:szCs w:val="28"/>
          <w:lang w:val="uk-UA" w:eastAsia="uk-UA"/>
        </w:rPr>
        <w:t xml:space="preserve"> – 60 </w:t>
      </w:r>
      <w:proofErr w:type="spellStart"/>
      <w:r w:rsidRPr="00097E58">
        <w:rPr>
          <w:sz w:val="28"/>
          <w:szCs w:val="28"/>
          <w:lang w:val="uk-UA" w:eastAsia="uk-UA"/>
        </w:rPr>
        <w:t>мА</w:t>
      </w:r>
      <w:proofErr w:type="spellEnd"/>
      <w:r w:rsidRPr="00097E58">
        <w:rPr>
          <w:sz w:val="28"/>
          <w:szCs w:val="28"/>
          <w:lang w:val="uk-UA" w:eastAsia="uk-UA"/>
        </w:rPr>
        <w:t>. На вставці: залежність інтенсивності свічення смуг N-2TA (</w:t>
      </w:r>
      <w:r w:rsidRPr="00097E58">
        <w:rPr>
          <w:i/>
          <w:sz w:val="28"/>
          <w:szCs w:val="28"/>
          <w:lang w:val="uk-UA" w:eastAsia="uk-UA"/>
        </w:rPr>
        <w:t>1</w:t>
      </w:r>
      <w:r w:rsidRPr="00097E58">
        <w:rPr>
          <w:sz w:val="28"/>
          <w:szCs w:val="28"/>
          <w:lang w:val="uk-UA" w:eastAsia="uk-UA"/>
        </w:rPr>
        <w:t>) та NN</w:t>
      </w:r>
      <w:r w:rsidRPr="00097E58">
        <w:rPr>
          <w:sz w:val="28"/>
          <w:szCs w:val="28"/>
          <w:vertAlign w:val="subscript"/>
          <w:lang w:val="uk-UA" w:eastAsia="uk-UA"/>
        </w:rPr>
        <w:t>1</w:t>
      </w:r>
      <w:r w:rsidRPr="00097E58">
        <w:rPr>
          <w:sz w:val="28"/>
          <w:szCs w:val="28"/>
          <w:lang w:val="uk-UA" w:eastAsia="uk-UA"/>
        </w:rPr>
        <w:t>-2TA (</w:t>
      </w:r>
      <w:r w:rsidRPr="00097E58">
        <w:rPr>
          <w:i/>
          <w:sz w:val="28"/>
          <w:szCs w:val="28"/>
          <w:lang w:val="uk-UA" w:eastAsia="uk-UA"/>
        </w:rPr>
        <w:t>2</w:t>
      </w:r>
      <w:r w:rsidRPr="00097E58">
        <w:rPr>
          <w:sz w:val="28"/>
          <w:szCs w:val="28"/>
          <w:lang w:val="uk-UA" w:eastAsia="uk-UA"/>
        </w:rPr>
        <w:t>) від струму збудження.</w:t>
      </w:r>
      <w:ins w:id="78" w:author="oleg" w:date="2024-07-15T12:14:00Z" w16du:dateUtc="2024-07-15T09:14:00Z">
        <w:r w:rsidR="002422A0">
          <w:rPr>
            <w:sz w:val="28"/>
            <w:szCs w:val="28"/>
            <w:lang w:val="uk-UA" w:eastAsia="uk-UA"/>
          </w:rPr>
          <w:t xml:space="preserve"> Спектр 530-620, що не відповідає </w:t>
        </w:r>
        <w:proofErr w:type="spellStart"/>
        <w:r w:rsidR="002422A0">
          <w:rPr>
            <w:sz w:val="28"/>
            <w:szCs w:val="28"/>
            <w:lang w:val="uk-UA" w:eastAsia="uk-UA"/>
          </w:rPr>
          <w:t>данним</w:t>
        </w:r>
        <w:proofErr w:type="spellEnd"/>
        <w:r w:rsidR="002422A0">
          <w:rPr>
            <w:sz w:val="28"/>
            <w:szCs w:val="28"/>
            <w:lang w:val="uk-UA" w:eastAsia="uk-UA"/>
          </w:rPr>
          <w:t xml:space="preserve"> вище</w:t>
        </w:r>
      </w:ins>
    </w:p>
    <w:p w14:paraId="119C5450" w14:textId="77777777" w:rsidR="00CD4683" w:rsidRPr="00097E58" w:rsidRDefault="00CD4683" w:rsidP="00CD4683">
      <w:pPr>
        <w:spacing w:line="360" w:lineRule="auto"/>
        <w:ind w:firstLine="567"/>
        <w:jc w:val="both"/>
        <w:rPr>
          <w:sz w:val="28"/>
          <w:szCs w:val="28"/>
          <w:lang w:val="uk-UA" w:eastAsia="uk-UA"/>
        </w:rPr>
      </w:pPr>
    </w:p>
    <w:p w14:paraId="355B46F9" w14:textId="77777777" w:rsidR="00CD4683" w:rsidRPr="00097E58" w:rsidRDefault="00CD4683" w:rsidP="00CD4683">
      <w:pPr>
        <w:spacing w:line="360" w:lineRule="auto"/>
        <w:ind w:firstLine="567"/>
        <w:jc w:val="both"/>
        <w:rPr>
          <w:sz w:val="28"/>
          <w:szCs w:val="28"/>
          <w:lang w:val="uk-UA" w:eastAsia="uk-UA"/>
        </w:rPr>
      </w:pPr>
      <w:r w:rsidRPr="00097E58">
        <w:rPr>
          <w:sz w:val="28"/>
          <w:szCs w:val="28"/>
          <w:lang w:val="uk-UA" w:eastAsia="uk-UA"/>
        </w:rPr>
        <w:t xml:space="preserve">Температурна залежність інтенсивності їхнього випромінювання показана на рис. </w:t>
      </w:r>
      <w:r>
        <w:rPr>
          <w:sz w:val="28"/>
          <w:szCs w:val="28"/>
          <w:lang w:val="uk-UA" w:eastAsia="uk-UA"/>
        </w:rPr>
        <w:t>3.</w:t>
      </w:r>
      <w:r w:rsidRPr="00097E58">
        <w:rPr>
          <w:sz w:val="28"/>
          <w:szCs w:val="28"/>
          <w:lang w:val="uk-UA" w:eastAsia="uk-UA"/>
        </w:rPr>
        <w:t>2</w:t>
      </w:r>
      <w:r w:rsidRPr="00097E58">
        <w:rPr>
          <w:color w:val="FF0000"/>
          <w:sz w:val="28"/>
          <w:szCs w:val="28"/>
          <w:lang w:val="uk-UA" w:eastAsia="uk-UA"/>
        </w:rPr>
        <w:t xml:space="preserve">. </w:t>
      </w:r>
      <w:r w:rsidRPr="00097E58">
        <w:rPr>
          <w:sz w:val="28"/>
          <w:szCs w:val="28"/>
          <w:lang w:val="uk-UA" w:eastAsia="uk-UA"/>
        </w:rPr>
        <w:t xml:space="preserve">Енергію активації гасіння свічення </w:t>
      </w:r>
      <w:proofErr w:type="spellStart"/>
      <w:r w:rsidRPr="009046ED">
        <w:rPr>
          <w:i/>
          <w:iCs/>
          <w:sz w:val="28"/>
          <w:szCs w:val="28"/>
          <w:lang w:val="uk-UA" w:eastAsia="uk-UA"/>
        </w:rPr>
        <w:t>Е</w:t>
      </w:r>
      <w:r w:rsidRPr="009046ED">
        <w:rPr>
          <w:i/>
          <w:iCs/>
          <w:sz w:val="28"/>
          <w:szCs w:val="28"/>
          <w:vertAlign w:val="subscript"/>
          <w:lang w:val="uk-UA" w:eastAsia="uk-UA"/>
        </w:rPr>
        <w:t>А</w:t>
      </w:r>
      <w:proofErr w:type="spellEnd"/>
      <w:r>
        <w:rPr>
          <w:sz w:val="28"/>
          <w:szCs w:val="28"/>
          <w:lang w:val="uk-UA" w:eastAsia="uk-UA"/>
        </w:rPr>
        <w:t xml:space="preserve"> </w:t>
      </w:r>
      <w:r w:rsidRPr="00097E58">
        <w:rPr>
          <w:sz w:val="28"/>
          <w:szCs w:val="28"/>
          <w:lang w:val="uk-UA" w:eastAsia="uk-UA"/>
        </w:rPr>
        <w:t xml:space="preserve">можна оцінити, скориставшись формулою </w:t>
      </w:r>
      <w:proofErr w:type="spellStart"/>
      <w:r w:rsidRPr="00097E58">
        <w:rPr>
          <w:sz w:val="28"/>
          <w:szCs w:val="28"/>
          <w:lang w:val="uk-UA" w:eastAsia="uk-UA"/>
        </w:rPr>
        <w:t>Мотта</w:t>
      </w:r>
      <w:proofErr w:type="spellEnd"/>
      <w:r w:rsidRPr="00097E58">
        <w:rPr>
          <w:sz w:val="28"/>
          <w:szCs w:val="28"/>
          <w:lang w:val="uk-UA" w:eastAsia="uk-UA"/>
        </w:rPr>
        <w:t xml:space="preserve"> </w:t>
      </w:r>
      <w:r w:rsidRPr="00097E58">
        <w:rPr>
          <w:sz w:val="28"/>
          <w:szCs w:val="28"/>
          <w:highlight w:val="green"/>
          <w:lang w:val="uk-UA" w:eastAsia="uk-UA"/>
        </w:rPr>
        <w:t>[61]</w:t>
      </w:r>
      <w:r w:rsidRPr="00097E58">
        <w:rPr>
          <w:sz w:val="28"/>
          <w:szCs w:val="28"/>
          <w:lang w:val="uk-UA" w:eastAsia="uk-UA"/>
        </w:rPr>
        <w:t xml:space="preserve"> для величини квантового виходу люмінесценції</w:t>
      </w:r>
    </w:p>
    <w:p w14:paraId="09BE83FE" w14:textId="77777777" w:rsidR="00CD4683" w:rsidRPr="00097E58" w:rsidRDefault="00CD4683" w:rsidP="00CD4683">
      <w:pPr>
        <w:spacing w:line="360" w:lineRule="auto"/>
        <w:ind w:firstLine="567"/>
        <w:jc w:val="both"/>
        <w:rPr>
          <w:sz w:val="28"/>
          <w:szCs w:val="28"/>
          <w:lang w:val="uk-UA" w:eastAsia="uk-UA"/>
        </w:rPr>
      </w:pPr>
    </w:p>
    <w:p w14:paraId="6CDA7053" w14:textId="5636A598" w:rsidR="00CD4683" w:rsidRPr="00097E58" w:rsidRDefault="00CD4683" w:rsidP="009302B1">
      <w:pPr>
        <w:spacing w:line="360" w:lineRule="auto"/>
        <w:ind w:firstLine="567"/>
        <w:jc w:val="right"/>
        <w:rPr>
          <w:sz w:val="28"/>
          <w:szCs w:val="28"/>
          <w:lang w:val="uk-UA"/>
        </w:rPr>
      </w:pPr>
      <w:r w:rsidRPr="009302B1">
        <w:rPr>
          <w:position w:val="-52"/>
          <w:sz w:val="28"/>
          <w:szCs w:val="28"/>
          <w:lang w:val="uk-UA"/>
        </w:rPr>
        <w:object w:dxaOrig="1579" w:dyaOrig="880" w14:anchorId="250DC5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2pt" o:ole="">
            <v:imagedata r:id="rId71" o:title=""/>
          </v:shape>
          <o:OLEObject Type="Embed" ProgID="Equation.3" ShapeID="_x0000_i1025" DrawAspect="Content" ObjectID="_1782557826" r:id="rId72"/>
        </w:object>
      </w:r>
      <w:r w:rsidRPr="00097E58">
        <w:rPr>
          <w:sz w:val="28"/>
          <w:szCs w:val="28"/>
          <w:lang w:val="uk-UA"/>
        </w:rPr>
        <w:t>,</w:t>
      </w:r>
      <w:r w:rsidR="009302B1">
        <w:rPr>
          <w:sz w:val="28"/>
          <w:szCs w:val="28"/>
          <w:lang w:val="uk-UA"/>
        </w:rPr>
        <w:t xml:space="preserve">                                                         (3.1)</w:t>
      </w:r>
    </w:p>
    <w:p w14:paraId="1314242E" w14:textId="77777777" w:rsidR="00CD4683" w:rsidRPr="00097E58" w:rsidRDefault="00CD4683" w:rsidP="00CD4683">
      <w:pPr>
        <w:pStyle w:val="a4"/>
        <w:spacing w:line="360" w:lineRule="auto"/>
        <w:ind w:firstLine="567"/>
        <w:jc w:val="both"/>
        <w:rPr>
          <w:rFonts w:ascii="Times New Roman" w:hAnsi="Times New Roman"/>
          <w:sz w:val="28"/>
          <w:szCs w:val="28"/>
          <w:lang w:eastAsia="uk-UA"/>
        </w:rPr>
      </w:pPr>
    </w:p>
    <w:p w14:paraId="06BCAE4A" w14:textId="77777777" w:rsidR="00CD4683" w:rsidRPr="00097E58" w:rsidRDefault="00CD4683" w:rsidP="00CD4683">
      <w:pPr>
        <w:pStyle w:val="a4"/>
        <w:spacing w:line="360" w:lineRule="auto"/>
        <w:jc w:val="both"/>
        <w:rPr>
          <w:rFonts w:ascii="Times New Roman" w:hAnsi="Times New Roman"/>
          <w:sz w:val="28"/>
          <w:szCs w:val="28"/>
          <w:lang w:eastAsia="uk-UA"/>
        </w:rPr>
      </w:pPr>
      <w:r w:rsidRPr="00097E58">
        <w:rPr>
          <w:rFonts w:ascii="Times New Roman" w:hAnsi="Times New Roman"/>
          <w:sz w:val="28"/>
          <w:szCs w:val="28"/>
          <w:lang w:eastAsia="uk-UA"/>
        </w:rPr>
        <w:t xml:space="preserve">де </w:t>
      </w:r>
      <w:r w:rsidRPr="00097E58">
        <w:rPr>
          <w:rFonts w:ascii="Times New Roman" w:hAnsi="Times New Roman"/>
          <w:i/>
          <w:sz w:val="28"/>
          <w:szCs w:val="28"/>
          <w:lang w:eastAsia="uk-UA"/>
        </w:rPr>
        <w:t>q</w:t>
      </w:r>
      <w:r w:rsidRPr="00097E58">
        <w:rPr>
          <w:rFonts w:ascii="Times New Roman" w:hAnsi="Times New Roman"/>
          <w:sz w:val="28"/>
          <w:szCs w:val="28"/>
          <w:lang w:eastAsia="uk-UA"/>
        </w:rPr>
        <w:t xml:space="preserve"> – константа.</w:t>
      </w:r>
    </w:p>
    <w:p w14:paraId="0F76FB7E" w14:textId="77777777" w:rsidR="00CD4683" w:rsidRPr="00097E58" w:rsidRDefault="00CD4683" w:rsidP="00CD4683">
      <w:pPr>
        <w:pStyle w:val="a4"/>
        <w:spacing w:line="360" w:lineRule="auto"/>
        <w:ind w:firstLine="567"/>
        <w:jc w:val="both"/>
        <w:rPr>
          <w:rFonts w:ascii="Times New Roman" w:hAnsi="Times New Roman"/>
          <w:sz w:val="28"/>
          <w:szCs w:val="28"/>
          <w:lang w:eastAsia="uk-UA"/>
        </w:rPr>
      </w:pPr>
      <w:r w:rsidRPr="00097E58">
        <w:rPr>
          <w:rFonts w:ascii="Times New Roman" w:hAnsi="Times New Roman"/>
          <w:sz w:val="28"/>
          <w:szCs w:val="28"/>
          <w:lang w:eastAsia="uk-UA"/>
        </w:rPr>
        <w:t xml:space="preserve">Числові величини енергії активації гасіння двох смуг становлять </w:t>
      </w:r>
      <w:r w:rsidRPr="00097E58">
        <w:rPr>
          <w:rFonts w:ascii="Times New Roman" w:hAnsi="Times New Roman"/>
          <w:i/>
          <w:sz w:val="28"/>
          <w:szCs w:val="28"/>
          <w:lang w:eastAsia="uk-UA"/>
        </w:rPr>
        <w:t>Е</w:t>
      </w:r>
      <w:r w:rsidRPr="00097E58">
        <w:rPr>
          <w:rFonts w:ascii="Times New Roman" w:hAnsi="Times New Roman"/>
          <w:sz w:val="28"/>
          <w:szCs w:val="28"/>
          <w:vertAlign w:val="subscript"/>
          <w:lang w:eastAsia="uk-UA"/>
        </w:rPr>
        <w:t>А1</w:t>
      </w:r>
      <w:r w:rsidRPr="00097E58">
        <w:rPr>
          <w:rFonts w:ascii="Times New Roman" w:hAnsi="Times New Roman"/>
          <w:sz w:val="28"/>
          <w:szCs w:val="28"/>
          <w:lang w:eastAsia="uk-UA"/>
        </w:rPr>
        <w:t xml:space="preserve"> = 0,19 еВ (для </w:t>
      </w:r>
      <w:r w:rsidRPr="00097E58">
        <w:rPr>
          <w:rFonts w:ascii="Times New Roman" w:eastAsia="Times New Roman" w:hAnsi="Times New Roman"/>
          <w:i/>
          <w:sz w:val="28"/>
          <w:szCs w:val="28"/>
          <w:lang w:eastAsia="uk-UA"/>
        </w:rPr>
        <w:t>h</w:t>
      </w:r>
      <w:r w:rsidRPr="00097E58">
        <w:rPr>
          <w:rFonts w:ascii="Times New Roman" w:eastAsia="Times New Roman" w:hAnsi="Times New Roman"/>
          <w:i/>
          <w:sz w:val="28"/>
          <w:szCs w:val="28"/>
          <w:lang w:eastAsia="uk-UA"/>
        </w:rPr>
        <w:sym w:font="Symbol" w:char="F06E"/>
      </w:r>
      <w:r w:rsidRPr="00097E58">
        <w:rPr>
          <w:rFonts w:ascii="Times New Roman" w:eastAsia="Times New Roman" w:hAnsi="Times New Roman"/>
          <w:sz w:val="28"/>
          <w:szCs w:val="28"/>
          <w:lang w:eastAsia="uk-UA"/>
        </w:rPr>
        <w:t> = 2,15 еВ)</w:t>
      </w:r>
      <w:r w:rsidRPr="00097E58">
        <w:rPr>
          <w:rFonts w:ascii="Times New Roman" w:hAnsi="Times New Roman"/>
          <w:sz w:val="28"/>
          <w:szCs w:val="28"/>
          <w:lang w:eastAsia="uk-UA"/>
        </w:rPr>
        <w:t xml:space="preserve"> та </w:t>
      </w:r>
      <w:r w:rsidRPr="00097E58">
        <w:rPr>
          <w:rFonts w:ascii="Times New Roman" w:hAnsi="Times New Roman"/>
          <w:i/>
          <w:sz w:val="28"/>
          <w:szCs w:val="28"/>
          <w:lang w:eastAsia="uk-UA"/>
        </w:rPr>
        <w:t>Е</w:t>
      </w:r>
      <w:r w:rsidRPr="00097E58">
        <w:rPr>
          <w:rFonts w:ascii="Times New Roman" w:hAnsi="Times New Roman"/>
          <w:sz w:val="28"/>
          <w:szCs w:val="28"/>
          <w:vertAlign w:val="subscript"/>
          <w:lang w:eastAsia="uk-UA"/>
        </w:rPr>
        <w:t>А2</w:t>
      </w:r>
      <w:r w:rsidRPr="00097E58">
        <w:rPr>
          <w:rFonts w:ascii="Times New Roman" w:hAnsi="Times New Roman"/>
          <w:sz w:val="28"/>
          <w:szCs w:val="28"/>
          <w:lang w:eastAsia="uk-UA"/>
        </w:rPr>
        <w:t xml:space="preserve"> = 0,17 еВ (для </w:t>
      </w:r>
      <w:r w:rsidRPr="00097E58">
        <w:rPr>
          <w:rFonts w:ascii="Times New Roman" w:eastAsia="Times New Roman" w:hAnsi="Times New Roman"/>
          <w:i/>
          <w:sz w:val="28"/>
          <w:szCs w:val="28"/>
          <w:lang w:eastAsia="uk-UA"/>
        </w:rPr>
        <w:t>h</w:t>
      </w:r>
      <w:r w:rsidRPr="00097E58">
        <w:rPr>
          <w:rFonts w:ascii="Times New Roman" w:eastAsia="Times New Roman" w:hAnsi="Times New Roman"/>
          <w:i/>
          <w:sz w:val="28"/>
          <w:szCs w:val="28"/>
          <w:lang w:eastAsia="uk-UA"/>
        </w:rPr>
        <w:sym w:font="Symbol" w:char="F06E"/>
      </w:r>
      <w:r w:rsidRPr="00097E58">
        <w:rPr>
          <w:rFonts w:ascii="Times New Roman" w:eastAsia="Times New Roman" w:hAnsi="Times New Roman"/>
          <w:sz w:val="28"/>
          <w:szCs w:val="28"/>
          <w:lang w:eastAsia="uk-UA"/>
        </w:rPr>
        <w:t> </w:t>
      </w:r>
      <w:r>
        <w:rPr>
          <w:rFonts w:ascii="Times New Roman" w:eastAsia="Times New Roman" w:hAnsi="Times New Roman"/>
          <w:sz w:val="28"/>
          <w:szCs w:val="28"/>
          <w:lang w:eastAsia="uk-UA"/>
        </w:rPr>
        <w:t> </w:t>
      </w:r>
      <w:r w:rsidRPr="00097E58">
        <w:rPr>
          <w:rFonts w:ascii="Times New Roman" w:eastAsia="Times New Roman" w:hAnsi="Times New Roman"/>
          <w:sz w:val="28"/>
          <w:szCs w:val="28"/>
          <w:lang w:eastAsia="uk-UA"/>
        </w:rPr>
        <w:t>= 2,27 еВ)</w:t>
      </w:r>
      <w:r w:rsidRPr="00097E58">
        <w:rPr>
          <w:rFonts w:ascii="Times New Roman" w:hAnsi="Times New Roman"/>
          <w:sz w:val="28"/>
          <w:szCs w:val="28"/>
          <w:lang w:eastAsia="uk-UA"/>
        </w:rPr>
        <w:t xml:space="preserve">. Незначна відстань між </w:t>
      </w:r>
      <w:r w:rsidRPr="00097E58">
        <w:rPr>
          <w:rFonts w:ascii="Times New Roman" w:hAnsi="Times New Roman"/>
          <w:i/>
          <w:sz w:val="28"/>
          <w:szCs w:val="28"/>
          <w:lang w:eastAsia="uk-UA"/>
        </w:rPr>
        <w:t>Е</w:t>
      </w:r>
      <w:r w:rsidRPr="00097E58">
        <w:rPr>
          <w:rFonts w:ascii="Times New Roman" w:hAnsi="Times New Roman"/>
          <w:sz w:val="28"/>
          <w:szCs w:val="28"/>
          <w:vertAlign w:val="subscript"/>
          <w:lang w:eastAsia="uk-UA"/>
        </w:rPr>
        <w:t>А1</w:t>
      </w:r>
      <w:r w:rsidRPr="00097E58">
        <w:rPr>
          <w:rFonts w:ascii="Times New Roman" w:hAnsi="Times New Roman"/>
          <w:sz w:val="28"/>
          <w:szCs w:val="28"/>
          <w:lang w:eastAsia="uk-UA"/>
        </w:rPr>
        <w:t xml:space="preserve"> та </w:t>
      </w:r>
      <w:r w:rsidRPr="00097E58">
        <w:rPr>
          <w:rFonts w:ascii="Times New Roman" w:hAnsi="Times New Roman"/>
          <w:i/>
          <w:sz w:val="28"/>
          <w:szCs w:val="28"/>
          <w:lang w:eastAsia="uk-UA"/>
        </w:rPr>
        <w:t>Е</w:t>
      </w:r>
      <w:r w:rsidRPr="00097E58">
        <w:rPr>
          <w:rFonts w:ascii="Times New Roman" w:hAnsi="Times New Roman"/>
          <w:sz w:val="28"/>
          <w:szCs w:val="28"/>
          <w:vertAlign w:val="subscript"/>
          <w:lang w:eastAsia="uk-UA"/>
        </w:rPr>
        <w:t>А2</w:t>
      </w:r>
      <w:r w:rsidRPr="00097E58">
        <w:rPr>
          <w:rFonts w:ascii="Times New Roman" w:hAnsi="Times New Roman"/>
          <w:sz w:val="28"/>
          <w:szCs w:val="28"/>
          <w:lang w:eastAsia="uk-UA"/>
        </w:rPr>
        <w:t xml:space="preserve"> може свідчити про імовірну генетичну спорідненість смуги 2, саме з екситоном, зв’язаним на ізольованому атомі N, а не на парі NN</w:t>
      </w:r>
      <w:r w:rsidRPr="00097E58">
        <w:rPr>
          <w:rFonts w:ascii="Times New Roman" w:hAnsi="Times New Roman"/>
          <w:sz w:val="28"/>
          <w:szCs w:val="28"/>
          <w:vertAlign w:val="subscript"/>
          <w:lang w:eastAsia="uk-UA"/>
        </w:rPr>
        <w:t>1</w:t>
      </w:r>
      <w:r w:rsidRPr="00097E58">
        <w:rPr>
          <w:rFonts w:ascii="Times New Roman" w:hAnsi="Times New Roman"/>
          <w:sz w:val="28"/>
          <w:szCs w:val="28"/>
          <w:lang w:eastAsia="uk-UA"/>
        </w:rPr>
        <w:t xml:space="preserve"> </w:t>
      </w:r>
      <w:r w:rsidRPr="00097E58">
        <w:rPr>
          <w:rFonts w:ascii="Times New Roman" w:hAnsi="Times New Roman"/>
          <w:sz w:val="28"/>
          <w:szCs w:val="28"/>
          <w:highlight w:val="green"/>
          <w:lang w:eastAsia="uk-UA"/>
        </w:rPr>
        <w:t>[60]</w:t>
      </w:r>
      <w:r w:rsidRPr="00097E58">
        <w:rPr>
          <w:rFonts w:ascii="Times New Roman" w:hAnsi="Times New Roman"/>
          <w:sz w:val="28"/>
          <w:szCs w:val="28"/>
          <w:lang w:eastAsia="uk-UA"/>
        </w:rPr>
        <w:t xml:space="preserve">. Обидва значення більші від енергії теплової дисоціації зв’язаного </w:t>
      </w:r>
      <w:proofErr w:type="spellStart"/>
      <w:r w:rsidRPr="00097E58">
        <w:rPr>
          <w:rFonts w:ascii="Times New Roman" w:hAnsi="Times New Roman"/>
          <w:sz w:val="28"/>
          <w:szCs w:val="28"/>
          <w:lang w:eastAsia="uk-UA"/>
        </w:rPr>
        <w:t>екситона</w:t>
      </w:r>
      <w:proofErr w:type="spellEnd"/>
      <w:r w:rsidRPr="00097E58">
        <w:rPr>
          <w:rFonts w:ascii="Times New Roman" w:hAnsi="Times New Roman"/>
          <w:sz w:val="28"/>
          <w:szCs w:val="28"/>
          <w:lang w:eastAsia="uk-UA"/>
        </w:rPr>
        <w:t xml:space="preserve">, яка не вища 40 </w:t>
      </w:r>
      <w:proofErr w:type="spellStart"/>
      <w:r w:rsidRPr="00EC6E79">
        <w:rPr>
          <w:rFonts w:ascii="Times New Roman" w:hAnsi="Times New Roman"/>
          <w:sz w:val="28"/>
          <w:szCs w:val="28"/>
          <w:highlight w:val="magenta"/>
          <w:lang w:eastAsia="uk-UA"/>
          <w:rPrChange w:id="79" w:author="oleg" w:date="2024-07-15T12:18:00Z" w16du:dateUtc="2024-07-15T09:18:00Z">
            <w:rPr>
              <w:rFonts w:ascii="Times New Roman" w:hAnsi="Times New Roman"/>
              <w:sz w:val="28"/>
              <w:szCs w:val="28"/>
              <w:lang w:eastAsia="uk-UA"/>
            </w:rPr>
          </w:rPrChange>
        </w:rPr>
        <w:t>МеВ</w:t>
      </w:r>
      <w:proofErr w:type="spellEnd"/>
      <w:r w:rsidRPr="00097E58">
        <w:rPr>
          <w:rFonts w:ascii="Times New Roman" w:hAnsi="Times New Roman"/>
          <w:sz w:val="28"/>
          <w:szCs w:val="28"/>
          <w:lang w:eastAsia="uk-UA"/>
        </w:rPr>
        <w:t xml:space="preserve"> </w:t>
      </w:r>
      <w:r w:rsidRPr="00097E58">
        <w:rPr>
          <w:rFonts w:ascii="Times New Roman" w:hAnsi="Times New Roman"/>
          <w:sz w:val="28"/>
          <w:szCs w:val="28"/>
          <w:highlight w:val="green"/>
          <w:lang w:eastAsia="uk-UA"/>
        </w:rPr>
        <w:t>[60]</w:t>
      </w:r>
      <w:r w:rsidRPr="00097E58">
        <w:rPr>
          <w:rFonts w:ascii="Times New Roman" w:hAnsi="Times New Roman"/>
          <w:sz w:val="28"/>
          <w:szCs w:val="28"/>
          <w:lang w:eastAsia="uk-UA"/>
        </w:rPr>
        <w:t>. Тому</w:t>
      </w:r>
      <w:r>
        <w:rPr>
          <w:rFonts w:ascii="Times New Roman" w:hAnsi="Times New Roman"/>
          <w:sz w:val="28"/>
          <w:szCs w:val="28"/>
          <w:lang w:eastAsia="uk-UA"/>
        </w:rPr>
        <w:t>,</w:t>
      </w:r>
      <w:r w:rsidRPr="00097E58">
        <w:rPr>
          <w:rFonts w:ascii="Times New Roman" w:hAnsi="Times New Roman"/>
          <w:sz w:val="28"/>
          <w:szCs w:val="28"/>
          <w:lang w:eastAsia="uk-UA"/>
        </w:rPr>
        <w:t xml:space="preserve"> очевидно, що у тепловому гасінні смуг приймають участь також дефекти із значно більшою глибиною залягання рівнів. Зафіксувавши на сімействі </w:t>
      </w:r>
      <w:proofErr w:type="spellStart"/>
      <w:r w:rsidRPr="00097E58">
        <w:rPr>
          <w:rFonts w:ascii="Times New Roman" w:hAnsi="Times New Roman"/>
          <w:sz w:val="28"/>
          <w:szCs w:val="28"/>
          <w:lang w:eastAsia="uk-UA"/>
        </w:rPr>
        <w:t>ВАХ</w:t>
      </w:r>
      <w:proofErr w:type="spellEnd"/>
      <w:r w:rsidRPr="00097E58">
        <w:rPr>
          <w:rFonts w:ascii="Times New Roman" w:hAnsi="Times New Roman"/>
          <w:sz w:val="28"/>
          <w:szCs w:val="28"/>
          <w:lang w:eastAsia="uk-UA"/>
        </w:rPr>
        <w:t>, знятих при різних температурах, величину струму, можна відтворити криву ізохронного відпалу діода.</w:t>
      </w:r>
    </w:p>
    <w:p w14:paraId="629AC380" w14:textId="77777777" w:rsidR="00CD4683" w:rsidRPr="00097E58" w:rsidRDefault="00CD4683" w:rsidP="00CD4683">
      <w:pPr>
        <w:pStyle w:val="a4"/>
        <w:spacing w:line="360" w:lineRule="auto"/>
        <w:ind w:firstLine="567"/>
        <w:jc w:val="center"/>
        <w:rPr>
          <w:rFonts w:ascii="Times New Roman" w:hAnsi="Times New Roman"/>
          <w:sz w:val="28"/>
          <w:szCs w:val="28"/>
          <w:lang w:eastAsia="uk-UA"/>
        </w:rPr>
      </w:pPr>
      <w:r w:rsidRPr="00097E58">
        <w:rPr>
          <w:rFonts w:ascii="Times New Roman" w:hAnsi="Times New Roman"/>
          <w:noProof/>
          <w:sz w:val="28"/>
          <w:szCs w:val="28"/>
          <w:lang w:eastAsia="uk-UA"/>
        </w:rPr>
        <w:drawing>
          <wp:inline distT="0" distB="0" distL="0" distR="0" wp14:anchorId="1CCBBF12" wp14:editId="4F6DC904">
            <wp:extent cx="3269672" cy="3083896"/>
            <wp:effectExtent l="0" t="0" r="6985" b="2540"/>
            <wp:docPr id="16" name="Рисунок 16" descr="Fi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_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17586" cy="3129088"/>
                    </a:xfrm>
                    <a:prstGeom prst="rect">
                      <a:avLst/>
                    </a:prstGeom>
                    <a:noFill/>
                    <a:ln>
                      <a:noFill/>
                    </a:ln>
                  </pic:spPr>
                </pic:pic>
              </a:graphicData>
            </a:graphic>
          </wp:inline>
        </w:drawing>
      </w:r>
    </w:p>
    <w:p w14:paraId="664ADE37" w14:textId="77777777" w:rsidR="00CD4683" w:rsidRPr="00097E58" w:rsidRDefault="00CD4683" w:rsidP="002044F6">
      <w:pPr>
        <w:pStyle w:val="a4"/>
        <w:spacing w:line="360" w:lineRule="auto"/>
        <w:jc w:val="center"/>
        <w:rPr>
          <w:rFonts w:ascii="Times New Roman" w:hAnsi="Times New Roman"/>
          <w:sz w:val="28"/>
          <w:szCs w:val="28"/>
          <w:lang w:eastAsia="uk-UA"/>
        </w:rPr>
      </w:pPr>
      <w:r w:rsidRPr="00097E58">
        <w:rPr>
          <w:rFonts w:ascii="Times New Roman" w:hAnsi="Times New Roman"/>
          <w:sz w:val="28"/>
          <w:szCs w:val="28"/>
          <w:highlight w:val="yellow"/>
          <w:lang w:eastAsia="uk-UA"/>
        </w:rPr>
        <w:t>Рис. 3.2.</w:t>
      </w:r>
      <w:r w:rsidRPr="00097E58">
        <w:rPr>
          <w:rFonts w:ascii="Times New Roman" w:hAnsi="Times New Roman"/>
          <w:sz w:val="28"/>
          <w:szCs w:val="28"/>
          <w:lang w:eastAsia="uk-UA"/>
        </w:rPr>
        <w:t xml:space="preserve"> Температурна залежність інтенсивності випромінювання смуг </w:t>
      </w:r>
      <w:r w:rsidRPr="00097E58">
        <w:rPr>
          <w:rFonts w:ascii="Times New Roman" w:eastAsia="Times New Roman" w:hAnsi="Times New Roman"/>
          <w:sz w:val="28"/>
          <w:szCs w:val="28"/>
          <w:lang w:eastAsia="uk-UA"/>
        </w:rPr>
        <w:t>NN</w:t>
      </w:r>
      <w:r w:rsidRPr="00097E58">
        <w:rPr>
          <w:rFonts w:ascii="Times New Roman" w:eastAsia="Times New Roman" w:hAnsi="Times New Roman"/>
          <w:sz w:val="28"/>
          <w:szCs w:val="28"/>
          <w:vertAlign w:val="subscript"/>
          <w:lang w:eastAsia="uk-UA"/>
        </w:rPr>
        <w:t>1</w:t>
      </w:r>
      <w:r w:rsidRPr="00097E58">
        <w:rPr>
          <w:rFonts w:ascii="Times New Roman" w:eastAsia="Times New Roman" w:hAnsi="Times New Roman"/>
          <w:sz w:val="28"/>
          <w:szCs w:val="28"/>
          <w:lang w:eastAsia="uk-UA"/>
        </w:rPr>
        <w:t xml:space="preserve"> (</w:t>
      </w:r>
      <w:r w:rsidRPr="00097E58">
        <w:rPr>
          <w:rFonts w:ascii="Times New Roman" w:eastAsia="Times New Roman" w:hAnsi="Times New Roman"/>
          <w:i/>
          <w:sz w:val="28"/>
          <w:szCs w:val="28"/>
          <w:lang w:eastAsia="uk-UA"/>
        </w:rPr>
        <w:t>1</w:t>
      </w:r>
      <w:r w:rsidRPr="00097E58">
        <w:rPr>
          <w:rFonts w:ascii="Times New Roman" w:eastAsia="Times New Roman" w:hAnsi="Times New Roman"/>
          <w:sz w:val="28"/>
          <w:szCs w:val="28"/>
          <w:lang w:eastAsia="uk-UA"/>
        </w:rPr>
        <w:t>) та N-2TA (</w:t>
      </w:r>
      <w:r w:rsidRPr="00097E58">
        <w:rPr>
          <w:rFonts w:ascii="Times New Roman" w:eastAsia="Times New Roman" w:hAnsi="Times New Roman"/>
          <w:i/>
          <w:sz w:val="28"/>
          <w:szCs w:val="28"/>
          <w:lang w:eastAsia="uk-UA"/>
        </w:rPr>
        <w:t>2</w:t>
      </w:r>
      <w:r w:rsidRPr="00097E58">
        <w:rPr>
          <w:rFonts w:ascii="Times New Roman" w:eastAsia="Times New Roman" w:hAnsi="Times New Roman"/>
          <w:sz w:val="28"/>
          <w:szCs w:val="28"/>
          <w:lang w:eastAsia="uk-UA"/>
        </w:rPr>
        <w:t xml:space="preserve">) вихідного </w:t>
      </w:r>
      <w:proofErr w:type="spellStart"/>
      <w:r w:rsidRPr="00097E58">
        <w:rPr>
          <w:rFonts w:ascii="Times New Roman" w:eastAsia="Times New Roman" w:hAnsi="Times New Roman"/>
          <w:sz w:val="28"/>
          <w:szCs w:val="28"/>
          <w:lang w:eastAsia="uk-UA"/>
        </w:rPr>
        <w:t>світлодіода</w:t>
      </w:r>
      <w:proofErr w:type="spellEnd"/>
      <w:r w:rsidRPr="00097E58">
        <w:rPr>
          <w:rFonts w:ascii="Times New Roman" w:eastAsia="Times New Roman" w:hAnsi="Times New Roman"/>
          <w:sz w:val="28"/>
          <w:szCs w:val="28"/>
          <w:lang w:eastAsia="uk-UA"/>
        </w:rPr>
        <w:t xml:space="preserve"> </w:t>
      </w:r>
      <w:proofErr w:type="spellStart"/>
      <w:r w:rsidRPr="00097E58">
        <w:rPr>
          <w:rFonts w:ascii="Times New Roman" w:eastAsia="Times New Roman" w:hAnsi="Times New Roman"/>
          <w:sz w:val="28"/>
          <w:szCs w:val="28"/>
          <w:lang w:eastAsia="uk-UA"/>
        </w:rPr>
        <w:t>GaP</w:t>
      </w:r>
      <w:proofErr w:type="spellEnd"/>
      <w:r w:rsidRPr="00097E58">
        <w:rPr>
          <w:rFonts w:ascii="Times New Roman" w:eastAsia="Times New Roman" w:hAnsi="Times New Roman"/>
          <w:sz w:val="28"/>
          <w:szCs w:val="28"/>
          <w:lang w:eastAsia="uk-UA"/>
        </w:rPr>
        <w:t>(N).</w:t>
      </w:r>
    </w:p>
    <w:p w14:paraId="613BC037" w14:textId="77777777" w:rsidR="00CD4683" w:rsidRPr="00097E58" w:rsidRDefault="00CD4683" w:rsidP="00CD4683">
      <w:pPr>
        <w:pStyle w:val="a4"/>
        <w:spacing w:line="360" w:lineRule="auto"/>
        <w:ind w:firstLine="567"/>
        <w:jc w:val="both"/>
        <w:rPr>
          <w:rFonts w:ascii="Times New Roman" w:hAnsi="Times New Roman"/>
          <w:sz w:val="28"/>
          <w:szCs w:val="28"/>
          <w:lang w:eastAsia="uk-UA"/>
        </w:rPr>
      </w:pPr>
    </w:p>
    <w:p w14:paraId="4C49EED2" w14:textId="6C9DBD1B"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highlight w:val="yellow"/>
          <w:lang w:eastAsia="uk-UA"/>
        </w:rPr>
        <w:t>На рис. 3.3</w:t>
      </w:r>
      <w:r w:rsidRPr="00097E58">
        <w:rPr>
          <w:rFonts w:ascii="Times New Roman" w:hAnsi="Times New Roman"/>
          <w:color w:val="FF0000"/>
          <w:sz w:val="28"/>
          <w:szCs w:val="28"/>
          <w:lang w:eastAsia="uk-UA"/>
        </w:rPr>
        <w:t xml:space="preserve"> </w:t>
      </w:r>
      <w:r w:rsidRPr="00097E58">
        <w:rPr>
          <w:rFonts w:ascii="Times New Roman" w:hAnsi="Times New Roman"/>
          <w:sz w:val="28"/>
          <w:szCs w:val="28"/>
          <w:lang w:eastAsia="uk-UA"/>
        </w:rPr>
        <w:t xml:space="preserve">показана залежність </w:t>
      </w:r>
      <w:r w:rsidRPr="005A667A">
        <w:rPr>
          <w:rFonts w:ascii="Times New Roman" w:hAnsi="Times New Roman"/>
          <w:sz w:val="28"/>
          <w:szCs w:val="28"/>
          <w:highlight w:val="magenta"/>
          <w:lang w:eastAsia="uk-UA"/>
          <w:rPrChange w:id="80" w:author="oleg" w:date="2024-07-15T12:20:00Z" w16du:dateUtc="2024-07-15T09:20:00Z">
            <w:rPr>
              <w:rFonts w:ascii="Times New Roman" w:hAnsi="Times New Roman"/>
              <w:sz w:val="28"/>
              <w:szCs w:val="28"/>
              <w:lang w:eastAsia="uk-UA"/>
            </w:rPr>
          </w:rPrChange>
        </w:rPr>
        <w:t>падіння напруги</w:t>
      </w:r>
      <w:r w:rsidRPr="00097E58">
        <w:rPr>
          <w:rFonts w:ascii="Times New Roman" w:hAnsi="Times New Roman"/>
          <w:sz w:val="28"/>
          <w:szCs w:val="28"/>
          <w:lang w:eastAsia="uk-UA"/>
        </w:rPr>
        <w:t xml:space="preserve"> </w:t>
      </w:r>
      <w:ins w:id="81" w:author="oleg" w:date="2024-07-15T12:20:00Z" w16du:dateUtc="2024-07-15T09:20:00Z">
        <w:r w:rsidR="005A667A">
          <w:rPr>
            <w:rFonts w:ascii="Times New Roman" w:hAnsi="Times New Roman"/>
            <w:sz w:val="28"/>
            <w:szCs w:val="28"/>
            <w:lang w:eastAsia="uk-UA"/>
          </w:rPr>
          <w:t xml:space="preserve">при якому струмі чи який інший критерій? </w:t>
        </w:r>
      </w:ins>
      <w:r w:rsidRPr="00097E58">
        <w:rPr>
          <w:rFonts w:ascii="Times New Roman" w:hAnsi="Times New Roman"/>
          <w:sz w:val="28"/>
          <w:szCs w:val="28"/>
          <w:lang w:eastAsia="uk-UA"/>
        </w:rPr>
        <w:t xml:space="preserve">на вихідному та опроміненому електронами з </w:t>
      </w:r>
      <w:r w:rsidRPr="00097E58">
        <w:rPr>
          <w:rFonts w:ascii="Times New Roman" w:hAnsi="Times New Roman"/>
          <w:i/>
          <w:sz w:val="28"/>
          <w:szCs w:val="28"/>
          <w:lang w:eastAsia="uk-UA"/>
        </w:rPr>
        <w:t>Е</w:t>
      </w:r>
      <w:r w:rsidRPr="00097E58">
        <w:rPr>
          <w:rFonts w:ascii="Times New Roman" w:hAnsi="Times New Roman"/>
          <w:sz w:val="28"/>
          <w:szCs w:val="28"/>
          <w:lang w:eastAsia="uk-UA"/>
        </w:rPr>
        <w:t> = 2 </w:t>
      </w:r>
      <w:proofErr w:type="spellStart"/>
      <w:r w:rsidRPr="00097E58">
        <w:rPr>
          <w:rFonts w:ascii="Times New Roman" w:hAnsi="Times New Roman"/>
          <w:sz w:val="28"/>
          <w:szCs w:val="28"/>
          <w:lang w:eastAsia="uk-UA"/>
        </w:rPr>
        <w:t>МеВ</w:t>
      </w:r>
      <w:proofErr w:type="spellEnd"/>
      <w:r w:rsidRPr="00097E58">
        <w:rPr>
          <w:rFonts w:ascii="Times New Roman" w:hAnsi="Times New Roman"/>
          <w:sz w:val="28"/>
          <w:szCs w:val="28"/>
          <w:lang w:eastAsia="uk-UA"/>
        </w:rPr>
        <w:t xml:space="preserve">, </w:t>
      </w:r>
      <w:r w:rsidRPr="00097E58">
        <w:rPr>
          <w:rFonts w:ascii="Times New Roman" w:hAnsi="Times New Roman"/>
          <w:i/>
          <w:sz w:val="28"/>
          <w:szCs w:val="28"/>
        </w:rPr>
        <w:t>Ф</w:t>
      </w:r>
      <w:r w:rsidRPr="00097E58">
        <w:rPr>
          <w:rFonts w:ascii="Times New Roman" w:hAnsi="Times New Roman"/>
          <w:sz w:val="28"/>
          <w:szCs w:val="28"/>
        </w:rPr>
        <w:t> = 8,2·10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w:t>
      </w:r>
      <w:proofErr w:type="spellStart"/>
      <w:r w:rsidRPr="00097E58">
        <w:rPr>
          <w:rFonts w:ascii="Times New Roman" w:hAnsi="Times New Roman"/>
          <w:sz w:val="28"/>
          <w:szCs w:val="28"/>
        </w:rPr>
        <w:t>світлодіода</w:t>
      </w:r>
      <w:proofErr w:type="spellEnd"/>
      <w:r w:rsidRPr="00097E58">
        <w:rPr>
          <w:rFonts w:ascii="Times New Roman" w:hAnsi="Times New Roman"/>
          <w:sz w:val="28"/>
          <w:szCs w:val="28"/>
        </w:rPr>
        <w:t xml:space="preserve"> </w:t>
      </w:r>
      <w:proofErr w:type="spellStart"/>
      <w:r w:rsidRPr="00097E58">
        <w:rPr>
          <w:rFonts w:ascii="Times New Roman" w:hAnsi="Times New Roman"/>
          <w:sz w:val="28"/>
          <w:szCs w:val="28"/>
        </w:rPr>
        <w:t>GaP</w:t>
      </w:r>
      <w:proofErr w:type="spellEnd"/>
      <w:r w:rsidRPr="00097E58">
        <w:rPr>
          <w:rFonts w:ascii="Times New Roman" w:hAnsi="Times New Roman"/>
          <w:sz w:val="28"/>
          <w:szCs w:val="28"/>
        </w:rPr>
        <w:t>(</w:t>
      </w:r>
      <w:proofErr w:type="spellStart"/>
      <w:r w:rsidRPr="00097E58">
        <w:rPr>
          <w:rFonts w:ascii="Times New Roman" w:hAnsi="Times New Roman"/>
          <w:sz w:val="28"/>
          <w:szCs w:val="28"/>
        </w:rPr>
        <w:t>Zn</w:t>
      </w:r>
      <w:proofErr w:type="spellEnd"/>
      <w:r w:rsidRPr="00097E58">
        <w:rPr>
          <w:rFonts w:ascii="Times New Roman" w:hAnsi="Times New Roman"/>
          <w:sz w:val="28"/>
          <w:szCs w:val="28"/>
        </w:rPr>
        <w:t>, O) від температури відпалу, знята при незмінному струмі.</w:t>
      </w:r>
    </w:p>
    <w:p w14:paraId="4B5BDD42" w14:textId="77777777" w:rsidR="00CD4683" w:rsidRPr="00097E58" w:rsidRDefault="00CD4683" w:rsidP="00CD4683">
      <w:pPr>
        <w:pStyle w:val="a4"/>
        <w:spacing w:line="360" w:lineRule="auto"/>
        <w:ind w:firstLine="567"/>
        <w:jc w:val="both"/>
        <w:rPr>
          <w:rFonts w:ascii="Times New Roman" w:hAnsi="Times New Roman"/>
          <w:sz w:val="28"/>
          <w:szCs w:val="28"/>
        </w:rPr>
      </w:pPr>
    </w:p>
    <w:p w14:paraId="1E440731" w14:textId="77777777" w:rsidR="00CD4683" w:rsidRPr="00097E58" w:rsidRDefault="00CD4683" w:rsidP="00CD4683">
      <w:pPr>
        <w:pStyle w:val="a4"/>
        <w:spacing w:line="360" w:lineRule="auto"/>
        <w:ind w:firstLine="567"/>
        <w:jc w:val="center"/>
        <w:rPr>
          <w:rFonts w:ascii="Times New Roman" w:hAnsi="Times New Roman"/>
          <w:sz w:val="28"/>
          <w:szCs w:val="28"/>
        </w:rPr>
      </w:pPr>
      <w:r w:rsidRPr="00097E58">
        <w:rPr>
          <w:rFonts w:ascii="Times New Roman" w:hAnsi="Times New Roman"/>
          <w:noProof/>
          <w:sz w:val="28"/>
          <w:szCs w:val="28"/>
          <w:lang w:eastAsia="uk-UA"/>
        </w:rPr>
        <w:drawing>
          <wp:inline distT="0" distB="0" distL="0" distR="0" wp14:anchorId="41C57020" wp14:editId="4E6B5504">
            <wp:extent cx="3235036" cy="2496605"/>
            <wp:effectExtent l="0" t="0" r="3810" b="0"/>
            <wp:docPr id="14" name="Рисунок 14" descr="Fi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_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82211" cy="2533012"/>
                    </a:xfrm>
                    <a:prstGeom prst="rect">
                      <a:avLst/>
                    </a:prstGeom>
                    <a:noFill/>
                    <a:ln>
                      <a:noFill/>
                    </a:ln>
                  </pic:spPr>
                </pic:pic>
              </a:graphicData>
            </a:graphic>
          </wp:inline>
        </w:drawing>
      </w:r>
    </w:p>
    <w:p w14:paraId="32D4B0F4" w14:textId="4797B318" w:rsidR="00CD4683" w:rsidRPr="00097E58" w:rsidRDefault="00CD4683" w:rsidP="002044F6">
      <w:pPr>
        <w:pStyle w:val="a4"/>
        <w:spacing w:line="360" w:lineRule="auto"/>
        <w:ind w:firstLine="567"/>
        <w:jc w:val="center"/>
        <w:rPr>
          <w:rFonts w:ascii="Times New Roman" w:hAnsi="Times New Roman"/>
          <w:sz w:val="28"/>
          <w:szCs w:val="28"/>
        </w:rPr>
      </w:pPr>
      <w:r w:rsidRPr="00097E58">
        <w:rPr>
          <w:rFonts w:ascii="Times New Roman" w:hAnsi="Times New Roman"/>
          <w:sz w:val="28"/>
          <w:szCs w:val="28"/>
          <w:highlight w:val="yellow"/>
        </w:rPr>
        <w:t>Рис. 3.3.</w:t>
      </w:r>
      <w:r w:rsidRPr="00097E58">
        <w:rPr>
          <w:rFonts w:ascii="Times New Roman" w:hAnsi="Times New Roman"/>
          <w:sz w:val="28"/>
          <w:szCs w:val="28"/>
        </w:rPr>
        <w:t xml:space="preserve"> Залежність напруги на вихідному (</w:t>
      </w:r>
      <w:r w:rsidRPr="00097E58">
        <w:rPr>
          <w:rFonts w:ascii="Times New Roman" w:hAnsi="Times New Roman"/>
          <w:i/>
          <w:sz w:val="28"/>
          <w:szCs w:val="28"/>
        </w:rPr>
        <w:t>1</w:t>
      </w:r>
      <w:r w:rsidRPr="00097E58">
        <w:rPr>
          <w:rFonts w:ascii="Times New Roman" w:hAnsi="Times New Roman"/>
          <w:sz w:val="28"/>
          <w:szCs w:val="28"/>
        </w:rPr>
        <w:t>) та опроміненому електронами (</w:t>
      </w:r>
      <w:r w:rsidRPr="00097E58">
        <w:rPr>
          <w:rFonts w:ascii="Times New Roman" w:hAnsi="Times New Roman"/>
          <w:i/>
          <w:sz w:val="28"/>
          <w:szCs w:val="28"/>
        </w:rPr>
        <w:t>2</w:t>
      </w:r>
      <w:r w:rsidRPr="00097E58">
        <w:rPr>
          <w:rFonts w:ascii="Times New Roman" w:hAnsi="Times New Roman"/>
          <w:sz w:val="28"/>
          <w:szCs w:val="28"/>
        </w:rPr>
        <w:t xml:space="preserve">, </w:t>
      </w:r>
      <w:r w:rsidRPr="00097E58">
        <w:rPr>
          <w:rFonts w:ascii="Times New Roman" w:hAnsi="Times New Roman"/>
          <w:i/>
          <w:sz w:val="28"/>
          <w:szCs w:val="28"/>
          <w:lang w:eastAsia="uk-UA"/>
        </w:rPr>
        <w:t>Е</w:t>
      </w:r>
      <w:r w:rsidRPr="00097E58">
        <w:rPr>
          <w:rFonts w:ascii="Times New Roman" w:hAnsi="Times New Roman"/>
          <w:sz w:val="28"/>
          <w:szCs w:val="28"/>
          <w:lang w:eastAsia="uk-UA"/>
        </w:rPr>
        <w:t> = 2 </w:t>
      </w:r>
      <w:proofErr w:type="spellStart"/>
      <w:r w:rsidRPr="00097E58">
        <w:rPr>
          <w:rFonts w:ascii="Times New Roman" w:hAnsi="Times New Roman"/>
          <w:sz w:val="28"/>
          <w:szCs w:val="28"/>
          <w:lang w:eastAsia="uk-UA"/>
        </w:rPr>
        <w:t>МеВ</w:t>
      </w:r>
      <w:proofErr w:type="spellEnd"/>
      <w:r w:rsidRPr="00097E58">
        <w:rPr>
          <w:rFonts w:ascii="Times New Roman" w:hAnsi="Times New Roman"/>
          <w:sz w:val="28"/>
          <w:szCs w:val="28"/>
          <w:lang w:eastAsia="uk-UA"/>
        </w:rPr>
        <w:t xml:space="preserve">, </w:t>
      </w:r>
      <w:r w:rsidRPr="00097E58">
        <w:rPr>
          <w:rFonts w:ascii="Times New Roman" w:hAnsi="Times New Roman"/>
          <w:i/>
          <w:sz w:val="28"/>
          <w:szCs w:val="28"/>
        </w:rPr>
        <w:t>Ф</w:t>
      </w:r>
      <w:r w:rsidRPr="00097E58">
        <w:rPr>
          <w:rFonts w:ascii="Times New Roman" w:hAnsi="Times New Roman"/>
          <w:sz w:val="28"/>
          <w:szCs w:val="28"/>
        </w:rPr>
        <w:t> = 8,2·10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діода </w:t>
      </w:r>
      <w:proofErr w:type="spellStart"/>
      <w:r w:rsidRPr="00097E58">
        <w:rPr>
          <w:rFonts w:ascii="Times New Roman" w:hAnsi="Times New Roman"/>
          <w:sz w:val="28"/>
          <w:szCs w:val="28"/>
        </w:rPr>
        <w:t>GaP</w:t>
      </w:r>
      <w:proofErr w:type="spellEnd"/>
      <w:r w:rsidRPr="00097E58">
        <w:rPr>
          <w:rFonts w:ascii="Times New Roman" w:hAnsi="Times New Roman"/>
          <w:sz w:val="28"/>
          <w:szCs w:val="28"/>
        </w:rPr>
        <w:t>(</w:t>
      </w:r>
      <w:proofErr w:type="spellStart"/>
      <w:r w:rsidRPr="00097E58">
        <w:rPr>
          <w:rFonts w:ascii="Times New Roman" w:hAnsi="Times New Roman"/>
          <w:sz w:val="28"/>
          <w:szCs w:val="28"/>
        </w:rPr>
        <w:t>Zn</w:t>
      </w:r>
      <w:proofErr w:type="spellEnd"/>
      <w:r w:rsidRPr="00097E58">
        <w:rPr>
          <w:rFonts w:ascii="Times New Roman" w:hAnsi="Times New Roman"/>
          <w:sz w:val="28"/>
          <w:szCs w:val="28"/>
        </w:rPr>
        <w:t xml:space="preserve">, O) від температури відпалу, знята при </w:t>
      </w:r>
      <w:r w:rsidRPr="00097E58">
        <w:rPr>
          <w:rFonts w:ascii="Times New Roman" w:hAnsi="Times New Roman"/>
          <w:i/>
          <w:sz w:val="28"/>
          <w:szCs w:val="28"/>
        </w:rPr>
        <w:t>Т</w:t>
      </w:r>
      <w:r w:rsidRPr="00097E58">
        <w:rPr>
          <w:rFonts w:ascii="Times New Roman" w:hAnsi="Times New Roman"/>
          <w:sz w:val="28"/>
          <w:szCs w:val="28"/>
        </w:rPr>
        <w:t> = 300 </w:t>
      </w:r>
      <w:r>
        <w:rPr>
          <w:rFonts w:ascii="Times New Roman" w:hAnsi="Times New Roman"/>
          <w:sz w:val="28"/>
          <w:szCs w:val="28"/>
        </w:rPr>
        <w:t>°</w:t>
      </w:r>
      <w:r w:rsidRPr="00097E58">
        <w:rPr>
          <w:rFonts w:ascii="Times New Roman" w:hAnsi="Times New Roman"/>
          <w:sz w:val="28"/>
          <w:szCs w:val="28"/>
        </w:rPr>
        <w:t>К. Період відпалу становив 20 хвилин</w:t>
      </w:r>
      <w:ins w:id="82" w:author="oleg" w:date="2024-07-15T12:19:00Z" w16du:dateUtc="2024-07-15T09:19:00Z">
        <w:r w:rsidR="00EC6E79">
          <w:rPr>
            <w:rFonts w:ascii="Times New Roman" w:hAnsi="Times New Roman"/>
            <w:sz w:val="28"/>
            <w:szCs w:val="28"/>
          </w:rPr>
          <w:t xml:space="preserve"> Відпал одного діоду при різних температурах чи різних діодів?</w:t>
        </w:r>
      </w:ins>
    </w:p>
    <w:p w14:paraId="2495456D" w14:textId="77777777" w:rsidR="00CD4683" w:rsidRPr="00097E58" w:rsidRDefault="00CD4683" w:rsidP="00CD4683">
      <w:pPr>
        <w:pStyle w:val="a4"/>
        <w:spacing w:line="360" w:lineRule="auto"/>
        <w:ind w:firstLine="567"/>
        <w:jc w:val="both"/>
        <w:rPr>
          <w:rFonts w:ascii="Times New Roman" w:hAnsi="Times New Roman"/>
          <w:sz w:val="28"/>
          <w:szCs w:val="28"/>
        </w:rPr>
      </w:pPr>
    </w:p>
    <w:p w14:paraId="0D9536B3"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Зміну </w:t>
      </w:r>
      <w:r w:rsidRPr="00097E58">
        <w:rPr>
          <w:rFonts w:ascii="Times New Roman" w:hAnsi="Times New Roman"/>
          <w:i/>
          <w:sz w:val="28"/>
          <w:szCs w:val="28"/>
        </w:rPr>
        <w:t>U</w:t>
      </w:r>
      <w:r w:rsidRPr="00097E58">
        <w:rPr>
          <w:rFonts w:ascii="Times New Roman" w:hAnsi="Times New Roman"/>
          <w:sz w:val="28"/>
          <w:szCs w:val="28"/>
        </w:rPr>
        <w:t>(</w:t>
      </w:r>
      <w:r w:rsidRPr="00097E58">
        <w:rPr>
          <w:rFonts w:ascii="Times New Roman" w:hAnsi="Times New Roman"/>
          <w:i/>
          <w:sz w:val="28"/>
          <w:szCs w:val="28"/>
        </w:rPr>
        <w:t>T</w:t>
      </w:r>
      <w:r w:rsidRPr="00097E58">
        <w:rPr>
          <w:rFonts w:ascii="Times New Roman" w:hAnsi="Times New Roman"/>
          <w:sz w:val="28"/>
          <w:szCs w:val="28"/>
        </w:rPr>
        <w:t xml:space="preserve">) вихідного діода в загальних рисах можна вважати </w:t>
      </w:r>
      <w:proofErr w:type="spellStart"/>
      <w:r w:rsidRPr="00097E58">
        <w:rPr>
          <w:rFonts w:ascii="Times New Roman" w:hAnsi="Times New Roman"/>
          <w:sz w:val="28"/>
          <w:szCs w:val="28"/>
        </w:rPr>
        <w:t>двостадійним</w:t>
      </w:r>
      <w:proofErr w:type="spellEnd"/>
      <w:r w:rsidRPr="00097E58">
        <w:rPr>
          <w:rFonts w:ascii="Times New Roman" w:hAnsi="Times New Roman"/>
          <w:sz w:val="28"/>
          <w:szCs w:val="28"/>
        </w:rPr>
        <w:t xml:space="preserve"> процесом із температурними інтервалами 50÷180°С та 180÷490°С. В опроміненому – відновлення протікає у межах 3-х стадій: 20÷50°С; 50÷120°С; 120÷270°С, причому друга стадія – від’ємна – підвищення температури призводить до часткового повернення зразка у стан з вищим падінням напруги на ньому.</w:t>
      </w:r>
    </w:p>
    <w:p w14:paraId="30602B2C"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Складність тлумачення механізму відпалу об’єкта з </w:t>
      </w:r>
      <w:r w:rsidRPr="00097E58">
        <w:rPr>
          <w:rFonts w:ascii="Times New Roman" w:hAnsi="Times New Roman"/>
          <w:i/>
          <w:sz w:val="28"/>
          <w:szCs w:val="28"/>
        </w:rPr>
        <w:t>p-n</w:t>
      </w:r>
      <w:r w:rsidRPr="00097E58">
        <w:rPr>
          <w:rFonts w:ascii="Times New Roman" w:hAnsi="Times New Roman"/>
          <w:sz w:val="28"/>
          <w:szCs w:val="28"/>
        </w:rPr>
        <w:t>-переходом полягає в існуванні двох областей з різним типом провідності.</w:t>
      </w:r>
    </w:p>
    <w:p w14:paraId="74650F06"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У монокристалах </w:t>
      </w:r>
      <w:proofErr w:type="spellStart"/>
      <w:r w:rsidRPr="00097E58">
        <w:rPr>
          <w:rFonts w:ascii="Times New Roman" w:hAnsi="Times New Roman"/>
          <w:sz w:val="28"/>
          <w:szCs w:val="28"/>
        </w:rPr>
        <w:t>GaP</w:t>
      </w:r>
      <w:proofErr w:type="spellEnd"/>
      <w:r w:rsidRPr="00097E58">
        <w:rPr>
          <w:rFonts w:ascii="Times New Roman" w:hAnsi="Times New Roman"/>
          <w:sz w:val="28"/>
          <w:szCs w:val="28"/>
        </w:rPr>
        <w:t xml:space="preserve">, як відомо </w:t>
      </w:r>
      <w:r w:rsidRPr="00097E58">
        <w:rPr>
          <w:rFonts w:ascii="Times New Roman" w:hAnsi="Times New Roman"/>
          <w:sz w:val="28"/>
          <w:szCs w:val="28"/>
          <w:highlight w:val="green"/>
        </w:rPr>
        <w:t>[62],</w:t>
      </w:r>
      <w:r w:rsidRPr="00097E58">
        <w:rPr>
          <w:rFonts w:ascii="Times New Roman" w:hAnsi="Times New Roman"/>
          <w:sz w:val="28"/>
          <w:szCs w:val="28"/>
        </w:rPr>
        <w:t xml:space="preserve"> характер відпалу </w:t>
      </w:r>
      <w:r w:rsidRPr="00097E58">
        <w:rPr>
          <w:rFonts w:ascii="Times New Roman" w:hAnsi="Times New Roman"/>
          <w:i/>
          <w:sz w:val="28"/>
          <w:szCs w:val="28"/>
        </w:rPr>
        <w:t>n-</w:t>
      </w:r>
      <w:r w:rsidRPr="00097E58">
        <w:rPr>
          <w:rFonts w:ascii="Times New Roman" w:hAnsi="Times New Roman"/>
          <w:sz w:val="28"/>
          <w:szCs w:val="28"/>
        </w:rPr>
        <w:t xml:space="preserve"> та </w:t>
      </w:r>
      <w:r w:rsidRPr="00097E58">
        <w:rPr>
          <w:rFonts w:ascii="Times New Roman" w:hAnsi="Times New Roman"/>
          <w:i/>
          <w:sz w:val="28"/>
          <w:szCs w:val="28"/>
        </w:rPr>
        <w:t>р-</w:t>
      </w:r>
      <w:r w:rsidRPr="00097E58">
        <w:rPr>
          <w:rFonts w:ascii="Times New Roman" w:hAnsi="Times New Roman"/>
          <w:sz w:val="28"/>
          <w:szCs w:val="28"/>
        </w:rPr>
        <w:t xml:space="preserve">матеріалу – різний. Зразкам </w:t>
      </w:r>
      <w:r w:rsidRPr="00097E58">
        <w:rPr>
          <w:rFonts w:ascii="Times New Roman" w:hAnsi="Times New Roman"/>
          <w:i/>
          <w:sz w:val="28"/>
          <w:szCs w:val="28"/>
        </w:rPr>
        <w:t>n</w:t>
      </w:r>
      <w:r w:rsidRPr="00097E58">
        <w:rPr>
          <w:rFonts w:ascii="Times New Roman" w:hAnsi="Times New Roman"/>
          <w:sz w:val="28"/>
          <w:szCs w:val="28"/>
        </w:rPr>
        <w:t>-типу, опромінених електронами з</w:t>
      </w:r>
      <w:r w:rsidRPr="00097E58">
        <w:rPr>
          <w:rFonts w:ascii="Times New Roman" w:hAnsi="Times New Roman"/>
          <w:i/>
          <w:sz w:val="28"/>
          <w:szCs w:val="28"/>
        </w:rPr>
        <w:t xml:space="preserve"> Е</w:t>
      </w:r>
      <w:r w:rsidRPr="00097E58">
        <w:rPr>
          <w:rFonts w:ascii="Times New Roman" w:hAnsi="Times New Roman"/>
          <w:sz w:val="28"/>
          <w:szCs w:val="28"/>
        </w:rPr>
        <w:t> = 1</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2 </w:t>
      </w:r>
      <w:proofErr w:type="spellStart"/>
      <w:r w:rsidRPr="00097E58">
        <w:rPr>
          <w:rFonts w:ascii="Times New Roman" w:hAnsi="Times New Roman"/>
          <w:sz w:val="28"/>
          <w:szCs w:val="28"/>
        </w:rPr>
        <w:t>МеВ</w:t>
      </w:r>
      <w:proofErr w:type="spellEnd"/>
      <w:r w:rsidRPr="00097E58">
        <w:rPr>
          <w:rFonts w:ascii="Times New Roman" w:hAnsi="Times New Roman"/>
          <w:sz w:val="28"/>
          <w:szCs w:val="28"/>
        </w:rPr>
        <w:t xml:space="preserve"> властива основна стадія 120</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 xml:space="preserve">180°С, на якій приходять у рух вакансії фосфору </w:t>
      </w:r>
      <w:proofErr w:type="spellStart"/>
      <w:r w:rsidRPr="00097E58">
        <w:rPr>
          <w:rFonts w:ascii="Times New Roman" w:hAnsi="Times New Roman"/>
          <w:sz w:val="28"/>
          <w:szCs w:val="28"/>
        </w:rPr>
        <w:t>V</w:t>
      </w:r>
      <w:r w:rsidRPr="00097E58">
        <w:rPr>
          <w:rFonts w:ascii="Times New Roman" w:hAnsi="Times New Roman"/>
          <w:sz w:val="28"/>
          <w:szCs w:val="28"/>
          <w:vertAlign w:val="subscript"/>
        </w:rPr>
        <w:t>P</w:t>
      </w:r>
      <w:proofErr w:type="spellEnd"/>
      <w:r w:rsidRPr="00097E58">
        <w:rPr>
          <w:rFonts w:ascii="Times New Roman" w:hAnsi="Times New Roman"/>
          <w:sz w:val="28"/>
          <w:szCs w:val="28"/>
        </w:rPr>
        <w:t xml:space="preserve">; основний відпал монокристалів </w:t>
      </w:r>
      <w:r w:rsidRPr="00097E58">
        <w:rPr>
          <w:rFonts w:ascii="Times New Roman" w:hAnsi="Times New Roman"/>
          <w:i/>
          <w:sz w:val="28"/>
          <w:szCs w:val="28"/>
        </w:rPr>
        <w:t>р</w:t>
      </w:r>
      <w:r w:rsidRPr="00097E58">
        <w:rPr>
          <w:rFonts w:ascii="Times New Roman" w:hAnsi="Times New Roman"/>
          <w:sz w:val="28"/>
          <w:szCs w:val="28"/>
        </w:rPr>
        <w:t>-типу спостерігається в межах 250</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300°С, де активізуються</w:t>
      </w:r>
      <w:r>
        <w:rPr>
          <w:rFonts w:ascii="Times New Roman" w:hAnsi="Times New Roman"/>
          <w:sz w:val="28"/>
          <w:szCs w:val="28"/>
        </w:rPr>
        <w:t xml:space="preserve"> вакансії галію</w:t>
      </w:r>
      <w:r w:rsidRPr="00097E58">
        <w:rPr>
          <w:rFonts w:ascii="Times New Roman" w:hAnsi="Times New Roman"/>
          <w:sz w:val="28"/>
          <w:szCs w:val="28"/>
        </w:rPr>
        <w:t xml:space="preserve"> </w:t>
      </w:r>
      <w:proofErr w:type="spellStart"/>
      <w:r w:rsidRPr="00097E58">
        <w:rPr>
          <w:rFonts w:ascii="Times New Roman" w:hAnsi="Times New Roman"/>
          <w:sz w:val="28"/>
          <w:szCs w:val="28"/>
        </w:rPr>
        <w:t>V</w:t>
      </w:r>
      <w:r w:rsidRPr="00097E58">
        <w:rPr>
          <w:rFonts w:ascii="Times New Roman" w:hAnsi="Times New Roman"/>
          <w:sz w:val="28"/>
          <w:szCs w:val="28"/>
          <w:vertAlign w:val="subscript"/>
        </w:rPr>
        <w:t>Ga</w:t>
      </w:r>
      <w:proofErr w:type="spellEnd"/>
      <w:r w:rsidRPr="00097E58">
        <w:rPr>
          <w:rFonts w:ascii="Times New Roman" w:hAnsi="Times New Roman"/>
          <w:sz w:val="28"/>
          <w:szCs w:val="28"/>
        </w:rPr>
        <w:t>.</w:t>
      </w:r>
    </w:p>
    <w:p w14:paraId="63FE436D" w14:textId="6A67FC6A"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В опроміненому діоді в інтервалі температур 20</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 xml:space="preserve">50°С спостерігається різке падіння напруги </w:t>
      </w:r>
      <w:proofErr w:type="spellStart"/>
      <w:r w:rsidRPr="00097E58">
        <w:rPr>
          <w:rFonts w:ascii="Times New Roman" w:hAnsi="Times New Roman"/>
          <w:sz w:val="28"/>
          <w:szCs w:val="28"/>
        </w:rPr>
        <w:t>Δ</w:t>
      </w:r>
      <w:r w:rsidRPr="00097E58">
        <w:rPr>
          <w:rFonts w:ascii="Times New Roman" w:hAnsi="Times New Roman"/>
          <w:i/>
          <w:sz w:val="28"/>
          <w:szCs w:val="28"/>
        </w:rPr>
        <w:t>U</w:t>
      </w:r>
      <w:proofErr w:type="spellEnd"/>
      <w:r w:rsidRPr="00097E58">
        <w:rPr>
          <w:rFonts w:ascii="Times New Roman" w:hAnsi="Times New Roman"/>
          <w:sz w:val="28"/>
          <w:szCs w:val="28"/>
        </w:rPr>
        <w:t> = 3</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 xml:space="preserve">8 В, вслід за яким на наступній стадії вона зростає знову. Тут слід зауважити, що в однорідному опроміненому кристалі незалежно від типу провідності, ця стадія не проявляється. Отже, можна </w:t>
      </w:r>
      <w:r w:rsidRPr="008059CC">
        <w:rPr>
          <w:rFonts w:ascii="Times New Roman" w:hAnsi="Times New Roman"/>
          <w:sz w:val="28"/>
          <w:szCs w:val="28"/>
          <w:highlight w:val="magenta"/>
          <w:rPrChange w:id="83" w:author="oleg" w:date="2024-07-15T13:51:00Z" w16du:dateUtc="2024-07-15T10:51:00Z">
            <w:rPr>
              <w:rFonts w:ascii="Times New Roman" w:hAnsi="Times New Roman"/>
              <w:sz w:val="28"/>
              <w:szCs w:val="28"/>
            </w:rPr>
          </w:rPrChange>
        </w:rPr>
        <w:t>сподіватись, що</w:t>
      </w:r>
      <w:r w:rsidRPr="00097E58">
        <w:rPr>
          <w:rFonts w:ascii="Times New Roman" w:hAnsi="Times New Roman"/>
          <w:sz w:val="28"/>
          <w:szCs w:val="28"/>
        </w:rPr>
        <w:t xml:space="preserve"> </w:t>
      </w:r>
    </w:p>
    <w:p w14:paraId="2C6D9C51" w14:textId="1078A44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Від’ємна стадія 50</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120</w:t>
      </w:r>
      <w:r w:rsidR="00510D58">
        <w:rPr>
          <w:rFonts w:ascii="Times New Roman" w:hAnsi="Times New Roman"/>
          <w:sz w:val="28"/>
          <w:szCs w:val="28"/>
        </w:rPr>
        <w:t xml:space="preserve"> </w:t>
      </w:r>
      <w:r w:rsidRPr="00097E58">
        <w:rPr>
          <w:rFonts w:ascii="Times New Roman" w:hAnsi="Times New Roman"/>
          <w:sz w:val="28"/>
          <w:szCs w:val="28"/>
        </w:rPr>
        <w:t>°С відсутня в опромінених однорідних кристалах. Подібна особливість може свідчити про формування комплексів радіаційних дефектів із домішками, котрі вже при</w:t>
      </w:r>
      <w:r w:rsidRPr="00097E58">
        <w:rPr>
          <w:rFonts w:ascii="Times New Roman" w:hAnsi="Times New Roman"/>
          <w:i/>
          <w:sz w:val="28"/>
          <w:szCs w:val="28"/>
        </w:rPr>
        <w:t xml:space="preserve"> Т</w:t>
      </w:r>
      <w:r w:rsidRPr="00097E58">
        <w:rPr>
          <w:rFonts w:ascii="Times New Roman" w:hAnsi="Times New Roman"/>
          <w:sz w:val="28"/>
          <w:szCs w:val="28"/>
        </w:rPr>
        <w:t> &gt; 150°С розпадаються.</w:t>
      </w:r>
    </w:p>
    <w:p w14:paraId="0412A29A" w14:textId="1EE001EF" w:rsidR="00CD4683" w:rsidRPr="008059CC"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Остання стадія відпалу </w:t>
      </w:r>
      <w:r w:rsidRPr="008059CC">
        <w:rPr>
          <w:rFonts w:ascii="Times New Roman" w:hAnsi="Times New Roman"/>
          <w:sz w:val="28"/>
          <w:szCs w:val="28"/>
          <w:highlight w:val="magenta"/>
          <w:rPrChange w:id="84" w:author="oleg" w:date="2024-07-15T13:52:00Z" w16du:dateUtc="2024-07-15T10:52:00Z">
            <w:rPr>
              <w:rFonts w:ascii="Times New Roman" w:hAnsi="Times New Roman"/>
              <w:sz w:val="28"/>
              <w:szCs w:val="28"/>
            </w:rPr>
          </w:rPrChange>
        </w:rPr>
        <w:t xml:space="preserve">– 120 ÷ 370°С результат накладання стадій відпалу </w:t>
      </w:r>
      <w:proofErr w:type="spellStart"/>
      <w:r w:rsidRPr="008059CC">
        <w:rPr>
          <w:rFonts w:ascii="Times New Roman" w:hAnsi="Times New Roman"/>
          <w:i/>
          <w:sz w:val="28"/>
          <w:szCs w:val="28"/>
          <w:highlight w:val="magenta"/>
          <w:rPrChange w:id="85" w:author="oleg" w:date="2024-07-15T13:52:00Z" w16du:dateUtc="2024-07-15T10:52:00Z">
            <w:rPr>
              <w:rFonts w:ascii="Times New Roman" w:hAnsi="Times New Roman"/>
              <w:i/>
              <w:sz w:val="28"/>
              <w:szCs w:val="28"/>
            </w:rPr>
          </w:rPrChange>
        </w:rPr>
        <w:t>V</w:t>
      </w:r>
      <w:r w:rsidRPr="008059CC">
        <w:rPr>
          <w:rFonts w:ascii="Times New Roman" w:hAnsi="Times New Roman"/>
          <w:i/>
          <w:sz w:val="28"/>
          <w:szCs w:val="28"/>
          <w:highlight w:val="magenta"/>
          <w:vertAlign w:val="subscript"/>
          <w:rPrChange w:id="86" w:author="oleg" w:date="2024-07-15T13:52:00Z" w16du:dateUtc="2024-07-15T10:52:00Z">
            <w:rPr>
              <w:rFonts w:ascii="Times New Roman" w:hAnsi="Times New Roman"/>
              <w:i/>
              <w:sz w:val="28"/>
              <w:szCs w:val="28"/>
              <w:vertAlign w:val="subscript"/>
            </w:rPr>
          </w:rPrChange>
        </w:rPr>
        <w:t>P</w:t>
      </w:r>
      <w:proofErr w:type="spellEnd"/>
      <w:r w:rsidRPr="008059CC">
        <w:rPr>
          <w:rFonts w:ascii="Times New Roman" w:hAnsi="Times New Roman"/>
          <w:sz w:val="28"/>
          <w:szCs w:val="28"/>
          <w:highlight w:val="magenta"/>
          <w:vertAlign w:val="subscript"/>
          <w:rPrChange w:id="87" w:author="oleg" w:date="2024-07-15T13:52:00Z" w16du:dateUtc="2024-07-15T10:52:00Z">
            <w:rPr>
              <w:rFonts w:ascii="Times New Roman" w:hAnsi="Times New Roman"/>
              <w:sz w:val="28"/>
              <w:szCs w:val="28"/>
              <w:vertAlign w:val="subscript"/>
            </w:rPr>
          </w:rPrChange>
        </w:rPr>
        <w:t xml:space="preserve"> </w:t>
      </w:r>
      <w:r w:rsidRPr="008059CC">
        <w:rPr>
          <w:rFonts w:ascii="Times New Roman" w:hAnsi="Times New Roman"/>
          <w:sz w:val="28"/>
          <w:szCs w:val="28"/>
          <w:highlight w:val="magenta"/>
          <w:rPrChange w:id="88" w:author="oleg" w:date="2024-07-15T13:52:00Z" w16du:dateUtc="2024-07-15T10:52:00Z">
            <w:rPr>
              <w:rFonts w:ascii="Times New Roman" w:hAnsi="Times New Roman"/>
              <w:sz w:val="28"/>
              <w:szCs w:val="28"/>
            </w:rPr>
          </w:rPrChange>
        </w:rPr>
        <w:t xml:space="preserve">та </w:t>
      </w:r>
      <w:proofErr w:type="spellStart"/>
      <w:r w:rsidRPr="008059CC">
        <w:rPr>
          <w:rFonts w:ascii="Times New Roman" w:hAnsi="Times New Roman"/>
          <w:i/>
          <w:sz w:val="28"/>
          <w:szCs w:val="28"/>
          <w:highlight w:val="magenta"/>
          <w:rPrChange w:id="89" w:author="oleg" w:date="2024-07-15T13:52:00Z" w16du:dateUtc="2024-07-15T10:52:00Z">
            <w:rPr>
              <w:rFonts w:ascii="Times New Roman" w:hAnsi="Times New Roman"/>
              <w:i/>
              <w:sz w:val="28"/>
              <w:szCs w:val="28"/>
            </w:rPr>
          </w:rPrChange>
        </w:rPr>
        <w:t>V</w:t>
      </w:r>
      <w:r w:rsidRPr="008059CC">
        <w:rPr>
          <w:rFonts w:ascii="Times New Roman" w:hAnsi="Times New Roman"/>
          <w:i/>
          <w:sz w:val="28"/>
          <w:szCs w:val="28"/>
          <w:highlight w:val="magenta"/>
          <w:vertAlign w:val="subscript"/>
          <w:rPrChange w:id="90" w:author="oleg" w:date="2024-07-15T13:52:00Z" w16du:dateUtc="2024-07-15T10:52:00Z">
            <w:rPr>
              <w:rFonts w:ascii="Times New Roman" w:hAnsi="Times New Roman"/>
              <w:i/>
              <w:sz w:val="28"/>
              <w:szCs w:val="28"/>
              <w:vertAlign w:val="subscript"/>
            </w:rPr>
          </w:rPrChange>
        </w:rPr>
        <w:t>Gа</w:t>
      </w:r>
      <w:proofErr w:type="spellEnd"/>
      <w:r w:rsidRPr="008059CC">
        <w:rPr>
          <w:rFonts w:ascii="Times New Roman" w:hAnsi="Times New Roman"/>
          <w:sz w:val="28"/>
          <w:szCs w:val="28"/>
          <w:highlight w:val="magenta"/>
          <w:rPrChange w:id="91" w:author="oleg" w:date="2024-07-15T13:52:00Z" w16du:dateUtc="2024-07-15T10:52:00Z">
            <w:rPr>
              <w:rFonts w:ascii="Times New Roman" w:hAnsi="Times New Roman"/>
              <w:sz w:val="28"/>
              <w:szCs w:val="28"/>
            </w:rPr>
          </w:rPrChange>
        </w:rPr>
        <w:t>, котрі внаслідок їхньої високої концентрації в опроміненому зразку перестають розділятися.</w:t>
      </w:r>
      <w:ins w:id="92" w:author="oleg" w:date="2024-07-15T13:52:00Z" w16du:dateUtc="2024-07-15T10:52:00Z">
        <w:r w:rsidR="008059CC">
          <w:rPr>
            <w:rFonts w:ascii="Times New Roman" w:hAnsi="Times New Roman"/>
            <w:sz w:val="28"/>
            <w:szCs w:val="28"/>
            <w:lang w:val="en-US"/>
          </w:rPr>
          <w:t xml:space="preserve"> </w:t>
        </w:r>
        <w:r w:rsidR="008059CC">
          <w:rPr>
            <w:rFonts w:ascii="Times New Roman" w:hAnsi="Times New Roman"/>
            <w:sz w:val="28"/>
            <w:szCs w:val="28"/>
          </w:rPr>
          <w:t>Звідки вакансії в неопроміненому кристалі?</w:t>
        </w:r>
      </w:ins>
    </w:p>
    <w:p w14:paraId="59F492E2"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Основна функція </w:t>
      </w:r>
      <w:proofErr w:type="spellStart"/>
      <w:r w:rsidRPr="00097E58">
        <w:rPr>
          <w:rFonts w:ascii="Times New Roman" w:hAnsi="Times New Roman"/>
          <w:sz w:val="28"/>
          <w:szCs w:val="28"/>
        </w:rPr>
        <w:t>СД</w:t>
      </w:r>
      <w:proofErr w:type="spellEnd"/>
      <w:r w:rsidRPr="00097E58">
        <w:rPr>
          <w:rFonts w:ascii="Times New Roman" w:hAnsi="Times New Roman"/>
          <w:sz w:val="28"/>
          <w:szCs w:val="28"/>
        </w:rPr>
        <w:t xml:space="preserve"> – випромінювальна і тому їхня радіаційна стійкість визначається передовсім змінами інтенсивності свічення.</w:t>
      </w:r>
    </w:p>
    <w:p w14:paraId="16B3D700" w14:textId="77777777" w:rsidR="00CD4683" w:rsidRPr="00097E58" w:rsidRDefault="00CD4683" w:rsidP="00CD4683">
      <w:pPr>
        <w:pStyle w:val="a4"/>
        <w:spacing w:line="360" w:lineRule="auto"/>
        <w:ind w:firstLine="567"/>
        <w:jc w:val="both"/>
        <w:rPr>
          <w:rFonts w:ascii="Times New Roman" w:hAnsi="Times New Roman"/>
          <w:sz w:val="28"/>
          <w:szCs w:val="28"/>
        </w:rPr>
      </w:pPr>
      <w:r w:rsidRPr="00097E58">
        <w:rPr>
          <w:rFonts w:ascii="Times New Roman" w:hAnsi="Times New Roman"/>
          <w:sz w:val="28"/>
          <w:szCs w:val="28"/>
        </w:rPr>
        <w:t xml:space="preserve">Відомо, що у фосфіді галію та в твердому розчині на його основі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безвипромінювальні рівні радіаційних дефектів зменшують час життя неосновних носіїв заряду </w:t>
      </w:r>
      <w:r w:rsidRPr="00097E58">
        <w:rPr>
          <w:rFonts w:ascii="Times New Roman" w:hAnsi="Times New Roman"/>
          <w:sz w:val="28"/>
          <w:szCs w:val="28"/>
          <w:highlight w:val="green"/>
        </w:rPr>
        <w:t>[64-65].</w:t>
      </w:r>
      <w:r w:rsidRPr="00097E58">
        <w:rPr>
          <w:rFonts w:ascii="Times New Roman" w:hAnsi="Times New Roman"/>
          <w:sz w:val="28"/>
          <w:szCs w:val="28"/>
        </w:rPr>
        <w:t xml:space="preserve"> Ефективність їхнього впливу оцінюється величиною коефіцієнта пошкодження часу життя </w:t>
      </w:r>
      <w:r w:rsidRPr="00510D58">
        <w:rPr>
          <w:rFonts w:ascii="Times New Roman" w:hAnsi="Times New Roman"/>
          <w:i/>
          <w:sz w:val="28"/>
          <w:szCs w:val="28"/>
        </w:rPr>
        <w:t>K</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неосновних носіїв заряду. У межах доз, де різниця оберненого часу життя опроміненого та вихідного діодів пропорційна </w:t>
      </w:r>
      <w:proofErr w:type="spellStart"/>
      <w:r w:rsidRPr="00097E58">
        <w:rPr>
          <w:rFonts w:ascii="Times New Roman" w:hAnsi="Times New Roman"/>
          <w:sz w:val="28"/>
          <w:szCs w:val="28"/>
        </w:rPr>
        <w:t>флюенсу</w:t>
      </w:r>
      <w:proofErr w:type="spellEnd"/>
    </w:p>
    <w:p w14:paraId="0C4BC7E3" w14:textId="77777777" w:rsidR="00CD4683" w:rsidRPr="00097E58" w:rsidRDefault="00CD4683" w:rsidP="00CD4683">
      <w:pPr>
        <w:pStyle w:val="a4"/>
        <w:spacing w:line="360" w:lineRule="auto"/>
        <w:ind w:firstLine="567"/>
        <w:jc w:val="center"/>
        <w:rPr>
          <w:rFonts w:ascii="Times New Roman" w:hAnsi="Times New Roman"/>
          <w:sz w:val="28"/>
          <w:szCs w:val="28"/>
        </w:rPr>
      </w:pPr>
    </w:p>
    <w:p w14:paraId="523FFB5F" w14:textId="01C505BC" w:rsidR="00CD4683" w:rsidRPr="00097E58" w:rsidRDefault="00CD4683" w:rsidP="00150F9A">
      <w:pPr>
        <w:pStyle w:val="a4"/>
        <w:spacing w:line="360" w:lineRule="auto"/>
        <w:ind w:firstLine="567"/>
        <w:jc w:val="right"/>
        <w:rPr>
          <w:rFonts w:ascii="Times New Roman" w:hAnsi="Times New Roman"/>
          <w:sz w:val="28"/>
          <w:szCs w:val="28"/>
        </w:rPr>
      </w:pPr>
      <w:r w:rsidRPr="00097E58">
        <w:rPr>
          <w:rFonts w:ascii="Times New Roman" w:hAnsi="Times New Roman"/>
          <w:position w:val="-28"/>
          <w:sz w:val="28"/>
          <w:szCs w:val="28"/>
        </w:rPr>
        <w:object w:dxaOrig="1480" w:dyaOrig="639" w14:anchorId="7979EE26">
          <v:shape id="_x0000_i1026" type="#_x0000_t75" style="width:1in;height:30pt" o:ole="">
            <v:imagedata r:id="rId75" o:title=""/>
          </v:shape>
          <o:OLEObject Type="Embed" ProgID="Equation.3" ShapeID="_x0000_i1026" DrawAspect="Content" ObjectID="_1782557827" r:id="rId76"/>
        </w:object>
      </w:r>
      <w:r w:rsidRPr="00097E58">
        <w:rPr>
          <w:rFonts w:ascii="Times New Roman" w:hAnsi="Times New Roman"/>
          <w:sz w:val="28"/>
          <w:szCs w:val="28"/>
        </w:rPr>
        <w:t>;</w:t>
      </w:r>
      <w:r w:rsidR="00150F9A">
        <w:rPr>
          <w:rFonts w:ascii="Times New Roman" w:hAnsi="Times New Roman"/>
          <w:sz w:val="28"/>
          <w:szCs w:val="28"/>
        </w:rPr>
        <w:t xml:space="preserve">                                                    (3.2)</w:t>
      </w:r>
    </w:p>
    <w:p w14:paraId="7B9B5648" w14:textId="77777777" w:rsidR="00CD4683" w:rsidRPr="00097E58" w:rsidRDefault="00CD4683" w:rsidP="00CD4683">
      <w:pPr>
        <w:pStyle w:val="a4"/>
        <w:spacing w:line="360" w:lineRule="auto"/>
        <w:ind w:firstLine="567"/>
        <w:jc w:val="center"/>
        <w:rPr>
          <w:rFonts w:ascii="Times New Roman" w:hAnsi="Times New Roman"/>
          <w:sz w:val="28"/>
          <w:szCs w:val="28"/>
        </w:rPr>
      </w:pPr>
    </w:p>
    <w:p w14:paraId="114A0225" w14:textId="37CF47D1" w:rsidR="00CD4683" w:rsidRPr="00097E58" w:rsidRDefault="00CD4683" w:rsidP="00150F9A">
      <w:pPr>
        <w:pStyle w:val="a4"/>
        <w:spacing w:line="360" w:lineRule="auto"/>
        <w:ind w:firstLine="567"/>
        <w:jc w:val="right"/>
        <w:rPr>
          <w:rFonts w:ascii="Times New Roman" w:hAnsi="Times New Roman"/>
          <w:sz w:val="28"/>
          <w:szCs w:val="28"/>
        </w:rPr>
      </w:pPr>
      <w:r w:rsidRPr="00097E58">
        <w:rPr>
          <w:rFonts w:ascii="Times New Roman" w:hAnsi="Times New Roman"/>
          <w:position w:val="-28"/>
          <w:sz w:val="28"/>
          <w:szCs w:val="28"/>
        </w:rPr>
        <w:object w:dxaOrig="1500" w:dyaOrig="639" w14:anchorId="55B213ED">
          <v:shape id="_x0000_i1027" type="#_x0000_t75" style="width:73.7pt;height:30pt" o:ole="">
            <v:imagedata r:id="rId77" o:title=""/>
          </v:shape>
          <o:OLEObject Type="Embed" ProgID="Equation.3" ShapeID="_x0000_i1027" DrawAspect="Content" ObjectID="_1782557828" r:id="rId78"/>
        </w:object>
      </w:r>
      <w:r w:rsidRPr="00097E58">
        <w:rPr>
          <w:rFonts w:ascii="Times New Roman" w:hAnsi="Times New Roman"/>
          <w:sz w:val="28"/>
          <w:szCs w:val="28"/>
        </w:rPr>
        <w:t>.</w:t>
      </w:r>
      <w:r w:rsidR="00150F9A">
        <w:rPr>
          <w:rFonts w:ascii="Times New Roman" w:hAnsi="Times New Roman"/>
          <w:sz w:val="28"/>
          <w:szCs w:val="28"/>
        </w:rPr>
        <w:t xml:space="preserve">                                                    (3.3)</w:t>
      </w:r>
    </w:p>
    <w:p w14:paraId="5F40EDD4" w14:textId="77777777" w:rsidR="00CD4683" w:rsidRPr="00097E58" w:rsidRDefault="00CD4683" w:rsidP="00CD4683">
      <w:pPr>
        <w:pStyle w:val="a4"/>
        <w:spacing w:line="360" w:lineRule="auto"/>
        <w:ind w:firstLine="567"/>
        <w:jc w:val="center"/>
        <w:rPr>
          <w:rFonts w:ascii="Times New Roman" w:hAnsi="Times New Roman"/>
          <w:sz w:val="28"/>
          <w:szCs w:val="28"/>
        </w:rPr>
      </w:pPr>
    </w:p>
    <w:p w14:paraId="58F0B42F" w14:textId="77777777" w:rsidR="00CD4683" w:rsidRPr="00097E58" w:rsidRDefault="00CD4683" w:rsidP="00CD4683">
      <w:pPr>
        <w:pStyle w:val="a4"/>
        <w:spacing w:line="360" w:lineRule="auto"/>
        <w:ind w:firstLine="567"/>
        <w:rPr>
          <w:rFonts w:ascii="Times New Roman" w:hAnsi="Times New Roman"/>
          <w:sz w:val="28"/>
          <w:szCs w:val="28"/>
        </w:rPr>
      </w:pPr>
      <w:r w:rsidRPr="00097E58">
        <w:rPr>
          <w:rFonts w:ascii="Times New Roman" w:hAnsi="Times New Roman"/>
          <w:sz w:val="28"/>
          <w:szCs w:val="28"/>
        </w:rPr>
        <w:t xml:space="preserve">Але, згідно </w:t>
      </w:r>
      <w:r w:rsidRPr="00097E58">
        <w:rPr>
          <w:rFonts w:ascii="Times New Roman" w:hAnsi="Times New Roman"/>
          <w:sz w:val="28"/>
          <w:szCs w:val="28"/>
          <w:highlight w:val="green"/>
        </w:rPr>
        <w:t>[16]</w:t>
      </w:r>
    </w:p>
    <w:p w14:paraId="253D4492" w14:textId="77777777" w:rsidR="00CD4683" w:rsidRPr="00097E58" w:rsidRDefault="00CD4683" w:rsidP="00CD4683">
      <w:pPr>
        <w:pStyle w:val="a4"/>
        <w:spacing w:line="360" w:lineRule="auto"/>
        <w:ind w:firstLine="567"/>
        <w:jc w:val="center"/>
        <w:rPr>
          <w:rFonts w:ascii="Times New Roman" w:hAnsi="Times New Roman"/>
          <w:sz w:val="28"/>
          <w:szCs w:val="28"/>
        </w:rPr>
      </w:pPr>
    </w:p>
    <w:p w14:paraId="3A7C522E" w14:textId="60460236" w:rsidR="00CD4683" w:rsidRPr="00E238AF" w:rsidRDefault="00CD4683" w:rsidP="00E238AF">
      <w:pPr>
        <w:pStyle w:val="a4"/>
        <w:spacing w:line="360" w:lineRule="auto"/>
        <w:ind w:firstLine="567"/>
        <w:jc w:val="right"/>
        <w:rPr>
          <w:rFonts w:ascii="Times New Roman" w:hAnsi="Times New Roman"/>
          <w:sz w:val="28"/>
          <w:szCs w:val="28"/>
          <w:lang w:val="ru-RU"/>
        </w:rPr>
      </w:pPr>
      <w:r w:rsidRPr="008059CC">
        <w:rPr>
          <w:rFonts w:ascii="Times New Roman" w:hAnsi="Times New Roman"/>
          <w:position w:val="-28"/>
          <w:sz w:val="28"/>
          <w:szCs w:val="28"/>
          <w:highlight w:val="magenta"/>
          <w:rPrChange w:id="93" w:author="oleg" w:date="2024-07-15T13:56:00Z" w16du:dateUtc="2024-07-15T10:56:00Z">
            <w:rPr>
              <w:rFonts w:ascii="Times New Roman" w:hAnsi="Times New Roman"/>
              <w:position w:val="-28"/>
              <w:sz w:val="28"/>
              <w:szCs w:val="28"/>
            </w:rPr>
          </w:rPrChange>
        </w:rPr>
        <w:object w:dxaOrig="859" w:dyaOrig="639" w14:anchorId="2BB34922">
          <v:shape id="_x0000_i1028" type="#_x0000_t75" style="width:42pt;height:30pt" o:ole="">
            <v:imagedata r:id="rId79" o:title=""/>
          </v:shape>
          <o:OLEObject Type="Embed" ProgID="Equation.3" ShapeID="_x0000_i1028" DrawAspect="Content" ObjectID="_1782557829" r:id="rId80"/>
        </w:object>
      </w:r>
      <w:r w:rsidRPr="008059CC">
        <w:rPr>
          <w:rFonts w:ascii="Times New Roman" w:hAnsi="Times New Roman"/>
          <w:sz w:val="28"/>
          <w:szCs w:val="28"/>
          <w:highlight w:val="magenta"/>
          <w:rPrChange w:id="94" w:author="oleg" w:date="2024-07-15T13:56:00Z" w16du:dateUtc="2024-07-15T10:56:00Z">
            <w:rPr>
              <w:rFonts w:ascii="Times New Roman" w:hAnsi="Times New Roman"/>
              <w:sz w:val="28"/>
              <w:szCs w:val="28"/>
            </w:rPr>
          </w:rPrChange>
        </w:rPr>
        <w:t xml:space="preserve">, тоді </w:t>
      </w:r>
      <w:r w:rsidRPr="008059CC">
        <w:rPr>
          <w:rFonts w:ascii="Times New Roman" w:hAnsi="Times New Roman"/>
          <w:position w:val="-22"/>
          <w:sz w:val="28"/>
          <w:szCs w:val="28"/>
          <w:highlight w:val="magenta"/>
          <w:rPrChange w:id="95" w:author="oleg" w:date="2024-07-15T13:56:00Z" w16du:dateUtc="2024-07-15T10:56:00Z">
            <w:rPr>
              <w:rFonts w:ascii="Times New Roman" w:hAnsi="Times New Roman"/>
              <w:position w:val="-22"/>
              <w:sz w:val="28"/>
              <w:szCs w:val="28"/>
            </w:rPr>
          </w:rPrChange>
        </w:rPr>
        <w:object w:dxaOrig="1480" w:dyaOrig="580" w14:anchorId="1809759F">
          <v:shape id="_x0000_i1029" type="#_x0000_t75" style="width:1in;height:30pt" o:ole="">
            <v:imagedata r:id="rId81" o:title=""/>
          </v:shape>
          <o:OLEObject Type="Embed" ProgID="Equation.3" ShapeID="_x0000_i1029" DrawAspect="Content" ObjectID="_1782557830" r:id="rId82"/>
        </w:object>
      </w:r>
      <w:r w:rsidR="00E238AF" w:rsidRPr="008059CC">
        <w:rPr>
          <w:rFonts w:ascii="Times New Roman" w:hAnsi="Times New Roman"/>
          <w:sz w:val="28"/>
          <w:szCs w:val="28"/>
          <w:highlight w:val="magenta"/>
          <w:lang w:val="ru-RU"/>
          <w:rPrChange w:id="96" w:author="oleg" w:date="2024-07-15T13:56:00Z" w16du:dateUtc="2024-07-15T10:56:00Z">
            <w:rPr>
              <w:rFonts w:ascii="Times New Roman" w:hAnsi="Times New Roman"/>
              <w:sz w:val="28"/>
              <w:szCs w:val="28"/>
              <w:lang w:val="ru-RU"/>
            </w:rPr>
          </w:rPrChange>
        </w:rPr>
        <w:t xml:space="preserve">                 </w:t>
      </w:r>
      <w:r w:rsidR="00AE2B19" w:rsidRPr="008059CC">
        <w:rPr>
          <w:rFonts w:ascii="Times New Roman" w:hAnsi="Times New Roman"/>
          <w:sz w:val="28"/>
          <w:szCs w:val="28"/>
          <w:highlight w:val="magenta"/>
          <w:lang w:val="ru-RU"/>
          <w:rPrChange w:id="97" w:author="oleg" w:date="2024-07-15T13:56:00Z" w16du:dateUtc="2024-07-15T10:56:00Z">
            <w:rPr>
              <w:rFonts w:ascii="Times New Roman" w:hAnsi="Times New Roman"/>
              <w:sz w:val="28"/>
              <w:szCs w:val="28"/>
              <w:lang w:val="ru-RU"/>
            </w:rPr>
          </w:rPrChange>
        </w:rPr>
        <w:t xml:space="preserve"> </w:t>
      </w:r>
      <w:r w:rsidR="00E238AF" w:rsidRPr="008059CC">
        <w:rPr>
          <w:rFonts w:ascii="Times New Roman" w:hAnsi="Times New Roman"/>
          <w:sz w:val="28"/>
          <w:szCs w:val="28"/>
          <w:highlight w:val="magenta"/>
          <w:lang w:val="ru-RU"/>
          <w:rPrChange w:id="98" w:author="oleg" w:date="2024-07-15T13:56:00Z" w16du:dateUtc="2024-07-15T10:56:00Z">
            <w:rPr>
              <w:rFonts w:ascii="Times New Roman" w:hAnsi="Times New Roman"/>
              <w:sz w:val="28"/>
              <w:szCs w:val="28"/>
              <w:lang w:val="ru-RU"/>
            </w:rPr>
          </w:rPrChange>
        </w:rPr>
        <w:t xml:space="preserve">                      (3.4)</w:t>
      </w:r>
    </w:p>
    <w:p w14:paraId="4E6990F1" w14:textId="77777777" w:rsidR="00CD4683" w:rsidRPr="00097E58" w:rsidRDefault="00CD4683" w:rsidP="00CD4683">
      <w:pPr>
        <w:spacing w:line="360" w:lineRule="auto"/>
        <w:ind w:firstLine="567"/>
        <w:jc w:val="both"/>
        <w:rPr>
          <w:sz w:val="28"/>
          <w:szCs w:val="28"/>
          <w:lang w:val="uk-UA" w:eastAsia="uk-UA"/>
        </w:rPr>
      </w:pPr>
    </w:p>
    <w:p w14:paraId="42EA4C69" w14:textId="77777777" w:rsidR="00CD4683" w:rsidRPr="00097E58" w:rsidRDefault="00CD4683" w:rsidP="00CD4683">
      <w:pPr>
        <w:spacing w:line="360" w:lineRule="auto"/>
        <w:ind w:firstLine="567"/>
        <w:jc w:val="both"/>
        <w:rPr>
          <w:sz w:val="28"/>
          <w:szCs w:val="28"/>
          <w:lang w:val="uk-UA"/>
        </w:rPr>
      </w:pPr>
      <w:r w:rsidRPr="00097E58">
        <w:rPr>
          <w:sz w:val="28"/>
          <w:szCs w:val="28"/>
          <w:lang w:val="uk-UA" w:eastAsia="uk-UA"/>
        </w:rPr>
        <w:t xml:space="preserve">Величина </w:t>
      </w:r>
      <w:r w:rsidRPr="00097E58">
        <w:rPr>
          <w:i/>
          <w:sz w:val="28"/>
          <w:szCs w:val="28"/>
          <w:lang w:val="uk-UA"/>
        </w:rPr>
        <w:t>K</w:t>
      </w:r>
      <w:r w:rsidRPr="00097E58">
        <w:rPr>
          <w:sz w:val="28"/>
          <w:szCs w:val="28"/>
          <w:vertAlign w:val="subscript"/>
          <w:lang w:val="uk-UA"/>
        </w:rPr>
        <w:sym w:font="Symbol" w:char="F074"/>
      </w:r>
      <w:r w:rsidRPr="00097E58">
        <w:rPr>
          <w:sz w:val="28"/>
          <w:szCs w:val="28"/>
          <w:lang w:val="uk-UA"/>
        </w:rPr>
        <w:t xml:space="preserve"> визначається за нахилом </w:t>
      </w:r>
      <w:proofErr w:type="spellStart"/>
      <w:r w:rsidRPr="00097E58">
        <w:rPr>
          <w:sz w:val="28"/>
          <w:szCs w:val="28"/>
          <w:lang w:val="uk-UA"/>
        </w:rPr>
        <w:t>дозової</w:t>
      </w:r>
      <w:proofErr w:type="spellEnd"/>
      <w:r w:rsidRPr="00097E58">
        <w:rPr>
          <w:sz w:val="28"/>
          <w:szCs w:val="28"/>
          <w:lang w:val="uk-UA"/>
        </w:rPr>
        <w:t xml:space="preserve"> залежності функції </w:t>
      </w:r>
      <w:r w:rsidRPr="00097E58">
        <w:rPr>
          <w:position w:val="-22"/>
          <w:sz w:val="28"/>
          <w:szCs w:val="28"/>
          <w:lang w:val="uk-UA"/>
        </w:rPr>
        <w:object w:dxaOrig="639" w:dyaOrig="580" w14:anchorId="3DF20730">
          <v:shape id="_x0000_i1030" type="#_x0000_t75" style="width:30pt;height:30pt" o:ole="">
            <v:imagedata r:id="rId83" o:title=""/>
          </v:shape>
          <o:OLEObject Type="Embed" ProgID="Equation.3" ShapeID="_x0000_i1030" DrawAspect="Content" ObjectID="_1782557831" r:id="rId84"/>
        </w:object>
      </w:r>
      <w:r w:rsidRPr="00097E58">
        <w:rPr>
          <w:sz w:val="28"/>
          <w:szCs w:val="28"/>
          <w:lang w:val="uk-UA"/>
        </w:rPr>
        <w:t>.</w:t>
      </w:r>
    </w:p>
    <w:p w14:paraId="31823056" w14:textId="77777777" w:rsidR="00CD4683" w:rsidRPr="00097E58" w:rsidRDefault="00CD4683" w:rsidP="00CD4683">
      <w:pPr>
        <w:spacing w:line="360" w:lineRule="auto"/>
        <w:ind w:firstLine="567"/>
        <w:jc w:val="both"/>
        <w:rPr>
          <w:sz w:val="28"/>
          <w:szCs w:val="28"/>
          <w:lang w:val="uk-UA"/>
        </w:rPr>
      </w:pPr>
      <w:r w:rsidRPr="00097E58">
        <w:rPr>
          <w:sz w:val="28"/>
          <w:szCs w:val="28"/>
          <w:lang w:val="uk-UA"/>
        </w:rPr>
        <w:t xml:space="preserve">На </w:t>
      </w:r>
      <w:r w:rsidRPr="00097E58">
        <w:rPr>
          <w:sz w:val="28"/>
          <w:szCs w:val="28"/>
          <w:highlight w:val="yellow"/>
          <w:lang w:val="uk-UA"/>
        </w:rPr>
        <w:t>Рис.3.4</w:t>
      </w:r>
      <w:r w:rsidRPr="00097E58">
        <w:rPr>
          <w:color w:val="FF0000"/>
          <w:sz w:val="28"/>
          <w:szCs w:val="28"/>
          <w:lang w:val="uk-UA"/>
        </w:rPr>
        <w:t xml:space="preserve"> </w:t>
      </w:r>
      <w:r w:rsidRPr="00097E58">
        <w:rPr>
          <w:sz w:val="28"/>
          <w:szCs w:val="28"/>
          <w:lang w:val="uk-UA"/>
        </w:rPr>
        <w:t xml:space="preserve">приведена </w:t>
      </w:r>
      <w:proofErr w:type="spellStart"/>
      <w:r w:rsidRPr="00097E58">
        <w:rPr>
          <w:sz w:val="28"/>
          <w:szCs w:val="28"/>
          <w:lang w:val="uk-UA"/>
        </w:rPr>
        <w:t>дозова</w:t>
      </w:r>
      <w:proofErr w:type="spellEnd"/>
      <w:r w:rsidRPr="00097E58">
        <w:rPr>
          <w:sz w:val="28"/>
          <w:szCs w:val="28"/>
          <w:lang w:val="uk-UA"/>
        </w:rPr>
        <w:t xml:space="preserve"> залежність інтенсивності свічення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GaP</w:t>
      </w:r>
      <w:proofErr w:type="spellEnd"/>
      <w:r w:rsidRPr="00097E58">
        <w:rPr>
          <w:sz w:val="28"/>
          <w:szCs w:val="28"/>
          <w:lang w:val="uk-UA"/>
        </w:rPr>
        <w:t>, а також функції (</w:t>
      </w:r>
      <w:r w:rsidRPr="00097E58">
        <w:rPr>
          <w:position w:val="-22"/>
          <w:sz w:val="28"/>
          <w:szCs w:val="28"/>
          <w:lang w:val="uk-UA"/>
        </w:rPr>
        <w:object w:dxaOrig="639" w:dyaOrig="580" w14:anchorId="090A9FA5">
          <v:shape id="_x0000_i1031" type="#_x0000_t75" style="width:30pt;height:30pt" o:ole="">
            <v:imagedata r:id="rId83" o:title=""/>
          </v:shape>
          <o:OLEObject Type="Embed" ProgID="Equation.3" ShapeID="_x0000_i1031" DrawAspect="Content" ObjectID="_1782557832" r:id="rId85"/>
        </w:object>
      </w:r>
      <w:r w:rsidRPr="00097E58">
        <w:rPr>
          <w:sz w:val="28"/>
          <w:szCs w:val="28"/>
          <w:lang w:val="uk-UA"/>
        </w:rPr>
        <w:t xml:space="preserve">). На </w:t>
      </w:r>
      <w:r w:rsidRPr="008059CC">
        <w:rPr>
          <w:sz w:val="28"/>
          <w:szCs w:val="28"/>
          <w:highlight w:val="magenta"/>
          <w:lang w:val="uk-UA"/>
          <w:rPrChange w:id="99" w:author="oleg" w:date="2024-07-15T13:56:00Z" w16du:dateUtc="2024-07-15T10:56:00Z">
            <w:rPr>
              <w:sz w:val="28"/>
              <w:szCs w:val="28"/>
              <w:lang w:val="uk-UA"/>
            </w:rPr>
          </w:rPrChange>
        </w:rPr>
        <w:t xml:space="preserve">обох кривих можна виокремити коефіцієнти пошкодження </w:t>
      </w:r>
      <w:r w:rsidRPr="008059CC">
        <w:rPr>
          <w:i/>
          <w:sz w:val="28"/>
          <w:szCs w:val="28"/>
          <w:highlight w:val="magenta"/>
          <w:lang w:val="uk-UA"/>
          <w:rPrChange w:id="100" w:author="oleg" w:date="2024-07-15T13:56:00Z" w16du:dateUtc="2024-07-15T10:56:00Z">
            <w:rPr>
              <w:i/>
              <w:sz w:val="28"/>
              <w:szCs w:val="28"/>
              <w:lang w:val="uk-UA"/>
            </w:rPr>
          </w:rPrChange>
        </w:rPr>
        <w:t>K</w:t>
      </w:r>
      <w:r w:rsidRPr="008059CC">
        <w:rPr>
          <w:sz w:val="28"/>
          <w:szCs w:val="28"/>
          <w:highlight w:val="magenta"/>
          <w:vertAlign w:val="subscript"/>
          <w:lang w:val="uk-UA"/>
          <w:rPrChange w:id="101" w:author="oleg" w:date="2024-07-15T13:56:00Z" w16du:dateUtc="2024-07-15T10:56:00Z">
            <w:rPr>
              <w:sz w:val="28"/>
              <w:szCs w:val="28"/>
              <w:vertAlign w:val="subscript"/>
              <w:lang w:val="uk-UA"/>
            </w:rPr>
          </w:rPrChange>
        </w:rPr>
        <w:sym w:font="Symbol" w:char="F074"/>
      </w:r>
      <w:r w:rsidRPr="008059CC">
        <w:rPr>
          <w:sz w:val="28"/>
          <w:szCs w:val="28"/>
          <w:highlight w:val="magenta"/>
          <w:vertAlign w:val="subscript"/>
          <w:lang w:val="uk-UA"/>
          <w:rPrChange w:id="102" w:author="oleg" w:date="2024-07-15T13:56:00Z" w16du:dateUtc="2024-07-15T10:56:00Z">
            <w:rPr>
              <w:sz w:val="28"/>
              <w:szCs w:val="28"/>
              <w:vertAlign w:val="subscript"/>
              <w:lang w:val="uk-UA"/>
            </w:rPr>
          </w:rPrChange>
        </w:rPr>
        <w:t>1</w:t>
      </w:r>
      <w:r w:rsidRPr="008059CC">
        <w:rPr>
          <w:sz w:val="28"/>
          <w:szCs w:val="28"/>
          <w:highlight w:val="magenta"/>
          <w:lang w:val="uk-UA"/>
          <w:rPrChange w:id="103" w:author="oleg" w:date="2024-07-15T13:56:00Z" w16du:dateUtc="2024-07-15T10:56:00Z">
            <w:rPr>
              <w:sz w:val="28"/>
              <w:szCs w:val="28"/>
              <w:lang w:val="uk-UA"/>
            </w:rPr>
          </w:rPrChange>
        </w:rPr>
        <w:t> = 0,71·10</w:t>
      </w:r>
      <w:r w:rsidRPr="008059CC">
        <w:rPr>
          <w:sz w:val="28"/>
          <w:szCs w:val="28"/>
          <w:highlight w:val="magenta"/>
          <w:vertAlign w:val="superscript"/>
          <w:lang w:val="uk-UA"/>
          <w:rPrChange w:id="104" w:author="oleg" w:date="2024-07-15T13:56:00Z" w16du:dateUtc="2024-07-15T10:56:00Z">
            <w:rPr>
              <w:sz w:val="28"/>
              <w:szCs w:val="28"/>
              <w:vertAlign w:val="superscript"/>
              <w:lang w:val="uk-UA"/>
            </w:rPr>
          </w:rPrChange>
        </w:rPr>
        <w:t>-8 </w:t>
      </w:r>
      <w:r w:rsidRPr="008059CC">
        <w:rPr>
          <w:sz w:val="28"/>
          <w:szCs w:val="28"/>
          <w:highlight w:val="magenta"/>
          <w:lang w:val="uk-UA"/>
          <w:rPrChange w:id="105" w:author="oleg" w:date="2024-07-15T13:56:00Z" w16du:dateUtc="2024-07-15T10:56:00Z">
            <w:rPr>
              <w:sz w:val="28"/>
              <w:szCs w:val="28"/>
              <w:lang w:val="uk-UA"/>
            </w:rPr>
          </w:rPrChange>
        </w:rPr>
        <w:t>см</w:t>
      </w:r>
      <w:r w:rsidRPr="008059CC">
        <w:rPr>
          <w:sz w:val="28"/>
          <w:szCs w:val="28"/>
          <w:highlight w:val="magenta"/>
          <w:vertAlign w:val="superscript"/>
          <w:lang w:val="uk-UA"/>
          <w:rPrChange w:id="106" w:author="oleg" w:date="2024-07-15T13:56:00Z" w16du:dateUtc="2024-07-15T10:56:00Z">
            <w:rPr>
              <w:sz w:val="28"/>
              <w:szCs w:val="28"/>
              <w:vertAlign w:val="superscript"/>
              <w:lang w:val="uk-UA"/>
            </w:rPr>
          </w:rPrChange>
        </w:rPr>
        <w:t>2</w:t>
      </w:r>
      <w:r w:rsidRPr="008059CC">
        <w:rPr>
          <w:sz w:val="28"/>
          <w:szCs w:val="28"/>
          <w:highlight w:val="magenta"/>
          <w:lang w:val="uk-UA"/>
          <w:rPrChange w:id="107" w:author="oleg" w:date="2024-07-15T13:56:00Z" w16du:dateUtc="2024-07-15T10:56:00Z">
            <w:rPr>
              <w:sz w:val="28"/>
              <w:szCs w:val="28"/>
              <w:lang w:val="uk-UA"/>
            </w:rPr>
          </w:rPrChange>
        </w:rPr>
        <w:t>с</w:t>
      </w:r>
      <w:r w:rsidRPr="008059CC">
        <w:rPr>
          <w:sz w:val="28"/>
          <w:szCs w:val="28"/>
          <w:highlight w:val="magenta"/>
          <w:vertAlign w:val="superscript"/>
          <w:lang w:val="uk-UA"/>
          <w:rPrChange w:id="108" w:author="oleg" w:date="2024-07-15T13:56:00Z" w16du:dateUtc="2024-07-15T10:56:00Z">
            <w:rPr>
              <w:sz w:val="28"/>
              <w:szCs w:val="28"/>
              <w:vertAlign w:val="superscript"/>
              <w:lang w:val="uk-UA"/>
            </w:rPr>
          </w:rPrChange>
        </w:rPr>
        <w:t xml:space="preserve">-1 </w:t>
      </w:r>
      <w:r w:rsidRPr="008059CC">
        <w:rPr>
          <w:sz w:val="28"/>
          <w:szCs w:val="28"/>
          <w:highlight w:val="magenta"/>
          <w:lang w:val="uk-UA"/>
          <w:rPrChange w:id="109" w:author="oleg" w:date="2024-07-15T13:56:00Z" w16du:dateUtc="2024-07-15T10:56:00Z">
            <w:rPr>
              <w:sz w:val="28"/>
              <w:szCs w:val="28"/>
              <w:lang w:val="uk-UA"/>
            </w:rPr>
          </w:rPrChange>
        </w:rPr>
        <w:t xml:space="preserve">та </w:t>
      </w:r>
      <w:r w:rsidRPr="008059CC">
        <w:rPr>
          <w:i/>
          <w:sz w:val="28"/>
          <w:szCs w:val="28"/>
          <w:highlight w:val="magenta"/>
          <w:lang w:val="uk-UA"/>
          <w:rPrChange w:id="110" w:author="oleg" w:date="2024-07-15T13:56:00Z" w16du:dateUtc="2024-07-15T10:56:00Z">
            <w:rPr>
              <w:i/>
              <w:sz w:val="28"/>
              <w:szCs w:val="28"/>
              <w:lang w:val="uk-UA"/>
            </w:rPr>
          </w:rPrChange>
        </w:rPr>
        <w:t>K</w:t>
      </w:r>
      <w:r w:rsidRPr="008059CC">
        <w:rPr>
          <w:sz w:val="28"/>
          <w:szCs w:val="28"/>
          <w:highlight w:val="magenta"/>
          <w:vertAlign w:val="subscript"/>
          <w:lang w:val="uk-UA"/>
          <w:rPrChange w:id="111" w:author="oleg" w:date="2024-07-15T13:56:00Z" w16du:dateUtc="2024-07-15T10:56:00Z">
            <w:rPr>
              <w:sz w:val="28"/>
              <w:szCs w:val="28"/>
              <w:vertAlign w:val="subscript"/>
              <w:lang w:val="uk-UA"/>
            </w:rPr>
          </w:rPrChange>
        </w:rPr>
        <w:sym w:font="Symbol" w:char="F074"/>
      </w:r>
      <w:r w:rsidRPr="008059CC">
        <w:rPr>
          <w:sz w:val="28"/>
          <w:szCs w:val="28"/>
          <w:highlight w:val="magenta"/>
          <w:vertAlign w:val="subscript"/>
          <w:lang w:val="uk-UA"/>
          <w:rPrChange w:id="112" w:author="oleg" w:date="2024-07-15T13:56:00Z" w16du:dateUtc="2024-07-15T10:56:00Z">
            <w:rPr>
              <w:sz w:val="28"/>
              <w:szCs w:val="28"/>
              <w:vertAlign w:val="subscript"/>
              <w:lang w:val="uk-UA"/>
            </w:rPr>
          </w:rPrChange>
        </w:rPr>
        <w:t>2</w:t>
      </w:r>
      <w:r w:rsidRPr="008059CC">
        <w:rPr>
          <w:sz w:val="28"/>
          <w:szCs w:val="28"/>
          <w:highlight w:val="magenta"/>
          <w:lang w:val="uk-UA"/>
          <w:rPrChange w:id="113" w:author="oleg" w:date="2024-07-15T13:56:00Z" w16du:dateUtc="2024-07-15T10:56:00Z">
            <w:rPr>
              <w:sz w:val="28"/>
              <w:szCs w:val="28"/>
              <w:lang w:val="uk-UA"/>
            </w:rPr>
          </w:rPrChange>
        </w:rPr>
        <w:t> = 1,67·10</w:t>
      </w:r>
      <w:r w:rsidRPr="008059CC">
        <w:rPr>
          <w:sz w:val="28"/>
          <w:szCs w:val="28"/>
          <w:highlight w:val="magenta"/>
          <w:vertAlign w:val="superscript"/>
          <w:lang w:val="uk-UA"/>
          <w:rPrChange w:id="114" w:author="oleg" w:date="2024-07-15T13:56:00Z" w16du:dateUtc="2024-07-15T10:56:00Z">
            <w:rPr>
              <w:sz w:val="28"/>
              <w:szCs w:val="28"/>
              <w:vertAlign w:val="superscript"/>
              <w:lang w:val="uk-UA"/>
            </w:rPr>
          </w:rPrChange>
        </w:rPr>
        <w:t>-7 </w:t>
      </w:r>
      <w:r w:rsidRPr="008059CC">
        <w:rPr>
          <w:sz w:val="28"/>
          <w:szCs w:val="28"/>
          <w:highlight w:val="magenta"/>
          <w:lang w:val="uk-UA"/>
          <w:rPrChange w:id="115" w:author="oleg" w:date="2024-07-15T13:56:00Z" w16du:dateUtc="2024-07-15T10:56:00Z">
            <w:rPr>
              <w:sz w:val="28"/>
              <w:szCs w:val="28"/>
              <w:lang w:val="uk-UA"/>
            </w:rPr>
          </w:rPrChange>
        </w:rPr>
        <w:t>см</w:t>
      </w:r>
      <w:r w:rsidRPr="008059CC">
        <w:rPr>
          <w:sz w:val="28"/>
          <w:szCs w:val="28"/>
          <w:highlight w:val="magenta"/>
          <w:vertAlign w:val="superscript"/>
          <w:lang w:val="uk-UA"/>
          <w:rPrChange w:id="116" w:author="oleg" w:date="2024-07-15T13:56:00Z" w16du:dateUtc="2024-07-15T10:56:00Z">
            <w:rPr>
              <w:sz w:val="28"/>
              <w:szCs w:val="28"/>
              <w:vertAlign w:val="superscript"/>
              <w:lang w:val="uk-UA"/>
            </w:rPr>
          </w:rPrChange>
        </w:rPr>
        <w:t>2</w:t>
      </w:r>
      <w:r w:rsidRPr="008059CC">
        <w:rPr>
          <w:sz w:val="28"/>
          <w:szCs w:val="28"/>
          <w:highlight w:val="magenta"/>
          <w:lang w:val="uk-UA"/>
          <w:rPrChange w:id="117" w:author="oleg" w:date="2024-07-15T13:56:00Z" w16du:dateUtc="2024-07-15T10:56:00Z">
            <w:rPr>
              <w:sz w:val="28"/>
              <w:szCs w:val="28"/>
              <w:lang w:val="uk-UA"/>
            </w:rPr>
          </w:rPrChange>
        </w:rPr>
        <w:t>с</w:t>
      </w:r>
      <w:r w:rsidRPr="008059CC">
        <w:rPr>
          <w:sz w:val="28"/>
          <w:szCs w:val="28"/>
          <w:highlight w:val="magenta"/>
          <w:vertAlign w:val="superscript"/>
          <w:lang w:val="uk-UA"/>
          <w:rPrChange w:id="118" w:author="oleg" w:date="2024-07-15T13:56:00Z" w16du:dateUtc="2024-07-15T10:56:00Z">
            <w:rPr>
              <w:sz w:val="28"/>
              <w:szCs w:val="28"/>
              <w:vertAlign w:val="superscript"/>
              <w:lang w:val="uk-UA"/>
            </w:rPr>
          </w:rPrChange>
        </w:rPr>
        <w:t>-1</w:t>
      </w:r>
      <w:r w:rsidRPr="008059CC">
        <w:rPr>
          <w:sz w:val="28"/>
          <w:szCs w:val="28"/>
          <w:highlight w:val="magenta"/>
          <w:lang w:val="uk-UA"/>
          <w:rPrChange w:id="119" w:author="oleg" w:date="2024-07-15T13:56:00Z" w16du:dateUtc="2024-07-15T10:56:00Z">
            <w:rPr>
              <w:sz w:val="28"/>
              <w:szCs w:val="28"/>
              <w:lang w:val="uk-UA"/>
            </w:rPr>
          </w:rPrChange>
        </w:rPr>
        <w:t>.</w:t>
      </w:r>
      <w:r w:rsidRPr="00097E58">
        <w:rPr>
          <w:sz w:val="28"/>
          <w:szCs w:val="28"/>
          <w:lang w:val="uk-UA"/>
        </w:rPr>
        <w:t xml:space="preserve"> У випадку опромінення електронами з </w:t>
      </w:r>
      <w:r w:rsidRPr="00097E58">
        <w:rPr>
          <w:i/>
          <w:sz w:val="28"/>
          <w:szCs w:val="28"/>
          <w:lang w:val="uk-UA"/>
        </w:rPr>
        <w:t>Е</w:t>
      </w:r>
      <w:r w:rsidRPr="00097E58">
        <w:rPr>
          <w:sz w:val="28"/>
          <w:szCs w:val="28"/>
          <w:lang w:val="uk-UA"/>
        </w:rPr>
        <w:t> = 1</w:t>
      </w:r>
      <w:r>
        <w:rPr>
          <w:sz w:val="28"/>
          <w:szCs w:val="28"/>
          <w:lang w:val="uk-UA"/>
        </w:rPr>
        <w:t> </w:t>
      </w:r>
      <w:r w:rsidRPr="00097E58">
        <w:rPr>
          <w:sz w:val="28"/>
          <w:szCs w:val="28"/>
          <w:lang w:val="uk-UA"/>
        </w:rPr>
        <w:t>÷</w:t>
      </w:r>
      <w:r>
        <w:rPr>
          <w:sz w:val="28"/>
          <w:szCs w:val="28"/>
          <w:lang w:val="uk-UA"/>
        </w:rPr>
        <w:t> </w:t>
      </w:r>
      <w:r w:rsidRPr="00097E58">
        <w:rPr>
          <w:sz w:val="28"/>
          <w:szCs w:val="28"/>
          <w:lang w:val="uk-UA"/>
        </w:rPr>
        <w:t>2 </w:t>
      </w:r>
      <w:proofErr w:type="spellStart"/>
      <w:r w:rsidRPr="00097E58">
        <w:rPr>
          <w:sz w:val="28"/>
          <w:szCs w:val="28"/>
          <w:lang w:val="uk-UA"/>
        </w:rPr>
        <w:t>МеВ</w:t>
      </w:r>
      <w:proofErr w:type="spellEnd"/>
      <w:r w:rsidRPr="00097E58">
        <w:rPr>
          <w:sz w:val="28"/>
          <w:szCs w:val="28"/>
          <w:lang w:val="uk-UA"/>
        </w:rPr>
        <w:t xml:space="preserve"> первинно-введеними дефектами є точкові порушення структури, котрі і створюють вирішальний вплив на час життя неосновних носіїв заряду.</w:t>
      </w:r>
    </w:p>
    <w:p w14:paraId="6A852510" w14:textId="77777777" w:rsidR="00CD4683" w:rsidRPr="00097E58" w:rsidRDefault="00CD4683" w:rsidP="00CD4683">
      <w:pPr>
        <w:spacing w:line="360" w:lineRule="auto"/>
        <w:ind w:firstLine="567"/>
        <w:jc w:val="both"/>
        <w:rPr>
          <w:sz w:val="28"/>
          <w:szCs w:val="28"/>
          <w:lang w:val="uk-UA"/>
        </w:rPr>
      </w:pPr>
    </w:p>
    <w:p w14:paraId="10EBBE24" w14:textId="77777777" w:rsidR="00CD4683" w:rsidRPr="00097E58" w:rsidRDefault="00CD4683" w:rsidP="00CD4683">
      <w:pPr>
        <w:spacing w:line="360" w:lineRule="auto"/>
        <w:ind w:firstLine="567"/>
        <w:jc w:val="center"/>
        <w:rPr>
          <w:sz w:val="28"/>
          <w:szCs w:val="28"/>
          <w:lang w:val="uk-UA"/>
        </w:rPr>
      </w:pPr>
      <w:r w:rsidRPr="00097E58">
        <w:rPr>
          <w:noProof/>
          <w:sz w:val="28"/>
          <w:szCs w:val="28"/>
          <w:lang w:val="uk-UA" w:eastAsia="uk-UA"/>
        </w:rPr>
        <w:drawing>
          <wp:inline distT="0" distB="0" distL="0" distR="0" wp14:anchorId="703FDBA0" wp14:editId="5CD9897A">
            <wp:extent cx="3195294" cy="2688937"/>
            <wp:effectExtent l="0" t="0" r="5715" b="0"/>
            <wp:docPr id="13" name="Рисунок 13" descr="Fi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_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12230" cy="2703189"/>
                    </a:xfrm>
                    <a:prstGeom prst="rect">
                      <a:avLst/>
                    </a:prstGeom>
                    <a:noFill/>
                    <a:ln>
                      <a:noFill/>
                    </a:ln>
                  </pic:spPr>
                </pic:pic>
              </a:graphicData>
            </a:graphic>
          </wp:inline>
        </w:drawing>
      </w:r>
    </w:p>
    <w:p w14:paraId="3EEA3110" w14:textId="3A2BAB69" w:rsidR="00CD4683" w:rsidRPr="00097E58" w:rsidRDefault="00CD4683" w:rsidP="002044F6">
      <w:pPr>
        <w:spacing w:line="360" w:lineRule="auto"/>
        <w:ind w:firstLine="567"/>
        <w:jc w:val="center"/>
        <w:rPr>
          <w:sz w:val="28"/>
          <w:szCs w:val="28"/>
          <w:lang w:val="uk-UA"/>
        </w:rPr>
      </w:pPr>
      <w:r w:rsidRPr="00097E58">
        <w:rPr>
          <w:sz w:val="28"/>
          <w:szCs w:val="28"/>
          <w:highlight w:val="yellow"/>
          <w:lang w:val="uk-UA"/>
        </w:rPr>
        <w:t>Рис. 3.4.</w:t>
      </w:r>
      <w:r w:rsidRPr="00097E58">
        <w:rPr>
          <w:sz w:val="28"/>
          <w:szCs w:val="28"/>
          <w:lang w:val="uk-UA"/>
        </w:rPr>
        <w:t xml:space="preserve"> </w:t>
      </w:r>
      <w:proofErr w:type="spellStart"/>
      <w:r w:rsidRPr="00097E58">
        <w:rPr>
          <w:sz w:val="28"/>
          <w:szCs w:val="28"/>
          <w:lang w:val="uk-UA"/>
        </w:rPr>
        <w:t>Дозова</w:t>
      </w:r>
      <w:proofErr w:type="spellEnd"/>
      <w:r w:rsidRPr="00097E58">
        <w:rPr>
          <w:sz w:val="28"/>
          <w:szCs w:val="28"/>
          <w:lang w:val="uk-UA"/>
        </w:rPr>
        <w:t xml:space="preserve"> залежність інтенсивності свічення </w:t>
      </w:r>
      <w:proofErr w:type="spellStart"/>
      <w:r w:rsidRPr="00097E58">
        <w:rPr>
          <w:sz w:val="28"/>
          <w:szCs w:val="28"/>
          <w:lang w:val="uk-UA"/>
        </w:rPr>
        <w:t>світлодіода</w:t>
      </w:r>
      <w:proofErr w:type="spellEnd"/>
      <w:r w:rsidRPr="00097E58">
        <w:rPr>
          <w:sz w:val="28"/>
          <w:szCs w:val="28"/>
          <w:lang w:val="uk-UA"/>
        </w:rPr>
        <w:t xml:space="preserve"> </w:t>
      </w:r>
      <w:proofErr w:type="spellStart"/>
      <w:r w:rsidRPr="00097E58">
        <w:rPr>
          <w:sz w:val="28"/>
          <w:szCs w:val="28"/>
          <w:lang w:val="uk-UA"/>
        </w:rPr>
        <w:t>GaP</w:t>
      </w:r>
      <w:proofErr w:type="spellEnd"/>
      <w:r w:rsidRPr="00097E58">
        <w:rPr>
          <w:sz w:val="28"/>
          <w:szCs w:val="28"/>
          <w:lang w:val="uk-UA"/>
        </w:rPr>
        <w:t>(</w:t>
      </w:r>
      <w:proofErr w:type="spellStart"/>
      <w:r w:rsidRPr="00097E58">
        <w:rPr>
          <w:sz w:val="28"/>
          <w:szCs w:val="28"/>
          <w:lang w:val="uk-UA"/>
        </w:rPr>
        <w:t>Zn</w:t>
      </w:r>
      <w:proofErr w:type="spellEnd"/>
      <w:r w:rsidRPr="00097E58">
        <w:rPr>
          <w:sz w:val="28"/>
          <w:szCs w:val="28"/>
          <w:lang w:val="uk-UA"/>
        </w:rPr>
        <w:t xml:space="preserve">, O) опроміненого електронами з </w:t>
      </w:r>
      <w:r w:rsidRPr="00097E58">
        <w:rPr>
          <w:i/>
          <w:sz w:val="28"/>
          <w:szCs w:val="28"/>
          <w:lang w:val="uk-UA"/>
        </w:rPr>
        <w:t>Е</w:t>
      </w:r>
      <w:r w:rsidRPr="00097E58">
        <w:rPr>
          <w:sz w:val="28"/>
          <w:szCs w:val="28"/>
          <w:lang w:val="uk-UA"/>
        </w:rPr>
        <w:t> = 2 </w:t>
      </w:r>
      <w:proofErr w:type="spellStart"/>
      <w:r w:rsidRPr="00097E58">
        <w:rPr>
          <w:sz w:val="28"/>
          <w:szCs w:val="28"/>
          <w:lang w:val="uk-UA"/>
        </w:rPr>
        <w:t>МеВ</w:t>
      </w:r>
      <w:proofErr w:type="spellEnd"/>
      <w:r w:rsidRPr="00097E58">
        <w:rPr>
          <w:sz w:val="28"/>
          <w:szCs w:val="28"/>
          <w:lang w:val="uk-UA"/>
        </w:rPr>
        <w:t xml:space="preserve"> (</w:t>
      </w:r>
      <w:r w:rsidRPr="00097E58">
        <w:rPr>
          <w:i/>
          <w:sz w:val="28"/>
          <w:szCs w:val="28"/>
          <w:lang w:val="uk-UA"/>
        </w:rPr>
        <w:t>1</w:t>
      </w:r>
      <w:r w:rsidRPr="00097E58">
        <w:rPr>
          <w:sz w:val="28"/>
          <w:szCs w:val="28"/>
          <w:lang w:val="uk-UA"/>
        </w:rPr>
        <w:t xml:space="preserve">) та функції </w:t>
      </w:r>
      <w:r w:rsidRPr="00097E58">
        <w:rPr>
          <w:position w:val="-22"/>
          <w:sz w:val="28"/>
          <w:szCs w:val="28"/>
          <w:lang w:val="uk-UA"/>
        </w:rPr>
        <w:object w:dxaOrig="639" w:dyaOrig="580" w14:anchorId="1591CC7C">
          <v:shape id="_x0000_i1032" type="#_x0000_t75" style="width:30pt;height:30pt" o:ole="">
            <v:imagedata r:id="rId83" o:title=""/>
          </v:shape>
          <o:OLEObject Type="Embed" ProgID="Equation.3" ShapeID="_x0000_i1032" DrawAspect="Content" ObjectID="_1782557833" r:id="rId87"/>
        </w:object>
      </w:r>
      <w:r w:rsidRPr="00097E58">
        <w:rPr>
          <w:sz w:val="28"/>
          <w:szCs w:val="28"/>
          <w:lang w:val="uk-UA"/>
        </w:rPr>
        <w:t xml:space="preserve"> (</w:t>
      </w:r>
      <w:r w:rsidRPr="00097E58">
        <w:rPr>
          <w:i/>
          <w:sz w:val="28"/>
          <w:szCs w:val="28"/>
          <w:lang w:val="uk-UA"/>
        </w:rPr>
        <w:t>2</w:t>
      </w:r>
      <w:r w:rsidRPr="00097E58">
        <w:rPr>
          <w:sz w:val="28"/>
          <w:szCs w:val="28"/>
          <w:lang w:val="uk-UA"/>
        </w:rPr>
        <w:t xml:space="preserve">), знята при </w:t>
      </w:r>
      <w:r w:rsidRPr="00097E58">
        <w:rPr>
          <w:i/>
          <w:sz w:val="28"/>
          <w:szCs w:val="28"/>
          <w:lang w:val="uk-UA"/>
        </w:rPr>
        <w:t>Т</w:t>
      </w:r>
      <w:r w:rsidRPr="00097E58">
        <w:rPr>
          <w:sz w:val="28"/>
          <w:szCs w:val="28"/>
          <w:lang w:val="uk-UA"/>
        </w:rPr>
        <w:t> = 300 К.</w:t>
      </w:r>
    </w:p>
    <w:p w14:paraId="3968FF51" w14:textId="77777777" w:rsidR="00CD4683" w:rsidRPr="00097E58" w:rsidRDefault="00CD4683" w:rsidP="002044F6">
      <w:pPr>
        <w:spacing w:line="360" w:lineRule="auto"/>
        <w:ind w:firstLine="567"/>
        <w:jc w:val="center"/>
        <w:rPr>
          <w:sz w:val="28"/>
          <w:szCs w:val="28"/>
          <w:lang w:val="uk-UA"/>
        </w:rPr>
      </w:pPr>
    </w:p>
    <w:p w14:paraId="0C178B5D" w14:textId="77777777" w:rsidR="00CD4683" w:rsidRPr="00097E58" w:rsidRDefault="00CD4683" w:rsidP="00CD4683">
      <w:pPr>
        <w:spacing w:line="360" w:lineRule="auto"/>
        <w:ind w:firstLine="567"/>
        <w:jc w:val="both"/>
        <w:rPr>
          <w:sz w:val="28"/>
          <w:szCs w:val="28"/>
          <w:lang w:val="uk-UA"/>
        </w:rPr>
      </w:pPr>
      <w:r w:rsidRPr="00097E58">
        <w:rPr>
          <w:sz w:val="28"/>
          <w:szCs w:val="28"/>
          <w:lang w:val="uk-UA"/>
        </w:rPr>
        <w:t xml:space="preserve">Для порівняння наводимо дані, одержані нами після опромінення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GaP</w:t>
      </w:r>
      <w:proofErr w:type="spellEnd"/>
      <w:r w:rsidRPr="00097E58">
        <w:rPr>
          <w:sz w:val="28"/>
          <w:szCs w:val="28"/>
          <w:lang w:val="uk-UA"/>
        </w:rPr>
        <w:t xml:space="preserve"> важкими зарядженими частинками (</w:t>
      </w:r>
      <w:r w:rsidRPr="00097E58">
        <w:rPr>
          <w:i/>
          <w:sz w:val="28"/>
          <w:szCs w:val="28"/>
          <w:lang w:val="uk-UA" w:eastAsia="uk-UA"/>
        </w:rPr>
        <w:t>α</w:t>
      </w:r>
      <w:r w:rsidRPr="00097E58">
        <w:rPr>
          <w:sz w:val="28"/>
          <w:szCs w:val="28"/>
          <w:vertAlign w:val="superscript"/>
          <w:lang w:val="uk-UA" w:eastAsia="uk-UA"/>
        </w:rPr>
        <w:t>++</w:t>
      </w:r>
      <w:r w:rsidRPr="00097E58">
        <w:rPr>
          <w:sz w:val="28"/>
          <w:szCs w:val="28"/>
          <w:lang w:val="uk-UA" w:eastAsia="uk-UA"/>
        </w:rPr>
        <w:t xml:space="preserve">, </w:t>
      </w:r>
      <w:r w:rsidRPr="00097E58">
        <w:rPr>
          <w:i/>
          <w:sz w:val="28"/>
          <w:szCs w:val="28"/>
          <w:lang w:val="uk-UA" w:eastAsia="uk-UA"/>
        </w:rPr>
        <w:t>Е</w:t>
      </w:r>
      <w:r w:rsidRPr="00097E58">
        <w:rPr>
          <w:sz w:val="28"/>
          <w:szCs w:val="28"/>
          <w:lang w:val="uk-UA" w:eastAsia="uk-UA"/>
        </w:rPr>
        <w:t> = 28 </w:t>
      </w:r>
      <w:proofErr w:type="spellStart"/>
      <w:r w:rsidRPr="00097E58">
        <w:rPr>
          <w:sz w:val="28"/>
          <w:szCs w:val="28"/>
          <w:lang w:val="uk-UA" w:eastAsia="uk-UA"/>
        </w:rPr>
        <w:t>МеВ</w:t>
      </w:r>
      <w:proofErr w:type="spellEnd"/>
      <w:r w:rsidRPr="00097E58">
        <w:rPr>
          <w:sz w:val="28"/>
          <w:szCs w:val="28"/>
          <w:lang w:val="uk-UA" w:eastAsia="uk-UA"/>
        </w:rPr>
        <w:t xml:space="preserve">, </w:t>
      </w:r>
      <w:r w:rsidRPr="00097E58">
        <w:rPr>
          <w:i/>
          <w:sz w:val="28"/>
          <w:szCs w:val="28"/>
          <w:lang w:val="uk-UA" w:eastAsia="uk-UA"/>
        </w:rPr>
        <w:t>Ф</w:t>
      </w:r>
      <w:r w:rsidRPr="00097E58">
        <w:rPr>
          <w:sz w:val="28"/>
          <w:szCs w:val="28"/>
          <w:lang w:val="uk-UA" w:eastAsia="uk-UA"/>
        </w:rPr>
        <w:t> = 10</w:t>
      </w:r>
      <w:r w:rsidRPr="00097E58">
        <w:rPr>
          <w:sz w:val="28"/>
          <w:szCs w:val="28"/>
          <w:vertAlign w:val="superscript"/>
          <w:lang w:val="uk-UA" w:eastAsia="uk-UA"/>
        </w:rPr>
        <w:t>12</w:t>
      </w:r>
      <w:r w:rsidRPr="00097E58">
        <w:rPr>
          <w:sz w:val="28"/>
          <w:szCs w:val="28"/>
          <w:lang w:val="uk-UA" w:eastAsia="uk-UA"/>
        </w:rPr>
        <w:t> см</w:t>
      </w:r>
      <w:r w:rsidRPr="00097E58">
        <w:rPr>
          <w:sz w:val="28"/>
          <w:szCs w:val="28"/>
          <w:vertAlign w:val="superscript"/>
          <w:lang w:val="uk-UA" w:eastAsia="uk-UA"/>
        </w:rPr>
        <w:t>-2</w:t>
      </w:r>
      <w:r w:rsidRPr="00097E58">
        <w:rPr>
          <w:sz w:val="28"/>
          <w:szCs w:val="28"/>
          <w:lang w:val="uk-UA" w:eastAsia="uk-UA"/>
        </w:rPr>
        <w:t xml:space="preserve">), коли водночас із точковими порушеннями вводяться області </w:t>
      </w:r>
      <w:proofErr w:type="spellStart"/>
      <w:r w:rsidRPr="00097E58">
        <w:rPr>
          <w:sz w:val="28"/>
          <w:szCs w:val="28"/>
          <w:lang w:val="uk-UA" w:eastAsia="uk-UA"/>
        </w:rPr>
        <w:t>розупорядкування</w:t>
      </w:r>
      <w:proofErr w:type="spellEnd"/>
      <w:r w:rsidRPr="00097E58">
        <w:rPr>
          <w:sz w:val="28"/>
          <w:szCs w:val="28"/>
          <w:lang w:val="uk-UA" w:eastAsia="uk-UA"/>
        </w:rPr>
        <w:t xml:space="preserve">. В цьому разі </w:t>
      </w:r>
      <w:r>
        <w:rPr>
          <w:sz w:val="28"/>
          <w:szCs w:val="28"/>
          <w:lang w:val="uk-UA" w:eastAsia="uk-UA"/>
        </w:rPr>
        <w:br/>
      </w:r>
      <w:r w:rsidRPr="00097E58">
        <w:rPr>
          <w:i/>
          <w:sz w:val="28"/>
          <w:szCs w:val="28"/>
          <w:lang w:val="uk-UA"/>
        </w:rPr>
        <w:t>K</w:t>
      </w:r>
      <w:r w:rsidRPr="00097E58">
        <w:rPr>
          <w:sz w:val="28"/>
          <w:szCs w:val="28"/>
          <w:vertAlign w:val="subscript"/>
          <w:lang w:val="uk-UA"/>
        </w:rPr>
        <w:sym w:font="Symbol" w:char="F074"/>
      </w:r>
      <w:r w:rsidRPr="00097E58">
        <w:rPr>
          <w:sz w:val="28"/>
          <w:szCs w:val="28"/>
          <w:lang w:val="uk-UA"/>
        </w:rPr>
        <w:t> = 3·10</w:t>
      </w:r>
      <w:r w:rsidRPr="00097E58">
        <w:rPr>
          <w:sz w:val="28"/>
          <w:szCs w:val="28"/>
          <w:vertAlign w:val="superscript"/>
          <w:lang w:val="uk-UA"/>
        </w:rPr>
        <w:t>-5 </w:t>
      </w:r>
      <w:r w:rsidRPr="00097E58">
        <w:rPr>
          <w:sz w:val="28"/>
          <w:szCs w:val="28"/>
          <w:lang w:val="uk-UA"/>
        </w:rPr>
        <w:t>см</w:t>
      </w:r>
      <w:r w:rsidRPr="00097E58">
        <w:rPr>
          <w:sz w:val="28"/>
          <w:szCs w:val="28"/>
          <w:vertAlign w:val="superscript"/>
          <w:lang w:val="uk-UA"/>
        </w:rPr>
        <w:t>2</w:t>
      </w:r>
      <w:r w:rsidRPr="00097E58">
        <w:rPr>
          <w:sz w:val="28"/>
          <w:szCs w:val="28"/>
          <w:lang w:val="uk-UA"/>
        </w:rPr>
        <w:t>с</w:t>
      </w:r>
      <w:r w:rsidRPr="00097E58">
        <w:rPr>
          <w:sz w:val="28"/>
          <w:szCs w:val="28"/>
          <w:vertAlign w:val="superscript"/>
          <w:lang w:val="uk-UA"/>
        </w:rPr>
        <w:t>-1</w:t>
      </w:r>
      <w:r w:rsidRPr="00097E58">
        <w:rPr>
          <w:sz w:val="28"/>
          <w:szCs w:val="28"/>
          <w:lang w:val="uk-UA"/>
        </w:rPr>
        <w:t xml:space="preserve">, що на порядки перевищує </w:t>
      </w:r>
      <w:r w:rsidRPr="00097E58">
        <w:rPr>
          <w:i/>
          <w:sz w:val="28"/>
          <w:szCs w:val="28"/>
          <w:lang w:val="uk-UA"/>
        </w:rPr>
        <w:t>K</w:t>
      </w:r>
      <w:r w:rsidRPr="00097E58">
        <w:rPr>
          <w:sz w:val="28"/>
          <w:szCs w:val="28"/>
          <w:vertAlign w:val="subscript"/>
          <w:lang w:val="uk-UA"/>
        </w:rPr>
        <w:sym w:font="Symbol" w:char="F074"/>
      </w:r>
      <w:r w:rsidRPr="00097E58">
        <w:rPr>
          <w:sz w:val="28"/>
          <w:szCs w:val="28"/>
          <w:lang w:val="uk-UA"/>
        </w:rPr>
        <w:t xml:space="preserve">, одержану авторами </w:t>
      </w:r>
      <w:r w:rsidRPr="00097E58">
        <w:rPr>
          <w:sz w:val="28"/>
          <w:szCs w:val="28"/>
          <w:highlight w:val="green"/>
          <w:lang w:val="uk-UA"/>
        </w:rPr>
        <w:t>[65],</w:t>
      </w:r>
      <w:r w:rsidRPr="00097E58">
        <w:rPr>
          <w:sz w:val="28"/>
          <w:szCs w:val="28"/>
          <w:lang w:val="uk-UA"/>
        </w:rPr>
        <w:t xml:space="preserve"> де опромінення </w:t>
      </w:r>
      <w:proofErr w:type="spellStart"/>
      <w:r w:rsidRPr="00097E58">
        <w:rPr>
          <w:sz w:val="28"/>
          <w:szCs w:val="28"/>
          <w:lang w:val="uk-UA"/>
        </w:rPr>
        <w:t>СД</w:t>
      </w:r>
      <w:proofErr w:type="spellEnd"/>
      <w:r w:rsidRPr="00097E58">
        <w:rPr>
          <w:sz w:val="28"/>
          <w:szCs w:val="28"/>
          <w:lang w:val="uk-UA"/>
        </w:rPr>
        <w:t xml:space="preserve"> різних видів проводилось протонами з </w:t>
      </w:r>
      <w:r w:rsidRPr="00097E58">
        <w:rPr>
          <w:i/>
          <w:sz w:val="28"/>
          <w:szCs w:val="28"/>
          <w:lang w:val="uk-UA"/>
        </w:rPr>
        <w:t>Е</w:t>
      </w:r>
      <w:r w:rsidRPr="00097E58">
        <w:rPr>
          <w:sz w:val="28"/>
          <w:szCs w:val="28"/>
          <w:lang w:val="uk-UA"/>
        </w:rPr>
        <w:t> = 16 </w:t>
      </w:r>
      <w:proofErr w:type="spellStart"/>
      <w:r w:rsidRPr="00097E58">
        <w:rPr>
          <w:sz w:val="28"/>
          <w:szCs w:val="28"/>
          <w:lang w:val="uk-UA"/>
        </w:rPr>
        <w:t>МеВ</w:t>
      </w:r>
      <w:proofErr w:type="spellEnd"/>
      <w:r w:rsidRPr="00097E58">
        <w:rPr>
          <w:sz w:val="28"/>
          <w:szCs w:val="28"/>
          <w:lang w:val="uk-UA"/>
        </w:rPr>
        <w:t>.</w:t>
      </w:r>
    </w:p>
    <w:p w14:paraId="7E4A2674" w14:textId="77777777" w:rsidR="00CD4683" w:rsidRPr="00097E58" w:rsidRDefault="00CD4683" w:rsidP="00CD4683">
      <w:pPr>
        <w:spacing w:line="360" w:lineRule="auto"/>
        <w:ind w:firstLine="567"/>
        <w:jc w:val="both"/>
        <w:rPr>
          <w:sz w:val="28"/>
          <w:szCs w:val="28"/>
          <w:lang w:val="uk-UA"/>
        </w:rPr>
      </w:pPr>
    </w:p>
    <w:p w14:paraId="4DD02234" w14:textId="77777777" w:rsidR="00D2329F" w:rsidRDefault="00D2329F" w:rsidP="00CD4683">
      <w:pPr>
        <w:spacing w:line="360" w:lineRule="auto"/>
        <w:jc w:val="both"/>
        <w:rPr>
          <w:b/>
          <w:sz w:val="28"/>
          <w:szCs w:val="28"/>
          <w:lang w:val="uk-UA"/>
        </w:rPr>
      </w:pPr>
    </w:p>
    <w:p w14:paraId="15807F24" w14:textId="77777777" w:rsidR="00D2329F" w:rsidRDefault="00D2329F" w:rsidP="00CD4683">
      <w:pPr>
        <w:spacing w:line="360" w:lineRule="auto"/>
        <w:jc w:val="both"/>
        <w:rPr>
          <w:b/>
          <w:sz w:val="28"/>
          <w:szCs w:val="28"/>
          <w:lang w:val="uk-UA"/>
        </w:rPr>
      </w:pPr>
    </w:p>
    <w:p w14:paraId="23873891" w14:textId="77777777" w:rsidR="00D2329F" w:rsidRDefault="00D2329F" w:rsidP="00CD4683">
      <w:pPr>
        <w:spacing w:line="360" w:lineRule="auto"/>
        <w:jc w:val="both"/>
        <w:rPr>
          <w:b/>
          <w:sz w:val="28"/>
          <w:szCs w:val="28"/>
          <w:lang w:val="uk-UA"/>
        </w:rPr>
      </w:pPr>
    </w:p>
    <w:p w14:paraId="5ED3EFFE" w14:textId="77777777" w:rsidR="00D2329F" w:rsidRDefault="00D2329F" w:rsidP="00CD4683">
      <w:pPr>
        <w:spacing w:line="360" w:lineRule="auto"/>
        <w:jc w:val="both"/>
        <w:rPr>
          <w:b/>
          <w:sz w:val="28"/>
          <w:szCs w:val="28"/>
          <w:lang w:val="uk-UA"/>
        </w:rPr>
      </w:pPr>
    </w:p>
    <w:p w14:paraId="3001EA93" w14:textId="77777777" w:rsidR="00D2329F" w:rsidRDefault="00D2329F" w:rsidP="00CD4683">
      <w:pPr>
        <w:spacing w:line="360" w:lineRule="auto"/>
        <w:jc w:val="both"/>
        <w:rPr>
          <w:b/>
          <w:sz w:val="28"/>
          <w:szCs w:val="28"/>
          <w:lang w:val="uk-UA"/>
        </w:rPr>
      </w:pPr>
    </w:p>
    <w:p w14:paraId="7DB22EC4" w14:textId="6765307C" w:rsidR="00CD4683" w:rsidRPr="00097E58" w:rsidRDefault="00CD4683" w:rsidP="00CD4683">
      <w:pPr>
        <w:spacing w:line="360" w:lineRule="auto"/>
        <w:jc w:val="both"/>
        <w:rPr>
          <w:sz w:val="28"/>
          <w:szCs w:val="28"/>
          <w:lang w:val="uk-UA"/>
        </w:rPr>
      </w:pPr>
      <w:r w:rsidRPr="00097E58">
        <w:rPr>
          <w:b/>
          <w:sz w:val="28"/>
          <w:szCs w:val="28"/>
          <w:lang w:val="uk-UA"/>
        </w:rPr>
        <w:t>В</w:t>
      </w:r>
      <w:r w:rsidR="00AE2B19" w:rsidRPr="00097E58">
        <w:rPr>
          <w:b/>
          <w:sz w:val="28"/>
          <w:szCs w:val="28"/>
          <w:lang w:val="uk-UA"/>
        </w:rPr>
        <w:t>исновки</w:t>
      </w:r>
      <w:r w:rsidR="00D2329F">
        <w:rPr>
          <w:b/>
          <w:sz w:val="28"/>
          <w:szCs w:val="28"/>
          <w:lang w:val="uk-UA"/>
        </w:rPr>
        <w:t xml:space="preserve"> до розділу</w:t>
      </w:r>
    </w:p>
    <w:p w14:paraId="37B91482" w14:textId="77777777" w:rsidR="00CD4683" w:rsidRPr="00097E58" w:rsidRDefault="00CD4683" w:rsidP="00CD4683">
      <w:pPr>
        <w:spacing w:line="360" w:lineRule="auto"/>
        <w:ind w:firstLine="567"/>
        <w:jc w:val="both"/>
        <w:rPr>
          <w:sz w:val="28"/>
          <w:szCs w:val="28"/>
          <w:lang w:val="uk-UA"/>
        </w:rPr>
      </w:pPr>
      <w:r w:rsidRPr="00097E58">
        <w:rPr>
          <w:sz w:val="28"/>
          <w:szCs w:val="28"/>
          <w:lang w:val="uk-UA"/>
        </w:rPr>
        <w:t>Зроблено оцінки глибини залягання рівнів, що спричиняють гасіння основних смуг електролюмінісценції (</w:t>
      </w:r>
      <w:r w:rsidRPr="00097E58">
        <w:rPr>
          <w:i/>
          <w:sz w:val="28"/>
          <w:szCs w:val="28"/>
          <w:lang w:val="uk-UA"/>
        </w:rPr>
        <w:t>Е</w:t>
      </w:r>
      <w:r w:rsidRPr="00097E58">
        <w:rPr>
          <w:sz w:val="28"/>
          <w:szCs w:val="28"/>
          <w:vertAlign w:val="subscript"/>
          <w:lang w:val="uk-UA"/>
        </w:rPr>
        <w:t>А1</w:t>
      </w:r>
      <w:r w:rsidRPr="00097E58">
        <w:rPr>
          <w:sz w:val="28"/>
          <w:szCs w:val="28"/>
          <w:lang w:val="uk-UA"/>
        </w:rPr>
        <w:t xml:space="preserve"> = 0,19 еВ; </w:t>
      </w:r>
      <w:r w:rsidRPr="00097E58">
        <w:rPr>
          <w:i/>
          <w:sz w:val="28"/>
          <w:szCs w:val="28"/>
          <w:lang w:val="uk-UA"/>
        </w:rPr>
        <w:t>Е</w:t>
      </w:r>
      <w:r w:rsidRPr="00097E58">
        <w:rPr>
          <w:sz w:val="28"/>
          <w:szCs w:val="28"/>
          <w:vertAlign w:val="subscript"/>
          <w:lang w:val="uk-UA"/>
        </w:rPr>
        <w:t>А2</w:t>
      </w:r>
      <w:r w:rsidRPr="00097E58">
        <w:rPr>
          <w:sz w:val="28"/>
          <w:szCs w:val="28"/>
          <w:lang w:val="uk-UA"/>
        </w:rPr>
        <w:t> = 0,17 еВ).</w:t>
      </w:r>
    </w:p>
    <w:p w14:paraId="52548A14" w14:textId="24A3B53D" w:rsidR="00CD4683" w:rsidRPr="00097E58" w:rsidRDefault="00CD4683" w:rsidP="00CD4683">
      <w:pPr>
        <w:spacing w:line="360" w:lineRule="auto"/>
        <w:ind w:firstLine="567"/>
        <w:jc w:val="both"/>
        <w:rPr>
          <w:sz w:val="28"/>
          <w:szCs w:val="28"/>
          <w:lang w:val="uk-UA"/>
        </w:rPr>
      </w:pPr>
      <w:r w:rsidRPr="00097E58">
        <w:rPr>
          <w:sz w:val="28"/>
          <w:szCs w:val="28"/>
          <w:lang w:val="uk-UA"/>
        </w:rPr>
        <w:t>Аналіз процесу відпалу показав, що у неопромінених зразках першій стадії відпалу 50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180</w:t>
      </w:r>
      <w:r w:rsidR="00510D58">
        <w:rPr>
          <w:sz w:val="28"/>
          <w:szCs w:val="28"/>
          <w:lang w:val="uk-UA"/>
        </w:rPr>
        <w:t xml:space="preserve"> </w:t>
      </w:r>
      <w:r w:rsidRPr="00097E58">
        <w:rPr>
          <w:sz w:val="28"/>
          <w:szCs w:val="28"/>
          <w:lang w:val="uk-UA"/>
        </w:rPr>
        <w:t xml:space="preserve">°С можна </w:t>
      </w:r>
      <w:proofErr w:type="spellStart"/>
      <w:r w:rsidRPr="00097E58">
        <w:rPr>
          <w:sz w:val="28"/>
          <w:szCs w:val="28"/>
          <w:lang w:val="uk-UA"/>
        </w:rPr>
        <w:t>співставити</w:t>
      </w:r>
      <w:proofErr w:type="spellEnd"/>
      <w:r w:rsidRPr="00097E58">
        <w:rPr>
          <w:sz w:val="28"/>
          <w:szCs w:val="28"/>
          <w:lang w:val="uk-UA"/>
        </w:rPr>
        <w:t xml:space="preserve"> міграцію вакансій фосфору до стоків; другій – 180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490</w:t>
      </w:r>
      <w:r w:rsidR="00510D58">
        <w:rPr>
          <w:sz w:val="28"/>
          <w:szCs w:val="28"/>
          <w:lang w:val="uk-UA"/>
        </w:rPr>
        <w:t xml:space="preserve"> </w:t>
      </w:r>
      <w:r w:rsidRPr="00097E58">
        <w:rPr>
          <w:sz w:val="28"/>
          <w:szCs w:val="28"/>
          <w:lang w:val="uk-UA"/>
        </w:rPr>
        <w:t xml:space="preserve">°С – дифузію </w:t>
      </w:r>
      <w:proofErr w:type="spellStart"/>
      <w:r w:rsidRPr="00510D58">
        <w:rPr>
          <w:i/>
          <w:sz w:val="28"/>
          <w:szCs w:val="28"/>
          <w:lang w:val="uk-UA"/>
        </w:rPr>
        <w:t>V</w:t>
      </w:r>
      <w:r w:rsidRPr="00510D58">
        <w:rPr>
          <w:i/>
          <w:sz w:val="28"/>
          <w:szCs w:val="28"/>
          <w:vertAlign w:val="subscript"/>
          <w:lang w:val="uk-UA"/>
        </w:rPr>
        <w:t>Ga</w:t>
      </w:r>
      <w:proofErr w:type="spellEnd"/>
      <w:r w:rsidRPr="00097E58">
        <w:rPr>
          <w:sz w:val="28"/>
          <w:szCs w:val="28"/>
          <w:lang w:val="uk-UA"/>
        </w:rPr>
        <w:t>.</w:t>
      </w:r>
    </w:p>
    <w:p w14:paraId="10420CB7" w14:textId="55E88884" w:rsidR="00CD4683" w:rsidRPr="00097E58" w:rsidRDefault="00CD4683" w:rsidP="00CD4683">
      <w:pPr>
        <w:spacing w:line="360" w:lineRule="auto"/>
        <w:ind w:firstLine="567"/>
        <w:jc w:val="both"/>
        <w:rPr>
          <w:sz w:val="28"/>
          <w:szCs w:val="28"/>
          <w:lang w:val="uk-UA"/>
        </w:rPr>
      </w:pPr>
      <w:r w:rsidRPr="00097E58">
        <w:rPr>
          <w:sz w:val="28"/>
          <w:szCs w:val="28"/>
          <w:lang w:val="uk-UA"/>
        </w:rPr>
        <w:t>Опроміненому зразку властива наявність трьох стадій – 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50</w:t>
      </w:r>
      <w:r w:rsidR="00510D58">
        <w:rPr>
          <w:sz w:val="28"/>
          <w:szCs w:val="28"/>
          <w:lang w:val="uk-UA"/>
        </w:rPr>
        <w:t xml:space="preserve"> </w:t>
      </w:r>
      <w:r w:rsidRPr="00097E58">
        <w:rPr>
          <w:sz w:val="28"/>
          <w:szCs w:val="28"/>
          <w:lang w:val="uk-UA"/>
        </w:rPr>
        <w:t>°С; 50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120</w:t>
      </w:r>
      <w:r w:rsidR="00510D58">
        <w:rPr>
          <w:sz w:val="28"/>
          <w:szCs w:val="28"/>
          <w:lang w:val="uk-UA"/>
        </w:rPr>
        <w:t xml:space="preserve"> </w:t>
      </w:r>
      <w:r w:rsidRPr="00097E58">
        <w:rPr>
          <w:sz w:val="28"/>
          <w:szCs w:val="28"/>
          <w:lang w:val="uk-UA"/>
        </w:rPr>
        <w:t>°С та 120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 xml:space="preserve">270°С. Перша з них може бути пов’язана з відпалом точкових дефектів, зосереджених біля дислокаційних скупчень в межах границі розділу </w:t>
      </w:r>
      <w:r w:rsidRPr="00097E58">
        <w:rPr>
          <w:i/>
          <w:sz w:val="28"/>
          <w:szCs w:val="28"/>
          <w:lang w:val="uk-UA"/>
        </w:rPr>
        <w:t>р-</w:t>
      </w:r>
      <w:r w:rsidRPr="00097E58">
        <w:rPr>
          <w:sz w:val="28"/>
          <w:szCs w:val="28"/>
          <w:lang w:val="uk-UA"/>
        </w:rPr>
        <w:t xml:space="preserve"> та </w:t>
      </w:r>
      <w:r w:rsidRPr="00097E58">
        <w:rPr>
          <w:i/>
          <w:sz w:val="28"/>
          <w:szCs w:val="28"/>
          <w:lang w:val="uk-UA"/>
        </w:rPr>
        <w:t>n-</w:t>
      </w:r>
      <w:r w:rsidRPr="00097E58">
        <w:rPr>
          <w:sz w:val="28"/>
          <w:szCs w:val="28"/>
          <w:lang w:val="uk-UA"/>
        </w:rPr>
        <w:t xml:space="preserve">областей; остання, основна стадія – результат накладання стадій відпалу </w:t>
      </w:r>
      <w:proofErr w:type="spellStart"/>
      <w:r w:rsidRPr="00510D58">
        <w:rPr>
          <w:i/>
          <w:sz w:val="28"/>
          <w:szCs w:val="28"/>
          <w:lang w:val="uk-UA"/>
        </w:rPr>
        <w:t>V</w:t>
      </w:r>
      <w:r w:rsidRPr="00510D58">
        <w:rPr>
          <w:i/>
          <w:sz w:val="28"/>
          <w:szCs w:val="28"/>
          <w:vertAlign w:val="subscript"/>
          <w:lang w:val="uk-UA"/>
        </w:rPr>
        <w:t>P</w:t>
      </w:r>
      <w:proofErr w:type="spellEnd"/>
      <w:r w:rsidRPr="00097E58">
        <w:rPr>
          <w:sz w:val="28"/>
          <w:szCs w:val="28"/>
          <w:vertAlign w:val="subscript"/>
          <w:lang w:val="uk-UA"/>
        </w:rPr>
        <w:t xml:space="preserve"> </w:t>
      </w:r>
      <w:r w:rsidRPr="00097E58">
        <w:rPr>
          <w:sz w:val="28"/>
          <w:szCs w:val="28"/>
          <w:lang w:val="uk-UA"/>
        </w:rPr>
        <w:t xml:space="preserve">та </w:t>
      </w:r>
      <w:proofErr w:type="spellStart"/>
      <w:r w:rsidRPr="00510D58">
        <w:rPr>
          <w:i/>
          <w:sz w:val="28"/>
          <w:szCs w:val="28"/>
          <w:lang w:val="uk-UA"/>
        </w:rPr>
        <w:t>V</w:t>
      </w:r>
      <w:r w:rsidRPr="00510D58">
        <w:rPr>
          <w:i/>
          <w:sz w:val="28"/>
          <w:szCs w:val="28"/>
          <w:vertAlign w:val="subscript"/>
          <w:lang w:val="uk-UA"/>
        </w:rPr>
        <w:t>Gа</w:t>
      </w:r>
      <w:proofErr w:type="spellEnd"/>
      <w:r w:rsidRPr="00097E58">
        <w:rPr>
          <w:sz w:val="28"/>
          <w:szCs w:val="28"/>
          <w:lang w:val="uk-UA"/>
        </w:rPr>
        <w:t>, викликаного великою їхньою концентрацією.</w:t>
      </w:r>
    </w:p>
    <w:p w14:paraId="50EE8E17" w14:textId="77777777" w:rsidR="00CD4683" w:rsidRPr="00097E58" w:rsidRDefault="00CD4683" w:rsidP="00CD4683">
      <w:pPr>
        <w:spacing w:line="360" w:lineRule="auto"/>
        <w:ind w:firstLine="567"/>
        <w:jc w:val="both"/>
        <w:rPr>
          <w:sz w:val="28"/>
          <w:szCs w:val="28"/>
          <w:lang w:val="uk-UA"/>
        </w:rPr>
      </w:pPr>
    </w:p>
    <w:p w14:paraId="6ACDD860" w14:textId="77777777" w:rsidR="00CD4683" w:rsidRPr="00097E58" w:rsidRDefault="00CD4683" w:rsidP="00CD4683">
      <w:pPr>
        <w:pageBreakBefore/>
        <w:widowControl w:val="0"/>
        <w:spacing w:line="360" w:lineRule="auto"/>
        <w:jc w:val="center"/>
        <w:rPr>
          <w:b/>
          <w:caps/>
          <w:sz w:val="28"/>
          <w:szCs w:val="28"/>
          <w:lang w:val="uk-UA"/>
        </w:rPr>
      </w:pPr>
      <w:r w:rsidRPr="00097E58">
        <w:rPr>
          <w:b/>
          <w:sz w:val="28"/>
          <w:szCs w:val="28"/>
          <w:lang w:val="uk-UA"/>
        </w:rPr>
        <w:t xml:space="preserve">РОЗДІЛ 4. </w:t>
      </w:r>
      <w:r w:rsidRPr="00097E58">
        <w:rPr>
          <w:b/>
          <w:caps/>
          <w:sz w:val="28"/>
          <w:szCs w:val="28"/>
          <w:lang w:val="uk-UA"/>
        </w:rPr>
        <w:t>Вплив опромінення на електрофізичні параметри</w:t>
      </w:r>
    </w:p>
    <w:p w14:paraId="75F2DAC6" w14:textId="77777777" w:rsidR="00CD4683" w:rsidRPr="00097E58" w:rsidRDefault="00CD4683" w:rsidP="00CD4683">
      <w:pPr>
        <w:widowControl w:val="0"/>
        <w:spacing w:line="360" w:lineRule="auto"/>
        <w:jc w:val="center"/>
        <w:rPr>
          <w:b/>
          <w:sz w:val="28"/>
          <w:szCs w:val="28"/>
          <w:lang w:val="uk-UA"/>
        </w:rPr>
      </w:pPr>
      <w:r w:rsidRPr="00097E58">
        <w:rPr>
          <w:b/>
          <w:caps/>
          <w:sz w:val="28"/>
          <w:szCs w:val="28"/>
          <w:lang w:val="uk-UA"/>
        </w:rPr>
        <w:t>світлодіодів</w:t>
      </w:r>
      <w:r w:rsidRPr="00097E58">
        <w:rPr>
          <w:b/>
          <w:sz w:val="28"/>
          <w:szCs w:val="28"/>
          <w:lang w:val="uk-UA"/>
        </w:rPr>
        <w:t xml:space="preserve"> </w:t>
      </w:r>
      <w:proofErr w:type="spellStart"/>
      <w:r w:rsidRPr="00097E58">
        <w:rPr>
          <w:b/>
          <w:sz w:val="28"/>
          <w:szCs w:val="28"/>
          <w:lang w:val="uk-UA"/>
        </w:rPr>
        <w:t>GaAsP</w:t>
      </w:r>
      <w:proofErr w:type="spellEnd"/>
    </w:p>
    <w:p w14:paraId="00BFE089" w14:textId="77777777" w:rsidR="00CD4683" w:rsidRPr="00097E58" w:rsidRDefault="00CD4683" w:rsidP="00CD4683">
      <w:pPr>
        <w:spacing w:line="360" w:lineRule="auto"/>
        <w:ind w:firstLine="284"/>
        <w:jc w:val="both"/>
        <w:rPr>
          <w:sz w:val="28"/>
          <w:szCs w:val="28"/>
          <w:lang w:val="uk-UA"/>
        </w:rPr>
      </w:pPr>
    </w:p>
    <w:p w14:paraId="5C158BF5" w14:textId="454BBC70" w:rsidR="00CD4683" w:rsidRPr="00097E58" w:rsidRDefault="008328F8" w:rsidP="00CD4683">
      <w:pPr>
        <w:spacing w:line="360" w:lineRule="auto"/>
        <w:ind w:left="284" w:hanging="284"/>
        <w:jc w:val="both"/>
        <w:rPr>
          <w:b/>
          <w:sz w:val="28"/>
          <w:szCs w:val="28"/>
          <w:lang w:val="uk-UA"/>
        </w:rPr>
      </w:pPr>
      <w:r>
        <w:rPr>
          <w:b/>
          <w:sz w:val="28"/>
          <w:szCs w:val="28"/>
          <w:lang w:val="uk-UA"/>
        </w:rPr>
        <w:t>Вступ</w:t>
      </w:r>
    </w:p>
    <w:p w14:paraId="41A72BF1" w14:textId="77777777" w:rsidR="00CD4683" w:rsidRPr="00097E58" w:rsidRDefault="00CD4683" w:rsidP="008328F8">
      <w:pPr>
        <w:spacing w:line="360" w:lineRule="auto"/>
        <w:ind w:firstLine="709"/>
        <w:jc w:val="both"/>
        <w:rPr>
          <w:sz w:val="28"/>
          <w:szCs w:val="28"/>
          <w:lang w:val="uk-UA"/>
        </w:rPr>
      </w:pPr>
      <w:r w:rsidRPr="00097E58">
        <w:rPr>
          <w:sz w:val="28"/>
          <w:szCs w:val="28"/>
          <w:lang w:val="uk-UA"/>
        </w:rPr>
        <w:t xml:space="preserve">Використання проникної радіації дозволяє вирішувати актуальні задачі фізики твердого тіла, в числі яких: діагностика структурних </w:t>
      </w:r>
      <w:proofErr w:type="spellStart"/>
      <w:r w:rsidRPr="00097E58">
        <w:rPr>
          <w:sz w:val="28"/>
          <w:szCs w:val="28"/>
          <w:lang w:val="uk-UA"/>
        </w:rPr>
        <w:t>неоднорідностей</w:t>
      </w:r>
      <w:proofErr w:type="spellEnd"/>
      <w:r w:rsidRPr="00097E58">
        <w:rPr>
          <w:sz w:val="28"/>
          <w:szCs w:val="28"/>
          <w:lang w:val="uk-UA"/>
        </w:rPr>
        <w:t>, одержання інформації про особливості будови матеріалів, деталей, про їхню електронну структуру і міжатомні зв’язки.</w:t>
      </w:r>
    </w:p>
    <w:p w14:paraId="454D9E1B" w14:textId="77777777" w:rsidR="00CD4683" w:rsidRPr="00097E58" w:rsidRDefault="00CD4683" w:rsidP="008328F8">
      <w:pPr>
        <w:spacing w:line="360" w:lineRule="auto"/>
        <w:ind w:firstLine="708"/>
        <w:jc w:val="both"/>
        <w:rPr>
          <w:sz w:val="28"/>
          <w:szCs w:val="28"/>
          <w:lang w:val="uk-UA"/>
        </w:rPr>
      </w:pPr>
      <w:r w:rsidRPr="00097E58">
        <w:rPr>
          <w:sz w:val="28"/>
          <w:szCs w:val="28"/>
          <w:lang w:val="uk-UA"/>
        </w:rPr>
        <w:t>В останні десятиліття сформувався напрям радіаційної технології напівпровідників, де роль основного інструмента впливу відіграють потоки швидких часток [</w:t>
      </w:r>
      <w:r w:rsidRPr="00097E58">
        <w:rPr>
          <w:sz w:val="28"/>
          <w:szCs w:val="28"/>
          <w:highlight w:val="green"/>
          <w:lang w:val="uk-UA"/>
        </w:rPr>
        <w:t>66–71</w:t>
      </w:r>
      <w:r w:rsidRPr="00097E58">
        <w:rPr>
          <w:sz w:val="28"/>
          <w:szCs w:val="28"/>
          <w:lang w:val="uk-UA"/>
        </w:rPr>
        <w:t xml:space="preserve">]. Комплекс методів радіаційної обробки здатен забезпечити однорідність легування, створення </w:t>
      </w:r>
      <w:r w:rsidRPr="00097E58">
        <w:rPr>
          <w:i/>
          <w:sz w:val="28"/>
          <w:szCs w:val="28"/>
          <w:lang w:val="uk-UA"/>
        </w:rPr>
        <w:t>і</w:t>
      </w:r>
      <w:r w:rsidRPr="00097E58">
        <w:rPr>
          <w:sz w:val="28"/>
          <w:szCs w:val="28"/>
          <w:lang w:val="uk-UA"/>
        </w:rPr>
        <w:t xml:space="preserve">-шарів та </w:t>
      </w:r>
      <w:proofErr w:type="spellStart"/>
      <w:r w:rsidRPr="00097E58">
        <w:rPr>
          <w:sz w:val="28"/>
          <w:szCs w:val="28"/>
          <w:lang w:val="uk-UA"/>
        </w:rPr>
        <w:t>надґраток</w:t>
      </w:r>
      <w:proofErr w:type="spellEnd"/>
      <w:r w:rsidRPr="00097E58">
        <w:rPr>
          <w:sz w:val="28"/>
          <w:szCs w:val="28"/>
          <w:lang w:val="uk-UA"/>
        </w:rPr>
        <w:t xml:space="preserve">, підвищення швидкодії високочастотних приладів, зниження механічних </w:t>
      </w:r>
      <w:proofErr w:type="spellStart"/>
      <w:r w:rsidRPr="00097E58">
        <w:rPr>
          <w:sz w:val="28"/>
          <w:szCs w:val="28"/>
          <w:lang w:val="uk-UA"/>
        </w:rPr>
        <w:t>напруг</w:t>
      </w:r>
      <w:proofErr w:type="spellEnd"/>
      <w:r w:rsidRPr="00097E58">
        <w:rPr>
          <w:sz w:val="28"/>
          <w:szCs w:val="28"/>
          <w:lang w:val="uk-UA"/>
        </w:rPr>
        <w:t xml:space="preserve"> у </w:t>
      </w:r>
      <w:proofErr w:type="spellStart"/>
      <w:r w:rsidRPr="00097E58">
        <w:rPr>
          <w:sz w:val="28"/>
          <w:szCs w:val="28"/>
          <w:lang w:val="uk-UA"/>
        </w:rPr>
        <w:t>гетероструктурах</w:t>
      </w:r>
      <w:proofErr w:type="spellEnd"/>
      <w:r w:rsidRPr="00097E58">
        <w:rPr>
          <w:sz w:val="28"/>
          <w:szCs w:val="28"/>
          <w:lang w:val="uk-UA"/>
        </w:rPr>
        <w:t xml:space="preserve"> та ін.</w:t>
      </w:r>
    </w:p>
    <w:p w14:paraId="4DB75EAE" w14:textId="77777777" w:rsidR="00CD4683" w:rsidRPr="00097E58" w:rsidRDefault="00CD4683" w:rsidP="008328F8">
      <w:pPr>
        <w:spacing w:line="360" w:lineRule="auto"/>
        <w:ind w:firstLine="708"/>
        <w:jc w:val="both"/>
        <w:rPr>
          <w:sz w:val="28"/>
          <w:szCs w:val="28"/>
          <w:lang w:val="uk-UA"/>
        </w:rPr>
      </w:pPr>
      <w:r w:rsidRPr="00097E58">
        <w:rPr>
          <w:sz w:val="28"/>
          <w:szCs w:val="28"/>
          <w:lang w:val="uk-UA"/>
        </w:rPr>
        <w:t xml:space="preserve">Водночас швидкий розвиток ядерної енергетики та техніки космічної галузі потребує радіаційно-стійких матеріалів, радіоелектронних схем з підвищеним експлуатаційним ресурсом та радіаційно-чутливих сенсорів. Про можливість використання світлодіодів </w:t>
      </w:r>
      <w:proofErr w:type="spellStart"/>
      <w:r w:rsidRPr="00097E58">
        <w:rPr>
          <w:sz w:val="28"/>
          <w:szCs w:val="28"/>
          <w:lang w:val="uk-UA"/>
        </w:rPr>
        <w:t>GaP</w:t>
      </w:r>
      <w:proofErr w:type="spellEnd"/>
      <w:r w:rsidRPr="00097E58">
        <w:rPr>
          <w:sz w:val="28"/>
          <w:szCs w:val="28"/>
          <w:lang w:val="uk-UA"/>
        </w:rPr>
        <w:t xml:space="preserve"> у подібній ролі йшлося у роботі </w:t>
      </w:r>
      <w:r w:rsidRPr="00097E58">
        <w:rPr>
          <w:sz w:val="28"/>
          <w:szCs w:val="28"/>
          <w:highlight w:val="green"/>
          <w:lang w:val="uk-UA"/>
        </w:rPr>
        <w:t>[72].</w:t>
      </w:r>
      <w:r w:rsidRPr="00097E58">
        <w:rPr>
          <w:sz w:val="28"/>
          <w:szCs w:val="28"/>
          <w:lang w:val="uk-UA"/>
        </w:rPr>
        <w:t xml:space="preserve"> </w:t>
      </w:r>
    </w:p>
    <w:p w14:paraId="0EB81022" w14:textId="77777777" w:rsidR="00CD4683" w:rsidRPr="00097E58" w:rsidRDefault="00CD4683" w:rsidP="008328F8">
      <w:pPr>
        <w:spacing w:line="360" w:lineRule="auto"/>
        <w:ind w:firstLine="708"/>
        <w:jc w:val="both"/>
        <w:rPr>
          <w:sz w:val="28"/>
          <w:szCs w:val="28"/>
          <w:lang w:val="uk-UA"/>
        </w:rPr>
      </w:pPr>
      <w:r w:rsidRPr="00097E58">
        <w:rPr>
          <w:sz w:val="28"/>
          <w:szCs w:val="28"/>
          <w:lang w:val="uk-UA"/>
        </w:rPr>
        <w:t>Сучасні прискорювачі дають можливість моделювати вплив змішаного ядерного випромінювання, близького за складом до космічного, на характеристики базових елементів пристроїв керування та зв’язку.</w:t>
      </w:r>
    </w:p>
    <w:p w14:paraId="464F9070" w14:textId="77777777" w:rsidR="00CD4683" w:rsidRPr="00097E58" w:rsidRDefault="00CD4683" w:rsidP="008328F8">
      <w:pPr>
        <w:spacing w:line="360" w:lineRule="auto"/>
        <w:ind w:firstLine="708"/>
        <w:jc w:val="both"/>
        <w:rPr>
          <w:sz w:val="28"/>
          <w:szCs w:val="28"/>
          <w:lang w:val="uk-UA"/>
        </w:rPr>
      </w:pPr>
      <w:r w:rsidRPr="00097E58">
        <w:rPr>
          <w:sz w:val="28"/>
          <w:szCs w:val="28"/>
          <w:lang w:val="uk-UA"/>
        </w:rPr>
        <w:t xml:space="preserve">Прогнозування їхньої поведінки в екстремальних умовах ґрунтується на використанні констант радіаційної стійкості. Особливо важливою задача стає для </w:t>
      </w:r>
      <w:proofErr w:type="spellStart"/>
      <w:r w:rsidRPr="00097E58">
        <w:rPr>
          <w:sz w:val="28"/>
          <w:szCs w:val="28"/>
          <w:lang w:val="uk-UA"/>
        </w:rPr>
        <w:t>твердотільних</w:t>
      </w:r>
      <w:proofErr w:type="spellEnd"/>
      <w:r w:rsidRPr="00097E58">
        <w:rPr>
          <w:sz w:val="28"/>
          <w:szCs w:val="28"/>
          <w:lang w:val="uk-UA"/>
        </w:rPr>
        <w:t xml:space="preserve"> джерел світла – світлодіодів чи напівпровідникових лазерів, які працюють при великих рівнях збудження, коли </w:t>
      </w:r>
      <w:proofErr w:type="spellStart"/>
      <w:r w:rsidRPr="00097E58">
        <w:rPr>
          <w:sz w:val="28"/>
          <w:szCs w:val="28"/>
          <w:lang w:val="uk-UA"/>
        </w:rPr>
        <w:t>деградаційні</w:t>
      </w:r>
      <w:proofErr w:type="spellEnd"/>
      <w:r w:rsidRPr="00097E58">
        <w:rPr>
          <w:sz w:val="28"/>
          <w:szCs w:val="28"/>
          <w:lang w:val="uk-UA"/>
        </w:rPr>
        <w:t xml:space="preserve"> процеси прискорюються.</w:t>
      </w:r>
    </w:p>
    <w:p w14:paraId="7564F958" w14:textId="77777777" w:rsidR="00CD4683" w:rsidRPr="00097E58" w:rsidRDefault="00CD4683" w:rsidP="008328F8">
      <w:pPr>
        <w:spacing w:line="360" w:lineRule="auto"/>
        <w:ind w:firstLine="708"/>
        <w:jc w:val="both"/>
        <w:rPr>
          <w:sz w:val="28"/>
          <w:szCs w:val="28"/>
          <w:lang w:val="uk-UA"/>
        </w:rPr>
      </w:pPr>
      <w:r w:rsidRPr="00097E58">
        <w:rPr>
          <w:sz w:val="28"/>
          <w:szCs w:val="28"/>
          <w:lang w:val="uk-UA"/>
        </w:rPr>
        <w:t xml:space="preserve">Тому головною метою виконаної роботи стало виявлення наслідків, якими супроводжується введення радіаційних дефектів у світлодіодні структури, вирощені на основі твердих розчинів </w:t>
      </w:r>
      <w:proofErr w:type="spellStart"/>
      <w:r w:rsidRPr="00097E58">
        <w:rPr>
          <w:sz w:val="28"/>
          <w:szCs w:val="28"/>
          <w:lang w:val="uk-UA"/>
        </w:rPr>
        <w:t>GaAsP</w:t>
      </w:r>
      <w:proofErr w:type="spellEnd"/>
      <w:r w:rsidRPr="00097E58">
        <w:rPr>
          <w:sz w:val="28"/>
          <w:szCs w:val="28"/>
          <w:lang w:val="uk-UA"/>
        </w:rPr>
        <w:t>, та встановлення можливих механізмів їхнього впливу на електричні характеристики досліджуваних об’єктів.</w:t>
      </w:r>
    </w:p>
    <w:p w14:paraId="3DBE8AF2" w14:textId="77777777" w:rsidR="00CD4683" w:rsidRPr="00097E58" w:rsidRDefault="00CD4683" w:rsidP="00CD4683">
      <w:pPr>
        <w:spacing w:line="360" w:lineRule="auto"/>
        <w:ind w:firstLine="284"/>
        <w:jc w:val="both"/>
        <w:rPr>
          <w:sz w:val="28"/>
          <w:szCs w:val="28"/>
          <w:lang w:val="uk-UA"/>
        </w:rPr>
      </w:pPr>
    </w:p>
    <w:p w14:paraId="51E547FF" w14:textId="77777777" w:rsidR="00CD4683" w:rsidRPr="00097E58" w:rsidRDefault="00CD4683" w:rsidP="00CD4683">
      <w:pPr>
        <w:spacing w:line="360" w:lineRule="auto"/>
        <w:ind w:firstLine="284"/>
        <w:jc w:val="both"/>
        <w:rPr>
          <w:b/>
          <w:sz w:val="28"/>
          <w:szCs w:val="28"/>
          <w:lang w:val="uk-UA"/>
        </w:rPr>
      </w:pPr>
      <w:r w:rsidRPr="00097E58">
        <w:rPr>
          <w:b/>
          <w:sz w:val="28"/>
          <w:szCs w:val="28"/>
          <w:lang w:val="uk-UA"/>
        </w:rPr>
        <w:t xml:space="preserve"> </w:t>
      </w:r>
    </w:p>
    <w:p w14:paraId="6407D28F" w14:textId="2EFE4E07" w:rsidR="00CD4683" w:rsidRPr="00097E58" w:rsidRDefault="000454C0" w:rsidP="00CD4683">
      <w:pPr>
        <w:spacing w:line="360" w:lineRule="auto"/>
        <w:jc w:val="both"/>
        <w:rPr>
          <w:b/>
          <w:sz w:val="28"/>
          <w:szCs w:val="28"/>
          <w:lang w:val="uk-UA"/>
        </w:rPr>
      </w:pPr>
      <w:r>
        <w:rPr>
          <w:b/>
          <w:sz w:val="28"/>
          <w:szCs w:val="28"/>
          <w:lang w:val="uk-UA"/>
        </w:rPr>
        <w:t>4.1</w:t>
      </w:r>
      <w:r w:rsidR="00CD4683" w:rsidRPr="00097E58">
        <w:rPr>
          <w:b/>
          <w:sz w:val="28"/>
          <w:szCs w:val="28"/>
          <w:lang w:val="uk-UA"/>
        </w:rPr>
        <w:t xml:space="preserve"> </w:t>
      </w:r>
      <w:r>
        <w:rPr>
          <w:b/>
          <w:sz w:val="28"/>
          <w:szCs w:val="28"/>
          <w:lang w:val="uk-UA"/>
        </w:rPr>
        <w:t>Експери</w:t>
      </w:r>
      <w:r w:rsidRPr="00097E58">
        <w:rPr>
          <w:b/>
          <w:sz w:val="28"/>
          <w:szCs w:val="28"/>
          <w:lang w:val="uk-UA"/>
        </w:rPr>
        <w:t>мент</w:t>
      </w:r>
    </w:p>
    <w:p w14:paraId="1B259862" w14:textId="77777777" w:rsidR="00CD4683" w:rsidRPr="00097E58" w:rsidRDefault="00CD4683" w:rsidP="000454C0">
      <w:pPr>
        <w:spacing w:line="360" w:lineRule="auto"/>
        <w:ind w:firstLine="708"/>
        <w:jc w:val="both"/>
        <w:rPr>
          <w:sz w:val="28"/>
          <w:szCs w:val="28"/>
          <w:lang w:val="uk-UA"/>
        </w:rPr>
      </w:pPr>
      <w:r w:rsidRPr="00097E58">
        <w:rPr>
          <w:sz w:val="28"/>
          <w:szCs w:val="28"/>
          <w:lang w:val="uk-UA"/>
        </w:rPr>
        <w:t>Досліджувались світлодіодні зразки, вирощені на основі твердих розчинів GaAs</w:t>
      </w:r>
      <w:r w:rsidRPr="00097E58">
        <w:rPr>
          <w:sz w:val="28"/>
          <w:szCs w:val="28"/>
          <w:vertAlign w:val="subscript"/>
          <w:lang w:val="uk-UA"/>
        </w:rPr>
        <w:t>1-</w:t>
      </w:r>
      <w:r w:rsidRPr="00097E58">
        <w:rPr>
          <w:i/>
          <w:sz w:val="28"/>
          <w:szCs w:val="28"/>
          <w:vertAlign w:val="subscript"/>
          <w:lang w:val="uk-UA"/>
        </w:rPr>
        <w:t>x</w:t>
      </w:r>
      <w:r w:rsidRPr="00097E58">
        <w:rPr>
          <w:sz w:val="28"/>
          <w:szCs w:val="28"/>
          <w:lang w:val="uk-UA"/>
        </w:rPr>
        <w:t>P</w:t>
      </w:r>
      <w:r w:rsidRPr="00097E58">
        <w:rPr>
          <w:i/>
          <w:sz w:val="28"/>
          <w:szCs w:val="28"/>
          <w:vertAlign w:val="subscript"/>
          <w:lang w:val="uk-UA"/>
        </w:rPr>
        <w:t>x</w:t>
      </w:r>
      <w:r w:rsidRPr="00097E58">
        <w:rPr>
          <w:sz w:val="28"/>
          <w:szCs w:val="28"/>
          <w:lang w:val="uk-UA"/>
        </w:rPr>
        <w:t xml:space="preserve"> (жовті </w:t>
      </w:r>
      <w:r w:rsidRPr="00097E58">
        <w:rPr>
          <w:i/>
          <w:sz w:val="28"/>
          <w:szCs w:val="28"/>
          <w:lang w:val="uk-UA"/>
        </w:rPr>
        <w:t>х</w:t>
      </w:r>
      <w:r w:rsidRPr="00097E58">
        <w:rPr>
          <w:sz w:val="28"/>
          <w:szCs w:val="28"/>
          <w:lang w:val="uk-UA"/>
        </w:rPr>
        <w:t xml:space="preserve"> = 0,85, помаранчеві </w:t>
      </w:r>
      <w:r w:rsidRPr="00097E58">
        <w:rPr>
          <w:i/>
          <w:sz w:val="28"/>
          <w:szCs w:val="28"/>
          <w:lang w:val="uk-UA"/>
        </w:rPr>
        <w:t>х</w:t>
      </w:r>
      <w:r w:rsidRPr="00097E58">
        <w:rPr>
          <w:sz w:val="28"/>
          <w:szCs w:val="28"/>
          <w:lang w:val="uk-UA"/>
        </w:rPr>
        <w:t xml:space="preserve"> = 0,45). </w:t>
      </w:r>
      <w:proofErr w:type="spellStart"/>
      <w:r w:rsidRPr="00097E58">
        <w:rPr>
          <w:sz w:val="28"/>
          <w:szCs w:val="28"/>
          <w:lang w:val="uk-UA"/>
        </w:rPr>
        <w:t>Підкладинкою</w:t>
      </w:r>
      <w:proofErr w:type="spellEnd"/>
      <w:r w:rsidRPr="00097E58">
        <w:rPr>
          <w:sz w:val="28"/>
          <w:szCs w:val="28"/>
          <w:lang w:val="uk-UA"/>
        </w:rPr>
        <w:t xml:space="preserve"> служила пластина </w:t>
      </w:r>
      <w:proofErr w:type="spellStart"/>
      <w:r w:rsidRPr="00097E58">
        <w:rPr>
          <w:sz w:val="28"/>
          <w:szCs w:val="28"/>
          <w:lang w:val="uk-UA"/>
        </w:rPr>
        <w:t>GaP</w:t>
      </w:r>
      <w:proofErr w:type="spellEnd"/>
      <w:r w:rsidRPr="00097E58">
        <w:rPr>
          <w:sz w:val="28"/>
          <w:szCs w:val="28"/>
          <w:lang w:val="uk-UA"/>
        </w:rPr>
        <w:t>.</w:t>
      </w:r>
    </w:p>
    <w:p w14:paraId="0C53B8AD" w14:textId="77777777" w:rsidR="00CD4683" w:rsidRPr="00097E58" w:rsidRDefault="00CD4683" w:rsidP="000454C0">
      <w:pPr>
        <w:spacing w:line="360" w:lineRule="auto"/>
        <w:ind w:firstLine="708"/>
        <w:jc w:val="both"/>
        <w:rPr>
          <w:sz w:val="28"/>
          <w:szCs w:val="28"/>
          <w:lang w:val="uk-UA"/>
        </w:rPr>
      </w:pPr>
      <w:r w:rsidRPr="00097E58">
        <w:rPr>
          <w:sz w:val="28"/>
          <w:szCs w:val="28"/>
          <w:lang w:val="uk-UA"/>
        </w:rPr>
        <w:t xml:space="preserve">Опромінення електронами з </w:t>
      </w:r>
      <w:r w:rsidRPr="00097E58">
        <w:rPr>
          <w:i/>
          <w:sz w:val="28"/>
          <w:szCs w:val="28"/>
          <w:lang w:val="uk-UA"/>
        </w:rPr>
        <w:t>Е </w:t>
      </w:r>
      <w:r w:rsidRPr="00097E58">
        <w:rPr>
          <w:sz w:val="28"/>
          <w:szCs w:val="28"/>
          <w:lang w:val="uk-UA"/>
        </w:rPr>
        <w:t>= 2 </w:t>
      </w:r>
      <w:proofErr w:type="spellStart"/>
      <w:r w:rsidRPr="00097E58">
        <w:rPr>
          <w:sz w:val="28"/>
          <w:szCs w:val="28"/>
          <w:lang w:val="uk-UA"/>
        </w:rPr>
        <w:t>МеВ</w:t>
      </w:r>
      <w:proofErr w:type="spellEnd"/>
      <w:r w:rsidRPr="00097E58">
        <w:rPr>
          <w:sz w:val="28"/>
          <w:szCs w:val="28"/>
          <w:lang w:val="uk-UA"/>
        </w:rPr>
        <w:t xml:space="preserve">, при </w:t>
      </w:r>
      <w:proofErr w:type="spellStart"/>
      <w:r w:rsidRPr="00097E58">
        <w:rPr>
          <w:sz w:val="28"/>
          <w:szCs w:val="28"/>
          <w:lang w:val="uk-UA"/>
        </w:rPr>
        <w:t>флюенсах</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3·10</w:t>
      </w:r>
      <w:r w:rsidRPr="00097E58">
        <w:rPr>
          <w:sz w:val="28"/>
          <w:szCs w:val="28"/>
          <w:vertAlign w:val="superscript"/>
          <w:lang w:val="uk-UA"/>
        </w:rPr>
        <w:t>14</w:t>
      </w:r>
      <w:r w:rsidRPr="00097E58">
        <w:rPr>
          <w:sz w:val="28"/>
          <w:szCs w:val="28"/>
          <w:lang w:val="uk-UA"/>
        </w:rPr>
        <w:t> ÷ 2,6·10</w:t>
      </w:r>
      <w:r w:rsidRPr="00097E58">
        <w:rPr>
          <w:sz w:val="28"/>
          <w:szCs w:val="28"/>
          <w:vertAlign w:val="superscript"/>
          <w:lang w:val="uk-UA"/>
        </w:rPr>
        <w:t>16</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відбувалось у імпульсному режимі на прискорювачі ІПП-6 зі струмом пучка електронів </w:t>
      </w:r>
      <w:r w:rsidRPr="00097E58">
        <w:rPr>
          <w:i/>
          <w:sz w:val="28"/>
          <w:szCs w:val="28"/>
          <w:lang w:val="uk-UA"/>
        </w:rPr>
        <w:t>І</w:t>
      </w:r>
      <w:r w:rsidRPr="00097E58">
        <w:rPr>
          <w:sz w:val="28"/>
          <w:szCs w:val="28"/>
          <w:lang w:val="uk-UA"/>
        </w:rPr>
        <w:t> = 4 </w:t>
      </w:r>
      <w:proofErr w:type="spellStart"/>
      <w:r w:rsidRPr="00097E58">
        <w:rPr>
          <w:sz w:val="28"/>
          <w:szCs w:val="28"/>
          <w:lang w:val="uk-UA"/>
        </w:rPr>
        <w:t>мА</w:t>
      </w:r>
      <w:proofErr w:type="spellEnd"/>
      <w:r w:rsidRPr="00097E58">
        <w:rPr>
          <w:sz w:val="28"/>
          <w:szCs w:val="28"/>
          <w:lang w:val="uk-UA"/>
        </w:rPr>
        <w:t xml:space="preserve"> при кімнатній температурі.</w:t>
      </w:r>
    </w:p>
    <w:p w14:paraId="02E08CDC" w14:textId="62929F89" w:rsidR="00CD4683" w:rsidRPr="00097E58" w:rsidRDefault="00CD4683" w:rsidP="000454C0">
      <w:pPr>
        <w:spacing w:line="360" w:lineRule="auto"/>
        <w:ind w:firstLine="708"/>
        <w:jc w:val="both"/>
        <w:rPr>
          <w:sz w:val="28"/>
          <w:szCs w:val="28"/>
          <w:lang w:val="uk-UA"/>
        </w:rPr>
      </w:pPr>
      <w:r w:rsidRPr="00097E58">
        <w:rPr>
          <w:sz w:val="28"/>
          <w:szCs w:val="28"/>
          <w:lang w:val="uk-UA"/>
        </w:rPr>
        <w:t xml:space="preserve">Вимірювання </w:t>
      </w:r>
      <w:proofErr w:type="spellStart"/>
      <w:r w:rsidRPr="00097E58">
        <w:rPr>
          <w:sz w:val="28"/>
          <w:szCs w:val="28"/>
          <w:lang w:val="uk-UA"/>
        </w:rPr>
        <w:t>ВАХ</w:t>
      </w:r>
      <w:proofErr w:type="spellEnd"/>
      <w:r w:rsidRPr="00097E58">
        <w:rPr>
          <w:sz w:val="28"/>
          <w:szCs w:val="28"/>
          <w:lang w:val="uk-UA"/>
        </w:rPr>
        <w:t xml:space="preserve"> проводилось автоматизованою системою у режимах генератора струму та генератора напруги з інтервалом температур 77 – 300 К в умовах імпульсного живлення діода.</w:t>
      </w:r>
    </w:p>
    <w:p w14:paraId="7B887663" w14:textId="77777777" w:rsidR="00CD4683" w:rsidRPr="00097E58" w:rsidRDefault="00CD4683" w:rsidP="00CD4683">
      <w:pPr>
        <w:spacing w:line="360" w:lineRule="auto"/>
        <w:ind w:firstLine="284"/>
        <w:jc w:val="both"/>
        <w:rPr>
          <w:b/>
          <w:sz w:val="28"/>
          <w:szCs w:val="28"/>
          <w:lang w:val="uk-UA"/>
        </w:rPr>
      </w:pPr>
    </w:p>
    <w:p w14:paraId="3D32A316" w14:textId="4ACA5A07" w:rsidR="00CD4683" w:rsidRPr="00097E58" w:rsidRDefault="00FC06FF" w:rsidP="00CD4683">
      <w:pPr>
        <w:spacing w:line="360" w:lineRule="auto"/>
        <w:jc w:val="both"/>
        <w:rPr>
          <w:b/>
          <w:sz w:val="28"/>
          <w:szCs w:val="28"/>
          <w:lang w:val="uk-UA"/>
        </w:rPr>
      </w:pPr>
      <w:r>
        <w:rPr>
          <w:b/>
          <w:sz w:val="28"/>
          <w:szCs w:val="28"/>
          <w:lang w:val="uk-UA"/>
        </w:rPr>
        <w:t>4.2</w:t>
      </w:r>
      <w:r w:rsidR="00CD4683" w:rsidRPr="00097E58">
        <w:rPr>
          <w:b/>
          <w:sz w:val="28"/>
          <w:szCs w:val="28"/>
          <w:lang w:val="uk-UA"/>
        </w:rPr>
        <w:t xml:space="preserve"> Р</w:t>
      </w:r>
      <w:r w:rsidRPr="00097E58">
        <w:rPr>
          <w:b/>
          <w:sz w:val="28"/>
          <w:szCs w:val="28"/>
          <w:lang w:val="uk-UA"/>
        </w:rPr>
        <w:t>езультати</w:t>
      </w:r>
    </w:p>
    <w:p w14:paraId="5AA75BC8" w14:textId="77777777" w:rsidR="00CD4683" w:rsidRPr="00097E58" w:rsidRDefault="00CD4683" w:rsidP="00576F2C">
      <w:pPr>
        <w:spacing w:line="360" w:lineRule="auto"/>
        <w:ind w:firstLine="708"/>
        <w:jc w:val="both"/>
        <w:rPr>
          <w:sz w:val="28"/>
          <w:szCs w:val="28"/>
          <w:lang w:val="uk-UA"/>
        </w:rPr>
      </w:pPr>
      <w:r w:rsidRPr="00097E58">
        <w:rPr>
          <w:sz w:val="28"/>
          <w:szCs w:val="28"/>
          <w:lang w:val="uk-UA"/>
        </w:rPr>
        <w:t xml:space="preserve">У світлодіодах, вирощених на основі твердих розчинів </w:t>
      </w:r>
      <w:proofErr w:type="spellStart"/>
      <w:r w:rsidRPr="00097E58">
        <w:rPr>
          <w:sz w:val="28"/>
          <w:szCs w:val="28"/>
          <w:lang w:val="uk-UA"/>
        </w:rPr>
        <w:t>GaP-GaAsP</w:t>
      </w:r>
      <w:proofErr w:type="spellEnd"/>
      <w:r w:rsidRPr="00097E58">
        <w:rPr>
          <w:sz w:val="28"/>
          <w:szCs w:val="28"/>
          <w:lang w:val="uk-UA"/>
        </w:rPr>
        <w:t xml:space="preserve">, залежність струму від напруги </w:t>
      </w:r>
      <w:proofErr w:type="spellStart"/>
      <w:r w:rsidRPr="00097E58">
        <w:rPr>
          <w:sz w:val="28"/>
          <w:szCs w:val="28"/>
          <w:lang w:val="uk-UA"/>
        </w:rPr>
        <w:t>ВАХ</w:t>
      </w:r>
      <w:proofErr w:type="spellEnd"/>
      <w:r w:rsidRPr="00097E58">
        <w:rPr>
          <w:sz w:val="28"/>
          <w:szCs w:val="28"/>
          <w:lang w:val="uk-UA"/>
        </w:rPr>
        <w:t xml:space="preserve"> може бути подана у вигляді модифікованої формули </w:t>
      </w:r>
      <w:proofErr w:type="spellStart"/>
      <w:r w:rsidRPr="00097E58">
        <w:rPr>
          <w:sz w:val="28"/>
          <w:szCs w:val="28"/>
          <w:lang w:val="uk-UA"/>
        </w:rPr>
        <w:t>Шоклі</w:t>
      </w:r>
      <w:proofErr w:type="spellEnd"/>
      <w:r w:rsidRPr="00097E58">
        <w:rPr>
          <w:sz w:val="28"/>
          <w:szCs w:val="28"/>
          <w:lang w:val="uk-UA"/>
        </w:rPr>
        <w:t xml:space="preserve"> </w:t>
      </w:r>
      <w:r w:rsidRPr="00097E58">
        <w:rPr>
          <w:sz w:val="28"/>
          <w:szCs w:val="28"/>
          <w:highlight w:val="green"/>
          <w:lang w:val="uk-UA"/>
        </w:rPr>
        <w:t>[73]:</w:t>
      </w:r>
    </w:p>
    <w:p w14:paraId="6178EADC" w14:textId="77777777" w:rsidR="00CD4683" w:rsidRPr="00097E58" w:rsidRDefault="00CD4683" w:rsidP="00CD4683">
      <w:pPr>
        <w:spacing w:line="360" w:lineRule="auto"/>
        <w:ind w:firstLine="284"/>
        <w:jc w:val="both"/>
        <w:rPr>
          <w:sz w:val="28"/>
          <w:szCs w:val="28"/>
          <w:lang w:val="uk-UA"/>
        </w:rPr>
      </w:pPr>
    </w:p>
    <w:p w14:paraId="76D6E6A4" w14:textId="63AE3504" w:rsidR="00CD4683" w:rsidRPr="00097E58" w:rsidRDefault="00CD4683" w:rsidP="009875C2">
      <w:pPr>
        <w:spacing w:line="360" w:lineRule="auto"/>
        <w:ind w:firstLine="284"/>
        <w:jc w:val="right"/>
        <w:rPr>
          <w:sz w:val="28"/>
          <w:szCs w:val="28"/>
          <w:lang w:val="uk-UA"/>
        </w:rPr>
      </w:pPr>
      <w:r w:rsidRPr="00097E58">
        <w:rPr>
          <w:position w:val="-38"/>
          <w:sz w:val="28"/>
          <w:szCs w:val="28"/>
          <w:lang w:val="uk-UA"/>
        </w:rPr>
        <w:object w:dxaOrig="1939" w:dyaOrig="880" w14:anchorId="155E7888">
          <v:shape id="_x0000_i1033" type="#_x0000_t75" style="width:96pt;height:42pt" o:ole="">
            <v:imagedata r:id="rId88" o:title=""/>
          </v:shape>
          <o:OLEObject Type="Embed" ProgID="Equation.3" ShapeID="_x0000_i1033" DrawAspect="Content" ObjectID="_1782557834" r:id="rId89"/>
        </w:object>
      </w:r>
      <w:r w:rsidRPr="00097E58">
        <w:rPr>
          <w:sz w:val="28"/>
          <w:szCs w:val="28"/>
          <w:lang w:val="uk-UA"/>
        </w:rPr>
        <w:t xml:space="preserve">,   </w:t>
      </w:r>
      <w:r w:rsidR="009875C2">
        <w:rPr>
          <w:sz w:val="28"/>
          <w:szCs w:val="28"/>
          <w:lang w:val="uk-UA"/>
        </w:rPr>
        <w:t xml:space="preserve">                                                   </w:t>
      </w:r>
      <w:r w:rsidRPr="00097E58">
        <w:rPr>
          <w:sz w:val="28"/>
          <w:szCs w:val="28"/>
          <w:lang w:val="uk-UA"/>
        </w:rPr>
        <w:t xml:space="preserve"> (4.1)</w:t>
      </w:r>
    </w:p>
    <w:p w14:paraId="2D5B10EC" w14:textId="77777777" w:rsidR="00CD4683" w:rsidRPr="00097E58" w:rsidRDefault="00CD4683" w:rsidP="00CD4683">
      <w:pPr>
        <w:spacing w:line="360" w:lineRule="auto"/>
        <w:ind w:firstLine="284"/>
        <w:jc w:val="both"/>
        <w:rPr>
          <w:sz w:val="28"/>
          <w:szCs w:val="28"/>
          <w:lang w:val="uk-UA"/>
        </w:rPr>
      </w:pPr>
    </w:p>
    <w:p w14:paraId="19A50494" w14:textId="77777777" w:rsidR="00CD4683" w:rsidRPr="00097E58" w:rsidRDefault="00CD4683" w:rsidP="00CD4683">
      <w:pPr>
        <w:spacing w:line="360" w:lineRule="auto"/>
        <w:jc w:val="both"/>
        <w:rPr>
          <w:sz w:val="28"/>
          <w:szCs w:val="28"/>
          <w:lang w:val="uk-UA"/>
        </w:rPr>
      </w:pPr>
      <w:r w:rsidRPr="00097E58">
        <w:rPr>
          <w:sz w:val="28"/>
          <w:szCs w:val="28"/>
          <w:lang w:val="uk-UA"/>
        </w:rPr>
        <w:t xml:space="preserve">де </w:t>
      </w:r>
      <w:proofErr w:type="spellStart"/>
      <w:r w:rsidRPr="00097E58">
        <w:rPr>
          <w:i/>
          <w:sz w:val="28"/>
          <w:szCs w:val="28"/>
          <w:lang w:val="uk-UA"/>
        </w:rPr>
        <w:t>I</w:t>
      </w:r>
      <w:r w:rsidRPr="00097E58">
        <w:rPr>
          <w:i/>
          <w:sz w:val="28"/>
          <w:szCs w:val="28"/>
          <w:vertAlign w:val="subscript"/>
          <w:lang w:val="uk-UA"/>
        </w:rPr>
        <w:t>S</w:t>
      </w:r>
      <w:proofErr w:type="spellEnd"/>
      <w:r w:rsidRPr="00097E58">
        <w:rPr>
          <w:sz w:val="28"/>
          <w:szCs w:val="28"/>
          <w:lang w:val="uk-UA"/>
        </w:rPr>
        <w:t xml:space="preserve"> – струм насичення діода; </w:t>
      </w:r>
      <w:r w:rsidRPr="00097E58">
        <w:rPr>
          <w:i/>
          <w:sz w:val="28"/>
          <w:szCs w:val="28"/>
          <w:lang w:val="uk-UA"/>
        </w:rPr>
        <w:t>U</w:t>
      </w:r>
      <w:r w:rsidRPr="00097E58">
        <w:rPr>
          <w:sz w:val="28"/>
          <w:szCs w:val="28"/>
          <w:lang w:val="uk-UA"/>
        </w:rPr>
        <w:t xml:space="preserve"> – напруга прикладена до </w:t>
      </w:r>
      <w:r w:rsidRPr="00097E58">
        <w:rPr>
          <w:i/>
          <w:sz w:val="28"/>
          <w:szCs w:val="28"/>
          <w:lang w:val="uk-UA"/>
        </w:rPr>
        <w:t>р-n</w:t>
      </w:r>
      <w:r w:rsidRPr="00097E58">
        <w:rPr>
          <w:sz w:val="28"/>
          <w:szCs w:val="28"/>
          <w:lang w:val="uk-UA"/>
        </w:rPr>
        <w:t xml:space="preserve">-переходу, </w:t>
      </w:r>
      <w:proofErr w:type="spellStart"/>
      <w:r w:rsidRPr="00097E58">
        <w:rPr>
          <w:i/>
          <w:sz w:val="28"/>
          <w:szCs w:val="28"/>
          <w:lang w:val="uk-UA"/>
        </w:rPr>
        <w:t>R</w:t>
      </w:r>
      <w:r w:rsidRPr="00097E58">
        <w:rPr>
          <w:i/>
          <w:sz w:val="28"/>
          <w:szCs w:val="28"/>
          <w:vertAlign w:val="subscript"/>
          <w:lang w:val="uk-UA"/>
        </w:rPr>
        <w:t>b</w:t>
      </w:r>
      <w:proofErr w:type="spellEnd"/>
      <w:r w:rsidRPr="00097E58">
        <w:rPr>
          <w:sz w:val="28"/>
          <w:szCs w:val="28"/>
          <w:lang w:val="uk-UA"/>
        </w:rPr>
        <w:t xml:space="preserve"> – опір бази; </w:t>
      </w:r>
      <w:r w:rsidRPr="00097E58">
        <w:rPr>
          <w:i/>
          <w:sz w:val="28"/>
          <w:szCs w:val="28"/>
          <w:lang w:val="uk-UA"/>
        </w:rPr>
        <w:t>n</w:t>
      </w:r>
      <w:r w:rsidRPr="00097E58">
        <w:rPr>
          <w:sz w:val="28"/>
          <w:szCs w:val="28"/>
          <w:lang w:val="uk-UA"/>
        </w:rPr>
        <w:t xml:space="preserve"> – коефіцієнт </w:t>
      </w:r>
      <w:proofErr w:type="spellStart"/>
      <w:r w:rsidRPr="00097E58">
        <w:rPr>
          <w:sz w:val="28"/>
          <w:szCs w:val="28"/>
          <w:lang w:val="uk-UA"/>
        </w:rPr>
        <w:t>неідеальності</w:t>
      </w:r>
      <w:proofErr w:type="spellEnd"/>
      <w:r w:rsidRPr="00097E58">
        <w:rPr>
          <w:sz w:val="28"/>
          <w:szCs w:val="28"/>
          <w:lang w:val="uk-UA"/>
        </w:rPr>
        <w:t xml:space="preserve"> </w:t>
      </w:r>
      <w:r w:rsidRPr="00097E58">
        <w:rPr>
          <w:i/>
          <w:sz w:val="28"/>
          <w:szCs w:val="28"/>
          <w:lang w:val="uk-UA"/>
        </w:rPr>
        <w:t>p-n</w:t>
      </w:r>
      <w:r w:rsidRPr="00097E58">
        <w:rPr>
          <w:sz w:val="28"/>
          <w:szCs w:val="28"/>
          <w:lang w:val="uk-UA"/>
        </w:rPr>
        <w:t>-структури (</w:t>
      </w:r>
      <w:r w:rsidRPr="00097E58">
        <w:rPr>
          <w:i/>
          <w:sz w:val="28"/>
          <w:szCs w:val="28"/>
          <w:lang w:val="uk-UA"/>
        </w:rPr>
        <w:t>n </w:t>
      </w:r>
      <w:r w:rsidRPr="00097E58">
        <w:rPr>
          <w:sz w:val="28"/>
          <w:szCs w:val="28"/>
          <w:lang w:val="uk-UA"/>
        </w:rPr>
        <w:t xml:space="preserve">= 1 у разі переважання дифузійної складової повного струму, </w:t>
      </w:r>
      <w:r w:rsidRPr="00097E58">
        <w:rPr>
          <w:i/>
          <w:sz w:val="28"/>
          <w:szCs w:val="28"/>
          <w:lang w:val="uk-UA"/>
        </w:rPr>
        <w:t>n </w:t>
      </w:r>
      <w:r w:rsidRPr="00097E58">
        <w:rPr>
          <w:sz w:val="28"/>
          <w:szCs w:val="28"/>
          <w:lang w:val="uk-UA"/>
        </w:rPr>
        <w:t>= 2 коли струм – рекомбінаційного походження).</w:t>
      </w:r>
    </w:p>
    <w:p w14:paraId="6AAD693F" w14:textId="77777777" w:rsidR="00CD4683" w:rsidRPr="00097E58" w:rsidRDefault="00CD4683" w:rsidP="00CD4683">
      <w:pPr>
        <w:spacing w:line="360" w:lineRule="auto"/>
        <w:ind w:firstLine="284"/>
        <w:jc w:val="both"/>
        <w:rPr>
          <w:sz w:val="28"/>
          <w:szCs w:val="28"/>
          <w:lang w:val="uk-UA"/>
        </w:rPr>
      </w:pPr>
      <w:r w:rsidRPr="00097E58">
        <w:rPr>
          <w:sz w:val="28"/>
          <w:szCs w:val="28"/>
          <w:lang w:val="uk-UA"/>
        </w:rPr>
        <w:t>З рівняння (4.1) можна одержати величину диференційного опору діода (</w:t>
      </w:r>
      <w:proofErr w:type="spellStart"/>
      <w:r w:rsidRPr="00097E58">
        <w:rPr>
          <w:i/>
          <w:sz w:val="28"/>
          <w:szCs w:val="28"/>
          <w:lang w:val="uk-UA"/>
        </w:rPr>
        <w:t>R</w:t>
      </w:r>
      <w:r w:rsidRPr="00097E58">
        <w:rPr>
          <w:i/>
          <w:sz w:val="28"/>
          <w:szCs w:val="28"/>
          <w:vertAlign w:val="subscript"/>
          <w:lang w:val="uk-UA"/>
        </w:rPr>
        <w:t>dif</w:t>
      </w:r>
      <w:proofErr w:type="spellEnd"/>
      <w:r w:rsidRPr="00097E58">
        <w:rPr>
          <w:sz w:val="28"/>
          <w:szCs w:val="28"/>
          <w:lang w:val="uk-UA"/>
        </w:rPr>
        <w:t>):</w:t>
      </w:r>
    </w:p>
    <w:p w14:paraId="19AB7AAB" w14:textId="77777777" w:rsidR="00CD4683" w:rsidRPr="00097E58" w:rsidRDefault="00CD4683" w:rsidP="00CD4683">
      <w:pPr>
        <w:spacing w:line="360" w:lineRule="auto"/>
        <w:ind w:firstLine="284"/>
        <w:jc w:val="both"/>
        <w:rPr>
          <w:sz w:val="28"/>
          <w:szCs w:val="28"/>
          <w:lang w:val="uk-UA"/>
        </w:rPr>
      </w:pPr>
    </w:p>
    <w:p w14:paraId="628DB15C" w14:textId="09E4374F" w:rsidR="00CD4683" w:rsidRPr="00097E58" w:rsidRDefault="00CD4683" w:rsidP="00576F2C">
      <w:pPr>
        <w:spacing w:line="360" w:lineRule="auto"/>
        <w:ind w:firstLine="284"/>
        <w:jc w:val="right"/>
        <w:rPr>
          <w:sz w:val="28"/>
          <w:szCs w:val="28"/>
          <w:lang w:val="uk-UA"/>
        </w:rPr>
      </w:pPr>
      <w:r w:rsidRPr="00097E58">
        <w:rPr>
          <w:position w:val="-30"/>
          <w:sz w:val="28"/>
          <w:szCs w:val="28"/>
          <w:lang w:val="uk-UA"/>
        </w:rPr>
        <w:object w:dxaOrig="2439" w:dyaOrig="680" w14:anchorId="6442B7D2">
          <v:shape id="_x0000_i1034" type="#_x0000_t75" style="width:120pt;height:36pt" o:ole="">
            <v:imagedata r:id="rId90" o:title=""/>
          </v:shape>
          <o:OLEObject Type="Embed" ProgID="Equation.3" ShapeID="_x0000_i1034" DrawAspect="Content" ObjectID="_1782557835" r:id="rId91"/>
        </w:object>
      </w:r>
      <w:r w:rsidRPr="00097E58">
        <w:rPr>
          <w:sz w:val="28"/>
          <w:szCs w:val="28"/>
          <w:lang w:val="uk-UA"/>
        </w:rPr>
        <w:t xml:space="preserve">.      </w:t>
      </w:r>
      <w:r w:rsidR="00576F2C">
        <w:rPr>
          <w:sz w:val="28"/>
          <w:szCs w:val="28"/>
          <w:lang w:val="uk-UA"/>
        </w:rPr>
        <w:t xml:space="preserve">                                      </w:t>
      </w:r>
      <w:r w:rsidRPr="00097E58">
        <w:rPr>
          <w:sz w:val="28"/>
          <w:szCs w:val="28"/>
          <w:lang w:val="uk-UA"/>
        </w:rPr>
        <w:t xml:space="preserve">    (4.2)</w:t>
      </w:r>
    </w:p>
    <w:p w14:paraId="70D9FBF2" w14:textId="77777777" w:rsidR="00CD4683" w:rsidRPr="00097E58" w:rsidRDefault="00CD4683" w:rsidP="00CD4683">
      <w:pPr>
        <w:spacing w:line="360" w:lineRule="auto"/>
        <w:ind w:firstLine="284"/>
        <w:jc w:val="both"/>
        <w:rPr>
          <w:sz w:val="28"/>
          <w:szCs w:val="28"/>
          <w:lang w:val="uk-UA"/>
        </w:rPr>
      </w:pPr>
    </w:p>
    <w:p w14:paraId="75A377D5" w14:textId="77777777" w:rsidR="00CD4683" w:rsidRPr="00097E58" w:rsidRDefault="00CD4683" w:rsidP="00F57D59">
      <w:pPr>
        <w:spacing w:line="360" w:lineRule="auto"/>
        <w:ind w:firstLine="708"/>
        <w:jc w:val="both"/>
        <w:rPr>
          <w:sz w:val="28"/>
          <w:szCs w:val="28"/>
          <w:lang w:val="uk-UA"/>
        </w:rPr>
      </w:pPr>
      <w:r w:rsidRPr="00097E58">
        <w:rPr>
          <w:sz w:val="28"/>
          <w:szCs w:val="28"/>
          <w:highlight w:val="yellow"/>
          <w:lang w:val="uk-UA"/>
        </w:rPr>
        <w:t>На рис. 4.1</w:t>
      </w:r>
      <w:r w:rsidRPr="00097E58">
        <w:rPr>
          <w:sz w:val="28"/>
          <w:szCs w:val="28"/>
          <w:lang w:val="uk-UA"/>
        </w:rPr>
        <w:t xml:space="preserve"> показано розраховану залежність </w:t>
      </w:r>
      <w:proofErr w:type="spellStart"/>
      <w:r w:rsidRPr="00097E58">
        <w:rPr>
          <w:i/>
          <w:sz w:val="28"/>
          <w:szCs w:val="28"/>
          <w:lang w:val="uk-UA"/>
        </w:rPr>
        <w:t>R</w:t>
      </w:r>
      <w:r w:rsidRPr="00097E58">
        <w:rPr>
          <w:i/>
          <w:sz w:val="28"/>
          <w:szCs w:val="28"/>
          <w:vertAlign w:val="subscript"/>
          <w:lang w:val="uk-UA"/>
        </w:rPr>
        <w:t>dif</w:t>
      </w:r>
      <w:proofErr w:type="spellEnd"/>
      <w:r w:rsidRPr="00097E58">
        <w:rPr>
          <w:sz w:val="28"/>
          <w:szCs w:val="28"/>
          <w:lang w:val="uk-UA"/>
        </w:rPr>
        <w:t>(</w:t>
      </w:r>
      <w:r w:rsidRPr="00097E58">
        <w:rPr>
          <w:i/>
          <w:sz w:val="28"/>
          <w:szCs w:val="28"/>
          <w:lang w:val="uk-UA"/>
        </w:rPr>
        <w:t>I</w:t>
      </w:r>
      <w:r w:rsidRPr="00097E58">
        <w:rPr>
          <w:sz w:val="28"/>
          <w:szCs w:val="28"/>
          <w:lang w:val="uk-UA"/>
        </w:rPr>
        <w:t xml:space="preserve">) для вихідного та опроміненого </w:t>
      </w:r>
      <w:proofErr w:type="spellStart"/>
      <w:r w:rsidRPr="00097E58">
        <w:rPr>
          <w:sz w:val="28"/>
          <w:szCs w:val="28"/>
          <w:lang w:val="uk-UA"/>
        </w:rPr>
        <w:t>світлодіода</w:t>
      </w:r>
      <w:proofErr w:type="spellEnd"/>
      <w:r w:rsidRPr="00097E58">
        <w:rPr>
          <w:sz w:val="28"/>
          <w:szCs w:val="28"/>
          <w:lang w:val="uk-UA"/>
        </w:rPr>
        <w:t xml:space="preserve"> </w:t>
      </w:r>
      <w:proofErr w:type="spellStart"/>
      <w:r w:rsidRPr="00097E58">
        <w:rPr>
          <w:sz w:val="28"/>
          <w:szCs w:val="28"/>
          <w:lang w:val="uk-UA"/>
        </w:rPr>
        <w:t>GaAsP</w:t>
      </w:r>
      <w:proofErr w:type="spellEnd"/>
      <w:r w:rsidRPr="00097E58">
        <w:rPr>
          <w:sz w:val="28"/>
          <w:szCs w:val="28"/>
          <w:lang w:val="uk-UA"/>
        </w:rPr>
        <w:t xml:space="preserve">, яка задає межі його застосування. Видно, що </w:t>
      </w:r>
      <w:r w:rsidRPr="008059CC">
        <w:rPr>
          <w:sz w:val="28"/>
          <w:szCs w:val="28"/>
          <w:highlight w:val="magenta"/>
          <w:lang w:val="uk-UA"/>
          <w:rPrChange w:id="120" w:author="oleg" w:date="2024-07-15T13:59:00Z" w16du:dateUtc="2024-07-15T10:59:00Z">
            <w:rPr>
              <w:sz w:val="28"/>
              <w:szCs w:val="28"/>
              <w:lang w:val="uk-UA"/>
            </w:rPr>
          </w:rPrChange>
        </w:rPr>
        <w:t>вентильні властивості</w:t>
      </w:r>
      <w:r w:rsidRPr="00097E58">
        <w:rPr>
          <w:sz w:val="28"/>
          <w:szCs w:val="28"/>
          <w:lang w:val="uk-UA"/>
        </w:rPr>
        <w:t xml:space="preserve"> зразка проявляються принаймні до </w:t>
      </w:r>
      <w:r w:rsidRPr="00097E58">
        <w:rPr>
          <w:i/>
          <w:sz w:val="28"/>
          <w:szCs w:val="28"/>
          <w:lang w:val="uk-UA"/>
        </w:rPr>
        <w:t>І</w:t>
      </w:r>
      <w:r w:rsidRPr="00097E58">
        <w:rPr>
          <w:sz w:val="28"/>
          <w:szCs w:val="28"/>
          <w:lang w:val="uk-UA"/>
        </w:rPr>
        <w:t> = 5 · 10</w:t>
      </w:r>
      <w:r w:rsidRPr="00097E58">
        <w:rPr>
          <w:sz w:val="28"/>
          <w:szCs w:val="28"/>
          <w:vertAlign w:val="superscript"/>
          <w:lang w:val="uk-UA"/>
        </w:rPr>
        <w:t>-2</w:t>
      </w:r>
      <w:r w:rsidRPr="00097E58">
        <w:rPr>
          <w:sz w:val="28"/>
          <w:szCs w:val="28"/>
          <w:lang w:val="uk-UA"/>
        </w:rPr>
        <w:t xml:space="preserve"> А. Опір бази визначається з області </w:t>
      </w:r>
      <w:proofErr w:type="spellStart"/>
      <w:r w:rsidRPr="00097E58">
        <w:rPr>
          <w:sz w:val="28"/>
          <w:szCs w:val="28"/>
          <w:lang w:val="uk-UA"/>
        </w:rPr>
        <w:t>ВАХ</w:t>
      </w:r>
      <w:proofErr w:type="spellEnd"/>
      <w:r w:rsidRPr="00097E58">
        <w:rPr>
          <w:sz w:val="28"/>
          <w:szCs w:val="28"/>
          <w:lang w:val="uk-UA"/>
        </w:rPr>
        <w:t xml:space="preserve">, де контактна різниця потенціалів компенсується частиною прикладеної до діода напруги і він стає лінійним елементом; </w:t>
      </w:r>
      <w:proofErr w:type="spellStart"/>
      <w:r w:rsidRPr="00097E58">
        <w:rPr>
          <w:sz w:val="28"/>
          <w:szCs w:val="28"/>
          <w:lang w:val="uk-UA"/>
        </w:rPr>
        <w:t>чисельно</w:t>
      </w:r>
      <w:proofErr w:type="spellEnd"/>
      <w:r w:rsidRPr="00097E58">
        <w:rPr>
          <w:sz w:val="28"/>
          <w:szCs w:val="28"/>
          <w:lang w:val="uk-UA"/>
        </w:rPr>
        <w:t xml:space="preserve"> </w:t>
      </w:r>
      <w:proofErr w:type="spellStart"/>
      <w:r w:rsidRPr="00097E58">
        <w:rPr>
          <w:i/>
          <w:sz w:val="28"/>
          <w:szCs w:val="28"/>
          <w:lang w:val="uk-UA"/>
        </w:rPr>
        <w:t>R</w:t>
      </w:r>
      <w:r w:rsidRPr="00097E58">
        <w:rPr>
          <w:i/>
          <w:sz w:val="28"/>
          <w:szCs w:val="28"/>
          <w:vertAlign w:val="subscript"/>
          <w:lang w:val="uk-UA"/>
        </w:rPr>
        <w:t>b</w:t>
      </w:r>
      <w:proofErr w:type="spellEnd"/>
      <w:r w:rsidRPr="00097E58">
        <w:rPr>
          <w:i/>
          <w:sz w:val="28"/>
          <w:szCs w:val="28"/>
          <w:lang w:val="uk-UA"/>
        </w:rPr>
        <w:t xml:space="preserve"> </w:t>
      </w:r>
      <w:r w:rsidRPr="00097E58">
        <w:rPr>
          <w:sz w:val="28"/>
          <w:szCs w:val="28"/>
          <w:lang w:val="uk-UA"/>
        </w:rPr>
        <w:t xml:space="preserve">дорівнює величині, оберненій тангенсу кута нахилу </w:t>
      </w:r>
      <w:proofErr w:type="spellStart"/>
      <w:r w:rsidRPr="00097E58">
        <w:rPr>
          <w:sz w:val="28"/>
          <w:szCs w:val="28"/>
          <w:lang w:val="uk-UA"/>
        </w:rPr>
        <w:t>ВАХ</w:t>
      </w:r>
      <w:proofErr w:type="spellEnd"/>
      <w:r w:rsidRPr="00097E58">
        <w:rPr>
          <w:sz w:val="28"/>
          <w:szCs w:val="28"/>
          <w:lang w:val="uk-UA"/>
        </w:rPr>
        <w:t xml:space="preserve"> на ділянці лінійності.</w:t>
      </w:r>
    </w:p>
    <w:p w14:paraId="1B392F93" w14:textId="77777777" w:rsidR="00CD4683" w:rsidRPr="00097E58" w:rsidRDefault="00CD4683" w:rsidP="00CD4683">
      <w:pPr>
        <w:spacing w:line="360" w:lineRule="auto"/>
        <w:ind w:firstLine="284"/>
        <w:jc w:val="both"/>
        <w:rPr>
          <w:sz w:val="28"/>
          <w:szCs w:val="28"/>
          <w:lang w:val="uk-UA"/>
        </w:rPr>
      </w:pPr>
    </w:p>
    <w:p w14:paraId="7BE2E45A" w14:textId="77777777" w:rsidR="00CD4683" w:rsidRPr="00097E58" w:rsidRDefault="00CD4683" w:rsidP="00CD4683">
      <w:pPr>
        <w:spacing w:line="360" w:lineRule="auto"/>
        <w:ind w:firstLine="284"/>
        <w:jc w:val="center"/>
        <w:rPr>
          <w:sz w:val="28"/>
          <w:szCs w:val="28"/>
          <w:lang w:val="uk-UA"/>
        </w:rPr>
      </w:pPr>
      <w:r w:rsidRPr="00097E58">
        <w:rPr>
          <w:noProof/>
          <w:sz w:val="28"/>
          <w:szCs w:val="28"/>
          <w:lang w:val="uk-UA" w:eastAsia="uk-UA"/>
        </w:rPr>
        <w:drawing>
          <wp:inline distT="0" distB="0" distL="0" distR="0" wp14:anchorId="393C3738" wp14:editId="561F24F3">
            <wp:extent cx="3346515" cy="3021706"/>
            <wp:effectExtent l="0" t="0" r="6350" b="7620"/>
            <wp:docPr id="39" name="Рисунок 39" descr="Fi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_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87509" cy="3058722"/>
                    </a:xfrm>
                    <a:prstGeom prst="rect">
                      <a:avLst/>
                    </a:prstGeom>
                    <a:noFill/>
                    <a:ln>
                      <a:noFill/>
                    </a:ln>
                  </pic:spPr>
                </pic:pic>
              </a:graphicData>
            </a:graphic>
          </wp:inline>
        </w:drawing>
      </w:r>
    </w:p>
    <w:p w14:paraId="7C1EE0B5" w14:textId="77777777" w:rsidR="00D2333C" w:rsidRDefault="00CD4683" w:rsidP="00F57D59">
      <w:pPr>
        <w:spacing w:line="360" w:lineRule="auto"/>
        <w:jc w:val="both"/>
        <w:rPr>
          <w:sz w:val="28"/>
          <w:szCs w:val="28"/>
          <w:lang w:val="uk-UA"/>
        </w:rPr>
      </w:pPr>
      <w:r w:rsidRPr="00097E58">
        <w:rPr>
          <w:sz w:val="28"/>
          <w:szCs w:val="28"/>
          <w:highlight w:val="yellow"/>
          <w:lang w:val="uk-UA"/>
        </w:rPr>
        <w:t>Рис. 4.1.</w:t>
      </w:r>
      <w:r w:rsidRPr="00097E58">
        <w:rPr>
          <w:sz w:val="28"/>
          <w:szCs w:val="28"/>
          <w:lang w:val="uk-UA"/>
        </w:rPr>
        <w:t xml:space="preserve"> Залежність диференційного опору помаранчевого діода </w:t>
      </w:r>
      <w:proofErr w:type="spellStart"/>
      <w:r w:rsidRPr="00097E58">
        <w:rPr>
          <w:sz w:val="28"/>
          <w:szCs w:val="28"/>
          <w:lang w:val="uk-UA"/>
        </w:rPr>
        <w:t>GaAsP</w:t>
      </w:r>
      <w:proofErr w:type="spellEnd"/>
      <w:r w:rsidRPr="00097E58">
        <w:rPr>
          <w:sz w:val="28"/>
          <w:szCs w:val="28"/>
          <w:lang w:val="uk-UA"/>
        </w:rPr>
        <w:t xml:space="preserve"> від струму: </w:t>
      </w:r>
    </w:p>
    <w:p w14:paraId="4A5F5B9D" w14:textId="62268DE8" w:rsidR="00CD4683" w:rsidRPr="00097E58" w:rsidRDefault="00CD4683" w:rsidP="00F57D59">
      <w:pPr>
        <w:spacing w:line="360" w:lineRule="auto"/>
        <w:jc w:val="both"/>
        <w:rPr>
          <w:sz w:val="28"/>
          <w:szCs w:val="28"/>
          <w:lang w:val="uk-UA"/>
        </w:rPr>
      </w:pPr>
      <w:r w:rsidRPr="00097E58">
        <w:rPr>
          <w:i/>
          <w:sz w:val="28"/>
          <w:szCs w:val="28"/>
          <w:lang w:val="uk-UA"/>
        </w:rPr>
        <w:t>1</w:t>
      </w:r>
      <w:r w:rsidRPr="00097E58">
        <w:rPr>
          <w:sz w:val="28"/>
          <w:szCs w:val="28"/>
          <w:lang w:val="uk-UA"/>
        </w:rPr>
        <w:t xml:space="preserve"> – вихідний зразок, </w:t>
      </w:r>
      <w:r w:rsidRPr="00097E58">
        <w:rPr>
          <w:i/>
          <w:sz w:val="28"/>
          <w:szCs w:val="28"/>
          <w:lang w:val="uk-UA"/>
        </w:rPr>
        <w:t>2</w:t>
      </w:r>
      <w:r w:rsidRPr="00097E58">
        <w:rPr>
          <w:sz w:val="28"/>
          <w:szCs w:val="28"/>
          <w:lang w:val="uk-UA"/>
        </w:rPr>
        <w:t xml:space="preserve"> – опромінений електронами з </w:t>
      </w:r>
      <w:r w:rsidRPr="00097E58">
        <w:rPr>
          <w:i/>
          <w:sz w:val="28"/>
          <w:szCs w:val="28"/>
          <w:lang w:val="uk-UA"/>
        </w:rPr>
        <w:t>Е</w:t>
      </w:r>
      <w:r w:rsidRPr="00097E58">
        <w:rPr>
          <w:sz w:val="28"/>
          <w:szCs w:val="28"/>
          <w:lang w:val="uk-UA"/>
        </w:rPr>
        <w:t xml:space="preserve"> = 2 </w:t>
      </w:r>
      <w:proofErr w:type="spellStart"/>
      <w:r w:rsidRPr="00097E58">
        <w:rPr>
          <w:sz w:val="28"/>
          <w:szCs w:val="28"/>
          <w:lang w:val="uk-UA"/>
        </w:rPr>
        <w:t>МеВ</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2,64·10</w:t>
      </w:r>
      <w:r w:rsidRPr="00097E58">
        <w:rPr>
          <w:sz w:val="28"/>
          <w:szCs w:val="28"/>
          <w:vertAlign w:val="superscript"/>
          <w:lang w:val="uk-UA"/>
        </w:rPr>
        <w:t>16</w:t>
      </w:r>
      <w:r w:rsidRPr="00097E58">
        <w:rPr>
          <w:sz w:val="28"/>
          <w:szCs w:val="28"/>
          <w:lang w:val="uk-UA"/>
        </w:rPr>
        <w:t> см</w:t>
      </w:r>
      <w:r w:rsidRPr="00097E58">
        <w:rPr>
          <w:sz w:val="28"/>
          <w:szCs w:val="28"/>
          <w:vertAlign w:val="superscript"/>
          <w:lang w:val="uk-UA"/>
        </w:rPr>
        <w:t>-2</w:t>
      </w:r>
      <w:r w:rsidRPr="00097E58">
        <w:rPr>
          <w:sz w:val="28"/>
          <w:szCs w:val="28"/>
          <w:lang w:val="uk-UA"/>
        </w:rPr>
        <w:t>.</w:t>
      </w:r>
    </w:p>
    <w:p w14:paraId="474A66E2" w14:textId="77777777" w:rsidR="00CD4683" w:rsidRPr="00097E58" w:rsidRDefault="00CD4683" w:rsidP="00F57D59">
      <w:pPr>
        <w:spacing w:line="360" w:lineRule="auto"/>
        <w:ind w:firstLine="284"/>
        <w:jc w:val="both"/>
        <w:rPr>
          <w:sz w:val="28"/>
          <w:szCs w:val="28"/>
          <w:lang w:val="uk-UA"/>
        </w:rPr>
      </w:pPr>
    </w:p>
    <w:p w14:paraId="0C59C592" w14:textId="33403A03" w:rsidR="00CD4683" w:rsidRPr="00097E58" w:rsidRDefault="00CD4683" w:rsidP="00576F2C">
      <w:pPr>
        <w:spacing w:line="360" w:lineRule="auto"/>
        <w:ind w:firstLine="708"/>
        <w:jc w:val="both"/>
        <w:rPr>
          <w:sz w:val="28"/>
          <w:szCs w:val="28"/>
          <w:lang w:val="uk-UA"/>
        </w:rPr>
      </w:pPr>
      <w:r w:rsidRPr="00097E58">
        <w:rPr>
          <w:sz w:val="28"/>
          <w:szCs w:val="28"/>
          <w:highlight w:val="yellow"/>
          <w:lang w:val="uk-UA"/>
        </w:rPr>
        <w:t>На рис. 4.2</w:t>
      </w:r>
      <w:r w:rsidRPr="00097E58">
        <w:rPr>
          <w:sz w:val="28"/>
          <w:szCs w:val="28"/>
          <w:lang w:val="uk-UA"/>
        </w:rPr>
        <w:t xml:space="preserve"> </w:t>
      </w:r>
      <w:r>
        <w:rPr>
          <w:sz w:val="28"/>
          <w:szCs w:val="28"/>
          <w:lang w:val="uk-UA"/>
        </w:rPr>
        <w:t>приведено</w:t>
      </w:r>
      <w:r w:rsidRPr="00097E58">
        <w:rPr>
          <w:sz w:val="28"/>
          <w:szCs w:val="28"/>
          <w:lang w:val="uk-UA"/>
        </w:rPr>
        <w:t xml:space="preserve"> експериментальні </w:t>
      </w:r>
      <w:proofErr w:type="spellStart"/>
      <w:r w:rsidRPr="00097E58">
        <w:rPr>
          <w:sz w:val="28"/>
          <w:szCs w:val="28"/>
          <w:lang w:val="uk-UA"/>
        </w:rPr>
        <w:t>ВАХ</w:t>
      </w:r>
      <w:proofErr w:type="spellEnd"/>
      <w:r w:rsidRPr="00097E58">
        <w:rPr>
          <w:sz w:val="28"/>
          <w:szCs w:val="28"/>
          <w:lang w:val="uk-UA"/>
        </w:rPr>
        <w:t xml:space="preserve"> вихідного та опроміненого електронами (</w:t>
      </w:r>
      <w:r w:rsidRPr="00097E58">
        <w:rPr>
          <w:i/>
          <w:sz w:val="28"/>
          <w:szCs w:val="28"/>
          <w:lang w:val="uk-UA"/>
        </w:rPr>
        <w:t>Е</w:t>
      </w:r>
      <w:r w:rsidRPr="00097E58">
        <w:rPr>
          <w:sz w:val="28"/>
          <w:szCs w:val="28"/>
          <w:lang w:val="uk-UA"/>
        </w:rPr>
        <w:t> = 2 </w:t>
      </w:r>
      <w:proofErr w:type="spellStart"/>
      <w:r w:rsidRPr="00097E58">
        <w:rPr>
          <w:sz w:val="28"/>
          <w:szCs w:val="28"/>
          <w:lang w:val="uk-UA"/>
        </w:rPr>
        <w:t>МеВ</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2,64·10</w:t>
      </w:r>
      <w:r w:rsidRPr="00097E58">
        <w:rPr>
          <w:sz w:val="28"/>
          <w:szCs w:val="28"/>
          <w:vertAlign w:val="superscript"/>
          <w:lang w:val="uk-UA"/>
        </w:rPr>
        <w:t>16</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помаранчевого діода </w:t>
      </w:r>
      <w:proofErr w:type="spellStart"/>
      <w:r w:rsidRPr="00097E58">
        <w:rPr>
          <w:sz w:val="28"/>
          <w:szCs w:val="28"/>
          <w:lang w:val="uk-UA"/>
        </w:rPr>
        <w:t>GaAsP</w:t>
      </w:r>
      <w:proofErr w:type="spellEnd"/>
      <w:r w:rsidRPr="00097E58">
        <w:rPr>
          <w:sz w:val="28"/>
          <w:szCs w:val="28"/>
          <w:lang w:val="uk-UA"/>
        </w:rPr>
        <w:t>, зняті при різних температурах у режимах генератора струму у лінійних (</w:t>
      </w:r>
      <w:r w:rsidRPr="00097E58">
        <w:rPr>
          <w:sz w:val="28"/>
          <w:szCs w:val="28"/>
          <w:highlight w:val="yellow"/>
          <w:lang w:val="uk-UA"/>
        </w:rPr>
        <w:t>рис. 4.2а</w:t>
      </w:r>
      <w:r w:rsidRPr="00097E58">
        <w:rPr>
          <w:sz w:val="28"/>
          <w:szCs w:val="28"/>
          <w:lang w:val="uk-UA"/>
        </w:rPr>
        <w:t>) та напівлогарифмічних (</w:t>
      </w:r>
      <w:r w:rsidRPr="00097E58">
        <w:rPr>
          <w:sz w:val="28"/>
          <w:szCs w:val="28"/>
          <w:highlight w:val="yellow"/>
          <w:lang w:val="uk-UA"/>
        </w:rPr>
        <w:t>рис. 4.2б</w:t>
      </w:r>
      <w:r w:rsidRPr="00097E58">
        <w:rPr>
          <w:sz w:val="28"/>
          <w:szCs w:val="28"/>
          <w:lang w:val="uk-UA"/>
        </w:rPr>
        <w:t>) координатах. При низьких температурах (</w:t>
      </w:r>
      <w:r w:rsidRPr="00097E58">
        <w:rPr>
          <w:i/>
          <w:sz w:val="28"/>
          <w:szCs w:val="28"/>
          <w:lang w:val="uk-UA"/>
        </w:rPr>
        <w:t>Т</w:t>
      </w:r>
      <w:r w:rsidR="00510D58">
        <w:rPr>
          <w:i/>
          <w:sz w:val="28"/>
          <w:szCs w:val="28"/>
          <w:lang w:val="uk-UA"/>
        </w:rPr>
        <w:t xml:space="preserve"> </w:t>
      </w:r>
      <w:r w:rsidRPr="00097E58">
        <w:rPr>
          <w:sz w:val="28"/>
          <w:szCs w:val="28"/>
          <w:lang w:val="uk-UA"/>
        </w:rPr>
        <w:t xml:space="preserve"> ≤ 90 К) у </w:t>
      </w:r>
      <w:proofErr w:type="spellStart"/>
      <w:r w:rsidRPr="00097E58">
        <w:rPr>
          <w:sz w:val="28"/>
          <w:szCs w:val="28"/>
          <w:lang w:val="uk-UA"/>
        </w:rPr>
        <w:t>GaAsP</w:t>
      </w:r>
      <w:proofErr w:type="spellEnd"/>
      <w:r w:rsidRPr="00097E58">
        <w:rPr>
          <w:sz w:val="28"/>
          <w:szCs w:val="28"/>
          <w:lang w:val="uk-UA"/>
        </w:rPr>
        <w:t xml:space="preserve">, як і в діодах </w:t>
      </w:r>
      <w:proofErr w:type="spellStart"/>
      <w:r w:rsidRPr="00097E58">
        <w:rPr>
          <w:sz w:val="28"/>
          <w:szCs w:val="28"/>
          <w:lang w:val="uk-UA"/>
        </w:rPr>
        <w:t>GaP</w:t>
      </w:r>
      <w:proofErr w:type="spellEnd"/>
      <w:r w:rsidRPr="00097E58">
        <w:rPr>
          <w:sz w:val="28"/>
          <w:szCs w:val="28"/>
          <w:lang w:val="uk-UA"/>
        </w:rPr>
        <w:t xml:space="preserve"> </w:t>
      </w:r>
      <w:r w:rsidRPr="008059CC">
        <w:rPr>
          <w:sz w:val="28"/>
          <w:szCs w:val="28"/>
          <w:highlight w:val="magenta"/>
          <w:lang w:val="uk-UA"/>
          <w:rPrChange w:id="121" w:author="oleg" w:date="2024-07-15T14:00:00Z" w16du:dateUtc="2024-07-15T11:00:00Z">
            <w:rPr>
              <w:sz w:val="28"/>
              <w:szCs w:val="28"/>
              <w:lang w:val="uk-UA"/>
            </w:rPr>
          </w:rPrChange>
        </w:rPr>
        <w:t>завдяки формуванню внутрішнього оберненого зв’язку</w:t>
      </w:r>
      <w:r w:rsidRPr="00097E58">
        <w:rPr>
          <w:sz w:val="28"/>
          <w:szCs w:val="28"/>
          <w:lang w:val="uk-UA"/>
        </w:rPr>
        <w:t xml:space="preserve"> за струмом, виникає область від’ємного диференційного опору (</w:t>
      </w:r>
      <w:proofErr w:type="spellStart"/>
      <w:r w:rsidRPr="00097E58">
        <w:rPr>
          <w:sz w:val="28"/>
          <w:szCs w:val="28"/>
          <w:lang w:val="uk-UA"/>
        </w:rPr>
        <w:t>ВДО</w:t>
      </w:r>
      <w:proofErr w:type="spellEnd"/>
      <w:r w:rsidRPr="00097E58">
        <w:rPr>
          <w:sz w:val="28"/>
          <w:szCs w:val="28"/>
          <w:lang w:val="uk-UA"/>
        </w:rPr>
        <w:t xml:space="preserve">) </w:t>
      </w:r>
      <w:r w:rsidRPr="00097E58">
        <w:rPr>
          <w:i/>
          <w:sz w:val="28"/>
          <w:szCs w:val="28"/>
          <w:lang w:val="uk-UA"/>
        </w:rPr>
        <w:t>S</w:t>
      </w:r>
      <w:r w:rsidRPr="00097E58">
        <w:rPr>
          <w:sz w:val="28"/>
          <w:szCs w:val="28"/>
          <w:lang w:val="uk-UA"/>
        </w:rPr>
        <w:t xml:space="preserve">-типу, можлива природа якої обговорювалась в роботі </w:t>
      </w:r>
      <w:r w:rsidRPr="00097E58">
        <w:rPr>
          <w:sz w:val="28"/>
          <w:szCs w:val="28"/>
          <w:highlight w:val="green"/>
          <w:lang w:val="uk-UA"/>
        </w:rPr>
        <w:t>[74].</w:t>
      </w:r>
      <w:r w:rsidRPr="00097E58">
        <w:rPr>
          <w:sz w:val="28"/>
          <w:szCs w:val="28"/>
          <w:lang w:val="uk-UA"/>
        </w:rPr>
        <w:t xml:space="preserve"> Характерний вигляд цієї ділянки можна наглядно відтворити, використовуючи режим генератора струму.</w:t>
      </w:r>
    </w:p>
    <w:p w14:paraId="0BE2D2A6" w14:textId="77777777" w:rsidR="00CD4683" w:rsidRPr="00097E58" w:rsidRDefault="00CD4683" w:rsidP="00576F2C">
      <w:pPr>
        <w:spacing w:line="360" w:lineRule="auto"/>
        <w:ind w:firstLine="284"/>
        <w:jc w:val="center"/>
        <w:rPr>
          <w:b/>
          <w:sz w:val="28"/>
          <w:szCs w:val="28"/>
          <w:lang w:val="uk-UA"/>
        </w:rPr>
      </w:pPr>
      <w:r w:rsidRPr="00097E58">
        <w:rPr>
          <w:noProof/>
          <w:sz w:val="28"/>
          <w:szCs w:val="28"/>
          <w:lang w:val="uk-UA" w:eastAsia="uk-UA"/>
        </w:rPr>
        <w:drawing>
          <wp:inline distT="0" distB="0" distL="0" distR="0" wp14:anchorId="03D974AB" wp14:editId="485D774C">
            <wp:extent cx="2880360" cy="2590800"/>
            <wp:effectExtent l="0" t="0" r="0" b="0"/>
            <wp:docPr id="40" name="Рисунок 40" descr="Fig_2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_2а"/>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80360" cy="2590800"/>
                    </a:xfrm>
                    <a:prstGeom prst="rect">
                      <a:avLst/>
                    </a:prstGeom>
                    <a:noFill/>
                    <a:ln>
                      <a:noFill/>
                    </a:ln>
                  </pic:spPr>
                </pic:pic>
              </a:graphicData>
            </a:graphic>
          </wp:inline>
        </w:drawing>
      </w:r>
      <w:r w:rsidRPr="00097E58">
        <w:rPr>
          <w:noProof/>
          <w:sz w:val="28"/>
          <w:szCs w:val="28"/>
          <w:lang w:val="uk-UA" w:eastAsia="uk-UA"/>
        </w:rPr>
        <w:drawing>
          <wp:inline distT="0" distB="0" distL="0" distR="0" wp14:anchorId="44B67AC5" wp14:editId="2790C171">
            <wp:extent cx="2880360" cy="2590800"/>
            <wp:effectExtent l="0" t="0" r="0" b="0"/>
            <wp:docPr id="41" name="Рисунок 41" descr="Fig_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_2b"/>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0360" cy="2590800"/>
                    </a:xfrm>
                    <a:prstGeom prst="rect">
                      <a:avLst/>
                    </a:prstGeom>
                    <a:noFill/>
                    <a:ln>
                      <a:noFill/>
                    </a:ln>
                  </pic:spPr>
                </pic:pic>
              </a:graphicData>
            </a:graphic>
          </wp:inline>
        </w:drawing>
      </w:r>
    </w:p>
    <w:p w14:paraId="17B7D04C" w14:textId="6CE44232" w:rsidR="00CD4683" w:rsidRDefault="00CD4683" w:rsidP="002044F6">
      <w:pPr>
        <w:spacing w:line="360" w:lineRule="auto"/>
        <w:jc w:val="center"/>
        <w:rPr>
          <w:sz w:val="28"/>
          <w:szCs w:val="28"/>
          <w:lang w:val="uk-UA"/>
        </w:rPr>
      </w:pPr>
      <w:r w:rsidRPr="00097E58">
        <w:rPr>
          <w:sz w:val="28"/>
          <w:szCs w:val="28"/>
          <w:highlight w:val="yellow"/>
          <w:lang w:val="uk-UA"/>
        </w:rPr>
        <w:t>Рис. 4.2.</w:t>
      </w:r>
      <w:r w:rsidRPr="00097E58">
        <w:rPr>
          <w:sz w:val="28"/>
          <w:szCs w:val="28"/>
          <w:lang w:val="uk-UA"/>
        </w:rPr>
        <w:t xml:space="preserve"> </w:t>
      </w:r>
      <w:proofErr w:type="spellStart"/>
      <w:r w:rsidRPr="00097E58">
        <w:rPr>
          <w:sz w:val="28"/>
          <w:szCs w:val="28"/>
          <w:lang w:val="uk-UA"/>
        </w:rPr>
        <w:t>ВАХ</w:t>
      </w:r>
      <w:proofErr w:type="spellEnd"/>
      <w:r w:rsidRPr="00097E58">
        <w:rPr>
          <w:sz w:val="28"/>
          <w:szCs w:val="28"/>
          <w:lang w:val="uk-UA"/>
        </w:rPr>
        <w:t xml:space="preserve"> вихідного (суцільна крива) та опроміненого (</w:t>
      </w:r>
      <w:r w:rsidRPr="00097E58">
        <w:rPr>
          <w:i/>
          <w:sz w:val="28"/>
          <w:szCs w:val="28"/>
          <w:lang w:val="uk-UA"/>
        </w:rPr>
        <w:t>Е</w:t>
      </w:r>
      <w:r w:rsidRPr="00097E58">
        <w:rPr>
          <w:sz w:val="28"/>
          <w:szCs w:val="28"/>
          <w:lang w:val="uk-UA"/>
        </w:rPr>
        <w:t> = 2 </w:t>
      </w:r>
      <w:proofErr w:type="spellStart"/>
      <w:r w:rsidRPr="00097E58">
        <w:rPr>
          <w:sz w:val="28"/>
          <w:szCs w:val="28"/>
          <w:lang w:val="uk-UA"/>
        </w:rPr>
        <w:t>МеВ</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2,64 · 10</w:t>
      </w:r>
      <w:r w:rsidRPr="00097E58">
        <w:rPr>
          <w:sz w:val="28"/>
          <w:szCs w:val="28"/>
          <w:vertAlign w:val="superscript"/>
          <w:lang w:val="uk-UA"/>
        </w:rPr>
        <w:t>16</w:t>
      </w:r>
      <w:r w:rsidRPr="00097E58">
        <w:rPr>
          <w:sz w:val="28"/>
          <w:szCs w:val="28"/>
          <w:lang w:val="uk-UA"/>
        </w:rPr>
        <w:t>см</w:t>
      </w:r>
      <w:r w:rsidRPr="00097E58">
        <w:rPr>
          <w:sz w:val="28"/>
          <w:szCs w:val="28"/>
          <w:vertAlign w:val="superscript"/>
          <w:lang w:val="uk-UA"/>
        </w:rPr>
        <w:t>-2</w:t>
      </w:r>
      <w:r w:rsidRPr="00097E58">
        <w:rPr>
          <w:sz w:val="28"/>
          <w:szCs w:val="28"/>
          <w:lang w:val="uk-UA"/>
        </w:rPr>
        <w:t xml:space="preserve">, пунктирна крива) помаранчевого діода </w:t>
      </w:r>
      <w:proofErr w:type="spellStart"/>
      <w:r w:rsidRPr="00097E58">
        <w:rPr>
          <w:sz w:val="28"/>
          <w:szCs w:val="28"/>
          <w:lang w:val="uk-UA"/>
        </w:rPr>
        <w:t>GaAsP</w:t>
      </w:r>
      <w:proofErr w:type="spellEnd"/>
      <w:r w:rsidRPr="00097E58">
        <w:rPr>
          <w:sz w:val="28"/>
          <w:szCs w:val="28"/>
          <w:lang w:val="uk-UA"/>
        </w:rPr>
        <w:t>, зняті при різних температурах в режимі генератора струму в лінійній (</w:t>
      </w:r>
      <w:r w:rsidRPr="00097E58">
        <w:rPr>
          <w:i/>
          <w:sz w:val="28"/>
          <w:szCs w:val="28"/>
          <w:lang w:val="uk-UA"/>
        </w:rPr>
        <w:t>а</w:t>
      </w:r>
      <w:r w:rsidRPr="00097E58">
        <w:rPr>
          <w:sz w:val="28"/>
          <w:szCs w:val="28"/>
          <w:lang w:val="uk-UA"/>
        </w:rPr>
        <w:t>) та напівлогарифмічній (</w:t>
      </w:r>
      <w:r w:rsidRPr="00097E58">
        <w:rPr>
          <w:i/>
          <w:sz w:val="28"/>
          <w:szCs w:val="28"/>
          <w:lang w:val="uk-UA"/>
        </w:rPr>
        <w:t>б</w:t>
      </w:r>
      <w:r w:rsidRPr="00097E58">
        <w:rPr>
          <w:sz w:val="28"/>
          <w:szCs w:val="28"/>
          <w:lang w:val="uk-UA"/>
        </w:rPr>
        <w:t xml:space="preserve">) </w:t>
      </w:r>
      <w:r w:rsidRPr="00FF137E">
        <w:rPr>
          <w:sz w:val="28"/>
          <w:szCs w:val="28"/>
          <w:highlight w:val="magenta"/>
          <w:lang w:val="uk-UA"/>
          <w:rPrChange w:id="122" w:author="oleg" w:date="2024-07-15T14:03:00Z" w16du:dateUtc="2024-07-15T11:03:00Z">
            <w:rPr>
              <w:sz w:val="28"/>
              <w:szCs w:val="28"/>
              <w:lang w:val="uk-UA"/>
            </w:rPr>
          </w:rPrChange>
        </w:rPr>
        <w:t>координатах.</w:t>
      </w:r>
      <w:ins w:id="123" w:author="oleg" w:date="2024-07-15T14:03:00Z" w16du:dateUtc="2024-07-15T11:03:00Z">
        <w:r w:rsidR="00FF137E">
          <w:rPr>
            <w:sz w:val="28"/>
            <w:szCs w:val="28"/>
            <w:lang w:val="uk-UA"/>
          </w:rPr>
          <w:t xml:space="preserve"> Як взагалі така крива виходить, якщо подається напруга до появи струму певної величини?</w:t>
        </w:r>
      </w:ins>
    </w:p>
    <w:p w14:paraId="4DF07027" w14:textId="77777777" w:rsidR="00F57D59" w:rsidRPr="00097E58" w:rsidRDefault="00F57D59" w:rsidP="00841281">
      <w:pPr>
        <w:spacing w:line="360" w:lineRule="auto"/>
        <w:jc w:val="both"/>
        <w:rPr>
          <w:sz w:val="28"/>
          <w:szCs w:val="28"/>
          <w:lang w:val="uk-UA"/>
        </w:rPr>
      </w:pPr>
    </w:p>
    <w:p w14:paraId="01BEAA9C" w14:textId="77777777" w:rsidR="00CD4683" w:rsidRPr="00097E58" w:rsidRDefault="00CD4683" w:rsidP="00576F2C">
      <w:pPr>
        <w:spacing w:line="360" w:lineRule="auto"/>
        <w:ind w:firstLine="708"/>
        <w:jc w:val="both"/>
        <w:rPr>
          <w:sz w:val="28"/>
          <w:szCs w:val="28"/>
          <w:lang w:val="uk-UA"/>
        </w:rPr>
      </w:pPr>
      <w:r w:rsidRPr="00097E58">
        <w:rPr>
          <w:sz w:val="28"/>
          <w:szCs w:val="28"/>
          <w:lang w:val="uk-UA"/>
        </w:rPr>
        <w:t xml:space="preserve">На </w:t>
      </w:r>
      <w:proofErr w:type="spellStart"/>
      <w:r w:rsidRPr="00097E58">
        <w:rPr>
          <w:sz w:val="28"/>
          <w:szCs w:val="28"/>
          <w:lang w:val="uk-UA"/>
        </w:rPr>
        <w:t>ВАХ</w:t>
      </w:r>
      <w:proofErr w:type="spellEnd"/>
      <w:r w:rsidRPr="00097E58">
        <w:rPr>
          <w:sz w:val="28"/>
          <w:szCs w:val="28"/>
          <w:lang w:val="uk-UA"/>
        </w:rPr>
        <w:t xml:space="preserve"> діода </w:t>
      </w:r>
      <w:proofErr w:type="spellStart"/>
      <w:r w:rsidRPr="00097E58">
        <w:rPr>
          <w:sz w:val="28"/>
          <w:szCs w:val="28"/>
          <w:lang w:val="uk-UA"/>
        </w:rPr>
        <w:t>GaAsP</w:t>
      </w:r>
      <w:proofErr w:type="spellEnd"/>
      <w:r w:rsidRPr="00097E58">
        <w:rPr>
          <w:sz w:val="28"/>
          <w:szCs w:val="28"/>
          <w:lang w:val="uk-UA"/>
        </w:rPr>
        <w:t xml:space="preserve">, знятої у режимі генератора напруги, області </w:t>
      </w:r>
      <w:proofErr w:type="spellStart"/>
      <w:r w:rsidRPr="00097E58">
        <w:rPr>
          <w:sz w:val="28"/>
          <w:szCs w:val="28"/>
          <w:lang w:val="uk-UA"/>
        </w:rPr>
        <w:t>ВДО</w:t>
      </w:r>
      <w:proofErr w:type="spellEnd"/>
      <w:r w:rsidRPr="00097E58">
        <w:rPr>
          <w:sz w:val="28"/>
          <w:szCs w:val="28"/>
          <w:lang w:val="uk-UA"/>
        </w:rPr>
        <w:t xml:space="preserve"> відповідає координата </w:t>
      </w:r>
      <w:r w:rsidRPr="00097E58">
        <w:rPr>
          <w:i/>
          <w:sz w:val="28"/>
          <w:szCs w:val="28"/>
          <w:lang w:val="uk-UA"/>
        </w:rPr>
        <w:t>U</w:t>
      </w:r>
      <w:r w:rsidRPr="00097E58">
        <w:rPr>
          <w:sz w:val="28"/>
          <w:szCs w:val="28"/>
          <w:lang w:val="uk-UA"/>
        </w:rPr>
        <w:t> = </w:t>
      </w:r>
      <w:proofErr w:type="spellStart"/>
      <w:r w:rsidRPr="00097E58">
        <w:rPr>
          <w:i/>
          <w:sz w:val="28"/>
          <w:szCs w:val="28"/>
          <w:lang w:val="uk-UA"/>
        </w:rPr>
        <w:t>U</w:t>
      </w:r>
      <w:r w:rsidRPr="00097E58">
        <w:rPr>
          <w:i/>
          <w:sz w:val="28"/>
          <w:szCs w:val="28"/>
          <w:vertAlign w:val="subscript"/>
          <w:lang w:val="uk-UA"/>
        </w:rPr>
        <w:t>зр</w:t>
      </w:r>
      <w:proofErr w:type="spellEnd"/>
      <w:r w:rsidRPr="00097E58">
        <w:rPr>
          <w:sz w:val="28"/>
          <w:szCs w:val="28"/>
          <w:lang w:val="uk-UA"/>
        </w:rPr>
        <w:t xml:space="preserve">, при </w:t>
      </w:r>
      <w:r w:rsidRPr="002C56CB">
        <w:rPr>
          <w:sz w:val="28"/>
          <w:szCs w:val="28"/>
          <w:highlight w:val="magenta"/>
          <w:lang w:val="uk-UA"/>
          <w:rPrChange w:id="124" w:author="oleg" w:date="2024-07-15T14:07:00Z" w16du:dateUtc="2024-07-15T11:07:00Z">
            <w:rPr>
              <w:sz w:val="28"/>
              <w:szCs w:val="28"/>
              <w:lang w:val="uk-UA"/>
            </w:rPr>
          </w:rPrChange>
        </w:rPr>
        <w:t>досягненні якої струм нескінченно зростає</w:t>
      </w:r>
      <w:r w:rsidRPr="00097E58">
        <w:rPr>
          <w:sz w:val="28"/>
          <w:szCs w:val="28"/>
          <w:lang w:val="uk-UA"/>
        </w:rPr>
        <w:t xml:space="preserve"> </w:t>
      </w:r>
      <w:r w:rsidRPr="00097E58">
        <w:rPr>
          <w:sz w:val="28"/>
          <w:szCs w:val="28"/>
          <w:highlight w:val="yellow"/>
          <w:lang w:val="uk-UA"/>
        </w:rPr>
        <w:t>(рис. 4.3).</w:t>
      </w:r>
    </w:p>
    <w:p w14:paraId="0AA3E297" w14:textId="77777777" w:rsidR="00CD4683" w:rsidRPr="00097E58" w:rsidRDefault="00CD4683" w:rsidP="00CD4683">
      <w:pPr>
        <w:spacing w:line="360" w:lineRule="auto"/>
        <w:ind w:firstLine="284"/>
        <w:jc w:val="both"/>
        <w:rPr>
          <w:sz w:val="28"/>
          <w:szCs w:val="28"/>
          <w:lang w:val="uk-UA"/>
        </w:rPr>
      </w:pPr>
    </w:p>
    <w:p w14:paraId="4C386C03" w14:textId="77777777" w:rsidR="00CD4683" w:rsidRPr="00097E58" w:rsidRDefault="00CD4683" w:rsidP="00CD4683">
      <w:pPr>
        <w:spacing w:line="360" w:lineRule="auto"/>
        <w:ind w:firstLine="284"/>
        <w:jc w:val="center"/>
        <w:rPr>
          <w:sz w:val="28"/>
          <w:szCs w:val="28"/>
          <w:lang w:val="uk-UA"/>
        </w:rPr>
      </w:pPr>
      <w:r w:rsidRPr="00097E58">
        <w:rPr>
          <w:noProof/>
          <w:sz w:val="28"/>
          <w:szCs w:val="28"/>
          <w:lang w:val="uk-UA" w:eastAsia="uk-UA"/>
        </w:rPr>
        <w:drawing>
          <wp:inline distT="0" distB="0" distL="0" distR="0" wp14:anchorId="7759D8C6" wp14:editId="4CDE2422">
            <wp:extent cx="3387437" cy="3052417"/>
            <wp:effectExtent l="0" t="0" r="3810" b="0"/>
            <wp:docPr id="42" name="Рисунок 42" descr="Fi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_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20896" cy="3082567"/>
                    </a:xfrm>
                    <a:prstGeom prst="rect">
                      <a:avLst/>
                    </a:prstGeom>
                    <a:noFill/>
                    <a:ln>
                      <a:noFill/>
                    </a:ln>
                  </pic:spPr>
                </pic:pic>
              </a:graphicData>
            </a:graphic>
          </wp:inline>
        </w:drawing>
      </w:r>
    </w:p>
    <w:p w14:paraId="2B947F8E" w14:textId="7CAD218C" w:rsidR="00CD4683" w:rsidRDefault="00CD4683" w:rsidP="002044F6">
      <w:pPr>
        <w:spacing w:line="360" w:lineRule="auto"/>
        <w:jc w:val="center"/>
        <w:rPr>
          <w:sz w:val="28"/>
          <w:szCs w:val="28"/>
          <w:lang w:val="uk-UA"/>
        </w:rPr>
      </w:pPr>
      <w:r w:rsidRPr="00097E58">
        <w:rPr>
          <w:sz w:val="28"/>
          <w:szCs w:val="28"/>
          <w:highlight w:val="yellow"/>
          <w:lang w:val="uk-UA"/>
        </w:rPr>
        <w:t>Рис. 4.3.</w:t>
      </w:r>
      <w:r w:rsidRPr="00097E58">
        <w:rPr>
          <w:sz w:val="28"/>
          <w:szCs w:val="28"/>
          <w:lang w:val="uk-UA"/>
        </w:rPr>
        <w:t xml:space="preserve"> </w:t>
      </w:r>
      <w:proofErr w:type="spellStart"/>
      <w:r w:rsidRPr="00097E58">
        <w:rPr>
          <w:sz w:val="28"/>
          <w:szCs w:val="28"/>
          <w:lang w:val="uk-UA"/>
        </w:rPr>
        <w:t>ВАХ</w:t>
      </w:r>
      <w:proofErr w:type="spellEnd"/>
      <w:r w:rsidRPr="00097E58">
        <w:rPr>
          <w:sz w:val="28"/>
          <w:szCs w:val="28"/>
          <w:lang w:val="uk-UA"/>
        </w:rPr>
        <w:t xml:space="preserve"> вихідного (суцільна крива) та опроміненого (</w:t>
      </w:r>
      <w:r w:rsidRPr="00097E58">
        <w:rPr>
          <w:i/>
          <w:sz w:val="28"/>
          <w:szCs w:val="28"/>
          <w:lang w:val="uk-UA"/>
        </w:rPr>
        <w:t>Е</w:t>
      </w:r>
      <w:r w:rsidRPr="00097E58">
        <w:rPr>
          <w:sz w:val="28"/>
          <w:szCs w:val="28"/>
          <w:lang w:val="uk-UA"/>
        </w:rPr>
        <w:t> = 2 </w:t>
      </w:r>
      <w:proofErr w:type="spellStart"/>
      <w:r w:rsidRPr="00097E58">
        <w:rPr>
          <w:sz w:val="28"/>
          <w:szCs w:val="28"/>
          <w:lang w:val="uk-UA"/>
        </w:rPr>
        <w:t>МеВ</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5,7·10</w:t>
      </w:r>
      <w:r w:rsidRPr="00097E58">
        <w:rPr>
          <w:sz w:val="28"/>
          <w:szCs w:val="28"/>
          <w:vertAlign w:val="superscript"/>
          <w:lang w:val="uk-UA"/>
        </w:rPr>
        <w:t>15</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пунктирна лінія) помаранчевого діода </w:t>
      </w:r>
      <w:proofErr w:type="spellStart"/>
      <w:r w:rsidRPr="00097E58">
        <w:rPr>
          <w:sz w:val="28"/>
          <w:szCs w:val="28"/>
          <w:lang w:val="uk-UA"/>
        </w:rPr>
        <w:t>GaAsP</w:t>
      </w:r>
      <w:proofErr w:type="spellEnd"/>
      <w:r w:rsidRPr="00097E58">
        <w:rPr>
          <w:sz w:val="28"/>
          <w:szCs w:val="28"/>
          <w:lang w:val="uk-UA"/>
        </w:rPr>
        <w:t>, зняті при різних температурах в режимі генератора напруги.</w:t>
      </w:r>
    </w:p>
    <w:p w14:paraId="18ECFE95" w14:textId="77777777" w:rsidR="008915D9" w:rsidRPr="00097E58" w:rsidRDefault="008915D9" w:rsidP="008915D9">
      <w:pPr>
        <w:spacing w:line="360" w:lineRule="auto"/>
        <w:jc w:val="both"/>
        <w:rPr>
          <w:sz w:val="28"/>
          <w:szCs w:val="28"/>
          <w:lang w:val="uk-UA"/>
        </w:rPr>
      </w:pPr>
    </w:p>
    <w:p w14:paraId="7AEE3849" w14:textId="26E0F030" w:rsidR="00CD4683" w:rsidRPr="00097E58" w:rsidRDefault="00CD4683" w:rsidP="00D2333C">
      <w:pPr>
        <w:spacing w:line="360" w:lineRule="auto"/>
        <w:ind w:firstLine="708"/>
        <w:jc w:val="both"/>
        <w:rPr>
          <w:sz w:val="28"/>
          <w:szCs w:val="28"/>
          <w:lang w:val="uk-UA"/>
        </w:rPr>
      </w:pPr>
      <w:r w:rsidRPr="00097E58">
        <w:rPr>
          <w:sz w:val="28"/>
          <w:szCs w:val="28"/>
          <w:lang w:val="uk-UA"/>
        </w:rPr>
        <w:t xml:space="preserve">У досліджуваних діодах при кімнатній температурі коефіцієнт </w:t>
      </w:r>
      <w:proofErr w:type="spellStart"/>
      <w:r w:rsidRPr="00097E58">
        <w:rPr>
          <w:sz w:val="28"/>
          <w:szCs w:val="28"/>
          <w:lang w:val="uk-UA"/>
        </w:rPr>
        <w:t>неідеальності</w:t>
      </w:r>
      <w:proofErr w:type="spellEnd"/>
      <w:r w:rsidRPr="00097E58">
        <w:rPr>
          <w:sz w:val="28"/>
          <w:szCs w:val="28"/>
          <w:lang w:val="uk-UA"/>
        </w:rPr>
        <w:t xml:space="preserve"> </w:t>
      </w:r>
      <w:r w:rsidRPr="00A6675F">
        <w:rPr>
          <w:i/>
          <w:sz w:val="28"/>
          <w:szCs w:val="28"/>
          <w:highlight w:val="magenta"/>
          <w:lang w:val="uk-UA"/>
          <w:rPrChange w:id="125" w:author="oleg" w:date="2024-07-15T14:04:00Z" w16du:dateUtc="2024-07-15T11:04:00Z">
            <w:rPr>
              <w:i/>
              <w:sz w:val="28"/>
              <w:szCs w:val="28"/>
              <w:lang w:val="uk-UA"/>
            </w:rPr>
          </w:rPrChange>
        </w:rPr>
        <w:t>n</w:t>
      </w:r>
      <w:r w:rsidRPr="00A6675F">
        <w:rPr>
          <w:sz w:val="28"/>
          <w:szCs w:val="28"/>
          <w:highlight w:val="magenta"/>
          <w:lang w:val="uk-UA"/>
          <w:rPrChange w:id="126" w:author="oleg" w:date="2024-07-15T14:04:00Z" w16du:dateUtc="2024-07-15T11:04:00Z">
            <w:rPr>
              <w:sz w:val="28"/>
              <w:szCs w:val="28"/>
              <w:lang w:val="uk-UA"/>
            </w:rPr>
          </w:rPrChange>
        </w:rPr>
        <w:t xml:space="preserve"> = 1,59, що свідчить про існування </w:t>
      </w:r>
      <w:proofErr w:type="spellStart"/>
      <w:r w:rsidRPr="00A6675F">
        <w:rPr>
          <w:sz w:val="28"/>
          <w:szCs w:val="28"/>
          <w:highlight w:val="magenta"/>
          <w:lang w:val="uk-UA"/>
          <w:rPrChange w:id="127" w:author="oleg" w:date="2024-07-15T14:04:00Z" w16du:dateUtc="2024-07-15T11:04:00Z">
            <w:rPr>
              <w:sz w:val="28"/>
              <w:szCs w:val="28"/>
              <w:lang w:val="uk-UA"/>
            </w:rPr>
          </w:rPrChange>
        </w:rPr>
        <w:t>дифузійно</w:t>
      </w:r>
      <w:proofErr w:type="spellEnd"/>
      <w:r w:rsidRPr="00A6675F">
        <w:rPr>
          <w:sz w:val="28"/>
          <w:szCs w:val="28"/>
          <w:highlight w:val="magenta"/>
          <w:lang w:val="uk-UA"/>
          <w:rPrChange w:id="128" w:author="oleg" w:date="2024-07-15T14:04:00Z" w16du:dateUtc="2024-07-15T11:04:00Z">
            <w:rPr>
              <w:sz w:val="28"/>
              <w:szCs w:val="28"/>
              <w:lang w:val="uk-UA"/>
            </w:rPr>
          </w:rPrChange>
        </w:rPr>
        <w:t xml:space="preserve">-рекомбінаційного струму; при </w:t>
      </w:r>
      <w:r w:rsidRPr="00A6675F">
        <w:rPr>
          <w:i/>
          <w:sz w:val="28"/>
          <w:szCs w:val="28"/>
          <w:highlight w:val="magenta"/>
          <w:lang w:val="uk-UA"/>
          <w:rPrChange w:id="129" w:author="oleg" w:date="2024-07-15T14:04:00Z" w16du:dateUtc="2024-07-15T11:04:00Z">
            <w:rPr>
              <w:i/>
              <w:sz w:val="28"/>
              <w:szCs w:val="28"/>
              <w:lang w:val="uk-UA"/>
            </w:rPr>
          </w:rPrChange>
        </w:rPr>
        <w:t>Т</w:t>
      </w:r>
      <w:r w:rsidRPr="00A6675F">
        <w:rPr>
          <w:sz w:val="28"/>
          <w:szCs w:val="28"/>
          <w:highlight w:val="magenta"/>
          <w:lang w:val="uk-UA"/>
          <w:rPrChange w:id="130" w:author="oleg" w:date="2024-07-15T14:04:00Z" w16du:dateUtc="2024-07-15T11:04:00Z">
            <w:rPr>
              <w:sz w:val="28"/>
              <w:szCs w:val="28"/>
              <w:lang w:val="uk-UA"/>
            </w:rPr>
          </w:rPrChange>
        </w:rPr>
        <w:t xml:space="preserve"> = 77 К </w:t>
      </w:r>
      <w:r w:rsidRPr="00A6675F">
        <w:rPr>
          <w:i/>
          <w:sz w:val="28"/>
          <w:szCs w:val="28"/>
          <w:highlight w:val="magenta"/>
          <w:lang w:val="uk-UA"/>
          <w:rPrChange w:id="131" w:author="oleg" w:date="2024-07-15T14:04:00Z" w16du:dateUtc="2024-07-15T11:04:00Z">
            <w:rPr>
              <w:i/>
              <w:sz w:val="28"/>
              <w:szCs w:val="28"/>
              <w:lang w:val="uk-UA"/>
            </w:rPr>
          </w:rPrChange>
        </w:rPr>
        <w:t>n</w:t>
      </w:r>
      <w:r w:rsidRPr="00A6675F">
        <w:rPr>
          <w:sz w:val="28"/>
          <w:szCs w:val="28"/>
          <w:highlight w:val="magenta"/>
          <w:lang w:val="uk-UA"/>
          <w:rPrChange w:id="132" w:author="oleg" w:date="2024-07-15T14:04:00Z" w16du:dateUtc="2024-07-15T11:04:00Z">
            <w:rPr>
              <w:sz w:val="28"/>
              <w:szCs w:val="28"/>
              <w:lang w:val="uk-UA"/>
            </w:rPr>
          </w:rPrChange>
        </w:rPr>
        <w:t> = 2 – переважає</w:t>
      </w:r>
      <w:r w:rsidRPr="00097E58">
        <w:rPr>
          <w:sz w:val="28"/>
          <w:szCs w:val="28"/>
          <w:lang w:val="uk-UA"/>
        </w:rPr>
        <w:t xml:space="preserve"> рекомбінаційний процес.</w:t>
      </w:r>
      <w:ins w:id="133" w:author="oleg" w:date="2024-07-15T14:04:00Z" w16du:dateUtc="2024-07-15T11:04:00Z">
        <w:r w:rsidR="00A6675F">
          <w:rPr>
            <w:sz w:val="28"/>
            <w:szCs w:val="28"/>
            <w:lang w:val="uk-UA"/>
          </w:rPr>
          <w:t xml:space="preserve"> Як визначається фактор </w:t>
        </w:r>
        <w:proofErr w:type="spellStart"/>
        <w:r w:rsidR="00A6675F">
          <w:rPr>
            <w:sz w:val="28"/>
            <w:szCs w:val="28"/>
            <w:lang w:val="uk-UA"/>
          </w:rPr>
          <w:t>ннеідеальності</w:t>
        </w:r>
        <w:proofErr w:type="spellEnd"/>
        <w:r w:rsidR="00A6675F">
          <w:rPr>
            <w:sz w:val="28"/>
            <w:szCs w:val="28"/>
            <w:lang w:val="uk-UA"/>
          </w:rPr>
          <w:t xml:space="preserve"> для кривих з від’ємним опором?</w:t>
        </w:r>
      </w:ins>
    </w:p>
    <w:p w14:paraId="1FF23039" w14:textId="7480978B" w:rsidR="00CD4683" w:rsidRPr="00097E58" w:rsidRDefault="00CD4683" w:rsidP="00D2333C">
      <w:pPr>
        <w:spacing w:line="360" w:lineRule="auto"/>
        <w:ind w:firstLine="708"/>
        <w:jc w:val="both"/>
        <w:rPr>
          <w:sz w:val="28"/>
          <w:szCs w:val="28"/>
          <w:lang w:val="uk-UA"/>
        </w:rPr>
      </w:pPr>
      <w:r w:rsidRPr="00097E58">
        <w:rPr>
          <w:sz w:val="28"/>
          <w:szCs w:val="28"/>
          <w:lang w:val="uk-UA"/>
        </w:rPr>
        <w:t xml:space="preserve">Опромінення електронами з </w:t>
      </w:r>
      <w:r w:rsidRPr="00097E58">
        <w:rPr>
          <w:i/>
          <w:sz w:val="28"/>
          <w:szCs w:val="28"/>
          <w:lang w:val="uk-UA"/>
        </w:rPr>
        <w:t>Е</w:t>
      </w:r>
      <w:r w:rsidRPr="00097E58">
        <w:rPr>
          <w:sz w:val="28"/>
          <w:szCs w:val="28"/>
          <w:lang w:val="uk-UA"/>
        </w:rPr>
        <w:t> = 2 </w:t>
      </w:r>
      <w:proofErr w:type="spellStart"/>
      <w:r w:rsidRPr="00097E58">
        <w:rPr>
          <w:sz w:val="28"/>
          <w:szCs w:val="28"/>
          <w:lang w:val="uk-UA"/>
        </w:rPr>
        <w:t>МеВ</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3·10</w:t>
      </w:r>
      <w:r w:rsidRPr="00097E58">
        <w:rPr>
          <w:sz w:val="28"/>
          <w:szCs w:val="28"/>
          <w:vertAlign w:val="superscript"/>
          <w:lang w:val="uk-UA"/>
        </w:rPr>
        <w:t>14</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практично не впливає на механізм </w:t>
      </w:r>
      <w:proofErr w:type="spellStart"/>
      <w:r w:rsidRPr="00097E58">
        <w:rPr>
          <w:sz w:val="28"/>
          <w:szCs w:val="28"/>
          <w:lang w:val="uk-UA"/>
        </w:rPr>
        <w:t>струмоутворення</w:t>
      </w:r>
      <w:proofErr w:type="spellEnd"/>
      <w:r w:rsidRPr="00097E58">
        <w:rPr>
          <w:sz w:val="28"/>
          <w:szCs w:val="28"/>
          <w:lang w:val="uk-UA"/>
        </w:rPr>
        <w:t xml:space="preserve"> – коефіцієнт </w:t>
      </w:r>
      <w:r w:rsidRPr="00097E58">
        <w:rPr>
          <w:i/>
          <w:sz w:val="28"/>
          <w:szCs w:val="28"/>
          <w:lang w:val="uk-UA"/>
        </w:rPr>
        <w:t>n</w:t>
      </w:r>
      <w:r w:rsidRPr="00097E58">
        <w:rPr>
          <w:sz w:val="28"/>
          <w:szCs w:val="28"/>
          <w:lang w:val="uk-UA"/>
        </w:rPr>
        <w:t xml:space="preserve"> залишається попереднім, проте вже при </w:t>
      </w:r>
      <w:r w:rsidRPr="00097E58">
        <w:rPr>
          <w:i/>
          <w:sz w:val="28"/>
          <w:szCs w:val="28"/>
          <w:lang w:val="uk-UA"/>
        </w:rPr>
        <w:t>Ф</w:t>
      </w:r>
      <w:r w:rsidRPr="00097E58">
        <w:rPr>
          <w:sz w:val="28"/>
          <w:szCs w:val="28"/>
          <w:lang w:val="uk-UA"/>
        </w:rPr>
        <w:t> = 8,2·10</w:t>
      </w:r>
      <w:r w:rsidRPr="00097E58">
        <w:rPr>
          <w:sz w:val="28"/>
          <w:szCs w:val="28"/>
          <w:vertAlign w:val="superscript"/>
          <w:lang w:val="uk-UA"/>
        </w:rPr>
        <w:t>14</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він збільшується, демонструючи переважання рекомбінаційної компоненти, що особливо стає відчутним для низьких температур. Збільшення </w:t>
      </w:r>
      <w:proofErr w:type="spellStart"/>
      <w:r w:rsidRPr="00097E58">
        <w:rPr>
          <w:sz w:val="28"/>
          <w:szCs w:val="28"/>
          <w:lang w:val="uk-UA"/>
        </w:rPr>
        <w:t>флюенса</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2,64·10</w:t>
      </w:r>
      <w:r w:rsidRPr="00097E58">
        <w:rPr>
          <w:sz w:val="28"/>
          <w:szCs w:val="28"/>
          <w:vertAlign w:val="superscript"/>
          <w:lang w:val="uk-UA"/>
        </w:rPr>
        <w:t>16</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посилює тенденцію до зростання ролі рекомбінаційної складової повного струму внаслідок активної участі у рекомбінаційному процесі дефектів радіаційного походження </w:t>
      </w:r>
      <w:r w:rsidRPr="00097E58">
        <w:rPr>
          <w:sz w:val="28"/>
          <w:szCs w:val="28"/>
          <w:highlight w:val="yellow"/>
          <w:lang w:val="uk-UA"/>
        </w:rPr>
        <w:t>(рис. 4.4)</w:t>
      </w:r>
      <w:r w:rsidRPr="00097E58">
        <w:rPr>
          <w:sz w:val="28"/>
          <w:szCs w:val="28"/>
          <w:lang w:val="uk-UA"/>
        </w:rPr>
        <w:t xml:space="preserve">. Водночас, як показано в роботах </w:t>
      </w:r>
      <w:r w:rsidRPr="00097E58">
        <w:rPr>
          <w:sz w:val="28"/>
          <w:szCs w:val="28"/>
          <w:highlight w:val="green"/>
          <w:lang w:val="uk-UA"/>
        </w:rPr>
        <w:t>[75, 76]</w:t>
      </w:r>
      <w:r w:rsidRPr="00097E58">
        <w:rPr>
          <w:sz w:val="28"/>
          <w:szCs w:val="28"/>
          <w:lang w:val="uk-UA"/>
        </w:rPr>
        <w:t xml:space="preserve"> опромінення світлодіодів </w:t>
      </w:r>
      <w:proofErr w:type="spellStart"/>
      <w:r w:rsidRPr="00097E58">
        <w:rPr>
          <w:sz w:val="28"/>
          <w:szCs w:val="28"/>
          <w:lang w:val="uk-UA"/>
        </w:rPr>
        <w:t>GaAsP</w:t>
      </w:r>
      <w:proofErr w:type="spellEnd"/>
      <w:r w:rsidRPr="00097E58">
        <w:rPr>
          <w:sz w:val="28"/>
          <w:szCs w:val="28"/>
          <w:lang w:val="uk-UA"/>
        </w:rPr>
        <w:t xml:space="preserve"> супроводжується падінням інтенсивності випромінювання. Отже, в </w:t>
      </w:r>
      <w:proofErr w:type="spellStart"/>
      <w:r w:rsidRPr="00097E58">
        <w:rPr>
          <w:sz w:val="28"/>
          <w:szCs w:val="28"/>
          <w:lang w:val="uk-UA"/>
        </w:rPr>
        <w:t>GaAsP</w:t>
      </w:r>
      <w:proofErr w:type="spellEnd"/>
      <w:r w:rsidRPr="00097E58">
        <w:rPr>
          <w:sz w:val="28"/>
          <w:szCs w:val="28"/>
          <w:lang w:val="uk-UA"/>
        </w:rPr>
        <w:t xml:space="preserve">, як і в </w:t>
      </w:r>
      <w:proofErr w:type="spellStart"/>
      <w:r w:rsidRPr="00097E58">
        <w:rPr>
          <w:sz w:val="28"/>
          <w:szCs w:val="28"/>
          <w:lang w:val="uk-UA"/>
        </w:rPr>
        <w:t>GaP</w:t>
      </w:r>
      <w:proofErr w:type="spellEnd"/>
      <w:r w:rsidRPr="00097E58">
        <w:rPr>
          <w:sz w:val="28"/>
          <w:szCs w:val="28"/>
          <w:lang w:val="uk-UA"/>
        </w:rPr>
        <w:t xml:space="preserve">, рівні радіаційних дефектів – </w:t>
      </w:r>
      <w:r w:rsidRPr="007B62CF">
        <w:rPr>
          <w:sz w:val="28"/>
          <w:szCs w:val="28"/>
          <w:highlight w:val="magenta"/>
          <w:lang w:val="uk-UA"/>
          <w:rPrChange w:id="134" w:author="oleg" w:date="2024-07-15T14:05:00Z" w16du:dateUtc="2024-07-15T11:05:00Z">
            <w:rPr>
              <w:sz w:val="28"/>
              <w:szCs w:val="28"/>
              <w:lang w:val="uk-UA"/>
            </w:rPr>
          </w:rPrChange>
        </w:rPr>
        <w:t>безвипромінювальні.</w:t>
      </w:r>
      <w:ins w:id="135" w:author="oleg" w:date="2024-07-15T14:05:00Z" w16du:dateUtc="2024-07-15T11:05:00Z">
        <w:r w:rsidR="007B62CF">
          <w:rPr>
            <w:sz w:val="28"/>
            <w:szCs w:val="28"/>
            <w:lang w:val="uk-UA"/>
          </w:rPr>
          <w:t xml:space="preserve"> Або випромінення в іншому</w:t>
        </w:r>
      </w:ins>
      <w:ins w:id="136" w:author="oleg" w:date="2024-07-15T14:06:00Z" w16du:dateUtc="2024-07-15T11:06:00Z">
        <w:r w:rsidR="007B62CF">
          <w:rPr>
            <w:sz w:val="28"/>
            <w:szCs w:val="28"/>
            <w:lang w:val="uk-UA"/>
          </w:rPr>
          <w:t xml:space="preserve"> діапазоні</w:t>
        </w:r>
      </w:ins>
    </w:p>
    <w:p w14:paraId="2930BD2C" w14:textId="77777777" w:rsidR="00CD4683" w:rsidRPr="00097E58" w:rsidRDefault="00CD4683" w:rsidP="00CD4683">
      <w:pPr>
        <w:spacing w:line="360" w:lineRule="auto"/>
        <w:ind w:firstLine="284"/>
        <w:jc w:val="center"/>
        <w:rPr>
          <w:sz w:val="28"/>
          <w:szCs w:val="28"/>
          <w:lang w:val="uk-UA"/>
        </w:rPr>
      </w:pPr>
      <w:r w:rsidRPr="00097E58">
        <w:rPr>
          <w:noProof/>
          <w:sz w:val="28"/>
          <w:szCs w:val="28"/>
          <w:lang w:val="uk-UA" w:eastAsia="uk-UA"/>
        </w:rPr>
        <w:drawing>
          <wp:inline distT="0" distB="0" distL="0" distR="0" wp14:anchorId="011CFE1A" wp14:editId="504CE570">
            <wp:extent cx="3372398" cy="3009669"/>
            <wp:effectExtent l="0" t="0" r="0" b="635"/>
            <wp:docPr id="43" name="Рисунок 43" descr="Fi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_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97746" cy="3032291"/>
                    </a:xfrm>
                    <a:prstGeom prst="rect">
                      <a:avLst/>
                    </a:prstGeom>
                    <a:noFill/>
                    <a:ln>
                      <a:noFill/>
                    </a:ln>
                  </pic:spPr>
                </pic:pic>
              </a:graphicData>
            </a:graphic>
          </wp:inline>
        </w:drawing>
      </w:r>
    </w:p>
    <w:p w14:paraId="4DD5F8E1" w14:textId="36C2DDC8" w:rsidR="00CD4683" w:rsidRPr="00097E58" w:rsidRDefault="00CD4683" w:rsidP="002044F6">
      <w:pPr>
        <w:spacing w:line="360" w:lineRule="auto"/>
        <w:jc w:val="center"/>
        <w:rPr>
          <w:sz w:val="28"/>
          <w:szCs w:val="28"/>
          <w:lang w:val="uk-UA"/>
        </w:rPr>
      </w:pPr>
      <w:r w:rsidRPr="00097E58">
        <w:rPr>
          <w:sz w:val="28"/>
          <w:szCs w:val="28"/>
          <w:highlight w:val="yellow"/>
          <w:lang w:val="uk-UA"/>
        </w:rPr>
        <w:t>Рис. 4.4.</w:t>
      </w:r>
      <w:r w:rsidRPr="00097E58">
        <w:rPr>
          <w:sz w:val="28"/>
          <w:szCs w:val="28"/>
          <w:lang w:val="uk-UA"/>
        </w:rPr>
        <w:t xml:space="preserve"> Залежність коефіцієнта </w:t>
      </w:r>
      <w:proofErr w:type="spellStart"/>
      <w:r w:rsidRPr="00097E58">
        <w:rPr>
          <w:sz w:val="28"/>
          <w:szCs w:val="28"/>
          <w:lang w:val="uk-UA"/>
        </w:rPr>
        <w:t>неідеальності</w:t>
      </w:r>
      <w:proofErr w:type="spellEnd"/>
      <w:r w:rsidRPr="00097E58">
        <w:rPr>
          <w:sz w:val="28"/>
          <w:szCs w:val="28"/>
          <w:lang w:val="uk-UA"/>
        </w:rPr>
        <w:t xml:space="preserve"> </w:t>
      </w:r>
      <w:r w:rsidRPr="00097E58">
        <w:rPr>
          <w:i/>
          <w:sz w:val="28"/>
          <w:szCs w:val="28"/>
          <w:lang w:val="uk-UA"/>
        </w:rPr>
        <w:t xml:space="preserve">n </w:t>
      </w:r>
      <w:r w:rsidRPr="00097E58">
        <w:rPr>
          <w:sz w:val="28"/>
          <w:szCs w:val="28"/>
          <w:lang w:val="uk-UA"/>
        </w:rPr>
        <w:t xml:space="preserve">від температури діода </w:t>
      </w:r>
      <w:proofErr w:type="spellStart"/>
      <w:r w:rsidRPr="00097E58">
        <w:rPr>
          <w:sz w:val="28"/>
          <w:szCs w:val="28"/>
          <w:lang w:val="uk-UA"/>
        </w:rPr>
        <w:t>GaAsP</w:t>
      </w:r>
      <w:proofErr w:type="spellEnd"/>
      <w:r w:rsidRPr="00097E58">
        <w:rPr>
          <w:sz w:val="28"/>
          <w:szCs w:val="28"/>
          <w:lang w:val="uk-UA"/>
        </w:rPr>
        <w:t xml:space="preserve"> опроміненого електронами з </w:t>
      </w:r>
      <w:r w:rsidRPr="00097E58">
        <w:rPr>
          <w:i/>
          <w:sz w:val="28"/>
          <w:szCs w:val="28"/>
          <w:lang w:val="uk-UA"/>
        </w:rPr>
        <w:t>Е</w:t>
      </w:r>
      <w:r w:rsidRPr="00097E58">
        <w:rPr>
          <w:sz w:val="28"/>
          <w:szCs w:val="28"/>
          <w:lang w:val="uk-UA"/>
        </w:rPr>
        <w:t> = 2 </w:t>
      </w:r>
      <w:proofErr w:type="spellStart"/>
      <w:r w:rsidRPr="00097E58">
        <w:rPr>
          <w:sz w:val="28"/>
          <w:szCs w:val="28"/>
          <w:lang w:val="uk-UA"/>
        </w:rPr>
        <w:t>МеВ</w:t>
      </w:r>
      <w:proofErr w:type="spellEnd"/>
      <w:r w:rsidRPr="00097E58">
        <w:rPr>
          <w:sz w:val="28"/>
          <w:szCs w:val="28"/>
          <w:lang w:val="uk-UA"/>
        </w:rPr>
        <w:t xml:space="preserve"> при різних </w:t>
      </w:r>
      <w:proofErr w:type="spellStart"/>
      <w:r w:rsidRPr="00097E58">
        <w:rPr>
          <w:sz w:val="28"/>
          <w:szCs w:val="28"/>
          <w:lang w:val="uk-UA"/>
        </w:rPr>
        <w:t>флюенсах</w:t>
      </w:r>
      <w:proofErr w:type="spellEnd"/>
      <w:r w:rsidRPr="00097E58">
        <w:rPr>
          <w:sz w:val="28"/>
          <w:szCs w:val="28"/>
          <w:lang w:val="uk-UA"/>
        </w:rPr>
        <w:t xml:space="preserve"> </w:t>
      </w:r>
      <w:r w:rsidRPr="00097E58">
        <w:rPr>
          <w:i/>
          <w:sz w:val="28"/>
          <w:szCs w:val="28"/>
          <w:lang w:val="uk-UA"/>
        </w:rPr>
        <w:t>Ф</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w:t>
      </w:r>
      <w:r w:rsidRPr="00097E58">
        <w:rPr>
          <w:i/>
          <w:sz w:val="28"/>
          <w:szCs w:val="28"/>
          <w:lang w:val="uk-UA"/>
        </w:rPr>
        <w:t>1</w:t>
      </w:r>
      <w:r w:rsidRPr="00097E58">
        <w:rPr>
          <w:sz w:val="28"/>
          <w:szCs w:val="28"/>
          <w:lang w:val="uk-UA"/>
        </w:rPr>
        <w:t xml:space="preserve"> – 3</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10</w:t>
      </w:r>
      <w:r w:rsidRPr="00097E58">
        <w:rPr>
          <w:sz w:val="28"/>
          <w:szCs w:val="28"/>
          <w:vertAlign w:val="superscript"/>
          <w:lang w:val="uk-UA"/>
        </w:rPr>
        <w:t>14</w:t>
      </w:r>
      <w:r w:rsidRPr="00097E58">
        <w:rPr>
          <w:sz w:val="28"/>
          <w:szCs w:val="28"/>
          <w:lang w:val="uk-UA"/>
        </w:rPr>
        <w:t xml:space="preserve">; </w:t>
      </w:r>
      <w:r w:rsidRPr="00097E58">
        <w:rPr>
          <w:i/>
          <w:sz w:val="28"/>
          <w:szCs w:val="28"/>
          <w:lang w:val="uk-UA"/>
        </w:rPr>
        <w:t>2</w:t>
      </w:r>
      <w:r w:rsidRPr="00097E58">
        <w:rPr>
          <w:sz w:val="28"/>
          <w:szCs w:val="28"/>
          <w:lang w:val="uk-UA"/>
        </w:rPr>
        <w:t xml:space="preserve"> – 8,2</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10</w:t>
      </w:r>
      <w:r w:rsidRPr="00097E58">
        <w:rPr>
          <w:sz w:val="28"/>
          <w:szCs w:val="28"/>
          <w:vertAlign w:val="superscript"/>
          <w:lang w:val="uk-UA"/>
        </w:rPr>
        <w:t>14</w:t>
      </w:r>
      <w:r w:rsidRPr="00097E58">
        <w:rPr>
          <w:sz w:val="28"/>
          <w:szCs w:val="28"/>
          <w:lang w:val="uk-UA"/>
        </w:rPr>
        <w:t xml:space="preserve">; </w:t>
      </w:r>
      <w:r w:rsidRPr="00097E58">
        <w:rPr>
          <w:i/>
          <w:sz w:val="28"/>
          <w:szCs w:val="28"/>
          <w:lang w:val="uk-UA"/>
        </w:rPr>
        <w:t>3</w:t>
      </w:r>
      <w:r w:rsidRPr="00097E58">
        <w:rPr>
          <w:sz w:val="28"/>
          <w:szCs w:val="28"/>
          <w:lang w:val="uk-UA"/>
        </w:rPr>
        <w:t xml:space="preserve"> – 2,64</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10</w:t>
      </w:r>
      <w:r w:rsidRPr="00097E58">
        <w:rPr>
          <w:sz w:val="28"/>
          <w:szCs w:val="28"/>
          <w:vertAlign w:val="superscript"/>
          <w:lang w:val="uk-UA"/>
        </w:rPr>
        <w:t>16</w:t>
      </w:r>
      <w:r w:rsidRPr="00097E58">
        <w:rPr>
          <w:sz w:val="28"/>
          <w:szCs w:val="28"/>
          <w:lang w:val="uk-UA"/>
        </w:rPr>
        <w:t>.</w:t>
      </w:r>
    </w:p>
    <w:p w14:paraId="24B9BCE9" w14:textId="77777777" w:rsidR="00CD4683" w:rsidRPr="00097E58" w:rsidRDefault="00CD4683" w:rsidP="00CD4683">
      <w:pPr>
        <w:spacing w:line="360" w:lineRule="auto"/>
        <w:ind w:firstLine="284"/>
        <w:jc w:val="both"/>
        <w:rPr>
          <w:sz w:val="28"/>
          <w:szCs w:val="28"/>
          <w:lang w:val="uk-UA"/>
        </w:rPr>
      </w:pPr>
    </w:p>
    <w:p w14:paraId="04910313" w14:textId="77777777" w:rsidR="00CD4683" w:rsidRPr="00097E58" w:rsidRDefault="00CD4683" w:rsidP="008915D9">
      <w:pPr>
        <w:spacing w:line="360" w:lineRule="auto"/>
        <w:ind w:firstLine="708"/>
        <w:jc w:val="both"/>
        <w:rPr>
          <w:sz w:val="28"/>
          <w:szCs w:val="28"/>
          <w:lang w:val="uk-UA"/>
        </w:rPr>
      </w:pPr>
      <w:r w:rsidRPr="00097E58">
        <w:rPr>
          <w:sz w:val="28"/>
          <w:szCs w:val="28"/>
          <w:lang w:val="uk-UA"/>
        </w:rPr>
        <w:t xml:space="preserve">Перевищення зовнішньою напругою величин </w:t>
      </w:r>
      <w:r w:rsidRPr="00097E58">
        <w:rPr>
          <w:i/>
          <w:sz w:val="28"/>
          <w:szCs w:val="28"/>
          <w:lang w:val="uk-UA"/>
        </w:rPr>
        <w:t>U</w:t>
      </w:r>
      <w:r w:rsidRPr="00097E58">
        <w:rPr>
          <w:sz w:val="28"/>
          <w:szCs w:val="28"/>
          <w:lang w:val="uk-UA"/>
        </w:rPr>
        <w:t xml:space="preserve"> = 2 В </w:t>
      </w:r>
      <w:r w:rsidRPr="00097E58">
        <w:rPr>
          <w:sz w:val="28"/>
          <w:szCs w:val="28"/>
          <w:highlight w:val="yellow"/>
          <w:lang w:val="uk-UA"/>
        </w:rPr>
        <w:t>(рис. 4.3)</w:t>
      </w:r>
      <w:r w:rsidRPr="00097E58">
        <w:rPr>
          <w:sz w:val="28"/>
          <w:szCs w:val="28"/>
          <w:lang w:val="uk-UA"/>
        </w:rPr>
        <w:t xml:space="preserve"> супроводжується поступовою компенсацією бар’єрного потенціалу </w:t>
      </w:r>
      <w:proofErr w:type="spellStart"/>
      <w:r w:rsidRPr="00097E58">
        <w:rPr>
          <w:i/>
          <w:sz w:val="28"/>
          <w:szCs w:val="28"/>
          <w:lang w:val="uk-UA"/>
        </w:rPr>
        <w:t>U</w:t>
      </w:r>
      <w:r w:rsidRPr="00097E58">
        <w:rPr>
          <w:i/>
          <w:sz w:val="28"/>
          <w:szCs w:val="28"/>
          <w:vertAlign w:val="subscript"/>
          <w:lang w:val="uk-UA"/>
        </w:rPr>
        <w:t>dif</w:t>
      </w:r>
      <w:proofErr w:type="spellEnd"/>
      <w:r w:rsidRPr="00097E58">
        <w:rPr>
          <w:sz w:val="28"/>
          <w:szCs w:val="28"/>
          <w:lang w:val="uk-UA"/>
        </w:rPr>
        <w:t xml:space="preserve"> (</w:t>
      </w:r>
      <w:proofErr w:type="spellStart"/>
      <w:r w:rsidRPr="00097E58">
        <w:rPr>
          <w:i/>
          <w:sz w:val="28"/>
          <w:szCs w:val="28"/>
          <w:lang w:val="uk-UA"/>
        </w:rPr>
        <w:t>E</w:t>
      </w:r>
      <w:r w:rsidRPr="00097E58">
        <w:rPr>
          <w:i/>
          <w:sz w:val="28"/>
          <w:szCs w:val="28"/>
          <w:vertAlign w:val="subscript"/>
          <w:lang w:val="uk-UA"/>
        </w:rPr>
        <w:t>g</w:t>
      </w:r>
      <w:proofErr w:type="spellEnd"/>
      <w:r w:rsidRPr="00097E58">
        <w:rPr>
          <w:sz w:val="28"/>
          <w:szCs w:val="28"/>
          <w:lang w:val="uk-UA"/>
        </w:rPr>
        <w:t xml:space="preserve"> = 2 еВ), після завершення якої повний опір діода стає рівним лише послідовному омічному опору бази </w:t>
      </w:r>
      <w:proofErr w:type="spellStart"/>
      <w:r w:rsidRPr="00097E58">
        <w:rPr>
          <w:i/>
          <w:sz w:val="28"/>
          <w:szCs w:val="28"/>
          <w:lang w:val="uk-UA"/>
        </w:rPr>
        <w:t>U</w:t>
      </w:r>
      <w:r w:rsidRPr="00097E58">
        <w:rPr>
          <w:i/>
          <w:sz w:val="28"/>
          <w:szCs w:val="28"/>
          <w:vertAlign w:val="subscript"/>
          <w:lang w:val="uk-UA"/>
        </w:rPr>
        <w:t>b</w:t>
      </w:r>
      <w:proofErr w:type="spellEnd"/>
      <w:r w:rsidRPr="00097E58">
        <w:rPr>
          <w:sz w:val="28"/>
          <w:szCs w:val="28"/>
          <w:lang w:val="uk-UA"/>
        </w:rPr>
        <w:t xml:space="preserve">. Його зростання внаслідок опромінення зумовлюється насамперед </w:t>
      </w:r>
      <w:proofErr w:type="spellStart"/>
      <w:r w:rsidRPr="00097E58">
        <w:rPr>
          <w:sz w:val="28"/>
          <w:szCs w:val="28"/>
          <w:lang w:val="uk-UA"/>
        </w:rPr>
        <w:t>експоненційним</w:t>
      </w:r>
      <w:proofErr w:type="spellEnd"/>
      <w:r w:rsidRPr="00097E58">
        <w:rPr>
          <w:sz w:val="28"/>
          <w:szCs w:val="28"/>
          <w:lang w:val="uk-UA"/>
        </w:rPr>
        <w:t xml:space="preserve"> падінням концентрації вільних носіїв і проявляється у вигляді збільшення диференційного опору бази.</w:t>
      </w:r>
    </w:p>
    <w:p w14:paraId="4A2FADDE" w14:textId="2FE1F5D8" w:rsidR="00CD4683" w:rsidRPr="00097E58" w:rsidRDefault="00CD4683" w:rsidP="008915D9">
      <w:pPr>
        <w:spacing w:line="360" w:lineRule="auto"/>
        <w:ind w:firstLine="708"/>
        <w:jc w:val="both"/>
        <w:rPr>
          <w:sz w:val="28"/>
          <w:szCs w:val="28"/>
          <w:lang w:val="uk-UA"/>
        </w:rPr>
      </w:pPr>
      <w:r w:rsidRPr="00097E58">
        <w:rPr>
          <w:sz w:val="28"/>
          <w:szCs w:val="28"/>
          <w:highlight w:val="yellow"/>
          <w:lang w:val="uk-UA"/>
        </w:rPr>
        <w:t>На рис. 4.5</w:t>
      </w:r>
      <w:r w:rsidRPr="00097E58">
        <w:rPr>
          <w:sz w:val="28"/>
          <w:szCs w:val="28"/>
          <w:lang w:val="uk-UA"/>
        </w:rPr>
        <w:t xml:space="preserve"> показана залежність опору бази </w:t>
      </w:r>
      <w:proofErr w:type="spellStart"/>
      <w:r w:rsidRPr="00097E58">
        <w:rPr>
          <w:i/>
          <w:sz w:val="28"/>
          <w:szCs w:val="28"/>
          <w:lang w:val="uk-UA"/>
        </w:rPr>
        <w:t>R</w:t>
      </w:r>
      <w:r w:rsidRPr="00097E58">
        <w:rPr>
          <w:i/>
          <w:sz w:val="28"/>
          <w:szCs w:val="28"/>
          <w:vertAlign w:val="subscript"/>
          <w:lang w:val="uk-UA"/>
        </w:rPr>
        <w:t>b</w:t>
      </w:r>
      <w:proofErr w:type="spellEnd"/>
      <w:r w:rsidRPr="00097E58">
        <w:rPr>
          <w:sz w:val="28"/>
          <w:szCs w:val="28"/>
          <w:lang w:val="uk-UA"/>
        </w:rPr>
        <w:t xml:space="preserve"> та напруги зриву </w:t>
      </w:r>
      <w:proofErr w:type="spellStart"/>
      <w:r w:rsidRPr="00097E58">
        <w:rPr>
          <w:i/>
          <w:sz w:val="28"/>
          <w:szCs w:val="28"/>
          <w:lang w:val="uk-UA"/>
        </w:rPr>
        <w:t>U</w:t>
      </w:r>
      <w:r w:rsidRPr="00097E58">
        <w:rPr>
          <w:i/>
          <w:sz w:val="28"/>
          <w:szCs w:val="28"/>
          <w:vertAlign w:val="subscript"/>
          <w:lang w:val="uk-UA"/>
        </w:rPr>
        <w:t>зр</w:t>
      </w:r>
      <w:proofErr w:type="spellEnd"/>
      <w:r w:rsidRPr="00097E58">
        <w:rPr>
          <w:sz w:val="28"/>
          <w:szCs w:val="28"/>
          <w:lang w:val="uk-UA"/>
        </w:rPr>
        <w:t xml:space="preserve"> на від температури відпалу. Основною стадією для обох параметрів є область </w:t>
      </w:r>
      <w:r w:rsidRPr="00097E58">
        <w:rPr>
          <w:i/>
          <w:sz w:val="28"/>
          <w:szCs w:val="28"/>
          <w:lang w:val="uk-UA"/>
        </w:rPr>
        <w:t>Т</w:t>
      </w:r>
      <w:r w:rsidRPr="00097E58">
        <w:rPr>
          <w:sz w:val="28"/>
          <w:szCs w:val="28"/>
          <w:lang w:val="uk-UA"/>
        </w:rPr>
        <w:t> </w:t>
      </w:r>
      <w:r w:rsidRPr="00097E58">
        <w:rPr>
          <w:sz w:val="28"/>
          <w:szCs w:val="28"/>
          <w:lang w:val="uk-UA"/>
        </w:rPr>
        <w:sym w:font="Symbol" w:char="F0B3"/>
      </w:r>
      <w:r w:rsidRPr="00097E58">
        <w:rPr>
          <w:sz w:val="28"/>
          <w:szCs w:val="28"/>
          <w:lang w:val="uk-UA"/>
        </w:rPr>
        <w:t> 120°С; незначне відновлення можна спостерігати також у межах 20÷80°С.</w:t>
      </w:r>
    </w:p>
    <w:p w14:paraId="222DFFCF" w14:textId="61F6A25C" w:rsidR="00CD4683" w:rsidRPr="00097E58" w:rsidRDefault="00CD4683" w:rsidP="00865937">
      <w:pPr>
        <w:spacing w:line="360" w:lineRule="auto"/>
        <w:ind w:firstLine="708"/>
        <w:jc w:val="both"/>
        <w:rPr>
          <w:sz w:val="28"/>
          <w:szCs w:val="28"/>
          <w:lang w:val="uk-UA"/>
        </w:rPr>
      </w:pPr>
      <w:r w:rsidRPr="00097E58">
        <w:rPr>
          <w:sz w:val="28"/>
          <w:szCs w:val="28"/>
          <w:lang w:val="uk-UA"/>
        </w:rPr>
        <w:t>Стосовно їхнього походження поки</w:t>
      </w:r>
      <w:r>
        <w:rPr>
          <w:sz w:val="28"/>
          <w:szCs w:val="28"/>
          <w:lang w:val="uk-UA"/>
        </w:rPr>
        <w:t xml:space="preserve"> </w:t>
      </w:r>
      <w:r w:rsidRPr="00097E58">
        <w:rPr>
          <w:sz w:val="28"/>
          <w:szCs w:val="28"/>
          <w:lang w:val="uk-UA"/>
        </w:rPr>
        <w:t>що остаточні висновки зробити складно, проте</w:t>
      </w:r>
      <w:r>
        <w:rPr>
          <w:sz w:val="28"/>
          <w:szCs w:val="28"/>
          <w:lang w:val="uk-UA"/>
        </w:rPr>
        <w:t>,</w:t>
      </w:r>
      <w:r w:rsidRPr="00097E58">
        <w:rPr>
          <w:sz w:val="28"/>
          <w:szCs w:val="28"/>
          <w:lang w:val="uk-UA"/>
        </w:rPr>
        <w:t xml:space="preserve"> спираючись на аналогію з відпалом опромінених кристалів </w:t>
      </w:r>
      <w:proofErr w:type="spellStart"/>
      <w:r w:rsidRPr="00097E58">
        <w:rPr>
          <w:sz w:val="28"/>
          <w:szCs w:val="28"/>
          <w:lang w:val="uk-UA"/>
        </w:rPr>
        <w:t>GaP</w:t>
      </w:r>
      <w:proofErr w:type="spellEnd"/>
      <w:r w:rsidRPr="00097E58">
        <w:rPr>
          <w:sz w:val="28"/>
          <w:szCs w:val="28"/>
          <w:lang w:val="uk-UA"/>
        </w:rPr>
        <w:t xml:space="preserve"> та </w:t>
      </w:r>
      <w:proofErr w:type="spellStart"/>
      <w:r w:rsidRPr="00097E58">
        <w:rPr>
          <w:sz w:val="28"/>
          <w:szCs w:val="28"/>
          <w:lang w:val="uk-UA"/>
        </w:rPr>
        <w:t>GaAs</w:t>
      </w:r>
      <w:proofErr w:type="spellEnd"/>
      <w:r w:rsidRPr="00097E58">
        <w:rPr>
          <w:sz w:val="28"/>
          <w:szCs w:val="28"/>
          <w:lang w:val="uk-UA"/>
        </w:rPr>
        <w:t xml:space="preserve">, можна висловити певні припущення. У монокристалічних зразках </w:t>
      </w:r>
      <w:proofErr w:type="spellStart"/>
      <w:r w:rsidRPr="00097E58">
        <w:rPr>
          <w:sz w:val="28"/>
          <w:szCs w:val="28"/>
          <w:lang w:val="uk-UA"/>
        </w:rPr>
        <w:t>GaP</w:t>
      </w:r>
      <w:proofErr w:type="spellEnd"/>
      <w:r w:rsidRPr="00097E58">
        <w:rPr>
          <w:sz w:val="28"/>
          <w:szCs w:val="28"/>
          <w:lang w:val="uk-UA"/>
        </w:rPr>
        <w:t xml:space="preserve"> </w:t>
      </w:r>
      <w:r w:rsidRPr="00097E58">
        <w:rPr>
          <w:i/>
          <w:sz w:val="28"/>
          <w:szCs w:val="28"/>
          <w:lang w:val="uk-UA"/>
        </w:rPr>
        <w:t>n</w:t>
      </w:r>
      <w:r w:rsidRPr="00097E58">
        <w:rPr>
          <w:sz w:val="28"/>
          <w:szCs w:val="28"/>
          <w:lang w:val="uk-UA"/>
        </w:rPr>
        <w:t xml:space="preserve">-типу, опромінених електронами з </w:t>
      </w:r>
      <w:r w:rsidRPr="00097E58">
        <w:rPr>
          <w:i/>
          <w:sz w:val="28"/>
          <w:szCs w:val="28"/>
          <w:lang w:val="uk-UA"/>
        </w:rPr>
        <w:t>Е</w:t>
      </w:r>
      <w:r w:rsidRPr="00097E58">
        <w:rPr>
          <w:sz w:val="28"/>
          <w:szCs w:val="28"/>
          <w:lang w:val="uk-UA"/>
        </w:rPr>
        <w:t> = 1</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2 </w:t>
      </w:r>
      <w:proofErr w:type="spellStart"/>
      <w:r w:rsidRPr="00097E58">
        <w:rPr>
          <w:sz w:val="28"/>
          <w:szCs w:val="28"/>
          <w:lang w:val="uk-UA"/>
        </w:rPr>
        <w:t>МеВ</w:t>
      </w:r>
      <w:proofErr w:type="spellEnd"/>
      <w:r w:rsidRPr="00097E58">
        <w:rPr>
          <w:sz w:val="28"/>
          <w:szCs w:val="28"/>
          <w:lang w:val="uk-UA"/>
        </w:rPr>
        <w:t>, в інтервалі температур 120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180</w:t>
      </w:r>
      <w:r w:rsidR="00510D58">
        <w:rPr>
          <w:sz w:val="28"/>
          <w:szCs w:val="28"/>
          <w:lang w:val="uk-UA"/>
        </w:rPr>
        <w:t xml:space="preserve"> </w:t>
      </w:r>
      <w:r w:rsidRPr="00097E58">
        <w:rPr>
          <w:sz w:val="28"/>
          <w:szCs w:val="28"/>
          <w:lang w:val="uk-UA"/>
        </w:rPr>
        <w:t xml:space="preserve">°С відбувається міграція вакансій фосфору до стоків </w:t>
      </w:r>
      <w:r w:rsidRPr="00097E58">
        <w:rPr>
          <w:sz w:val="28"/>
          <w:szCs w:val="28"/>
          <w:highlight w:val="green"/>
          <w:lang w:val="uk-UA"/>
        </w:rPr>
        <w:t>[76].</w:t>
      </w:r>
      <w:r w:rsidRPr="00097E58">
        <w:rPr>
          <w:sz w:val="28"/>
          <w:szCs w:val="28"/>
          <w:lang w:val="uk-UA"/>
        </w:rPr>
        <w:t xml:space="preserve"> При нижчих температурах (20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80</w:t>
      </w:r>
      <w:r w:rsidR="00510D58">
        <w:rPr>
          <w:sz w:val="28"/>
          <w:szCs w:val="28"/>
          <w:lang w:val="uk-UA"/>
        </w:rPr>
        <w:t xml:space="preserve"> </w:t>
      </w:r>
      <w:r w:rsidRPr="00097E58">
        <w:rPr>
          <w:sz w:val="28"/>
          <w:szCs w:val="28"/>
          <w:lang w:val="uk-UA"/>
        </w:rPr>
        <w:t xml:space="preserve">°С) протікає відпал простих дефектів, що перебувають у станах із ослабленими зв’язками переважно на периферії великомасштабних порушень структури – дислокацій, скупчень </w:t>
      </w:r>
      <w:proofErr w:type="spellStart"/>
      <w:r w:rsidRPr="00097E58">
        <w:rPr>
          <w:sz w:val="28"/>
          <w:szCs w:val="28"/>
          <w:lang w:val="uk-UA"/>
        </w:rPr>
        <w:t>міжвузлових</w:t>
      </w:r>
      <w:proofErr w:type="spellEnd"/>
      <w:r w:rsidRPr="00097E58">
        <w:rPr>
          <w:sz w:val="28"/>
          <w:szCs w:val="28"/>
          <w:lang w:val="uk-UA"/>
        </w:rPr>
        <w:t xml:space="preserve"> атомів чи </w:t>
      </w:r>
      <w:proofErr w:type="spellStart"/>
      <w:r w:rsidRPr="00097E58">
        <w:rPr>
          <w:sz w:val="28"/>
          <w:szCs w:val="28"/>
          <w:lang w:val="uk-UA"/>
        </w:rPr>
        <w:t>вакансійних</w:t>
      </w:r>
      <w:proofErr w:type="spellEnd"/>
      <w:r w:rsidRPr="00097E58">
        <w:rPr>
          <w:sz w:val="28"/>
          <w:szCs w:val="28"/>
          <w:lang w:val="uk-UA"/>
        </w:rPr>
        <w:t xml:space="preserve"> пустот. В опроміненому </w:t>
      </w:r>
      <w:proofErr w:type="spellStart"/>
      <w:r w:rsidRPr="00097E58">
        <w:rPr>
          <w:sz w:val="28"/>
          <w:szCs w:val="28"/>
          <w:lang w:val="uk-UA"/>
        </w:rPr>
        <w:t>GaAs</w:t>
      </w:r>
      <w:proofErr w:type="spellEnd"/>
      <w:r w:rsidRPr="00097E58">
        <w:rPr>
          <w:sz w:val="28"/>
          <w:szCs w:val="28"/>
          <w:lang w:val="uk-UA"/>
        </w:rPr>
        <w:t xml:space="preserve"> відпал радіаційних дефектів розпочинається лише після </w:t>
      </w:r>
      <w:r w:rsidRPr="00097E58">
        <w:rPr>
          <w:i/>
          <w:sz w:val="28"/>
          <w:szCs w:val="28"/>
          <w:lang w:val="uk-UA"/>
        </w:rPr>
        <w:t>Т</w:t>
      </w:r>
      <w:r w:rsidRPr="00097E58">
        <w:rPr>
          <w:sz w:val="28"/>
          <w:szCs w:val="28"/>
          <w:lang w:val="uk-UA"/>
        </w:rPr>
        <w:t> ≈ 200</w:t>
      </w:r>
      <w:r w:rsidR="00510D58">
        <w:rPr>
          <w:sz w:val="28"/>
          <w:szCs w:val="28"/>
          <w:lang w:val="uk-UA"/>
        </w:rPr>
        <w:t xml:space="preserve"> </w:t>
      </w:r>
      <w:r w:rsidRPr="00097E58">
        <w:rPr>
          <w:sz w:val="28"/>
          <w:szCs w:val="28"/>
          <w:lang w:val="uk-UA"/>
        </w:rPr>
        <w:t xml:space="preserve">°С </w:t>
      </w:r>
      <w:r w:rsidRPr="00097E58">
        <w:rPr>
          <w:sz w:val="28"/>
          <w:szCs w:val="28"/>
          <w:highlight w:val="green"/>
          <w:lang w:val="uk-UA"/>
        </w:rPr>
        <w:t>[77]</w:t>
      </w:r>
      <w:r w:rsidRPr="00097E58">
        <w:rPr>
          <w:sz w:val="28"/>
          <w:szCs w:val="28"/>
          <w:lang w:val="uk-UA"/>
        </w:rPr>
        <w:t xml:space="preserve">. Загальних характер відновлення опроміненого </w:t>
      </w:r>
      <w:proofErr w:type="spellStart"/>
      <w:r w:rsidRPr="00097E58">
        <w:rPr>
          <w:sz w:val="28"/>
          <w:szCs w:val="28"/>
          <w:lang w:val="uk-UA"/>
        </w:rPr>
        <w:t>світлодіода</w:t>
      </w:r>
      <w:proofErr w:type="spellEnd"/>
      <w:r w:rsidRPr="00097E58">
        <w:rPr>
          <w:sz w:val="28"/>
          <w:szCs w:val="28"/>
          <w:lang w:val="uk-UA"/>
        </w:rPr>
        <w:t xml:space="preserve"> </w:t>
      </w:r>
      <w:proofErr w:type="spellStart"/>
      <w:r w:rsidRPr="00097E58">
        <w:rPr>
          <w:sz w:val="28"/>
          <w:szCs w:val="28"/>
          <w:lang w:val="uk-UA"/>
        </w:rPr>
        <w:t>GaAsР</w:t>
      </w:r>
      <w:proofErr w:type="spellEnd"/>
      <w:r w:rsidRPr="00097E58">
        <w:rPr>
          <w:sz w:val="28"/>
          <w:szCs w:val="28"/>
          <w:lang w:val="uk-UA"/>
        </w:rPr>
        <w:t xml:space="preserve">, як результату сумарних радіаційних змін </w:t>
      </w:r>
      <w:r w:rsidRPr="00097E58">
        <w:rPr>
          <w:i/>
          <w:sz w:val="28"/>
          <w:szCs w:val="28"/>
          <w:lang w:val="uk-UA"/>
        </w:rPr>
        <w:t>n</w:t>
      </w:r>
      <w:r w:rsidRPr="00097E58">
        <w:rPr>
          <w:sz w:val="28"/>
          <w:szCs w:val="28"/>
          <w:lang w:val="uk-UA"/>
        </w:rPr>
        <w:t xml:space="preserve">- та </w:t>
      </w:r>
      <w:r w:rsidRPr="00097E58">
        <w:rPr>
          <w:i/>
          <w:sz w:val="28"/>
          <w:szCs w:val="28"/>
          <w:lang w:val="uk-UA"/>
        </w:rPr>
        <w:t>р</w:t>
      </w:r>
      <w:r w:rsidRPr="00097E58">
        <w:rPr>
          <w:sz w:val="28"/>
          <w:szCs w:val="28"/>
          <w:lang w:val="uk-UA"/>
        </w:rPr>
        <w:t xml:space="preserve">-областей структури, може бути використаним для прогнозування їхньої стійкості в умовах підвищення радіаційно-термічних навантажень. Його можна одержати з кривих </w:t>
      </w:r>
      <w:proofErr w:type="spellStart"/>
      <w:r w:rsidRPr="00097E58">
        <w:rPr>
          <w:sz w:val="28"/>
          <w:szCs w:val="28"/>
          <w:lang w:val="uk-UA"/>
        </w:rPr>
        <w:t>ВАХ</w:t>
      </w:r>
      <w:proofErr w:type="spellEnd"/>
      <w:r w:rsidRPr="00097E58">
        <w:rPr>
          <w:sz w:val="28"/>
          <w:szCs w:val="28"/>
          <w:lang w:val="uk-UA"/>
        </w:rPr>
        <w:t>, фіксуючи струм або напругу.</w:t>
      </w:r>
    </w:p>
    <w:p w14:paraId="59BB59BA" w14:textId="77777777" w:rsidR="00CD4683" w:rsidRPr="00097E58" w:rsidRDefault="00CD4683" w:rsidP="00CD4683">
      <w:pPr>
        <w:spacing w:line="360" w:lineRule="auto"/>
        <w:ind w:firstLine="284"/>
        <w:jc w:val="both"/>
        <w:rPr>
          <w:sz w:val="28"/>
          <w:szCs w:val="28"/>
          <w:lang w:val="uk-UA"/>
        </w:rPr>
      </w:pPr>
    </w:p>
    <w:p w14:paraId="036E10E3" w14:textId="77777777" w:rsidR="00CD4683" w:rsidRPr="00097E58" w:rsidRDefault="00CD4683" w:rsidP="00CD4683">
      <w:pPr>
        <w:spacing w:line="360" w:lineRule="auto"/>
        <w:ind w:firstLine="284"/>
        <w:jc w:val="center"/>
        <w:rPr>
          <w:sz w:val="28"/>
          <w:szCs w:val="28"/>
          <w:lang w:val="uk-UA"/>
        </w:rPr>
      </w:pPr>
      <w:r w:rsidRPr="00097E58">
        <w:rPr>
          <w:noProof/>
          <w:sz w:val="28"/>
          <w:szCs w:val="28"/>
          <w:lang w:val="uk-UA" w:eastAsia="uk-UA"/>
        </w:rPr>
        <w:drawing>
          <wp:inline distT="0" distB="0" distL="0" distR="0" wp14:anchorId="310AEA28" wp14:editId="0AC5D820">
            <wp:extent cx="3238620" cy="2800722"/>
            <wp:effectExtent l="0" t="0" r="0" b="0"/>
            <wp:docPr id="44" name="Рисунок 44" descr="Fi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_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53305" cy="2813422"/>
                    </a:xfrm>
                    <a:prstGeom prst="rect">
                      <a:avLst/>
                    </a:prstGeom>
                    <a:noFill/>
                    <a:ln>
                      <a:noFill/>
                    </a:ln>
                  </pic:spPr>
                </pic:pic>
              </a:graphicData>
            </a:graphic>
          </wp:inline>
        </w:drawing>
      </w:r>
    </w:p>
    <w:p w14:paraId="308A7F8D" w14:textId="77777777" w:rsidR="00CD4683" w:rsidRPr="00097E58" w:rsidRDefault="00CD4683" w:rsidP="0022057E">
      <w:pPr>
        <w:spacing w:line="360" w:lineRule="auto"/>
        <w:jc w:val="both"/>
        <w:rPr>
          <w:sz w:val="28"/>
          <w:szCs w:val="28"/>
          <w:lang w:val="uk-UA"/>
        </w:rPr>
      </w:pPr>
      <w:r w:rsidRPr="00097E58">
        <w:rPr>
          <w:sz w:val="28"/>
          <w:szCs w:val="28"/>
          <w:highlight w:val="yellow"/>
          <w:lang w:val="uk-UA"/>
        </w:rPr>
        <w:t>Рис. 4.5.</w:t>
      </w:r>
      <w:r w:rsidRPr="00097E58">
        <w:rPr>
          <w:sz w:val="28"/>
          <w:szCs w:val="28"/>
          <w:lang w:val="uk-UA"/>
        </w:rPr>
        <w:t xml:space="preserve"> Залежність опору бази (</w:t>
      </w:r>
      <w:r w:rsidRPr="00097E58">
        <w:rPr>
          <w:i/>
          <w:sz w:val="28"/>
          <w:szCs w:val="28"/>
          <w:lang w:val="uk-UA"/>
        </w:rPr>
        <w:t>1</w:t>
      </w:r>
      <w:r w:rsidRPr="00097E58">
        <w:rPr>
          <w:sz w:val="28"/>
          <w:szCs w:val="28"/>
          <w:lang w:val="uk-UA"/>
        </w:rPr>
        <w:t xml:space="preserve">) та </w:t>
      </w:r>
      <w:r w:rsidRPr="002C56CB">
        <w:rPr>
          <w:sz w:val="28"/>
          <w:szCs w:val="28"/>
          <w:highlight w:val="magenta"/>
          <w:lang w:val="uk-UA"/>
          <w:rPrChange w:id="137" w:author="oleg" w:date="2024-07-15T14:06:00Z" w16du:dateUtc="2024-07-15T11:06:00Z">
            <w:rPr>
              <w:sz w:val="28"/>
              <w:szCs w:val="28"/>
              <w:lang w:val="uk-UA"/>
            </w:rPr>
          </w:rPrChange>
        </w:rPr>
        <w:t>напруги зриву</w:t>
      </w:r>
      <w:r w:rsidRPr="00097E58">
        <w:rPr>
          <w:sz w:val="28"/>
          <w:szCs w:val="28"/>
          <w:lang w:val="uk-UA"/>
        </w:rPr>
        <w:t xml:space="preserve"> (</w:t>
      </w:r>
      <w:r w:rsidRPr="00097E58">
        <w:rPr>
          <w:i/>
          <w:sz w:val="28"/>
          <w:szCs w:val="28"/>
          <w:lang w:val="uk-UA"/>
        </w:rPr>
        <w:t>2</w:t>
      </w:r>
      <w:r w:rsidRPr="00097E58">
        <w:rPr>
          <w:sz w:val="28"/>
          <w:szCs w:val="28"/>
          <w:lang w:val="uk-UA"/>
        </w:rPr>
        <w:t xml:space="preserve">) від температури відпалу опроміненого помаранчевого діода </w:t>
      </w:r>
      <w:proofErr w:type="spellStart"/>
      <w:r w:rsidRPr="00097E58">
        <w:rPr>
          <w:sz w:val="28"/>
          <w:szCs w:val="28"/>
          <w:lang w:val="uk-UA"/>
        </w:rPr>
        <w:t>GaAsP</w:t>
      </w:r>
      <w:proofErr w:type="spellEnd"/>
      <w:r w:rsidRPr="00097E58">
        <w:rPr>
          <w:sz w:val="28"/>
          <w:szCs w:val="28"/>
          <w:lang w:val="uk-UA"/>
        </w:rPr>
        <w:t xml:space="preserve"> (</w:t>
      </w:r>
      <w:r w:rsidRPr="00097E58">
        <w:rPr>
          <w:i/>
          <w:sz w:val="28"/>
          <w:szCs w:val="28"/>
          <w:lang w:val="uk-UA"/>
        </w:rPr>
        <w:t>Е</w:t>
      </w:r>
      <w:r w:rsidRPr="00097E58">
        <w:rPr>
          <w:sz w:val="28"/>
          <w:szCs w:val="28"/>
          <w:lang w:val="uk-UA"/>
        </w:rPr>
        <w:t> = 2 </w:t>
      </w:r>
      <w:proofErr w:type="spellStart"/>
      <w:r w:rsidRPr="00097E58">
        <w:rPr>
          <w:sz w:val="28"/>
          <w:szCs w:val="28"/>
          <w:lang w:val="uk-UA"/>
        </w:rPr>
        <w:t>МеВ</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5,7·10</w:t>
      </w:r>
      <w:r w:rsidRPr="00097E58">
        <w:rPr>
          <w:sz w:val="28"/>
          <w:szCs w:val="28"/>
          <w:vertAlign w:val="superscript"/>
          <w:lang w:val="uk-UA"/>
        </w:rPr>
        <w:t>15</w:t>
      </w:r>
      <w:r w:rsidRPr="00097E58">
        <w:rPr>
          <w:sz w:val="28"/>
          <w:szCs w:val="28"/>
          <w:lang w:val="uk-UA"/>
        </w:rPr>
        <w:t> см</w:t>
      </w:r>
      <w:r w:rsidRPr="00097E58">
        <w:rPr>
          <w:sz w:val="28"/>
          <w:szCs w:val="28"/>
          <w:vertAlign w:val="superscript"/>
          <w:lang w:val="uk-UA"/>
        </w:rPr>
        <w:t>-2</w:t>
      </w:r>
      <w:r w:rsidRPr="00097E58">
        <w:rPr>
          <w:sz w:val="28"/>
          <w:szCs w:val="28"/>
          <w:lang w:val="uk-UA"/>
        </w:rPr>
        <w:t>).</w:t>
      </w:r>
    </w:p>
    <w:p w14:paraId="4C4C08B5" w14:textId="77777777" w:rsidR="00CD4683" w:rsidRPr="00097E58" w:rsidRDefault="00CD4683" w:rsidP="00CD4683">
      <w:pPr>
        <w:spacing w:line="360" w:lineRule="auto"/>
        <w:ind w:firstLine="284"/>
        <w:jc w:val="both"/>
        <w:rPr>
          <w:sz w:val="28"/>
          <w:szCs w:val="28"/>
          <w:lang w:val="uk-UA"/>
        </w:rPr>
      </w:pPr>
    </w:p>
    <w:p w14:paraId="1BF6E258" w14:textId="069074BA" w:rsidR="00CD4683" w:rsidRPr="00097E58" w:rsidRDefault="00CD4683" w:rsidP="0022057E">
      <w:pPr>
        <w:spacing w:line="360" w:lineRule="auto"/>
        <w:ind w:firstLine="708"/>
        <w:jc w:val="both"/>
        <w:rPr>
          <w:sz w:val="28"/>
          <w:szCs w:val="28"/>
          <w:lang w:val="uk-UA"/>
        </w:rPr>
      </w:pPr>
      <w:r w:rsidRPr="00097E58">
        <w:rPr>
          <w:sz w:val="28"/>
          <w:szCs w:val="28"/>
          <w:highlight w:val="yellow"/>
          <w:lang w:val="uk-UA"/>
        </w:rPr>
        <w:t>На рис.4.6</w:t>
      </w:r>
      <w:r w:rsidRPr="00097E58">
        <w:rPr>
          <w:sz w:val="28"/>
          <w:szCs w:val="28"/>
          <w:lang w:val="uk-UA"/>
        </w:rPr>
        <w:t xml:space="preserve"> приведено залежності напруги </w:t>
      </w:r>
      <w:r w:rsidRPr="00097E58">
        <w:rPr>
          <w:i/>
          <w:sz w:val="28"/>
          <w:szCs w:val="28"/>
          <w:lang w:val="uk-UA"/>
        </w:rPr>
        <w:t>U</w:t>
      </w:r>
      <w:r w:rsidRPr="00097E58">
        <w:rPr>
          <w:sz w:val="28"/>
          <w:szCs w:val="28"/>
          <w:lang w:val="uk-UA"/>
        </w:rPr>
        <w:t xml:space="preserve"> від температури ізохронного відпалу </w:t>
      </w:r>
      <w:proofErr w:type="spellStart"/>
      <w:r w:rsidRPr="00097E58">
        <w:rPr>
          <w:i/>
          <w:sz w:val="28"/>
          <w:szCs w:val="28"/>
          <w:lang w:val="uk-UA"/>
        </w:rPr>
        <w:t>Т</w:t>
      </w:r>
      <w:r w:rsidRPr="00097E58">
        <w:rPr>
          <w:i/>
          <w:sz w:val="28"/>
          <w:szCs w:val="28"/>
          <w:vertAlign w:val="subscript"/>
          <w:lang w:val="uk-UA"/>
        </w:rPr>
        <w:t>відп</w:t>
      </w:r>
      <w:proofErr w:type="spellEnd"/>
      <w:r w:rsidRPr="00097E58">
        <w:rPr>
          <w:sz w:val="28"/>
          <w:szCs w:val="28"/>
          <w:lang w:val="uk-UA"/>
        </w:rPr>
        <w:t xml:space="preserve"> при фіксованому струмі </w:t>
      </w:r>
      <w:r w:rsidRPr="00097E58">
        <w:rPr>
          <w:i/>
          <w:sz w:val="28"/>
          <w:szCs w:val="28"/>
          <w:lang w:val="uk-UA"/>
        </w:rPr>
        <w:t>І</w:t>
      </w:r>
      <w:r w:rsidRPr="00097E58">
        <w:rPr>
          <w:sz w:val="28"/>
          <w:szCs w:val="28"/>
          <w:lang w:val="uk-UA"/>
        </w:rPr>
        <w:t xml:space="preserve"> = 0,08 А (режим генератора струму) та </w:t>
      </w:r>
      <w:r w:rsidRPr="00097E58">
        <w:rPr>
          <w:i/>
          <w:sz w:val="28"/>
          <w:szCs w:val="28"/>
          <w:lang w:val="uk-UA"/>
        </w:rPr>
        <w:t>І</w:t>
      </w:r>
      <w:r w:rsidRPr="00097E58">
        <w:rPr>
          <w:sz w:val="28"/>
          <w:szCs w:val="28"/>
          <w:lang w:val="uk-UA"/>
        </w:rPr>
        <w:t> = 0,05 А (режим генератора напруги). Обидві криві добре узгоджуються; у межах 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180</w:t>
      </w:r>
      <w:r w:rsidR="00510D58">
        <w:rPr>
          <w:sz w:val="28"/>
          <w:szCs w:val="28"/>
          <w:lang w:val="uk-UA"/>
        </w:rPr>
        <w:t xml:space="preserve"> </w:t>
      </w:r>
      <w:r w:rsidRPr="00097E58">
        <w:rPr>
          <w:sz w:val="28"/>
          <w:szCs w:val="28"/>
          <w:lang w:val="uk-UA"/>
        </w:rPr>
        <w:t>°С спостерігається монотонний відпал без поділу на окремі стадії.</w:t>
      </w:r>
    </w:p>
    <w:p w14:paraId="69561498" w14:textId="77777777" w:rsidR="00CD4683" w:rsidRPr="00097E58" w:rsidRDefault="00CD4683" w:rsidP="00CD4683">
      <w:pPr>
        <w:spacing w:line="360" w:lineRule="auto"/>
        <w:ind w:firstLine="284"/>
        <w:jc w:val="both"/>
        <w:rPr>
          <w:sz w:val="28"/>
          <w:szCs w:val="28"/>
          <w:lang w:val="uk-UA"/>
        </w:rPr>
      </w:pPr>
    </w:p>
    <w:p w14:paraId="26610820" w14:textId="77777777" w:rsidR="00CD4683" w:rsidRPr="00097E58" w:rsidRDefault="00CD4683" w:rsidP="00CD4683">
      <w:pPr>
        <w:spacing w:line="360" w:lineRule="auto"/>
        <w:ind w:firstLine="284"/>
        <w:jc w:val="center"/>
        <w:rPr>
          <w:sz w:val="28"/>
          <w:szCs w:val="28"/>
          <w:lang w:val="uk-UA"/>
        </w:rPr>
      </w:pPr>
      <w:r w:rsidRPr="00097E58">
        <w:rPr>
          <w:noProof/>
          <w:sz w:val="28"/>
          <w:szCs w:val="28"/>
          <w:lang w:val="uk-UA" w:eastAsia="uk-UA"/>
        </w:rPr>
        <w:drawing>
          <wp:inline distT="0" distB="0" distL="0" distR="0" wp14:anchorId="63010410" wp14:editId="3905BBBF">
            <wp:extent cx="3375961" cy="2809991"/>
            <wp:effectExtent l="0" t="0" r="0" b="0"/>
            <wp:docPr id="45" name="Рисунок 45" descr="Fig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_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05157" cy="2834292"/>
                    </a:xfrm>
                    <a:prstGeom prst="rect">
                      <a:avLst/>
                    </a:prstGeom>
                    <a:noFill/>
                    <a:ln>
                      <a:noFill/>
                    </a:ln>
                  </pic:spPr>
                </pic:pic>
              </a:graphicData>
            </a:graphic>
          </wp:inline>
        </w:drawing>
      </w:r>
    </w:p>
    <w:p w14:paraId="73818598" w14:textId="77777777" w:rsidR="00CD4683" w:rsidRPr="00097E58" w:rsidRDefault="00CD4683" w:rsidP="002044F6">
      <w:pPr>
        <w:spacing w:line="360" w:lineRule="auto"/>
        <w:jc w:val="center"/>
        <w:rPr>
          <w:sz w:val="28"/>
          <w:szCs w:val="28"/>
          <w:lang w:val="uk-UA"/>
        </w:rPr>
      </w:pPr>
      <w:r w:rsidRPr="00AF54C8">
        <w:rPr>
          <w:bCs/>
          <w:sz w:val="28"/>
          <w:szCs w:val="28"/>
          <w:highlight w:val="yellow"/>
          <w:lang w:val="uk-UA"/>
        </w:rPr>
        <w:t>Рис. 4.6.</w:t>
      </w:r>
      <w:r w:rsidRPr="00097E58">
        <w:rPr>
          <w:sz w:val="28"/>
          <w:szCs w:val="28"/>
          <w:lang w:val="uk-UA"/>
        </w:rPr>
        <w:t xml:space="preserve"> Залежність напруги зриву </w:t>
      </w:r>
      <w:proofErr w:type="spellStart"/>
      <w:r w:rsidRPr="00097E58">
        <w:rPr>
          <w:sz w:val="28"/>
          <w:szCs w:val="28"/>
          <w:lang w:val="uk-UA"/>
        </w:rPr>
        <w:t>ВАХ</w:t>
      </w:r>
      <w:proofErr w:type="spellEnd"/>
      <w:r w:rsidRPr="00097E58">
        <w:rPr>
          <w:sz w:val="28"/>
          <w:szCs w:val="28"/>
          <w:lang w:val="uk-UA"/>
        </w:rPr>
        <w:t xml:space="preserve">, виміряних при </w:t>
      </w:r>
      <w:r w:rsidRPr="00097E58">
        <w:rPr>
          <w:i/>
          <w:sz w:val="28"/>
          <w:szCs w:val="28"/>
          <w:lang w:val="uk-UA"/>
        </w:rPr>
        <w:t>Т</w:t>
      </w:r>
      <w:r w:rsidRPr="00097E58">
        <w:rPr>
          <w:sz w:val="28"/>
          <w:szCs w:val="28"/>
          <w:lang w:val="uk-UA"/>
        </w:rPr>
        <w:t> = 300 </w:t>
      </w:r>
      <w:r>
        <w:rPr>
          <w:sz w:val="28"/>
          <w:szCs w:val="28"/>
          <w:lang w:val="uk-UA"/>
        </w:rPr>
        <w:t>°</w:t>
      </w:r>
      <w:r w:rsidRPr="00097E58">
        <w:rPr>
          <w:sz w:val="28"/>
          <w:szCs w:val="28"/>
          <w:lang w:val="uk-UA"/>
        </w:rPr>
        <w:t>К, від температури відпалу опроміненого (</w:t>
      </w:r>
      <w:r w:rsidRPr="00097E58">
        <w:rPr>
          <w:i/>
          <w:sz w:val="28"/>
          <w:szCs w:val="28"/>
          <w:lang w:val="uk-UA"/>
        </w:rPr>
        <w:t>Е</w:t>
      </w:r>
      <w:r w:rsidRPr="00097E58">
        <w:rPr>
          <w:sz w:val="28"/>
          <w:szCs w:val="28"/>
          <w:lang w:val="uk-UA"/>
        </w:rPr>
        <w:t> = 2 </w:t>
      </w:r>
      <w:proofErr w:type="spellStart"/>
      <w:r w:rsidRPr="00097E58">
        <w:rPr>
          <w:sz w:val="28"/>
          <w:szCs w:val="28"/>
          <w:lang w:val="uk-UA"/>
        </w:rPr>
        <w:t>МеВ</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5,7·10</w:t>
      </w:r>
      <w:r w:rsidRPr="00097E58">
        <w:rPr>
          <w:sz w:val="28"/>
          <w:szCs w:val="28"/>
          <w:vertAlign w:val="superscript"/>
          <w:lang w:val="uk-UA"/>
        </w:rPr>
        <w:t>15</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помаранчевого діода </w:t>
      </w:r>
      <w:proofErr w:type="spellStart"/>
      <w:r w:rsidRPr="00097E58">
        <w:rPr>
          <w:sz w:val="28"/>
          <w:szCs w:val="28"/>
          <w:lang w:val="uk-UA"/>
        </w:rPr>
        <w:t>GaAsP</w:t>
      </w:r>
      <w:proofErr w:type="spellEnd"/>
      <w:r w:rsidRPr="00097E58">
        <w:rPr>
          <w:sz w:val="28"/>
          <w:szCs w:val="28"/>
          <w:lang w:val="uk-UA"/>
        </w:rPr>
        <w:t>:</w:t>
      </w:r>
      <w:r>
        <w:rPr>
          <w:sz w:val="28"/>
          <w:szCs w:val="28"/>
          <w:lang w:val="uk-UA"/>
        </w:rPr>
        <w:t xml:space="preserve"> </w:t>
      </w:r>
      <w:r w:rsidRPr="00097E58">
        <w:rPr>
          <w:i/>
          <w:sz w:val="28"/>
          <w:szCs w:val="28"/>
          <w:lang w:val="uk-UA"/>
        </w:rPr>
        <w:t>1</w:t>
      </w:r>
      <w:r w:rsidRPr="00097E58">
        <w:rPr>
          <w:sz w:val="28"/>
          <w:szCs w:val="28"/>
          <w:lang w:val="uk-UA"/>
        </w:rPr>
        <w:t xml:space="preserve"> – режим генератора струму; </w:t>
      </w:r>
      <w:r w:rsidRPr="00097E58">
        <w:rPr>
          <w:i/>
          <w:sz w:val="28"/>
          <w:szCs w:val="28"/>
          <w:lang w:val="uk-UA"/>
        </w:rPr>
        <w:t>2</w:t>
      </w:r>
      <w:r w:rsidRPr="00097E58">
        <w:rPr>
          <w:sz w:val="28"/>
          <w:szCs w:val="28"/>
          <w:lang w:val="uk-UA"/>
        </w:rPr>
        <w:t> – режим генератора напруги.</w:t>
      </w:r>
    </w:p>
    <w:p w14:paraId="4AEF0D7B"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Отже, виходячи зі згаданих вище особливостей відпалу опромінених кристалів </w:t>
      </w:r>
      <w:proofErr w:type="spellStart"/>
      <w:r w:rsidRPr="00097E58">
        <w:rPr>
          <w:sz w:val="28"/>
          <w:szCs w:val="28"/>
          <w:lang w:val="uk-UA"/>
        </w:rPr>
        <w:t>GaР</w:t>
      </w:r>
      <w:proofErr w:type="spellEnd"/>
      <w:r w:rsidRPr="00097E58">
        <w:rPr>
          <w:sz w:val="28"/>
          <w:szCs w:val="28"/>
          <w:lang w:val="uk-UA"/>
        </w:rPr>
        <w:t xml:space="preserve"> та </w:t>
      </w:r>
      <w:proofErr w:type="spellStart"/>
      <w:r w:rsidRPr="00097E58">
        <w:rPr>
          <w:sz w:val="28"/>
          <w:szCs w:val="28"/>
          <w:lang w:val="uk-UA"/>
        </w:rPr>
        <w:t>GaAs</w:t>
      </w:r>
      <w:proofErr w:type="spellEnd"/>
      <w:r w:rsidRPr="00097E58">
        <w:rPr>
          <w:sz w:val="28"/>
          <w:szCs w:val="28"/>
          <w:lang w:val="uk-UA"/>
        </w:rPr>
        <w:t xml:space="preserve"> можна попередньо припустити, що спостережувані зміни у світлодіодах </w:t>
      </w:r>
      <w:proofErr w:type="spellStart"/>
      <w:r w:rsidRPr="00097E58">
        <w:rPr>
          <w:sz w:val="28"/>
          <w:szCs w:val="28"/>
          <w:lang w:val="uk-UA"/>
        </w:rPr>
        <w:t>GaAsР</w:t>
      </w:r>
      <w:proofErr w:type="spellEnd"/>
      <w:r w:rsidRPr="00097E58">
        <w:rPr>
          <w:sz w:val="28"/>
          <w:szCs w:val="28"/>
          <w:lang w:val="uk-UA"/>
        </w:rPr>
        <w:t xml:space="preserve"> зумовлені відпалом радіаційних дефектів, зосереджених переважно у </w:t>
      </w:r>
      <w:proofErr w:type="spellStart"/>
      <w:r w:rsidRPr="00097E58">
        <w:rPr>
          <w:sz w:val="28"/>
          <w:szCs w:val="28"/>
          <w:lang w:val="uk-UA"/>
        </w:rPr>
        <w:t>підґратці</w:t>
      </w:r>
      <w:proofErr w:type="spellEnd"/>
      <w:r w:rsidRPr="00097E58">
        <w:rPr>
          <w:sz w:val="28"/>
          <w:szCs w:val="28"/>
          <w:lang w:val="uk-UA"/>
        </w:rPr>
        <w:t xml:space="preserve"> </w:t>
      </w:r>
      <w:proofErr w:type="spellStart"/>
      <w:r w:rsidRPr="00097E58">
        <w:rPr>
          <w:sz w:val="28"/>
          <w:szCs w:val="28"/>
          <w:lang w:val="uk-UA"/>
        </w:rPr>
        <w:t>GaР</w:t>
      </w:r>
      <w:proofErr w:type="spellEnd"/>
      <w:r w:rsidRPr="00097E58">
        <w:rPr>
          <w:sz w:val="28"/>
          <w:szCs w:val="28"/>
          <w:lang w:val="uk-UA"/>
        </w:rPr>
        <w:t>.</w:t>
      </w:r>
    </w:p>
    <w:p w14:paraId="4FE50BDD"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Продовження лінійної ділянки </w:t>
      </w:r>
      <w:proofErr w:type="spellStart"/>
      <w:r w:rsidRPr="00097E58">
        <w:rPr>
          <w:sz w:val="28"/>
          <w:szCs w:val="28"/>
          <w:lang w:val="uk-UA"/>
        </w:rPr>
        <w:t>ВАХ</w:t>
      </w:r>
      <w:proofErr w:type="spellEnd"/>
      <w:r w:rsidRPr="00097E58">
        <w:rPr>
          <w:sz w:val="28"/>
          <w:szCs w:val="28"/>
          <w:lang w:val="uk-UA"/>
        </w:rPr>
        <w:t xml:space="preserve"> до перетину з віссю </w:t>
      </w:r>
      <w:proofErr w:type="spellStart"/>
      <w:r w:rsidRPr="00097E58">
        <w:rPr>
          <w:sz w:val="28"/>
          <w:szCs w:val="28"/>
          <w:lang w:val="uk-UA"/>
        </w:rPr>
        <w:t>напруг</w:t>
      </w:r>
      <w:proofErr w:type="spellEnd"/>
      <w:r w:rsidRPr="00097E58">
        <w:rPr>
          <w:sz w:val="28"/>
          <w:szCs w:val="28"/>
          <w:lang w:val="uk-UA"/>
        </w:rPr>
        <w:t xml:space="preserve"> дозволяє встановити величину дифузійного бар’єру </w:t>
      </w:r>
      <w:r w:rsidRPr="00097E58">
        <w:rPr>
          <w:i/>
          <w:sz w:val="28"/>
          <w:szCs w:val="28"/>
          <w:lang w:val="uk-UA"/>
        </w:rPr>
        <w:t>р</w:t>
      </w:r>
      <w:r w:rsidRPr="00097E58">
        <w:rPr>
          <w:sz w:val="28"/>
          <w:szCs w:val="28"/>
          <w:lang w:val="uk-UA"/>
        </w:rPr>
        <w:t>-</w:t>
      </w:r>
      <w:r w:rsidRPr="00097E58">
        <w:rPr>
          <w:i/>
          <w:sz w:val="28"/>
          <w:szCs w:val="28"/>
          <w:lang w:val="uk-UA"/>
        </w:rPr>
        <w:t>n</w:t>
      </w:r>
      <w:r w:rsidRPr="00097E58">
        <w:rPr>
          <w:sz w:val="28"/>
          <w:szCs w:val="28"/>
          <w:lang w:val="uk-UA"/>
        </w:rPr>
        <w:t xml:space="preserve">-переходу </w:t>
      </w:r>
      <w:proofErr w:type="spellStart"/>
      <w:r w:rsidRPr="00097E58">
        <w:rPr>
          <w:i/>
          <w:sz w:val="28"/>
          <w:szCs w:val="28"/>
          <w:lang w:val="uk-UA"/>
        </w:rPr>
        <w:t>U</w:t>
      </w:r>
      <w:r w:rsidRPr="00097E58">
        <w:rPr>
          <w:i/>
          <w:sz w:val="28"/>
          <w:szCs w:val="28"/>
          <w:vertAlign w:val="subscript"/>
          <w:lang w:val="uk-UA"/>
        </w:rPr>
        <w:t>dif</w:t>
      </w:r>
      <w:proofErr w:type="spellEnd"/>
      <w:r w:rsidRPr="00097E58">
        <w:rPr>
          <w:sz w:val="28"/>
          <w:szCs w:val="28"/>
          <w:lang w:val="uk-UA"/>
        </w:rPr>
        <w:t xml:space="preserve">, в загальному випадку близьку до контактної різниці потенціалів </w:t>
      </w:r>
      <w:proofErr w:type="spellStart"/>
      <w:r w:rsidRPr="00097E58">
        <w:rPr>
          <w:i/>
          <w:sz w:val="28"/>
          <w:szCs w:val="28"/>
          <w:lang w:val="uk-UA"/>
        </w:rPr>
        <w:t>U</w:t>
      </w:r>
      <w:r w:rsidRPr="00097E58">
        <w:rPr>
          <w:i/>
          <w:sz w:val="28"/>
          <w:szCs w:val="28"/>
          <w:vertAlign w:val="subscript"/>
          <w:lang w:val="uk-UA"/>
        </w:rPr>
        <w:t>k</w:t>
      </w:r>
      <w:proofErr w:type="spellEnd"/>
      <w:r w:rsidRPr="00097E58">
        <w:rPr>
          <w:sz w:val="28"/>
          <w:szCs w:val="28"/>
          <w:lang w:val="uk-UA"/>
        </w:rPr>
        <w:t xml:space="preserve">, яка є сумою зовнішньої </w:t>
      </w:r>
      <w:r w:rsidRPr="00097E58">
        <w:rPr>
          <w:position w:val="-14"/>
          <w:sz w:val="28"/>
          <w:szCs w:val="28"/>
          <w:lang w:val="uk-UA"/>
        </w:rPr>
        <w:object w:dxaOrig="380" w:dyaOrig="380" w14:anchorId="6FC1C37F">
          <v:shape id="_x0000_i1035" type="#_x0000_t75" style="width:18pt;height:18pt" o:ole="">
            <v:imagedata r:id="rId99" o:title=""/>
          </v:shape>
          <o:OLEObject Type="Embed" ProgID="Equation.3" ShapeID="_x0000_i1035" DrawAspect="Content" ObjectID="_1782557836" r:id="rId100"/>
        </w:object>
      </w:r>
      <w:r w:rsidRPr="00097E58">
        <w:rPr>
          <w:sz w:val="28"/>
          <w:szCs w:val="28"/>
          <w:lang w:val="uk-UA"/>
        </w:rPr>
        <w:t xml:space="preserve">та внутрішньої </w:t>
      </w:r>
      <w:r w:rsidRPr="00097E58">
        <w:rPr>
          <w:position w:val="-14"/>
          <w:sz w:val="28"/>
          <w:szCs w:val="28"/>
          <w:lang w:val="uk-UA"/>
        </w:rPr>
        <w:object w:dxaOrig="420" w:dyaOrig="380" w14:anchorId="7775C616">
          <v:shape id="_x0000_i1036" type="#_x0000_t75" style="width:22.2pt;height:18pt" o:ole="">
            <v:imagedata r:id="rId101" o:title=""/>
          </v:shape>
          <o:OLEObject Type="Embed" ProgID="Equation.3" ShapeID="_x0000_i1036" DrawAspect="Content" ObjectID="_1782557837" r:id="rId102"/>
        </w:object>
      </w:r>
    </w:p>
    <w:p w14:paraId="2104F182" w14:textId="77777777" w:rsidR="00CD4683" w:rsidRPr="00097E58" w:rsidRDefault="00CD4683" w:rsidP="00CD4683">
      <w:pPr>
        <w:spacing w:line="360" w:lineRule="auto"/>
        <w:ind w:firstLine="284"/>
        <w:jc w:val="both"/>
        <w:rPr>
          <w:sz w:val="28"/>
          <w:szCs w:val="28"/>
          <w:lang w:val="uk-UA"/>
        </w:rPr>
      </w:pPr>
    </w:p>
    <w:p w14:paraId="55B1C1FF" w14:textId="77777777" w:rsidR="00CD4683" w:rsidRPr="00097E58" w:rsidRDefault="00CD4683" w:rsidP="00CD4683">
      <w:pPr>
        <w:spacing w:line="360" w:lineRule="auto"/>
        <w:ind w:firstLine="284"/>
        <w:jc w:val="center"/>
        <w:rPr>
          <w:sz w:val="28"/>
          <w:szCs w:val="28"/>
          <w:lang w:val="uk-UA"/>
        </w:rPr>
      </w:pPr>
      <w:r w:rsidRPr="00097E58">
        <w:rPr>
          <w:position w:val="-30"/>
          <w:sz w:val="28"/>
          <w:szCs w:val="28"/>
          <w:lang w:val="uk-UA"/>
        </w:rPr>
        <w:object w:dxaOrig="3540" w:dyaOrig="680" w14:anchorId="7C3D2A02">
          <v:shape id="_x0000_i1037" type="#_x0000_t75" style="width:178.2pt;height:36pt" o:ole="">
            <v:imagedata r:id="rId103" o:title=""/>
          </v:shape>
          <o:OLEObject Type="Embed" ProgID="Equation.3" ShapeID="_x0000_i1037" DrawAspect="Content" ObjectID="_1782557838" r:id="rId104"/>
        </w:object>
      </w:r>
      <w:r w:rsidRPr="00097E58">
        <w:rPr>
          <w:sz w:val="28"/>
          <w:szCs w:val="28"/>
          <w:lang w:val="uk-UA"/>
        </w:rPr>
        <w:t>, (4.3)</w:t>
      </w:r>
    </w:p>
    <w:p w14:paraId="1F6C2F34" w14:textId="77777777" w:rsidR="00CD4683" w:rsidRPr="00097E58" w:rsidRDefault="00CD4683" w:rsidP="00CD4683">
      <w:pPr>
        <w:spacing w:line="360" w:lineRule="auto"/>
        <w:ind w:firstLine="284"/>
        <w:jc w:val="both"/>
        <w:rPr>
          <w:sz w:val="28"/>
          <w:szCs w:val="28"/>
          <w:lang w:val="uk-UA"/>
        </w:rPr>
      </w:pPr>
    </w:p>
    <w:p w14:paraId="145B9005" w14:textId="77777777" w:rsidR="00CD4683" w:rsidRPr="00097E58" w:rsidRDefault="00CD4683" w:rsidP="00CD4683">
      <w:pPr>
        <w:spacing w:line="360" w:lineRule="auto"/>
        <w:jc w:val="both"/>
        <w:rPr>
          <w:sz w:val="28"/>
          <w:szCs w:val="28"/>
          <w:lang w:val="uk-UA"/>
        </w:rPr>
      </w:pPr>
      <w:r w:rsidRPr="00097E58">
        <w:rPr>
          <w:sz w:val="28"/>
          <w:szCs w:val="28"/>
          <w:lang w:val="uk-UA"/>
        </w:rPr>
        <w:t>де χ</w:t>
      </w:r>
      <w:r w:rsidRPr="00097E58">
        <w:rPr>
          <w:sz w:val="28"/>
          <w:szCs w:val="28"/>
          <w:vertAlign w:val="subscript"/>
          <w:lang w:val="uk-UA"/>
        </w:rPr>
        <w:t>1,2</w:t>
      </w:r>
      <w:r w:rsidRPr="00097E58">
        <w:rPr>
          <w:sz w:val="28"/>
          <w:szCs w:val="28"/>
          <w:lang w:val="uk-UA"/>
        </w:rPr>
        <w:t xml:space="preserve"> – роботи виходу електронів.</w:t>
      </w:r>
    </w:p>
    <w:p w14:paraId="17B0D727"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У досліджуваних нами діодах </w:t>
      </w:r>
      <w:proofErr w:type="spellStart"/>
      <w:r w:rsidRPr="00097E58">
        <w:rPr>
          <w:sz w:val="28"/>
          <w:szCs w:val="28"/>
          <w:lang w:val="uk-UA"/>
        </w:rPr>
        <w:t>GaAsР</w:t>
      </w:r>
      <w:proofErr w:type="spellEnd"/>
      <w:r w:rsidRPr="00097E58">
        <w:rPr>
          <w:sz w:val="28"/>
          <w:szCs w:val="28"/>
          <w:lang w:val="uk-UA"/>
        </w:rPr>
        <w:t xml:space="preserve"> основну роль у виникненні </w:t>
      </w:r>
      <w:proofErr w:type="spellStart"/>
      <w:r w:rsidRPr="00097E58">
        <w:rPr>
          <w:i/>
          <w:sz w:val="28"/>
          <w:szCs w:val="28"/>
          <w:lang w:val="uk-UA"/>
        </w:rPr>
        <w:t>U</w:t>
      </w:r>
      <w:r w:rsidRPr="00097E58">
        <w:rPr>
          <w:i/>
          <w:sz w:val="28"/>
          <w:szCs w:val="28"/>
          <w:vertAlign w:val="subscript"/>
          <w:lang w:val="uk-UA"/>
        </w:rPr>
        <w:t>k</w:t>
      </w:r>
      <w:proofErr w:type="spellEnd"/>
      <w:r w:rsidRPr="00097E58">
        <w:rPr>
          <w:sz w:val="28"/>
          <w:szCs w:val="28"/>
          <w:lang w:val="uk-UA"/>
        </w:rPr>
        <w:t xml:space="preserve"> відіграє друга складова.</w:t>
      </w:r>
    </w:p>
    <w:p w14:paraId="763AA3A5"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Для більшості видів світлодіодів задовільно виконується правило </w:t>
      </w:r>
      <w:r w:rsidRPr="00097E58">
        <w:rPr>
          <w:sz w:val="28"/>
          <w:szCs w:val="28"/>
          <w:highlight w:val="green"/>
          <w:lang w:val="uk-UA"/>
        </w:rPr>
        <w:t>[73]:</w:t>
      </w:r>
      <w:r w:rsidRPr="00097E58">
        <w:rPr>
          <w:sz w:val="28"/>
          <w:szCs w:val="28"/>
          <w:lang w:val="uk-UA"/>
        </w:rPr>
        <w:t xml:space="preserve"> </w:t>
      </w:r>
      <w:proofErr w:type="spellStart"/>
      <w:r w:rsidRPr="00097E58">
        <w:rPr>
          <w:i/>
          <w:sz w:val="28"/>
          <w:szCs w:val="28"/>
          <w:lang w:val="uk-UA"/>
        </w:rPr>
        <w:t>U</w:t>
      </w:r>
      <w:r w:rsidRPr="00097E58">
        <w:rPr>
          <w:i/>
          <w:sz w:val="28"/>
          <w:szCs w:val="28"/>
          <w:vertAlign w:val="subscript"/>
          <w:lang w:val="uk-UA"/>
        </w:rPr>
        <w:t>dif</w:t>
      </w:r>
      <w:proofErr w:type="spellEnd"/>
      <w:r w:rsidRPr="00097E58">
        <w:rPr>
          <w:sz w:val="28"/>
          <w:szCs w:val="28"/>
          <w:lang w:val="uk-UA"/>
        </w:rPr>
        <w:t> ≈ </w:t>
      </w:r>
      <w:proofErr w:type="spellStart"/>
      <w:r w:rsidRPr="00097E58">
        <w:rPr>
          <w:i/>
          <w:sz w:val="28"/>
          <w:szCs w:val="28"/>
          <w:lang w:val="uk-UA"/>
        </w:rPr>
        <w:t>E</w:t>
      </w:r>
      <w:r w:rsidRPr="00097E58">
        <w:rPr>
          <w:i/>
          <w:sz w:val="28"/>
          <w:szCs w:val="28"/>
          <w:vertAlign w:val="subscript"/>
          <w:lang w:val="uk-UA"/>
        </w:rPr>
        <w:t>g</w:t>
      </w:r>
      <w:proofErr w:type="spellEnd"/>
      <w:r w:rsidRPr="00097E58">
        <w:rPr>
          <w:sz w:val="28"/>
          <w:szCs w:val="28"/>
          <w:lang w:val="uk-UA"/>
        </w:rPr>
        <w:t>/</w:t>
      </w:r>
      <w:r w:rsidRPr="00097E58">
        <w:rPr>
          <w:i/>
          <w:sz w:val="28"/>
          <w:szCs w:val="28"/>
          <w:lang w:val="uk-UA"/>
        </w:rPr>
        <w:t>q</w:t>
      </w:r>
      <w:r w:rsidRPr="00097E58">
        <w:rPr>
          <w:sz w:val="28"/>
          <w:szCs w:val="28"/>
          <w:lang w:val="uk-UA"/>
        </w:rPr>
        <w:t xml:space="preserve">, проте виміряна величина часто суттєво відрізняється від передбачуваної. Причиною </w:t>
      </w:r>
      <w:proofErr w:type="spellStart"/>
      <w:r w:rsidRPr="00097E58">
        <w:rPr>
          <w:sz w:val="28"/>
          <w:szCs w:val="28"/>
          <w:lang w:val="uk-UA"/>
        </w:rPr>
        <w:t>неспівпадіння</w:t>
      </w:r>
      <w:proofErr w:type="spellEnd"/>
      <w:r w:rsidRPr="00097E58">
        <w:rPr>
          <w:sz w:val="28"/>
          <w:szCs w:val="28"/>
          <w:lang w:val="uk-UA"/>
        </w:rPr>
        <w:t xml:space="preserve"> може бути флуктуація ширини забороненої зони, наявність буферних шарів </w:t>
      </w:r>
      <w:r w:rsidRPr="00097E58">
        <w:rPr>
          <w:sz w:val="28"/>
          <w:szCs w:val="28"/>
          <w:highlight w:val="green"/>
          <w:lang w:val="uk-UA"/>
        </w:rPr>
        <w:t>[73]</w:t>
      </w:r>
      <w:r w:rsidRPr="00097E58">
        <w:rPr>
          <w:sz w:val="28"/>
          <w:szCs w:val="28"/>
          <w:lang w:val="uk-UA"/>
        </w:rPr>
        <w:t xml:space="preserve">, виникнення діелектричного шару адсорбованих атомів у вигляді діелектричного проміжку </w:t>
      </w:r>
      <w:r w:rsidRPr="00097E58">
        <w:rPr>
          <w:sz w:val="28"/>
          <w:szCs w:val="28"/>
          <w:highlight w:val="green"/>
          <w:lang w:val="uk-UA"/>
        </w:rPr>
        <w:t>[77]</w:t>
      </w:r>
      <w:r w:rsidRPr="00097E58">
        <w:rPr>
          <w:sz w:val="28"/>
          <w:szCs w:val="28"/>
          <w:lang w:val="uk-UA"/>
        </w:rPr>
        <w:t xml:space="preserve"> та ін.</w:t>
      </w:r>
    </w:p>
    <w:p w14:paraId="42A4DEC9" w14:textId="2CFA3565"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Переходячи до розгляду змін </w:t>
      </w:r>
      <w:proofErr w:type="spellStart"/>
      <w:r w:rsidRPr="00097E58">
        <w:rPr>
          <w:i/>
          <w:sz w:val="28"/>
          <w:szCs w:val="28"/>
          <w:lang w:val="uk-UA"/>
        </w:rPr>
        <w:t>U</w:t>
      </w:r>
      <w:r w:rsidRPr="00097E58">
        <w:rPr>
          <w:i/>
          <w:sz w:val="28"/>
          <w:szCs w:val="28"/>
          <w:vertAlign w:val="subscript"/>
          <w:lang w:val="uk-UA"/>
        </w:rPr>
        <w:t>dif</w:t>
      </w:r>
      <w:proofErr w:type="spellEnd"/>
      <w:r w:rsidRPr="00097E58">
        <w:rPr>
          <w:sz w:val="28"/>
          <w:szCs w:val="28"/>
          <w:lang w:val="uk-UA"/>
        </w:rPr>
        <w:t xml:space="preserve"> у світлодіодах </w:t>
      </w:r>
      <w:proofErr w:type="spellStart"/>
      <w:r w:rsidRPr="00097E58">
        <w:rPr>
          <w:sz w:val="28"/>
          <w:szCs w:val="28"/>
          <w:lang w:val="uk-UA"/>
        </w:rPr>
        <w:t>GaAsР</w:t>
      </w:r>
      <w:proofErr w:type="spellEnd"/>
      <w:r w:rsidRPr="00097E58">
        <w:rPr>
          <w:sz w:val="28"/>
          <w:szCs w:val="28"/>
          <w:lang w:val="uk-UA"/>
        </w:rPr>
        <w:t xml:space="preserve">, спровокованих радіацією, слід зауважити, що при наявності в літературі великого числа публікацій, присвячених наслідкам взаємодії прискорених часток з напівпровідниковими матеріалами та приладами, частково цитованих вище </w:t>
      </w:r>
      <w:r w:rsidRPr="00097E58">
        <w:rPr>
          <w:sz w:val="28"/>
          <w:szCs w:val="28"/>
          <w:highlight w:val="green"/>
          <w:lang w:val="uk-UA"/>
        </w:rPr>
        <w:t>[66-73]</w:t>
      </w:r>
      <w:r w:rsidRPr="00097E58">
        <w:rPr>
          <w:sz w:val="28"/>
          <w:szCs w:val="28"/>
          <w:lang w:val="uk-UA"/>
        </w:rPr>
        <w:t xml:space="preserve">, питанню реакції </w:t>
      </w:r>
      <w:proofErr w:type="spellStart"/>
      <w:r w:rsidRPr="00097E58">
        <w:rPr>
          <w:i/>
          <w:sz w:val="28"/>
          <w:szCs w:val="28"/>
          <w:lang w:val="uk-UA"/>
        </w:rPr>
        <w:t>U</w:t>
      </w:r>
      <w:r w:rsidRPr="00097E58">
        <w:rPr>
          <w:i/>
          <w:sz w:val="28"/>
          <w:szCs w:val="28"/>
          <w:vertAlign w:val="subscript"/>
          <w:lang w:val="uk-UA"/>
        </w:rPr>
        <w:t>dif</w:t>
      </w:r>
      <w:proofErr w:type="spellEnd"/>
      <w:r w:rsidRPr="00097E58">
        <w:rPr>
          <w:sz w:val="28"/>
          <w:szCs w:val="28"/>
          <w:lang w:val="uk-UA"/>
        </w:rPr>
        <w:t xml:space="preserve"> на опромінення відведено уваги зовсім недостатньо </w:t>
      </w:r>
      <w:r w:rsidRPr="00097E58">
        <w:rPr>
          <w:sz w:val="28"/>
          <w:szCs w:val="28"/>
          <w:highlight w:val="green"/>
          <w:lang w:val="uk-UA"/>
        </w:rPr>
        <w:t>[77, 78]</w:t>
      </w:r>
      <w:r w:rsidRPr="00097E58">
        <w:rPr>
          <w:sz w:val="28"/>
          <w:szCs w:val="28"/>
          <w:lang w:val="uk-UA"/>
        </w:rPr>
        <w:t xml:space="preserve">. Автори </w:t>
      </w:r>
      <w:r w:rsidRPr="00097E58">
        <w:rPr>
          <w:sz w:val="28"/>
          <w:szCs w:val="28"/>
          <w:highlight w:val="green"/>
          <w:lang w:val="uk-UA"/>
        </w:rPr>
        <w:t>[78]</w:t>
      </w:r>
      <w:r w:rsidRPr="00097E58">
        <w:rPr>
          <w:sz w:val="28"/>
          <w:szCs w:val="28"/>
          <w:lang w:val="uk-UA"/>
        </w:rPr>
        <w:t xml:space="preserve"> виявили зростання потенціального бар’єра </w:t>
      </w:r>
      <w:proofErr w:type="spellStart"/>
      <w:r w:rsidRPr="00097E58">
        <w:rPr>
          <w:sz w:val="28"/>
          <w:szCs w:val="28"/>
          <w:lang w:val="uk-UA"/>
        </w:rPr>
        <w:t>гетероструктур</w:t>
      </w:r>
      <w:proofErr w:type="spellEnd"/>
      <w:r w:rsidRPr="00097E58">
        <w:rPr>
          <w:sz w:val="28"/>
          <w:szCs w:val="28"/>
          <w:lang w:val="uk-UA"/>
        </w:rPr>
        <w:t xml:space="preserve"> оксид</w:t>
      </w:r>
      <w:r w:rsidR="00510D58">
        <w:rPr>
          <w:sz w:val="28"/>
          <w:szCs w:val="28"/>
          <w:lang w:val="uk-UA"/>
        </w:rPr>
        <w:t xml:space="preserve"> </w:t>
      </w:r>
      <w:r w:rsidRPr="00097E58">
        <w:rPr>
          <w:sz w:val="28"/>
          <w:szCs w:val="28"/>
          <w:lang w:val="uk-UA"/>
        </w:rPr>
        <w:t>-</w:t>
      </w:r>
      <w:r w:rsidR="00510D58">
        <w:rPr>
          <w:sz w:val="28"/>
          <w:szCs w:val="28"/>
          <w:lang w:val="uk-UA"/>
        </w:rPr>
        <w:t xml:space="preserve"> </w:t>
      </w:r>
      <w:proofErr w:type="spellStart"/>
      <w:r w:rsidRPr="00097E58">
        <w:rPr>
          <w:sz w:val="28"/>
          <w:szCs w:val="28"/>
          <w:lang w:val="uk-UA"/>
        </w:rPr>
        <w:t>InSe</w:t>
      </w:r>
      <w:proofErr w:type="spellEnd"/>
      <w:r w:rsidRPr="00097E58">
        <w:rPr>
          <w:sz w:val="28"/>
          <w:szCs w:val="28"/>
          <w:lang w:val="uk-UA"/>
        </w:rPr>
        <w:t xml:space="preserve"> до рівня </w:t>
      </w:r>
      <w:proofErr w:type="spellStart"/>
      <w:r w:rsidRPr="00097E58">
        <w:rPr>
          <w:i/>
          <w:sz w:val="28"/>
          <w:szCs w:val="28"/>
          <w:lang w:val="uk-UA"/>
        </w:rPr>
        <w:t>Е</w:t>
      </w:r>
      <w:r w:rsidRPr="00097E58">
        <w:rPr>
          <w:i/>
          <w:sz w:val="28"/>
          <w:szCs w:val="28"/>
          <w:vertAlign w:val="subscript"/>
          <w:lang w:val="uk-UA"/>
        </w:rPr>
        <w:t>g</w:t>
      </w:r>
      <w:proofErr w:type="spellEnd"/>
      <w:r w:rsidRPr="00097E58">
        <w:rPr>
          <w:sz w:val="28"/>
          <w:szCs w:val="28"/>
          <w:lang w:val="uk-UA"/>
        </w:rPr>
        <w:t>/2 під дією Х</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 xml:space="preserve">променів; у роботі </w:t>
      </w:r>
      <w:r w:rsidRPr="00097E58">
        <w:rPr>
          <w:sz w:val="28"/>
          <w:szCs w:val="28"/>
          <w:highlight w:val="green"/>
          <w:lang w:val="uk-UA"/>
        </w:rPr>
        <w:t>[77]</w:t>
      </w:r>
      <w:r w:rsidRPr="00097E58">
        <w:rPr>
          <w:sz w:val="28"/>
          <w:szCs w:val="28"/>
          <w:lang w:val="uk-UA"/>
        </w:rPr>
        <w:t xml:space="preserve"> наголошується, що основний внесок у радіаційно-стимульовані зміни характеристик поверхнево-бар’єрних структур </w:t>
      </w:r>
      <w:proofErr w:type="spellStart"/>
      <w:r w:rsidRPr="00097E58">
        <w:rPr>
          <w:sz w:val="28"/>
          <w:szCs w:val="28"/>
          <w:lang w:val="uk-UA"/>
        </w:rPr>
        <w:t>Bi-Si-Al</w:t>
      </w:r>
      <w:proofErr w:type="spellEnd"/>
      <w:r w:rsidRPr="00097E58">
        <w:rPr>
          <w:sz w:val="28"/>
          <w:szCs w:val="28"/>
          <w:lang w:val="uk-UA"/>
        </w:rPr>
        <w:t xml:space="preserve"> дають поверхнево-бар’єрні стани на межі поділу.</w:t>
      </w:r>
    </w:p>
    <w:p w14:paraId="4A03A9F3"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Реакція світлодіодів </w:t>
      </w:r>
      <w:proofErr w:type="spellStart"/>
      <w:r w:rsidRPr="00097E58">
        <w:rPr>
          <w:sz w:val="28"/>
          <w:szCs w:val="28"/>
          <w:lang w:val="uk-UA"/>
        </w:rPr>
        <w:t>GaAsР</w:t>
      </w:r>
      <w:proofErr w:type="spellEnd"/>
      <w:r w:rsidRPr="00097E58">
        <w:rPr>
          <w:sz w:val="28"/>
          <w:szCs w:val="28"/>
          <w:lang w:val="uk-UA"/>
        </w:rPr>
        <w:t xml:space="preserve"> на введення радіаційних дефектів була подібною до виявленої в </w:t>
      </w:r>
      <w:r w:rsidRPr="00097E58">
        <w:rPr>
          <w:sz w:val="28"/>
          <w:szCs w:val="28"/>
          <w:highlight w:val="green"/>
          <w:lang w:val="uk-UA"/>
        </w:rPr>
        <w:t>[78]</w:t>
      </w:r>
      <w:r w:rsidRPr="00097E58">
        <w:rPr>
          <w:sz w:val="28"/>
          <w:szCs w:val="28"/>
          <w:lang w:val="uk-UA"/>
        </w:rPr>
        <w:t xml:space="preserve"> – опромінення електронами з </w:t>
      </w:r>
      <w:r w:rsidRPr="00097E58">
        <w:rPr>
          <w:i/>
          <w:sz w:val="28"/>
          <w:szCs w:val="28"/>
          <w:lang w:val="uk-UA"/>
        </w:rPr>
        <w:t>Е</w:t>
      </w:r>
      <w:r w:rsidRPr="00097E58">
        <w:rPr>
          <w:sz w:val="28"/>
          <w:szCs w:val="28"/>
          <w:lang w:val="uk-UA"/>
        </w:rPr>
        <w:t xml:space="preserve"> = 2 </w:t>
      </w:r>
      <w:proofErr w:type="spellStart"/>
      <w:r w:rsidRPr="00097E58">
        <w:rPr>
          <w:sz w:val="28"/>
          <w:szCs w:val="28"/>
          <w:lang w:val="uk-UA"/>
        </w:rPr>
        <w:t>МеВ</w:t>
      </w:r>
      <w:proofErr w:type="spellEnd"/>
      <w:r w:rsidRPr="00097E58">
        <w:rPr>
          <w:sz w:val="28"/>
          <w:szCs w:val="28"/>
          <w:lang w:val="uk-UA"/>
        </w:rPr>
        <w:t xml:space="preserve"> призводить до зростання дифузійного потенціалу, починаючи від </w:t>
      </w:r>
      <w:proofErr w:type="spellStart"/>
      <w:r w:rsidRPr="00097E58">
        <w:rPr>
          <w:i/>
          <w:sz w:val="28"/>
          <w:szCs w:val="28"/>
          <w:lang w:val="uk-UA"/>
        </w:rPr>
        <w:t>U</w:t>
      </w:r>
      <w:r w:rsidRPr="00097E58">
        <w:rPr>
          <w:i/>
          <w:sz w:val="28"/>
          <w:szCs w:val="28"/>
          <w:vertAlign w:val="subscript"/>
          <w:lang w:val="uk-UA"/>
        </w:rPr>
        <w:t>dif</w:t>
      </w:r>
      <w:proofErr w:type="spellEnd"/>
      <w:r>
        <w:rPr>
          <w:sz w:val="28"/>
          <w:szCs w:val="28"/>
          <w:lang w:val="uk-UA"/>
        </w:rPr>
        <w:t> </w:t>
      </w:r>
      <w:r w:rsidRPr="00097E58">
        <w:rPr>
          <w:sz w:val="28"/>
          <w:szCs w:val="28"/>
          <w:lang w:val="uk-UA"/>
        </w:rPr>
        <w:t xml:space="preserve">= 1,88 еВ і до </w:t>
      </w:r>
      <w:proofErr w:type="spellStart"/>
      <w:r w:rsidRPr="00097E58">
        <w:rPr>
          <w:i/>
          <w:sz w:val="28"/>
          <w:szCs w:val="28"/>
          <w:lang w:val="uk-UA"/>
        </w:rPr>
        <w:t>U</w:t>
      </w:r>
      <w:r w:rsidRPr="00097E58">
        <w:rPr>
          <w:i/>
          <w:sz w:val="28"/>
          <w:szCs w:val="28"/>
          <w:vertAlign w:val="subscript"/>
          <w:lang w:val="uk-UA"/>
        </w:rPr>
        <w:t>dif</w:t>
      </w:r>
      <w:proofErr w:type="spellEnd"/>
      <w:r>
        <w:rPr>
          <w:sz w:val="28"/>
          <w:szCs w:val="28"/>
          <w:lang w:val="uk-UA"/>
        </w:rPr>
        <w:t> </w:t>
      </w:r>
      <w:r w:rsidRPr="00097E58">
        <w:rPr>
          <w:sz w:val="28"/>
          <w:szCs w:val="28"/>
          <w:lang w:val="uk-UA"/>
        </w:rPr>
        <w:t xml:space="preserve">= 2,24 еВ після опромінення </w:t>
      </w:r>
      <w:proofErr w:type="spellStart"/>
      <w:r w:rsidRPr="00097E58">
        <w:rPr>
          <w:sz w:val="28"/>
          <w:szCs w:val="28"/>
          <w:lang w:val="uk-UA"/>
        </w:rPr>
        <w:t>флюенсом</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5,7·10</w:t>
      </w:r>
      <w:r w:rsidRPr="00097E58">
        <w:rPr>
          <w:sz w:val="28"/>
          <w:szCs w:val="28"/>
          <w:vertAlign w:val="superscript"/>
          <w:lang w:val="uk-UA"/>
        </w:rPr>
        <w:t>15</w:t>
      </w:r>
      <w:r w:rsidRPr="00097E58">
        <w:rPr>
          <w:sz w:val="28"/>
          <w:szCs w:val="28"/>
          <w:lang w:val="uk-UA"/>
        </w:rPr>
        <w:t> см</w:t>
      </w:r>
      <w:r w:rsidRPr="00097E58">
        <w:rPr>
          <w:sz w:val="28"/>
          <w:szCs w:val="28"/>
          <w:vertAlign w:val="superscript"/>
          <w:lang w:val="uk-UA"/>
        </w:rPr>
        <w:t>-2</w:t>
      </w:r>
      <w:r w:rsidRPr="00097E58">
        <w:rPr>
          <w:sz w:val="28"/>
          <w:szCs w:val="28"/>
          <w:lang w:val="uk-UA"/>
        </w:rPr>
        <w:t>.</w:t>
      </w:r>
    </w:p>
    <w:p w14:paraId="099B9C75"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Досліджуванні нами об’єкти </w:t>
      </w:r>
      <w:proofErr w:type="spellStart"/>
      <w:r w:rsidRPr="00097E58">
        <w:rPr>
          <w:sz w:val="28"/>
          <w:szCs w:val="28"/>
          <w:lang w:val="uk-UA"/>
        </w:rPr>
        <w:t>GaAsР</w:t>
      </w:r>
      <w:proofErr w:type="spellEnd"/>
      <w:r w:rsidRPr="00097E58">
        <w:rPr>
          <w:sz w:val="28"/>
          <w:szCs w:val="28"/>
          <w:lang w:val="uk-UA"/>
        </w:rPr>
        <w:t xml:space="preserve"> – достатньо прості </w:t>
      </w:r>
      <w:proofErr w:type="spellStart"/>
      <w:r w:rsidRPr="00097E58">
        <w:rPr>
          <w:sz w:val="28"/>
          <w:szCs w:val="28"/>
          <w:lang w:val="uk-UA"/>
        </w:rPr>
        <w:t>епітаксійні</w:t>
      </w:r>
      <w:proofErr w:type="spellEnd"/>
      <w:r w:rsidRPr="00097E58">
        <w:rPr>
          <w:sz w:val="28"/>
          <w:szCs w:val="28"/>
          <w:lang w:val="uk-UA"/>
        </w:rPr>
        <w:t xml:space="preserve"> випромінювачі з будовою, не ускладненою додатковими буферними шарами, котрі могли б змінити роботу виходу електронів. Отже, зростання величини </w:t>
      </w:r>
      <w:proofErr w:type="spellStart"/>
      <w:r w:rsidRPr="00097E58">
        <w:rPr>
          <w:i/>
          <w:sz w:val="28"/>
          <w:szCs w:val="28"/>
          <w:lang w:val="uk-UA"/>
        </w:rPr>
        <w:t>U</w:t>
      </w:r>
      <w:r w:rsidRPr="00097E58">
        <w:rPr>
          <w:i/>
          <w:sz w:val="28"/>
          <w:szCs w:val="28"/>
          <w:vertAlign w:val="subscript"/>
          <w:lang w:val="uk-UA"/>
        </w:rPr>
        <w:t>dif</w:t>
      </w:r>
      <w:proofErr w:type="spellEnd"/>
      <w:r w:rsidRPr="00097E58">
        <w:rPr>
          <w:sz w:val="28"/>
          <w:szCs w:val="28"/>
          <w:lang w:val="uk-UA"/>
        </w:rPr>
        <w:t xml:space="preserve"> внаслідок опромінення не могло відбутися саме в результаті радіаційної деградації буферів.</w:t>
      </w:r>
    </w:p>
    <w:p w14:paraId="31CDEB6D"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Тому</w:t>
      </w:r>
      <w:r>
        <w:rPr>
          <w:sz w:val="28"/>
          <w:szCs w:val="28"/>
          <w:lang w:val="uk-UA"/>
        </w:rPr>
        <w:t>,</w:t>
      </w:r>
      <w:r w:rsidRPr="00097E58">
        <w:rPr>
          <w:sz w:val="28"/>
          <w:szCs w:val="28"/>
          <w:lang w:val="uk-UA"/>
        </w:rPr>
        <w:t xml:space="preserve"> очевидно</w:t>
      </w:r>
      <w:r>
        <w:rPr>
          <w:sz w:val="28"/>
          <w:szCs w:val="28"/>
          <w:lang w:val="uk-UA"/>
        </w:rPr>
        <w:t>,</w:t>
      </w:r>
      <w:r w:rsidRPr="00097E58">
        <w:rPr>
          <w:sz w:val="28"/>
          <w:szCs w:val="28"/>
          <w:lang w:val="uk-UA"/>
        </w:rPr>
        <w:t xml:space="preserve"> слід сподіватись, що як і в </w:t>
      </w:r>
      <w:r w:rsidRPr="00097E58">
        <w:rPr>
          <w:sz w:val="28"/>
          <w:szCs w:val="28"/>
          <w:highlight w:val="green"/>
          <w:lang w:val="uk-UA"/>
        </w:rPr>
        <w:t>[77, 79]</w:t>
      </w:r>
      <w:r w:rsidRPr="00097E58">
        <w:rPr>
          <w:sz w:val="28"/>
          <w:szCs w:val="28"/>
          <w:lang w:val="uk-UA"/>
        </w:rPr>
        <w:t xml:space="preserve">, зростання </w:t>
      </w:r>
      <w:proofErr w:type="spellStart"/>
      <w:r w:rsidRPr="00097E58">
        <w:rPr>
          <w:i/>
          <w:sz w:val="28"/>
          <w:szCs w:val="28"/>
          <w:lang w:val="uk-UA"/>
        </w:rPr>
        <w:t>U</w:t>
      </w:r>
      <w:r w:rsidRPr="00097E58">
        <w:rPr>
          <w:i/>
          <w:sz w:val="28"/>
          <w:szCs w:val="28"/>
          <w:vertAlign w:val="subscript"/>
          <w:lang w:val="uk-UA"/>
        </w:rPr>
        <w:t>dif</w:t>
      </w:r>
      <w:proofErr w:type="spellEnd"/>
      <w:r w:rsidRPr="00097E58">
        <w:rPr>
          <w:sz w:val="28"/>
          <w:szCs w:val="28"/>
          <w:lang w:val="uk-UA"/>
        </w:rPr>
        <w:t xml:space="preserve"> викликане зміною зарядового стану поверхневих дефектів в умовах високих рівнів іонізації кристала при опроміненні та виникнення пошкоджень радіаційного типу у </w:t>
      </w:r>
      <w:proofErr w:type="spellStart"/>
      <w:r w:rsidRPr="00097E58">
        <w:rPr>
          <w:sz w:val="28"/>
          <w:szCs w:val="28"/>
          <w:lang w:val="uk-UA"/>
        </w:rPr>
        <w:t>біляповерхневих</w:t>
      </w:r>
      <w:proofErr w:type="spellEnd"/>
      <w:r w:rsidRPr="00097E58">
        <w:rPr>
          <w:sz w:val="28"/>
          <w:szCs w:val="28"/>
          <w:lang w:val="uk-UA"/>
        </w:rPr>
        <w:t xml:space="preserve"> шарах</w:t>
      </w:r>
      <w:r w:rsidRPr="00097E58">
        <w:rPr>
          <w:i/>
          <w:sz w:val="28"/>
          <w:szCs w:val="28"/>
          <w:lang w:val="uk-UA"/>
        </w:rPr>
        <w:t xml:space="preserve"> р</w:t>
      </w:r>
      <w:r w:rsidRPr="00097E58">
        <w:rPr>
          <w:sz w:val="28"/>
          <w:szCs w:val="28"/>
          <w:lang w:val="uk-UA"/>
        </w:rPr>
        <w:t>-</w:t>
      </w:r>
      <w:r w:rsidRPr="00097E58">
        <w:rPr>
          <w:i/>
          <w:sz w:val="28"/>
          <w:szCs w:val="28"/>
          <w:lang w:val="uk-UA"/>
        </w:rPr>
        <w:t>n</w:t>
      </w:r>
      <w:r w:rsidRPr="00097E58">
        <w:rPr>
          <w:sz w:val="28"/>
          <w:szCs w:val="28"/>
          <w:lang w:val="uk-UA"/>
        </w:rPr>
        <w:t>-структури.</w:t>
      </w:r>
    </w:p>
    <w:p w14:paraId="40B006EB" w14:textId="19E05A31" w:rsidR="00CD4683" w:rsidRPr="00097E58" w:rsidRDefault="00CD4683" w:rsidP="002044F6">
      <w:pPr>
        <w:spacing w:line="360" w:lineRule="auto"/>
        <w:ind w:firstLine="708"/>
        <w:jc w:val="both"/>
        <w:rPr>
          <w:sz w:val="28"/>
          <w:szCs w:val="28"/>
          <w:lang w:val="uk-UA"/>
        </w:rPr>
      </w:pPr>
      <w:r w:rsidRPr="00097E58">
        <w:rPr>
          <w:sz w:val="28"/>
          <w:szCs w:val="28"/>
          <w:lang w:val="uk-UA"/>
        </w:rPr>
        <w:t>Відновлення дифузійного потенціалу у процесі ізохронного відпалу протікає в інтервалі температур 20</w:t>
      </w:r>
      <w:r w:rsidR="00510D58">
        <w:rPr>
          <w:sz w:val="28"/>
          <w:szCs w:val="28"/>
          <w:lang w:val="uk-UA"/>
        </w:rPr>
        <w:t xml:space="preserve"> </w:t>
      </w:r>
      <w:r w:rsidRPr="00097E58">
        <w:rPr>
          <w:sz w:val="28"/>
          <w:szCs w:val="28"/>
          <w:lang w:val="uk-UA"/>
        </w:rPr>
        <w:t>÷</w:t>
      </w:r>
      <w:r w:rsidR="00510D58">
        <w:rPr>
          <w:sz w:val="28"/>
          <w:szCs w:val="28"/>
          <w:lang w:val="uk-UA"/>
        </w:rPr>
        <w:t xml:space="preserve"> </w:t>
      </w:r>
      <w:r w:rsidRPr="00097E58">
        <w:rPr>
          <w:sz w:val="28"/>
          <w:szCs w:val="28"/>
          <w:lang w:val="uk-UA"/>
        </w:rPr>
        <w:t>180</w:t>
      </w:r>
      <w:r w:rsidR="00510D58">
        <w:rPr>
          <w:sz w:val="28"/>
          <w:szCs w:val="28"/>
          <w:lang w:val="uk-UA"/>
        </w:rPr>
        <w:t xml:space="preserve"> </w:t>
      </w:r>
      <w:r w:rsidRPr="00097E58">
        <w:rPr>
          <w:sz w:val="28"/>
          <w:szCs w:val="28"/>
          <w:lang w:val="uk-UA"/>
        </w:rPr>
        <w:t xml:space="preserve">°С практично </w:t>
      </w:r>
      <w:proofErr w:type="spellStart"/>
      <w:r w:rsidRPr="00097E58">
        <w:rPr>
          <w:sz w:val="28"/>
          <w:szCs w:val="28"/>
          <w:lang w:val="uk-UA"/>
        </w:rPr>
        <w:t>безстадійно</w:t>
      </w:r>
      <w:proofErr w:type="spellEnd"/>
      <w:r w:rsidRPr="00097E58">
        <w:rPr>
          <w:sz w:val="28"/>
          <w:szCs w:val="28"/>
          <w:lang w:val="uk-UA"/>
        </w:rPr>
        <w:t xml:space="preserve"> </w:t>
      </w:r>
      <w:r w:rsidRPr="00097E58">
        <w:rPr>
          <w:sz w:val="28"/>
          <w:szCs w:val="28"/>
          <w:highlight w:val="yellow"/>
          <w:lang w:val="uk-UA"/>
        </w:rPr>
        <w:t>(рис. 4.7)</w:t>
      </w:r>
      <w:r w:rsidRPr="00097E58">
        <w:rPr>
          <w:sz w:val="28"/>
          <w:szCs w:val="28"/>
          <w:lang w:val="uk-UA"/>
        </w:rPr>
        <w:t xml:space="preserve"> і частково співпадає зі стадією відпалу електропровідності монокристалів </w:t>
      </w:r>
      <w:proofErr w:type="spellStart"/>
      <w:r w:rsidRPr="00097E58">
        <w:rPr>
          <w:sz w:val="28"/>
          <w:szCs w:val="28"/>
          <w:lang w:val="uk-UA"/>
        </w:rPr>
        <w:t>GaР</w:t>
      </w:r>
      <w:proofErr w:type="spellEnd"/>
      <w:r w:rsidRPr="00097E58">
        <w:rPr>
          <w:sz w:val="28"/>
          <w:szCs w:val="28"/>
          <w:lang w:val="uk-UA"/>
        </w:rPr>
        <w:t xml:space="preserve">, опромінених електронами з </w:t>
      </w:r>
      <w:r w:rsidRPr="00097E58">
        <w:rPr>
          <w:i/>
          <w:sz w:val="28"/>
          <w:szCs w:val="28"/>
          <w:lang w:val="uk-UA"/>
        </w:rPr>
        <w:t>Е</w:t>
      </w:r>
      <w:r w:rsidRPr="00097E58">
        <w:rPr>
          <w:sz w:val="28"/>
          <w:szCs w:val="28"/>
          <w:lang w:val="uk-UA"/>
        </w:rPr>
        <w:t> = 1 </w:t>
      </w:r>
      <w:proofErr w:type="spellStart"/>
      <w:r w:rsidRPr="00097E58">
        <w:rPr>
          <w:sz w:val="28"/>
          <w:szCs w:val="28"/>
          <w:lang w:val="uk-UA"/>
        </w:rPr>
        <w:t>МеВ</w:t>
      </w:r>
      <w:proofErr w:type="spellEnd"/>
      <w:r w:rsidRPr="00097E58">
        <w:rPr>
          <w:sz w:val="28"/>
          <w:szCs w:val="28"/>
          <w:lang w:val="uk-UA"/>
        </w:rPr>
        <w:t xml:space="preserve"> </w:t>
      </w:r>
      <w:r w:rsidRPr="00097E58">
        <w:rPr>
          <w:sz w:val="28"/>
          <w:szCs w:val="28"/>
          <w:highlight w:val="green"/>
          <w:lang w:val="uk-UA"/>
        </w:rPr>
        <w:t>[76]</w:t>
      </w:r>
      <w:r w:rsidRPr="00097E58">
        <w:rPr>
          <w:sz w:val="28"/>
          <w:szCs w:val="28"/>
          <w:lang w:val="uk-UA"/>
        </w:rPr>
        <w:t xml:space="preserve">, на якій відбувається дифузія вакансій фосфору до стоків. Монотонність характеру кривої </w:t>
      </w:r>
      <w:proofErr w:type="spellStart"/>
      <w:r w:rsidRPr="00097E58">
        <w:rPr>
          <w:i/>
          <w:sz w:val="28"/>
          <w:szCs w:val="28"/>
          <w:lang w:val="uk-UA"/>
        </w:rPr>
        <w:t>U</w:t>
      </w:r>
      <w:r w:rsidRPr="00097E58">
        <w:rPr>
          <w:i/>
          <w:sz w:val="28"/>
          <w:szCs w:val="28"/>
          <w:vertAlign w:val="subscript"/>
          <w:lang w:val="uk-UA"/>
        </w:rPr>
        <w:t>dif</w:t>
      </w:r>
      <w:proofErr w:type="spellEnd"/>
      <w:r w:rsidRPr="00097E58">
        <w:rPr>
          <w:sz w:val="28"/>
          <w:szCs w:val="28"/>
          <w:lang w:val="uk-UA"/>
        </w:rPr>
        <w:t>(</w:t>
      </w:r>
      <w:proofErr w:type="spellStart"/>
      <w:r w:rsidRPr="00097E58">
        <w:rPr>
          <w:i/>
          <w:sz w:val="28"/>
          <w:szCs w:val="28"/>
          <w:lang w:val="uk-UA"/>
        </w:rPr>
        <w:t>Т</w:t>
      </w:r>
      <w:r w:rsidRPr="00097E58">
        <w:rPr>
          <w:i/>
          <w:sz w:val="28"/>
          <w:szCs w:val="28"/>
          <w:vertAlign w:val="subscript"/>
          <w:lang w:val="uk-UA"/>
        </w:rPr>
        <w:t>відп</w:t>
      </w:r>
      <w:proofErr w:type="spellEnd"/>
      <w:r w:rsidRPr="00097E58">
        <w:rPr>
          <w:sz w:val="28"/>
          <w:szCs w:val="28"/>
          <w:lang w:val="uk-UA"/>
        </w:rPr>
        <w:t xml:space="preserve">) зумовлена складністю структури твердого розчину </w:t>
      </w:r>
      <w:proofErr w:type="spellStart"/>
      <w:r w:rsidRPr="00097E58">
        <w:rPr>
          <w:sz w:val="28"/>
          <w:szCs w:val="28"/>
          <w:lang w:val="uk-UA"/>
        </w:rPr>
        <w:t>GaAsР</w:t>
      </w:r>
      <w:proofErr w:type="spellEnd"/>
      <w:r w:rsidRPr="00097E58">
        <w:rPr>
          <w:sz w:val="28"/>
          <w:szCs w:val="28"/>
          <w:lang w:val="uk-UA"/>
        </w:rPr>
        <w:t xml:space="preserve"> порівняно з бінарною сполукою </w:t>
      </w:r>
      <w:proofErr w:type="spellStart"/>
      <w:r w:rsidRPr="00097E58">
        <w:rPr>
          <w:sz w:val="28"/>
          <w:szCs w:val="28"/>
          <w:lang w:val="uk-UA"/>
        </w:rPr>
        <w:t>GaР</w:t>
      </w:r>
      <w:proofErr w:type="spellEnd"/>
      <w:r w:rsidRPr="00097E58">
        <w:rPr>
          <w:sz w:val="28"/>
          <w:szCs w:val="28"/>
          <w:lang w:val="uk-UA"/>
        </w:rPr>
        <w:t xml:space="preserve"> і відповідно з більшою різноманітністю введених опроміненням радіаційних пошкоджень.</w:t>
      </w:r>
    </w:p>
    <w:p w14:paraId="3C0644D5" w14:textId="77777777" w:rsidR="00CD4683" w:rsidRPr="00097E58" w:rsidRDefault="00CD4683" w:rsidP="002044F6">
      <w:pPr>
        <w:spacing w:line="360" w:lineRule="auto"/>
        <w:ind w:firstLine="284"/>
        <w:jc w:val="center"/>
        <w:rPr>
          <w:sz w:val="28"/>
          <w:szCs w:val="28"/>
          <w:lang w:val="uk-UA"/>
        </w:rPr>
      </w:pPr>
      <w:r w:rsidRPr="00097E58">
        <w:rPr>
          <w:noProof/>
          <w:sz w:val="28"/>
          <w:szCs w:val="28"/>
          <w:lang w:val="uk-UA" w:eastAsia="uk-UA"/>
        </w:rPr>
        <w:drawing>
          <wp:inline distT="0" distB="0" distL="0" distR="0" wp14:anchorId="357F06E4" wp14:editId="65382481">
            <wp:extent cx="3200735" cy="2744874"/>
            <wp:effectExtent l="0" t="0" r="0" b="0"/>
            <wp:docPr id="46" name="Рисунок 46" descr="Fi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_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20964" cy="2762222"/>
                    </a:xfrm>
                    <a:prstGeom prst="rect">
                      <a:avLst/>
                    </a:prstGeom>
                    <a:noFill/>
                    <a:ln>
                      <a:noFill/>
                    </a:ln>
                  </pic:spPr>
                </pic:pic>
              </a:graphicData>
            </a:graphic>
          </wp:inline>
        </w:drawing>
      </w:r>
    </w:p>
    <w:p w14:paraId="578B6297" w14:textId="77777777" w:rsidR="00CD4683" w:rsidRPr="00097E58" w:rsidRDefault="00CD4683" w:rsidP="002044F6">
      <w:pPr>
        <w:spacing w:line="360" w:lineRule="auto"/>
        <w:jc w:val="center"/>
        <w:rPr>
          <w:sz w:val="28"/>
          <w:szCs w:val="28"/>
          <w:lang w:val="uk-UA"/>
        </w:rPr>
      </w:pPr>
      <w:r w:rsidRPr="00097E58">
        <w:rPr>
          <w:sz w:val="28"/>
          <w:szCs w:val="28"/>
          <w:highlight w:val="yellow"/>
          <w:lang w:val="uk-UA"/>
        </w:rPr>
        <w:t>Рис. 4.7.</w:t>
      </w:r>
      <w:r w:rsidRPr="00097E58">
        <w:rPr>
          <w:sz w:val="28"/>
          <w:szCs w:val="28"/>
          <w:lang w:val="uk-UA"/>
        </w:rPr>
        <w:t xml:space="preserve"> Залежність дифузійного потенціалу від температури відпалу опроміненого  помаранчевого діода </w:t>
      </w:r>
      <w:proofErr w:type="spellStart"/>
      <w:r w:rsidRPr="00097E58">
        <w:rPr>
          <w:sz w:val="28"/>
          <w:szCs w:val="28"/>
          <w:lang w:val="uk-UA"/>
        </w:rPr>
        <w:t>GaAsP</w:t>
      </w:r>
      <w:proofErr w:type="spellEnd"/>
      <w:r w:rsidRPr="00097E58">
        <w:rPr>
          <w:sz w:val="28"/>
          <w:szCs w:val="28"/>
          <w:lang w:val="uk-UA"/>
        </w:rPr>
        <w:t xml:space="preserve"> (</w:t>
      </w:r>
      <w:r w:rsidRPr="00097E58">
        <w:rPr>
          <w:i/>
          <w:sz w:val="28"/>
          <w:szCs w:val="28"/>
          <w:lang w:val="uk-UA"/>
        </w:rPr>
        <w:t>Е</w:t>
      </w:r>
      <w:r w:rsidRPr="00097E58">
        <w:rPr>
          <w:sz w:val="28"/>
          <w:szCs w:val="28"/>
          <w:lang w:val="uk-UA"/>
        </w:rPr>
        <w:t> = 2 </w:t>
      </w:r>
      <w:proofErr w:type="spellStart"/>
      <w:r w:rsidRPr="00097E58">
        <w:rPr>
          <w:sz w:val="28"/>
          <w:szCs w:val="28"/>
          <w:lang w:val="uk-UA"/>
        </w:rPr>
        <w:t>МеВ</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5,7·10</w:t>
      </w:r>
      <w:r w:rsidRPr="00097E58">
        <w:rPr>
          <w:sz w:val="28"/>
          <w:szCs w:val="28"/>
          <w:vertAlign w:val="superscript"/>
          <w:lang w:val="uk-UA"/>
        </w:rPr>
        <w:t>15</w:t>
      </w:r>
      <w:r w:rsidRPr="00097E58">
        <w:rPr>
          <w:sz w:val="28"/>
          <w:szCs w:val="28"/>
          <w:lang w:val="uk-UA"/>
        </w:rPr>
        <w:t> см</w:t>
      </w:r>
      <w:r w:rsidRPr="00097E58">
        <w:rPr>
          <w:sz w:val="28"/>
          <w:szCs w:val="28"/>
          <w:vertAlign w:val="superscript"/>
          <w:lang w:val="uk-UA"/>
        </w:rPr>
        <w:t>-2</w:t>
      </w:r>
      <w:r w:rsidRPr="00097E58">
        <w:rPr>
          <w:sz w:val="28"/>
          <w:szCs w:val="28"/>
          <w:lang w:val="uk-UA"/>
        </w:rPr>
        <w:t>).</w:t>
      </w:r>
    </w:p>
    <w:p w14:paraId="7C8C26DC" w14:textId="052337B2" w:rsidR="00CD4683" w:rsidRPr="00097E58" w:rsidRDefault="00CD4683" w:rsidP="00CD4683">
      <w:pPr>
        <w:spacing w:line="360" w:lineRule="auto"/>
        <w:ind w:firstLine="284"/>
        <w:jc w:val="both"/>
        <w:rPr>
          <w:sz w:val="28"/>
          <w:szCs w:val="28"/>
          <w:lang w:val="uk-UA"/>
        </w:rPr>
      </w:pPr>
      <w:r w:rsidRPr="00097E58">
        <w:rPr>
          <w:b/>
          <w:sz w:val="28"/>
          <w:szCs w:val="28"/>
          <w:lang w:val="uk-UA"/>
        </w:rPr>
        <w:t>В</w:t>
      </w:r>
      <w:r w:rsidR="00574050" w:rsidRPr="00097E58">
        <w:rPr>
          <w:b/>
          <w:sz w:val="28"/>
          <w:szCs w:val="28"/>
          <w:lang w:val="uk-UA"/>
        </w:rPr>
        <w:t>исновки</w:t>
      </w:r>
      <w:r w:rsidR="008F2CF7">
        <w:rPr>
          <w:b/>
          <w:sz w:val="28"/>
          <w:szCs w:val="28"/>
          <w:lang w:val="uk-UA"/>
        </w:rPr>
        <w:t xml:space="preserve"> до </w:t>
      </w:r>
      <w:proofErr w:type="spellStart"/>
      <w:r w:rsidR="008F2CF7">
        <w:rPr>
          <w:b/>
          <w:sz w:val="28"/>
          <w:szCs w:val="28"/>
          <w:lang w:val="uk-UA"/>
        </w:rPr>
        <w:t>трозділу</w:t>
      </w:r>
      <w:proofErr w:type="spellEnd"/>
    </w:p>
    <w:p w14:paraId="27BBBC76" w14:textId="605424CC"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Виявлено, що у світлодіодах </w:t>
      </w:r>
      <w:proofErr w:type="spellStart"/>
      <w:r w:rsidRPr="00097E58">
        <w:rPr>
          <w:sz w:val="28"/>
          <w:szCs w:val="28"/>
          <w:lang w:val="uk-UA"/>
        </w:rPr>
        <w:t>GaAsР</w:t>
      </w:r>
      <w:proofErr w:type="spellEnd"/>
      <w:r w:rsidRPr="00097E58">
        <w:rPr>
          <w:sz w:val="28"/>
          <w:szCs w:val="28"/>
          <w:lang w:val="uk-UA"/>
        </w:rPr>
        <w:t xml:space="preserve"> при кімнатних температурах електропровідність забезпечується </w:t>
      </w:r>
      <w:proofErr w:type="spellStart"/>
      <w:r w:rsidRPr="00097E58">
        <w:rPr>
          <w:sz w:val="28"/>
          <w:szCs w:val="28"/>
          <w:lang w:val="uk-UA"/>
        </w:rPr>
        <w:t>дифузійно</w:t>
      </w:r>
      <w:proofErr w:type="spellEnd"/>
      <w:r w:rsidRPr="00097E58">
        <w:rPr>
          <w:sz w:val="28"/>
          <w:szCs w:val="28"/>
          <w:lang w:val="uk-UA"/>
        </w:rPr>
        <w:t xml:space="preserve">-рекомбінаційним механізмом (коефіцієнт </w:t>
      </w:r>
      <w:proofErr w:type="spellStart"/>
      <w:r w:rsidRPr="00097E58">
        <w:rPr>
          <w:sz w:val="28"/>
          <w:szCs w:val="28"/>
          <w:lang w:val="uk-UA"/>
        </w:rPr>
        <w:t>неідеальності</w:t>
      </w:r>
      <w:proofErr w:type="spellEnd"/>
      <w:r w:rsidRPr="00097E58">
        <w:rPr>
          <w:sz w:val="28"/>
          <w:szCs w:val="28"/>
          <w:lang w:val="uk-UA"/>
        </w:rPr>
        <w:t xml:space="preserve"> </w:t>
      </w:r>
      <w:r w:rsidRPr="00097E58">
        <w:rPr>
          <w:i/>
          <w:sz w:val="28"/>
          <w:szCs w:val="28"/>
          <w:lang w:val="uk-UA"/>
        </w:rPr>
        <w:t>n </w:t>
      </w:r>
      <w:r w:rsidRPr="00097E58">
        <w:rPr>
          <w:sz w:val="28"/>
          <w:szCs w:val="28"/>
          <w:lang w:val="uk-UA"/>
        </w:rPr>
        <w:t>= 1,59); при 77 К скоріше переважає рекомбінаційна компонента.</w:t>
      </w:r>
    </w:p>
    <w:p w14:paraId="6839BC21"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Опромінення малими </w:t>
      </w:r>
      <w:proofErr w:type="spellStart"/>
      <w:r w:rsidRPr="00097E58">
        <w:rPr>
          <w:sz w:val="28"/>
          <w:szCs w:val="28"/>
          <w:lang w:val="uk-UA"/>
        </w:rPr>
        <w:t>флюенсами</w:t>
      </w:r>
      <w:proofErr w:type="spellEnd"/>
      <w:r w:rsidRPr="00097E58">
        <w:rPr>
          <w:sz w:val="28"/>
          <w:szCs w:val="28"/>
          <w:lang w:val="uk-UA"/>
        </w:rPr>
        <w:t xml:space="preserve"> (</w:t>
      </w:r>
      <w:r w:rsidRPr="00097E58">
        <w:rPr>
          <w:i/>
          <w:sz w:val="28"/>
          <w:szCs w:val="28"/>
          <w:lang w:val="uk-UA"/>
        </w:rPr>
        <w:t>Ф</w:t>
      </w:r>
      <w:r w:rsidRPr="00097E58">
        <w:rPr>
          <w:sz w:val="28"/>
          <w:szCs w:val="28"/>
          <w:lang w:val="uk-UA"/>
        </w:rPr>
        <w:t> = 3·10</w:t>
      </w:r>
      <w:r w:rsidRPr="00097E58">
        <w:rPr>
          <w:sz w:val="28"/>
          <w:szCs w:val="28"/>
          <w:vertAlign w:val="superscript"/>
          <w:lang w:val="uk-UA"/>
        </w:rPr>
        <w:t>14</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не впливає на механізм </w:t>
      </w:r>
      <w:proofErr w:type="spellStart"/>
      <w:r w:rsidRPr="00097E58">
        <w:rPr>
          <w:sz w:val="28"/>
          <w:szCs w:val="28"/>
          <w:lang w:val="uk-UA"/>
        </w:rPr>
        <w:t>струмопротікання</w:t>
      </w:r>
      <w:proofErr w:type="spellEnd"/>
      <w:r w:rsidRPr="00097E58">
        <w:rPr>
          <w:sz w:val="28"/>
          <w:szCs w:val="28"/>
          <w:lang w:val="uk-UA"/>
        </w:rPr>
        <w:t xml:space="preserve">, але вже при </w:t>
      </w:r>
      <w:r w:rsidRPr="00097E58">
        <w:rPr>
          <w:i/>
          <w:sz w:val="28"/>
          <w:szCs w:val="28"/>
          <w:lang w:val="uk-UA"/>
        </w:rPr>
        <w:t>Ф</w:t>
      </w:r>
      <w:r w:rsidRPr="00097E58">
        <w:rPr>
          <w:sz w:val="28"/>
          <w:szCs w:val="28"/>
          <w:lang w:val="uk-UA"/>
        </w:rPr>
        <w:t> = 8,2·10</w:t>
      </w:r>
      <w:r w:rsidRPr="00097E58">
        <w:rPr>
          <w:sz w:val="28"/>
          <w:szCs w:val="28"/>
          <w:vertAlign w:val="superscript"/>
          <w:lang w:val="uk-UA"/>
        </w:rPr>
        <w:t>14</w:t>
      </w:r>
      <w:r w:rsidRPr="00097E58">
        <w:rPr>
          <w:sz w:val="28"/>
          <w:szCs w:val="28"/>
          <w:lang w:val="uk-UA"/>
        </w:rPr>
        <w:t> см</w:t>
      </w:r>
      <w:r w:rsidRPr="00097E58">
        <w:rPr>
          <w:sz w:val="28"/>
          <w:szCs w:val="28"/>
          <w:vertAlign w:val="superscript"/>
          <w:lang w:val="uk-UA"/>
        </w:rPr>
        <w:t>-2</w:t>
      </w:r>
      <w:r w:rsidRPr="00097E58">
        <w:rPr>
          <w:sz w:val="28"/>
          <w:szCs w:val="28"/>
          <w:lang w:val="uk-UA"/>
        </w:rPr>
        <w:t xml:space="preserve"> коефіцієнт </w:t>
      </w:r>
      <w:r w:rsidRPr="00097E58">
        <w:rPr>
          <w:i/>
          <w:sz w:val="28"/>
          <w:szCs w:val="28"/>
          <w:lang w:val="uk-UA"/>
        </w:rPr>
        <w:t>n</w:t>
      </w:r>
      <w:r w:rsidRPr="00097E58">
        <w:rPr>
          <w:sz w:val="28"/>
          <w:szCs w:val="28"/>
          <w:lang w:val="uk-UA"/>
        </w:rPr>
        <w:t xml:space="preserve"> починає зростати за рахунок участі радіаційних дефектів у процесі випромінювальної рекомбінації. </w:t>
      </w:r>
    </w:p>
    <w:p w14:paraId="09F31FD9"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Зростання дози опромінення спричиняє збільшення диференційного опору діода </w:t>
      </w:r>
      <w:proofErr w:type="spellStart"/>
      <w:r w:rsidRPr="00097E58">
        <w:rPr>
          <w:i/>
          <w:sz w:val="28"/>
          <w:szCs w:val="28"/>
          <w:lang w:val="uk-UA"/>
        </w:rPr>
        <w:t>R</w:t>
      </w:r>
      <w:r w:rsidRPr="00097E58">
        <w:rPr>
          <w:i/>
          <w:sz w:val="28"/>
          <w:szCs w:val="28"/>
          <w:vertAlign w:val="subscript"/>
          <w:lang w:val="uk-UA"/>
        </w:rPr>
        <w:t>dif</w:t>
      </w:r>
      <w:proofErr w:type="spellEnd"/>
      <w:r w:rsidRPr="00097E58">
        <w:rPr>
          <w:sz w:val="28"/>
          <w:szCs w:val="28"/>
          <w:lang w:val="uk-UA"/>
        </w:rPr>
        <w:t xml:space="preserve"> та опору бази </w:t>
      </w:r>
      <w:proofErr w:type="spellStart"/>
      <w:r w:rsidRPr="00097E58">
        <w:rPr>
          <w:i/>
          <w:sz w:val="28"/>
          <w:szCs w:val="28"/>
          <w:lang w:val="uk-UA"/>
        </w:rPr>
        <w:t>R</w:t>
      </w:r>
      <w:r w:rsidRPr="00097E58">
        <w:rPr>
          <w:i/>
          <w:sz w:val="28"/>
          <w:szCs w:val="28"/>
          <w:vertAlign w:val="subscript"/>
          <w:lang w:val="uk-UA"/>
        </w:rPr>
        <w:t>b</w:t>
      </w:r>
      <w:proofErr w:type="spellEnd"/>
      <w:r w:rsidRPr="00097E58">
        <w:rPr>
          <w:sz w:val="28"/>
          <w:szCs w:val="28"/>
          <w:lang w:val="uk-UA"/>
        </w:rPr>
        <w:t xml:space="preserve">. При великих струмах </w:t>
      </w:r>
      <w:proofErr w:type="spellStart"/>
      <w:r w:rsidRPr="00097E58">
        <w:rPr>
          <w:i/>
          <w:sz w:val="28"/>
          <w:szCs w:val="28"/>
          <w:lang w:val="uk-UA"/>
        </w:rPr>
        <w:t>R</w:t>
      </w:r>
      <w:r w:rsidRPr="00097E58">
        <w:rPr>
          <w:i/>
          <w:sz w:val="28"/>
          <w:szCs w:val="28"/>
          <w:vertAlign w:val="subscript"/>
          <w:lang w:val="uk-UA"/>
        </w:rPr>
        <w:t>dif</w:t>
      </w:r>
      <w:proofErr w:type="spellEnd"/>
      <w:r w:rsidRPr="00097E58">
        <w:rPr>
          <w:sz w:val="28"/>
          <w:szCs w:val="28"/>
          <w:lang w:val="uk-UA"/>
        </w:rPr>
        <w:t xml:space="preserve"> наближається до </w:t>
      </w:r>
      <w:proofErr w:type="spellStart"/>
      <w:r w:rsidRPr="00097E58">
        <w:rPr>
          <w:i/>
          <w:sz w:val="28"/>
          <w:szCs w:val="28"/>
          <w:lang w:val="uk-UA"/>
        </w:rPr>
        <w:t>R</w:t>
      </w:r>
      <w:r w:rsidRPr="00097E58">
        <w:rPr>
          <w:i/>
          <w:sz w:val="28"/>
          <w:szCs w:val="28"/>
          <w:vertAlign w:val="subscript"/>
          <w:lang w:val="uk-UA"/>
        </w:rPr>
        <w:t>b</w:t>
      </w:r>
      <w:proofErr w:type="spellEnd"/>
      <w:r w:rsidRPr="00097E58">
        <w:rPr>
          <w:sz w:val="28"/>
          <w:szCs w:val="28"/>
          <w:lang w:val="uk-UA"/>
        </w:rPr>
        <w:t>, виявляючи компенсацію бар’єрного потенціалу зовнішньою напругою та відсутність вентильних особливостей зразка.</w:t>
      </w:r>
    </w:p>
    <w:p w14:paraId="4F1983D9" w14:textId="77777777" w:rsidR="00CD4683" w:rsidRPr="00097E58" w:rsidRDefault="00CD4683" w:rsidP="0022057E">
      <w:pPr>
        <w:spacing w:line="360" w:lineRule="auto"/>
        <w:ind w:firstLine="708"/>
        <w:jc w:val="both"/>
        <w:rPr>
          <w:sz w:val="28"/>
          <w:szCs w:val="28"/>
          <w:lang w:val="uk-UA"/>
        </w:rPr>
      </w:pPr>
      <w:r w:rsidRPr="00097E58">
        <w:rPr>
          <w:sz w:val="28"/>
          <w:szCs w:val="28"/>
          <w:lang w:val="uk-UA"/>
        </w:rPr>
        <w:t xml:space="preserve">Підвищення дифузійного потенціалу </w:t>
      </w:r>
      <w:r w:rsidRPr="00097E58">
        <w:rPr>
          <w:i/>
          <w:sz w:val="28"/>
          <w:szCs w:val="28"/>
          <w:lang w:val="uk-UA"/>
        </w:rPr>
        <w:t>р</w:t>
      </w:r>
      <w:r w:rsidRPr="00097E58">
        <w:rPr>
          <w:sz w:val="28"/>
          <w:szCs w:val="28"/>
          <w:lang w:val="uk-UA"/>
        </w:rPr>
        <w:t>-</w:t>
      </w:r>
      <w:r w:rsidRPr="00097E58">
        <w:rPr>
          <w:i/>
          <w:sz w:val="28"/>
          <w:szCs w:val="28"/>
          <w:lang w:val="uk-UA"/>
        </w:rPr>
        <w:t>n</w:t>
      </w:r>
      <w:r w:rsidRPr="00097E58">
        <w:rPr>
          <w:sz w:val="28"/>
          <w:szCs w:val="28"/>
          <w:lang w:val="uk-UA"/>
        </w:rPr>
        <w:t xml:space="preserve">-переходу внаслідок опромінення може бути зумовленим зміною зарядового стану поверхневих дефектів при радіаційній обробці. Основну роль у відновлені електричних параметрів світлодіодів </w:t>
      </w:r>
      <w:proofErr w:type="spellStart"/>
      <w:r w:rsidRPr="00097E58">
        <w:rPr>
          <w:sz w:val="28"/>
          <w:szCs w:val="28"/>
          <w:lang w:val="uk-UA"/>
        </w:rPr>
        <w:t>GaAsР</w:t>
      </w:r>
      <w:proofErr w:type="spellEnd"/>
      <w:r w:rsidRPr="00097E58">
        <w:rPr>
          <w:sz w:val="28"/>
          <w:szCs w:val="28"/>
          <w:lang w:val="uk-UA"/>
        </w:rPr>
        <w:t xml:space="preserve"> може виконувати дифузія вакансій фосфору.</w:t>
      </w:r>
    </w:p>
    <w:p w14:paraId="20E408A1" w14:textId="77777777" w:rsidR="00CD4683" w:rsidRPr="00097E58" w:rsidRDefault="00CD4683" w:rsidP="00CD4683">
      <w:pPr>
        <w:pStyle w:val="a4"/>
        <w:spacing w:line="360" w:lineRule="auto"/>
        <w:jc w:val="both"/>
        <w:rPr>
          <w:rFonts w:ascii="Times New Roman" w:hAnsi="Times New Roman"/>
          <w:sz w:val="28"/>
          <w:szCs w:val="28"/>
        </w:rPr>
      </w:pPr>
    </w:p>
    <w:p w14:paraId="672BD86F" w14:textId="77777777" w:rsidR="00CD4683" w:rsidRPr="00097E58" w:rsidRDefault="00CD4683" w:rsidP="00CD4683">
      <w:pPr>
        <w:pStyle w:val="a4"/>
        <w:pageBreakBefore/>
        <w:spacing w:line="360" w:lineRule="auto"/>
        <w:jc w:val="center"/>
        <w:rPr>
          <w:rFonts w:ascii="Times New Roman" w:hAnsi="Times New Roman"/>
          <w:b/>
          <w:sz w:val="28"/>
          <w:szCs w:val="28"/>
        </w:rPr>
      </w:pPr>
      <w:r w:rsidRPr="00097E58">
        <w:rPr>
          <w:rFonts w:ascii="Times New Roman" w:hAnsi="Times New Roman"/>
          <w:b/>
          <w:sz w:val="28"/>
          <w:szCs w:val="28"/>
        </w:rPr>
        <w:t>РОЗДІЛ 5. ВПЛИВ ЕЛЕКТРОННОГО ОПРОМІНЕННЯ НА СПЕКТРАЛЬНІ ПАРАМЕТРИ СВІТЛОДІОДІВ</w:t>
      </w:r>
      <w:r w:rsidRPr="00097E58">
        <w:rPr>
          <w:rFonts w:ascii="Times New Roman" w:hAnsi="Times New Roman"/>
          <w:sz w:val="28"/>
          <w:szCs w:val="28"/>
        </w:rPr>
        <w:t xml:space="preserve"> </w:t>
      </w:r>
      <w:proofErr w:type="spellStart"/>
      <w:r w:rsidRPr="00097E58">
        <w:rPr>
          <w:rFonts w:ascii="Times New Roman" w:hAnsi="Times New Roman"/>
          <w:b/>
          <w:sz w:val="28"/>
          <w:szCs w:val="28"/>
        </w:rPr>
        <w:t>GaAsP</w:t>
      </w:r>
      <w:proofErr w:type="spellEnd"/>
    </w:p>
    <w:p w14:paraId="181B1343" w14:textId="77777777" w:rsidR="00CD4683" w:rsidRPr="00097E58" w:rsidRDefault="00CD4683" w:rsidP="00CD4683">
      <w:pPr>
        <w:pStyle w:val="a4"/>
        <w:spacing w:line="360" w:lineRule="auto"/>
        <w:ind w:firstLine="284"/>
        <w:jc w:val="both"/>
        <w:rPr>
          <w:rFonts w:ascii="Times New Roman" w:hAnsi="Times New Roman"/>
          <w:sz w:val="28"/>
          <w:szCs w:val="28"/>
        </w:rPr>
      </w:pPr>
    </w:p>
    <w:p w14:paraId="61BEAB42" w14:textId="2BE9E1B2" w:rsidR="00CD4683" w:rsidRPr="00097E58" w:rsidRDefault="00CD4683" w:rsidP="00CD4683">
      <w:pPr>
        <w:pStyle w:val="a4"/>
        <w:spacing w:line="360" w:lineRule="auto"/>
        <w:jc w:val="both"/>
        <w:rPr>
          <w:rFonts w:ascii="Times New Roman" w:hAnsi="Times New Roman"/>
          <w:b/>
          <w:sz w:val="28"/>
          <w:szCs w:val="28"/>
        </w:rPr>
      </w:pPr>
      <w:r w:rsidRPr="00097E58">
        <w:rPr>
          <w:rFonts w:ascii="Times New Roman" w:hAnsi="Times New Roman"/>
          <w:b/>
          <w:sz w:val="28"/>
          <w:szCs w:val="28"/>
        </w:rPr>
        <w:t>В</w:t>
      </w:r>
      <w:r w:rsidR="00574050" w:rsidRPr="00097E58">
        <w:rPr>
          <w:rFonts w:ascii="Times New Roman" w:hAnsi="Times New Roman"/>
          <w:b/>
          <w:sz w:val="28"/>
          <w:szCs w:val="28"/>
        </w:rPr>
        <w:t>ступ</w:t>
      </w:r>
    </w:p>
    <w:p w14:paraId="6ABCEC79"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Непряма структура зон кристала фосфіду галію, де абсолютний мінімум </w:t>
      </w:r>
      <w:proofErr w:type="spellStart"/>
      <w:r w:rsidRPr="00097E58">
        <w:rPr>
          <w:rFonts w:ascii="Times New Roman" w:hAnsi="Times New Roman"/>
          <w:sz w:val="28"/>
          <w:szCs w:val="28"/>
        </w:rPr>
        <w:t>С</w:t>
      </w:r>
      <w:r w:rsidRPr="00097E58">
        <w:rPr>
          <w:rFonts w:ascii="Times New Roman" w:hAnsi="Times New Roman"/>
          <w:sz w:val="28"/>
          <w:szCs w:val="28"/>
          <w:vertAlign w:val="subscript"/>
        </w:rPr>
        <w:t>Х</w:t>
      </w:r>
      <w:proofErr w:type="spellEnd"/>
      <w:r w:rsidRPr="00097E58">
        <w:rPr>
          <w:rFonts w:ascii="Times New Roman" w:hAnsi="Times New Roman"/>
          <w:sz w:val="28"/>
          <w:szCs w:val="28"/>
        </w:rPr>
        <w:t xml:space="preserve">-зони зміщений відносно максимуму </w:t>
      </w:r>
      <w:proofErr w:type="spellStart"/>
      <w:r w:rsidRPr="00097E58">
        <w:rPr>
          <w:rFonts w:ascii="Times New Roman" w:hAnsi="Times New Roman"/>
          <w:sz w:val="28"/>
          <w:szCs w:val="28"/>
        </w:rPr>
        <w:t>V</w:t>
      </w:r>
      <w:r w:rsidRPr="00097E58">
        <w:rPr>
          <w:rFonts w:ascii="Times New Roman" w:hAnsi="Times New Roman"/>
          <w:sz w:val="28"/>
          <w:szCs w:val="28"/>
          <w:vertAlign w:val="subscript"/>
        </w:rPr>
        <w:t>Г</w:t>
      </w:r>
      <w:proofErr w:type="spellEnd"/>
      <w:r w:rsidRPr="00097E58">
        <w:rPr>
          <w:rFonts w:ascii="Times New Roman" w:hAnsi="Times New Roman"/>
          <w:sz w:val="28"/>
          <w:szCs w:val="28"/>
        </w:rPr>
        <w:t xml:space="preserve"> майже на край зони </w:t>
      </w:r>
      <w:proofErr w:type="spellStart"/>
      <w:r w:rsidRPr="00097E58">
        <w:rPr>
          <w:rFonts w:ascii="Times New Roman" w:hAnsi="Times New Roman"/>
          <w:sz w:val="28"/>
          <w:szCs w:val="28"/>
        </w:rPr>
        <w:t>Бріллюена</w:t>
      </w:r>
      <w:proofErr w:type="spellEnd"/>
      <w:r w:rsidRPr="00097E58">
        <w:rPr>
          <w:rFonts w:ascii="Times New Roman" w:hAnsi="Times New Roman"/>
          <w:sz w:val="28"/>
          <w:szCs w:val="28"/>
        </w:rPr>
        <w:t>, зумовлює існування значної різниці імпульсів електрона і дірки, що не сприяє активному рекомбінаційному процесу. Використання ж твердого розчину GaAs</w:t>
      </w:r>
      <w:r w:rsidRPr="00097E58">
        <w:rPr>
          <w:rFonts w:ascii="Times New Roman" w:hAnsi="Times New Roman"/>
          <w:sz w:val="28"/>
          <w:szCs w:val="28"/>
          <w:vertAlign w:val="subscript"/>
        </w:rPr>
        <w:t>1-х</w:t>
      </w:r>
      <w:r w:rsidRPr="00097E58">
        <w:rPr>
          <w:rFonts w:ascii="Times New Roman" w:hAnsi="Times New Roman"/>
          <w:sz w:val="28"/>
          <w:szCs w:val="28"/>
        </w:rPr>
        <w:t>P</w:t>
      </w:r>
      <w:r w:rsidRPr="00097E58">
        <w:rPr>
          <w:rFonts w:ascii="Times New Roman" w:hAnsi="Times New Roman"/>
          <w:sz w:val="28"/>
          <w:szCs w:val="28"/>
          <w:vertAlign w:val="subscript"/>
        </w:rPr>
        <w:t>х</w:t>
      </w:r>
      <w:r w:rsidRPr="00097E58">
        <w:rPr>
          <w:rFonts w:ascii="Times New Roman" w:hAnsi="Times New Roman"/>
          <w:sz w:val="28"/>
          <w:szCs w:val="28"/>
        </w:rPr>
        <w:t xml:space="preserve">, як базового матеріалу для виготовлення якісних світлодіодів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73-80</w:t>
      </w:r>
      <w:r w:rsidRPr="00097E58">
        <w:rPr>
          <w:rFonts w:ascii="Times New Roman" w:hAnsi="Times New Roman"/>
          <w:sz w:val="28"/>
          <w:szCs w:val="28"/>
          <w:highlight w:val="green"/>
        </w:rPr>
        <w:t>]</w:t>
      </w:r>
      <w:r w:rsidRPr="00097E58">
        <w:rPr>
          <w:rFonts w:ascii="Times New Roman" w:hAnsi="Times New Roman"/>
          <w:sz w:val="28"/>
          <w:szCs w:val="28"/>
        </w:rPr>
        <w:t xml:space="preserve">, дозволяє усунути цю перешкоду – при </w:t>
      </w:r>
      <w:r w:rsidRPr="00097E58">
        <w:rPr>
          <w:rFonts w:ascii="Times New Roman" w:hAnsi="Times New Roman"/>
          <w:i/>
          <w:sz w:val="28"/>
          <w:szCs w:val="28"/>
        </w:rPr>
        <w:t>х</w:t>
      </w:r>
      <w:r w:rsidRPr="00097E58">
        <w:rPr>
          <w:rFonts w:ascii="Times New Roman" w:hAnsi="Times New Roman"/>
          <w:sz w:val="28"/>
          <w:szCs w:val="28"/>
        </w:rPr>
        <w:t> </w:t>
      </w:r>
      <w:r w:rsidRPr="00097E58">
        <w:rPr>
          <w:rFonts w:ascii="Times New Roman" w:hAnsi="Times New Roman"/>
          <w:sz w:val="28"/>
          <w:szCs w:val="28"/>
        </w:rPr>
        <w:sym w:font="Symbol" w:char="F0BB"/>
      </w:r>
      <w:r w:rsidRPr="00097E58">
        <w:rPr>
          <w:rFonts w:ascii="Times New Roman" w:hAnsi="Times New Roman"/>
          <w:sz w:val="28"/>
          <w:szCs w:val="28"/>
        </w:rPr>
        <w:t xml:space="preserve"> 0,45 напівпровідник стає </w:t>
      </w:r>
      <w:proofErr w:type="spellStart"/>
      <w:r w:rsidRPr="00097E58">
        <w:rPr>
          <w:rFonts w:ascii="Times New Roman" w:hAnsi="Times New Roman"/>
          <w:sz w:val="28"/>
          <w:szCs w:val="28"/>
        </w:rPr>
        <w:t>прямозонним</w:t>
      </w:r>
      <w:proofErr w:type="spellEnd"/>
      <w:r w:rsidRPr="00097E58">
        <w:rPr>
          <w:rFonts w:ascii="Times New Roman" w:hAnsi="Times New Roman"/>
          <w:sz w:val="28"/>
          <w:szCs w:val="28"/>
        </w:rPr>
        <w:t xml:space="preserve">. Створюючи додатково центри формування зв’язаних </w:t>
      </w:r>
      <w:proofErr w:type="spellStart"/>
      <w:r w:rsidRPr="00097E58">
        <w:rPr>
          <w:rFonts w:ascii="Times New Roman" w:hAnsi="Times New Roman"/>
          <w:sz w:val="28"/>
          <w:szCs w:val="28"/>
        </w:rPr>
        <w:t>екситонів</w:t>
      </w:r>
      <w:proofErr w:type="spellEnd"/>
      <w:r w:rsidRPr="00097E58">
        <w:rPr>
          <w:rFonts w:ascii="Times New Roman" w:hAnsi="Times New Roman"/>
          <w:sz w:val="28"/>
          <w:szCs w:val="28"/>
        </w:rPr>
        <w:t xml:space="preserve"> шляхом </w:t>
      </w:r>
      <w:proofErr w:type="spellStart"/>
      <w:r w:rsidRPr="00097E58">
        <w:rPr>
          <w:rFonts w:ascii="Times New Roman" w:hAnsi="Times New Roman"/>
          <w:sz w:val="28"/>
          <w:szCs w:val="28"/>
        </w:rPr>
        <w:t>ізоелектронного</w:t>
      </w:r>
      <w:proofErr w:type="spellEnd"/>
      <w:r w:rsidRPr="00097E58">
        <w:rPr>
          <w:rFonts w:ascii="Times New Roman" w:hAnsi="Times New Roman"/>
          <w:sz w:val="28"/>
          <w:szCs w:val="28"/>
        </w:rPr>
        <w:t xml:space="preserve"> заміщення атомів Р атомами N, можна досягти значного підвищення зовнішнього квантового виходу випромінювачів при температурі 300 </w:t>
      </w:r>
      <w:r w:rsidRPr="00AF54C8">
        <w:rPr>
          <w:rFonts w:ascii="Times New Roman" w:hAnsi="Times New Roman"/>
          <w:sz w:val="28"/>
          <w:szCs w:val="28"/>
        </w:rPr>
        <w:t>°</w:t>
      </w:r>
      <w:r w:rsidRPr="00097E58">
        <w:rPr>
          <w:rFonts w:ascii="Times New Roman" w:hAnsi="Times New Roman"/>
          <w:sz w:val="28"/>
          <w:szCs w:val="28"/>
        </w:rPr>
        <w:t xml:space="preserve">К, оскільки глибина залягання рівня зв’язаного на атомі N </w:t>
      </w:r>
      <w:proofErr w:type="spellStart"/>
      <w:r w:rsidRPr="00097E58">
        <w:rPr>
          <w:rFonts w:ascii="Times New Roman" w:hAnsi="Times New Roman"/>
          <w:sz w:val="28"/>
          <w:szCs w:val="28"/>
        </w:rPr>
        <w:t>екситона</w:t>
      </w:r>
      <w:proofErr w:type="spellEnd"/>
      <w:r w:rsidRPr="00097E58">
        <w:rPr>
          <w:rFonts w:ascii="Times New Roman" w:hAnsi="Times New Roman"/>
          <w:sz w:val="28"/>
          <w:szCs w:val="28"/>
        </w:rPr>
        <w:t xml:space="preserve"> становить </w:t>
      </w:r>
      <w:proofErr w:type="spellStart"/>
      <w:r w:rsidRPr="00097E58">
        <w:rPr>
          <w:rFonts w:ascii="Times New Roman" w:hAnsi="Times New Roman"/>
          <w:i/>
          <w:sz w:val="28"/>
          <w:szCs w:val="28"/>
        </w:rPr>
        <w:t>Е</w:t>
      </w:r>
      <w:r w:rsidRPr="00097E58">
        <w:rPr>
          <w:rFonts w:ascii="Times New Roman" w:hAnsi="Times New Roman"/>
          <w:sz w:val="28"/>
          <w:szCs w:val="28"/>
          <w:vertAlign w:val="subscript"/>
        </w:rPr>
        <w:t>N</w:t>
      </w:r>
      <w:proofErr w:type="spellEnd"/>
      <w:r w:rsidRPr="00097E58">
        <w:rPr>
          <w:rFonts w:ascii="Times New Roman" w:hAnsi="Times New Roman"/>
          <w:sz w:val="28"/>
          <w:szCs w:val="28"/>
        </w:rPr>
        <w:t> = 50÷150 </w:t>
      </w:r>
      <w:proofErr w:type="spellStart"/>
      <w:r w:rsidRPr="00097E58">
        <w:rPr>
          <w:rFonts w:ascii="Times New Roman" w:hAnsi="Times New Roman"/>
          <w:sz w:val="28"/>
          <w:szCs w:val="28"/>
        </w:rPr>
        <w:t>МеВ</w:t>
      </w:r>
      <w:proofErr w:type="spellEnd"/>
      <w:r w:rsidRPr="00097E58">
        <w:rPr>
          <w:rFonts w:ascii="Times New Roman" w:hAnsi="Times New Roman"/>
          <w:sz w:val="28"/>
          <w:szCs w:val="28"/>
        </w:rPr>
        <w:t xml:space="preserve"> відносно </w:t>
      </w:r>
      <w:proofErr w:type="spellStart"/>
      <w:r w:rsidRPr="00097E58">
        <w:rPr>
          <w:rFonts w:ascii="Times New Roman" w:hAnsi="Times New Roman"/>
          <w:i/>
          <w:sz w:val="28"/>
          <w:szCs w:val="28"/>
        </w:rPr>
        <w:t>Е</w:t>
      </w:r>
      <w:r w:rsidRPr="00097E58">
        <w:rPr>
          <w:rFonts w:ascii="Times New Roman" w:hAnsi="Times New Roman"/>
          <w:sz w:val="28"/>
          <w:szCs w:val="28"/>
          <w:vertAlign w:val="subscript"/>
        </w:rPr>
        <w:t>х</w:t>
      </w:r>
      <w:proofErr w:type="spellEnd"/>
      <w:r w:rsidRPr="00097E58">
        <w:rPr>
          <w:rFonts w:ascii="Times New Roman" w:hAnsi="Times New Roman"/>
          <w:sz w:val="28"/>
          <w:szCs w:val="28"/>
        </w:rPr>
        <w:t xml:space="preserve">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74</w:t>
      </w:r>
      <w:r w:rsidRPr="00097E58">
        <w:rPr>
          <w:rFonts w:ascii="Times New Roman" w:hAnsi="Times New Roman"/>
          <w:sz w:val="28"/>
          <w:szCs w:val="28"/>
          <w:highlight w:val="green"/>
        </w:rPr>
        <w:t>].</w:t>
      </w:r>
      <w:r w:rsidRPr="00097E58">
        <w:rPr>
          <w:rFonts w:ascii="Times New Roman" w:hAnsi="Times New Roman"/>
          <w:sz w:val="28"/>
          <w:szCs w:val="28"/>
        </w:rPr>
        <w:t xml:space="preserve"> Відтак саме завдяки зв’язаним </w:t>
      </w:r>
      <w:proofErr w:type="spellStart"/>
      <w:r w:rsidRPr="00097E58">
        <w:rPr>
          <w:rFonts w:ascii="Times New Roman" w:hAnsi="Times New Roman"/>
          <w:sz w:val="28"/>
          <w:szCs w:val="28"/>
        </w:rPr>
        <w:t>екситонам</w:t>
      </w:r>
      <w:proofErr w:type="spellEnd"/>
      <w:r w:rsidRPr="00097E58">
        <w:rPr>
          <w:rFonts w:ascii="Times New Roman" w:hAnsi="Times New Roman"/>
          <w:sz w:val="28"/>
          <w:szCs w:val="28"/>
        </w:rPr>
        <w:t xml:space="preserve"> можлива робота світлодіодів при кімнатних температурах.</w:t>
      </w:r>
    </w:p>
    <w:p w14:paraId="6CC8D491"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Легування азотом лише активної області діода зводить до мінімуму вплив ефекту самопоглинання випромінювання, вирощування буферних шарів між </w:t>
      </w:r>
      <w:proofErr w:type="spellStart"/>
      <w:r w:rsidRPr="00097E58">
        <w:rPr>
          <w:rFonts w:ascii="Times New Roman" w:hAnsi="Times New Roman"/>
          <w:sz w:val="28"/>
          <w:szCs w:val="28"/>
        </w:rPr>
        <w:t>підкладинкою</w:t>
      </w:r>
      <w:proofErr w:type="spellEnd"/>
      <w:r w:rsidRPr="00097E58">
        <w:rPr>
          <w:rFonts w:ascii="Times New Roman" w:hAnsi="Times New Roman"/>
          <w:sz w:val="28"/>
          <w:szCs w:val="28"/>
        </w:rPr>
        <w:t xml:space="preserve"> та активним об’ємом зразка дозволяє уникнути шкідливого впливу дислокацій невідповідності на світловіддачу.</w:t>
      </w:r>
    </w:p>
    <w:p w14:paraId="6F8FAD1E" w14:textId="0A002DE1"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Широта діапазону використання світлодіодів різних видів разом із діодами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 від космічних апаратів до медицини та побутової техніки, зумовлена насамперед їхніми перевагами над іншими джерелами випромінювання. Серед них – мініатюрність, сумісність із напівпровідниковими інтегральними схемами, можливість безконтактного керування електронними об’єктами, мала ширина спектральної смуги випромінювання, тривалий строк роботи, низька собівартість та ін. Швидкодія інтегрально-оптичних перемикачів порівняно зі звичайними напівпровідниковими – незрівнянно вища (</w:t>
      </w:r>
      <w:r w:rsidRPr="00097E58">
        <w:rPr>
          <w:rFonts w:ascii="Times New Roman" w:hAnsi="Times New Roman"/>
          <w:i/>
          <w:sz w:val="28"/>
          <w:szCs w:val="28"/>
        </w:rPr>
        <w:sym w:font="Symbol" w:char="F074"/>
      </w:r>
      <w:r w:rsidRPr="00097E58">
        <w:rPr>
          <w:rFonts w:ascii="Times New Roman" w:hAnsi="Times New Roman"/>
          <w:sz w:val="28"/>
          <w:szCs w:val="28"/>
        </w:rPr>
        <w:t> </w:t>
      </w:r>
      <w:r w:rsidR="00510D58">
        <w:rPr>
          <w:rFonts w:ascii="Times New Roman" w:hAnsi="Times New Roman"/>
          <w:sz w:val="28"/>
          <w:szCs w:val="28"/>
        </w:rPr>
        <w:t xml:space="preserve"> </w:t>
      </w:r>
      <w:r w:rsidRPr="00097E58">
        <w:rPr>
          <w:rFonts w:ascii="Times New Roman" w:hAnsi="Times New Roman"/>
          <w:sz w:val="28"/>
          <w:szCs w:val="28"/>
        </w:rPr>
        <w:sym w:font="Symbol" w:char="F03C"/>
      </w:r>
      <w:r w:rsidRPr="00097E58">
        <w:rPr>
          <w:rFonts w:ascii="Times New Roman" w:hAnsi="Times New Roman"/>
          <w:sz w:val="28"/>
          <w:szCs w:val="28"/>
        </w:rPr>
        <w:t> 100 </w:t>
      </w:r>
      <w:proofErr w:type="spellStart"/>
      <w:r w:rsidRPr="00097E58">
        <w:rPr>
          <w:rFonts w:ascii="Times New Roman" w:hAnsi="Times New Roman"/>
          <w:sz w:val="28"/>
          <w:szCs w:val="28"/>
        </w:rPr>
        <w:t>пс</w:t>
      </w:r>
      <w:proofErr w:type="spellEnd"/>
      <w:r w:rsidRPr="00097E58">
        <w:rPr>
          <w:rFonts w:ascii="Times New Roman" w:hAnsi="Times New Roman"/>
          <w:sz w:val="28"/>
          <w:szCs w:val="28"/>
        </w:rPr>
        <w:t xml:space="preserve">). Керування інформаційними масивами з допомогою фотонів, які не взаємодіють із електромагнітними полями, забезпечує оптимальний рівень розв’язування входу з виходом і позбавляє необхідності екранування від зовнішніх перешкод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81-87</w:t>
      </w:r>
      <w:r w:rsidRPr="00097E58">
        <w:rPr>
          <w:rFonts w:ascii="Times New Roman" w:hAnsi="Times New Roman"/>
          <w:sz w:val="28"/>
          <w:szCs w:val="28"/>
          <w:highlight w:val="green"/>
        </w:rPr>
        <w:t>].</w:t>
      </w:r>
    </w:p>
    <w:p w14:paraId="75F14E35"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Приведені нижче результати стосуються передовсім випромінювальної здатності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-структур – основної характеристики таких об’єктів. Водночас, приймаючи до уваги можливість їхнього використання на супутниках, у космічних лініях зв’язку та наземних силових ядерно-фізичних установках, чи прискорювачах, автори значну частину своєї уваги присвятили питанню впливу на них проникної радіації, яке, коли говорити про світлодіоди на основі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у літературних джерелах не знайшло достатньо широкого висвітлення.</w:t>
      </w:r>
    </w:p>
    <w:p w14:paraId="45524043" w14:textId="77777777" w:rsidR="00CD4683" w:rsidRPr="00097E58" w:rsidRDefault="00CD4683" w:rsidP="00CD4683">
      <w:pPr>
        <w:pStyle w:val="a4"/>
        <w:spacing w:line="360" w:lineRule="auto"/>
        <w:ind w:firstLine="284"/>
        <w:jc w:val="both"/>
        <w:rPr>
          <w:rFonts w:ascii="Times New Roman" w:hAnsi="Times New Roman"/>
          <w:sz w:val="28"/>
          <w:szCs w:val="28"/>
        </w:rPr>
      </w:pPr>
    </w:p>
    <w:p w14:paraId="7F7831AA" w14:textId="09F8B6ED" w:rsidR="00CD4683" w:rsidRPr="00097E58" w:rsidRDefault="00574050" w:rsidP="00CD4683">
      <w:pPr>
        <w:pStyle w:val="a4"/>
        <w:spacing w:line="360" w:lineRule="auto"/>
        <w:jc w:val="both"/>
        <w:rPr>
          <w:rFonts w:ascii="Times New Roman" w:hAnsi="Times New Roman"/>
          <w:b/>
          <w:sz w:val="28"/>
          <w:szCs w:val="28"/>
        </w:rPr>
      </w:pPr>
      <w:r>
        <w:rPr>
          <w:rFonts w:ascii="Times New Roman" w:hAnsi="Times New Roman"/>
          <w:b/>
          <w:sz w:val="28"/>
          <w:szCs w:val="28"/>
        </w:rPr>
        <w:t>5.</w:t>
      </w:r>
      <w:r w:rsidRPr="00F94499">
        <w:rPr>
          <w:rFonts w:ascii="Times New Roman" w:hAnsi="Times New Roman"/>
          <w:b/>
          <w:sz w:val="28"/>
          <w:szCs w:val="28"/>
        </w:rPr>
        <w:t>1</w:t>
      </w:r>
      <w:r w:rsidR="00CD4683" w:rsidRPr="00097E58">
        <w:rPr>
          <w:rFonts w:ascii="Times New Roman" w:hAnsi="Times New Roman"/>
          <w:b/>
          <w:sz w:val="28"/>
          <w:szCs w:val="28"/>
        </w:rPr>
        <w:t xml:space="preserve"> </w:t>
      </w:r>
      <w:proofErr w:type="spellStart"/>
      <w:r>
        <w:rPr>
          <w:rFonts w:ascii="Times New Roman" w:hAnsi="Times New Roman"/>
          <w:b/>
          <w:sz w:val="28"/>
          <w:szCs w:val="28"/>
        </w:rPr>
        <w:t>Експи</w:t>
      </w:r>
      <w:r w:rsidRPr="00097E58">
        <w:rPr>
          <w:rFonts w:ascii="Times New Roman" w:hAnsi="Times New Roman"/>
          <w:b/>
          <w:sz w:val="28"/>
          <w:szCs w:val="28"/>
        </w:rPr>
        <w:t>ремент</w:t>
      </w:r>
      <w:proofErr w:type="spellEnd"/>
    </w:p>
    <w:p w14:paraId="4116331B" w14:textId="77777777" w:rsidR="00CD4683" w:rsidRPr="00097E58" w:rsidRDefault="00CD4683" w:rsidP="006E7ED2">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Досліджувались світлодіоди, вирощені на основі твердого розчину GaAs</w:t>
      </w:r>
      <w:r w:rsidRPr="00097E58">
        <w:rPr>
          <w:rFonts w:ascii="Times New Roman" w:hAnsi="Times New Roman"/>
          <w:sz w:val="28"/>
          <w:szCs w:val="28"/>
          <w:vertAlign w:val="subscript"/>
        </w:rPr>
        <w:t>1-х</w:t>
      </w:r>
      <w:r w:rsidRPr="00097E58">
        <w:rPr>
          <w:rFonts w:ascii="Times New Roman" w:hAnsi="Times New Roman"/>
          <w:sz w:val="28"/>
          <w:szCs w:val="28"/>
        </w:rPr>
        <w:t>P</w:t>
      </w:r>
      <w:r w:rsidRPr="00097E58">
        <w:rPr>
          <w:rFonts w:ascii="Times New Roman" w:hAnsi="Times New Roman"/>
          <w:sz w:val="28"/>
          <w:szCs w:val="28"/>
          <w:vertAlign w:val="subscript"/>
        </w:rPr>
        <w:t>х</w:t>
      </w:r>
      <w:r w:rsidRPr="00097E58">
        <w:rPr>
          <w:rFonts w:ascii="Times New Roman" w:hAnsi="Times New Roman"/>
          <w:sz w:val="28"/>
          <w:szCs w:val="28"/>
        </w:rPr>
        <w:t xml:space="preserve">, із вмістом фосфору </w:t>
      </w:r>
      <w:r w:rsidRPr="00097E58">
        <w:rPr>
          <w:rFonts w:ascii="Times New Roman" w:hAnsi="Times New Roman"/>
          <w:i/>
          <w:sz w:val="28"/>
          <w:szCs w:val="28"/>
        </w:rPr>
        <w:t>х</w:t>
      </w:r>
      <w:r w:rsidRPr="00097E58">
        <w:rPr>
          <w:rFonts w:ascii="Times New Roman" w:hAnsi="Times New Roman"/>
          <w:sz w:val="28"/>
          <w:szCs w:val="28"/>
        </w:rPr>
        <w:t xml:space="preserve"> = 0,45 (помаранчеві) та </w:t>
      </w:r>
      <w:r w:rsidRPr="00097E58">
        <w:rPr>
          <w:rFonts w:ascii="Times New Roman" w:hAnsi="Times New Roman"/>
          <w:i/>
          <w:sz w:val="28"/>
          <w:szCs w:val="28"/>
        </w:rPr>
        <w:t>х</w:t>
      </w:r>
      <w:r w:rsidRPr="00097E58">
        <w:rPr>
          <w:rFonts w:ascii="Times New Roman" w:hAnsi="Times New Roman"/>
          <w:sz w:val="28"/>
          <w:szCs w:val="28"/>
        </w:rPr>
        <w:t> = 0,85 (жовті). Спектральні залежності одержувались із допомогою автоматизованого вимірювального комплексу, сконструйованого на базі монохроматора МДР-23, який дозволяв проводити вимірювання при різних температурах та різних рівнях інжекційного збудження.</w:t>
      </w:r>
    </w:p>
    <w:p w14:paraId="0BB35F77" w14:textId="7D7FDD98" w:rsidR="00CD4683" w:rsidRPr="00097E58" w:rsidRDefault="00CD4683" w:rsidP="006E7ED2">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Опромінення електронами з </w:t>
      </w:r>
      <w:r w:rsidRPr="00097E58">
        <w:rPr>
          <w:rFonts w:ascii="Times New Roman" w:hAnsi="Times New Roman"/>
          <w:i/>
          <w:sz w:val="28"/>
          <w:szCs w:val="28"/>
        </w:rPr>
        <w:t>Е</w:t>
      </w:r>
      <w:r w:rsidRPr="00097E58">
        <w:rPr>
          <w:rFonts w:ascii="Times New Roman" w:hAnsi="Times New Roman"/>
          <w:sz w:val="28"/>
          <w:szCs w:val="28"/>
        </w:rPr>
        <w:t> = 2 </w:t>
      </w:r>
      <w:proofErr w:type="spellStart"/>
      <w:r w:rsidRPr="00097E58">
        <w:rPr>
          <w:rFonts w:ascii="Times New Roman" w:hAnsi="Times New Roman"/>
          <w:sz w:val="28"/>
          <w:szCs w:val="28"/>
        </w:rPr>
        <w:t>МеВ</w:t>
      </w:r>
      <w:proofErr w:type="spellEnd"/>
      <w:r w:rsidRPr="00097E58">
        <w:rPr>
          <w:rFonts w:ascii="Times New Roman" w:hAnsi="Times New Roman"/>
          <w:sz w:val="28"/>
          <w:szCs w:val="28"/>
        </w:rPr>
        <w:t xml:space="preserve"> проводилось в імпульсному режимі на прискорювачі ИЛУ-6 зі струмом пучка електронів </w:t>
      </w:r>
      <w:r w:rsidRPr="00097E58">
        <w:rPr>
          <w:rFonts w:ascii="Times New Roman" w:hAnsi="Times New Roman"/>
          <w:i/>
          <w:sz w:val="28"/>
          <w:szCs w:val="28"/>
        </w:rPr>
        <w:t>І</w:t>
      </w:r>
      <w:r w:rsidRPr="00097E58">
        <w:rPr>
          <w:rFonts w:ascii="Times New Roman" w:hAnsi="Times New Roman"/>
          <w:sz w:val="28"/>
          <w:szCs w:val="28"/>
        </w:rPr>
        <w:t> =</w:t>
      </w:r>
      <w:r w:rsidR="00EF2E18">
        <w:rPr>
          <w:rFonts w:ascii="Times New Roman" w:hAnsi="Times New Roman"/>
          <w:sz w:val="28"/>
          <w:szCs w:val="28"/>
        </w:rPr>
        <w:t> 4 </w:t>
      </w:r>
      <w:proofErr w:type="spellStart"/>
      <w:r w:rsidR="00EF2E18">
        <w:rPr>
          <w:rFonts w:ascii="Times New Roman" w:hAnsi="Times New Roman"/>
          <w:sz w:val="28"/>
          <w:szCs w:val="28"/>
        </w:rPr>
        <w:t>мА</w:t>
      </w:r>
      <w:proofErr w:type="spellEnd"/>
      <w:r w:rsidR="00EF2E18">
        <w:rPr>
          <w:rFonts w:ascii="Times New Roman" w:hAnsi="Times New Roman"/>
          <w:sz w:val="28"/>
          <w:szCs w:val="28"/>
        </w:rPr>
        <w:t xml:space="preserve"> при кімнатній температурі, інтегральний</w:t>
      </w:r>
      <w:r w:rsidRPr="00097E58">
        <w:rPr>
          <w:rFonts w:ascii="Times New Roman" w:hAnsi="Times New Roman"/>
          <w:sz w:val="28"/>
          <w:szCs w:val="28"/>
        </w:rPr>
        <w:t xml:space="preserve"> </w:t>
      </w:r>
      <w:r w:rsidR="00EF2E18">
        <w:rPr>
          <w:rFonts w:ascii="Times New Roman" w:hAnsi="Times New Roman"/>
          <w:sz w:val="28"/>
          <w:szCs w:val="28"/>
          <w:lang w:val="ru-RU"/>
        </w:rPr>
        <w:t>ф</w:t>
      </w:r>
      <w:proofErr w:type="spellStart"/>
      <w:r w:rsidR="00EF2E18">
        <w:rPr>
          <w:rFonts w:ascii="Times New Roman" w:hAnsi="Times New Roman"/>
          <w:sz w:val="28"/>
          <w:szCs w:val="28"/>
        </w:rPr>
        <w:t>люенс</w:t>
      </w:r>
      <w:proofErr w:type="spellEnd"/>
      <w:r w:rsidR="00EF2E18">
        <w:rPr>
          <w:rFonts w:ascii="Times New Roman" w:hAnsi="Times New Roman"/>
          <w:sz w:val="28"/>
          <w:szCs w:val="28"/>
        </w:rPr>
        <w:t xml:space="preserve"> становив</w:t>
      </w:r>
      <w:r w:rsidRPr="00097E58">
        <w:rPr>
          <w:rFonts w:ascii="Times New Roman" w:hAnsi="Times New Roman"/>
          <w:sz w:val="28"/>
          <w:szCs w:val="28"/>
        </w:rPr>
        <w:t xml:space="preserve"> </w:t>
      </w:r>
      <w:r w:rsidRPr="00097E58">
        <w:rPr>
          <w:rFonts w:ascii="Times New Roman" w:hAnsi="Times New Roman"/>
          <w:i/>
          <w:sz w:val="28"/>
          <w:szCs w:val="28"/>
        </w:rPr>
        <w:t>Ф</w:t>
      </w:r>
      <w:r w:rsidRPr="00097E58">
        <w:rPr>
          <w:rFonts w:ascii="Times New Roman" w:hAnsi="Times New Roman"/>
          <w:sz w:val="28"/>
          <w:szCs w:val="28"/>
        </w:rPr>
        <w:t> = 10</w:t>
      </w:r>
      <w:r w:rsidRPr="00097E58">
        <w:rPr>
          <w:rFonts w:ascii="Times New Roman" w:hAnsi="Times New Roman"/>
          <w:sz w:val="28"/>
          <w:szCs w:val="28"/>
          <w:vertAlign w:val="superscript"/>
        </w:rPr>
        <w:t>15</w:t>
      </w:r>
      <w:r w:rsidR="00510D58">
        <w:rPr>
          <w:rFonts w:ascii="Times New Roman" w:hAnsi="Times New Roman"/>
          <w:sz w:val="28"/>
          <w:szCs w:val="28"/>
          <w:vertAlign w:val="superscript"/>
        </w:rPr>
        <w:t xml:space="preserve"> </w:t>
      </w:r>
      <w:r w:rsidRPr="00097E58">
        <w:rPr>
          <w:rFonts w:ascii="Times New Roman" w:hAnsi="Times New Roman"/>
          <w:sz w:val="28"/>
          <w:szCs w:val="28"/>
        </w:rPr>
        <w:t>÷</w:t>
      </w:r>
      <w:r w:rsidR="00510D58">
        <w:rPr>
          <w:rFonts w:ascii="Times New Roman" w:hAnsi="Times New Roman"/>
          <w:sz w:val="28"/>
          <w:szCs w:val="28"/>
        </w:rPr>
        <w:t xml:space="preserve"> </w:t>
      </w:r>
      <w:r w:rsidRPr="00097E58">
        <w:rPr>
          <w:rFonts w:ascii="Times New Roman" w:hAnsi="Times New Roman"/>
          <w:sz w:val="28"/>
          <w:szCs w:val="28"/>
        </w:rPr>
        <w:t>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w:t>
      </w:r>
    </w:p>
    <w:p w14:paraId="7B6204BC" w14:textId="77777777" w:rsidR="00CD4683" w:rsidRPr="00097E58" w:rsidRDefault="00CD4683" w:rsidP="00CD4683">
      <w:pPr>
        <w:pStyle w:val="a4"/>
        <w:spacing w:line="360" w:lineRule="auto"/>
        <w:ind w:firstLine="284"/>
        <w:jc w:val="both"/>
        <w:rPr>
          <w:rFonts w:ascii="Times New Roman" w:hAnsi="Times New Roman"/>
          <w:sz w:val="28"/>
          <w:szCs w:val="28"/>
        </w:rPr>
      </w:pPr>
    </w:p>
    <w:p w14:paraId="7A5C9C73" w14:textId="7098A1B9" w:rsidR="00CD4683" w:rsidRPr="00097E58" w:rsidRDefault="00EF2E18" w:rsidP="00CD4683">
      <w:pPr>
        <w:pStyle w:val="a4"/>
        <w:spacing w:line="360" w:lineRule="auto"/>
        <w:jc w:val="both"/>
        <w:rPr>
          <w:rFonts w:ascii="Times New Roman" w:hAnsi="Times New Roman"/>
          <w:b/>
          <w:sz w:val="28"/>
          <w:szCs w:val="28"/>
        </w:rPr>
      </w:pPr>
      <w:r>
        <w:rPr>
          <w:rFonts w:ascii="Times New Roman" w:hAnsi="Times New Roman"/>
          <w:b/>
          <w:sz w:val="28"/>
          <w:szCs w:val="28"/>
        </w:rPr>
        <w:t>5.2</w:t>
      </w:r>
      <w:r w:rsidR="00CD4683" w:rsidRPr="00097E58">
        <w:rPr>
          <w:rFonts w:ascii="Times New Roman" w:hAnsi="Times New Roman"/>
          <w:b/>
          <w:sz w:val="28"/>
          <w:szCs w:val="28"/>
        </w:rPr>
        <w:t xml:space="preserve"> Р</w:t>
      </w:r>
      <w:r w:rsidRPr="00097E58">
        <w:rPr>
          <w:rFonts w:ascii="Times New Roman" w:hAnsi="Times New Roman"/>
          <w:b/>
          <w:sz w:val="28"/>
          <w:szCs w:val="28"/>
        </w:rPr>
        <w:t>езультат</w:t>
      </w:r>
    </w:p>
    <w:p w14:paraId="4DEAE73B"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Спектри помаранчевого діода</w:t>
      </w:r>
      <w:r>
        <w:rPr>
          <w:rFonts w:ascii="Times New Roman" w:hAnsi="Times New Roman"/>
          <w:sz w:val="28"/>
          <w:szCs w:val="28"/>
        </w:rPr>
        <w:t>,</w:t>
      </w:r>
      <w:r w:rsidRPr="00097E58">
        <w:rPr>
          <w:rFonts w:ascii="Times New Roman" w:hAnsi="Times New Roman"/>
          <w:sz w:val="28"/>
          <w:szCs w:val="28"/>
        </w:rPr>
        <w:t xml:space="preserve"> зняті при різних температурах, </w:t>
      </w:r>
      <w:r>
        <w:rPr>
          <w:rFonts w:ascii="Times New Roman" w:hAnsi="Times New Roman"/>
          <w:sz w:val="28"/>
          <w:szCs w:val="28"/>
        </w:rPr>
        <w:t>приведено</w:t>
      </w:r>
      <w:r w:rsidRPr="00097E58">
        <w:rPr>
          <w:rFonts w:ascii="Times New Roman" w:hAnsi="Times New Roman"/>
          <w:sz w:val="28"/>
          <w:szCs w:val="28"/>
        </w:rPr>
        <w:t xml:space="preserve"> на </w:t>
      </w:r>
      <w:r w:rsidRPr="00097E58">
        <w:rPr>
          <w:rFonts w:ascii="Times New Roman" w:hAnsi="Times New Roman"/>
          <w:color w:val="000000" w:themeColor="text1"/>
          <w:sz w:val="28"/>
          <w:szCs w:val="28"/>
          <w:highlight w:val="yellow"/>
        </w:rPr>
        <w:t>рис. 5.1.</w:t>
      </w:r>
      <w:r w:rsidRPr="00097E58">
        <w:rPr>
          <w:rFonts w:ascii="Times New Roman" w:hAnsi="Times New Roman"/>
          <w:color w:val="000000" w:themeColor="text1"/>
          <w:sz w:val="28"/>
          <w:szCs w:val="28"/>
        </w:rPr>
        <w:t xml:space="preserve"> </w:t>
      </w:r>
      <w:r w:rsidRPr="00097E58">
        <w:rPr>
          <w:rFonts w:ascii="Times New Roman" w:hAnsi="Times New Roman"/>
          <w:sz w:val="28"/>
          <w:szCs w:val="28"/>
        </w:rPr>
        <w:t xml:space="preserve">Залежність інтенсивності випромінювання </w:t>
      </w:r>
      <w:r w:rsidRPr="00097E58">
        <w:rPr>
          <w:rFonts w:ascii="Times New Roman" w:hAnsi="Times New Roman"/>
          <w:i/>
          <w:sz w:val="28"/>
          <w:szCs w:val="28"/>
        </w:rPr>
        <w:t>L</w:t>
      </w:r>
      <w:r w:rsidRPr="00097E58">
        <w:rPr>
          <w:rFonts w:ascii="Times New Roman" w:hAnsi="Times New Roman"/>
          <w:sz w:val="28"/>
          <w:szCs w:val="28"/>
        </w:rPr>
        <w:t xml:space="preserve"> від довжини хвилі </w:t>
      </w:r>
      <w:r w:rsidRPr="00097E58">
        <w:rPr>
          <w:rFonts w:ascii="Times New Roman" w:hAnsi="Times New Roman"/>
          <w:i/>
          <w:sz w:val="28"/>
          <w:szCs w:val="28"/>
        </w:rPr>
        <w:sym w:font="Symbol" w:char="F06C"/>
      </w:r>
      <w:r w:rsidRPr="00097E58">
        <w:rPr>
          <w:rFonts w:ascii="Times New Roman" w:hAnsi="Times New Roman"/>
          <w:sz w:val="28"/>
          <w:szCs w:val="28"/>
        </w:rPr>
        <w:t xml:space="preserve"> має вигляд слабо асиметричної кривої </w:t>
      </w:r>
      <w:proofErr w:type="spellStart"/>
      <w:r w:rsidRPr="00097E58">
        <w:rPr>
          <w:rFonts w:ascii="Times New Roman" w:hAnsi="Times New Roman"/>
          <w:sz w:val="28"/>
          <w:szCs w:val="28"/>
        </w:rPr>
        <w:t>гаусового</w:t>
      </w:r>
      <w:proofErr w:type="spellEnd"/>
      <w:r w:rsidRPr="00097E58">
        <w:rPr>
          <w:rFonts w:ascii="Times New Roman" w:hAnsi="Times New Roman"/>
          <w:sz w:val="28"/>
          <w:szCs w:val="28"/>
        </w:rPr>
        <w:t xml:space="preserve"> профілю.</w:t>
      </w:r>
    </w:p>
    <w:p w14:paraId="47B59B39" w14:textId="77777777" w:rsidR="00CD4683" w:rsidRPr="00097E58" w:rsidRDefault="00CD4683" w:rsidP="00CD4683">
      <w:pPr>
        <w:pStyle w:val="a4"/>
        <w:spacing w:line="360" w:lineRule="auto"/>
        <w:ind w:firstLine="284"/>
        <w:jc w:val="both"/>
        <w:rPr>
          <w:rFonts w:ascii="Times New Roman" w:hAnsi="Times New Roman"/>
          <w:sz w:val="28"/>
          <w:szCs w:val="28"/>
        </w:rPr>
      </w:pPr>
    </w:p>
    <w:p w14:paraId="1D10BCEA" w14:textId="77777777" w:rsidR="00CD4683" w:rsidRPr="00097E58" w:rsidRDefault="00CD4683" w:rsidP="00CD4683">
      <w:pPr>
        <w:pStyle w:val="a4"/>
        <w:spacing w:line="360" w:lineRule="auto"/>
        <w:jc w:val="center"/>
        <w:rPr>
          <w:rFonts w:ascii="Times New Roman" w:hAnsi="Times New Roman"/>
          <w:sz w:val="28"/>
          <w:szCs w:val="28"/>
        </w:rPr>
      </w:pPr>
      <w:r w:rsidRPr="00097E58">
        <w:rPr>
          <w:rFonts w:ascii="Times New Roman" w:hAnsi="Times New Roman"/>
          <w:noProof/>
          <w:sz w:val="28"/>
          <w:szCs w:val="28"/>
          <w:lang w:eastAsia="uk-UA"/>
        </w:rPr>
        <w:drawing>
          <wp:inline distT="0" distB="0" distL="0" distR="0" wp14:anchorId="35DD543D" wp14:editId="06F566CE">
            <wp:extent cx="5067300" cy="3055620"/>
            <wp:effectExtent l="0" t="0" r="0" b="0"/>
            <wp:docPr id="47" name="Рисунок 4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67300" cy="3055620"/>
                    </a:xfrm>
                    <a:prstGeom prst="rect">
                      <a:avLst/>
                    </a:prstGeom>
                    <a:noFill/>
                    <a:ln>
                      <a:noFill/>
                    </a:ln>
                  </pic:spPr>
                </pic:pic>
              </a:graphicData>
            </a:graphic>
          </wp:inline>
        </w:drawing>
      </w:r>
    </w:p>
    <w:p w14:paraId="262C235E" w14:textId="77777777" w:rsidR="00CD4683" w:rsidRPr="00097E58" w:rsidRDefault="00CD4683" w:rsidP="006F30F4">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highlight w:val="yellow"/>
        </w:rPr>
        <w:t>Рис. 5.1.</w:t>
      </w:r>
      <w:r w:rsidRPr="00097E58">
        <w:rPr>
          <w:rFonts w:ascii="Times New Roman" w:hAnsi="Times New Roman"/>
          <w:sz w:val="28"/>
          <w:szCs w:val="28"/>
        </w:rPr>
        <w:t xml:space="preserve"> Спектри випромінювання помаранчевого GaAs</w:t>
      </w:r>
      <w:r w:rsidRPr="00097E58">
        <w:rPr>
          <w:rFonts w:ascii="Times New Roman" w:hAnsi="Times New Roman"/>
          <w:sz w:val="28"/>
          <w:szCs w:val="28"/>
          <w:vertAlign w:val="subscript"/>
        </w:rPr>
        <w:t>0,55</w:t>
      </w:r>
      <w:r w:rsidRPr="00097E58">
        <w:rPr>
          <w:rFonts w:ascii="Times New Roman" w:hAnsi="Times New Roman"/>
          <w:sz w:val="28"/>
          <w:szCs w:val="28"/>
        </w:rPr>
        <w:t>P</w:t>
      </w:r>
      <w:r w:rsidRPr="00097E58">
        <w:rPr>
          <w:rFonts w:ascii="Times New Roman" w:hAnsi="Times New Roman"/>
          <w:sz w:val="28"/>
          <w:szCs w:val="28"/>
          <w:vertAlign w:val="subscript"/>
        </w:rPr>
        <w:t>0,45</w:t>
      </w:r>
      <w:r w:rsidRPr="00097E58">
        <w:rPr>
          <w:rFonts w:ascii="Times New Roman" w:hAnsi="Times New Roman"/>
          <w:sz w:val="28"/>
          <w:szCs w:val="28"/>
        </w:rPr>
        <w:t xml:space="preserve"> </w:t>
      </w:r>
      <w:proofErr w:type="spellStart"/>
      <w:r w:rsidRPr="00097E58">
        <w:rPr>
          <w:rFonts w:ascii="Times New Roman" w:hAnsi="Times New Roman"/>
          <w:sz w:val="28"/>
          <w:szCs w:val="28"/>
        </w:rPr>
        <w:t>світлодіода</w:t>
      </w:r>
      <w:proofErr w:type="spellEnd"/>
      <w:r w:rsidRPr="00097E58">
        <w:rPr>
          <w:rFonts w:ascii="Times New Roman" w:hAnsi="Times New Roman"/>
          <w:sz w:val="28"/>
          <w:szCs w:val="28"/>
        </w:rPr>
        <w:t xml:space="preserve">, виміряні при різних температурах, сила струму </w:t>
      </w:r>
      <w:r w:rsidRPr="00097E58">
        <w:rPr>
          <w:rFonts w:ascii="Times New Roman" w:hAnsi="Times New Roman"/>
          <w:i/>
          <w:sz w:val="28"/>
          <w:szCs w:val="28"/>
        </w:rPr>
        <w:t>І</w:t>
      </w:r>
      <w:r w:rsidRPr="00097E58">
        <w:rPr>
          <w:rFonts w:ascii="Times New Roman" w:hAnsi="Times New Roman"/>
          <w:sz w:val="28"/>
          <w:szCs w:val="28"/>
        </w:rPr>
        <w:t> = 40 </w:t>
      </w:r>
      <w:proofErr w:type="spellStart"/>
      <w:r w:rsidRPr="00097E58">
        <w:rPr>
          <w:rFonts w:ascii="Times New Roman" w:hAnsi="Times New Roman"/>
          <w:sz w:val="28"/>
          <w:szCs w:val="28"/>
        </w:rPr>
        <w:t>мА</w:t>
      </w:r>
      <w:proofErr w:type="spellEnd"/>
      <w:r w:rsidRPr="00097E58">
        <w:rPr>
          <w:rFonts w:ascii="Times New Roman" w:hAnsi="Times New Roman"/>
          <w:sz w:val="28"/>
          <w:szCs w:val="28"/>
        </w:rPr>
        <w:t>.</w:t>
      </w:r>
    </w:p>
    <w:p w14:paraId="06559622" w14:textId="77777777" w:rsidR="00CD4683" w:rsidRPr="00097E58" w:rsidRDefault="00CD4683" w:rsidP="00CD4683">
      <w:pPr>
        <w:pStyle w:val="a4"/>
        <w:spacing w:line="360" w:lineRule="auto"/>
        <w:ind w:firstLine="284"/>
        <w:jc w:val="both"/>
        <w:rPr>
          <w:rFonts w:ascii="Times New Roman" w:hAnsi="Times New Roman"/>
          <w:sz w:val="28"/>
          <w:szCs w:val="28"/>
        </w:rPr>
      </w:pPr>
    </w:p>
    <w:p w14:paraId="1C6D46AF"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Підвищення температури призводить до падіння інтенсивності свічення та зсуву максимуму у бік довгих хвиль.</w:t>
      </w:r>
    </w:p>
    <w:p w14:paraId="273D611F"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Як згадувалось вище, рекомбінаційний процес у таких діодах забезпечується легуванням розчину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w:t>
      </w:r>
      <w:proofErr w:type="spellStart"/>
      <w:r w:rsidRPr="00097E58">
        <w:rPr>
          <w:rFonts w:ascii="Times New Roman" w:hAnsi="Times New Roman"/>
          <w:sz w:val="28"/>
          <w:szCs w:val="28"/>
        </w:rPr>
        <w:t>ізоелектронною</w:t>
      </w:r>
      <w:proofErr w:type="spellEnd"/>
      <w:r w:rsidRPr="00097E58">
        <w:rPr>
          <w:rFonts w:ascii="Times New Roman" w:hAnsi="Times New Roman"/>
          <w:sz w:val="28"/>
          <w:szCs w:val="28"/>
        </w:rPr>
        <w:t xml:space="preserve"> домішкою азоту. Атом N, маючи менший порівняно з фосфором розмір і відповідно більшу </w:t>
      </w:r>
      <w:proofErr w:type="spellStart"/>
      <w:r w:rsidRPr="00097E58">
        <w:rPr>
          <w:rFonts w:ascii="Times New Roman" w:hAnsi="Times New Roman"/>
          <w:sz w:val="28"/>
          <w:szCs w:val="28"/>
        </w:rPr>
        <w:t>електронегативність</w:t>
      </w:r>
      <w:proofErr w:type="spellEnd"/>
      <w:r w:rsidRPr="00097E58">
        <w:rPr>
          <w:rFonts w:ascii="Times New Roman" w:hAnsi="Times New Roman"/>
          <w:sz w:val="28"/>
          <w:szCs w:val="28"/>
        </w:rPr>
        <w:t xml:space="preserve"> (3 порівняно з 1,64), служить електронною пасткою, на основі якої формується зв’язаний екситон. Глибина залягання його основного рівня (</w:t>
      </w:r>
      <w:r w:rsidRPr="00097E58">
        <w:rPr>
          <w:rFonts w:ascii="Times New Roman" w:hAnsi="Times New Roman"/>
          <w:i/>
          <w:sz w:val="28"/>
          <w:szCs w:val="28"/>
        </w:rPr>
        <w:t>n</w:t>
      </w:r>
      <w:r w:rsidRPr="00097E58">
        <w:rPr>
          <w:rFonts w:ascii="Times New Roman" w:hAnsi="Times New Roman"/>
          <w:sz w:val="28"/>
          <w:szCs w:val="28"/>
        </w:rPr>
        <w:t xml:space="preserve"> = 1) близька до </w:t>
      </w:r>
      <w:proofErr w:type="spellStart"/>
      <w:r w:rsidRPr="00097E58">
        <w:rPr>
          <w:rFonts w:ascii="Times New Roman" w:hAnsi="Times New Roman"/>
          <w:i/>
          <w:sz w:val="28"/>
          <w:szCs w:val="28"/>
        </w:rPr>
        <w:t>Е</w:t>
      </w:r>
      <w:r w:rsidRPr="00097E58">
        <w:rPr>
          <w:rFonts w:ascii="Times New Roman" w:hAnsi="Times New Roman"/>
          <w:sz w:val="28"/>
          <w:szCs w:val="28"/>
          <w:vertAlign w:val="subscript"/>
        </w:rPr>
        <w:t>ех</w:t>
      </w:r>
      <w:proofErr w:type="spellEnd"/>
      <w:r w:rsidRPr="00097E58">
        <w:rPr>
          <w:rFonts w:ascii="Times New Roman" w:hAnsi="Times New Roman"/>
          <w:sz w:val="28"/>
          <w:szCs w:val="28"/>
        </w:rPr>
        <w:t> ~ 150 </w:t>
      </w:r>
      <w:proofErr w:type="spellStart"/>
      <w:r w:rsidRPr="00097E58">
        <w:rPr>
          <w:rFonts w:ascii="Times New Roman" w:hAnsi="Times New Roman"/>
          <w:sz w:val="28"/>
          <w:szCs w:val="28"/>
        </w:rPr>
        <w:t>МеВ</w:t>
      </w:r>
      <w:proofErr w:type="spellEnd"/>
      <w:r w:rsidRPr="00097E58">
        <w:rPr>
          <w:rFonts w:ascii="Times New Roman" w:hAnsi="Times New Roman"/>
          <w:sz w:val="28"/>
          <w:szCs w:val="28"/>
        </w:rPr>
        <w:t>.</w:t>
      </w:r>
    </w:p>
    <w:p w14:paraId="78C3A8EA" w14:textId="77777777"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Зміна положення максимуму випромінювання з температурою – результат зміни ширини забороненої зони </w:t>
      </w:r>
      <w:proofErr w:type="spellStart"/>
      <w:r w:rsidRPr="00097E58">
        <w:rPr>
          <w:rFonts w:ascii="Times New Roman" w:hAnsi="Times New Roman"/>
          <w:i/>
          <w:sz w:val="28"/>
          <w:szCs w:val="28"/>
        </w:rPr>
        <w:t>Е</w:t>
      </w:r>
      <w:r w:rsidRPr="00097E58">
        <w:rPr>
          <w:rFonts w:ascii="Times New Roman" w:hAnsi="Times New Roman"/>
          <w:sz w:val="28"/>
          <w:szCs w:val="28"/>
          <w:vertAlign w:val="subscript"/>
        </w:rPr>
        <w:t>g</w:t>
      </w:r>
      <w:proofErr w:type="spellEnd"/>
      <w:r w:rsidRPr="00097E58">
        <w:rPr>
          <w:rFonts w:ascii="Times New Roman" w:hAnsi="Times New Roman"/>
          <w:sz w:val="28"/>
          <w:szCs w:val="28"/>
        </w:rPr>
        <w:t xml:space="preserve">. Оскільки для твердого розчину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w:t>
      </w:r>
      <w:proofErr w:type="spellStart"/>
      <w:r w:rsidRPr="00097E58">
        <w:rPr>
          <w:rFonts w:ascii="Times New Roman" w:hAnsi="Times New Roman"/>
          <w:i/>
          <w:sz w:val="28"/>
          <w:szCs w:val="28"/>
        </w:rPr>
        <w:t>Е</w:t>
      </w:r>
      <w:r w:rsidRPr="00097E58">
        <w:rPr>
          <w:rFonts w:ascii="Times New Roman" w:hAnsi="Times New Roman"/>
          <w:sz w:val="28"/>
          <w:szCs w:val="28"/>
          <w:vertAlign w:val="subscript"/>
        </w:rPr>
        <w:t>g</w:t>
      </w:r>
      <w:proofErr w:type="spellEnd"/>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xml:space="preserve">) – невідоме, оцінки можна провести, виходячи зі співвідношення </w:t>
      </w:r>
      <w:proofErr w:type="spellStart"/>
      <w:r w:rsidRPr="00097E58">
        <w:rPr>
          <w:rFonts w:ascii="Times New Roman" w:hAnsi="Times New Roman"/>
          <w:sz w:val="28"/>
          <w:szCs w:val="28"/>
        </w:rPr>
        <w:t>Варшні</w:t>
      </w:r>
      <w:proofErr w:type="spellEnd"/>
      <w:r w:rsidRPr="00097E58">
        <w:rPr>
          <w:rFonts w:ascii="Times New Roman" w:hAnsi="Times New Roman"/>
          <w:sz w:val="28"/>
          <w:szCs w:val="28"/>
        </w:rPr>
        <w:t xml:space="preserve"> </w:t>
      </w:r>
      <w:r w:rsidRPr="00097E58">
        <w:rPr>
          <w:rFonts w:ascii="Times New Roman" w:hAnsi="Times New Roman"/>
          <w:sz w:val="28"/>
          <w:szCs w:val="28"/>
          <w:highlight w:val="green"/>
        </w:rPr>
        <w:t>[74]</w:t>
      </w:r>
      <w:r w:rsidRPr="00097E58">
        <w:rPr>
          <w:rFonts w:ascii="Times New Roman" w:hAnsi="Times New Roman"/>
          <w:sz w:val="28"/>
          <w:szCs w:val="28"/>
        </w:rPr>
        <w:t>:</w:t>
      </w:r>
    </w:p>
    <w:p w14:paraId="0534243A" w14:textId="77777777" w:rsidR="00CD4683" w:rsidRPr="00097E58" w:rsidRDefault="00CD4683" w:rsidP="00CD4683">
      <w:pPr>
        <w:pStyle w:val="a4"/>
        <w:spacing w:line="360" w:lineRule="auto"/>
        <w:ind w:firstLine="284"/>
        <w:jc w:val="both"/>
        <w:rPr>
          <w:rFonts w:ascii="Times New Roman" w:hAnsi="Times New Roman"/>
          <w:sz w:val="28"/>
          <w:szCs w:val="28"/>
        </w:rPr>
      </w:pPr>
    </w:p>
    <w:p w14:paraId="3C5E8B6E" w14:textId="1DAC3457" w:rsidR="00CD4683" w:rsidRPr="00097E58" w:rsidRDefault="00CD4683" w:rsidP="00D71E5A">
      <w:pPr>
        <w:pStyle w:val="a4"/>
        <w:spacing w:line="360" w:lineRule="auto"/>
        <w:jc w:val="right"/>
        <w:rPr>
          <w:rFonts w:ascii="Times New Roman" w:hAnsi="Times New Roman"/>
          <w:sz w:val="28"/>
          <w:szCs w:val="28"/>
        </w:rPr>
      </w:pPr>
      <w:r w:rsidRPr="00097E58">
        <w:rPr>
          <w:rFonts w:ascii="Times New Roman" w:hAnsi="Times New Roman"/>
          <w:position w:val="-26"/>
          <w:sz w:val="28"/>
          <w:szCs w:val="28"/>
        </w:rPr>
        <w:object w:dxaOrig="2120" w:dyaOrig="660" w14:anchorId="0C6E00D2">
          <v:shape id="_x0000_i1038" type="#_x0000_t75" style="width:108pt;height:34.2pt" o:ole="">
            <v:imagedata r:id="rId107" o:title=""/>
          </v:shape>
          <o:OLEObject Type="Embed" ProgID="Equation.3" ShapeID="_x0000_i1038" DrawAspect="Content" ObjectID="_1782557839" r:id="rId108"/>
        </w:object>
      </w:r>
      <w:r w:rsidRPr="00097E58">
        <w:rPr>
          <w:rFonts w:ascii="Times New Roman" w:hAnsi="Times New Roman"/>
          <w:sz w:val="28"/>
          <w:szCs w:val="28"/>
        </w:rPr>
        <w:t xml:space="preserve">,          </w:t>
      </w:r>
      <w:r w:rsidR="00D71E5A">
        <w:rPr>
          <w:rFonts w:ascii="Times New Roman" w:hAnsi="Times New Roman"/>
          <w:sz w:val="28"/>
          <w:szCs w:val="28"/>
        </w:rPr>
        <w:t xml:space="preserve">                                           </w:t>
      </w:r>
      <w:r w:rsidRPr="00097E58">
        <w:rPr>
          <w:rFonts w:ascii="Times New Roman" w:hAnsi="Times New Roman"/>
          <w:sz w:val="28"/>
          <w:szCs w:val="28"/>
        </w:rPr>
        <w:t xml:space="preserve"> (5.1)</w:t>
      </w:r>
    </w:p>
    <w:p w14:paraId="1217C3F2" w14:textId="77777777" w:rsidR="00CD4683" w:rsidRPr="00097E58" w:rsidRDefault="00CD4683" w:rsidP="00CD4683">
      <w:pPr>
        <w:pStyle w:val="a4"/>
        <w:spacing w:line="360" w:lineRule="auto"/>
        <w:ind w:firstLine="284"/>
        <w:jc w:val="both"/>
        <w:rPr>
          <w:rFonts w:ascii="Times New Roman" w:hAnsi="Times New Roman"/>
          <w:sz w:val="28"/>
          <w:szCs w:val="28"/>
        </w:rPr>
      </w:pPr>
    </w:p>
    <w:p w14:paraId="34C4CB3E" w14:textId="61C8225C" w:rsidR="00CD4683" w:rsidRPr="00097E58" w:rsidRDefault="00D71E5A" w:rsidP="00CD4683">
      <w:pPr>
        <w:pStyle w:val="a4"/>
        <w:spacing w:line="360" w:lineRule="auto"/>
        <w:jc w:val="both"/>
        <w:rPr>
          <w:rFonts w:ascii="Times New Roman" w:hAnsi="Times New Roman"/>
          <w:sz w:val="28"/>
          <w:szCs w:val="28"/>
        </w:rPr>
      </w:pPr>
      <w:r>
        <w:rPr>
          <w:rFonts w:ascii="Times New Roman" w:hAnsi="Times New Roman"/>
          <w:sz w:val="28"/>
          <w:szCs w:val="28"/>
        </w:rPr>
        <w:t>д</w:t>
      </w:r>
      <w:r w:rsidR="00CD4683" w:rsidRPr="00097E58">
        <w:rPr>
          <w:rFonts w:ascii="Times New Roman" w:hAnsi="Times New Roman"/>
          <w:sz w:val="28"/>
          <w:szCs w:val="28"/>
        </w:rPr>
        <w:t>е</w:t>
      </w:r>
      <w:r>
        <w:rPr>
          <w:rFonts w:ascii="Times New Roman" w:hAnsi="Times New Roman"/>
          <w:sz w:val="28"/>
          <w:szCs w:val="28"/>
        </w:rPr>
        <w:t>,</w:t>
      </w:r>
      <w:r w:rsidR="00CD4683" w:rsidRPr="00097E58">
        <w:rPr>
          <w:rFonts w:ascii="Times New Roman" w:hAnsi="Times New Roman"/>
          <w:sz w:val="28"/>
          <w:szCs w:val="28"/>
        </w:rPr>
        <w:t xml:space="preserve"> </w:t>
      </w:r>
      <w:proofErr w:type="spellStart"/>
      <w:r w:rsidR="00CD4683" w:rsidRPr="00097E58">
        <w:rPr>
          <w:rFonts w:ascii="Times New Roman" w:hAnsi="Times New Roman"/>
          <w:i/>
          <w:iCs/>
          <w:sz w:val="28"/>
          <w:szCs w:val="28"/>
        </w:rPr>
        <w:t>E</w:t>
      </w:r>
      <w:r w:rsidR="00CD4683" w:rsidRPr="00097E58">
        <w:rPr>
          <w:rFonts w:ascii="Times New Roman" w:hAnsi="Times New Roman"/>
          <w:iCs/>
          <w:sz w:val="28"/>
          <w:szCs w:val="28"/>
          <w:vertAlign w:val="subscript"/>
        </w:rPr>
        <w:t>g</w:t>
      </w:r>
      <w:proofErr w:type="spellEnd"/>
      <w:r w:rsidR="00CD4683" w:rsidRPr="00097E58">
        <w:rPr>
          <w:rFonts w:ascii="Times New Roman" w:hAnsi="Times New Roman"/>
          <w:sz w:val="28"/>
          <w:szCs w:val="28"/>
        </w:rPr>
        <w:t xml:space="preserve">(0) – ширина забороненої зони при нульовій температурі, </w:t>
      </w:r>
      <w:r w:rsidR="00CD4683" w:rsidRPr="00097E58">
        <w:rPr>
          <w:rFonts w:ascii="Times New Roman" w:hAnsi="Times New Roman"/>
          <w:i/>
          <w:sz w:val="28"/>
          <w:szCs w:val="28"/>
        </w:rPr>
        <w:sym w:font="Symbol" w:char="F061"/>
      </w:r>
      <w:r w:rsidR="00CD4683" w:rsidRPr="00097E58">
        <w:rPr>
          <w:rFonts w:ascii="Times New Roman" w:hAnsi="Times New Roman"/>
          <w:sz w:val="28"/>
          <w:szCs w:val="28"/>
        </w:rPr>
        <w:t xml:space="preserve"> та </w:t>
      </w:r>
      <w:r w:rsidR="00CD4683" w:rsidRPr="00097E58">
        <w:rPr>
          <w:rFonts w:ascii="Times New Roman" w:hAnsi="Times New Roman"/>
          <w:i/>
          <w:sz w:val="28"/>
          <w:szCs w:val="28"/>
        </w:rPr>
        <w:sym w:font="Symbol" w:char="F062"/>
      </w:r>
      <w:r w:rsidR="00CD4683" w:rsidRPr="00097E58">
        <w:rPr>
          <w:rFonts w:ascii="Times New Roman" w:hAnsi="Times New Roman"/>
          <w:sz w:val="28"/>
          <w:szCs w:val="28"/>
        </w:rPr>
        <w:t xml:space="preserve"> – параметри </w:t>
      </w:r>
      <w:proofErr w:type="spellStart"/>
      <w:r w:rsidR="00CD4683" w:rsidRPr="00097E58">
        <w:rPr>
          <w:rFonts w:ascii="Times New Roman" w:hAnsi="Times New Roman"/>
          <w:sz w:val="28"/>
          <w:szCs w:val="28"/>
        </w:rPr>
        <w:t>Варшні</w:t>
      </w:r>
      <w:proofErr w:type="spellEnd"/>
      <w:r w:rsidR="00CD4683" w:rsidRPr="00097E58">
        <w:rPr>
          <w:rFonts w:ascii="Times New Roman" w:hAnsi="Times New Roman"/>
          <w:sz w:val="28"/>
          <w:szCs w:val="28"/>
        </w:rPr>
        <w:t>.</w:t>
      </w:r>
    </w:p>
    <w:p w14:paraId="7CB5E96E" w14:textId="03B510B5" w:rsidR="00CD4683" w:rsidRPr="00097E58" w:rsidRDefault="00CD4683" w:rsidP="00D71E5A">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Враховуючи, що у використаних зразках GaAs</w:t>
      </w:r>
      <w:r w:rsidRPr="00097E58">
        <w:rPr>
          <w:rFonts w:ascii="Times New Roman" w:hAnsi="Times New Roman"/>
          <w:sz w:val="28"/>
          <w:szCs w:val="28"/>
          <w:vertAlign w:val="subscript"/>
        </w:rPr>
        <w:t>0,55</w:t>
      </w:r>
      <w:r w:rsidRPr="00097E58">
        <w:rPr>
          <w:rFonts w:ascii="Times New Roman" w:hAnsi="Times New Roman"/>
          <w:sz w:val="28"/>
          <w:szCs w:val="28"/>
        </w:rPr>
        <w:t>P</w:t>
      </w:r>
      <w:r w:rsidRPr="00097E58">
        <w:rPr>
          <w:rFonts w:ascii="Times New Roman" w:hAnsi="Times New Roman"/>
          <w:sz w:val="28"/>
          <w:szCs w:val="28"/>
          <w:vertAlign w:val="subscript"/>
        </w:rPr>
        <w:t>0,45</w:t>
      </w:r>
      <w:r w:rsidRPr="00097E58">
        <w:rPr>
          <w:rFonts w:ascii="Times New Roman" w:hAnsi="Times New Roman"/>
          <w:sz w:val="28"/>
          <w:szCs w:val="28"/>
        </w:rPr>
        <w:t xml:space="preserve"> вміст фосфіду галію та арсеніду галію майже однаковий, для визначення </w:t>
      </w:r>
      <w:proofErr w:type="spellStart"/>
      <w:r w:rsidRPr="00097E58">
        <w:rPr>
          <w:rFonts w:ascii="Times New Roman" w:hAnsi="Times New Roman"/>
          <w:i/>
          <w:sz w:val="28"/>
          <w:szCs w:val="28"/>
        </w:rPr>
        <w:t>E</w:t>
      </w:r>
      <w:r w:rsidRPr="00097E58">
        <w:rPr>
          <w:rFonts w:ascii="Times New Roman" w:hAnsi="Times New Roman"/>
          <w:sz w:val="28"/>
          <w:szCs w:val="28"/>
          <w:vertAlign w:val="subscript"/>
        </w:rPr>
        <w:t>g</w:t>
      </w:r>
      <w:proofErr w:type="spellEnd"/>
      <w:r w:rsidRPr="00097E58">
        <w:rPr>
          <w:rFonts w:ascii="Times New Roman" w:hAnsi="Times New Roman"/>
          <w:sz w:val="28"/>
          <w:szCs w:val="28"/>
        </w:rPr>
        <w:t>(</w:t>
      </w:r>
      <w:r w:rsidRPr="00097E58">
        <w:rPr>
          <w:rFonts w:ascii="Times New Roman" w:hAnsi="Times New Roman"/>
          <w:i/>
          <w:sz w:val="28"/>
          <w:szCs w:val="28"/>
        </w:rPr>
        <w:t>T</w:t>
      </w:r>
      <w:r w:rsidRPr="00097E58">
        <w:rPr>
          <w:rFonts w:ascii="Times New Roman" w:hAnsi="Times New Roman"/>
          <w:sz w:val="28"/>
          <w:szCs w:val="28"/>
        </w:rPr>
        <w:t>)</w:t>
      </w:r>
      <w:proofErr w:type="spellStart"/>
      <w:r w:rsidRPr="00097E58">
        <w:rPr>
          <w:rFonts w:ascii="Times New Roman" w:hAnsi="Times New Roman"/>
          <w:sz w:val="28"/>
          <w:szCs w:val="28"/>
          <w:vertAlign w:val="subscript"/>
        </w:rPr>
        <w:t>GaAsP</w:t>
      </w:r>
      <w:proofErr w:type="spellEnd"/>
      <w:r w:rsidRPr="00097E58">
        <w:rPr>
          <w:rFonts w:ascii="Times New Roman" w:hAnsi="Times New Roman"/>
          <w:sz w:val="28"/>
          <w:szCs w:val="28"/>
        </w:rPr>
        <w:t xml:space="preserve"> можна скористатись середніми величинами коефіцієнтів </w:t>
      </w:r>
      <w:r w:rsidRPr="00097E58">
        <w:rPr>
          <w:rFonts w:ascii="Times New Roman" w:hAnsi="Times New Roman"/>
          <w:i/>
          <w:sz w:val="28"/>
          <w:szCs w:val="28"/>
        </w:rPr>
        <w:sym w:font="Symbol" w:char="F061"/>
      </w:r>
      <w:r w:rsidRPr="00097E58">
        <w:rPr>
          <w:rFonts w:ascii="Times New Roman" w:hAnsi="Times New Roman"/>
          <w:sz w:val="28"/>
          <w:szCs w:val="28"/>
        </w:rPr>
        <w:t xml:space="preserve"> і </w:t>
      </w:r>
      <w:r w:rsidRPr="00097E58">
        <w:rPr>
          <w:rFonts w:ascii="Times New Roman" w:hAnsi="Times New Roman"/>
          <w:i/>
          <w:sz w:val="28"/>
          <w:szCs w:val="28"/>
        </w:rPr>
        <w:sym w:font="Symbol" w:char="F062"/>
      </w:r>
      <w:r w:rsidRPr="00097E58">
        <w:rPr>
          <w:rFonts w:ascii="Times New Roman" w:hAnsi="Times New Roman"/>
          <w:i/>
          <w:sz w:val="28"/>
          <w:szCs w:val="28"/>
        </w:rPr>
        <w:t xml:space="preserve"> </w:t>
      </w:r>
      <w:r w:rsidRPr="00097E58">
        <w:rPr>
          <w:rFonts w:ascii="Times New Roman" w:hAnsi="Times New Roman"/>
          <w:sz w:val="28"/>
          <w:szCs w:val="28"/>
        </w:rPr>
        <w:t xml:space="preserve">(Табл. 5.1). Тоді </w:t>
      </w:r>
      <w:r w:rsidRPr="00097E58">
        <w:rPr>
          <w:rFonts w:ascii="Times New Roman" w:hAnsi="Times New Roman"/>
          <w:i/>
          <w:sz w:val="28"/>
          <w:szCs w:val="28"/>
        </w:rPr>
        <w:sym w:font="Symbol" w:char="F061"/>
      </w:r>
      <w:proofErr w:type="spellStart"/>
      <w:r w:rsidRPr="00097E58">
        <w:rPr>
          <w:rFonts w:ascii="Times New Roman" w:hAnsi="Times New Roman"/>
          <w:sz w:val="28"/>
          <w:szCs w:val="28"/>
          <w:vertAlign w:val="subscript"/>
        </w:rPr>
        <w:t>GaAsP</w:t>
      </w:r>
      <w:proofErr w:type="spellEnd"/>
      <w:r w:rsidRPr="00097E58">
        <w:rPr>
          <w:rFonts w:ascii="Times New Roman" w:hAnsi="Times New Roman"/>
          <w:sz w:val="28"/>
          <w:szCs w:val="28"/>
        </w:rPr>
        <w:t> = 5,81·10</w:t>
      </w:r>
      <w:r w:rsidRPr="00097E58">
        <w:rPr>
          <w:rFonts w:ascii="Times New Roman" w:hAnsi="Times New Roman"/>
          <w:sz w:val="28"/>
          <w:szCs w:val="28"/>
          <w:vertAlign w:val="superscript"/>
        </w:rPr>
        <w:t>-4</w:t>
      </w:r>
      <w:r w:rsidRPr="00097E58">
        <w:rPr>
          <w:rFonts w:ascii="Times New Roman" w:hAnsi="Times New Roman"/>
          <w:sz w:val="28"/>
          <w:szCs w:val="28"/>
        </w:rPr>
        <w:t> </w:t>
      </w:r>
      <w:proofErr w:type="spellStart"/>
      <w:r w:rsidRPr="00097E58">
        <w:rPr>
          <w:rFonts w:ascii="Times New Roman" w:hAnsi="Times New Roman"/>
          <w:sz w:val="28"/>
          <w:szCs w:val="28"/>
        </w:rPr>
        <w:t>eB</w:t>
      </w:r>
      <w:proofErr w:type="spellEnd"/>
      <w:r w:rsidRPr="00097E58">
        <w:rPr>
          <w:rFonts w:ascii="Times New Roman" w:hAnsi="Times New Roman"/>
          <w:sz w:val="28"/>
          <w:szCs w:val="28"/>
        </w:rPr>
        <w:t xml:space="preserve">/К, </w:t>
      </w:r>
      <w:r w:rsidRPr="00097E58">
        <w:rPr>
          <w:rFonts w:ascii="Times New Roman" w:hAnsi="Times New Roman"/>
          <w:i/>
          <w:sz w:val="28"/>
          <w:szCs w:val="28"/>
        </w:rPr>
        <w:sym w:font="Symbol" w:char="F062"/>
      </w:r>
      <w:proofErr w:type="spellStart"/>
      <w:r w:rsidRPr="00097E58">
        <w:rPr>
          <w:rFonts w:ascii="Times New Roman" w:hAnsi="Times New Roman"/>
          <w:sz w:val="28"/>
          <w:szCs w:val="28"/>
          <w:vertAlign w:val="subscript"/>
        </w:rPr>
        <w:t>GaAsP</w:t>
      </w:r>
      <w:proofErr w:type="spellEnd"/>
      <w:r w:rsidRPr="00097E58">
        <w:rPr>
          <w:rFonts w:ascii="Times New Roman" w:hAnsi="Times New Roman"/>
          <w:sz w:val="28"/>
          <w:szCs w:val="28"/>
        </w:rPr>
        <w:t xml:space="preserve"> = 332 К. Величину параметра </w:t>
      </w:r>
      <w:r w:rsidRPr="00097E58">
        <w:rPr>
          <w:rFonts w:ascii="Times New Roman" w:hAnsi="Times New Roman"/>
          <w:i/>
          <w:sz w:val="28"/>
          <w:szCs w:val="28"/>
        </w:rPr>
        <w:sym w:font="Symbol" w:char="F062"/>
      </w:r>
      <w:proofErr w:type="spellStart"/>
      <w:r w:rsidRPr="00097E58">
        <w:rPr>
          <w:rFonts w:ascii="Times New Roman" w:hAnsi="Times New Roman"/>
          <w:sz w:val="28"/>
          <w:szCs w:val="28"/>
          <w:vertAlign w:val="subscript"/>
        </w:rPr>
        <w:t>GaAsP</w:t>
      </w:r>
      <w:proofErr w:type="spellEnd"/>
      <w:r w:rsidRPr="00097E58">
        <w:rPr>
          <w:rFonts w:ascii="Times New Roman" w:hAnsi="Times New Roman"/>
          <w:sz w:val="28"/>
          <w:szCs w:val="28"/>
        </w:rPr>
        <w:t xml:space="preserve"> можна оцінити також за значеннями температури </w:t>
      </w:r>
      <w:proofErr w:type="spellStart"/>
      <w:r w:rsidRPr="00097E58">
        <w:rPr>
          <w:rFonts w:ascii="Times New Roman" w:hAnsi="Times New Roman"/>
          <w:sz w:val="28"/>
          <w:szCs w:val="28"/>
        </w:rPr>
        <w:t>Дебая</w:t>
      </w:r>
      <w:proofErr w:type="spellEnd"/>
      <w:r w:rsidRPr="00097E58">
        <w:rPr>
          <w:rFonts w:ascii="Times New Roman" w:hAnsi="Times New Roman"/>
          <w:sz w:val="28"/>
          <w:szCs w:val="28"/>
        </w:rPr>
        <w:t xml:space="preserve"> для обох матеріалів, для яких </w:t>
      </w:r>
      <w:r w:rsidRPr="00097E58">
        <w:rPr>
          <w:rFonts w:ascii="Times New Roman" w:hAnsi="Times New Roman"/>
          <w:sz w:val="28"/>
          <w:szCs w:val="28"/>
        </w:rPr>
        <w:sym w:font="Symbol" w:char="F051"/>
      </w:r>
      <w:proofErr w:type="spellStart"/>
      <w:r w:rsidRPr="00097E58">
        <w:rPr>
          <w:rFonts w:ascii="Times New Roman" w:hAnsi="Times New Roman"/>
          <w:i/>
          <w:sz w:val="28"/>
          <w:szCs w:val="28"/>
          <w:vertAlign w:val="subscript"/>
        </w:rPr>
        <w:t>D</w:t>
      </w:r>
      <w:r w:rsidRPr="00097E58">
        <w:rPr>
          <w:rFonts w:ascii="Times New Roman" w:hAnsi="Times New Roman"/>
          <w:sz w:val="28"/>
          <w:szCs w:val="28"/>
          <w:vertAlign w:val="superscript"/>
        </w:rPr>
        <w:t>GaAs</w:t>
      </w:r>
      <w:proofErr w:type="spellEnd"/>
      <w:r w:rsidRPr="00097E58">
        <w:rPr>
          <w:rFonts w:ascii="Times New Roman" w:hAnsi="Times New Roman"/>
          <w:sz w:val="28"/>
          <w:szCs w:val="28"/>
        </w:rPr>
        <w:t> = 343 </w:t>
      </w:r>
      <w:r>
        <w:rPr>
          <w:rFonts w:ascii="Times New Roman" w:hAnsi="Times New Roman"/>
          <w:sz w:val="28"/>
          <w:szCs w:val="28"/>
        </w:rPr>
        <w:t>°</w:t>
      </w:r>
      <w:r w:rsidRPr="00097E58">
        <w:rPr>
          <w:rFonts w:ascii="Times New Roman" w:hAnsi="Times New Roman"/>
          <w:sz w:val="28"/>
          <w:szCs w:val="28"/>
        </w:rPr>
        <w:t xml:space="preserve">К, </w:t>
      </w:r>
      <w:r w:rsidRPr="00097E58">
        <w:rPr>
          <w:rFonts w:ascii="Times New Roman" w:hAnsi="Times New Roman"/>
          <w:sz w:val="28"/>
          <w:szCs w:val="28"/>
        </w:rPr>
        <w:sym w:font="Symbol" w:char="F051"/>
      </w:r>
      <w:proofErr w:type="spellStart"/>
      <w:r w:rsidRPr="00097E58">
        <w:rPr>
          <w:rFonts w:ascii="Times New Roman" w:hAnsi="Times New Roman"/>
          <w:i/>
          <w:sz w:val="28"/>
          <w:szCs w:val="28"/>
          <w:vertAlign w:val="subscript"/>
        </w:rPr>
        <w:t>D</w:t>
      </w:r>
      <w:r w:rsidRPr="00097E58">
        <w:rPr>
          <w:rFonts w:ascii="Times New Roman" w:hAnsi="Times New Roman"/>
          <w:sz w:val="28"/>
          <w:szCs w:val="28"/>
          <w:vertAlign w:val="superscript"/>
        </w:rPr>
        <w:t>GaР</w:t>
      </w:r>
      <w:proofErr w:type="spellEnd"/>
      <w:r w:rsidRPr="00097E58">
        <w:rPr>
          <w:rFonts w:ascii="Times New Roman" w:hAnsi="Times New Roman"/>
          <w:sz w:val="28"/>
          <w:szCs w:val="28"/>
        </w:rPr>
        <w:t xml:space="preserve"> = 440,6 К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88</w:t>
      </w:r>
      <w:r w:rsidRPr="00097E58">
        <w:rPr>
          <w:rFonts w:ascii="Times New Roman" w:hAnsi="Times New Roman"/>
          <w:sz w:val="28"/>
          <w:szCs w:val="28"/>
          <w:highlight w:val="green"/>
        </w:rPr>
        <w:t>]</w:t>
      </w:r>
      <w:r w:rsidRPr="00097E58">
        <w:rPr>
          <w:rFonts w:ascii="Times New Roman" w:hAnsi="Times New Roman"/>
          <w:sz w:val="28"/>
          <w:szCs w:val="28"/>
        </w:rPr>
        <w:t xml:space="preserve">; відтак </w:t>
      </w:r>
      <w:r w:rsidRPr="00097E58">
        <w:rPr>
          <w:rFonts w:ascii="Times New Roman" w:hAnsi="Times New Roman"/>
          <w:sz w:val="28"/>
          <w:szCs w:val="28"/>
        </w:rPr>
        <w:sym w:font="Symbol" w:char="F051"/>
      </w:r>
      <w:proofErr w:type="spellStart"/>
      <w:r w:rsidRPr="00097E58">
        <w:rPr>
          <w:rFonts w:ascii="Times New Roman" w:hAnsi="Times New Roman"/>
          <w:i/>
          <w:sz w:val="28"/>
          <w:szCs w:val="28"/>
          <w:vertAlign w:val="subscript"/>
        </w:rPr>
        <w:t>D</w:t>
      </w:r>
      <w:r w:rsidRPr="00097E58">
        <w:rPr>
          <w:rFonts w:ascii="Times New Roman" w:hAnsi="Times New Roman"/>
          <w:sz w:val="28"/>
          <w:szCs w:val="28"/>
          <w:vertAlign w:val="superscript"/>
        </w:rPr>
        <w:t>GaAsР</w:t>
      </w:r>
      <w:proofErr w:type="spellEnd"/>
      <w:r w:rsidRPr="00097E58">
        <w:rPr>
          <w:rFonts w:ascii="Times New Roman" w:hAnsi="Times New Roman"/>
          <w:sz w:val="28"/>
          <w:szCs w:val="28"/>
        </w:rPr>
        <w:t xml:space="preserve"> = 391 К. Розбіжність оцінок виконаних двома способами становить менше 1 %, що підтверджує коректність використання середніх значень коефіцієнтів </w:t>
      </w:r>
      <w:r w:rsidRPr="00097E58">
        <w:rPr>
          <w:rFonts w:ascii="Times New Roman" w:hAnsi="Times New Roman"/>
          <w:i/>
          <w:sz w:val="28"/>
          <w:szCs w:val="28"/>
        </w:rPr>
        <w:sym w:font="Symbol" w:char="F062"/>
      </w:r>
      <w:proofErr w:type="spellStart"/>
      <w:r w:rsidRPr="00097E58">
        <w:rPr>
          <w:rFonts w:ascii="Times New Roman" w:hAnsi="Times New Roman"/>
          <w:sz w:val="28"/>
          <w:szCs w:val="28"/>
          <w:vertAlign w:val="superscript"/>
        </w:rPr>
        <w:t>GaР</w:t>
      </w:r>
      <w:proofErr w:type="spellEnd"/>
      <w:r w:rsidRPr="00097E58">
        <w:rPr>
          <w:rFonts w:ascii="Times New Roman" w:hAnsi="Times New Roman"/>
          <w:sz w:val="28"/>
          <w:szCs w:val="28"/>
        </w:rPr>
        <w:t xml:space="preserve"> та </w:t>
      </w:r>
      <w:r w:rsidRPr="00097E58">
        <w:rPr>
          <w:rFonts w:ascii="Times New Roman" w:hAnsi="Times New Roman"/>
          <w:i/>
          <w:sz w:val="28"/>
          <w:szCs w:val="28"/>
        </w:rPr>
        <w:sym w:font="Symbol" w:char="F062"/>
      </w:r>
      <w:proofErr w:type="spellStart"/>
      <w:r w:rsidRPr="00097E58">
        <w:rPr>
          <w:rFonts w:ascii="Times New Roman" w:hAnsi="Times New Roman"/>
          <w:sz w:val="28"/>
          <w:szCs w:val="28"/>
          <w:vertAlign w:val="superscript"/>
        </w:rPr>
        <w:t>GaAs</w:t>
      </w:r>
      <w:proofErr w:type="spellEnd"/>
      <w:r w:rsidRPr="00097E58">
        <w:rPr>
          <w:rFonts w:ascii="Times New Roman" w:hAnsi="Times New Roman"/>
          <w:sz w:val="28"/>
          <w:szCs w:val="28"/>
        </w:rPr>
        <w:t xml:space="preserve"> для твердого розчину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w:t>
      </w:r>
    </w:p>
    <w:p w14:paraId="69C90DFB" w14:textId="77777777" w:rsidR="00CD4683" w:rsidRPr="00097E58" w:rsidRDefault="00CD4683" w:rsidP="00CD4683">
      <w:pPr>
        <w:pStyle w:val="a4"/>
        <w:spacing w:line="360" w:lineRule="auto"/>
        <w:ind w:firstLine="284"/>
        <w:jc w:val="center"/>
        <w:rPr>
          <w:rFonts w:ascii="Times New Roman" w:hAnsi="Times New Roman"/>
          <w:sz w:val="28"/>
          <w:szCs w:val="28"/>
        </w:rPr>
      </w:pPr>
    </w:p>
    <w:p w14:paraId="612A3B1C" w14:textId="77777777" w:rsidR="00CD4683" w:rsidRPr="00097E58" w:rsidRDefault="00CD4683" w:rsidP="00CD4683">
      <w:pPr>
        <w:pStyle w:val="a4"/>
        <w:spacing w:line="360" w:lineRule="auto"/>
        <w:ind w:firstLine="284"/>
        <w:jc w:val="center"/>
        <w:rPr>
          <w:rFonts w:ascii="Times New Roman" w:hAnsi="Times New Roman"/>
          <w:sz w:val="28"/>
          <w:szCs w:val="28"/>
        </w:rPr>
      </w:pPr>
      <w:r w:rsidRPr="002C4B3C">
        <w:rPr>
          <w:rFonts w:ascii="Times New Roman" w:hAnsi="Times New Roman"/>
          <w:sz w:val="28"/>
          <w:szCs w:val="28"/>
          <w:highlight w:val="yellow"/>
        </w:rPr>
        <w:t>Табл.5.1</w:t>
      </w:r>
      <w:r w:rsidRPr="00097E58">
        <w:rPr>
          <w:rFonts w:ascii="Times New Roman" w:hAnsi="Times New Roman"/>
          <w:sz w:val="28"/>
          <w:szCs w:val="28"/>
        </w:rPr>
        <w:t xml:space="preserve">. Параметри </w:t>
      </w:r>
      <w:proofErr w:type="spellStart"/>
      <w:r w:rsidRPr="00097E58">
        <w:rPr>
          <w:rFonts w:ascii="Times New Roman" w:hAnsi="Times New Roman"/>
          <w:sz w:val="28"/>
          <w:szCs w:val="28"/>
        </w:rPr>
        <w:t>Варшні</w:t>
      </w:r>
      <w:proofErr w:type="spellEnd"/>
      <w:r w:rsidRPr="00097E58">
        <w:rPr>
          <w:rFonts w:ascii="Times New Roman" w:hAnsi="Times New Roman"/>
          <w:sz w:val="28"/>
          <w:szCs w:val="28"/>
        </w:rPr>
        <w:t xml:space="preserve"> для напівпровідників </w:t>
      </w:r>
      <w:proofErr w:type="spellStart"/>
      <w:r w:rsidRPr="00097E58">
        <w:rPr>
          <w:rFonts w:ascii="Times New Roman" w:hAnsi="Times New Roman"/>
          <w:sz w:val="28"/>
          <w:szCs w:val="28"/>
        </w:rPr>
        <w:t>GaP</w:t>
      </w:r>
      <w:proofErr w:type="spellEnd"/>
      <w:r w:rsidRPr="00097E58">
        <w:rPr>
          <w:rFonts w:ascii="Times New Roman" w:hAnsi="Times New Roman"/>
          <w:sz w:val="28"/>
          <w:szCs w:val="28"/>
        </w:rPr>
        <w:t xml:space="preserve">, </w:t>
      </w:r>
      <w:proofErr w:type="spellStart"/>
      <w:r w:rsidRPr="00097E58">
        <w:rPr>
          <w:rFonts w:ascii="Times New Roman" w:hAnsi="Times New Roman"/>
          <w:sz w:val="28"/>
          <w:szCs w:val="28"/>
        </w:rPr>
        <w:t>GaAs</w:t>
      </w:r>
      <w:proofErr w:type="spellEnd"/>
      <w:r w:rsidRPr="00097E58">
        <w:rPr>
          <w:rFonts w:ascii="Times New Roman" w:hAnsi="Times New Roman"/>
          <w:sz w:val="28"/>
          <w:szCs w:val="28"/>
        </w:rPr>
        <w:t xml:space="preserve">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74</w:t>
      </w:r>
      <w:r w:rsidRPr="00097E58">
        <w:rPr>
          <w:rFonts w:ascii="Times New Roman" w:hAnsi="Times New Roman"/>
          <w:sz w:val="28"/>
          <w:szCs w:val="28"/>
          <w:highlight w:val="green"/>
        </w:rPr>
        <w:t>]</w:t>
      </w:r>
      <w:r w:rsidRPr="00097E58">
        <w:rPr>
          <w:rFonts w:ascii="Times New Roman" w:hAnsi="Times New Roman"/>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7"/>
        <w:gridCol w:w="3544"/>
        <w:gridCol w:w="3048"/>
      </w:tblGrid>
      <w:tr w:rsidR="00CD4683" w:rsidRPr="00097E58" w14:paraId="55D47035" w14:textId="77777777" w:rsidTr="005E1061">
        <w:trPr>
          <w:jc w:val="center"/>
        </w:trPr>
        <w:tc>
          <w:tcPr>
            <w:tcW w:w="2907" w:type="dxa"/>
            <w:shd w:val="clear" w:color="auto" w:fill="auto"/>
            <w:vAlign w:val="center"/>
          </w:tcPr>
          <w:p w14:paraId="2C2A94B6" w14:textId="77777777" w:rsidR="00CD4683" w:rsidRPr="00097E58" w:rsidRDefault="00CD4683" w:rsidP="005E1061">
            <w:pPr>
              <w:pStyle w:val="a4"/>
              <w:spacing w:line="360" w:lineRule="auto"/>
              <w:ind w:firstLine="284"/>
              <w:jc w:val="center"/>
              <w:rPr>
                <w:rFonts w:ascii="Times New Roman" w:hAnsi="Times New Roman"/>
                <w:sz w:val="28"/>
                <w:szCs w:val="28"/>
              </w:rPr>
            </w:pPr>
          </w:p>
        </w:tc>
        <w:tc>
          <w:tcPr>
            <w:tcW w:w="3544" w:type="dxa"/>
            <w:shd w:val="clear" w:color="auto" w:fill="auto"/>
            <w:vAlign w:val="center"/>
          </w:tcPr>
          <w:p w14:paraId="7897E766"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i/>
                <w:sz w:val="28"/>
                <w:szCs w:val="28"/>
              </w:rPr>
              <w:sym w:font="Symbol" w:char="F061"/>
            </w:r>
            <w:r w:rsidRPr="00097E58">
              <w:rPr>
                <w:rFonts w:ascii="Times New Roman" w:hAnsi="Times New Roman"/>
                <w:sz w:val="28"/>
                <w:szCs w:val="28"/>
              </w:rPr>
              <w:t xml:space="preserve"> (10</w:t>
            </w:r>
            <w:r w:rsidRPr="00097E58">
              <w:rPr>
                <w:rFonts w:ascii="Times New Roman" w:hAnsi="Times New Roman"/>
                <w:sz w:val="28"/>
                <w:szCs w:val="28"/>
                <w:vertAlign w:val="superscript"/>
              </w:rPr>
              <w:t>-4</w:t>
            </w:r>
            <w:r w:rsidRPr="00097E58">
              <w:rPr>
                <w:rFonts w:ascii="Times New Roman" w:hAnsi="Times New Roman"/>
                <w:sz w:val="28"/>
                <w:szCs w:val="28"/>
              </w:rPr>
              <w:t> еВ/К)</w:t>
            </w:r>
          </w:p>
        </w:tc>
        <w:tc>
          <w:tcPr>
            <w:tcW w:w="3048" w:type="dxa"/>
            <w:shd w:val="clear" w:color="auto" w:fill="auto"/>
            <w:vAlign w:val="center"/>
          </w:tcPr>
          <w:p w14:paraId="769539B9"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i/>
                <w:sz w:val="28"/>
                <w:szCs w:val="28"/>
              </w:rPr>
              <w:sym w:font="Symbol" w:char="F062"/>
            </w:r>
            <w:r w:rsidRPr="00097E58">
              <w:rPr>
                <w:rFonts w:ascii="Times New Roman" w:hAnsi="Times New Roman"/>
                <w:sz w:val="28"/>
                <w:szCs w:val="28"/>
              </w:rPr>
              <w:t xml:space="preserve"> (К)</w:t>
            </w:r>
          </w:p>
        </w:tc>
      </w:tr>
      <w:tr w:rsidR="00CD4683" w:rsidRPr="00097E58" w14:paraId="272F327B" w14:textId="77777777" w:rsidTr="005E1061">
        <w:trPr>
          <w:jc w:val="center"/>
        </w:trPr>
        <w:tc>
          <w:tcPr>
            <w:tcW w:w="2907" w:type="dxa"/>
            <w:shd w:val="clear" w:color="auto" w:fill="auto"/>
            <w:vAlign w:val="center"/>
          </w:tcPr>
          <w:p w14:paraId="51E180C9" w14:textId="77777777" w:rsidR="00CD4683" w:rsidRPr="00097E58" w:rsidRDefault="00CD4683" w:rsidP="005E1061">
            <w:pPr>
              <w:pStyle w:val="a4"/>
              <w:spacing w:line="360" w:lineRule="auto"/>
              <w:ind w:firstLine="284"/>
              <w:jc w:val="center"/>
              <w:rPr>
                <w:rFonts w:ascii="Times New Roman" w:hAnsi="Times New Roman"/>
                <w:sz w:val="28"/>
                <w:szCs w:val="28"/>
              </w:rPr>
            </w:pPr>
            <w:proofErr w:type="spellStart"/>
            <w:r w:rsidRPr="00097E58">
              <w:rPr>
                <w:rFonts w:ascii="Times New Roman" w:hAnsi="Times New Roman"/>
                <w:sz w:val="28"/>
                <w:szCs w:val="28"/>
              </w:rPr>
              <w:t>GaP</w:t>
            </w:r>
            <w:proofErr w:type="spellEnd"/>
          </w:p>
        </w:tc>
        <w:tc>
          <w:tcPr>
            <w:tcW w:w="3544" w:type="dxa"/>
            <w:shd w:val="clear" w:color="auto" w:fill="auto"/>
            <w:vAlign w:val="center"/>
          </w:tcPr>
          <w:p w14:paraId="53168F90"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rPr>
              <w:t>6,20</w:t>
            </w:r>
          </w:p>
        </w:tc>
        <w:tc>
          <w:tcPr>
            <w:tcW w:w="3048" w:type="dxa"/>
            <w:shd w:val="clear" w:color="auto" w:fill="auto"/>
            <w:vAlign w:val="center"/>
          </w:tcPr>
          <w:p w14:paraId="238E5A69"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rPr>
              <w:t>460</w:t>
            </w:r>
          </w:p>
        </w:tc>
      </w:tr>
      <w:tr w:rsidR="00CD4683" w:rsidRPr="00097E58" w14:paraId="53130488" w14:textId="77777777" w:rsidTr="005E1061">
        <w:trPr>
          <w:jc w:val="center"/>
        </w:trPr>
        <w:tc>
          <w:tcPr>
            <w:tcW w:w="2907" w:type="dxa"/>
            <w:shd w:val="clear" w:color="auto" w:fill="auto"/>
            <w:vAlign w:val="center"/>
          </w:tcPr>
          <w:p w14:paraId="58B06556" w14:textId="77777777" w:rsidR="00CD4683" w:rsidRPr="00097E58" w:rsidRDefault="00CD4683" w:rsidP="005E1061">
            <w:pPr>
              <w:pStyle w:val="a4"/>
              <w:spacing w:line="360" w:lineRule="auto"/>
              <w:ind w:firstLine="284"/>
              <w:jc w:val="center"/>
              <w:rPr>
                <w:rFonts w:ascii="Times New Roman" w:hAnsi="Times New Roman"/>
                <w:sz w:val="28"/>
                <w:szCs w:val="28"/>
              </w:rPr>
            </w:pPr>
            <w:proofErr w:type="spellStart"/>
            <w:r w:rsidRPr="00097E58">
              <w:rPr>
                <w:rFonts w:ascii="Times New Roman" w:hAnsi="Times New Roman"/>
                <w:sz w:val="28"/>
                <w:szCs w:val="28"/>
              </w:rPr>
              <w:t>GaAs</w:t>
            </w:r>
            <w:proofErr w:type="spellEnd"/>
          </w:p>
        </w:tc>
        <w:tc>
          <w:tcPr>
            <w:tcW w:w="3544" w:type="dxa"/>
            <w:shd w:val="clear" w:color="auto" w:fill="auto"/>
            <w:vAlign w:val="center"/>
          </w:tcPr>
          <w:p w14:paraId="022C671E"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rPr>
              <w:t>5,41</w:t>
            </w:r>
          </w:p>
        </w:tc>
        <w:tc>
          <w:tcPr>
            <w:tcW w:w="3048" w:type="dxa"/>
            <w:shd w:val="clear" w:color="auto" w:fill="auto"/>
            <w:vAlign w:val="center"/>
          </w:tcPr>
          <w:p w14:paraId="7C7C9953" w14:textId="77777777" w:rsidR="00CD4683" w:rsidRPr="00097E58" w:rsidRDefault="00CD4683" w:rsidP="005E1061">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rPr>
              <w:t>204</w:t>
            </w:r>
          </w:p>
        </w:tc>
      </w:tr>
    </w:tbl>
    <w:p w14:paraId="1BA1BE3C" w14:textId="77777777" w:rsidR="00CD4683" w:rsidRPr="00097E58" w:rsidRDefault="00CD4683" w:rsidP="00CD4683">
      <w:pPr>
        <w:pStyle w:val="a4"/>
        <w:spacing w:line="360" w:lineRule="auto"/>
        <w:ind w:firstLine="284"/>
        <w:jc w:val="both"/>
        <w:rPr>
          <w:rFonts w:ascii="Times New Roman" w:hAnsi="Times New Roman"/>
          <w:sz w:val="28"/>
          <w:szCs w:val="28"/>
        </w:rPr>
      </w:pPr>
    </w:p>
    <w:p w14:paraId="270BBBB2" w14:textId="28348204" w:rsidR="00CD4683" w:rsidRPr="00097E58" w:rsidRDefault="00CD4683" w:rsidP="00C469CD">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Якщо величину параметра </w:t>
      </w:r>
      <w:proofErr w:type="spellStart"/>
      <w:r w:rsidRPr="00097E58">
        <w:rPr>
          <w:rFonts w:ascii="Times New Roman" w:hAnsi="Times New Roman"/>
          <w:i/>
          <w:sz w:val="28"/>
          <w:szCs w:val="28"/>
        </w:rPr>
        <w:t>E</w:t>
      </w:r>
      <w:r w:rsidRPr="00097E58">
        <w:rPr>
          <w:rFonts w:ascii="Times New Roman" w:hAnsi="Times New Roman"/>
          <w:sz w:val="28"/>
          <w:szCs w:val="28"/>
          <w:vertAlign w:val="subscript"/>
        </w:rPr>
        <w:t>g</w:t>
      </w:r>
      <w:proofErr w:type="spellEnd"/>
      <w:r w:rsidRPr="00097E58">
        <w:rPr>
          <w:rFonts w:ascii="Times New Roman" w:hAnsi="Times New Roman"/>
          <w:sz w:val="28"/>
          <w:szCs w:val="28"/>
        </w:rPr>
        <w:t xml:space="preserve">(0) вибрати рівною </w:t>
      </w:r>
      <w:proofErr w:type="spellStart"/>
      <w:r w:rsidRPr="00097E58">
        <w:rPr>
          <w:rFonts w:ascii="Times New Roman" w:hAnsi="Times New Roman"/>
          <w:i/>
          <w:sz w:val="28"/>
          <w:szCs w:val="28"/>
        </w:rPr>
        <w:t>E</w:t>
      </w:r>
      <w:r w:rsidRPr="00097E58">
        <w:rPr>
          <w:rFonts w:ascii="Times New Roman" w:hAnsi="Times New Roman"/>
          <w:sz w:val="28"/>
          <w:szCs w:val="28"/>
          <w:vertAlign w:val="subscript"/>
        </w:rPr>
        <w:t>g</w:t>
      </w:r>
      <w:proofErr w:type="spellEnd"/>
      <w:r w:rsidRPr="00097E58">
        <w:rPr>
          <w:rFonts w:ascii="Times New Roman" w:hAnsi="Times New Roman"/>
          <w:sz w:val="28"/>
          <w:szCs w:val="28"/>
        </w:rPr>
        <w:t xml:space="preserve"> = 2,03 еВ, то як видно з </w:t>
      </w:r>
      <w:r w:rsidRPr="00C469CD">
        <w:rPr>
          <w:rFonts w:ascii="Times New Roman" w:hAnsi="Times New Roman"/>
          <w:sz w:val="28"/>
          <w:szCs w:val="28"/>
          <w:highlight w:val="yellow"/>
        </w:rPr>
        <w:t>рис. 5.2,</w:t>
      </w:r>
      <w:r w:rsidRPr="00097E58">
        <w:rPr>
          <w:rFonts w:ascii="Times New Roman" w:hAnsi="Times New Roman"/>
          <w:sz w:val="28"/>
          <w:szCs w:val="28"/>
        </w:rPr>
        <w:t xml:space="preserve"> оскільки результати розрахунку, проведеного за формулою </w:t>
      </w:r>
      <w:proofErr w:type="spellStart"/>
      <w:r w:rsidRPr="00097E58">
        <w:rPr>
          <w:rFonts w:ascii="Times New Roman" w:hAnsi="Times New Roman"/>
          <w:sz w:val="28"/>
          <w:szCs w:val="28"/>
        </w:rPr>
        <w:t>Варшні</w:t>
      </w:r>
      <w:proofErr w:type="spellEnd"/>
      <w:r w:rsidRPr="00097E58">
        <w:rPr>
          <w:rFonts w:ascii="Times New Roman" w:hAnsi="Times New Roman"/>
          <w:sz w:val="28"/>
          <w:szCs w:val="28"/>
        </w:rPr>
        <w:t xml:space="preserve">, добре узгоджуються з кривою температурного зсуву максимуму </w:t>
      </w:r>
      <w:proofErr w:type="spellStart"/>
      <w:r w:rsidRPr="00097E58">
        <w:rPr>
          <w:rFonts w:ascii="Times New Roman" w:hAnsi="Times New Roman"/>
          <w:sz w:val="28"/>
          <w:szCs w:val="28"/>
        </w:rPr>
        <w:t>білякрайового</w:t>
      </w:r>
      <w:proofErr w:type="spellEnd"/>
      <w:r w:rsidRPr="00097E58">
        <w:rPr>
          <w:rFonts w:ascii="Times New Roman" w:hAnsi="Times New Roman"/>
          <w:sz w:val="28"/>
          <w:szCs w:val="28"/>
        </w:rPr>
        <w:t xml:space="preserve"> </w:t>
      </w:r>
      <w:proofErr w:type="spellStart"/>
      <w:r w:rsidRPr="00097E58">
        <w:rPr>
          <w:rFonts w:ascii="Times New Roman" w:hAnsi="Times New Roman"/>
          <w:sz w:val="28"/>
          <w:szCs w:val="28"/>
        </w:rPr>
        <w:t>екситонного</w:t>
      </w:r>
      <w:proofErr w:type="spellEnd"/>
      <w:r w:rsidRPr="00097E58">
        <w:rPr>
          <w:rFonts w:ascii="Times New Roman" w:hAnsi="Times New Roman"/>
          <w:sz w:val="28"/>
          <w:szCs w:val="28"/>
        </w:rPr>
        <w:t xml:space="preserve"> випромінювання діода, залежність </w:t>
      </w:r>
      <w:r w:rsidRPr="00097E58">
        <w:rPr>
          <w:rFonts w:ascii="Times New Roman" w:hAnsi="Times New Roman"/>
          <w:i/>
          <w:sz w:val="28"/>
          <w:szCs w:val="28"/>
        </w:rPr>
        <w:t>h</w:t>
      </w:r>
      <w:r w:rsidRPr="00097E58">
        <w:rPr>
          <w:rFonts w:ascii="Times New Roman" w:hAnsi="Times New Roman"/>
          <w:i/>
          <w:sz w:val="28"/>
          <w:szCs w:val="28"/>
        </w:rPr>
        <w:sym w:font="Symbol" w:char="F06E"/>
      </w:r>
      <w:proofErr w:type="spellStart"/>
      <w:r w:rsidRPr="00097E58">
        <w:rPr>
          <w:rFonts w:ascii="Times New Roman" w:hAnsi="Times New Roman"/>
          <w:sz w:val="28"/>
          <w:szCs w:val="28"/>
          <w:vertAlign w:val="subscript"/>
        </w:rPr>
        <w:t>max</w:t>
      </w:r>
      <w:proofErr w:type="spellEnd"/>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xml:space="preserve">) дає можливість оцінити значення </w:t>
      </w:r>
      <w:proofErr w:type="spellStart"/>
      <w:r w:rsidRPr="00097E58">
        <w:rPr>
          <w:rFonts w:ascii="Times New Roman" w:hAnsi="Times New Roman"/>
          <w:i/>
          <w:sz w:val="28"/>
          <w:szCs w:val="28"/>
        </w:rPr>
        <w:t>E</w:t>
      </w:r>
      <w:r w:rsidRPr="00097E58">
        <w:rPr>
          <w:rFonts w:ascii="Times New Roman" w:hAnsi="Times New Roman"/>
          <w:sz w:val="28"/>
          <w:szCs w:val="28"/>
          <w:vertAlign w:val="subscript"/>
        </w:rPr>
        <w:t>g</w:t>
      </w:r>
      <w:proofErr w:type="spellEnd"/>
      <w:r w:rsidRPr="00097E58">
        <w:rPr>
          <w:rFonts w:ascii="Times New Roman" w:hAnsi="Times New Roman"/>
          <w:sz w:val="28"/>
          <w:szCs w:val="28"/>
        </w:rPr>
        <w:t xml:space="preserve"> твердого розчину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при будь-якій температурі в межах від 0 до 300 К.</w:t>
      </w:r>
    </w:p>
    <w:p w14:paraId="082C627A" w14:textId="77777777" w:rsidR="00CD4683" w:rsidRPr="00097E58" w:rsidRDefault="00CD4683" w:rsidP="00CD4683">
      <w:pPr>
        <w:pStyle w:val="a4"/>
        <w:spacing w:line="360" w:lineRule="auto"/>
        <w:ind w:firstLine="284"/>
        <w:jc w:val="both"/>
        <w:rPr>
          <w:rFonts w:ascii="Times New Roman" w:hAnsi="Times New Roman"/>
          <w:sz w:val="28"/>
          <w:szCs w:val="28"/>
        </w:rPr>
      </w:pPr>
    </w:p>
    <w:p w14:paraId="29CA8863" w14:textId="77777777" w:rsidR="00CD4683" w:rsidRPr="00097E58" w:rsidRDefault="00CD4683" w:rsidP="00CD4683">
      <w:pPr>
        <w:pStyle w:val="a4"/>
        <w:spacing w:line="360" w:lineRule="auto"/>
        <w:ind w:firstLine="284"/>
        <w:jc w:val="both"/>
        <w:rPr>
          <w:rFonts w:ascii="Times New Roman" w:hAnsi="Times New Roman"/>
          <w:sz w:val="28"/>
          <w:szCs w:val="28"/>
        </w:rPr>
      </w:pPr>
    </w:p>
    <w:p w14:paraId="59DEFBEE" w14:textId="77777777" w:rsidR="00CD4683" w:rsidRPr="00097E58" w:rsidRDefault="00CD4683" w:rsidP="00CD4683">
      <w:pPr>
        <w:pStyle w:val="a4"/>
        <w:spacing w:line="360" w:lineRule="auto"/>
        <w:ind w:firstLine="284"/>
        <w:jc w:val="both"/>
        <w:rPr>
          <w:rFonts w:ascii="Times New Roman" w:hAnsi="Times New Roman"/>
          <w:sz w:val="28"/>
          <w:szCs w:val="28"/>
        </w:rPr>
      </w:pPr>
    </w:p>
    <w:p w14:paraId="5A73BB9E" w14:textId="77777777" w:rsidR="00CD4683" w:rsidRPr="00097E58" w:rsidRDefault="00CD4683" w:rsidP="00CD4683">
      <w:pPr>
        <w:pStyle w:val="a4"/>
        <w:spacing w:line="360" w:lineRule="auto"/>
        <w:ind w:firstLine="284"/>
        <w:jc w:val="center"/>
        <w:rPr>
          <w:rFonts w:ascii="Times New Roman" w:hAnsi="Times New Roman"/>
          <w:sz w:val="28"/>
          <w:szCs w:val="28"/>
        </w:rPr>
      </w:pPr>
      <w:r w:rsidRPr="00097E58">
        <w:rPr>
          <w:rFonts w:ascii="Times New Roman" w:hAnsi="Times New Roman"/>
          <w:noProof/>
          <w:sz w:val="28"/>
          <w:szCs w:val="28"/>
          <w:lang w:eastAsia="uk-UA"/>
        </w:rPr>
        <w:drawing>
          <wp:inline distT="0" distB="0" distL="0" distR="0" wp14:anchorId="2DB97891" wp14:editId="3F530BFF">
            <wp:extent cx="3410150" cy="2545997"/>
            <wp:effectExtent l="0" t="0" r="0" b="6985"/>
            <wp:docPr id="48" name="Рисунок 48"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25996" cy="2557827"/>
                    </a:xfrm>
                    <a:prstGeom prst="rect">
                      <a:avLst/>
                    </a:prstGeom>
                    <a:noFill/>
                    <a:ln>
                      <a:noFill/>
                    </a:ln>
                  </pic:spPr>
                </pic:pic>
              </a:graphicData>
            </a:graphic>
          </wp:inline>
        </w:drawing>
      </w:r>
    </w:p>
    <w:p w14:paraId="24F1744B" w14:textId="76DB88A5" w:rsidR="00CD4683" w:rsidRPr="00097E58" w:rsidRDefault="00CD4683" w:rsidP="006F30F4">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highlight w:val="yellow"/>
        </w:rPr>
        <w:t>Рис. 5.2.</w:t>
      </w:r>
      <w:r w:rsidRPr="00097E58">
        <w:rPr>
          <w:rFonts w:ascii="Times New Roman" w:hAnsi="Times New Roman"/>
          <w:sz w:val="28"/>
          <w:szCs w:val="28"/>
        </w:rPr>
        <w:t xml:space="preserve"> Температурна залежність положення максимуму </w:t>
      </w:r>
      <w:r w:rsidRPr="00097E58">
        <w:rPr>
          <w:rFonts w:ascii="Times New Roman" w:hAnsi="Times New Roman"/>
          <w:i/>
          <w:sz w:val="28"/>
          <w:szCs w:val="28"/>
        </w:rPr>
        <w:t>h</w:t>
      </w:r>
      <w:r w:rsidRPr="00097E58">
        <w:rPr>
          <w:rFonts w:ascii="Times New Roman" w:hAnsi="Times New Roman"/>
          <w:i/>
          <w:sz w:val="28"/>
          <w:szCs w:val="28"/>
        </w:rPr>
        <w:sym w:font="Symbol" w:char="F06E"/>
      </w:r>
      <w:proofErr w:type="spellStart"/>
      <w:r w:rsidRPr="00097E58">
        <w:rPr>
          <w:rFonts w:ascii="Times New Roman" w:hAnsi="Times New Roman"/>
          <w:sz w:val="28"/>
          <w:szCs w:val="28"/>
          <w:vertAlign w:val="subscript"/>
        </w:rPr>
        <w:t>max</w:t>
      </w:r>
      <w:proofErr w:type="spellEnd"/>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xml:space="preserve">) випромінювання помаранчевого </w:t>
      </w:r>
      <w:proofErr w:type="spellStart"/>
      <w:r w:rsidRPr="00097E58">
        <w:rPr>
          <w:rFonts w:ascii="Times New Roman" w:hAnsi="Times New Roman"/>
          <w:sz w:val="28"/>
          <w:szCs w:val="28"/>
        </w:rPr>
        <w:t>світлодіода</w:t>
      </w:r>
      <w:proofErr w:type="spellEnd"/>
      <w:r w:rsidRPr="00097E58">
        <w:rPr>
          <w:rFonts w:ascii="Times New Roman" w:hAnsi="Times New Roman"/>
          <w:sz w:val="28"/>
          <w:szCs w:val="28"/>
        </w:rPr>
        <w:t xml:space="preserve">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у межах 77 – 300 К (</w:t>
      </w:r>
      <w:r w:rsidRPr="00097E58">
        <w:rPr>
          <w:rFonts w:ascii="Times New Roman" w:hAnsi="Times New Roman"/>
          <w:i/>
          <w:sz w:val="28"/>
          <w:szCs w:val="28"/>
        </w:rPr>
        <w:t>1</w:t>
      </w:r>
      <w:r w:rsidRPr="00097E58">
        <w:rPr>
          <w:rFonts w:ascii="Times New Roman" w:hAnsi="Times New Roman"/>
          <w:sz w:val="28"/>
          <w:szCs w:val="28"/>
        </w:rPr>
        <w:t>)</w:t>
      </w:r>
      <w:r w:rsidRPr="00097E58">
        <w:rPr>
          <w:rFonts w:ascii="Times New Roman" w:hAnsi="Times New Roman"/>
          <w:i/>
          <w:sz w:val="28"/>
          <w:szCs w:val="28"/>
        </w:rPr>
        <w:t xml:space="preserve"> </w:t>
      </w:r>
      <w:r w:rsidRPr="00097E58">
        <w:rPr>
          <w:rFonts w:ascii="Times New Roman" w:hAnsi="Times New Roman"/>
          <w:sz w:val="28"/>
          <w:szCs w:val="28"/>
        </w:rPr>
        <w:t xml:space="preserve">та залежність </w:t>
      </w:r>
      <w:proofErr w:type="spellStart"/>
      <w:r w:rsidRPr="00097E58">
        <w:rPr>
          <w:rFonts w:ascii="Times New Roman" w:hAnsi="Times New Roman"/>
          <w:i/>
          <w:sz w:val="28"/>
          <w:szCs w:val="28"/>
        </w:rPr>
        <w:t>Е</w:t>
      </w:r>
      <w:r w:rsidRPr="00097E58">
        <w:rPr>
          <w:rFonts w:ascii="Times New Roman" w:hAnsi="Times New Roman"/>
          <w:sz w:val="28"/>
          <w:szCs w:val="28"/>
          <w:vertAlign w:val="subscript"/>
        </w:rPr>
        <w:t>g</w:t>
      </w:r>
      <w:proofErr w:type="spellEnd"/>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w:t>
      </w:r>
      <w:r w:rsidRPr="00097E58">
        <w:rPr>
          <w:rFonts w:ascii="Times New Roman" w:hAnsi="Times New Roman"/>
          <w:i/>
          <w:sz w:val="28"/>
          <w:szCs w:val="28"/>
        </w:rPr>
        <w:t>2</w:t>
      </w:r>
      <w:r w:rsidRPr="00097E58">
        <w:rPr>
          <w:rFonts w:ascii="Times New Roman" w:hAnsi="Times New Roman"/>
          <w:sz w:val="28"/>
          <w:szCs w:val="28"/>
        </w:rPr>
        <w:t xml:space="preserve">), розрахована згідно формули </w:t>
      </w:r>
      <w:r w:rsidRPr="00097E58">
        <w:rPr>
          <w:rFonts w:ascii="Times New Roman" w:hAnsi="Times New Roman"/>
          <w:sz w:val="28"/>
          <w:szCs w:val="28"/>
          <w:highlight w:val="yellow"/>
        </w:rPr>
        <w:t>(5.1)</w:t>
      </w:r>
      <w:r w:rsidRPr="00097E58">
        <w:rPr>
          <w:rFonts w:ascii="Times New Roman" w:hAnsi="Times New Roman"/>
          <w:sz w:val="28"/>
          <w:szCs w:val="28"/>
        </w:rPr>
        <w:t>.</w:t>
      </w:r>
    </w:p>
    <w:p w14:paraId="5E071731" w14:textId="77777777" w:rsidR="00CD4683" w:rsidRPr="00097E58" w:rsidRDefault="00CD4683" w:rsidP="00CD4683">
      <w:pPr>
        <w:pStyle w:val="a4"/>
        <w:spacing w:line="360" w:lineRule="auto"/>
        <w:ind w:firstLine="284"/>
        <w:jc w:val="both"/>
        <w:rPr>
          <w:rFonts w:ascii="Times New Roman" w:hAnsi="Times New Roman"/>
          <w:sz w:val="28"/>
          <w:szCs w:val="28"/>
        </w:rPr>
      </w:pPr>
    </w:p>
    <w:p w14:paraId="5111AA9C"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Нахил високоенергетичної частини спектральної кривої визначає температуру носіїв струму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74</w:t>
      </w:r>
      <w:r w:rsidRPr="00097E58">
        <w:rPr>
          <w:rFonts w:ascii="Times New Roman" w:hAnsi="Times New Roman"/>
          <w:sz w:val="28"/>
          <w:szCs w:val="28"/>
          <w:highlight w:val="green"/>
        </w:rPr>
        <w:t>]</w:t>
      </w:r>
      <w:r w:rsidRPr="00097E58">
        <w:rPr>
          <w:rFonts w:ascii="Times New Roman" w:hAnsi="Times New Roman"/>
          <w:sz w:val="28"/>
          <w:szCs w:val="28"/>
        </w:rPr>
        <w:t>:</w:t>
      </w:r>
    </w:p>
    <w:p w14:paraId="2DCB0D85" w14:textId="77777777" w:rsidR="00CD4683" w:rsidRPr="00097E58" w:rsidRDefault="00CD4683" w:rsidP="00CD4683">
      <w:pPr>
        <w:pStyle w:val="a4"/>
        <w:spacing w:line="360" w:lineRule="auto"/>
        <w:ind w:firstLine="284"/>
        <w:jc w:val="both"/>
        <w:rPr>
          <w:rFonts w:ascii="Times New Roman" w:hAnsi="Times New Roman"/>
          <w:sz w:val="28"/>
          <w:szCs w:val="28"/>
        </w:rPr>
      </w:pPr>
    </w:p>
    <w:p w14:paraId="61D281E7" w14:textId="1809AAC1" w:rsidR="00CD4683" w:rsidRPr="00097E58" w:rsidRDefault="00CD4683" w:rsidP="00DA74FA">
      <w:pPr>
        <w:pStyle w:val="a4"/>
        <w:spacing w:line="360" w:lineRule="auto"/>
        <w:jc w:val="right"/>
        <w:rPr>
          <w:rFonts w:ascii="Times New Roman" w:hAnsi="Times New Roman"/>
          <w:sz w:val="28"/>
          <w:szCs w:val="28"/>
        </w:rPr>
      </w:pPr>
      <w:r w:rsidRPr="00097E58">
        <w:rPr>
          <w:rFonts w:ascii="Times New Roman" w:hAnsi="Times New Roman"/>
          <w:position w:val="-28"/>
          <w:sz w:val="28"/>
          <w:szCs w:val="28"/>
        </w:rPr>
        <w:object w:dxaOrig="1500" w:dyaOrig="639" w14:anchorId="480CC55B">
          <v:shape id="_x0000_i1039" type="#_x0000_t75" style="width:78pt;height:30pt" o:ole="">
            <v:imagedata r:id="rId110" o:title=""/>
          </v:shape>
          <o:OLEObject Type="Embed" ProgID="Equation.3" ShapeID="_x0000_i1039" DrawAspect="Content" ObjectID="_1782557840" r:id="rId111"/>
        </w:object>
      </w:r>
      <w:r w:rsidRPr="00097E58">
        <w:rPr>
          <w:rFonts w:ascii="Times New Roman" w:hAnsi="Times New Roman"/>
          <w:sz w:val="28"/>
          <w:szCs w:val="28"/>
        </w:rPr>
        <w:t xml:space="preserve">;                    </w:t>
      </w:r>
      <w:r w:rsidR="00DA74FA">
        <w:rPr>
          <w:rFonts w:ascii="Times New Roman" w:hAnsi="Times New Roman"/>
          <w:sz w:val="28"/>
          <w:szCs w:val="28"/>
        </w:rPr>
        <w:t xml:space="preserve">                             </w:t>
      </w:r>
      <w:r w:rsidRPr="00097E58">
        <w:rPr>
          <w:rFonts w:ascii="Times New Roman" w:hAnsi="Times New Roman"/>
          <w:sz w:val="28"/>
          <w:szCs w:val="28"/>
        </w:rPr>
        <w:t xml:space="preserve">     (5.2)</w:t>
      </w:r>
    </w:p>
    <w:p w14:paraId="63CE6BE8" w14:textId="77777777" w:rsidR="00CD4683" w:rsidRPr="00097E58" w:rsidRDefault="00CD4683" w:rsidP="00CD4683">
      <w:pPr>
        <w:pStyle w:val="a4"/>
        <w:spacing w:line="360" w:lineRule="auto"/>
        <w:ind w:firstLine="284"/>
        <w:jc w:val="both"/>
        <w:rPr>
          <w:rFonts w:ascii="Times New Roman" w:hAnsi="Times New Roman"/>
          <w:sz w:val="28"/>
          <w:szCs w:val="28"/>
        </w:rPr>
      </w:pPr>
    </w:p>
    <w:p w14:paraId="010EA031" w14:textId="16C8FD60" w:rsidR="00CD4683" w:rsidRPr="00097E58" w:rsidRDefault="00CD4683" w:rsidP="00DA74FA">
      <w:pPr>
        <w:pStyle w:val="a4"/>
        <w:spacing w:line="360" w:lineRule="auto"/>
        <w:jc w:val="right"/>
        <w:rPr>
          <w:rFonts w:ascii="Times New Roman" w:hAnsi="Times New Roman"/>
          <w:sz w:val="28"/>
          <w:szCs w:val="28"/>
        </w:rPr>
      </w:pPr>
      <w:r w:rsidRPr="00097E58">
        <w:rPr>
          <w:rFonts w:ascii="Times New Roman" w:hAnsi="Times New Roman"/>
          <w:position w:val="-28"/>
          <w:sz w:val="28"/>
          <w:szCs w:val="28"/>
        </w:rPr>
        <w:object w:dxaOrig="1280" w:dyaOrig="639" w14:anchorId="2CFC0103">
          <v:shape id="_x0000_i1040" type="#_x0000_t75" style="width:66pt;height:30pt" o:ole="">
            <v:imagedata r:id="rId112" o:title=""/>
          </v:shape>
          <o:OLEObject Type="Embed" ProgID="Equation.3" ShapeID="_x0000_i1040" DrawAspect="Content" ObjectID="_1782557841" r:id="rId113"/>
        </w:object>
      </w:r>
      <w:r w:rsidRPr="00097E58">
        <w:rPr>
          <w:rFonts w:ascii="Times New Roman" w:hAnsi="Times New Roman"/>
          <w:sz w:val="28"/>
          <w:szCs w:val="28"/>
        </w:rPr>
        <w:t xml:space="preserve">.                          </w:t>
      </w:r>
      <w:r w:rsidR="00DA74FA">
        <w:rPr>
          <w:rFonts w:ascii="Times New Roman" w:hAnsi="Times New Roman"/>
          <w:sz w:val="28"/>
          <w:szCs w:val="28"/>
        </w:rPr>
        <w:t xml:space="preserve">                             </w:t>
      </w:r>
      <w:r w:rsidRPr="00097E58">
        <w:rPr>
          <w:rFonts w:ascii="Times New Roman" w:hAnsi="Times New Roman"/>
          <w:sz w:val="28"/>
          <w:szCs w:val="28"/>
        </w:rPr>
        <w:t>(5.3)</w:t>
      </w:r>
    </w:p>
    <w:p w14:paraId="29242369" w14:textId="77777777" w:rsidR="00CD4683" w:rsidRPr="00097E58" w:rsidRDefault="00CD4683" w:rsidP="00CD4683">
      <w:pPr>
        <w:pStyle w:val="a4"/>
        <w:spacing w:line="360" w:lineRule="auto"/>
        <w:ind w:firstLine="284"/>
        <w:jc w:val="both"/>
        <w:rPr>
          <w:rFonts w:ascii="Times New Roman" w:hAnsi="Times New Roman"/>
          <w:sz w:val="28"/>
          <w:szCs w:val="28"/>
        </w:rPr>
      </w:pPr>
    </w:p>
    <w:p w14:paraId="6A6F420B" w14:textId="77777777" w:rsidR="00CD4683" w:rsidRPr="00097E58" w:rsidRDefault="00CD4683" w:rsidP="00510D58">
      <w:pPr>
        <w:pStyle w:val="a4"/>
        <w:spacing w:line="360" w:lineRule="auto"/>
        <w:jc w:val="both"/>
        <w:rPr>
          <w:rFonts w:ascii="Times New Roman" w:hAnsi="Times New Roman"/>
          <w:sz w:val="28"/>
          <w:szCs w:val="28"/>
        </w:rPr>
      </w:pPr>
      <w:r w:rsidRPr="00097E58">
        <w:rPr>
          <w:rFonts w:ascii="Times New Roman" w:hAnsi="Times New Roman"/>
          <w:sz w:val="28"/>
          <w:szCs w:val="28"/>
        </w:rPr>
        <w:t xml:space="preserve">З </w:t>
      </w:r>
      <w:r w:rsidRPr="00097E58">
        <w:rPr>
          <w:rFonts w:ascii="Times New Roman" w:hAnsi="Times New Roman"/>
          <w:sz w:val="28"/>
          <w:szCs w:val="28"/>
          <w:highlight w:val="yellow"/>
        </w:rPr>
        <w:t>рис.5.3</w:t>
      </w:r>
      <w:r w:rsidRPr="00097E58">
        <w:rPr>
          <w:rFonts w:ascii="Times New Roman" w:hAnsi="Times New Roman"/>
          <w:sz w:val="28"/>
          <w:szCs w:val="28"/>
        </w:rPr>
        <w:t xml:space="preserve"> видно, що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значно перевищує температуру термостата; збільшення різниці між ними</w:t>
      </w:r>
      <w:r>
        <w:rPr>
          <w:rFonts w:ascii="Times New Roman" w:hAnsi="Times New Roman"/>
          <w:sz w:val="28"/>
          <w:szCs w:val="28"/>
        </w:rPr>
        <w:t>,</w:t>
      </w:r>
      <w:r w:rsidRPr="00097E58">
        <w:rPr>
          <w:rFonts w:ascii="Times New Roman" w:hAnsi="Times New Roman"/>
          <w:sz w:val="28"/>
          <w:szCs w:val="28"/>
        </w:rPr>
        <w:t xml:space="preserve"> очевидно</w:t>
      </w:r>
      <w:r>
        <w:rPr>
          <w:rFonts w:ascii="Times New Roman" w:hAnsi="Times New Roman"/>
          <w:sz w:val="28"/>
          <w:szCs w:val="28"/>
        </w:rPr>
        <w:t>,</w:t>
      </w:r>
      <w:r w:rsidRPr="00097E58">
        <w:rPr>
          <w:rFonts w:ascii="Times New Roman" w:hAnsi="Times New Roman"/>
          <w:sz w:val="28"/>
          <w:szCs w:val="28"/>
        </w:rPr>
        <w:t xml:space="preserve"> є наслідком температурного зростання інтенсивності електрон-фононної взаємодії.</w:t>
      </w:r>
    </w:p>
    <w:p w14:paraId="49458F9A" w14:textId="77777777" w:rsidR="00CD4683" w:rsidRPr="00097E58" w:rsidRDefault="00CD4683" w:rsidP="00CD4683">
      <w:pPr>
        <w:pStyle w:val="a4"/>
        <w:spacing w:line="360" w:lineRule="auto"/>
        <w:jc w:val="center"/>
        <w:rPr>
          <w:rFonts w:ascii="Times New Roman" w:hAnsi="Times New Roman"/>
          <w:sz w:val="28"/>
          <w:szCs w:val="28"/>
        </w:rPr>
      </w:pPr>
      <w:r w:rsidRPr="00097E58">
        <w:rPr>
          <w:rFonts w:ascii="Times New Roman" w:hAnsi="Times New Roman"/>
          <w:noProof/>
          <w:sz w:val="28"/>
          <w:szCs w:val="28"/>
          <w:lang w:eastAsia="uk-UA"/>
        </w:rPr>
        <w:drawing>
          <wp:inline distT="0" distB="0" distL="0" distR="0" wp14:anchorId="57004240" wp14:editId="3FFA8431">
            <wp:extent cx="3581875" cy="2611177"/>
            <wp:effectExtent l="0" t="0" r="0" b="0"/>
            <wp:docPr id="49" name="Рисунок 49"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96459" cy="2621809"/>
                    </a:xfrm>
                    <a:prstGeom prst="rect">
                      <a:avLst/>
                    </a:prstGeom>
                    <a:noFill/>
                    <a:ln>
                      <a:noFill/>
                    </a:ln>
                  </pic:spPr>
                </pic:pic>
              </a:graphicData>
            </a:graphic>
          </wp:inline>
        </w:drawing>
      </w:r>
    </w:p>
    <w:p w14:paraId="0CA2E2D0" w14:textId="77777777" w:rsidR="00CD4683" w:rsidRPr="00097E58" w:rsidRDefault="00CD4683" w:rsidP="006F30F4">
      <w:pPr>
        <w:pStyle w:val="a4"/>
        <w:spacing w:line="360" w:lineRule="auto"/>
        <w:jc w:val="center"/>
        <w:rPr>
          <w:rFonts w:ascii="Times New Roman" w:hAnsi="Times New Roman"/>
          <w:sz w:val="28"/>
          <w:szCs w:val="28"/>
        </w:rPr>
      </w:pPr>
      <w:r w:rsidRPr="00097E58">
        <w:rPr>
          <w:rFonts w:ascii="Times New Roman" w:hAnsi="Times New Roman"/>
          <w:sz w:val="28"/>
          <w:szCs w:val="28"/>
          <w:highlight w:val="yellow"/>
        </w:rPr>
        <w:t>Рис. 5.3.</w:t>
      </w:r>
      <w:r w:rsidRPr="00097E58">
        <w:rPr>
          <w:rFonts w:ascii="Times New Roman" w:hAnsi="Times New Roman"/>
          <w:sz w:val="28"/>
          <w:szCs w:val="28"/>
        </w:rPr>
        <w:t xml:space="preserve"> Залежність електронної температури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w:t>
      </w:r>
      <w:r w:rsidRPr="00097E58">
        <w:rPr>
          <w:rFonts w:ascii="Times New Roman" w:hAnsi="Times New Roman"/>
          <w:i/>
          <w:sz w:val="28"/>
          <w:szCs w:val="28"/>
        </w:rPr>
        <w:t>1</w:t>
      </w:r>
      <w:r w:rsidRPr="00097E58">
        <w:rPr>
          <w:rFonts w:ascii="Times New Roman" w:hAnsi="Times New Roman"/>
          <w:sz w:val="28"/>
          <w:szCs w:val="28"/>
        </w:rPr>
        <w:t xml:space="preserve"> – вихідний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w:t>
      </w:r>
      <w:r w:rsidRPr="00097E58">
        <w:rPr>
          <w:rFonts w:ascii="Times New Roman" w:hAnsi="Times New Roman"/>
          <w:i/>
          <w:sz w:val="28"/>
          <w:szCs w:val="28"/>
        </w:rPr>
        <w:t>3</w:t>
      </w:r>
      <w:r w:rsidRPr="00097E58">
        <w:rPr>
          <w:rFonts w:ascii="Times New Roman" w:hAnsi="Times New Roman"/>
          <w:sz w:val="28"/>
          <w:szCs w:val="28"/>
        </w:rPr>
        <w:t xml:space="preserve"> – опромінений електронами з </w:t>
      </w:r>
      <w:r w:rsidRPr="00097E58">
        <w:rPr>
          <w:rFonts w:ascii="Times New Roman" w:hAnsi="Times New Roman"/>
          <w:i/>
          <w:sz w:val="28"/>
          <w:szCs w:val="28"/>
        </w:rPr>
        <w:t>Е</w:t>
      </w:r>
      <w:r w:rsidRPr="00097E58">
        <w:rPr>
          <w:rFonts w:ascii="Times New Roman" w:hAnsi="Times New Roman"/>
          <w:sz w:val="28"/>
          <w:szCs w:val="28"/>
        </w:rPr>
        <w:t> = 2 </w:t>
      </w:r>
      <w:proofErr w:type="spellStart"/>
      <w:r w:rsidRPr="00097E58">
        <w:rPr>
          <w:rFonts w:ascii="Times New Roman" w:hAnsi="Times New Roman"/>
          <w:sz w:val="28"/>
          <w:szCs w:val="28"/>
        </w:rPr>
        <w:t>МеВ</w:t>
      </w:r>
      <w:proofErr w:type="spellEnd"/>
      <w:r w:rsidRPr="00097E58">
        <w:rPr>
          <w:rFonts w:ascii="Times New Roman" w:hAnsi="Times New Roman"/>
          <w:sz w:val="28"/>
          <w:szCs w:val="28"/>
        </w:rPr>
        <w:t>, Ф = 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та різниці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xml:space="preserve"> (</w:t>
      </w:r>
      <w:r w:rsidRPr="00097E58">
        <w:rPr>
          <w:rFonts w:ascii="Times New Roman" w:hAnsi="Times New Roman"/>
          <w:i/>
          <w:sz w:val="28"/>
          <w:szCs w:val="28"/>
        </w:rPr>
        <w:t>2</w:t>
      </w:r>
      <w:r w:rsidRPr="00097E58">
        <w:rPr>
          <w:rFonts w:ascii="Times New Roman" w:hAnsi="Times New Roman"/>
          <w:sz w:val="28"/>
          <w:szCs w:val="28"/>
        </w:rPr>
        <w:t xml:space="preserve"> – вихідний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w:t>
      </w:r>
      <w:r w:rsidRPr="00097E58">
        <w:rPr>
          <w:rFonts w:ascii="Times New Roman" w:hAnsi="Times New Roman"/>
          <w:i/>
          <w:sz w:val="28"/>
          <w:szCs w:val="28"/>
        </w:rPr>
        <w:t>4</w:t>
      </w:r>
      <w:r w:rsidRPr="00097E58">
        <w:rPr>
          <w:rFonts w:ascii="Times New Roman" w:hAnsi="Times New Roman"/>
          <w:sz w:val="28"/>
          <w:szCs w:val="28"/>
        </w:rPr>
        <w:t xml:space="preserve"> – опромінений електронами з </w:t>
      </w:r>
      <w:r w:rsidRPr="00097E58">
        <w:rPr>
          <w:rFonts w:ascii="Times New Roman" w:hAnsi="Times New Roman"/>
          <w:i/>
          <w:sz w:val="28"/>
          <w:szCs w:val="28"/>
        </w:rPr>
        <w:t>Е</w:t>
      </w:r>
      <w:r w:rsidRPr="00097E58">
        <w:rPr>
          <w:rFonts w:ascii="Times New Roman" w:hAnsi="Times New Roman"/>
          <w:sz w:val="28"/>
          <w:szCs w:val="28"/>
        </w:rPr>
        <w:t> = 2 </w:t>
      </w:r>
      <w:proofErr w:type="spellStart"/>
      <w:r w:rsidRPr="00097E58">
        <w:rPr>
          <w:rFonts w:ascii="Times New Roman" w:hAnsi="Times New Roman"/>
          <w:sz w:val="28"/>
          <w:szCs w:val="28"/>
        </w:rPr>
        <w:t>МеВ</w:t>
      </w:r>
      <w:proofErr w:type="spellEnd"/>
      <w:r w:rsidRPr="00097E58">
        <w:rPr>
          <w:rFonts w:ascii="Times New Roman" w:hAnsi="Times New Roman"/>
          <w:sz w:val="28"/>
          <w:szCs w:val="28"/>
        </w:rPr>
        <w:t>, Ф = 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від температури термостата. Струми через діод однакові – </w:t>
      </w:r>
      <w:r w:rsidRPr="00097E58">
        <w:rPr>
          <w:rFonts w:ascii="Times New Roman" w:hAnsi="Times New Roman"/>
          <w:i/>
          <w:sz w:val="28"/>
          <w:szCs w:val="28"/>
        </w:rPr>
        <w:t>І</w:t>
      </w:r>
      <w:r w:rsidRPr="00097E58">
        <w:rPr>
          <w:rFonts w:ascii="Times New Roman" w:hAnsi="Times New Roman"/>
          <w:sz w:val="28"/>
          <w:szCs w:val="28"/>
        </w:rPr>
        <w:t> = 40 </w:t>
      </w:r>
      <w:proofErr w:type="spellStart"/>
      <w:r w:rsidRPr="00097E58">
        <w:rPr>
          <w:rFonts w:ascii="Times New Roman" w:hAnsi="Times New Roman"/>
          <w:sz w:val="28"/>
          <w:szCs w:val="28"/>
        </w:rPr>
        <w:t>мА</w:t>
      </w:r>
      <w:proofErr w:type="spellEnd"/>
      <w:r w:rsidRPr="00097E58">
        <w:rPr>
          <w:rFonts w:ascii="Times New Roman" w:hAnsi="Times New Roman"/>
          <w:sz w:val="28"/>
          <w:szCs w:val="28"/>
        </w:rPr>
        <w:t>.</w:t>
      </w:r>
    </w:p>
    <w:p w14:paraId="5FE3ED33" w14:textId="77777777" w:rsidR="00CD4683" w:rsidRPr="00097E58" w:rsidRDefault="00CD4683" w:rsidP="00CD4683">
      <w:pPr>
        <w:pStyle w:val="a4"/>
        <w:spacing w:line="360" w:lineRule="auto"/>
        <w:ind w:firstLine="284"/>
        <w:jc w:val="both"/>
        <w:rPr>
          <w:rFonts w:ascii="Times New Roman" w:hAnsi="Times New Roman"/>
          <w:sz w:val="28"/>
          <w:szCs w:val="28"/>
        </w:rPr>
      </w:pPr>
    </w:p>
    <w:p w14:paraId="460F9ABD"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Стосовно збільшення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внаслідок опромінення </w:t>
      </w:r>
      <w:r w:rsidRPr="00097E58">
        <w:rPr>
          <w:rFonts w:ascii="Times New Roman" w:hAnsi="Times New Roman"/>
          <w:sz w:val="28"/>
          <w:szCs w:val="28"/>
          <w:highlight w:val="yellow"/>
        </w:rPr>
        <w:t>(рис. 5.3)</w:t>
      </w:r>
      <w:r w:rsidRPr="00097E58">
        <w:rPr>
          <w:rFonts w:ascii="Times New Roman" w:hAnsi="Times New Roman"/>
          <w:sz w:val="28"/>
          <w:szCs w:val="28"/>
        </w:rPr>
        <w:t xml:space="preserve"> поки</w:t>
      </w:r>
      <w:r>
        <w:rPr>
          <w:rFonts w:ascii="Times New Roman" w:hAnsi="Times New Roman"/>
          <w:sz w:val="28"/>
          <w:szCs w:val="28"/>
        </w:rPr>
        <w:t xml:space="preserve"> </w:t>
      </w:r>
      <w:r w:rsidRPr="00097E58">
        <w:rPr>
          <w:rFonts w:ascii="Times New Roman" w:hAnsi="Times New Roman"/>
          <w:sz w:val="28"/>
          <w:szCs w:val="28"/>
        </w:rPr>
        <w:t>що однозначного висновку зробити не можна – у різних зразках подібний ефект проявляється неоднаково.</w:t>
      </w:r>
    </w:p>
    <w:p w14:paraId="5FB01D00"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Відомо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89</w:t>
      </w:r>
      <w:r w:rsidRPr="00097E58">
        <w:rPr>
          <w:rFonts w:ascii="Times New Roman" w:hAnsi="Times New Roman"/>
          <w:sz w:val="28"/>
          <w:szCs w:val="28"/>
          <w:highlight w:val="green"/>
        </w:rPr>
        <w:t>]</w:t>
      </w:r>
      <w:r w:rsidRPr="00097E58">
        <w:rPr>
          <w:rFonts w:ascii="Times New Roman" w:hAnsi="Times New Roman"/>
          <w:sz w:val="28"/>
          <w:szCs w:val="28"/>
        </w:rPr>
        <w:t xml:space="preserve">, що природна ширина спектральних ліній зумовлюється згасаючим характером коливань кожного окремого атома. Ця так звана «радіаційна ширина» </w:t>
      </w:r>
      <w:r w:rsidRPr="00097E58">
        <w:rPr>
          <w:rFonts w:ascii="Times New Roman" w:hAnsi="Times New Roman"/>
          <w:position w:val="-30"/>
          <w:sz w:val="28"/>
          <w:szCs w:val="28"/>
        </w:rPr>
        <w:object w:dxaOrig="2280" w:dyaOrig="700" w14:anchorId="27414E38">
          <v:shape id="_x0000_i1041" type="#_x0000_t75" style="width:114pt;height:36pt" o:ole="">
            <v:imagedata r:id="rId115" o:title=""/>
          </v:shape>
          <o:OLEObject Type="Embed" ProgID="Equation.3" ShapeID="_x0000_i1041" DrawAspect="Content" ObjectID="_1782557842" r:id="rId116"/>
        </w:object>
      </w:r>
      <w:r w:rsidRPr="00097E58">
        <w:rPr>
          <w:rFonts w:ascii="Times New Roman" w:hAnsi="Times New Roman"/>
          <w:sz w:val="28"/>
          <w:szCs w:val="28"/>
        </w:rPr>
        <w:t>м є універсальною константою. Її форма описується функцією Лоренца («форм-фактор»).</w:t>
      </w:r>
    </w:p>
    <w:p w14:paraId="025568C3"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У кристалі на величину Δ</w:t>
      </w:r>
      <w:r w:rsidRPr="00097E58">
        <w:rPr>
          <w:rFonts w:ascii="Times New Roman" w:hAnsi="Times New Roman"/>
          <w:i/>
          <w:sz w:val="28"/>
          <w:szCs w:val="28"/>
        </w:rPr>
        <w:sym w:font="Symbol" w:char="F06C"/>
      </w:r>
      <w:r w:rsidRPr="00097E58">
        <w:rPr>
          <w:rFonts w:ascii="Times New Roman" w:hAnsi="Times New Roman"/>
          <w:sz w:val="28"/>
          <w:szCs w:val="28"/>
        </w:rPr>
        <w:t xml:space="preserve"> накладається додаткове розширення за рахунок впливу оточення: зміна частоти коливань атомів внаслідок взаємних зіткнень, теплових коливань, допплерівського зсуву та впливу дефектів ґратки. Радіаційні та ударні ширини – надто малі, тому ширина лінії визначається зсувом Допплера та впливом середовища.</w:t>
      </w:r>
    </w:p>
    <w:p w14:paraId="21A0B990" w14:textId="24B096B5"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 </w:t>
      </w:r>
      <w:r w:rsidRPr="00097E58">
        <w:rPr>
          <w:rFonts w:ascii="Times New Roman" w:hAnsi="Times New Roman"/>
          <w:sz w:val="28"/>
          <w:szCs w:val="28"/>
          <w:highlight w:val="yellow"/>
        </w:rPr>
        <w:t>рис.5.4</w:t>
      </w:r>
      <w:r w:rsidRPr="00097E58">
        <w:rPr>
          <w:rFonts w:ascii="Times New Roman" w:hAnsi="Times New Roman"/>
          <w:sz w:val="28"/>
          <w:szCs w:val="28"/>
        </w:rPr>
        <w:t xml:space="preserve"> показана залежність величини </w:t>
      </w:r>
      <w:proofErr w:type="spellStart"/>
      <w:r w:rsidRPr="00097E58">
        <w:rPr>
          <w:rFonts w:ascii="Times New Roman" w:hAnsi="Times New Roman"/>
          <w:sz w:val="28"/>
          <w:szCs w:val="28"/>
        </w:rPr>
        <w:t>напівширини</w:t>
      </w:r>
      <w:proofErr w:type="spellEnd"/>
      <w:r w:rsidRPr="00097E58">
        <w:rPr>
          <w:rFonts w:ascii="Times New Roman" w:hAnsi="Times New Roman"/>
          <w:sz w:val="28"/>
          <w:szCs w:val="28"/>
        </w:rPr>
        <w:t xml:space="preserve"> лінії випромінювання </w:t>
      </w:r>
      <w:proofErr w:type="spellStart"/>
      <w:r w:rsidRPr="00097E58">
        <w:rPr>
          <w:rFonts w:ascii="Times New Roman" w:hAnsi="Times New Roman"/>
          <w:sz w:val="28"/>
          <w:szCs w:val="28"/>
        </w:rPr>
        <w:t>Δ</w:t>
      </w:r>
      <w:r w:rsidRPr="00097E58">
        <w:rPr>
          <w:rFonts w:ascii="Times New Roman" w:hAnsi="Times New Roman"/>
          <w:i/>
          <w:sz w:val="28"/>
          <w:szCs w:val="28"/>
        </w:rPr>
        <w:t>Г</w:t>
      </w:r>
      <w:proofErr w:type="spellEnd"/>
      <w:r w:rsidRPr="00097E58">
        <w:rPr>
          <w:rFonts w:ascii="Times New Roman" w:hAnsi="Times New Roman"/>
          <w:sz w:val="28"/>
          <w:szCs w:val="28"/>
        </w:rPr>
        <w:t xml:space="preserve"> вихідного та опроміненого діода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від температури вимірювання. У вихідному зразку відчутне зростання </w:t>
      </w:r>
      <w:proofErr w:type="spellStart"/>
      <w:r w:rsidRPr="00097E58">
        <w:rPr>
          <w:rFonts w:ascii="Times New Roman" w:hAnsi="Times New Roman"/>
          <w:sz w:val="28"/>
          <w:szCs w:val="28"/>
        </w:rPr>
        <w:t>Δ</w:t>
      </w:r>
      <w:r w:rsidRPr="00097E58">
        <w:rPr>
          <w:rFonts w:ascii="Times New Roman" w:hAnsi="Times New Roman"/>
          <w:i/>
          <w:sz w:val="28"/>
          <w:szCs w:val="28"/>
        </w:rPr>
        <w:t>Г</w:t>
      </w:r>
      <w:proofErr w:type="spellEnd"/>
      <w:r w:rsidRPr="00097E58">
        <w:rPr>
          <w:rFonts w:ascii="Times New Roman" w:hAnsi="Times New Roman"/>
          <w:sz w:val="28"/>
          <w:szCs w:val="28"/>
        </w:rPr>
        <w:t xml:space="preserve"> виникає лише після </w:t>
      </w:r>
      <w:r w:rsidRPr="00097E58">
        <w:rPr>
          <w:rFonts w:ascii="Times New Roman" w:hAnsi="Times New Roman"/>
          <w:i/>
          <w:sz w:val="28"/>
          <w:szCs w:val="28"/>
        </w:rPr>
        <w:t>Т</w:t>
      </w:r>
      <w:r w:rsidRPr="00097E58">
        <w:rPr>
          <w:rFonts w:ascii="Times New Roman" w:hAnsi="Times New Roman"/>
          <w:sz w:val="28"/>
          <w:szCs w:val="28"/>
        </w:rPr>
        <w:t xml:space="preserve"> = 200 К; в опроміненому – значно раніше, починаючи при </w:t>
      </w:r>
      <w:r w:rsidRPr="00097E58">
        <w:rPr>
          <w:rFonts w:ascii="Times New Roman" w:hAnsi="Times New Roman"/>
          <w:i/>
          <w:sz w:val="28"/>
          <w:szCs w:val="28"/>
        </w:rPr>
        <w:t>Т</w:t>
      </w:r>
      <w:r w:rsidRPr="00097E58">
        <w:rPr>
          <w:rFonts w:ascii="Times New Roman" w:hAnsi="Times New Roman"/>
          <w:sz w:val="28"/>
          <w:szCs w:val="28"/>
        </w:rPr>
        <w:t> = 100 К.</w:t>
      </w:r>
    </w:p>
    <w:p w14:paraId="2DFB900C" w14:textId="77777777" w:rsidR="00CD4683" w:rsidRPr="00097E58" w:rsidRDefault="00CD4683" w:rsidP="00CD4683">
      <w:pPr>
        <w:pStyle w:val="a4"/>
        <w:spacing w:line="360" w:lineRule="auto"/>
        <w:jc w:val="center"/>
        <w:rPr>
          <w:rFonts w:ascii="Times New Roman" w:hAnsi="Times New Roman"/>
          <w:sz w:val="28"/>
          <w:szCs w:val="28"/>
        </w:rPr>
      </w:pPr>
      <w:r w:rsidRPr="00097E58">
        <w:rPr>
          <w:rFonts w:ascii="Times New Roman" w:hAnsi="Times New Roman"/>
          <w:noProof/>
          <w:sz w:val="28"/>
          <w:szCs w:val="28"/>
          <w:lang w:eastAsia="uk-UA"/>
        </w:rPr>
        <w:drawing>
          <wp:inline distT="0" distB="0" distL="0" distR="0" wp14:anchorId="19D02E4F" wp14:editId="628D3EF9">
            <wp:extent cx="3624582" cy="2686339"/>
            <wp:effectExtent l="0" t="0" r="0" b="0"/>
            <wp:docPr id="50" name="Рисунок 50"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g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67257" cy="2717967"/>
                    </a:xfrm>
                    <a:prstGeom prst="rect">
                      <a:avLst/>
                    </a:prstGeom>
                    <a:noFill/>
                    <a:ln>
                      <a:noFill/>
                    </a:ln>
                  </pic:spPr>
                </pic:pic>
              </a:graphicData>
            </a:graphic>
          </wp:inline>
        </w:drawing>
      </w:r>
    </w:p>
    <w:p w14:paraId="26D1F8D3" w14:textId="77777777" w:rsidR="00CD4683" w:rsidRPr="00097E58" w:rsidRDefault="00CD4683" w:rsidP="006F30F4">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highlight w:val="yellow"/>
        </w:rPr>
        <w:t>Рис. 5.4.</w:t>
      </w:r>
      <w:r w:rsidRPr="00097E58">
        <w:rPr>
          <w:rFonts w:ascii="Times New Roman" w:hAnsi="Times New Roman"/>
          <w:sz w:val="28"/>
          <w:szCs w:val="28"/>
        </w:rPr>
        <w:t xml:space="preserve"> Залежність ширини спектральної лінії випромінювання зразка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від температури: </w:t>
      </w:r>
      <w:r w:rsidRPr="00097E58">
        <w:rPr>
          <w:rFonts w:ascii="Times New Roman" w:hAnsi="Times New Roman"/>
          <w:i/>
          <w:sz w:val="28"/>
          <w:szCs w:val="28"/>
        </w:rPr>
        <w:t>1</w:t>
      </w:r>
      <w:r>
        <w:rPr>
          <w:rFonts w:ascii="Times New Roman" w:hAnsi="Times New Roman"/>
          <w:sz w:val="28"/>
          <w:szCs w:val="28"/>
        </w:rPr>
        <w:t> </w:t>
      </w:r>
      <w:r w:rsidRPr="00097E58">
        <w:rPr>
          <w:rFonts w:ascii="Times New Roman" w:hAnsi="Times New Roman"/>
          <w:sz w:val="28"/>
          <w:szCs w:val="28"/>
        </w:rPr>
        <w:t>–</w:t>
      </w:r>
      <w:r>
        <w:rPr>
          <w:rFonts w:ascii="Times New Roman" w:hAnsi="Times New Roman"/>
          <w:sz w:val="28"/>
          <w:szCs w:val="28"/>
        </w:rPr>
        <w:t> </w:t>
      </w:r>
      <w:r w:rsidRPr="00097E58">
        <w:rPr>
          <w:rFonts w:ascii="Times New Roman" w:hAnsi="Times New Roman"/>
          <w:sz w:val="28"/>
          <w:szCs w:val="28"/>
        </w:rPr>
        <w:t xml:space="preserve">вихідний; </w:t>
      </w:r>
      <w:r w:rsidRPr="00097E58">
        <w:rPr>
          <w:rFonts w:ascii="Times New Roman" w:hAnsi="Times New Roman"/>
          <w:i/>
          <w:sz w:val="28"/>
          <w:szCs w:val="28"/>
        </w:rPr>
        <w:t>2</w:t>
      </w:r>
      <w:r w:rsidRPr="00097E58">
        <w:rPr>
          <w:rFonts w:ascii="Times New Roman" w:hAnsi="Times New Roman"/>
          <w:sz w:val="28"/>
          <w:szCs w:val="28"/>
        </w:rPr>
        <w:t> –</w:t>
      </w:r>
      <w:r>
        <w:rPr>
          <w:rFonts w:ascii="Times New Roman" w:hAnsi="Times New Roman"/>
          <w:sz w:val="28"/>
          <w:szCs w:val="28"/>
        </w:rPr>
        <w:t> </w:t>
      </w:r>
      <w:r w:rsidRPr="00097E58">
        <w:rPr>
          <w:rFonts w:ascii="Times New Roman" w:hAnsi="Times New Roman"/>
          <w:sz w:val="28"/>
          <w:szCs w:val="28"/>
        </w:rPr>
        <w:t xml:space="preserve">опромінений електронами з </w:t>
      </w:r>
      <w:r w:rsidRPr="00097E58">
        <w:rPr>
          <w:rFonts w:ascii="Times New Roman" w:hAnsi="Times New Roman"/>
          <w:i/>
          <w:sz w:val="28"/>
          <w:szCs w:val="28"/>
        </w:rPr>
        <w:t>Е</w:t>
      </w:r>
      <w:r w:rsidRPr="00097E58">
        <w:rPr>
          <w:rFonts w:ascii="Times New Roman" w:hAnsi="Times New Roman"/>
          <w:sz w:val="28"/>
          <w:szCs w:val="28"/>
        </w:rPr>
        <w:t> = 2 </w:t>
      </w:r>
      <w:proofErr w:type="spellStart"/>
      <w:r w:rsidRPr="00097E58">
        <w:rPr>
          <w:rFonts w:ascii="Times New Roman" w:hAnsi="Times New Roman"/>
          <w:sz w:val="28"/>
          <w:szCs w:val="28"/>
        </w:rPr>
        <w:t>МеВ</w:t>
      </w:r>
      <w:proofErr w:type="spellEnd"/>
      <w:r w:rsidRPr="00097E58">
        <w:rPr>
          <w:rFonts w:ascii="Times New Roman" w:hAnsi="Times New Roman"/>
          <w:sz w:val="28"/>
          <w:szCs w:val="28"/>
        </w:rPr>
        <w:t xml:space="preserve">, </w:t>
      </w:r>
      <w:r w:rsidRPr="00097E58">
        <w:rPr>
          <w:rFonts w:ascii="Times New Roman" w:hAnsi="Times New Roman"/>
          <w:i/>
          <w:sz w:val="28"/>
          <w:szCs w:val="28"/>
        </w:rPr>
        <w:t>Ф</w:t>
      </w:r>
      <w:r w:rsidRPr="00097E58">
        <w:rPr>
          <w:rFonts w:ascii="Times New Roman" w:hAnsi="Times New Roman"/>
          <w:sz w:val="28"/>
          <w:szCs w:val="28"/>
        </w:rPr>
        <w:t> = 1,23·10</w:t>
      </w:r>
      <w:r w:rsidRPr="00097E58">
        <w:rPr>
          <w:rFonts w:ascii="Times New Roman" w:hAnsi="Times New Roman"/>
          <w:sz w:val="28"/>
          <w:szCs w:val="28"/>
          <w:vertAlign w:val="superscript"/>
        </w:rPr>
        <w:t>15</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w:t>
      </w:r>
    </w:p>
    <w:p w14:paraId="60436FAC" w14:textId="77777777" w:rsidR="00CD4683" w:rsidRPr="00097E58" w:rsidRDefault="00CD4683" w:rsidP="00CD4683">
      <w:pPr>
        <w:pStyle w:val="a4"/>
        <w:spacing w:line="360" w:lineRule="auto"/>
        <w:ind w:firstLine="284"/>
        <w:jc w:val="both"/>
        <w:rPr>
          <w:rFonts w:ascii="Times New Roman" w:hAnsi="Times New Roman"/>
          <w:sz w:val="28"/>
          <w:szCs w:val="28"/>
        </w:rPr>
      </w:pPr>
    </w:p>
    <w:p w14:paraId="161FFC18"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У першому випадку зростання </w:t>
      </w:r>
      <w:proofErr w:type="spellStart"/>
      <w:r w:rsidRPr="00097E58">
        <w:rPr>
          <w:rFonts w:ascii="Times New Roman" w:hAnsi="Times New Roman"/>
          <w:sz w:val="28"/>
          <w:szCs w:val="28"/>
        </w:rPr>
        <w:t>Δ</w:t>
      </w:r>
      <w:r w:rsidRPr="00097E58">
        <w:rPr>
          <w:rFonts w:ascii="Times New Roman" w:hAnsi="Times New Roman"/>
          <w:i/>
          <w:sz w:val="28"/>
          <w:szCs w:val="28"/>
        </w:rPr>
        <w:t>Г</w:t>
      </w:r>
      <w:proofErr w:type="spellEnd"/>
      <w:r>
        <w:rPr>
          <w:rFonts w:ascii="Times New Roman" w:hAnsi="Times New Roman"/>
          <w:sz w:val="28"/>
          <w:szCs w:val="28"/>
        </w:rPr>
        <w:t xml:space="preserve">, </w:t>
      </w:r>
      <w:r w:rsidRPr="00097E58">
        <w:rPr>
          <w:rFonts w:ascii="Times New Roman" w:hAnsi="Times New Roman"/>
          <w:sz w:val="28"/>
          <w:szCs w:val="28"/>
        </w:rPr>
        <w:t>очевидно</w:t>
      </w:r>
      <w:r>
        <w:rPr>
          <w:rFonts w:ascii="Times New Roman" w:hAnsi="Times New Roman"/>
          <w:sz w:val="28"/>
          <w:szCs w:val="28"/>
        </w:rPr>
        <w:t>,</w:t>
      </w:r>
      <w:r w:rsidRPr="00097E58">
        <w:rPr>
          <w:rFonts w:ascii="Times New Roman" w:hAnsi="Times New Roman"/>
          <w:sz w:val="28"/>
          <w:szCs w:val="28"/>
        </w:rPr>
        <w:t xml:space="preserve"> пов’язане зі зростанням інтенсивності теплових коливань атомів ґратки; в опроміненому зразку ефект посилюється за рахунок впливу полів радіаційних дефектів.</w:t>
      </w:r>
    </w:p>
    <w:p w14:paraId="6416D9B1"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З погляду використання світлодіодів в умовах дії проникної радіації головним критерієм їхньої придатності є радіаційна стійкість. Експерименти свідчать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90</w:t>
      </w:r>
      <w:r w:rsidRPr="00097E58">
        <w:rPr>
          <w:rFonts w:ascii="Times New Roman" w:hAnsi="Times New Roman"/>
          <w:sz w:val="28"/>
          <w:szCs w:val="28"/>
          <w:highlight w:val="green"/>
        </w:rPr>
        <w:t>]</w:t>
      </w:r>
      <w:r w:rsidRPr="00097E58">
        <w:rPr>
          <w:rFonts w:ascii="Times New Roman" w:hAnsi="Times New Roman"/>
          <w:sz w:val="28"/>
          <w:szCs w:val="28"/>
        </w:rPr>
        <w:t xml:space="preserve">, що </w:t>
      </w:r>
      <w:proofErr w:type="spellStart"/>
      <w:r w:rsidRPr="00097E58">
        <w:rPr>
          <w:rFonts w:ascii="Times New Roman" w:hAnsi="Times New Roman"/>
          <w:sz w:val="28"/>
          <w:szCs w:val="28"/>
        </w:rPr>
        <w:t>найчутливішим</w:t>
      </w:r>
      <w:proofErr w:type="spellEnd"/>
      <w:r w:rsidRPr="00097E58">
        <w:rPr>
          <w:rFonts w:ascii="Times New Roman" w:hAnsi="Times New Roman"/>
          <w:sz w:val="28"/>
          <w:szCs w:val="28"/>
        </w:rPr>
        <w:t xml:space="preserve"> параметром до впливу опромінення є час життя </w:t>
      </w:r>
      <w:r w:rsidRPr="00097E58">
        <w:rPr>
          <w:rFonts w:ascii="Times New Roman" w:hAnsi="Times New Roman"/>
          <w:i/>
          <w:sz w:val="28"/>
          <w:szCs w:val="28"/>
        </w:rPr>
        <w:sym w:font="Symbol" w:char="F074"/>
      </w:r>
      <w:r w:rsidRPr="00097E58">
        <w:rPr>
          <w:rFonts w:ascii="Times New Roman" w:hAnsi="Times New Roman"/>
          <w:sz w:val="28"/>
          <w:szCs w:val="28"/>
        </w:rPr>
        <w:t xml:space="preserve"> неосновних носіїв заряду (</w:t>
      </w:r>
      <w:proofErr w:type="spellStart"/>
      <w:r w:rsidRPr="00097E58">
        <w:rPr>
          <w:rFonts w:ascii="Times New Roman" w:hAnsi="Times New Roman"/>
          <w:sz w:val="28"/>
          <w:szCs w:val="28"/>
        </w:rPr>
        <w:t>ННЗ</w:t>
      </w:r>
      <w:proofErr w:type="spellEnd"/>
      <w:r w:rsidRPr="00097E58">
        <w:rPr>
          <w:rFonts w:ascii="Times New Roman" w:hAnsi="Times New Roman"/>
          <w:sz w:val="28"/>
          <w:szCs w:val="28"/>
        </w:rPr>
        <w:t>). Обернена величина 1/</w:t>
      </w:r>
      <w:r w:rsidRPr="00097E58">
        <w:rPr>
          <w:rFonts w:ascii="Times New Roman" w:hAnsi="Times New Roman"/>
          <w:i/>
          <w:sz w:val="28"/>
          <w:szCs w:val="28"/>
        </w:rPr>
        <w:sym w:font="Symbol" w:char="F074"/>
      </w:r>
      <w:r w:rsidRPr="00097E58">
        <w:rPr>
          <w:rFonts w:ascii="Times New Roman" w:hAnsi="Times New Roman"/>
          <w:sz w:val="28"/>
          <w:szCs w:val="28"/>
        </w:rPr>
        <w:t xml:space="preserve"> згідно статистики </w:t>
      </w:r>
      <w:proofErr w:type="spellStart"/>
      <w:r w:rsidRPr="00097E58">
        <w:rPr>
          <w:rFonts w:ascii="Times New Roman" w:hAnsi="Times New Roman"/>
          <w:sz w:val="28"/>
          <w:szCs w:val="28"/>
        </w:rPr>
        <w:t>Шоклі-Ріда-Холла</w:t>
      </w:r>
      <w:proofErr w:type="spellEnd"/>
      <w:r w:rsidRPr="00097E58">
        <w:rPr>
          <w:rFonts w:ascii="Times New Roman" w:hAnsi="Times New Roman"/>
          <w:sz w:val="28"/>
          <w:szCs w:val="28"/>
        </w:rPr>
        <w:t xml:space="preserve">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64,</w:t>
      </w:r>
      <w:r>
        <w:rPr>
          <w:rFonts w:ascii="Times New Roman" w:hAnsi="Times New Roman"/>
          <w:color w:val="FF0000"/>
          <w:sz w:val="28"/>
          <w:szCs w:val="28"/>
          <w:highlight w:val="green"/>
        </w:rPr>
        <w:t xml:space="preserve"> </w:t>
      </w:r>
      <w:r w:rsidRPr="00097E58">
        <w:rPr>
          <w:rFonts w:ascii="Times New Roman" w:hAnsi="Times New Roman"/>
          <w:color w:val="FF0000"/>
          <w:sz w:val="28"/>
          <w:szCs w:val="28"/>
          <w:highlight w:val="green"/>
        </w:rPr>
        <w:t>91,</w:t>
      </w:r>
      <w:r>
        <w:rPr>
          <w:rFonts w:ascii="Times New Roman" w:hAnsi="Times New Roman"/>
          <w:color w:val="FF0000"/>
          <w:sz w:val="28"/>
          <w:szCs w:val="28"/>
          <w:highlight w:val="green"/>
        </w:rPr>
        <w:t xml:space="preserve"> </w:t>
      </w:r>
      <w:r w:rsidRPr="00097E58">
        <w:rPr>
          <w:rFonts w:ascii="Times New Roman" w:hAnsi="Times New Roman"/>
          <w:color w:val="FF0000"/>
          <w:sz w:val="28"/>
          <w:szCs w:val="28"/>
          <w:highlight w:val="green"/>
        </w:rPr>
        <w:t>92</w:t>
      </w:r>
      <w:r w:rsidRPr="00097E58">
        <w:rPr>
          <w:rFonts w:ascii="Times New Roman" w:hAnsi="Times New Roman"/>
          <w:sz w:val="28"/>
          <w:szCs w:val="28"/>
          <w:highlight w:val="green"/>
        </w:rPr>
        <w:t>]</w:t>
      </w:r>
      <w:r w:rsidRPr="00097E58">
        <w:rPr>
          <w:rFonts w:ascii="Times New Roman" w:hAnsi="Times New Roman"/>
          <w:sz w:val="28"/>
          <w:szCs w:val="28"/>
        </w:rPr>
        <w:t xml:space="preserve"> в опроміненому зразку визначається, як </w:t>
      </w:r>
    </w:p>
    <w:p w14:paraId="5BAA453F" w14:textId="77777777" w:rsidR="00CD4683" w:rsidRPr="00097E58" w:rsidRDefault="00CD4683" w:rsidP="00CD4683">
      <w:pPr>
        <w:pStyle w:val="a4"/>
        <w:spacing w:line="360" w:lineRule="auto"/>
        <w:ind w:firstLine="284"/>
        <w:jc w:val="both"/>
        <w:rPr>
          <w:rFonts w:ascii="Times New Roman" w:hAnsi="Times New Roman"/>
          <w:sz w:val="28"/>
          <w:szCs w:val="28"/>
        </w:rPr>
      </w:pPr>
    </w:p>
    <w:p w14:paraId="2E2F7BF2" w14:textId="4602BDB6" w:rsidR="00CD4683" w:rsidRPr="00097E58" w:rsidRDefault="00CD4683" w:rsidP="00032419">
      <w:pPr>
        <w:pStyle w:val="a4"/>
        <w:spacing w:line="360" w:lineRule="auto"/>
        <w:jc w:val="right"/>
        <w:rPr>
          <w:rFonts w:ascii="Times New Roman" w:hAnsi="Times New Roman"/>
          <w:sz w:val="28"/>
          <w:szCs w:val="28"/>
        </w:rPr>
      </w:pPr>
      <w:r w:rsidRPr="00097E58">
        <w:rPr>
          <w:rFonts w:ascii="Times New Roman" w:hAnsi="Times New Roman"/>
          <w:position w:val="-30"/>
          <w:sz w:val="28"/>
          <w:szCs w:val="28"/>
        </w:rPr>
        <w:object w:dxaOrig="2400" w:dyaOrig="660" w14:anchorId="2DBAA170">
          <v:shape id="_x0000_i1042" type="#_x0000_t75" style="width:120pt;height:34.2pt" o:ole="">
            <v:imagedata r:id="rId118" o:title=""/>
          </v:shape>
          <o:OLEObject Type="Embed" ProgID="Equation.3" ShapeID="_x0000_i1042" DrawAspect="Content" ObjectID="_1782557843" r:id="rId119"/>
        </w:object>
      </w:r>
      <w:r w:rsidRPr="00097E58">
        <w:rPr>
          <w:rFonts w:ascii="Times New Roman" w:hAnsi="Times New Roman"/>
          <w:sz w:val="28"/>
          <w:szCs w:val="28"/>
        </w:rPr>
        <w:t xml:space="preserve">,            </w:t>
      </w:r>
      <w:r w:rsidR="00032419">
        <w:rPr>
          <w:rFonts w:ascii="Times New Roman" w:hAnsi="Times New Roman"/>
          <w:sz w:val="28"/>
          <w:szCs w:val="28"/>
        </w:rPr>
        <w:t xml:space="preserve">                               </w:t>
      </w:r>
      <w:r w:rsidRPr="00097E58">
        <w:rPr>
          <w:rFonts w:ascii="Times New Roman" w:hAnsi="Times New Roman"/>
          <w:sz w:val="28"/>
          <w:szCs w:val="28"/>
        </w:rPr>
        <w:t xml:space="preserve">    (5.4)</w:t>
      </w:r>
    </w:p>
    <w:p w14:paraId="6EB2C8A1" w14:textId="77777777" w:rsidR="00CD4683" w:rsidRPr="00097E58" w:rsidRDefault="00CD4683" w:rsidP="00CD4683">
      <w:pPr>
        <w:pStyle w:val="a4"/>
        <w:spacing w:line="360" w:lineRule="auto"/>
        <w:ind w:firstLine="284"/>
        <w:jc w:val="both"/>
        <w:rPr>
          <w:rFonts w:ascii="Times New Roman" w:hAnsi="Times New Roman"/>
          <w:sz w:val="28"/>
          <w:szCs w:val="28"/>
        </w:rPr>
      </w:pPr>
    </w:p>
    <w:p w14:paraId="5BC7C0E6" w14:textId="77777777" w:rsidR="00CD4683" w:rsidRPr="00097E58" w:rsidRDefault="00CD4683" w:rsidP="00CD4683">
      <w:pPr>
        <w:pStyle w:val="a4"/>
        <w:spacing w:line="360" w:lineRule="auto"/>
        <w:jc w:val="both"/>
        <w:rPr>
          <w:rFonts w:ascii="Times New Roman" w:hAnsi="Times New Roman"/>
          <w:sz w:val="28"/>
          <w:szCs w:val="28"/>
        </w:rPr>
      </w:pPr>
      <w:r w:rsidRPr="00097E58">
        <w:rPr>
          <w:rFonts w:ascii="Times New Roman" w:hAnsi="Times New Roman"/>
          <w:sz w:val="28"/>
          <w:szCs w:val="28"/>
        </w:rPr>
        <w:t xml:space="preserve">де </w:t>
      </w:r>
      <w:r w:rsidRPr="00097E58">
        <w:rPr>
          <w:rFonts w:ascii="Times New Roman" w:hAnsi="Times New Roman"/>
          <w:i/>
          <w:sz w:val="28"/>
          <w:szCs w:val="28"/>
        </w:rPr>
        <w:sym w:font="Symbol" w:char="F074"/>
      </w:r>
      <w:r w:rsidRPr="00097E58">
        <w:rPr>
          <w:rFonts w:ascii="Times New Roman" w:hAnsi="Times New Roman"/>
          <w:sz w:val="28"/>
          <w:szCs w:val="28"/>
          <w:vertAlign w:val="subscript"/>
        </w:rPr>
        <w:t>0</w:t>
      </w:r>
      <w:r w:rsidRPr="00097E58">
        <w:rPr>
          <w:rFonts w:ascii="Times New Roman" w:hAnsi="Times New Roman"/>
          <w:sz w:val="28"/>
          <w:szCs w:val="28"/>
        </w:rPr>
        <w:t xml:space="preserve"> – час життя </w:t>
      </w:r>
      <w:proofErr w:type="spellStart"/>
      <w:r w:rsidRPr="00097E58">
        <w:rPr>
          <w:rFonts w:ascii="Times New Roman" w:hAnsi="Times New Roman"/>
          <w:sz w:val="28"/>
          <w:szCs w:val="28"/>
        </w:rPr>
        <w:t>ННЗ</w:t>
      </w:r>
      <w:proofErr w:type="spellEnd"/>
      <w:r w:rsidRPr="00097E58">
        <w:rPr>
          <w:rFonts w:ascii="Times New Roman" w:hAnsi="Times New Roman"/>
          <w:sz w:val="28"/>
          <w:szCs w:val="28"/>
        </w:rPr>
        <w:t xml:space="preserve"> у вихідному зразку; </w:t>
      </w:r>
      <w:r w:rsidRPr="00097E58">
        <w:rPr>
          <w:rFonts w:ascii="Times New Roman" w:hAnsi="Times New Roman"/>
          <w:i/>
          <w:sz w:val="28"/>
          <w:szCs w:val="28"/>
        </w:rPr>
        <w:sym w:font="Symbol" w:char="F074"/>
      </w:r>
      <w:r w:rsidRPr="00097E58">
        <w:rPr>
          <w:rFonts w:ascii="Times New Roman" w:hAnsi="Times New Roman"/>
          <w:i/>
          <w:sz w:val="28"/>
          <w:szCs w:val="28"/>
          <w:vertAlign w:val="subscript"/>
        </w:rPr>
        <w:t>ф</w:t>
      </w:r>
      <w:r w:rsidRPr="00097E58">
        <w:rPr>
          <w:rFonts w:ascii="Times New Roman" w:hAnsi="Times New Roman"/>
          <w:sz w:val="28"/>
          <w:szCs w:val="28"/>
        </w:rPr>
        <w:t xml:space="preserve"> – час життя </w:t>
      </w:r>
      <w:proofErr w:type="spellStart"/>
      <w:r w:rsidRPr="00097E58">
        <w:rPr>
          <w:rFonts w:ascii="Times New Roman" w:hAnsi="Times New Roman"/>
          <w:sz w:val="28"/>
          <w:szCs w:val="28"/>
        </w:rPr>
        <w:t>ННЗ</w:t>
      </w:r>
      <w:proofErr w:type="spellEnd"/>
      <w:r w:rsidRPr="00097E58">
        <w:rPr>
          <w:rFonts w:ascii="Times New Roman" w:hAnsi="Times New Roman"/>
          <w:sz w:val="28"/>
          <w:szCs w:val="28"/>
        </w:rPr>
        <w:t xml:space="preserve"> в опроміненому; </w:t>
      </w:r>
      <w:proofErr w:type="spellStart"/>
      <w:r w:rsidRPr="00097E58">
        <w:rPr>
          <w:rFonts w:ascii="Times New Roman" w:hAnsi="Times New Roman"/>
          <w:i/>
          <w:sz w:val="28"/>
          <w:szCs w:val="28"/>
        </w:rPr>
        <w:t>N</w:t>
      </w:r>
      <w:r w:rsidRPr="00097E58">
        <w:rPr>
          <w:rFonts w:ascii="Times New Roman" w:hAnsi="Times New Roman"/>
          <w:i/>
          <w:sz w:val="28"/>
          <w:szCs w:val="28"/>
          <w:vertAlign w:val="subscript"/>
        </w:rPr>
        <w:t>ti</w:t>
      </w:r>
      <w:proofErr w:type="spellEnd"/>
      <w:r w:rsidRPr="00097E58">
        <w:rPr>
          <w:rFonts w:ascii="Times New Roman" w:hAnsi="Times New Roman"/>
          <w:sz w:val="28"/>
          <w:szCs w:val="28"/>
        </w:rPr>
        <w:t xml:space="preserve"> – концентрація пасток одного виду; </w:t>
      </w:r>
      <w:proofErr w:type="spellStart"/>
      <w:r w:rsidRPr="00097E58">
        <w:rPr>
          <w:rFonts w:ascii="Times New Roman" w:hAnsi="Times New Roman"/>
          <w:i/>
          <w:sz w:val="28"/>
          <w:szCs w:val="28"/>
        </w:rPr>
        <w:t>F</w:t>
      </w:r>
      <w:r w:rsidRPr="00097E58">
        <w:rPr>
          <w:rFonts w:ascii="Times New Roman" w:hAnsi="Times New Roman"/>
          <w:i/>
          <w:sz w:val="28"/>
          <w:szCs w:val="28"/>
          <w:vertAlign w:val="subscript"/>
        </w:rPr>
        <w:t>i</w:t>
      </w:r>
      <w:proofErr w:type="spellEnd"/>
      <w:r w:rsidRPr="00097E58">
        <w:rPr>
          <w:rFonts w:ascii="Times New Roman" w:hAnsi="Times New Roman"/>
          <w:sz w:val="28"/>
          <w:szCs w:val="28"/>
        </w:rPr>
        <w:t xml:space="preserve"> – функція перерізу </w:t>
      </w:r>
      <w:r>
        <w:rPr>
          <w:rFonts w:ascii="Times New Roman" w:hAnsi="Times New Roman"/>
          <w:sz w:val="28"/>
          <w:szCs w:val="28"/>
        </w:rPr>
        <w:t>захвату</w:t>
      </w:r>
      <w:r w:rsidRPr="00097E58">
        <w:rPr>
          <w:rFonts w:ascii="Times New Roman" w:hAnsi="Times New Roman"/>
          <w:sz w:val="28"/>
          <w:szCs w:val="28"/>
        </w:rPr>
        <w:t xml:space="preserve"> носіїв </w:t>
      </w:r>
      <w:r w:rsidRPr="00097E58">
        <w:rPr>
          <w:rFonts w:ascii="Times New Roman" w:hAnsi="Times New Roman"/>
          <w:i/>
          <w:sz w:val="28"/>
          <w:szCs w:val="28"/>
        </w:rPr>
        <w:sym w:font="Symbol" w:char="F073"/>
      </w:r>
      <w:proofErr w:type="spellStart"/>
      <w:r w:rsidRPr="00097E58">
        <w:rPr>
          <w:rFonts w:ascii="Times New Roman" w:hAnsi="Times New Roman"/>
          <w:sz w:val="28"/>
          <w:szCs w:val="28"/>
          <w:vertAlign w:val="subscript"/>
        </w:rPr>
        <w:t>n,p</w:t>
      </w:r>
      <w:proofErr w:type="spellEnd"/>
      <w:r w:rsidRPr="00097E58">
        <w:rPr>
          <w:rFonts w:ascii="Times New Roman" w:hAnsi="Times New Roman"/>
          <w:sz w:val="28"/>
          <w:szCs w:val="28"/>
        </w:rPr>
        <w:t xml:space="preserve">, температури </w:t>
      </w:r>
      <w:r w:rsidRPr="00097E58">
        <w:rPr>
          <w:rFonts w:ascii="Times New Roman" w:hAnsi="Times New Roman"/>
          <w:i/>
          <w:sz w:val="28"/>
          <w:szCs w:val="28"/>
        </w:rPr>
        <w:t>Т</w:t>
      </w:r>
      <w:r w:rsidRPr="00097E58">
        <w:rPr>
          <w:rFonts w:ascii="Times New Roman" w:hAnsi="Times New Roman"/>
          <w:sz w:val="28"/>
          <w:szCs w:val="28"/>
        </w:rPr>
        <w:t xml:space="preserve">, надлишкової концентрації носіїв, положення рівня Фермі </w:t>
      </w:r>
      <w:proofErr w:type="spellStart"/>
      <w:r w:rsidRPr="00097E58">
        <w:rPr>
          <w:rFonts w:ascii="Times New Roman" w:hAnsi="Times New Roman"/>
          <w:i/>
          <w:sz w:val="28"/>
          <w:szCs w:val="28"/>
        </w:rPr>
        <w:t>E</w:t>
      </w:r>
      <w:r w:rsidRPr="00097E58">
        <w:rPr>
          <w:rFonts w:ascii="Times New Roman" w:hAnsi="Times New Roman"/>
          <w:sz w:val="28"/>
          <w:szCs w:val="28"/>
          <w:vertAlign w:val="subscript"/>
        </w:rPr>
        <w:t>F</w:t>
      </w:r>
      <w:proofErr w:type="spellEnd"/>
      <w:r w:rsidRPr="00097E58">
        <w:rPr>
          <w:rFonts w:ascii="Times New Roman" w:hAnsi="Times New Roman"/>
          <w:sz w:val="28"/>
          <w:szCs w:val="28"/>
        </w:rPr>
        <w:t xml:space="preserve"> та глибини залягання пастки </w:t>
      </w:r>
      <w:proofErr w:type="spellStart"/>
      <w:r w:rsidRPr="00097E58">
        <w:rPr>
          <w:rFonts w:ascii="Times New Roman" w:hAnsi="Times New Roman"/>
          <w:i/>
          <w:sz w:val="28"/>
          <w:szCs w:val="28"/>
        </w:rPr>
        <w:t>E</w:t>
      </w:r>
      <w:r w:rsidRPr="00097E58">
        <w:rPr>
          <w:rFonts w:ascii="Times New Roman" w:hAnsi="Times New Roman"/>
          <w:i/>
          <w:sz w:val="28"/>
          <w:szCs w:val="28"/>
          <w:vertAlign w:val="subscript"/>
        </w:rPr>
        <w:t>ti</w:t>
      </w:r>
      <w:proofErr w:type="spellEnd"/>
      <w:r w:rsidRPr="00097E58">
        <w:rPr>
          <w:rFonts w:ascii="Times New Roman" w:hAnsi="Times New Roman"/>
          <w:sz w:val="28"/>
          <w:szCs w:val="28"/>
        </w:rPr>
        <w:t>.</w:t>
      </w:r>
    </w:p>
    <w:p w14:paraId="19400D80"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У разі, коли концентрація введених дефектів пропорційна </w:t>
      </w:r>
      <w:proofErr w:type="spellStart"/>
      <w:r w:rsidRPr="00097E58">
        <w:rPr>
          <w:rFonts w:ascii="Times New Roman" w:hAnsi="Times New Roman"/>
          <w:sz w:val="28"/>
          <w:szCs w:val="28"/>
        </w:rPr>
        <w:t>флюенсу</w:t>
      </w:r>
      <w:proofErr w:type="spellEnd"/>
      <w:r w:rsidRPr="00097E58">
        <w:rPr>
          <w:rFonts w:ascii="Times New Roman" w:hAnsi="Times New Roman"/>
          <w:sz w:val="28"/>
          <w:szCs w:val="28"/>
        </w:rPr>
        <w:t xml:space="preserve"> </w:t>
      </w:r>
      <w:r w:rsidRPr="00097E58">
        <w:rPr>
          <w:rFonts w:ascii="Times New Roman" w:hAnsi="Times New Roman"/>
          <w:i/>
          <w:sz w:val="28"/>
          <w:szCs w:val="28"/>
        </w:rPr>
        <w:t xml:space="preserve">Ф </w:t>
      </w:r>
      <w:r w:rsidRPr="00097E58">
        <w:rPr>
          <w:rFonts w:ascii="Times New Roman" w:hAnsi="Times New Roman"/>
          <w:sz w:val="28"/>
          <w:szCs w:val="28"/>
        </w:rPr>
        <w:t>(</w:t>
      </w:r>
      <w:r w:rsidRPr="00097E58">
        <w:rPr>
          <w:rFonts w:ascii="Times New Roman" w:hAnsi="Times New Roman"/>
          <w:position w:val="-10"/>
          <w:sz w:val="28"/>
          <w:szCs w:val="28"/>
        </w:rPr>
        <w:object w:dxaOrig="900" w:dyaOrig="320" w14:anchorId="6BD018EE">
          <v:shape id="_x0000_i1043" type="#_x0000_t75" style="width:46.2pt;height:16.2pt" o:ole="">
            <v:imagedata r:id="rId120" o:title=""/>
          </v:shape>
          <o:OLEObject Type="Embed" ProgID="Equation.3" ShapeID="_x0000_i1043" DrawAspect="Content" ObjectID="_1782557844" r:id="rId121"/>
        </w:object>
      </w:r>
      <w:r w:rsidRPr="00097E58">
        <w:rPr>
          <w:rFonts w:ascii="Times New Roman" w:hAnsi="Times New Roman"/>
          <w:sz w:val="28"/>
          <w:szCs w:val="28"/>
        </w:rPr>
        <w:t xml:space="preserve">), матимемо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91</w:t>
      </w:r>
      <w:r w:rsidRPr="00097E58">
        <w:rPr>
          <w:rFonts w:ascii="Times New Roman" w:hAnsi="Times New Roman"/>
          <w:sz w:val="28"/>
          <w:szCs w:val="28"/>
          <w:highlight w:val="green"/>
        </w:rPr>
        <w:t>]:</w:t>
      </w:r>
    </w:p>
    <w:p w14:paraId="4952A817" w14:textId="77777777" w:rsidR="00CD4683" w:rsidRPr="00097E58" w:rsidRDefault="00CD4683" w:rsidP="00CD4683">
      <w:pPr>
        <w:pStyle w:val="a4"/>
        <w:spacing w:line="360" w:lineRule="auto"/>
        <w:ind w:firstLine="284"/>
        <w:jc w:val="both"/>
        <w:rPr>
          <w:rFonts w:ascii="Times New Roman" w:hAnsi="Times New Roman"/>
          <w:sz w:val="28"/>
          <w:szCs w:val="28"/>
        </w:rPr>
      </w:pPr>
    </w:p>
    <w:p w14:paraId="030743DD" w14:textId="216D91CA" w:rsidR="00CD4683" w:rsidRPr="00097E58" w:rsidRDefault="00CD4683" w:rsidP="00032419">
      <w:pPr>
        <w:pStyle w:val="a4"/>
        <w:spacing w:line="360" w:lineRule="auto"/>
        <w:jc w:val="right"/>
        <w:rPr>
          <w:rFonts w:ascii="Times New Roman" w:hAnsi="Times New Roman"/>
          <w:sz w:val="28"/>
          <w:szCs w:val="28"/>
        </w:rPr>
      </w:pPr>
      <w:r w:rsidRPr="00097E58">
        <w:rPr>
          <w:rFonts w:ascii="Times New Roman" w:hAnsi="Times New Roman"/>
          <w:position w:val="-28"/>
          <w:sz w:val="28"/>
          <w:szCs w:val="28"/>
        </w:rPr>
        <w:object w:dxaOrig="2680" w:dyaOrig="639" w14:anchorId="29595B19">
          <v:shape id="_x0000_i1044" type="#_x0000_t75" style="width:132pt;height:30pt" o:ole="">
            <v:imagedata r:id="rId122" o:title=""/>
          </v:shape>
          <o:OLEObject Type="Embed" ProgID="Equation.3" ShapeID="_x0000_i1044" DrawAspect="Content" ObjectID="_1782557845" r:id="rId123"/>
        </w:object>
      </w:r>
      <w:r w:rsidRPr="00097E58">
        <w:rPr>
          <w:rFonts w:ascii="Times New Roman" w:hAnsi="Times New Roman"/>
          <w:sz w:val="28"/>
          <w:szCs w:val="28"/>
        </w:rPr>
        <w:t xml:space="preserve">,      </w:t>
      </w:r>
      <w:r w:rsidR="00032419">
        <w:rPr>
          <w:rFonts w:ascii="Times New Roman" w:hAnsi="Times New Roman"/>
          <w:sz w:val="28"/>
          <w:szCs w:val="28"/>
        </w:rPr>
        <w:t xml:space="preserve">                                       (</w:t>
      </w:r>
      <w:r w:rsidRPr="00097E58">
        <w:rPr>
          <w:rFonts w:ascii="Times New Roman" w:hAnsi="Times New Roman"/>
          <w:sz w:val="28"/>
          <w:szCs w:val="28"/>
        </w:rPr>
        <w:t>5.5)</w:t>
      </w:r>
    </w:p>
    <w:p w14:paraId="48C33007" w14:textId="77777777" w:rsidR="00CD4683" w:rsidRPr="00097E58" w:rsidRDefault="00CD4683" w:rsidP="00CD4683">
      <w:pPr>
        <w:pStyle w:val="a4"/>
        <w:spacing w:line="360" w:lineRule="auto"/>
        <w:ind w:firstLine="284"/>
        <w:jc w:val="both"/>
        <w:rPr>
          <w:rFonts w:ascii="Times New Roman" w:hAnsi="Times New Roman"/>
          <w:sz w:val="28"/>
          <w:szCs w:val="28"/>
        </w:rPr>
      </w:pPr>
    </w:p>
    <w:p w14:paraId="031665F9" w14:textId="77777777" w:rsidR="00CD4683" w:rsidRPr="00097E58" w:rsidRDefault="00CD4683" w:rsidP="00CD4683">
      <w:pPr>
        <w:pStyle w:val="a4"/>
        <w:spacing w:line="360" w:lineRule="auto"/>
        <w:jc w:val="both"/>
        <w:rPr>
          <w:rFonts w:ascii="Times New Roman" w:hAnsi="Times New Roman"/>
          <w:sz w:val="28"/>
          <w:szCs w:val="28"/>
        </w:rPr>
      </w:pPr>
      <w:r w:rsidRPr="00097E58">
        <w:rPr>
          <w:rFonts w:ascii="Times New Roman" w:hAnsi="Times New Roman"/>
          <w:sz w:val="28"/>
          <w:szCs w:val="28"/>
        </w:rPr>
        <w:t xml:space="preserve">де </w:t>
      </w:r>
      <w:r w:rsidRPr="00097E58">
        <w:rPr>
          <w:rFonts w:ascii="Times New Roman" w:hAnsi="Times New Roman"/>
          <w:i/>
          <w:sz w:val="28"/>
          <w:szCs w:val="28"/>
        </w:rPr>
        <w:t>K</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 коефіцієнт радіаційного пошкодження часу життя неосновних носіїв заряду.</w:t>
      </w:r>
    </w:p>
    <w:p w14:paraId="0D52BB61"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Поведінка коефіцієнта радіаційного пошкодження </w:t>
      </w:r>
      <w:r w:rsidRPr="00097E58">
        <w:rPr>
          <w:rFonts w:ascii="Times New Roman" w:hAnsi="Times New Roman"/>
          <w:i/>
          <w:sz w:val="28"/>
          <w:szCs w:val="28"/>
        </w:rPr>
        <w:t>K</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загалом відображає вплив опромінення на основні параметри матеріалу, перераховані вище, про що йшлося також у роботі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90</w:t>
      </w:r>
      <w:r w:rsidRPr="00097E58">
        <w:rPr>
          <w:rFonts w:ascii="Times New Roman" w:hAnsi="Times New Roman"/>
          <w:sz w:val="28"/>
          <w:szCs w:val="28"/>
          <w:highlight w:val="green"/>
        </w:rPr>
        <w:t>].</w:t>
      </w:r>
    </w:p>
    <w:p w14:paraId="39EB3B61"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Оскільки </w:t>
      </w:r>
      <w:r w:rsidRPr="00097E58">
        <w:rPr>
          <w:rFonts w:ascii="Times New Roman" w:hAnsi="Times New Roman"/>
          <w:position w:val="-22"/>
          <w:sz w:val="28"/>
          <w:szCs w:val="28"/>
        </w:rPr>
        <w:object w:dxaOrig="780" w:dyaOrig="580" w14:anchorId="640892A4">
          <v:shape id="_x0000_i1045" type="#_x0000_t75" style="width:40.2pt;height:30pt" o:ole="">
            <v:imagedata r:id="rId124" o:title=""/>
          </v:shape>
          <o:OLEObject Type="Embed" ProgID="Equation.3" ShapeID="_x0000_i1045" DrawAspect="Content" ObjectID="_1782557846" r:id="rId125"/>
        </w:object>
      </w:r>
      <w:r w:rsidRPr="00097E58">
        <w:rPr>
          <w:rFonts w:ascii="Times New Roman" w:hAnsi="Times New Roman"/>
          <w:sz w:val="28"/>
          <w:szCs w:val="28"/>
        </w:rPr>
        <w:t xml:space="preserve">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76</w:t>
      </w:r>
      <w:r w:rsidRPr="00097E58">
        <w:rPr>
          <w:rFonts w:ascii="Times New Roman" w:hAnsi="Times New Roman"/>
          <w:sz w:val="28"/>
          <w:szCs w:val="28"/>
          <w:highlight w:val="green"/>
        </w:rPr>
        <w:t>]</w:t>
      </w:r>
      <w:r w:rsidRPr="00097E58">
        <w:rPr>
          <w:rFonts w:ascii="Times New Roman" w:hAnsi="Times New Roman"/>
          <w:sz w:val="28"/>
          <w:szCs w:val="28"/>
        </w:rPr>
        <w:t xml:space="preserve">, то рівняння </w:t>
      </w:r>
      <w:r w:rsidRPr="006F30F4">
        <w:rPr>
          <w:rFonts w:ascii="Times New Roman" w:hAnsi="Times New Roman"/>
          <w:sz w:val="28"/>
          <w:szCs w:val="28"/>
          <w:highlight w:val="yellow"/>
        </w:rPr>
        <w:t>(5.</w:t>
      </w:r>
      <w:r w:rsidRPr="006F30F4">
        <w:rPr>
          <w:rFonts w:ascii="Times New Roman" w:hAnsi="Times New Roman"/>
          <w:color w:val="FF0000"/>
          <w:sz w:val="28"/>
          <w:szCs w:val="28"/>
          <w:highlight w:val="yellow"/>
        </w:rPr>
        <w:t>5</w:t>
      </w:r>
      <w:r w:rsidRPr="006F30F4">
        <w:rPr>
          <w:rFonts w:ascii="Times New Roman" w:hAnsi="Times New Roman"/>
          <w:sz w:val="28"/>
          <w:szCs w:val="28"/>
          <w:highlight w:val="yellow"/>
        </w:rPr>
        <w:t>)</w:t>
      </w:r>
      <w:r w:rsidRPr="00097E58">
        <w:rPr>
          <w:rFonts w:ascii="Times New Roman" w:hAnsi="Times New Roman"/>
          <w:sz w:val="28"/>
          <w:szCs w:val="28"/>
        </w:rPr>
        <w:t xml:space="preserve"> подаємо у вигляді </w:t>
      </w:r>
      <w:r w:rsidRPr="00097E58">
        <w:rPr>
          <w:rFonts w:ascii="Times New Roman" w:hAnsi="Times New Roman"/>
          <w:position w:val="-26"/>
          <w:sz w:val="28"/>
          <w:szCs w:val="28"/>
        </w:rPr>
        <w:object w:dxaOrig="1740" w:dyaOrig="680" w14:anchorId="37EE7F23">
          <v:shape id="_x0000_i1046" type="#_x0000_t75" style="width:88.2pt;height:36pt" o:ole="">
            <v:imagedata r:id="rId126" o:title=""/>
          </v:shape>
          <o:OLEObject Type="Embed" ProgID="Equation.3" ShapeID="_x0000_i1046" DrawAspect="Content" ObjectID="_1782557847" r:id="rId127"/>
        </w:object>
      </w:r>
      <w:r w:rsidRPr="00097E58">
        <w:rPr>
          <w:rFonts w:ascii="Times New Roman" w:hAnsi="Times New Roman"/>
          <w:sz w:val="28"/>
          <w:szCs w:val="28"/>
        </w:rPr>
        <w:t xml:space="preserve">. При відомому значені </w:t>
      </w:r>
      <w:r w:rsidRPr="00097E58">
        <w:rPr>
          <w:rFonts w:ascii="Times New Roman" w:hAnsi="Times New Roman"/>
          <w:i/>
          <w:sz w:val="28"/>
          <w:szCs w:val="28"/>
        </w:rPr>
        <w:sym w:font="Symbol" w:char="F074"/>
      </w:r>
      <w:r w:rsidRPr="00097E58">
        <w:rPr>
          <w:rFonts w:ascii="Times New Roman" w:hAnsi="Times New Roman"/>
          <w:sz w:val="28"/>
          <w:szCs w:val="28"/>
          <w:vertAlign w:val="subscript"/>
        </w:rPr>
        <w:t>0</w:t>
      </w:r>
      <w:r w:rsidRPr="00097E58">
        <w:rPr>
          <w:rFonts w:ascii="Times New Roman" w:hAnsi="Times New Roman"/>
          <w:sz w:val="28"/>
          <w:szCs w:val="28"/>
        </w:rPr>
        <w:t xml:space="preserve"> </w:t>
      </w:r>
      <w:r w:rsidRPr="00097E58">
        <w:rPr>
          <w:rFonts w:ascii="Times New Roman" w:hAnsi="Times New Roman"/>
          <w:i/>
          <w:sz w:val="28"/>
          <w:szCs w:val="28"/>
        </w:rPr>
        <w:t>K</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можна визначити за нахилом </w:t>
      </w:r>
      <w:proofErr w:type="spellStart"/>
      <w:r w:rsidRPr="00097E58">
        <w:rPr>
          <w:rFonts w:ascii="Times New Roman" w:hAnsi="Times New Roman"/>
          <w:sz w:val="28"/>
          <w:szCs w:val="28"/>
        </w:rPr>
        <w:t>дозової</w:t>
      </w:r>
      <w:proofErr w:type="spellEnd"/>
      <w:r w:rsidRPr="00097E58">
        <w:rPr>
          <w:rFonts w:ascii="Times New Roman" w:hAnsi="Times New Roman"/>
          <w:sz w:val="28"/>
          <w:szCs w:val="28"/>
        </w:rPr>
        <w:t xml:space="preserve"> залежності функції </w:t>
      </w:r>
      <w:r>
        <w:rPr>
          <w:rFonts w:ascii="Times New Roman" w:hAnsi="Times New Roman"/>
          <w:sz w:val="28"/>
          <w:szCs w:val="28"/>
        </w:rPr>
        <w:br/>
      </w:r>
      <w:r w:rsidRPr="00097E58">
        <w:rPr>
          <w:rFonts w:ascii="Times New Roman" w:hAnsi="Times New Roman"/>
          <w:sz w:val="28"/>
          <w:szCs w:val="28"/>
        </w:rPr>
        <w:t>(</w:t>
      </w:r>
      <w:r w:rsidRPr="00097E58">
        <w:rPr>
          <w:rFonts w:ascii="Times New Roman" w:hAnsi="Times New Roman"/>
          <w:position w:val="-28"/>
          <w:sz w:val="28"/>
          <w:szCs w:val="28"/>
        </w:rPr>
        <w:object w:dxaOrig="940" w:dyaOrig="720" w14:anchorId="53902839">
          <v:shape id="_x0000_i1047" type="#_x0000_t75" style="width:48pt;height:36pt" o:ole="">
            <v:imagedata r:id="rId128" o:title=""/>
          </v:shape>
          <o:OLEObject Type="Embed" ProgID="Equation.3" ShapeID="_x0000_i1047" DrawAspect="Content" ObjectID="_1782557848" r:id="rId129"/>
        </w:object>
      </w:r>
      <w:r w:rsidRPr="00097E58">
        <w:rPr>
          <w:rFonts w:ascii="Times New Roman" w:hAnsi="Times New Roman"/>
          <w:sz w:val="28"/>
          <w:szCs w:val="28"/>
        </w:rPr>
        <w:t xml:space="preserve">). Її вигляд залежить як від режиму роботи діода, так і від механізму, яким контролюється випромінювання – дифузією неосновних носіїв заряду, чи рекомбінацією в області просторового заряду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76</w:t>
      </w:r>
      <w:r w:rsidRPr="00097E58">
        <w:rPr>
          <w:rFonts w:ascii="Times New Roman" w:hAnsi="Times New Roman"/>
          <w:sz w:val="28"/>
          <w:szCs w:val="28"/>
          <w:highlight w:val="green"/>
        </w:rPr>
        <w:t>]</w:t>
      </w:r>
      <w:r w:rsidRPr="00097E58">
        <w:rPr>
          <w:rFonts w:ascii="Times New Roman" w:hAnsi="Times New Roman"/>
          <w:sz w:val="28"/>
          <w:szCs w:val="28"/>
        </w:rPr>
        <w:t xml:space="preserve">. Для різних випадків показник </w:t>
      </w:r>
      <w:proofErr w:type="spellStart"/>
      <w:r w:rsidRPr="00097E58">
        <w:rPr>
          <w:rFonts w:ascii="Times New Roman" w:hAnsi="Times New Roman"/>
          <w:sz w:val="28"/>
          <w:szCs w:val="28"/>
        </w:rPr>
        <w:t>степеня</w:t>
      </w:r>
      <w:proofErr w:type="spellEnd"/>
      <w:r w:rsidRPr="00097E58">
        <w:rPr>
          <w:rFonts w:ascii="Times New Roman" w:hAnsi="Times New Roman"/>
          <w:sz w:val="28"/>
          <w:szCs w:val="28"/>
        </w:rPr>
        <w:t xml:space="preserve"> дробу </w:t>
      </w:r>
      <w:r w:rsidRPr="00097E58">
        <w:rPr>
          <w:rFonts w:ascii="Times New Roman" w:hAnsi="Times New Roman"/>
          <w:position w:val="-26"/>
          <w:sz w:val="28"/>
          <w:szCs w:val="28"/>
        </w:rPr>
        <w:object w:dxaOrig="620" w:dyaOrig="680" w14:anchorId="5C63E99F">
          <v:shape id="_x0000_i1048" type="#_x0000_t75" style="width:30pt;height:36pt" o:ole="">
            <v:imagedata r:id="rId130" o:title=""/>
          </v:shape>
          <o:OLEObject Type="Embed" ProgID="Equation.3" ShapeID="_x0000_i1048" DrawAspect="Content" ObjectID="_1782557849" r:id="rId131"/>
        </w:object>
      </w:r>
      <w:r w:rsidRPr="00097E58">
        <w:rPr>
          <w:rFonts w:ascii="Times New Roman" w:hAnsi="Times New Roman"/>
          <w:sz w:val="28"/>
          <w:szCs w:val="28"/>
        </w:rPr>
        <w:t xml:space="preserve"> може змінюватися від 1 до 2/3. Оцінки показали, що для наших зразків значення </w:t>
      </w:r>
      <w:r w:rsidRPr="00097E58">
        <w:rPr>
          <w:rFonts w:ascii="Times New Roman" w:hAnsi="Times New Roman"/>
          <w:i/>
          <w:sz w:val="28"/>
          <w:szCs w:val="28"/>
        </w:rPr>
        <w:t>К</w:t>
      </w:r>
      <w:r w:rsidRPr="00097E58">
        <w:rPr>
          <w:rFonts w:ascii="Times New Roman" w:hAnsi="Times New Roman"/>
          <w:i/>
          <w:sz w:val="28"/>
          <w:szCs w:val="28"/>
          <w:vertAlign w:val="subscript"/>
        </w:rPr>
        <w:sym w:font="Symbol" w:char="F074"/>
      </w:r>
      <w:r w:rsidRPr="00097E58">
        <w:rPr>
          <w:rFonts w:ascii="Times New Roman" w:hAnsi="Times New Roman"/>
          <w:sz w:val="28"/>
          <w:szCs w:val="28"/>
        </w:rPr>
        <w:t xml:space="preserve"> для обох величин </w:t>
      </w:r>
      <w:r w:rsidRPr="00097E58">
        <w:rPr>
          <w:rFonts w:ascii="Times New Roman" w:hAnsi="Times New Roman"/>
          <w:i/>
          <w:sz w:val="28"/>
          <w:szCs w:val="28"/>
        </w:rPr>
        <w:t>n</w:t>
      </w:r>
      <w:r w:rsidRPr="00097E58">
        <w:rPr>
          <w:rFonts w:ascii="Times New Roman" w:hAnsi="Times New Roman"/>
          <w:sz w:val="28"/>
          <w:szCs w:val="28"/>
        </w:rPr>
        <w:t xml:space="preserve"> відрізняються приблизно вдвічі, що становить малу величину порівняно з точністю вимірювання часу життя </w:t>
      </w:r>
      <w:proofErr w:type="spellStart"/>
      <w:r w:rsidRPr="00097E58">
        <w:rPr>
          <w:rFonts w:ascii="Times New Roman" w:hAnsi="Times New Roman"/>
          <w:sz w:val="28"/>
          <w:szCs w:val="28"/>
        </w:rPr>
        <w:t>ННЗ</w:t>
      </w:r>
      <w:proofErr w:type="spellEnd"/>
      <w:r w:rsidRPr="00097E58">
        <w:rPr>
          <w:rFonts w:ascii="Times New Roman" w:hAnsi="Times New Roman"/>
          <w:sz w:val="28"/>
          <w:szCs w:val="28"/>
        </w:rPr>
        <w:t xml:space="preserve"> </w:t>
      </w:r>
      <w:r w:rsidRPr="00097E58">
        <w:rPr>
          <w:rFonts w:ascii="Times New Roman" w:hAnsi="Times New Roman"/>
          <w:i/>
          <w:sz w:val="28"/>
          <w:szCs w:val="28"/>
        </w:rPr>
        <w:sym w:font="Symbol" w:char="F074"/>
      </w:r>
      <w:r w:rsidRPr="00097E58">
        <w:rPr>
          <w:rFonts w:ascii="Times New Roman" w:hAnsi="Times New Roman"/>
          <w:sz w:val="28"/>
          <w:szCs w:val="28"/>
        </w:rPr>
        <w:t xml:space="preserve">. Тому в подальших оцінках прийнято </w:t>
      </w:r>
      <w:r w:rsidRPr="00097E58">
        <w:rPr>
          <w:rFonts w:ascii="Times New Roman" w:hAnsi="Times New Roman"/>
          <w:i/>
          <w:sz w:val="28"/>
          <w:szCs w:val="28"/>
        </w:rPr>
        <w:t>n</w:t>
      </w:r>
      <w:r w:rsidRPr="00097E58">
        <w:rPr>
          <w:rFonts w:ascii="Times New Roman" w:hAnsi="Times New Roman"/>
          <w:sz w:val="28"/>
          <w:szCs w:val="28"/>
        </w:rPr>
        <w:t> = 1.</w:t>
      </w:r>
    </w:p>
    <w:p w14:paraId="1051B91F" w14:textId="14FA4AB5"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Як видно з </w:t>
      </w:r>
      <w:r w:rsidRPr="00097E58">
        <w:rPr>
          <w:rFonts w:ascii="Times New Roman" w:hAnsi="Times New Roman"/>
          <w:sz w:val="28"/>
          <w:szCs w:val="28"/>
          <w:highlight w:val="yellow"/>
        </w:rPr>
        <w:t>рис. 5.5</w:t>
      </w:r>
      <w:r w:rsidRPr="00097E58">
        <w:rPr>
          <w:rFonts w:ascii="Times New Roman" w:hAnsi="Times New Roman"/>
          <w:sz w:val="28"/>
          <w:szCs w:val="28"/>
        </w:rPr>
        <w:t xml:space="preserve"> величина </w:t>
      </w:r>
      <w:r w:rsidRPr="00097E58">
        <w:rPr>
          <w:rFonts w:ascii="Times New Roman" w:hAnsi="Times New Roman"/>
          <w:i/>
          <w:sz w:val="28"/>
          <w:szCs w:val="28"/>
        </w:rPr>
        <w:t>K</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для помаранчевого діода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є майже незмінною у межах </w:t>
      </w:r>
      <w:r w:rsidRPr="00097E58">
        <w:rPr>
          <w:rFonts w:ascii="Times New Roman" w:hAnsi="Times New Roman"/>
          <w:i/>
          <w:sz w:val="28"/>
          <w:szCs w:val="28"/>
        </w:rPr>
        <w:t>Ф</w:t>
      </w:r>
      <w:r w:rsidRPr="00097E58">
        <w:rPr>
          <w:rFonts w:ascii="Times New Roman" w:hAnsi="Times New Roman"/>
          <w:sz w:val="28"/>
          <w:szCs w:val="28"/>
        </w:rPr>
        <w:t> = 10</w:t>
      </w:r>
      <w:r w:rsidRPr="00097E58">
        <w:rPr>
          <w:rFonts w:ascii="Times New Roman" w:hAnsi="Times New Roman"/>
          <w:sz w:val="28"/>
          <w:szCs w:val="28"/>
          <w:vertAlign w:val="superscript"/>
        </w:rPr>
        <w:t>15</w:t>
      </w:r>
      <w:r w:rsidR="00032419">
        <w:rPr>
          <w:rFonts w:ascii="Times New Roman" w:hAnsi="Times New Roman"/>
          <w:sz w:val="28"/>
          <w:szCs w:val="28"/>
          <w:vertAlign w:val="superscript"/>
        </w:rPr>
        <w:t xml:space="preserve"> </w:t>
      </w:r>
      <w:r w:rsidRPr="00097E58">
        <w:rPr>
          <w:rFonts w:ascii="Times New Roman" w:hAnsi="Times New Roman"/>
          <w:sz w:val="28"/>
          <w:szCs w:val="28"/>
        </w:rPr>
        <w:t>÷</w:t>
      </w:r>
      <w:r w:rsidR="00032419">
        <w:rPr>
          <w:rFonts w:ascii="Times New Roman" w:hAnsi="Times New Roman"/>
          <w:sz w:val="28"/>
          <w:szCs w:val="28"/>
        </w:rPr>
        <w:t xml:space="preserve"> </w:t>
      </w:r>
      <w:r w:rsidRPr="00097E58">
        <w:rPr>
          <w:rFonts w:ascii="Times New Roman" w:hAnsi="Times New Roman"/>
          <w:sz w:val="28"/>
          <w:szCs w:val="28"/>
        </w:rPr>
        <w:t>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Коефіцієнти пошкодження часу життя </w:t>
      </w:r>
      <w:proofErr w:type="spellStart"/>
      <w:r w:rsidRPr="00097E58">
        <w:rPr>
          <w:rFonts w:ascii="Times New Roman" w:hAnsi="Times New Roman"/>
          <w:sz w:val="28"/>
          <w:szCs w:val="28"/>
        </w:rPr>
        <w:t>ННЗ</w:t>
      </w:r>
      <w:proofErr w:type="spellEnd"/>
      <w:r w:rsidRPr="00097E58">
        <w:rPr>
          <w:rFonts w:ascii="Times New Roman" w:hAnsi="Times New Roman"/>
          <w:sz w:val="28"/>
          <w:szCs w:val="28"/>
        </w:rPr>
        <w:t xml:space="preserve"> для обох типів діодів, одержані на основі даних </w:t>
      </w:r>
      <w:r w:rsidRPr="00032419">
        <w:rPr>
          <w:rFonts w:ascii="Times New Roman" w:hAnsi="Times New Roman"/>
          <w:sz w:val="28"/>
          <w:szCs w:val="28"/>
          <w:highlight w:val="yellow"/>
        </w:rPr>
        <w:t>рис. 5</w:t>
      </w:r>
      <w:r w:rsidR="00032419" w:rsidRPr="00032419">
        <w:rPr>
          <w:rFonts w:ascii="Times New Roman" w:hAnsi="Times New Roman"/>
          <w:sz w:val="28"/>
          <w:szCs w:val="28"/>
          <w:highlight w:val="yellow"/>
        </w:rPr>
        <w:t>.5</w:t>
      </w:r>
      <w:r w:rsidRPr="00097E58">
        <w:rPr>
          <w:rFonts w:ascii="Times New Roman" w:hAnsi="Times New Roman"/>
          <w:sz w:val="28"/>
          <w:szCs w:val="28"/>
        </w:rPr>
        <w:t xml:space="preserve">, становлять </w:t>
      </w:r>
      <w:r w:rsidRPr="00097E58">
        <w:rPr>
          <w:rFonts w:ascii="Times New Roman" w:hAnsi="Times New Roman"/>
          <w:i/>
          <w:sz w:val="28"/>
          <w:szCs w:val="28"/>
        </w:rPr>
        <w:t>К</w:t>
      </w:r>
      <w:r w:rsidRPr="00097E58">
        <w:rPr>
          <w:rFonts w:ascii="Times New Roman" w:hAnsi="Times New Roman"/>
          <w:sz w:val="28"/>
          <w:szCs w:val="28"/>
          <w:vertAlign w:val="subscript"/>
        </w:rPr>
        <w:sym w:font="Symbol" w:char="F074"/>
      </w:r>
      <w:r w:rsidRPr="00097E58">
        <w:rPr>
          <w:rFonts w:ascii="Times New Roman" w:hAnsi="Times New Roman"/>
          <w:sz w:val="28"/>
          <w:szCs w:val="28"/>
        </w:rPr>
        <w:t> </w:t>
      </w:r>
      <w:r w:rsidR="00032419">
        <w:rPr>
          <w:rFonts w:ascii="Times New Roman" w:hAnsi="Times New Roman"/>
          <w:sz w:val="28"/>
          <w:szCs w:val="28"/>
        </w:rPr>
        <w:t xml:space="preserve"> </w:t>
      </w:r>
      <w:r w:rsidRPr="00097E58">
        <w:rPr>
          <w:rFonts w:ascii="Times New Roman" w:hAnsi="Times New Roman"/>
          <w:sz w:val="28"/>
          <w:szCs w:val="28"/>
        </w:rPr>
        <w:t>= 1,6</w:t>
      </w:r>
      <w:r w:rsidR="00032419">
        <w:rPr>
          <w:rFonts w:ascii="Times New Roman" w:hAnsi="Times New Roman"/>
          <w:sz w:val="28"/>
          <w:szCs w:val="28"/>
        </w:rPr>
        <w:t xml:space="preserve"> </w:t>
      </w:r>
      <w:r w:rsidRPr="00097E58">
        <w:rPr>
          <w:rFonts w:ascii="Times New Roman" w:hAnsi="Times New Roman"/>
          <w:sz w:val="28"/>
          <w:szCs w:val="28"/>
        </w:rPr>
        <w:t>·</w:t>
      </w:r>
      <w:r w:rsidR="00032419">
        <w:rPr>
          <w:rFonts w:ascii="Times New Roman" w:hAnsi="Times New Roman"/>
          <w:sz w:val="28"/>
          <w:szCs w:val="28"/>
        </w:rPr>
        <w:t xml:space="preserve"> </w:t>
      </w:r>
      <w:r w:rsidRPr="00097E58">
        <w:rPr>
          <w:rFonts w:ascii="Times New Roman" w:hAnsi="Times New Roman"/>
          <w:sz w:val="28"/>
          <w:szCs w:val="28"/>
        </w:rPr>
        <w:t>10</w:t>
      </w:r>
      <w:r w:rsidRPr="00097E58">
        <w:rPr>
          <w:rFonts w:ascii="Times New Roman" w:hAnsi="Times New Roman"/>
          <w:sz w:val="28"/>
          <w:szCs w:val="28"/>
          <w:vertAlign w:val="superscript"/>
        </w:rPr>
        <w:t>-10</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с</w:t>
      </w:r>
      <w:r w:rsidRPr="00097E58">
        <w:rPr>
          <w:rFonts w:ascii="Times New Roman" w:hAnsi="Times New Roman"/>
          <w:sz w:val="28"/>
          <w:szCs w:val="28"/>
          <w:vertAlign w:val="superscript"/>
        </w:rPr>
        <w:t>-1</w:t>
      </w:r>
      <w:r w:rsidRPr="00097E58">
        <w:rPr>
          <w:rFonts w:ascii="Times New Roman" w:hAnsi="Times New Roman"/>
          <w:sz w:val="28"/>
          <w:szCs w:val="28"/>
        </w:rPr>
        <w:t xml:space="preserve"> для помаранчевих та </w:t>
      </w:r>
      <w:r w:rsidRPr="00097E58">
        <w:rPr>
          <w:rFonts w:ascii="Times New Roman" w:hAnsi="Times New Roman"/>
          <w:i/>
          <w:sz w:val="28"/>
          <w:szCs w:val="28"/>
        </w:rPr>
        <w:t>К</w:t>
      </w:r>
      <w:r w:rsidRPr="00097E58">
        <w:rPr>
          <w:rFonts w:ascii="Times New Roman" w:hAnsi="Times New Roman"/>
          <w:sz w:val="28"/>
          <w:szCs w:val="28"/>
          <w:vertAlign w:val="subscript"/>
        </w:rPr>
        <w:sym w:font="Symbol" w:char="F074"/>
      </w:r>
      <w:r w:rsidRPr="00097E58">
        <w:rPr>
          <w:rFonts w:ascii="Times New Roman" w:hAnsi="Times New Roman"/>
          <w:sz w:val="28"/>
          <w:szCs w:val="28"/>
        </w:rPr>
        <w:t> = 10</w:t>
      </w:r>
      <w:r w:rsidRPr="00097E58">
        <w:rPr>
          <w:rFonts w:ascii="Times New Roman" w:hAnsi="Times New Roman"/>
          <w:sz w:val="28"/>
          <w:szCs w:val="28"/>
          <w:vertAlign w:val="superscript"/>
        </w:rPr>
        <w:t>-9</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с</w:t>
      </w:r>
      <w:r w:rsidRPr="00097E58">
        <w:rPr>
          <w:rFonts w:ascii="Times New Roman" w:hAnsi="Times New Roman"/>
          <w:sz w:val="28"/>
          <w:szCs w:val="28"/>
          <w:vertAlign w:val="superscript"/>
        </w:rPr>
        <w:t>-1</w:t>
      </w:r>
      <w:r w:rsidRPr="00097E58">
        <w:rPr>
          <w:rFonts w:ascii="Times New Roman" w:hAnsi="Times New Roman"/>
          <w:sz w:val="28"/>
          <w:szCs w:val="28"/>
        </w:rPr>
        <w:t xml:space="preserve"> – для жовтих діодів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при вихідному значенні часу життя </w:t>
      </w:r>
      <w:proofErr w:type="spellStart"/>
      <w:r w:rsidRPr="00097E58">
        <w:rPr>
          <w:rFonts w:ascii="Times New Roman" w:hAnsi="Times New Roman"/>
          <w:sz w:val="28"/>
          <w:szCs w:val="28"/>
        </w:rPr>
        <w:t>ННЗ</w:t>
      </w:r>
      <w:proofErr w:type="spellEnd"/>
      <w:r w:rsidRPr="00097E58">
        <w:rPr>
          <w:rFonts w:ascii="Times New Roman" w:hAnsi="Times New Roman"/>
          <w:sz w:val="28"/>
          <w:szCs w:val="28"/>
        </w:rPr>
        <w:t xml:space="preserve"> </w:t>
      </w:r>
      <w:r w:rsidRPr="00097E58">
        <w:rPr>
          <w:rFonts w:ascii="Times New Roman" w:hAnsi="Times New Roman"/>
          <w:i/>
          <w:sz w:val="28"/>
          <w:szCs w:val="28"/>
        </w:rPr>
        <w:sym w:font="Symbol" w:char="F074"/>
      </w:r>
      <w:r w:rsidRPr="00097E58">
        <w:rPr>
          <w:rFonts w:ascii="Times New Roman" w:hAnsi="Times New Roman"/>
          <w:sz w:val="28"/>
          <w:szCs w:val="28"/>
          <w:vertAlign w:val="subscript"/>
        </w:rPr>
        <w:t>0</w:t>
      </w:r>
      <w:r w:rsidRPr="00097E58">
        <w:rPr>
          <w:rFonts w:ascii="Times New Roman" w:hAnsi="Times New Roman"/>
          <w:sz w:val="28"/>
          <w:szCs w:val="28"/>
        </w:rPr>
        <w:t> </w:t>
      </w:r>
      <w:r w:rsidR="00832894">
        <w:rPr>
          <w:rFonts w:ascii="Times New Roman" w:hAnsi="Times New Roman"/>
          <w:sz w:val="28"/>
          <w:szCs w:val="28"/>
        </w:rPr>
        <w:t xml:space="preserve"> </w:t>
      </w:r>
      <w:r w:rsidRPr="00097E58">
        <w:rPr>
          <w:rFonts w:ascii="Times New Roman" w:hAnsi="Times New Roman"/>
          <w:sz w:val="28"/>
          <w:szCs w:val="28"/>
        </w:rPr>
        <w:t>= 6·10</w:t>
      </w:r>
      <w:r w:rsidRPr="00097E58">
        <w:rPr>
          <w:rFonts w:ascii="Times New Roman" w:hAnsi="Times New Roman"/>
          <w:sz w:val="28"/>
          <w:szCs w:val="28"/>
          <w:vertAlign w:val="superscript"/>
        </w:rPr>
        <w:t>-8</w:t>
      </w:r>
      <w:r w:rsidRPr="00097E58">
        <w:rPr>
          <w:rFonts w:ascii="Times New Roman" w:hAnsi="Times New Roman"/>
          <w:sz w:val="28"/>
          <w:szCs w:val="28"/>
        </w:rPr>
        <w:t> с.</w:t>
      </w:r>
    </w:p>
    <w:p w14:paraId="2A3789FE" w14:textId="77777777" w:rsidR="00CD4683" w:rsidRPr="00097E58" w:rsidRDefault="00CD4683" w:rsidP="00CD4683">
      <w:pPr>
        <w:pStyle w:val="a4"/>
        <w:spacing w:line="360" w:lineRule="auto"/>
        <w:jc w:val="center"/>
        <w:rPr>
          <w:rFonts w:ascii="Times New Roman" w:hAnsi="Times New Roman"/>
          <w:sz w:val="28"/>
          <w:szCs w:val="28"/>
        </w:rPr>
      </w:pPr>
      <w:r w:rsidRPr="00097E58">
        <w:rPr>
          <w:rFonts w:ascii="Times New Roman" w:hAnsi="Times New Roman"/>
          <w:noProof/>
          <w:sz w:val="28"/>
          <w:szCs w:val="28"/>
          <w:lang w:eastAsia="uk-UA"/>
        </w:rPr>
        <w:drawing>
          <wp:inline distT="0" distB="0" distL="0" distR="0" wp14:anchorId="53DCBBF5" wp14:editId="56239B0A">
            <wp:extent cx="3559238" cy="2595476"/>
            <wp:effectExtent l="0" t="0" r="3175" b="0"/>
            <wp:docPr id="51" name="Рисунок 51" descr="Fi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g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576570" cy="2608115"/>
                    </a:xfrm>
                    <a:prstGeom prst="rect">
                      <a:avLst/>
                    </a:prstGeom>
                    <a:noFill/>
                    <a:ln>
                      <a:noFill/>
                    </a:ln>
                  </pic:spPr>
                </pic:pic>
              </a:graphicData>
            </a:graphic>
          </wp:inline>
        </w:drawing>
      </w:r>
    </w:p>
    <w:p w14:paraId="2FB5A3CD" w14:textId="2F0A5EB6" w:rsidR="00CD4683" w:rsidRDefault="00CD4683" w:rsidP="006F30F4">
      <w:pPr>
        <w:pStyle w:val="a4"/>
        <w:spacing w:line="360" w:lineRule="auto"/>
        <w:ind w:firstLine="284"/>
        <w:jc w:val="center"/>
        <w:rPr>
          <w:rFonts w:ascii="Times New Roman" w:hAnsi="Times New Roman"/>
          <w:sz w:val="28"/>
          <w:szCs w:val="28"/>
        </w:rPr>
      </w:pPr>
      <w:r w:rsidRPr="00097E58">
        <w:rPr>
          <w:rFonts w:ascii="Times New Roman" w:hAnsi="Times New Roman"/>
          <w:sz w:val="28"/>
          <w:szCs w:val="28"/>
          <w:highlight w:val="yellow"/>
        </w:rPr>
        <w:t>Рис. 5.5.</w:t>
      </w:r>
      <w:r w:rsidRPr="00097E58">
        <w:rPr>
          <w:rFonts w:ascii="Times New Roman" w:hAnsi="Times New Roman"/>
          <w:sz w:val="28"/>
          <w:szCs w:val="28"/>
        </w:rPr>
        <w:t xml:space="preserve"> Залежність функції </w:t>
      </w:r>
      <w:r w:rsidRPr="00097E58">
        <w:rPr>
          <w:rFonts w:ascii="Times New Roman" w:hAnsi="Times New Roman"/>
          <w:position w:val="-28"/>
          <w:sz w:val="28"/>
          <w:szCs w:val="28"/>
        </w:rPr>
        <w:object w:dxaOrig="940" w:dyaOrig="720" w14:anchorId="3BB2026E">
          <v:shape id="_x0000_i1049" type="#_x0000_t75" style="width:48pt;height:36pt" o:ole="">
            <v:imagedata r:id="rId133" o:title=""/>
          </v:shape>
          <o:OLEObject Type="Embed" ProgID="Equation.3" ShapeID="_x0000_i1049" DrawAspect="Content" ObjectID="_1782557850" r:id="rId134"/>
        </w:object>
      </w:r>
      <w:r w:rsidRPr="00097E58">
        <w:rPr>
          <w:rFonts w:ascii="Times New Roman" w:hAnsi="Times New Roman"/>
          <w:sz w:val="28"/>
          <w:szCs w:val="28"/>
        </w:rPr>
        <w:t xml:space="preserve"> від дози опромінення діодів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які випромінюють у помаранчевій (</w:t>
      </w:r>
      <w:r w:rsidRPr="00097E58">
        <w:rPr>
          <w:rFonts w:ascii="Times New Roman" w:hAnsi="Times New Roman"/>
          <w:i/>
          <w:sz w:val="28"/>
          <w:szCs w:val="28"/>
        </w:rPr>
        <w:t>1</w:t>
      </w:r>
      <w:r w:rsidRPr="00097E58">
        <w:rPr>
          <w:rFonts w:ascii="Times New Roman" w:hAnsi="Times New Roman"/>
          <w:sz w:val="28"/>
          <w:szCs w:val="28"/>
        </w:rPr>
        <w:t>) та жовтій (</w:t>
      </w:r>
      <w:r w:rsidRPr="00097E58">
        <w:rPr>
          <w:rFonts w:ascii="Times New Roman" w:hAnsi="Times New Roman"/>
          <w:i/>
          <w:sz w:val="28"/>
          <w:szCs w:val="28"/>
        </w:rPr>
        <w:t>2</w:t>
      </w:r>
      <w:r w:rsidRPr="00097E58">
        <w:rPr>
          <w:rFonts w:ascii="Times New Roman" w:hAnsi="Times New Roman"/>
          <w:sz w:val="28"/>
          <w:szCs w:val="28"/>
        </w:rPr>
        <w:t>) областях видимого спектру.</w:t>
      </w:r>
    </w:p>
    <w:p w14:paraId="3BE0333A" w14:textId="77777777" w:rsidR="006F30F4" w:rsidRPr="00097E58" w:rsidRDefault="006F30F4" w:rsidP="006F30F4">
      <w:pPr>
        <w:pStyle w:val="a4"/>
        <w:spacing w:line="360" w:lineRule="auto"/>
        <w:ind w:firstLine="284"/>
        <w:jc w:val="center"/>
        <w:rPr>
          <w:rFonts w:ascii="Times New Roman" w:hAnsi="Times New Roman"/>
          <w:sz w:val="28"/>
          <w:szCs w:val="28"/>
        </w:rPr>
      </w:pPr>
    </w:p>
    <w:p w14:paraId="6659B0BC"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Насамкінець, очевидно слід розглянути вплив опромінення на ще один важливий експлуатаційний параметр, який визначає термостійкість роботи світлодіодів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 </w:t>
      </w:r>
      <w:r w:rsidRPr="00097E58">
        <w:rPr>
          <w:rFonts w:ascii="Times New Roman" w:hAnsi="Times New Roman"/>
          <w:i/>
          <w:sz w:val="28"/>
          <w:szCs w:val="28"/>
        </w:rPr>
        <w:t>Т</w:t>
      </w:r>
      <w:r w:rsidRPr="00097E58">
        <w:rPr>
          <w:rFonts w:ascii="Times New Roman" w:hAnsi="Times New Roman"/>
          <w:sz w:val="28"/>
          <w:szCs w:val="28"/>
          <w:vertAlign w:val="subscript"/>
        </w:rPr>
        <w:t>1</w:t>
      </w:r>
      <w:r w:rsidRPr="00097E58">
        <w:rPr>
          <w:rFonts w:ascii="Times New Roman" w:hAnsi="Times New Roman"/>
          <w:sz w:val="28"/>
          <w:szCs w:val="28"/>
        </w:rPr>
        <w:t>.</w:t>
      </w:r>
    </w:p>
    <w:p w14:paraId="19DDFE28" w14:textId="77777777"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Залежність інтенсивності випромінювання діодів від температури в області, близькій до 300 </w:t>
      </w:r>
      <w:r>
        <w:rPr>
          <w:rFonts w:ascii="Times New Roman" w:hAnsi="Times New Roman"/>
          <w:sz w:val="28"/>
          <w:szCs w:val="28"/>
        </w:rPr>
        <w:t>°</w:t>
      </w:r>
      <w:r w:rsidRPr="00097E58">
        <w:rPr>
          <w:rFonts w:ascii="Times New Roman" w:hAnsi="Times New Roman"/>
          <w:sz w:val="28"/>
          <w:szCs w:val="28"/>
        </w:rPr>
        <w:t xml:space="preserve">К, можна подати у вигляді </w:t>
      </w:r>
      <w:r w:rsidRPr="00097E58">
        <w:rPr>
          <w:rFonts w:ascii="Times New Roman" w:hAnsi="Times New Roman"/>
          <w:sz w:val="28"/>
          <w:szCs w:val="28"/>
          <w:highlight w:val="green"/>
        </w:rPr>
        <w:t>[</w:t>
      </w:r>
      <w:r w:rsidRPr="00097E58">
        <w:rPr>
          <w:rFonts w:ascii="Times New Roman" w:hAnsi="Times New Roman"/>
          <w:color w:val="FF0000"/>
          <w:sz w:val="28"/>
          <w:szCs w:val="28"/>
          <w:highlight w:val="green"/>
        </w:rPr>
        <w:t>74</w:t>
      </w:r>
      <w:r w:rsidRPr="00097E58">
        <w:rPr>
          <w:rFonts w:ascii="Times New Roman" w:hAnsi="Times New Roman"/>
          <w:sz w:val="28"/>
          <w:szCs w:val="28"/>
          <w:highlight w:val="green"/>
        </w:rPr>
        <w:t>]</w:t>
      </w:r>
      <w:r w:rsidRPr="00097E58">
        <w:rPr>
          <w:rFonts w:ascii="Times New Roman" w:hAnsi="Times New Roman"/>
          <w:sz w:val="28"/>
          <w:szCs w:val="28"/>
        </w:rPr>
        <w:t>:</w:t>
      </w:r>
    </w:p>
    <w:p w14:paraId="746C008C" w14:textId="77777777" w:rsidR="00CD4683" w:rsidRPr="00097E58" w:rsidRDefault="00CD4683" w:rsidP="00CD4683">
      <w:pPr>
        <w:pStyle w:val="a4"/>
        <w:spacing w:line="360" w:lineRule="auto"/>
        <w:ind w:firstLine="284"/>
        <w:jc w:val="both"/>
        <w:rPr>
          <w:rFonts w:ascii="Times New Roman" w:hAnsi="Times New Roman"/>
          <w:sz w:val="28"/>
          <w:szCs w:val="28"/>
        </w:rPr>
      </w:pPr>
    </w:p>
    <w:p w14:paraId="6E5DE7A7" w14:textId="665D6CBC" w:rsidR="00CD4683" w:rsidRPr="00097E58" w:rsidRDefault="00CD4683" w:rsidP="00510D58">
      <w:pPr>
        <w:pStyle w:val="a4"/>
        <w:spacing w:line="360" w:lineRule="auto"/>
        <w:jc w:val="right"/>
        <w:rPr>
          <w:rFonts w:ascii="Times New Roman" w:hAnsi="Times New Roman"/>
          <w:sz w:val="28"/>
          <w:szCs w:val="28"/>
        </w:rPr>
      </w:pPr>
      <w:r w:rsidRPr="00097E58">
        <w:rPr>
          <w:rFonts w:ascii="Times New Roman" w:hAnsi="Times New Roman"/>
          <w:position w:val="-30"/>
          <w:sz w:val="28"/>
          <w:szCs w:val="28"/>
        </w:rPr>
        <w:object w:dxaOrig="1939" w:dyaOrig="700" w14:anchorId="3713FF43">
          <v:shape id="_x0000_i1050" type="#_x0000_t75" style="width:96pt;height:36pt" o:ole="">
            <v:imagedata r:id="rId135" o:title=""/>
          </v:shape>
          <o:OLEObject Type="Embed" ProgID="Equation.3" ShapeID="_x0000_i1050" DrawAspect="Content" ObjectID="_1782557851" r:id="rId136"/>
        </w:object>
      </w:r>
      <w:r w:rsidRPr="00097E58">
        <w:rPr>
          <w:rFonts w:ascii="Times New Roman" w:hAnsi="Times New Roman"/>
          <w:sz w:val="28"/>
          <w:szCs w:val="28"/>
        </w:rPr>
        <w:t xml:space="preserve">,   </w:t>
      </w:r>
      <w:r w:rsidR="00510D58">
        <w:rPr>
          <w:rFonts w:ascii="Times New Roman" w:hAnsi="Times New Roman"/>
          <w:sz w:val="28"/>
          <w:szCs w:val="28"/>
        </w:rPr>
        <w:t xml:space="preserve">                                                  </w:t>
      </w:r>
      <w:r w:rsidRPr="00097E58">
        <w:rPr>
          <w:rFonts w:ascii="Times New Roman" w:hAnsi="Times New Roman"/>
          <w:sz w:val="28"/>
          <w:szCs w:val="28"/>
        </w:rPr>
        <w:t xml:space="preserve">    (5.6)</w:t>
      </w:r>
    </w:p>
    <w:p w14:paraId="238CE7FB" w14:textId="77777777" w:rsidR="00CD4683" w:rsidRPr="00097E58" w:rsidRDefault="00CD4683" w:rsidP="00CD4683">
      <w:pPr>
        <w:pStyle w:val="a4"/>
        <w:spacing w:line="360" w:lineRule="auto"/>
        <w:ind w:firstLine="284"/>
        <w:jc w:val="both"/>
        <w:rPr>
          <w:rFonts w:ascii="Times New Roman" w:hAnsi="Times New Roman"/>
          <w:sz w:val="28"/>
          <w:szCs w:val="28"/>
        </w:rPr>
      </w:pPr>
    </w:p>
    <w:p w14:paraId="6FAC5AD4" w14:textId="39F84A79" w:rsidR="00CD4683" w:rsidRPr="00097E58" w:rsidRDefault="00CD4683" w:rsidP="00CD4683">
      <w:pPr>
        <w:pStyle w:val="a4"/>
        <w:spacing w:line="360" w:lineRule="auto"/>
        <w:jc w:val="both"/>
        <w:rPr>
          <w:rFonts w:ascii="Times New Roman" w:hAnsi="Times New Roman"/>
          <w:sz w:val="28"/>
          <w:szCs w:val="28"/>
        </w:rPr>
      </w:pPr>
      <w:r w:rsidRPr="00097E58">
        <w:rPr>
          <w:rFonts w:ascii="Times New Roman" w:hAnsi="Times New Roman"/>
          <w:sz w:val="28"/>
          <w:szCs w:val="28"/>
        </w:rPr>
        <w:t xml:space="preserve">де зазвичай </w:t>
      </w:r>
      <w:r w:rsidRPr="00097E58">
        <w:rPr>
          <w:rFonts w:ascii="Times New Roman" w:hAnsi="Times New Roman"/>
          <w:i/>
          <w:sz w:val="28"/>
          <w:szCs w:val="28"/>
        </w:rPr>
        <w:t>Т</w:t>
      </w:r>
      <w:r w:rsidRPr="00097E58">
        <w:rPr>
          <w:rFonts w:ascii="Times New Roman" w:hAnsi="Times New Roman"/>
          <w:sz w:val="28"/>
          <w:szCs w:val="28"/>
          <w:vertAlign w:val="subscript"/>
        </w:rPr>
        <w:t>0</w:t>
      </w:r>
      <w:r w:rsidRPr="00097E58">
        <w:rPr>
          <w:rFonts w:ascii="Times New Roman" w:hAnsi="Times New Roman"/>
          <w:sz w:val="28"/>
          <w:szCs w:val="28"/>
        </w:rPr>
        <w:t xml:space="preserve"> = 300 К – температура вимірювання; </w:t>
      </w:r>
      <w:r w:rsidRPr="00097E58">
        <w:rPr>
          <w:rFonts w:ascii="Times New Roman" w:hAnsi="Times New Roman"/>
          <w:i/>
          <w:sz w:val="28"/>
          <w:szCs w:val="28"/>
        </w:rPr>
        <w:t>L</w:t>
      </w:r>
      <w:r w:rsidRPr="00097E58">
        <w:rPr>
          <w:rFonts w:ascii="Times New Roman" w:hAnsi="Times New Roman"/>
          <w:sz w:val="28"/>
          <w:szCs w:val="28"/>
          <w:vertAlign w:val="subscript"/>
        </w:rPr>
        <w:t>0</w:t>
      </w:r>
      <w:r w:rsidRPr="00097E58">
        <w:rPr>
          <w:rFonts w:ascii="Times New Roman" w:hAnsi="Times New Roman"/>
          <w:sz w:val="28"/>
          <w:szCs w:val="28"/>
        </w:rPr>
        <w:t xml:space="preserve"> – інтенсивність свічення при </w:t>
      </w:r>
      <w:r w:rsidRPr="00097E58">
        <w:rPr>
          <w:rFonts w:ascii="Times New Roman" w:hAnsi="Times New Roman"/>
          <w:i/>
          <w:sz w:val="28"/>
          <w:szCs w:val="28"/>
        </w:rPr>
        <w:t>Т</w:t>
      </w:r>
      <w:r w:rsidRPr="00097E58">
        <w:rPr>
          <w:rFonts w:ascii="Times New Roman" w:hAnsi="Times New Roman"/>
          <w:sz w:val="28"/>
          <w:szCs w:val="28"/>
        </w:rPr>
        <w:t> = </w:t>
      </w:r>
      <w:r w:rsidRPr="00097E58">
        <w:rPr>
          <w:rFonts w:ascii="Times New Roman" w:hAnsi="Times New Roman"/>
          <w:i/>
          <w:sz w:val="28"/>
          <w:szCs w:val="28"/>
        </w:rPr>
        <w:t>Т</w:t>
      </w:r>
      <w:r w:rsidRPr="00097E58">
        <w:rPr>
          <w:rFonts w:ascii="Times New Roman" w:hAnsi="Times New Roman"/>
          <w:sz w:val="28"/>
          <w:szCs w:val="28"/>
          <w:vertAlign w:val="subscript"/>
        </w:rPr>
        <w:t>0</w:t>
      </w:r>
      <w:r w:rsidRPr="00097E58">
        <w:rPr>
          <w:rFonts w:ascii="Times New Roman" w:hAnsi="Times New Roman"/>
          <w:sz w:val="28"/>
          <w:szCs w:val="28"/>
        </w:rPr>
        <w:t xml:space="preserve"> </w:t>
      </w:r>
      <w:r w:rsidRPr="00097E58">
        <w:rPr>
          <w:rFonts w:ascii="Times New Roman" w:hAnsi="Times New Roman"/>
          <w:sz w:val="28"/>
          <w:szCs w:val="28"/>
          <w:highlight w:val="yellow"/>
        </w:rPr>
        <w:t>(рис. 5.6).</w:t>
      </w:r>
      <w:r w:rsidRPr="00097E58">
        <w:rPr>
          <w:rFonts w:ascii="Times New Roman" w:hAnsi="Times New Roman"/>
          <w:sz w:val="28"/>
          <w:szCs w:val="28"/>
        </w:rPr>
        <w:t xml:space="preserve"> Тоді швидкість температурної деградації інтенсивності випромінювання</w:t>
      </w:r>
    </w:p>
    <w:p w14:paraId="42255E44" w14:textId="77777777" w:rsidR="00CD4683" w:rsidRPr="00097E58" w:rsidRDefault="00CD4683" w:rsidP="00CD4683">
      <w:pPr>
        <w:pStyle w:val="a4"/>
        <w:spacing w:line="360" w:lineRule="auto"/>
        <w:ind w:firstLine="284"/>
        <w:jc w:val="both"/>
        <w:rPr>
          <w:rFonts w:ascii="Times New Roman" w:hAnsi="Times New Roman"/>
          <w:sz w:val="28"/>
          <w:szCs w:val="28"/>
        </w:rPr>
      </w:pPr>
    </w:p>
    <w:p w14:paraId="2E9E3C3B" w14:textId="1B35B734" w:rsidR="00CD4683" w:rsidRPr="00097E58" w:rsidRDefault="00CD4683" w:rsidP="00510D58">
      <w:pPr>
        <w:pStyle w:val="a4"/>
        <w:spacing w:line="360" w:lineRule="auto"/>
        <w:jc w:val="right"/>
        <w:rPr>
          <w:rFonts w:ascii="Times New Roman" w:hAnsi="Times New Roman"/>
          <w:sz w:val="28"/>
          <w:szCs w:val="28"/>
        </w:rPr>
      </w:pPr>
      <w:r w:rsidRPr="00097E58">
        <w:rPr>
          <w:rFonts w:ascii="Times New Roman" w:hAnsi="Times New Roman"/>
          <w:position w:val="-30"/>
          <w:sz w:val="28"/>
          <w:szCs w:val="28"/>
        </w:rPr>
        <w:object w:dxaOrig="2280" w:dyaOrig="700" w14:anchorId="153471AD">
          <v:shape id="_x0000_i1051" type="#_x0000_t75" style="width:114pt;height:36pt" o:ole="">
            <v:imagedata r:id="rId137" o:title=""/>
          </v:shape>
          <o:OLEObject Type="Embed" ProgID="Equation.3" ShapeID="_x0000_i1051" DrawAspect="Content" ObjectID="_1782557852" r:id="rId138"/>
        </w:object>
      </w:r>
      <w:r w:rsidRPr="00097E58">
        <w:rPr>
          <w:rFonts w:ascii="Times New Roman" w:hAnsi="Times New Roman"/>
          <w:sz w:val="28"/>
          <w:szCs w:val="28"/>
        </w:rPr>
        <w:t xml:space="preserve">.       </w:t>
      </w:r>
      <w:r w:rsidR="00510D58">
        <w:rPr>
          <w:rFonts w:ascii="Times New Roman" w:hAnsi="Times New Roman"/>
          <w:sz w:val="28"/>
          <w:szCs w:val="28"/>
        </w:rPr>
        <w:t xml:space="preserve">                                      </w:t>
      </w:r>
      <w:r w:rsidRPr="00097E58">
        <w:rPr>
          <w:rFonts w:ascii="Times New Roman" w:hAnsi="Times New Roman"/>
          <w:sz w:val="28"/>
          <w:szCs w:val="28"/>
        </w:rPr>
        <w:t xml:space="preserve">     (5.7)</w:t>
      </w:r>
    </w:p>
    <w:p w14:paraId="077981FF" w14:textId="77777777" w:rsidR="00CD4683" w:rsidRPr="00097E58" w:rsidRDefault="00CD4683" w:rsidP="00CD4683">
      <w:pPr>
        <w:pStyle w:val="a4"/>
        <w:spacing w:line="360" w:lineRule="auto"/>
        <w:ind w:firstLine="284"/>
        <w:jc w:val="both"/>
        <w:rPr>
          <w:rFonts w:ascii="Times New Roman" w:hAnsi="Times New Roman"/>
          <w:sz w:val="28"/>
          <w:szCs w:val="28"/>
        </w:rPr>
      </w:pPr>
    </w:p>
    <w:p w14:paraId="5B7CCFF4" w14:textId="77777777" w:rsidR="00CD4683" w:rsidRPr="00097E58" w:rsidRDefault="00CD4683" w:rsidP="00CD4683">
      <w:pPr>
        <w:pStyle w:val="a4"/>
        <w:spacing w:line="360" w:lineRule="auto"/>
        <w:jc w:val="center"/>
        <w:rPr>
          <w:rFonts w:ascii="Times New Roman" w:hAnsi="Times New Roman"/>
          <w:sz w:val="28"/>
          <w:szCs w:val="28"/>
        </w:rPr>
      </w:pPr>
      <w:r w:rsidRPr="00097E58">
        <w:rPr>
          <w:rFonts w:ascii="Times New Roman" w:hAnsi="Times New Roman"/>
          <w:noProof/>
          <w:sz w:val="28"/>
          <w:szCs w:val="28"/>
          <w:lang w:eastAsia="uk-UA"/>
        </w:rPr>
        <w:drawing>
          <wp:inline distT="0" distB="0" distL="0" distR="0" wp14:anchorId="48D0F8FD" wp14:editId="13ECCF2A">
            <wp:extent cx="3549808" cy="2630920"/>
            <wp:effectExtent l="0" t="0" r="0" b="0"/>
            <wp:docPr id="52" name="Рисунок 52" descr="F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g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69677" cy="2645646"/>
                    </a:xfrm>
                    <a:prstGeom prst="rect">
                      <a:avLst/>
                    </a:prstGeom>
                    <a:noFill/>
                    <a:ln>
                      <a:noFill/>
                    </a:ln>
                  </pic:spPr>
                </pic:pic>
              </a:graphicData>
            </a:graphic>
          </wp:inline>
        </w:drawing>
      </w:r>
    </w:p>
    <w:p w14:paraId="5E42A5F2" w14:textId="77777777" w:rsidR="00CD4683" w:rsidRPr="00097E58" w:rsidRDefault="00CD4683" w:rsidP="006F30F4">
      <w:pPr>
        <w:pStyle w:val="a4"/>
        <w:spacing w:line="360" w:lineRule="auto"/>
        <w:ind w:firstLine="284"/>
        <w:jc w:val="center"/>
        <w:rPr>
          <w:rFonts w:ascii="Times New Roman" w:hAnsi="Times New Roman"/>
          <w:sz w:val="28"/>
          <w:szCs w:val="28"/>
        </w:rPr>
      </w:pPr>
      <w:r w:rsidRPr="005E1061">
        <w:rPr>
          <w:rFonts w:ascii="Times New Roman" w:hAnsi="Times New Roman"/>
          <w:sz w:val="28"/>
          <w:szCs w:val="28"/>
          <w:highlight w:val="yellow"/>
        </w:rPr>
        <w:t>Рис. 5.6.</w:t>
      </w:r>
      <w:r w:rsidRPr="00097E58">
        <w:rPr>
          <w:rFonts w:ascii="Times New Roman" w:hAnsi="Times New Roman"/>
          <w:sz w:val="28"/>
          <w:szCs w:val="28"/>
        </w:rPr>
        <w:t xml:space="preserve"> Залежність нормованої інтенсивності свічення помаранчевого діода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від температури: </w:t>
      </w:r>
      <w:r w:rsidRPr="00097E58">
        <w:rPr>
          <w:rFonts w:ascii="Times New Roman" w:hAnsi="Times New Roman"/>
          <w:i/>
          <w:sz w:val="28"/>
          <w:szCs w:val="28"/>
        </w:rPr>
        <w:t xml:space="preserve">1 </w:t>
      </w:r>
      <w:r w:rsidRPr="00097E58">
        <w:rPr>
          <w:rFonts w:ascii="Times New Roman" w:hAnsi="Times New Roman"/>
          <w:sz w:val="28"/>
          <w:szCs w:val="28"/>
        </w:rPr>
        <w:t xml:space="preserve">– вихідний зразок; </w:t>
      </w:r>
      <w:r w:rsidRPr="00097E58">
        <w:rPr>
          <w:rFonts w:ascii="Times New Roman" w:hAnsi="Times New Roman"/>
          <w:i/>
          <w:sz w:val="28"/>
          <w:szCs w:val="28"/>
        </w:rPr>
        <w:t>2</w:t>
      </w:r>
      <w:r w:rsidRPr="00097E58">
        <w:rPr>
          <w:rFonts w:ascii="Times New Roman" w:hAnsi="Times New Roman"/>
          <w:sz w:val="28"/>
          <w:szCs w:val="28"/>
        </w:rPr>
        <w:t xml:space="preserve"> – опромінений електронами з </w:t>
      </w:r>
      <w:r w:rsidRPr="00097E58">
        <w:rPr>
          <w:rFonts w:ascii="Times New Roman" w:hAnsi="Times New Roman"/>
          <w:i/>
          <w:sz w:val="28"/>
          <w:szCs w:val="28"/>
        </w:rPr>
        <w:t>Е</w:t>
      </w:r>
      <w:r w:rsidRPr="00097E58">
        <w:rPr>
          <w:rFonts w:ascii="Times New Roman" w:hAnsi="Times New Roman"/>
          <w:sz w:val="28"/>
          <w:szCs w:val="28"/>
        </w:rPr>
        <w:t> = 2 </w:t>
      </w:r>
      <w:proofErr w:type="spellStart"/>
      <w:r w:rsidRPr="00097E58">
        <w:rPr>
          <w:rFonts w:ascii="Times New Roman" w:hAnsi="Times New Roman"/>
          <w:sz w:val="28"/>
          <w:szCs w:val="28"/>
        </w:rPr>
        <w:t>МеВ</w:t>
      </w:r>
      <w:proofErr w:type="spellEnd"/>
      <w:r w:rsidRPr="00097E58">
        <w:rPr>
          <w:rFonts w:ascii="Times New Roman" w:hAnsi="Times New Roman"/>
          <w:sz w:val="28"/>
          <w:szCs w:val="28"/>
        </w:rPr>
        <w:t>,</w:t>
      </w:r>
      <w:r w:rsidRPr="00097E58">
        <w:rPr>
          <w:rFonts w:ascii="Times New Roman" w:hAnsi="Times New Roman"/>
          <w:i/>
          <w:sz w:val="28"/>
          <w:szCs w:val="28"/>
        </w:rPr>
        <w:t xml:space="preserve"> Ф</w:t>
      </w:r>
      <w:r w:rsidRPr="00097E58">
        <w:rPr>
          <w:rFonts w:ascii="Times New Roman" w:hAnsi="Times New Roman"/>
          <w:sz w:val="28"/>
          <w:szCs w:val="28"/>
        </w:rPr>
        <w:t> = 1,23·10</w:t>
      </w:r>
      <w:r w:rsidRPr="00097E58">
        <w:rPr>
          <w:rFonts w:ascii="Times New Roman" w:hAnsi="Times New Roman"/>
          <w:sz w:val="28"/>
          <w:szCs w:val="28"/>
          <w:vertAlign w:val="superscript"/>
        </w:rPr>
        <w:t>15</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w:t>
      </w:r>
    </w:p>
    <w:p w14:paraId="3DE51ABE" w14:textId="77777777" w:rsidR="00CD4683" w:rsidRPr="00097E58" w:rsidRDefault="00CD4683" w:rsidP="00CD4683">
      <w:pPr>
        <w:pStyle w:val="a4"/>
        <w:spacing w:line="360" w:lineRule="auto"/>
        <w:ind w:firstLine="284"/>
        <w:jc w:val="both"/>
        <w:rPr>
          <w:rFonts w:ascii="Times New Roman" w:hAnsi="Times New Roman"/>
          <w:sz w:val="28"/>
          <w:szCs w:val="28"/>
        </w:rPr>
      </w:pPr>
    </w:p>
    <w:p w14:paraId="193FBF18" w14:textId="7F860F6B" w:rsidR="00CD4683" w:rsidRPr="00097E58" w:rsidRDefault="00CD4683" w:rsidP="00510D58">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Як видно, вона визначається насамперед </w:t>
      </w:r>
      <w:proofErr w:type="spellStart"/>
      <w:r w:rsidRPr="00097E58">
        <w:rPr>
          <w:rFonts w:ascii="Times New Roman" w:hAnsi="Times New Roman"/>
          <w:sz w:val="28"/>
          <w:szCs w:val="28"/>
        </w:rPr>
        <w:t>експоненційним</w:t>
      </w:r>
      <w:proofErr w:type="spellEnd"/>
      <w:r w:rsidRPr="00097E58">
        <w:rPr>
          <w:rFonts w:ascii="Times New Roman" w:hAnsi="Times New Roman"/>
          <w:sz w:val="28"/>
          <w:szCs w:val="28"/>
        </w:rPr>
        <w:t xml:space="preserve"> множником, а саме коефіцієнтом 1/</w:t>
      </w:r>
      <w:r w:rsidRPr="00097E58">
        <w:rPr>
          <w:rFonts w:ascii="Times New Roman" w:hAnsi="Times New Roman"/>
          <w:i/>
          <w:sz w:val="28"/>
          <w:szCs w:val="28"/>
        </w:rPr>
        <w:t>Т</w:t>
      </w:r>
      <w:r w:rsidRPr="00097E58">
        <w:rPr>
          <w:rFonts w:ascii="Times New Roman" w:hAnsi="Times New Roman"/>
          <w:sz w:val="28"/>
          <w:szCs w:val="28"/>
          <w:vertAlign w:val="subscript"/>
        </w:rPr>
        <w:t>1</w:t>
      </w:r>
      <w:r w:rsidRPr="00097E58">
        <w:rPr>
          <w:rFonts w:ascii="Times New Roman" w:hAnsi="Times New Roman"/>
          <w:sz w:val="28"/>
          <w:szCs w:val="28"/>
        </w:rPr>
        <w:t xml:space="preserve">. При великих </w:t>
      </w:r>
      <w:r w:rsidRPr="00097E58">
        <w:rPr>
          <w:rFonts w:ascii="Times New Roman" w:hAnsi="Times New Roman"/>
          <w:i/>
          <w:sz w:val="28"/>
          <w:szCs w:val="28"/>
        </w:rPr>
        <w:t>Т</w:t>
      </w:r>
      <w:r w:rsidRPr="00097E58">
        <w:rPr>
          <w:rFonts w:ascii="Times New Roman" w:hAnsi="Times New Roman"/>
          <w:sz w:val="28"/>
          <w:szCs w:val="28"/>
          <w:vertAlign w:val="subscript"/>
        </w:rPr>
        <w:t>1</w:t>
      </w:r>
      <w:r w:rsidRPr="00097E58">
        <w:rPr>
          <w:rFonts w:ascii="Times New Roman" w:hAnsi="Times New Roman"/>
          <w:sz w:val="28"/>
          <w:szCs w:val="28"/>
        </w:rPr>
        <w:t xml:space="preserve"> падіння сповільнюється. Розрахунок дає величину </w:t>
      </w:r>
      <w:r w:rsidRPr="00097E58">
        <w:rPr>
          <w:rFonts w:ascii="Times New Roman" w:hAnsi="Times New Roman"/>
          <w:i/>
          <w:sz w:val="28"/>
          <w:szCs w:val="28"/>
        </w:rPr>
        <w:t>Т</w:t>
      </w:r>
      <w:r w:rsidRPr="00097E58">
        <w:rPr>
          <w:rFonts w:ascii="Times New Roman" w:hAnsi="Times New Roman"/>
          <w:sz w:val="28"/>
          <w:szCs w:val="28"/>
          <w:vertAlign w:val="subscript"/>
        </w:rPr>
        <w:t>1</w:t>
      </w:r>
      <w:r w:rsidRPr="00097E58">
        <w:rPr>
          <w:rFonts w:ascii="Times New Roman" w:hAnsi="Times New Roman"/>
          <w:sz w:val="28"/>
          <w:szCs w:val="28"/>
          <w:vertAlign w:val="superscript"/>
        </w:rPr>
        <w:t>GaAsP</w:t>
      </w:r>
      <w:r w:rsidRPr="00097E58">
        <w:rPr>
          <w:rFonts w:ascii="Times New Roman" w:hAnsi="Times New Roman"/>
          <w:sz w:val="28"/>
          <w:szCs w:val="28"/>
        </w:rPr>
        <w:t> = 288 </w:t>
      </w:r>
      <w:r>
        <w:rPr>
          <w:rFonts w:ascii="Times New Roman" w:hAnsi="Times New Roman"/>
          <w:sz w:val="28"/>
          <w:szCs w:val="28"/>
        </w:rPr>
        <w:t>°</w:t>
      </w:r>
      <w:r w:rsidRPr="00097E58">
        <w:rPr>
          <w:rFonts w:ascii="Times New Roman" w:hAnsi="Times New Roman"/>
          <w:sz w:val="28"/>
          <w:szCs w:val="28"/>
        </w:rPr>
        <w:t xml:space="preserve">К </w:t>
      </w:r>
      <w:r w:rsidRPr="005E1061">
        <w:rPr>
          <w:rFonts w:ascii="Times New Roman" w:hAnsi="Times New Roman"/>
          <w:sz w:val="28"/>
          <w:szCs w:val="28"/>
          <w:highlight w:val="yellow"/>
        </w:rPr>
        <w:t>(рис. </w:t>
      </w:r>
      <w:r w:rsidR="005E1061" w:rsidRPr="005E1061">
        <w:rPr>
          <w:rFonts w:ascii="Times New Roman" w:hAnsi="Times New Roman"/>
          <w:sz w:val="28"/>
          <w:szCs w:val="28"/>
          <w:highlight w:val="yellow"/>
        </w:rPr>
        <w:t>5.</w:t>
      </w:r>
      <w:r w:rsidRPr="005E1061">
        <w:rPr>
          <w:rFonts w:ascii="Times New Roman" w:hAnsi="Times New Roman"/>
          <w:sz w:val="28"/>
          <w:szCs w:val="28"/>
          <w:highlight w:val="yellow"/>
        </w:rPr>
        <w:t>6),</w:t>
      </w:r>
      <w:r w:rsidRPr="00097E58">
        <w:rPr>
          <w:rFonts w:ascii="Times New Roman" w:hAnsi="Times New Roman"/>
          <w:sz w:val="28"/>
          <w:szCs w:val="28"/>
        </w:rPr>
        <w:t xml:space="preserve"> яка менша</w:t>
      </w:r>
      <w:r>
        <w:rPr>
          <w:rFonts w:ascii="Times New Roman" w:hAnsi="Times New Roman"/>
          <w:sz w:val="28"/>
          <w:szCs w:val="28"/>
        </w:rPr>
        <w:t xml:space="preserve">, ніж у </w:t>
      </w:r>
      <w:r w:rsidRPr="00097E58">
        <w:rPr>
          <w:rFonts w:ascii="Times New Roman" w:hAnsi="Times New Roman"/>
          <w:sz w:val="28"/>
          <w:szCs w:val="28"/>
        </w:rPr>
        <w:t>синіх (</w:t>
      </w:r>
      <w:proofErr w:type="spellStart"/>
      <w:r w:rsidRPr="00097E58">
        <w:rPr>
          <w:rFonts w:ascii="Times New Roman" w:hAnsi="Times New Roman"/>
          <w:sz w:val="28"/>
          <w:szCs w:val="28"/>
        </w:rPr>
        <w:t>InGaN</w:t>
      </w:r>
      <w:proofErr w:type="spellEnd"/>
      <w:r w:rsidRPr="00097E58">
        <w:rPr>
          <w:rFonts w:ascii="Times New Roman" w:hAnsi="Times New Roman"/>
          <w:sz w:val="28"/>
          <w:szCs w:val="28"/>
        </w:rPr>
        <w:t>/</w:t>
      </w:r>
      <w:proofErr w:type="spellStart"/>
      <w:r w:rsidRPr="00097E58">
        <w:rPr>
          <w:rFonts w:ascii="Times New Roman" w:hAnsi="Times New Roman"/>
          <w:sz w:val="28"/>
          <w:szCs w:val="28"/>
        </w:rPr>
        <w:t>GaN</w:t>
      </w:r>
      <w:proofErr w:type="spellEnd"/>
      <w:r w:rsidRPr="00097E58">
        <w:rPr>
          <w:rFonts w:ascii="Times New Roman" w:hAnsi="Times New Roman"/>
          <w:sz w:val="28"/>
          <w:szCs w:val="28"/>
        </w:rPr>
        <w:t xml:space="preserve">, </w:t>
      </w:r>
      <w:r w:rsidRPr="00097E58">
        <w:rPr>
          <w:rFonts w:ascii="Times New Roman" w:hAnsi="Times New Roman"/>
          <w:i/>
          <w:sz w:val="28"/>
          <w:szCs w:val="28"/>
        </w:rPr>
        <w:t>T</w:t>
      </w:r>
      <w:r w:rsidRPr="00097E58">
        <w:rPr>
          <w:rFonts w:ascii="Times New Roman" w:hAnsi="Times New Roman"/>
          <w:sz w:val="28"/>
          <w:szCs w:val="28"/>
          <w:vertAlign w:val="subscript"/>
        </w:rPr>
        <w:t>1</w:t>
      </w:r>
      <w:r w:rsidRPr="00097E58">
        <w:rPr>
          <w:rFonts w:ascii="Times New Roman" w:hAnsi="Times New Roman"/>
          <w:sz w:val="28"/>
          <w:szCs w:val="28"/>
        </w:rPr>
        <w:t> = 1600 K) та зелених (</w:t>
      </w:r>
      <w:proofErr w:type="spellStart"/>
      <w:r w:rsidRPr="00097E58">
        <w:rPr>
          <w:rFonts w:ascii="Times New Roman" w:hAnsi="Times New Roman"/>
          <w:sz w:val="28"/>
          <w:szCs w:val="28"/>
        </w:rPr>
        <w:t>InGaN</w:t>
      </w:r>
      <w:proofErr w:type="spellEnd"/>
      <w:r w:rsidRPr="00097E58">
        <w:rPr>
          <w:rFonts w:ascii="Times New Roman" w:hAnsi="Times New Roman"/>
          <w:sz w:val="28"/>
          <w:szCs w:val="28"/>
        </w:rPr>
        <w:t>/</w:t>
      </w:r>
      <w:proofErr w:type="spellStart"/>
      <w:r w:rsidRPr="00097E58">
        <w:rPr>
          <w:rFonts w:ascii="Times New Roman" w:hAnsi="Times New Roman"/>
          <w:sz w:val="28"/>
          <w:szCs w:val="28"/>
        </w:rPr>
        <w:t>GaN</w:t>
      </w:r>
      <w:proofErr w:type="spellEnd"/>
      <w:r w:rsidRPr="00097E58">
        <w:rPr>
          <w:rFonts w:ascii="Times New Roman" w:hAnsi="Times New Roman"/>
          <w:sz w:val="28"/>
          <w:szCs w:val="28"/>
        </w:rPr>
        <w:t xml:space="preserve">, </w:t>
      </w:r>
      <w:r w:rsidRPr="00097E58">
        <w:rPr>
          <w:rFonts w:ascii="Times New Roman" w:hAnsi="Times New Roman"/>
          <w:i/>
          <w:sz w:val="28"/>
          <w:szCs w:val="28"/>
        </w:rPr>
        <w:t>T</w:t>
      </w:r>
      <w:r w:rsidRPr="00097E58">
        <w:rPr>
          <w:rFonts w:ascii="Times New Roman" w:hAnsi="Times New Roman"/>
          <w:sz w:val="28"/>
          <w:szCs w:val="28"/>
          <w:vertAlign w:val="subscript"/>
        </w:rPr>
        <w:t>1</w:t>
      </w:r>
      <w:r w:rsidRPr="00097E58">
        <w:rPr>
          <w:rFonts w:ascii="Times New Roman" w:hAnsi="Times New Roman"/>
          <w:sz w:val="28"/>
          <w:szCs w:val="28"/>
        </w:rPr>
        <w:t> = 295 </w:t>
      </w:r>
      <w:r>
        <w:rPr>
          <w:rFonts w:ascii="Times New Roman" w:hAnsi="Times New Roman"/>
          <w:sz w:val="28"/>
          <w:szCs w:val="28"/>
        </w:rPr>
        <w:t>°</w:t>
      </w:r>
      <w:r w:rsidRPr="00097E58">
        <w:rPr>
          <w:rFonts w:ascii="Times New Roman" w:hAnsi="Times New Roman"/>
          <w:sz w:val="28"/>
          <w:szCs w:val="28"/>
        </w:rPr>
        <w:t xml:space="preserve">K) світлодіодів, вирощених на основі </w:t>
      </w:r>
      <w:proofErr w:type="spellStart"/>
      <w:r w:rsidRPr="00097E58">
        <w:rPr>
          <w:rFonts w:ascii="Times New Roman" w:hAnsi="Times New Roman"/>
          <w:sz w:val="28"/>
          <w:szCs w:val="28"/>
        </w:rPr>
        <w:t>GaN</w:t>
      </w:r>
      <w:proofErr w:type="spellEnd"/>
      <w:r w:rsidRPr="00097E58">
        <w:rPr>
          <w:rFonts w:ascii="Times New Roman" w:hAnsi="Times New Roman"/>
          <w:sz w:val="28"/>
          <w:szCs w:val="28"/>
        </w:rPr>
        <w:t>, і більша</w:t>
      </w:r>
      <w:r>
        <w:rPr>
          <w:rFonts w:ascii="Times New Roman" w:hAnsi="Times New Roman"/>
          <w:sz w:val="28"/>
          <w:szCs w:val="28"/>
        </w:rPr>
        <w:t>,</w:t>
      </w:r>
      <w:r w:rsidRPr="00097E58">
        <w:rPr>
          <w:rFonts w:ascii="Times New Roman" w:hAnsi="Times New Roman"/>
          <w:sz w:val="28"/>
          <w:szCs w:val="28"/>
        </w:rPr>
        <w:t xml:space="preserve"> ніж у червоних діодів </w:t>
      </w:r>
      <w:proofErr w:type="spellStart"/>
      <w:r w:rsidRPr="00097E58">
        <w:rPr>
          <w:rFonts w:ascii="Times New Roman" w:hAnsi="Times New Roman"/>
          <w:sz w:val="28"/>
          <w:szCs w:val="28"/>
        </w:rPr>
        <w:t>InAlGaP</w:t>
      </w:r>
      <w:proofErr w:type="spellEnd"/>
      <w:r w:rsidRPr="00097E58">
        <w:rPr>
          <w:rFonts w:ascii="Times New Roman" w:hAnsi="Times New Roman"/>
          <w:sz w:val="28"/>
          <w:szCs w:val="28"/>
        </w:rPr>
        <w:t>/</w:t>
      </w:r>
      <w:proofErr w:type="spellStart"/>
      <w:r w:rsidRPr="00097E58">
        <w:rPr>
          <w:rFonts w:ascii="Times New Roman" w:hAnsi="Times New Roman"/>
          <w:sz w:val="28"/>
          <w:szCs w:val="28"/>
        </w:rPr>
        <w:t>GaAs</w:t>
      </w:r>
      <w:proofErr w:type="spellEnd"/>
      <w:r w:rsidRPr="00097E58">
        <w:rPr>
          <w:rFonts w:ascii="Times New Roman" w:hAnsi="Times New Roman"/>
          <w:sz w:val="28"/>
          <w:szCs w:val="28"/>
        </w:rPr>
        <w:t xml:space="preserve"> (</w:t>
      </w:r>
      <w:r w:rsidRPr="00097E58">
        <w:rPr>
          <w:rFonts w:ascii="Times New Roman" w:hAnsi="Times New Roman"/>
          <w:i/>
          <w:sz w:val="28"/>
          <w:szCs w:val="28"/>
        </w:rPr>
        <w:t>T</w:t>
      </w:r>
      <w:r w:rsidRPr="00097E58">
        <w:rPr>
          <w:rFonts w:ascii="Times New Roman" w:hAnsi="Times New Roman"/>
          <w:sz w:val="28"/>
          <w:szCs w:val="28"/>
          <w:vertAlign w:val="subscript"/>
        </w:rPr>
        <w:t>1</w:t>
      </w:r>
      <w:r w:rsidRPr="00097E58">
        <w:rPr>
          <w:rFonts w:ascii="Times New Roman" w:hAnsi="Times New Roman"/>
          <w:sz w:val="28"/>
          <w:szCs w:val="28"/>
        </w:rPr>
        <w:t> = 148</w:t>
      </w:r>
      <w:r w:rsidRPr="00097E58">
        <w:rPr>
          <w:rFonts w:ascii="Times New Roman" w:hAnsi="Times New Roman"/>
          <w:smallCaps/>
          <w:sz w:val="28"/>
          <w:szCs w:val="28"/>
        </w:rPr>
        <w:t> </w:t>
      </w:r>
      <w:r>
        <w:rPr>
          <w:rFonts w:ascii="Times New Roman" w:hAnsi="Times New Roman"/>
          <w:smallCaps/>
          <w:sz w:val="28"/>
          <w:szCs w:val="28"/>
        </w:rPr>
        <w:t>°</w:t>
      </w:r>
      <w:r w:rsidRPr="00097E58">
        <w:rPr>
          <w:rFonts w:ascii="Times New Roman" w:hAnsi="Times New Roman"/>
          <w:smallCaps/>
          <w:sz w:val="28"/>
          <w:szCs w:val="28"/>
        </w:rPr>
        <w:t>K)</w:t>
      </w:r>
      <w:r w:rsidRPr="00097E58">
        <w:rPr>
          <w:rFonts w:ascii="Times New Roman" w:hAnsi="Times New Roman"/>
          <w:sz w:val="28"/>
          <w:szCs w:val="28"/>
        </w:rPr>
        <w:t xml:space="preserve"> </w:t>
      </w:r>
      <w:r w:rsidRPr="00097E58">
        <w:rPr>
          <w:rFonts w:ascii="Times New Roman" w:hAnsi="Times New Roman"/>
          <w:sz w:val="28"/>
          <w:szCs w:val="28"/>
          <w:highlight w:val="green"/>
        </w:rPr>
        <w:t>[74]</w:t>
      </w:r>
      <w:r w:rsidRPr="00097E58">
        <w:rPr>
          <w:rFonts w:ascii="Times New Roman" w:hAnsi="Times New Roman"/>
          <w:smallCaps/>
          <w:sz w:val="28"/>
          <w:szCs w:val="28"/>
        </w:rPr>
        <w:t>.</w:t>
      </w:r>
      <w:r w:rsidRPr="00097E58">
        <w:rPr>
          <w:rFonts w:ascii="Times New Roman" w:hAnsi="Times New Roman"/>
          <w:sz w:val="28"/>
          <w:szCs w:val="28"/>
        </w:rPr>
        <w:t xml:space="preserve"> Виявлено, що опромінення світлодіодів </w:t>
      </w:r>
      <w:proofErr w:type="spellStart"/>
      <w:r w:rsidRPr="00097E58">
        <w:rPr>
          <w:rFonts w:ascii="Times New Roman" w:hAnsi="Times New Roman"/>
          <w:sz w:val="28"/>
          <w:szCs w:val="28"/>
        </w:rPr>
        <w:t>GaAsР</w:t>
      </w:r>
      <w:proofErr w:type="spellEnd"/>
      <w:r w:rsidRPr="00097E58">
        <w:rPr>
          <w:rFonts w:ascii="Times New Roman" w:hAnsi="Times New Roman"/>
          <w:sz w:val="28"/>
          <w:szCs w:val="28"/>
        </w:rPr>
        <w:t xml:space="preserve"> призводить до зменшення </w:t>
      </w:r>
      <w:r w:rsidRPr="00097E58">
        <w:rPr>
          <w:rFonts w:ascii="Times New Roman" w:hAnsi="Times New Roman"/>
          <w:i/>
          <w:sz w:val="28"/>
          <w:szCs w:val="28"/>
        </w:rPr>
        <w:t>Т</w:t>
      </w:r>
      <w:r w:rsidRPr="00097E58">
        <w:rPr>
          <w:rFonts w:ascii="Times New Roman" w:hAnsi="Times New Roman"/>
          <w:sz w:val="28"/>
          <w:szCs w:val="28"/>
          <w:vertAlign w:val="subscript"/>
        </w:rPr>
        <w:t>1</w:t>
      </w:r>
      <w:r w:rsidRPr="00097E58">
        <w:rPr>
          <w:rFonts w:ascii="Times New Roman" w:hAnsi="Times New Roman"/>
          <w:sz w:val="28"/>
          <w:szCs w:val="28"/>
        </w:rPr>
        <w:t xml:space="preserve"> (</w:t>
      </w:r>
      <w:r w:rsidRPr="00097E58">
        <w:rPr>
          <w:rFonts w:ascii="Times New Roman" w:hAnsi="Times New Roman"/>
          <w:position w:val="-14"/>
          <w:sz w:val="28"/>
          <w:szCs w:val="28"/>
        </w:rPr>
        <w:object w:dxaOrig="620" w:dyaOrig="400" w14:anchorId="2A2BE54E">
          <v:shape id="_x0000_i1052" type="#_x0000_t75" style="width:31.8pt;height:19.8pt" o:ole="">
            <v:imagedata r:id="rId140" o:title=""/>
          </v:shape>
          <o:OLEObject Type="Embed" ProgID="Equation.3" ShapeID="_x0000_i1052" DrawAspect="Content" ObjectID="_1782557853" r:id="rId141"/>
        </w:object>
      </w:r>
      <w:r w:rsidRPr="00097E58">
        <w:rPr>
          <w:rFonts w:ascii="Times New Roman" w:hAnsi="Times New Roman"/>
          <w:sz w:val="28"/>
          <w:szCs w:val="28"/>
        </w:rPr>
        <w:t>=143 </w:t>
      </w:r>
      <w:r>
        <w:rPr>
          <w:rFonts w:ascii="Times New Roman" w:hAnsi="Times New Roman"/>
          <w:sz w:val="28"/>
          <w:szCs w:val="28"/>
        </w:rPr>
        <w:t>°</w:t>
      </w:r>
      <w:r w:rsidRPr="00097E58">
        <w:rPr>
          <w:rFonts w:ascii="Times New Roman" w:hAnsi="Times New Roman"/>
          <w:sz w:val="28"/>
          <w:szCs w:val="28"/>
        </w:rPr>
        <w:t xml:space="preserve">К, </w:t>
      </w:r>
      <w:r w:rsidRPr="00097E58">
        <w:rPr>
          <w:rFonts w:ascii="Times New Roman" w:hAnsi="Times New Roman"/>
          <w:i/>
          <w:sz w:val="28"/>
          <w:szCs w:val="28"/>
        </w:rPr>
        <w:t>Ф</w:t>
      </w:r>
      <w:r w:rsidRPr="00097E58">
        <w:rPr>
          <w:rFonts w:ascii="Times New Roman" w:hAnsi="Times New Roman"/>
          <w:sz w:val="28"/>
          <w:szCs w:val="28"/>
        </w:rPr>
        <w:t> = 10</w:t>
      </w:r>
      <w:r w:rsidRPr="00097E58">
        <w:rPr>
          <w:rFonts w:ascii="Times New Roman" w:hAnsi="Times New Roman"/>
          <w:sz w:val="28"/>
          <w:szCs w:val="28"/>
          <w:vertAlign w:val="superscript"/>
        </w:rPr>
        <w:t>16</w:t>
      </w:r>
      <w:r w:rsidRPr="00097E58">
        <w:rPr>
          <w:rFonts w:ascii="Times New Roman" w:hAnsi="Times New Roman"/>
          <w:sz w:val="28"/>
          <w:szCs w:val="28"/>
        </w:rPr>
        <w:t> см</w:t>
      </w:r>
      <w:r w:rsidRPr="00097E58">
        <w:rPr>
          <w:rFonts w:ascii="Times New Roman" w:hAnsi="Times New Roman"/>
          <w:sz w:val="28"/>
          <w:szCs w:val="28"/>
          <w:vertAlign w:val="superscript"/>
        </w:rPr>
        <w:t>-2</w:t>
      </w:r>
      <w:r w:rsidRPr="00097E58">
        <w:rPr>
          <w:rFonts w:ascii="Times New Roman" w:hAnsi="Times New Roman"/>
          <w:sz w:val="28"/>
          <w:szCs w:val="28"/>
        </w:rPr>
        <w:t xml:space="preserve">, </w:t>
      </w:r>
      <w:proofErr w:type="spellStart"/>
      <w:r w:rsidRPr="00097E58">
        <w:rPr>
          <w:rFonts w:ascii="Times New Roman" w:hAnsi="Times New Roman"/>
          <w:i/>
          <w:sz w:val="28"/>
          <w:szCs w:val="28"/>
        </w:rPr>
        <w:t>Е</w:t>
      </w:r>
      <w:r w:rsidRPr="00097E58">
        <w:rPr>
          <w:rFonts w:ascii="Times New Roman" w:hAnsi="Times New Roman"/>
          <w:sz w:val="28"/>
          <w:szCs w:val="28"/>
          <w:vertAlign w:val="subscript"/>
        </w:rPr>
        <w:t>е</w:t>
      </w:r>
      <w:proofErr w:type="spellEnd"/>
      <w:r w:rsidRPr="00097E58">
        <w:rPr>
          <w:rFonts w:ascii="Times New Roman" w:hAnsi="Times New Roman"/>
          <w:sz w:val="28"/>
          <w:szCs w:val="28"/>
        </w:rPr>
        <w:t> = 2 </w:t>
      </w:r>
      <w:proofErr w:type="spellStart"/>
      <w:r w:rsidRPr="00097E58">
        <w:rPr>
          <w:rFonts w:ascii="Times New Roman" w:hAnsi="Times New Roman"/>
          <w:sz w:val="28"/>
          <w:szCs w:val="28"/>
        </w:rPr>
        <w:t>МеВ</w:t>
      </w:r>
      <w:proofErr w:type="spellEnd"/>
      <w:r w:rsidRPr="00097E58">
        <w:rPr>
          <w:rFonts w:ascii="Times New Roman" w:hAnsi="Times New Roman"/>
          <w:sz w:val="28"/>
          <w:szCs w:val="28"/>
        </w:rPr>
        <w:t>).</w:t>
      </w:r>
    </w:p>
    <w:p w14:paraId="3D92CDEA" w14:textId="77777777" w:rsidR="00CD4683" w:rsidRPr="00097E58" w:rsidRDefault="00CD4683" w:rsidP="00CD4683">
      <w:pPr>
        <w:pStyle w:val="a4"/>
        <w:spacing w:line="360" w:lineRule="auto"/>
        <w:ind w:firstLine="284"/>
        <w:jc w:val="both"/>
        <w:rPr>
          <w:rFonts w:ascii="Times New Roman" w:hAnsi="Times New Roman"/>
          <w:sz w:val="28"/>
          <w:szCs w:val="28"/>
        </w:rPr>
      </w:pPr>
    </w:p>
    <w:p w14:paraId="4757E5B4" w14:textId="77777777" w:rsidR="00D2329F" w:rsidRDefault="00D2329F" w:rsidP="00CD4683">
      <w:pPr>
        <w:pStyle w:val="a4"/>
        <w:spacing w:line="360" w:lineRule="auto"/>
        <w:jc w:val="both"/>
        <w:rPr>
          <w:rFonts w:ascii="Times New Roman" w:hAnsi="Times New Roman"/>
          <w:b/>
          <w:sz w:val="28"/>
          <w:szCs w:val="28"/>
        </w:rPr>
      </w:pPr>
    </w:p>
    <w:p w14:paraId="24D0ED68" w14:textId="77777777" w:rsidR="00D2329F" w:rsidRDefault="00D2329F" w:rsidP="00CD4683">
      <w:pPr>
        <w:pStyle w:val="a4"/>
        <w:spacing w:line="360" w:lineRule="auto"/>
        <w:jc w:val="both"/>
        <w:rPr>
          <w:rFonts w:ascii="Times New Roman" w:hAnsi="Times New Roman"/>
          <w:b/>
          <w:sz w:val="28"/>
          <w:szCs w:val="28"/>
        </w:rPr>
      </w:pPr>
    </w:p>
    <w:p w14:paraId="7CDE640A" w14:textId="77777777" w:rsidR="00D2329F" w:rsidRDefault="00D2329F" w:rsidP="00CD4683">
      <w:pPr>
        <w:pStyle w:val="a4"/>
        <w:spacing w:line="360" w:lineRule="auto"/>
        <w:jc w:val="both"/>
        <w:rPr>
          <w:rFonts w:ascii="Times New Roman" w:hAnsi="Times New Roman"/>
          <w:b/>
          <w:sz w:val="28"/>
          <w:szCs w:val="28"/>
        </w:rPr>
      </w:pPr>
    </w:p>
    <w:p w14:paraId="4AD7FAE0" w14:textId="77777777" w:rsidR="00D2329F" w:rsidRDefault="00D2329F" w:rsidP="00CD4683">
      <w:pPr>
        <w:pStyle w:val="a4"/>
        <w:spacing w:line="360" w:lineRule="auto"/>
        <w:jc w:val="both"/>
        <w:rPr>
          <w:rFonts w:ascii="Times New Roman" w:hAnsi="Times New Roman"/>
          <w:b/>
          <w:sz w:val="28"/>
          <w:szCs w:val="28"/>
        </w:rPr>
      </w:pPr>
    </w:p>
    <w:p w14:paraId="41CFF049" w14:textId="77777777" w:rsidR="00D2329F" w:rsidRDefault="00D2329F" w:rsidP="00CD4683">
      <w:pPr>
        <w:pStyle w:val="a4"/>
        <w:spacing w:line="360" w:lineRule="auto"/>
        <w:jc w:val="both"/>
        <w:rPr>
          <w:rFonts w:ascii="Times New Roman" w:hAnsi="Times New Roman"/>
          <w:b/>
          <w:sz w:val="28"/>
          <w:szCs w:val="28"/>
        </w:rPr>
      </w:pPr>
    </w:p>
    <w:p w14:paraId="67F24610" w14:textId="77777777" w:rsidR="00D2329F" w:rsidRDefault="00D2329F" w:rsidP="00CD4683">
      <w:pPr>
        <w:pStyle w:val="a4"/>
        <w:spacing w:line="360" w:lineRule="auto"/>
        <w:jc w:val="both"/>
        <w:rPr>
          <w:rFonts w:ascii="Times New Roman" w:hAnsi="Times New Roman"/>
          <w:b/>
          <w:sz w:val="28"/>
          <w:szCs w:val="28"/>
        </w:rPr>
      </w:pPr>
    </w:p>
    <w:p w14:paraId="30F24B62" w14:textId="77777777" w:rsidR="00D2329F" w:rsidRDefault="00D2329F" w:rsidP="00CD4683">
      <w:pPr>
        <w:pStyle w:val="a4"/>
        <w:spacing w:line="360" w:lineRule="auto"/>
        <w:jc w:val="both"/>
        <w:rPr>
          <w:rFonts w:ascii="Times New Roman" w:hAnsi="Times New Roman"/>
          <w:b/>
          <w:sz w:val="28"/>
          <w:szCs w:val="28"/>
        </w:rPr>
      </w:pPr>
    </w:p>
    <w:p w14:paraId="1C1A08EB" w14:textId="77777777" w:rsidR="00D2329F" w:rsidRDefault="00D2329F" w:rsidP="00CD4683">
      <w:pPr>
        <w:pStyle w:val="a4"/>
        <w:spacing w:line="360" w:lineRule="auto"/>
        <w:jc w:val="both"/>
        <w:rPr>
          <w:rFonts w:ascii="Times New Roman" w:hAnsi="Times New Roman"/>
          <w:b/>
          <w:sz w:val="28"/>
          <w:szCs w:val="28"/>
        </w:rPr>
      </w:pPr>
    </w:p>
    <w:p w14:paraId="76DA0BC9" w14:textId="77777777" w:rsidR="00D2329F" w:rsidRDefault="00D2329F" w:rsidP="00CD4683">
      <w:pPr>
        <w:pStyle w:val="a4"/>
        <w:spacing w:line="360" w:lineRule="auto"/>
        <w:jc w:val="both"/>
        <w:rPr>
          <w:rFonts w:ascii="Times New Roman" w:hAnsi="Times New Roman"/>
          <w:b/>
          <w:sz w:val="28"/>
          <w:szCs w:val="28"/>
        </w:rPr>
      </w:pPr>
    </w:p>
    <w:p w14:paraId="43F26DD0" w14:textId="31C893C7" w:rsidR="00CD4683" w:rsidRPr="00097E58" w:rsidRDefault="00CD4683" w:rsidP="00CD4683">
      <w:pPr>
        <w:pStyle w:val="a4"/>
        <w:spacing w:line="360" w:lineRule="auto"/>
        <w:jc w:val="both"/>
        <w:rPr>
          <w:rFonts w:ascii="Times New Roman" w:hAnsi="Times New Roman"/>
          <w:sz w:val="28"/>
          <w:szCs w:val="28"/>
        </w:rPr>
      </w:pPr>
      <w:r w:rsidRPr="00097E58">
        <w:rPr>
          <w:rFonts w:ascii="Times New Roman" w:hAnsi="Times New Roman"/>
          <w:b/>
          <w:sz w:val="28"/>
          <w:szCs w:val="28"/>
        </w:rPr>
        <w:t>В</w:t>
      </w:r>
      <w:r w:rsidR="005E1061" w:rsidRPr="00097E58">
        <w:rPr>
          <w:rFonts w:ascii="Times New Roman" w:hAnsi="Times New Roman"/>
          <w:b/>
          <w:sz w:val="28"/>
          <w:szCs w:val="28"/>
        </w:rPr>
        <w:t>исновки</w:t>
      </w:r>
      <w:r w:rsidR="00D2329F">
        <w:rPr>
          <w:rFonts w:ascii="Times New Roman" w:hAnsi="Times New Roman"/>
          <w:b/>
          <w:sz w:val="28"/>
          <w:szCs w:val="28"/>
        </w:rPr>
        <w:t xml:space="preserve"> до розділу</w:t>
      </w:r>
    </w:p>
    <w:p w14:paraId="466B9C4E" w14:textId="77777777" w:rsidR="00CD4683" w:rsidRPr="00097E58" w:rsidRDefault="00CD4683" w:rsidP="005E1061">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 основі використання формули </w:t>
      </w:r>
      <w:proofErr w:type="spellStart"/>
      <w:r w:rsidRPr="00097E58">
        <w:rPr>
          <w:rFonts w:ascii="Times New Roman" w:hAnsi="Times New Roman"/>
          <w:sz w:val="28"/>
          <w:szCs w:val="28"/>
        </w:rPr>
        <w:t>Варшні</w:t>
      </w:r>
      <w:proofErr w:type="spellEnd"/>
      <w:r w:rsidRPr="00097E58">
        <w:rPr>
          <w:rFonts w:ascii="Times New Roman" w:hAnsi="Times New Roman"/>
          <w:sz w:val="28"/>
          <w:szCs w:val="28"/>
        </w:rPr>
        <w:t xml:space="preserve"> та експериментальних даних </w:t>
      </w:r>
      <w:r>
        <w:rPr>
          <w:rFonts w:ascii="Times New Roman" w:hAnsi="Times New Roman"/>
          <w:sz w:val="28"/>
          <w:szCs w:val="28"/>
        </w:rPr>
        <w:t>одержано</w:t>
      </w:r>
      <w:r w:rsidRPr="00097E58">
        <w:rPr>
          <w:rFonts w:ascii="Times New Roman" w:hAnsi="Times New Roman"/>
          <w:sz w:val="28"/>
          <w:szCs w:val="28"/>
        </w:rPr>
        <w:t xml:space="preserve"> залежність ширини забороненої зони GaAs</w:t>
      </w:r>
      <w:r w:rsidRPr="00097E58">
        <w:rPr>
          <w:rFonts w:ascii="Times New Roman" w:hAnsi="Times New Roman"/>
          <w:sz w:val="28"/>
          <w:szCs w:val="28"/>
          <w:vertAlign w:val="subscript"/>
        </w:rPr>
        <w:t>1-х</w:t>
      </w:r>
      <w:r w:rsidRPr="00097E58">
        <w:rPr>
          <w:rFonts w:ascii="Times New Roman" w:hAnsi="Times New Roman"/>
          <w:sz w:val="28"/>
          <w:szCs w:val="28"/>
        </w:rPr>
        <w:t>P</w:t>
      </w:r>
      <w:r w:rsidRPr="00097E58">
        <w:rPr>
          <w:rFonts w:ascii="Times New Roman" w:hAnsi="Times New Roman"/>
          <w:sz w:val="28"/>
          <w:szCs w:val="28"/>
          <w:vertAlign w:val="subscript"/>
        </w:rPr>
        <w:t>х</w:t>
      </w:r>
      <w:r w:rsidRPr="00097E58">
        <w:rPr>
          <w:rFonts w:ascii="Times New Roman" w:hAnsi="Times New Roman"/>
          <w:sz w:val="28"/>
          <w:szCs w:val="28"/>
        </w:rPr>
        <w:t xml:space="preserve"> (</w:t>
      </w:r>
      <w:r w:rsidRPr="00097E58">
        <w:rPr>
          <w:rFonts w:ascii="Times New Roman" w:hAnsi="Times New Roman"/>
          <w:i/>
          <w:sz w:val="28"/>
          <w:szCs w:val="28"/>
        </w:rPr>
        <w:t>х</w:t>
      </w:r>
      <w:r w:rsidRPr="00097E58">
        <w:rPr>
          <w:rFonts w:ascii="Times New Roman" w:hAnsi="Times New Roman"/>
          <w:sz w:val="28"/>
          <w:szCs w:val="28"/>
        </w:rPr>
        <w:t xml:space="preserve"> = 0,45) від температури. Показано, що </w:t>
      </w:r>
      <w:proofErr w:type="spellStart"/>
      <w:r w:rsidRPr="00097E58">
        <w:rPr>
          <w:rFonts w:ascii="Times New Roman" w:hAnsi="Times New Roman"/>
          <w:i/>
          <w:sz w:val="28"/>
          <w:szCs w:val="28"/>
        </w:rPr>
        <w:t>Е</w:t>
      </w:r>
      <w:r w:rsidRPr="00097E58">
        <w:rPr>
          <w:rFonts w:ascii="Times New Roman" w:hAnsi="Times New Roman"/>
          <w:sz w:val="28"/>
          <w:szCs w:val="28"/>
          <w:vertAlign w:val="subscript"/>
        </w:rPr>
        <w:t>g</w:t>
      </w:r>
      <w:proofErr w:type="spellEnd"/>
      <w:r w:rsidRPr="00097E58">
        <w:rPr>
          <w:rFonts w:ascii="Times New Roman" w:hAnsi="Times New Roman"/>
          <w:sz w:val="28"/>
          <w:szCs w:val="28"/>
        </w:rPr>
        <w:t>(</w:t>
      </w:r>
      <w:r w:rsidRPr="00097E58">
        <w:rPr>
          <w:rFonts w:ascii="Times New Roman" w:hAnsi="Times New Roman"/>
          <w:i/>
          <w:sz w:val="28"/>
          <w:szCs w:val="28"/>
        </w:rPr>
        <w:t>Т</w:t>
      </w:r>
      <w:r w:rsidRPr="00097E58">
        <w:rPr>
          <w:rFonts w:ascii="Times New Roman" w:hAnsi="Times New Roman"/>
          <w:sz w:val="28"/>
          <w:szCs w:val="28"/>
        </w:rPr>
        <w:t>) для складу GaAs</w:t>
      </w:r>
      <w:r w:rsidRPr="00097E58">
        <w:rPr>
          <w:rFonts w:ascii="Times New Roman" w:hAnsi="Times New Roman"/>
          <w:sz w:val="28"/>
          <w:szCs w:val="28"/>
          <w:vertAlign w:val="subscript"/>
        </w:rPr>
        <w:t>1-х</w:t>
      </w:r>
      <w:r w:rsidRPr="00097E58">
        <w:rPr>
          <w:rFonts w:ascii="Times New Roman" w:hAnsi="Times New Roman"/>
          <w:sz w:val="28"/>
          <w:szCs w:val="28"/>
        </w:rPr>
        <w:t>P</w:t>
      </w:r>
      <w:r w:rsidRPr="00097E58">
        <w:rPr>
          <w:rFonts w:ascii="Times New Roman" w:hAnsi="Times New Roman"/>
          <w:sz w:val="28"/>
          <w:szCs w:val="28"/>
          <w:vertAlign w:val="subscript"/>
        </w:rPr>
        <w:t>х</w:t>
      </w:r>
      <w:r w:rsidRPr="00097E58">
        <w:rPr>
          <w:rFonts w:ascii="Times New Roman" w:hAnsi="Times New Roman"/>
          <w:sz w:val="28"/>
          <w:szCs w:val="28"/>
        </w:rPr>
        <w:t xml:space="preserve"> (</w:t>
      </w:r>
      <w:r w:rsidRPr="00097E58">
        <w:rPr>
          <w:rFonts w:ascii="Times New Roman" w:hAnsi="Times New Roman"/>
          <w:i/>
          <w:sz w:val="28"/>
          <w:szCs w:val="28"/>
        </w:rPr>
        <w:t>х</w:t>
      </w:r>
      <w:r w:rsidRPr="00097E58">
        <w:rPr>
          <w:rFonts w:ascii="Times New Roman" w:hAnsi="Times New Roman"/>
          <w:sz w:val="28"/>
          <w:szCs w:val="28"/>
        </w:rPr>
        <w:t xml:space="preserve"> = 0,45) добре описується співвідношенням </w:t>
      </w:r>
      <w:proofErr w:type="spellStart"/>
      <w:r w:rsidRPr="00097E58">
        <w:rPr>
          <w:rFonts w:ascii="Times New Roman" w:hAnsi="Times New Roman"/>
          <w:sz w:val="28"/>
          <w:szCs w:val="28"/>
        </w:rPr>
        <w:t>Варшні</w:t>
      </w:r>
      <w:proofErr w:type="spellEnd"/>
      <w:r w:rsidRPr="00097E58">
        <w:rPr>
          <w:rFonts w:ascii="Times New Roman" w:hAnsi="Times New Roman"/>
          <w:sz w:val="28"/>
          <w:szCs w:val="28"/>
        </w:rPr>
        <w:t xml:space="preserve"> для </w:t>
      </w:r>
      <w:proofErr w:type="spellStart"/>
      <w:r w:rsidRPr="00097E58">
        <w:rPr>
          <w:rFonts w:ascii="Times New Roman" w:hAnsi="Times New Roman"/>
          <w:sz w:val="28"/>
          <w:szCs w:val="28"/>
        </w:rPr>
        <w:t>сполук</w:t>
      </w:r>
      <w:proofErr w:type="spellEnd"/>
      <w:r w:rsidRPr="00097E58">
        <w:rPr>
          <w:rFonts w:ascii="Times New Roman" w:hAnsi="Times New Roman"/>
          <w:sz w:val="28"/>
          <w:szCs w:val="28"/>
        </w:rPr>
        <w:t xml:space="preserve"> </w:t>
      </w:r>
      <w:proofErr w:type="spellStart"/>
      <w:r w:rsidRPr="00097E58">
        <w:rPr>
          <w:rFonts w:ascii="Times New Roman" w:hAnsi="Times New Roman"/>
          <w:sz w:val="28"/>
          <w:szCs w:val="28"/>
        </w:rPr>
        <w:t>А</w:t>
      </w:r>
      <w:r w:rsidRPr="00097E58">
        <w:rPr>
          <w:rFonts w:ascii="Times New Roman" w:hAnsi="Times New Roman"/>
          <w:sz w:val="28"/>
          <w:szCs w:val="28"/>
          <w:vertAlign w:val="superscript"/>
        </w:rPr>
        <w:t>ІІІ</w:t>
      </w:r>
      <w:r w:rsidRPr="00097E58">
        <w:rPr>
          <w:rFonts w:ascii="Times New Roman" w:hAnsi="Times New Roman"/>
          <w:sz w:val="28"/>
          <w:szCs w:val="28"/>
        </w:rPr>
        <w:t>В</w:t>
      </w:r>
      <w:r w:rsidRPr="00097E58">
        <w:rPr>
          <w:rFonts w:ascii="Times New Roman" w:hAnsi="Times New Roman"/>
          <w:sz w:val="28"/>
          <w:szCs w:val="28"/>
          <w:vertAlign w:val="superscript"/>
        </w:rPr>
        <w:t>V</w:t>
      </w:r>
      <w:proofErr w:type="spellEnd"/>
      <w:r w:rsidRPr="00097E58">
        <w:rPr>
          <w:rFonts w:ascii="Times New Roman" w:hAnsi="Times New Roman"/>
          <w:sz w:val="28"/>
          <w:szCs w:val="28"/>
        </w:rPr>
        <w:t>.</w:t>
      </w:r>
    </w:p>
    <w:p w14:paraId="29582AB6" w14:textId="77777777" w:rsidR="00CD4683" w:rsidRPr="00097E58" w:rsidRDefault="00CD4683" w:rsidP="005E1061">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 основі аналізу спектральних кривих, знятих при постійному струмі через </w:t>
      </w:r>
      <w:r w:rsidRPr="00097E58">
        <w:rPr>
          <w:rFonts w:ascii="Times New Roman" w:hAnsi="Times New Roman"/>
          <w:i/>
          <w:sz w:val="28"/>
          <w:szCs w:val="28"/>
        </w:rPr>
        <w:t>p-n-</w:t>
      </w:r>
      <w:r w:rsidRPr="00097E58">
        <w:rPr>
          <w:rFonts w:ascii="Times New Roman" w:hAnsi="Times New Roman"/>
          <w:sz w:val="28"/>
          <w:szCs w:val="28"/>
        </w:rPr>
        <w:t xml:space="preserve">перехід і різних температурних режимах, одержана залежність температури електронів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від температури середовища. Виявлено швидке зростання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при нагріванні зразка вище 200 </w:t>
      </w:r>
      <w:r>
        <w:rPr>
          <w:rFonts w:ascii="Times New Roman" w:hAnsi="Times New Roman"/>
          <w:sz w:val="28"/>
          <w:szCs w:val="28"/>
        </w:rPr>
        <w:t>°</w:t>
      </w:r>
      <w:r w:rsidRPr="00097E58">
        <w:rPr>
          <w:rFonts w:ascii="Times New Roman" w:hAnsi="Times New Roman"/>
          <w:sz w:val="28"/>
          <w:szCs w:val="28"/>
        </w:rPr>
        <w:t xml:space="preserve">К; при кімнатній температурі </w:t>
      </w:r>
      <w:r w:rsidRPr="00097E58">
        <w:rPr>
          <w:rFonts w:ascii="Times New Roman" w:hAnsi="Times New Roman"/>
          <w:i/>
          <w:sz w:val="28"/>
          <w:szCs w:val="28"/>
        </w:rPr>
        <w:t>Т</w:t>
      </w:r>
      <w:r w:rsidRPr="00097E58">
        <w:rPr>
          <w:rFonts w:ascii="Times New Roman" w:hAnsi="Times New Roman"/>
          <w:sz w:val="28"/>
          <w:szCs w:val="28"/>
          <w:vertAlign w:val="subscript"/>
        </w:rPr>
        <w:t>е</w:t>
      </w:r>
      <w:r w:rsidRPr="00097E58">
        <w:rPr>
          <w:rFonts w:ascii="Times New Roman" w:hAnsi="Times New Roman"/>
          <w:sz w:val="28"/>
          <w:szCs w:val="28"/>
        </w:rPr>
        <w:t xml:space="preserve"> може перевищувати кімнатну в 1,5-2 рази.</w:t>
      </w:r>
    </w:p>
    <w:p w14:paraId="366B61CF" w14:textId="77777777" w:rsidR="00CD4683" w:rsidRPr="00097E58" w:rsidRDefault="00CD4683" w:rsidP="00855220">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Введення радіаційних дефектів супроводжується зростанням ширини спектральних ліній, яке може бути зумовленим впливом полів радіаційних дефектів.</w:t>
      </w:r>
    </w:p>
    <w:p w14:paraId="509405EF" w14:textId="77777777" w:rsidR="00CD4683" w:rsidRPr="00097E58" w:rsidRDefault="00CD4683" w:rsidP="007151F5">
      <w:pPr>
        <w:pStyle w:val="a4"/>
        <w:spacing w:line="360" w:lineRule="auto"/>
        <w:ind w:firstLine="708"/>
        <w:jc w:val="both"/>
        <w:rPr>
          <w:rFonts w:ascii="Times New Roman" w:hAnsi="Times New Roman"/>
          <w:sz w:val="28"/>
          <w:szCs w:val="28"/>
        </w:rPr>
      </w:pPr>
      <w:r w:rsidRPr="00097E58">
        <w:rPr>
          <w:rFonts w:ascii="Times New Roman" w:hAnsi="Times New Roman"/>
          <w:sz w:val="28"/>
          <w:szCs w:val="28"/>
        </w:rPr>
        <w:t xml:space="preserve">На основі використання </w:t>
      </w:r>
      <w:proofErr w:type="spellStart"/>
      <w:r w:rsidRPr="00097E58">
        <w:rPr>
          <w:rFonts w:ascii="Times New Roman" w:hAnsi="Times New Roman"/>
          <w:sz w:val="28"/>
          <w:szCs w:val="28"/>
        </w:rPr>
        <w:t>дозової</w:t>
      </w:r>
      <w:proofErr w:type="spellEnd"/>
      <w:r w:rsidRPr="00097E58">
        <w:rPr>
          <w:rFonts w:ascii="Times New Roman" w:hAnsi="Times New Roman"/>
          <w:sz w:val="28"/>
          <w:szCs w:val="28"/>
        </w:rPr>
        <w:t xml:space="preserve"> залежності інтенсивності свічення діода розраховано співвідношення між часом життя </w:t>
      </w:r>
      <w:proofErr w:type="spellStart"/>
      <w:r w:rsidRPr="00097E58">
        <w:rPr>
          <w:rFonts w:ascii="Times New Roman" w:hAnsi="Times New Roman"/>
          <w:sz w:val="28"/>
          <w:szCs w:val="28"/>
        </w:rPr>
        <w:t>ННЗ</w:t>
      </w:r>
      <w:proofErr w:type="spellEnd"/>
      <w:r w:rsidRPr="00097E58">
        <w:rPr>
          <w:rFonts w:ascii="Times New Roman" w:hAnsi="Times New Roman"/>
          <w:sz w:val="28"/>
          <w:szCs w:val="28"/>
        </w:rPr>
        <w:t xml:space="preserve"> вихідного і опроміненого зразка, що дало можливість визначити коефіцієнт пошкодження часу життя </w:t>
      </w:r>
      <w:r w:rsidRPr="00097E58">
        <w:rPr>
          <w:rFonts w:ascii="Times New Roman" w:hAnsi="Times New Roman"/>
          <w:i/>
          <w:sz w:val="28"/>
          <w:szCs w:val="28"/>
        </w:rPr>
        <w:t>К</w:t>
      </w:r>
      <w:r w:rsidRPr="00097E58">
        <w:rPr>
          <w:rFonts w:ascii="Times New Roman" w:hAnsi="Times New Roman"/>
          <w:sz w:val="28"/>
          <w:szCs w:val="28"/>
          <w:vertAlign w:val="subscript"/>
        </w:rPr>
        <w:sym w:font="Symbol" w:char="F074"/>
      </w:r>
      <w:r w:rsidRPr="00097E58">
        <w:rPr>
          <w:rFonts w:ascii="Times New Roman" w:hAnsi="Times New Roman"/>
          <w:sz w:val="28"/>
          <w:szCs w:val="28"/>
        </w:rPr>
        <w:t xml:space="preserve"> діодів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Виявилось, що світлодіоди на основі </w:t>
      </w:r>
      <w:proofErr w:type="spellStart"/>
      <w:r w:rsidRPr="00097E58">
        <w:rPr>
          <w:rFonts w:ascii="Times New Roman" w:hAnsi="Times New Roman"/>
          <w:sz w:val="28"/>
          <w:szCs w:val="28"/>
        </w:rPr>
        <w:t>GaAsP</w:t>
      </w:r>
      <w:proofErr w:type="spellEnd"/>
      <w:r w:rsidRPr="00097E58">
        <w:rPr>
          <w:rFonts w:ascii="Times New Roman" w:hAnsi="Times New Roman"/>
          <w:sz w:val="28"/>
          <w:szCs w:val="28"/>
        </w:rPr>
        <w:t xml:space="preserve"> мають значно вищу радіаційну стійкість порівняно з їхніми аналогами – діодами </w:t>
      </w:r>
      <w:proofErr w:type="spellStart"/>
      <w:r w:rsidRPr="00097E58">
        <w:rPr>
          <w:rFonts w:ascii="Times New Roman" w:hAnsi="Times New Roman"/>
          <w:sz w:val="28"/>
          <w:szCs w:val="28"/>
        </w:rPr>
        <w:t>GaP</w:t>
      </w:r>
      <w:proofErr w:type="spellEnd"/>
      <w:r w:rsidRPr="00097E58">
        <w:rPr>
          <w:rFonts w:ascii="Times New Roman" w:hAnsi="Times New Roman"/>
          <w:sz w:val="28"/>
          <w:szCs w:val="28"/>
        </w:rPr>
        <w:t>.</w:t>
      </w:r>
    </w:p>
    <w:p w14:paraId="59B48374" w14:textId="77777777" w:rsidR="00CD4683" w:rsidRDefault="00CD4683" w:rsidP="007151F5">
      <w:pPr>
        <w:spacing w:line="360" w:lineRule="auto"/>
        <w:ind w:firstLine="708"/>
        <w:jc w:val="both"/>
        <w:rPr>
          <w:sz w:val="28"/>
          <w:szCs w:val="28"/>
          <w:lang w:val="uk-UA"/>
        </w:rPr>
      </w:pPr>
      <w:r w:rsidRPr="00097E58">
        <w:rPr>
          <w:sz w:val="28"/>
          <w:szCs w:val="28"/>
          <w:lang w:val="uk-UA"/>
        </w:rPr>
        <w:t xml:space="preserve">Встановлено величину важливого для практики експлуатаційного параметра </w:t>
      </w:r>
      <w:r w:rsidRPr="00097E58">
        <w:rPr>
          <w:i/>
          <w:sz w:val="28"/>
          <w:szCs w:val="28"/>
          <w:lang w:val="uk-UA"/>
        </w:rPr>
        <w:t>Т</w:t>
      </w:r>
      <w:r w:rsidRPr="00097E58">
        <w:rPr>
          <w:sz w:val="28"/>
          <w:szCs w:val="28"/>
          <w:vertAlign w:val="subscript"/>
          <w:lang w:val="uk-UA"/>
        </w:rPr>
        <w:t>1</w:t>
      </w:r>
      <w:r w:rsidRPr="00097E58">
        <w:rPr>
          <w:sz w:val="28"/>
          <w:szCs w:val="28"/>
          <w:lang w:val="uk-UA"/>
        </w:rPr>
        <w:t xml:space="preserve">, яка, для </w:t>
      </w:r>
      <w:proofErr w:type="spellStart"/>
      <w:r w:rsidRPr="00097E58">
        <w:rPr>
          <w:sz w:val="28"/>
          <w:szCs w:val="28"/>
          <w:lang w:val="uk-UA"/>
        </w:rPr>
        <w:t>GaAsP</w:t>
      </w:r>
      <w:proofErr w:type="spellEnd"/>
      <w:r w:rsidRPr="00097E58">
        <w:rPr>
          <w:sz w:val="28"/>
          <w:szCs w:val="28"/>
          <w:lang w:val="uk-UA"/>
        </w:rPr>
        <w:t xml:space="preserve">, займає проміжне значення між такими ж параметрами для діодів, вирощених на основі </w:t>
      </w:r>
      <w:proofErr w:type="spellStart"/>
      <w:r w:rsidRPr="00097E58">
        <w:rPr>
          <w:sz w:val="28"/>
          <w:szCs w:val="28"/>
          <w:lang w:val="uk-UA"/>
        </w:rPr>
        <w:t>GaN</w:t>
      </w:r>
      <w:proofErr w:type="spellEnd"/>
      <w:r w:rsidRPr="00097E58">
        <w:rPr>
          <w:sz w:val="28"/>
          <w:szCs w:val="28"/>
          <w:lang w:val="uk-UA"/>
        </w:rPr>
        <w:t xml:space="preserve"> та </w:t>
      </w:r>
      <w:proofErr w:type="spellStart"/>
      <w:r w:rsidRPr="00097E58">
        <w:rPr>
          <w:sz w:val="28"/>
          <w:szCs w:val="28"/>
          <w:lang w:val="uk-UA"/>
        </w:rPr>
        <w:t>GaAs</w:t>
      </w:r>
      <w:proofErr w:type="spellEnd"/>
      <w:r w:rsidRPr="00097E58">
        <w:rPr>
          <w:sz w:val="28"/>
          <w:szCs w:val="28"/>
          <w:lang w:val="uk-UA"/>
        </w:rPr>
        <w:t xml:space="preserve">, і становить </w:t>
      </w:r>
      <w:r w:rsidRPr="00097E58">
        <w:rPr>
          <w:i/>
          <w:sz w:val="28"/>
          <w:szCs w:val="28"/>
          <w:lang w:val="uk-UA"/>
        </w:rPr>
        <w:t>Т</w:t>
      </w:r>
      <w:r w:rsidRPr="00097E58">
        <w:rPr>
          <w:sz w:val="28"/>
          <w:szCs w:val="28"/>
          <w:vertAlign w:val="subscript"/>
          <w:lang w:val="uk-UA"/>
        </w:rPr>
        <w:t>1</w:t>
      </w:r>
      <w:r w:rsidRPr="00097E58">
        <w:rPr>
          <w:sz w:val="28"/>
          <w:szCs w:val="28"/>
          <w:vertAlign w:val="superscript"/>
          <w:lang w:val="uk-UA"/>
        </w:rPr>
        <w:t>GaAsP</w:t>
      </w:r>
      <w:r w:rsidRPr="00097E58">
        <w:rPr>
          <w:sz w:val="28"/>
          <w:szCs w:val="28"/>
          <w:lang w:val="uk-UA"/>
        </w:rPr>
        <w:t> = 288 </w:t>
      </w:r>
      <w:r>
        <w:rPr>
          <w:sz w:val="28"/>
          <w:szCs w:val="28"/>
          <w:lang w:val="uk-UA"/>
        </w:rPr>
        <w:t>°</w:t>
      </w:r>
      <w:r w:rsidRPr="00097E58">
        <w:rPr>
          <w:sz w:val="28"/>
          <w:szCs w:val="28"/>
          <w:lang w:val="uk-UA"/>
        </w:rPr>
        <w:t>К. Опромінення спричиняє його зменшення (</w:t>
      </w:r>
      <w:r w:rsidRPr="00097E58">
        <w:rPr>
          <w:position w:val="-14"/>
          <w:sz w:val="28"/>
          <w:szCs w:val="28"/>
          <w:lang w:val="uk-UA"/>
        </w:rPr>
        <w:object w:dxaOrig="620" w:dyaOrig="400" w14:anchorId="7108BA59">
          <v:shape id="_x0000_i1053" type="#_x0000_t75" style="width:31.8pt;height:19.8pt" o:ole="">
            <v:imagedata r:id="rId140" o:title=""/>
          </v:shape>
          <o:OLEObject Type="Embed" ProgID="Equation.3" ShapeID="_x0000_i1053" DrawAspect="Content" ObjectID="_1782557854" r:id="rId142"/>
        </w:object>
      </w:r>
      <w:r w:rsidRPr="00097E58">
        <w:rPr>
          <w:sz w:val="28"/>
          <w:szCs w:val="28"/>
          <w:lang w:val="uk-UA"/>
        </w:rPr>
        <w:t>=143 </w:t>
      </w:r>
      <w:r>
        <w:rPr>
          <w:sz w:val="28"/>
          <w:szCs w:val="28"/>
          <w:lang w:val="uk-UA"/>
        </w:rPr>
        <w:t>°</w:t>
      </w:r>
      <w:r w:rsidRPr="00097E58">
        <w:rPr>
          <w:sz w:val="28"/>
          <w:szCs w:val="28"/>
          <w:lang w:val="uk-UA"/>
        </w:rPr>
        <w:t>К).</w:t>
      </w:r>
    </w:p>
    <w:p w14:paraId="7D23ECFA" w14:textId="77777777" w:rsidR="00CD4683" w:rsidRPr="00097E58" w:rsidRDefault="00CD4683" w:rsidP="00CD4683">
      <w:pPr>
        <w:spacing w:line="360" w:lineRule="auto"/>
        <w:ind w:firstLine="567"/>
        <w:jc w:val="both"/>
        <w:rPr>
          <w:sz w:val="28"/>
          <w:szCs w:val="28"/>
          <w:lang w:val="uk-UA"/>
        </w:rPr>
      </w:pPr>
    </w:p>
    <w:p w14:paraId="66472BFA" w14:textId="77777777" w:rsidR="00CD4683" w:rsidRPr="00097E58" w:rsidRDefault="00CD4683" w:rsidP="00CD4683">
      <w:pPr>
        <w:pageBreakBefore/>
        <w:spacing w:line="360" w:lineRule="auto"/>
        <w:jc w:val="center"/>
        <w:rPr>
          <w:b/>
          <w:sz w:val="28"/>
          <w:szCs w:val="28"/>
          <w:lang w:val="uk-UA"/>
        </w:rPr>
      </w:pPr>
      <w:r w:rsidRPr="00097E58">
        <w:rPr>
          <w:b/>
          <w:sz w:val="28"/>
          <w:szCs w:val="28"/>
          <w:lang w:val="uk-UA"/>
        </w:rPr>
        <w:t xml:space="preserve">РОЗДІЛ 6. ОСОБЛИВОСТІ СПЕКТРАЛЬНИХ ХАРАКТЕРИСТИК ВИХІДНИХ ТА ОПРОМІНЕНИХ БІЛИХ СВІТЛОДІОДІВ </w:t>
      </w:r>
      <w:proofErr w:type="spellStart"/>
      <w:r w:rsidRPr="00097E58">
        <w:rPr>
          <w:b/>
          <w:sz w:val="28"/>
          <w:szCs w:val="28"/>
          <w:lang w:val="uk-UA"/>
        </w:rPr>
        <w:t>INGAN</w:t>
      </w:r>
      <w:proofErr w:type="spellEnd"/>
      <w:r w:rsidRPr="00097E58">
        <w:rPr>
          <w:b/>
          <w:sz w:val="28"/>
          <w:szCs w:val="28"/>
          <w:lang w:val="uk-UA"/>
        </w:rPr>
        <w:t xml:space="preserve"> ІЗ КВАНТОВИМИ ЯМАМИ</w:t>
      </w:r>
    </w:p>
    <w:p w14:paraId="536F0B15" w14:textId="77777777" w:rsidR="00CD4683" w:rsidRPr="00097E58" w:rsidRDefault="00CD4683" w:rsidP="00CD4683">
      <w:pPr>
        <w:spacing w:line="360" w:lineRule="auto"/>
        <w:jc w:val="center"/>
        <w:rPr>
          <w:sz w:val="28"/>
          <w:szCs w:val="28"/>
          <w:lang w:val="uk-UA"/>
        </w:rPr>
      </w:pPr>
    </w:p>
    <w:p w14:paraId="660908BB" w14:textId="21D1A5AF" w:rsidR="00CD4683" w:rsidRPr="00097E58" w:rsidRDefault="00CD4683" w:rsidP="00CD4683">
      <w:pPr>
        <w:spacing w:line="360" w:lineRule="auto"/>
        <w:rPr>
          <w:b/>
          <w:sz w:val="28"/>
          <w:szCs w:val="28"/>
          <w:lang w:val="uk-UA"/>
        </w:rPr>
      </w:pPr>
      <w:r w:rsidRPr="00097E58">
        <w:rPr>
          <w:b/>
          <w:sz w:val="28"/>
          <w:szCs w:val="28"/>
          <w:lang w:val="uk-UA"/>
        </w:rPr>
        <w:t>В</w:t>
      </w:r>
      <w:r w:rsidR="00F53DF6" w:rsidRPr="00097E58">
        <w:rPr>
          <w:b/>
          <w:sz w:val="28"/>
          <w:szCs w:val="28"/>
          <w:lang w:val="uk-UA"/>
        </w:rPr>
        <w:t>ступ</w:t>
      </w:r>
    </w:p>
    <w:p w14:paraId="03A0E18D" w14:textId="77777777" w:rsidR="00CD4683" w:rsidRPr="00097E58" w:rsidRDefault="00CD4683" w:rsidP="00CD4683">
      <w:pPr>
        <w:spacing w:line="360" w:lineRule="auto"/>
        <w:ind w:firstLine="708"/>
        <w:jc w:val="both"/>
        <w:rPr>
          <w:sz w:val="28"/>
          <w:szCs w:val="28"/>
          <w:lang w:val="uk-UA"/>
        </w:rPr>
      </w:pPr>
      <w:proofErr w:type="spellStart"/>
      <w:r w:rsidRPr="00097E58">
        <w:rPr>
          <w:sz w:val="28"/>
          <w:szCs w:val="28"/>
          <w:lang w:val="uk-UA"/>
        </w:rPr>
        <w:t>Прямозонний</w:t>
      </w:r>
      <w:proofErr w:type="spellEnd"/>
      <w:r w:rsidRPr="00097E58">
        <w:rPr>
          <w:sz w:val="28"/>
          <w:szCs w:val="28"/>
          <w:lang w:val="uk-UA"/>
        </w:rPr>
        <w:t xml:space="preserve"> нітрид галію (Eg</w:t>
      </w:r>
      <w:r w:rsidRPr="00097E58">
        <w:rPr>
          <w:sz w:val="28"/>
          <w:szCs w:val="28"/>
          <w:vertAlign w:val="superscript"/>
          <w:lang w:val="uk-UA"/>
        </w:rPr>
        <w:t>300˚K</w:t>
      </w:r>
      <w:r>
        <w:rPr>
          <w:sz w:val="28"/>
          <w:szCs w:val="28"/>
          <w:lang w:val="uk-UA"/>
        </w:rPr>
        <w:t> </w:t>
      </w:r>
      <w:r w:rsidRPr="00097E58">
        <w:rPr>
          <w:sz w:val="28"/>
          <w:szCs w:val="28"/>
          <w:lang w:val="uk-UA"/>
        </w:rPr>
        <w:t>=</w:t>
      </w:r>
      <w:r>
        <w:rPr>
          <w:sz w:val="28"/>
          <w:szCs w:val="28"/>
          <w:lang w:val="uk-UA"/>
        </w:rPr>
        <w:t> </w:t>
      </w:r>
      <w:r w:rsidRPr="00097E58">
        <w:rPr>
          <w:sz w:val="28"/>
          <w:szCs w:val="28"/>
          <w:lang w:val="uk-UA"/>
        </w:rPr>
        <w:t>3</w:t>
      </w:r>
      <w:r>
        <w:rPr>
          <w:sz w:val="28"/>
          <w:szCs w:val="28"/>
          <w:lang w:val="uk-UA"/>
        </w:rPr>
        <w:t>,</w:t>
      </w:r>
      <w:r w:rsidRPr="00097E58">
        <w:rPr>
          <w:sz w:val="28"/>
          <w:szCs w:val="28"/>
          <w:lang w:val="uk-UA"/>
        </w:rPr>
        <w:t>44</w:t>
      </w:r>
      <w:r>
        <w:rPr>
          <w:sz w:val="28"/>
          <w:szCs w:val="28"/>
          <w:lang w:val="uk-UA"/>
        </w:rPr>
        <w:t> </w:t>
      </w:r>
      <w:r w:rsidRPr="00097E58">
        <w:rPr>
          <w:sz w:val="28"/>
          <w:szCs w:val="28"/>
          <w:lang w:val="uk-UA"/>
        </w:rPr>
        <w:t xml:space="preserve">еВ), який належить до групи </w:t>
      </w:r>
      <w:proofErr w:type="spellStart"/>
      <w:r w:rsidRPr="00097E58">
        <w:rPr>
          <w:sz w:val="28"/>
          <w:szCs w:val="28"/>
          <w:lang w:val="uk-UA"/>
        </w:rPr>
        <w:t>сполук</w:t>
      </w:r>
      <w:proofErr w:type="spellEnd"/>
      <w:r w:rsidRPr="00097E58">
        <w:rPr>
          <w:sz w:val="28"/>
          <w:szCs w:val="28"/>
          <w:lang w:val="uk-UA"/>
        </w:rPr>
        <w:t xml:space="preserve"> </w:t>
      </w:r>
      <w:proofErr w:type="spellStart"/>
      <w:r w:rsidRPr="00097E58">
        <w:rPr>
          <w:sz w:val="28"/>
          <w:szCs w:val="28"/>
          <w:lang w:val="uk-UA"/>
        </w:rPr>
        <w:t>A</w:t>
      </w:r>
      <w:r w:rsidRPr="00097E58">
        <w:rPr>
          <w:sz w:val="28"/>
          <w:szCs w:val="28"/>
          <w:vertAlign w:val="superscript"/>
          <w:lang w:val="uk-UA"/>
        </w:rPr>
        <w:t>III</w:t>
      </w:r>
      <w:r w:rsidRPr="00097E58">
        <w:rPr>
          <w:sz w:val="28"/>
          <w:szCs w:val="28"/>
          <w:lang w:val="uk-UA"/>
        </w:rPr>
        <w:t>B</w:t>
      </w:r>
      <w:r w:rsidRPr="00097E58">
        <w:rPr>
          <w:sz w:val="28"/>
          <w:szCs w:val="28"/>
          <w:vertAlign w:val="superscript"/>
          <w:lang w:val="uk-UA"/>
        </w:rPr>
        <w:t>V</w:t>
      </w:r>
      <w:proofErr w:type="spellEnd"/>
      <w:r w:rsidRPr="00097E58">
        <w:rPr>
          <w:sz w:val="28"/>
          <w:szCs w:val="28"/>
          <w:lang w:val="uk-UA"/>
        </w:rPr>
        <w:t xml:space="preserve">, кристалізується у гексагональній структурі (α-фаза, </w:t>
      </w:r>
      <w:proofErr w:type="spellStart"/>
      <w:r w:rsidRPr="00097E58">
        <w:rPr>
          <w:sz w:val="28"/>
          <w:szCs w:val="28"/>
          <w:lang w:val="uk-UA"/>
        </w:rPr>
        <w:t>термодинамічно</w:t>
      </w:r>
      <w:proofErr w:type="spellEnd"/>
      <w:r w:rsidRPr="00097E58">
        <w:rPr>
          <w:sz w:val="28"/>
          <w:szCs w:val="28"/>
          <w:lang w:val="uk-UA"/>
        </w:rPr>
        <w:t xml:space="preserve"> стійка, </w:t>
      </w:r>
      <w:proofErr w:type="spellStart"/>
      <w:r w:rsidRPr="00097E58">
        <w:rPr>
          <w:sz w:val="28"/>
          <w:szCs w:val="28"/>
          <w:lang w:val="uk-UA"/>
        </w:rPr>
        <w:t>в’юрцит</w:t>
      </w:r>
      <w:proofErr w:type="spellEnd"/>
      <w:r w:rsidRPr="00097E58">
        <w:rPr>
          <w:sz w:val="28"/>
          <w:szCs w:val="28"/>
          <w:lang w:val="uk-UA"/>
        </w:rPr>
        <w:t xml:space="preserve">) та кубічній (β-фаза, метастабільна, цинкова обманка). Відмінність між обома зумовлена послідовністю пакування рядів азоту та галію. У структурі </w:t>
      </w:r>
      <w:proofErr w:type="spellStart"/>
      <w:r w:rsidRPr="00097E58">
        <w:rPr>
          <w:sz w:val="28"/>
          <w:szCs w:val="28"/>
          <w:lang w:val="uk-UA"/>
        </w:rPr>
        <w:t>в’юрцита</w:t>
      </w:r>
      <w:proofErr w:type="spellEnd"/>
      <w:r w:rsidRPr="00097E58">
        <w:rPr>
          <w:sz w:val="28"/>
          <w:szCs w:val="28"/>
          <w:lang w:val="uk-UA"/>
        </w:rPr>
        <w:t xml:space="preserve"> вздовж полярної осі «с» &lt;0001&gt; аніони азоту та катіони металу розташовуються почергово, внаслідок чого існує спонтанна поляризація і, відповідно, п’єзоефект. </w:t>
      </w:r>
      <w:r w:rsidRPr="00097E58">
        <w:rPr>
          <w:sz w:val="28"/>
          <w:szCs w:val="28"/>
          <w:highlight w:val="green"/>
          <w:lang w:val="uk-UA"/>
        </w:rPr>
        <w:t>[93,</w:t>
      </w:r>
      <w:r>
        <w:rPr>
          <w:sz w:val="28"/>
          <w:szCs w:val="28"/>
          <w:highlight w:val="green"/>
          <w:lang w:val="uk-UA"/>
        </w:rPr>
        <w:t xml:space="preserve"> </w:t>
      </w:r>
      <w:r w:rsidRPr="00097E58">
        <w:rPr>
          <w:sz w:val="28"/>
          <w:szCs w:val="28"/>
          <w:highlight w:val="green"/>
          <w:lang w:val="uk-UA"/>
        </w:rPr>
        <w:t>94,</w:t>
      </w:r>
      <w:r>
        <w:rPr>
          <w:sz w:val="28"/>
          <w:szCs w:val="28"/>
          <w:highlight w:val="green"/>
          <w:lang w:val="uk-UA"/>
        </w:rPr>
        <w:t xml:space="preserve"> </w:t>
      </w:r>
      <w:r w:rsidRPr="00097E58">
        <w:rPr>
          <w:sz w:val="28"/>
          <w:szCs w:val="28"/>
          <w:highlight w:val="green"/>
          <w:lang w:val="uk-UA"/>
        </w:rPr>
        <w:t>95]</w:t>
      </w:r>
      <w:r>
        <w:rPr>
          <w:sz w:val="28"/>
          <w:szCs w:val="28"/>
          <w:lang w:val="uk-UA"/>
        </w:rPr>
        <w:t>.</w:t>
      </w:r>
    </w:p>
    <w:p w14:paraId="4DF99C1D"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Вирощування плівок </w:t>
      </w:r>
      <w:proofErr w:type="spellStart"/>
      <w:r w:rsidRPr="00097E58">
        <w:rPr>
          <w:sz w:val="28"/>
          <w:szCs w:val="28"/>
          <w:lang w:val="uk-UA"/>
        </w:rPr>
        <w:t>GaN</w:t>
      </w:r>
      <w:proofErr w:type="spellEnd"/>
      <w:r w:rsidRPr="00097E58">
        <w:rPr>
          <w:sz w:val="28"/>
          <w:szCs w:val="28"/>
          <w:lang w:val="uk-UA"/>
        </w:rPr>
        <w:t>, необхідних для одержання світлодіодних структур, здійснюється переважно на сапфірі (Al</w:t>
      </w:r>
      <w:r w:rsidRPr="00097E58">
        <w:rPr>
          <w:sz w:val="28"/>
          <w:szCs w:val="28"/>
          <w:vertAlign w:val="subscript"/>
          <w:lang w:val="uk-UA"/>
        </w:rPr>
        <w:t>2</w:t>
      </w:r>
      <w:r w:rsidRPr="00097E58">
        <w:rPr>
          <w:sz w:val="28"/>
          <w:szCs w:val="28"/>
          <w:lang w:val="uk-UA"/>
        </w:rPr>
        <w:t>O</w:t>
      </w:r>
      <w:r w:rsidRPr="00097E58">
        <w:rPr>
          <w:sz w:val="28"/>
          <w:szCs w:val="28"/>
          <w:vertAlign w:val="subscript"/>
          <w:lang w:val="uk-UA"/>
        </w:rPr>
        <w:t>3</w:t>
      </w:r>
      <w:r w:rsidRPr="00097E58">
        <w:rPr>
          <w:sz w:val="28"/>
          <w:szCs w:val="28"/>
          <w:lang w:val="uk-UA"/>
        </w:rPr>
        <w:t xml:space="preserve">); перешкодою на шляху широкого використання кремнієвих підкладок, значно дешевших сапфірових, стає </w:t>
      </w:r>
      <w:r>
        <w:rPr>
          <w:sz w:val="28"/>
          <w:szCs w:val="28"/>
          <w:lang w:val="uk-UA"/>
        </w:rPr>
        <w:t>подальше</w:t>
      </w:r>
      <w:r w:rsidRPr="00097E58">
        <w:rPr>
          <w:sz w:val="28"/>
          <w:szCs w:val="28"/>
          <w:lang w:val="uk-UA"/>
        </w:rPr>
        <w:t xml:space="preserve"> зростання неузгодженості </w:t>
      </w:r>
      <w:proofErr w:type="spellStart"/>
      <w:r w:rsidRPr="00097E58">
        <w:rPr>
          <w:sz w:val="28"/>
          <w:szCs w:val="28"/>
          <w:lang w:val="uk-UA"/>
        </w:rPr>
        <w:t>граток</w:t>
      </w:r>
      <w:proofErr w:type="spellEnd"/>
      <w:r w:rsidRPr="00097E58">
        <w:rPr>
          <w:sz w:val="28"/>
          <w:szCs w:val="28"/>
          <w:lang w:val="uk-UA"/>
        </w:rPr>
        <w:t xml:space="preserve"> між плівкою та </w:t>
      </w:r>
      <w:proofErr w:type="spellStart"/>
      <w:r w:rsidRPr="00097E58">
        <w:rPr>
          <w:sz w:val="28"/>
          <w:szCs w:val="28"/>
          <w:lang w:val="uk-UA"/>
        </w:rPr>
        <w:t>підкладинкою</w:t>
      </w:r>
      <w:proofErr w:type="spellEnd"/>
      <w:r w:rsidRPr="00097E58">
        <w:rPr>
          <w:sz w:val="28"/>
          <w:szCs w:val="28"/>
          <w:lang w:val="uk-UA"/>
        </w:rPr>
        <w:t>.</w:t>
      </w:r>
      <w:r>
        <w:rPr>
          <w:sz w:val="28"/>
          <w:szCs w:val="28"/>
          <w:lang w:val="uk-UA"/>
        </w:rPr>
        <w:t xml:space="preserve"> </w:t>
      </w:r>
      <w:r w:rsidRPr="00097E58">
        <w:rPr>
          <w:sz w:val="28"/>
          <w:szCs w:val="28"/>
          <w:lang w:val="uk-UA"/>
        </w:rPr>
        <w:t xml:space="preserve">Поза цим на густину дислокацій впливає також неузгодженість періодів між </w:t>
      </w:r>
      <w:proofErr w:type="spellStart"/>
      <w:r w:rsidRPr="00097E58">
        <w:rPr>
          <w:sz w:val="28"/>
          <w:szCs w:val="28"/>
          <w:lang w:val="uk-UA"/>
        </w:rPr>
        <w:t>підгратками</w:t>
      </w:r>
      <w:proofErr w:type="spellEnd"/>
      <w:r w:rsidRPr="00097E58">
        <w:rPr>
          <w:sz w:val="28"/>
          <w:szCs w:val="28"/>
          <w:lang w:val="uk-UA"/>
        </w:rPr>
        <w:t xml:space="preserve"> </w:t>
      </w:r>
      <w:proofErr w:type="spellStart"/>
      <w:r w:rsidRPr="00097E58">
        <w:rPr>
          <w:sz w:val="28"/>
          <w:szCs w:val="28"/>
          <w:lang w:val="uk-UA"/>
        </w:rPr>
        <w:t>InN</w:t>
      </w:r>
      <w:proofErr w:type="spellEnd"/>
      <w:r w:rsidRPr="00097E58">
        <w:rPr>
          <w:sz w:val="28"/>
          <w:szCs w:val="28"/>
          <w:lang w:val="uk-UA"/>
        </w:rPr>
        <w:t xml:space="preserve"> та </w:t>
      </w:r>
      <w:proofErr w:type="spellStart"/>
      <w:r w:rsidRPr="00097E58">
        <w:rPr>
          <w:sz w:val="28"/>
          <w:szCs w:val="28"/>
          <w:lang w:val="uk-UA"/>
        </w:rPr>
        <w:t>GaN</w:t>
      </w:r>
      <w:proofErr w:type="spellEnd"/>
      <w:r w:rsidRPr="00097E58">
        <w:rPr>
          <w:sz w:val="28"/>
          <w:szCs w:val="28"/>
          <w:lang w:val="uk-UA"/>
        </w:rPr>
        <w:t xml:space="preserve"> розчину </w:t>
      </w:r>
      <w:proofErr w:type="spellStart"/>
      <w:r w:rsidRPr="00097E58">
        <w:rPr>
          <w:sz w:val="28"/>
          <w:szCs w:val="28"/>
          <w:lang w:val="uk-UA"/>
        </w:rPr>
        <w:t>InGaN</w:t>
      </w:r>
      <w:proofErr w:type="spellEnd"/>
      <w:r w:rsidRPr="00097E58">
        <w:rPr>
          <w:sz w:val="28"/>
          <w:szCs w:val="28"/>
          <w:lang w:val="uk-UA"/>
        </w:rPr>
        <w:t xml:space="preserve"> через значну різницю катіонних радіусів (Ga-0</w:t>
      </w:r>
      <w:r>
        <w:rPr>
          <w:sz w:val="28"/>
          <w:szCs w:val="28"/>
          <w:lang w:val="uk-UA"/>
        </w:rPr>
        <w:t>,</w:t>
      </w:r>
      <w:r w:rsidRPr="00097E58">
        <w:rPr>
          <w:sz w:val="28"/>
          <w:szCs w:val="28"/>
          <w:lang w:val="uk-UA"/>
        </w:rPr>
        <w:t>47</w:t>
      </w:r>
      <w:r>
        <w:rPr>
          <w:sz w:val="28"/>
          <w:szCs w:val="28"/>
          <w:lang w:val="uk-UA"/>
        </w:rPr>
        <w:t> </w:t>
      </w:r>
      <w:r w:rsidRPr="00097E58">
        <w:rPr>
          <w:sz w:val="28"/>
          <w:szCs w:val="28"/>
          <w:lang w:val="uk-UA"/>
        </w:rPr>
        <w:t xml:space="preserve">Å; </w:t>
      </w:r>
      <w:proofErr w:type="spellStart"/>
      <w:r w:rsidRPr="00097E58">
        <w:rPr>
          <w:sz w:val="28"/>
          <w:szCs w:val="28"/>
          <w:lang w:val="uk-UA"/>
        </w:rPr>
        <w:t>In</w:t>
      </w:r>
      <w:proofErr w:type="spellEnd"/>
      <w:r>
        <w:rPr>
          <w:sz w:val="28"/>
          <w:szCs w:val="28"/>
          <w:lang w:val="uk-UA"/>
        </w:rPr>
        <w:t xml:space="preserve"> – </w:t>
      </w:r>
      <w:r w:rsidRPr="00097E58">
        <w:rPr>
          <w:sz w:val="28"/>
          <w:szCs w:val="28"/>
          <w:lang w:val="uk-UA"/>
        </w:rPr>
        <w:t>0</w:t>
      </w:r>
      <w:r>
        <w:rPr>
          <w:sz w:val="28"/>
          <w:szCs w:val="28"/>
          <w:lang w:val="uk-UA"/>
        </w:rPr>
        <w:t>,</w:t>
      </w:r>
      <w:r w:rsidRPr="00097E58">
        <w:rPr>
          <w:sz w:val="28"/>
          <w:szCs w:val="28"/>
          <w:lang w:val="uk-UA"/>
        </w:rPr>
        <w:t>7</w:t>
      </w:r>
      <w:r>
        <w:rPr>
          <w:sz w:val="28"/>
          <w:szCs w:val="28"/>
          <w:lang w:val="uk-UA"/>
        </w:rPr>
        <w:t> </w:t>
      </w:r>
      <w:r w:rsidRPr="00097E58">
        <w:rPr>
          <w:sz w:val="28"/>
          <w:szCs w:val="28"/>
          <w:lang w:val="uk-UA"/>
        </w:rPr>
        <w:t xml:space="preserve">Å); у напрямку «с» вона сягає 15% </w:t>
      </w:r>
      <w:r w:rsidRPr="00097E58">
        <w:rPr>
          <w:sz w:val="28"/>
          <w:szCs w:val="28"/>
          <w:highlight w:val="green"/>
          <w:lang w:val="uk-UA"/>
        </w:rPr>
        <w:t>[93]</w:t>
      </w:r>
      <w:r w:rsidRPr="00097E58">
        <w:rPr>
          <w:sz w:val="28"/>
          <w:szCs w:val="28"/>
          <w:lang w:val="uk-UA"/>
        </w:rPr>
        <w:t>.</w:t>
      </w:r>
    </w:p>
    <w:p w14:paraId="7BE6DFB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Введення буферних шарів дозволяє дещо зменшити вплив проростання дислокацій із </w:t>
      </w:r>
      <w:proofErr w:type="spellStart"/>
      <w:r w:rsidRPr="00097E58">
        <w:rPr>
          <w:sz w:val="28"/>
          <w:szCs w:val="28"/>
          <w:lang w:val="uk-UA"/>
        </w:rPr>
        <w:t>підкладинки</w:t>
      </w:r>
      <w:proofErr w:type="spellEnd"/>
      <w:r w:rsidRPr="00097E58">
        <w:rPr>
          <w:sz w:val="28"/>
          <w:szCs w:val="28"/>
          <w:lang w:val="uk-UA"/>
        </w:rPr>
        <w:t xml:space="preserve"> в активний шар.</w:t>
      </w:r>
    </w:p>
    <w:p w14:paraId="6321983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Для формування якісного білого свічення використовують три незалежних джерела, що випромінюють на різних довжинах хвиль –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RGB</w:t>
      </w:r>
      <w:proofErr w:type="spellEnd"/>
      <w:r w:rsidRPr="00097E58">
        <w:rPr>
          <w:sz w:val="28"/>
          <w:szCs w:val="28"/>
          <w:lang w:val="uk-UA"/>
        </w:rPr>
        <w:t xml:space="preserve">, а також </w:t>
      </w:r>
      <w:proofErr w:type="spellStart"/>
      <w:r w:rsidRPr="00097E58">
        <w:rPr>
          <w:sz w:val="28"/>
          <w:szCs w:val="28"/>
          <w:lang w:val="uk-UA"/>
        </w:rPr>
        <w:t>СД</w:t>
      </w:r>
      <w:proofErr w:type="spellEnd"/>
      <w:r w:rsidRPr="00097E58">
        <w:rPr>
          <w:sz w:val="28"/>
          <w:szCs w:val="28"/>
          <w:lang w:val="uk-UA"/>
        </w:rPr>
        <w:t xml:space="preserve"> із «перетворювачами кольору» у вигляді люмінофора. Найчастіше – це фосфорні сполуки, чи </w:t>
      </w:r>
      <w:proofErr w:type="spellStart"/>
      <w:r w:rsidRPr="00097E58">
        <w:rPr>
          <w:sz w:val="28"/>
          <w:szCs w:val="28"/>
          <w:lang w:val="uk-UA"/>
        </w:rPr>
        <w:t>алюмоіттрієві</w:t>
      </w:r>
      <w:proofErr w:type="spellEnd"/>
      <w:r w:rsidRPr="00097E58">
        <w:rPr>
          <w:sz w:val="28"/>
          <w:szCs w:val="28"/>
          <w:lang w:val="uk-UA"/>
        </w:rPr>
        <w:t xml:space="preserve"> гранати (</w:t>
      </w:r>
      <w:proofErr w:type="spellStart"/>
      <w:r w:rsidRPr="00097E58">
        <w:rPr>
          <w:sz w:val="28"/>
          <w:szCs w:val="28"/>
          <w:lang w:val="uk-UA"/>
        </w:rPr>
        <w:t>AIT-YAG</w:t>
      </w:r>
      <w:proofErr w:type="spellEnd"/>
      <w:r w:rsidRPr="00097E58">
        <w:rPr>
          <w:sz w:val="28"/>
          <w:szCs w:val="28"/>
          <w:lang w:val="uk-UA"/>
        </w:rPr>
        <w:t xml:space="preserve">) </w:t>
      </w:r>
      <w:r w:rsidRPr="00097E58">
        <w:rPr>
          <w:sz w:val="28"/>
          <w:szCs w:val="28"/>
          <w:highlight w:val="green"/>
          <w:lang w:val="uk-UA"/>
        </w:rPr>
        <w:t>[74]</w:t>
      </w:r>
      <w:r w:rsidRPr="00097E58">
        <w:rPr>
          <w:sz w:val="28"/>
          <w:szCs w:val="28"/>
          <w:lang w:val="uk-UA"/>
        </w:rPr>
        <w:t xml:space="preserve">. Підвищення чутливості досягається введенням у </w:t>
      </w:r>
      <w:proofErr w:type="spellStart"/>
      <w:r w:rsidRPr="00097E58">
        <w:rPr>
          <w:sz w:val="28"/>
          <w:szCs w:val="28"/>
          <w:lang w:val="uk-UA"/>
        </w:rPr>
        <w:t>YAG</w:t>
      </w:r>
      <w:proofErr w:type="spellEnd"/>
      <w:r w:rsidRPr="00097E58">
        <w:rPr>
          <w:sz w:val="28"/>
          <w:szCs w:val="28"/>
          <w:lang w:val="uk-UA"/>
        </w:rPr>
        <w:t xml:space="preserve"> церію (</w:t>
      </w:r>
      <w:proofErr w:type="spellStart"/>
      <w:r w:rsidRPr="00097E58">
        <w:rPr>
          <w:sz w:val="28"/>
          <w:szCs w:val="28"/>
          <w:lang w:val="uk-UA"/>
        </w:rPr>
        <w:t>Ce</w:t>
      </w:r>
      <w:proofErr w:type="spellEnd"/>
      <w:r w:rsidRPr="00097E58">
        <w:rPr>
          <w:sz w:val="28"/>
          <w:szCs w:val="28"/>
          <w:lang w:val="uk-UA"/>
        </w:rPr>
        <w:t xml:space="preserve">). Основні недоліки </w:t>
      </w:r>
      <w:proofErr w:type="spellStart"/>
      <w:r w:rsidRPr="00097E58">
        <w:rPr>
          <w:sz w:val="28"/>
          <w:szCs w:val="28"/>
          <w:lang w:val="uk-UA"/>
        </w:rPr>
        <w:t>СД</w:t>
      </w:r>
      <w:proofErr w:type="spellEnd"/>
      <w:r w:rsidRPr="00097E58">
        <w:rPr>
          <w:sz w:val="28"/>
          <w:szCs w:val="28"/>
          <w:lang w:val="uk-UA"/>
        </w:rPr>
        <w:t xml:space="preserve"> такого типу – тривале післясвітіння люмінофора, менший строк служби порівняно з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RGB</w:t>
      </w:r>
      <w:proofErr w:type="spellEnd"/>
      <w:r w:rsidRPr="00097E58">
        <w:rPr>
          <w:sz w:val="28"/>
          <w:szCs w:val="28"/>
          <w:lang w:val="uk-UA"/>
        </w:rPr>
        <w:t xml:space="preserve"> та значні втрати на </w:t>
      </w:r>
      <w:proofErr w:type="spellStart"/>
      <w:r w:rsidRPr="00097E58">
        <w:rPr>
          <w:sz w:val="28"/>
          <w:szCs w:val="28"/>
          <w:lang w:val="uk-UA"/>
        </w:rPr>
        <w:t>перевипромінювання</w:t>
      </w:r>
      <w:proofErr w:type="spellEnd"/>
      <w:r w:rsidRPr="00097E58">
        <w:rPr>
          <w:sz w:val="28"/>
          <w:szCs w:val="28"/>
          <w:lang w:val="uk-UA"/>
        </w:rPr>
        <w:t xml:space="preserve"> (більш ніж 20%). Білі </w:t>
      </w:r>
      <w:proofErr w:type="spellStart"/>
      <w:r w:rsidRPr="00097E58">
        <w:rPr>
          <w:sz w:val="28"/>
          <w:szCs w:val="28"/>
          <w:lang w:val="uk-UA"/>
        </w:rPr>
        <w:t>RGB</w:t>
      </w:r>
      <w:proofErr w:type="spellEnd"/>
      <w:r w:rsidRPr="00097E58">
        <w:rPr>
          <w:sz w:val="28"/>
          <w:szCs w:val="28"/>
          <w:lang w:val="uk-UA"/>
        </w:rPr>
        <w:t xml:space="preserve"> </w:t>
      </w:r>
      <w:proofErr w:type="spellStart"/>
      <w:r w:rsidRPr="00097E58">
        <w:rPr>
          <w:sz w:val="28"/>
          <w:szCs w:val="28"/>
          <w:lang w:val="uk-UA"/>
        </w:rPr>
        <w:t>СД</w:t>
      </w:r>
      <w:proofErr w:type="spellEnd"/>
      <w:r w:rsidRPr="00097E58">
        <w:rPr>
          <w:sz w:val="28"/>
          <w:szCs w:val="28"/>
          <w:lang w:val="uk-UA"/>
        </w:rPr>
        <w:t xml:space="preserve"> – дорогі, потребують оптичної системи для змішування емісії трьох різних </w:t>
      </w:r>
      <w:proofErr w:type="spellStart"/>
      <w:r w:rsidRPr="00097E58">
        <w:rPr>
          <w:sz w:val="28"/>
          <w:szCs w:val="28"/>
          <w:lang w:val="uk-UA"/>
        </w:rPr>
        <w:t>СД</w:t>
      </w:r>
      <w:proofErr w:type="spellEnd"/>
      <w:r w:rsidRPr="00097E58">
        <w:rPr>
          <w:sz w:val="28"/>
          <w:szCs w:val="28"/>
          <w:lang w:val="uk-UA"/>
        </w:rPr>
        <w:t xml:space="preserve"> та схеми компенсації характеристик при нагріванні </w:t>
      </w:r>
      <w:r w:rsidRPr="00097E58">
        <w:rPr>
          <w:sz w:val="28"/>
          <w:szCs w:val="28"/>
          <w:highlight w:val="green"/>
          <w:lang w:val="uk-UA"/>
        </w:rPr>
        <w:t>[36]</w:t>
      </w:r>
      <w:r w:rsidRPr="00097E58">
        <w:rPr>
          <w:sz w:val="28"/>
          <w:szCs w:val="28"/>
          <w:lang w:val="uk-UA"/>
        </w:rPr>
        <w:t>.</w:t>
      </w:r>
    </w:p>
    <w:p w14:paraId="1AD97849" w14:textId="77777777" w:rsidR="00CD4683" w:rsidRPr="00097E58" w:rsidRDefault="00CD4683" w:rsidP="00CD4683">
      <w:pPr>
        <w:spacing w:line="360" w:lineRule="auto"/>
        <w:ind w:firstLine="709"/>
        <w:jc w:val="both"/>
        <w:rPr>
          <w:sz w:val="28"/>
          <w:szCs w:val="28"/>
          <w:lang w:val="uk-UA"/>
        </w:rPr>
      </w:pPr>
      <w:r w:rsidRPr="00097E58">
        <w:rPr>
          <w:sz w:val="28"/>
          <w:szCs w:val="28"/>
          <w:lang w:val="uk-UA"/>
        </w:rPr>
        <w:t xml:space="preserve">Впродовж останніх років з’являються повідомлення про одержання </w:t>
      </w:r>
      <w:proofErr w:type="spellStart"/>
      <w:r w:rsidRPr="00097E58">
        <w:rPr>
          <w:sz w:val="28"/>
          <w:szCs w:val="28"/>
          <w:lang w:val="uk-UA"/>
        </w:rPr>
        <w:t>СД</w:t>
      </w:r>
      <w:proofErr w:type="spellEnd"/>
      <w:r w:rsidRPr="00097E58">
        <w:rPr>
          <w:sz w:val="28"/>
          <w:szCs w:val="28"/>
          <w:lang w:val="uk-UA"/>
        </w:rPr>
        <w:t xml:space="preserve"> структур нового виду. Серед них – високоефективні монолітні білі діоди та </w:t>
      </w:r>
      <w:proofErr w:type="spellStart"/>
      <w:r w:rsidRPr="00097E58">
        <w:rPr>
          <w:sz w:val="28"/>
          <w:szCs w:val="28"/>
          <w:lang w:val="uk-UA"/>
        </w:rPr>
        <w:t>СД</w:t>
      </w:r>
      <w:proofErr w:type="spellEnd"/>
      <w:r w:rsidRPr="00097E58">
        <w:rPr>
          <w:sz w:val="28"/>
          <w:szCs w:val="28"/>
          <w:lang w:val="uk-UA"/>
        </w:rPr>
        <w:t xml:space="preserve"> із квантовими крапками.</w:t>
      </w:r>
    </w:p>
    <w:p w14:paraId="23E83721"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Автори </w:t>
      </w:r>
      <w:r w:rsidRPr="00097E58">
        <w:rPr>
          <w:sz w:val="28"/>
          <w:szCs w:val="28"/>
          <w:highlight w:val="green"/>
          <w:lang w:val="uk-UA"/>
        </w:rPr>
        <w:t>[96]</w:t>
      </w:r>
      <w:r w:rsidRPr="00097E58">
        <w:rPr>
          <w:sz w:val="28"/>
          <w:szCs w:val="28"/>
          <w:lang w:val="uk-UA"/>
        </w:rPr>
        <w:t xml:space="preserve"> демонструють новий метод виготовлення ефективних з електричним керуванням </w:t>
      </w:r>
      <w:proofErr w:type="spellStart"/>
      <w:r w:rsidRPr="00097E58">
        <w:rPr>
          <w:sz w:val="28"/>
          <w:szCs w:val="28"/>
          <w:lang w:val="uk-UA"/>
        </w:rPr>
        <w:t>безфосфорних</w:t>
      </w:r>
      <w:proofErr w:type="spellEnd"/>
      <w:r w:rsidRPr="00097E58">
        <w:rPr>
          <w:sz w:val="28"/>
          <w:szCs w:val="28"/>
          <w:lang w:val="uk-UA"/>
        </w:rPr>
        <w:t xml:space="preserve"> монолітних білих </w:t>
      </w:r>
      <w:proofErr w:type="spellStart"/>
      <w:r w:rsidRPr="00097E58">
        <w:rPr>
          <w:sz w:val="28"/>
          <w:szCs w:val="28"/>
          <w:lang w:val="uk-UA"/>
        </w:rPr>
        <w:t>СД</w:t>
      </w:r>
      <w:proofErr w:type="spellEnd"/>
      <w:r w:rsidRPr="00097E58">
        <w:rPr>
          <w:sz w:val="28"/>
          <w:szCs w:val="28"/>
          <w:lang w:val="uk-UA"/>
        </w:rPr>
        <w:t>, який полягає у використанні верхньої блакитної квантової ями і нижньої – жовтої з λ</w:t>
      </w:r>
      <w:r w:rsidRPr="00097E58">
        <w:rPr>
          <w:sz w:val="28"/>
          <w:szCs w:val="28"/>
          <w:vertAlign w:val="subscript"/>
          <w:lang w:val="uk-UA"/>
        </w:rPr>
        <w:t>1</w:t>
      </w:r>
      <w:r>
        <w:rPr>
          <w:sz w:val="28"/>
          <w:szCs w:val="28"/>
          <w:lang w:val="uk-UA"/>
        </w:rPr>
        <w:t> </w:t>
      </w:r>
      <w:r w:rsidRPr="00097E58">
        <w:rPr>
          <w:sz w:val="28"/>
          <w:szCs w:val="28"/>
          <w:lang w:val="uk-UA"/>
        </w:rPr>
        <w:t>=</w:t>
      </w:r>
      <w:r>
        <w:rPr>
          <w:sz w:val="28"/>
          <w:szCs w:val="28"/>
          <w:lang w:val="uk-UA"/>
        </w:rPr>
        <w:t> </w:t>
      </w:r>
      <w:r w:rsidRPr="00097E58">
        <w:rPr>
          <w:sz w:val="28"/>
          <w:szCs w:val="28"/>
          <w:lang w:val="uk-UA"/>
        </w:rPr>
        <w:t>427 нм та λ</w:t>
      </w:r>
      <w:r w:rsidRPr="00097E58">
        <w:rPr>
          <w:sz w:val="28"/>
          <w:szCs w:val="28"/>
          <w:vertAlign w:val="subscript"/>
          <w:lang w:val="uk-UA"/>
        </w:rPr>
        <w:t>2</w:t>
      </w:r>
      <w:r>
        <w:rPr>
          <w:sz w:val="28"/>
          <w:szCs w:val="28"/>
          <w:lang w:val="uk-UA"/>
        </w:rPr>
        <w:t> </w:t>
      </w:r>
      <w:r w:rsidRPr="00097E58">
        <w:rPr>
          <w:sz w:val="28"/>
          <w:szCs w:val="28"/>
          <w:lang w:val="uk-UA"/>
        </w:rPr>
        <w:t>=</w:t>
      </w:r>
      <w:r>
        <w:rPr>
          <w:sz w:val="28"/>
          <w:szCs w:val="28"/>
          <w:lang w:val="uk-UA"/>
        </w:rPr>
        <w:t> </w:t>
      </w:r>
      <w:r w:rsidRPr="00097E58">
        <w:rPr>
          <w:sz w:val="28"/>
          <w:szCs w:val="28"/>
          <w:lang w:val="uk-UA"/>
        </w:rPr>
        <w:t>560 нм відповідно. Розміри структур - 40×40 μк</w:t>
      </w:r>
      <w:r w:rsidRPr="00097E58">
        <w:rPr>
          <w:sz w:val="28"/>
          <w:szCs w:val="28"/>
          <w:vertAlign w:val="superscript"/>
          <w:lang w:val="uk-UA"/>
        </w:rPr>
        <w:t>2</w:t>
      </w:r>
      <w:r w:rsidRPr="00097E58">
        <w:rPr>
          <w:sz w:val="28"/>
          <w:szCs w:val="28"/>
          <w:lang w:val="uk-UA"/>
        </w:rPr>
        <w:t xml:space="preserve"> та 20×20 μк</w:t>
      </w:r>
      <w:r w:rsidRPr="00097E58">
        <w:rPr>
          <w:sz w:val="28"/>
          <w:szCs w:val="28"/>
          <w:vertAlign w:val="superscript"/>
          <w:lang w:val="uk-UA"/>
        </w:rPr>
        <w:t>2</w:t>
      </w:r>
      <w:r w:rsidRPr="00097E58">
        <w:rPr>
          <w:sz w:val="28"/>
          <w:szCs w:val="28"/>
          <w:lang w:val="uk-UA"/>
        </w:rPr>
        <w:t xml:space="preserve"> дозволяють знімати обмеження за частотою.</w:t>
      </w:r>
    </w:p>
    <w:p w14:paraId="1E979FB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У роботах </w:t>
      </w:r>
      <w:r w:rsidRPr="00097E58">
        <w:rPr>
          <w:sz w:val="28"/>
          <w:szCs w:val="28"/>
          <w:highlight w:val="green"/>
          <w:lang w:val="uk-UA"/>
        </w:rPr>
        <w:t>[97, 98]</w:t>
      </w:r>
      <w:r w:rsidRPr="00097E58">
        <w:rPr>
          <w:sz w:val="28"/>
          <w:szCs w:val="28"/>
          <w:lang w:val="uk-UA"/>
        </w:rPr>
        <w:t xml:space="preserve"> повідомляється про розроблену технологію одержання </w:t>
      </w:r>
      <w:proofErr w:type="spellStart"/>
      <w:r w:rsidRPr="00097E58">
        <w:rPr>
          <w:sz w:val="28"/>
          <w:szCs w:val="28"/>
          <w:lang w:val="uk-UA"/>
        </w:rPr>
        <w:t>СД</w:t>
      </w:r>
      <w:proofErr w:type="spellEnd"/>
      <w:r w:rsidRPr="00097E58">
        <w:rPr>
          <w:sz w:val="28"/>
          <w:szCs w:val="28"/>
          <w:lang w:val="uk-UA"/>
        </w:rPr>
        <w:t xml:space="preserve"> для високоякісних дисплеїв, поєднуючи </w:t>
      </w:r>
      <w:proofErr w:type="spellStart"/>
      <w:r w:rsidRPr="00097E58">
        <w:rPr>
          <w:sz w:val="28"/>
          <w:szCs w:val="28"/>
          <w:lang w:val="uk-UA"/>
        </w:rPr>
        <w:t>УФ</w:t>
      </w:r>
      <w:proofErr w:type="spellEnd"/>
      <w:r w:rsidRPr="00097E58">
        <w:rPr>
          <w:sz w:val="28"/>
          <w:szCs w:val="28"/>
          <w:lang w:val="uk-UA"/>
        </w:rPr>
        <w:t xml:space="preserve"> </w:t>
      </w:r>
      <w:proofErr w:type="spellStart"/>
      <w:r w:rsidRPr="00097E58">
        <w:rPr>
          <w:sz w:val="28"/>
          <w:szCs w:val="28"/>
          <w:lang w:val="uk-UA"/>
        </w:rPr>
        <w:t>СД</w:t>
      </w:r>
      <w:proofErr w:type="spellEnd"/>
      <w:r w:rsidRPr="00097E58">
        <w:rPr>
          <w:sz w:val="28"/>
          <w:szCs w:val="28"/>
          <w:lang w:val="uk-UA"/>
        </w:rPr>
        <w:t xml:space="preserve"> та </w:t>
      </w:r>
      <w:proofErr w:type="spellStart"/>
      <w:r w:rsidRPr="00097E58">
        <w:rPr>
          <w:sz w:val="28"/>
          <w:szCs w:val="28"/>
          <w:lang w:val="uk-UA"/>
        </w:rPr>
        <w:t>RGB</w:t>
      </w:r>
      <w:proofErr w:type="spellEnd"/>
      <w:r w:rsidRPr="00097E58">
        <w:rPr>
          <w:sz w:val="28"/>
          <w:szCs w:val="28"/>
          <w:lang w:val="uk-UA"/>
        </w:rPr>
        <w:t xml:space="preserve"> із квантовими крапками. Спектри випромінювання містять три лінії – 630 нм, 520 нм, 450 нм. </w:t>
      </w:r>
    </w:p>
    <w:p w14:paraId="39D70832" w14:textId="68A40ED8"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Автори </w:t>
      </w:r>
      <w:r w:rsidRPr="00097E58">
        <w:rPr>
          <w:sz w:val="28"/>
          <w:szCs w:val="28"/>
          <w:highlight w:val="green"/>
          <w:lang w:val="uk-UA"/>
        </w:rPr>
        <w:t>[99]</w:t>
      </w:r>
      <w:r>
        <w:rPr>
          <w:sz w:val="28"/>
          <w:szCs w:val="28"/>
          <w:lang w:val="uk-UA"/>
        </w:rPr>
        <w:t xml:space="preserve"> </w:t>
      </w:r>
      <w:r w:rsidRPr="00097E58">
        <w:rPr>
          <w:sz w:val="28"/>
          <w:szCs w:val="28"/>
          <w:lang w:val="uk-UA"/>
        </w:rPr>
        <w:t>заявляють про одержання монолітних білих мікро-</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InGaN</w:t>
      </w:r>
      <w:proofErr w:type="spellEnd"/>
      <w:r w:rsidRPr="00097E58">
        <w:rPr>
          <w:sz w:val="28"/>
          <w:szCs w:val="28"/>
          <w:lang w:val="uk-UA"/>
        </w:rPr>
        <w:t xml:space="preserve"> на сапфірі з λ</w:t>
      </w:r>
      <w:r w:rsidRPr="00097E58">
        <w:rPr>
          <w:sz w:val="28"/>
          <w:szCs w:val="28"/>
          <w:vertAlign w:val="subscript"/>
          <w:lang w:val="uk-UA"/>
        </w:rPr>
        <w:t>1</w:t>
      </w:r>
      <w:r>
        <w:rPr>
          <w:sz w:val="28"/>
          <w:szCs w:val="28"/>
          <w:lang w:val="uk-UA"/>
        </w:rPr>
        <w:t> </w:t>
      </w:r>
      <w:r w:rsidRPr="00097E58">
        <w:rPr>
          <w:sz w:val="28"/>
          <w:szCs w:val="28"/>
          <w:lang w:val="uk-UA"/>
        </w:rPr>
        <w:t>=</w:t>
      </w:r>
      <w:r>
        <w:rPr>
          <w:sz w:val="28"/>
          <w:szCs w:val="28"/>
          <w:lang w:val="uk-UA"/>
        </w:rPr>
        <w:t> </w:t>
      </w:r>
      <w:r w:rsidRPr="00097E58">
        <w:rPr>
          <w:sz w:val="28"/>
          <w:szCs w:val="28"/>
          <w:lang w:val="uk-UA"/>
        </w:rPr>
        <w:t>445 нм та λ</w:t>
      </w:r>
      <w:r w:rsidRPr="00097E58">
        <w:rPr>
          <w:sz w:val="28"/>
          <w:szCs w:val="28"/>
          <w:vertAlign w:val="subscript"/>
          <w:lang w:val="uk-UA"/>
        </w:rPr>
        <w:t>2</w:t>
      </w:r>
      <w:r>
        <w:rPr>
          <w:sz w:val="28"/>
          <w:szCs w:val="28"/>
          <w:lang w:val="uk-UA"/>
        </w:rPr>
        <w:t> </w:t>
      </w:r>
      <w:r w:rsidRPr="00097E58">
        <w:rPr>
          <w:sz w:val="28"/>
          <w:szCs w:val="28"/>
          <w:lang w:val="uk-UA"/>
        </w:rPr>
        <w:t>=</w:t>
      </w:r>
      <w:r>
        <w:rPr>
          <w:sz w:val="28"/>
          <w:szCs w:val="28"/>
          <w:lang w:val="uk-UA"/>
        </w:rPr>
        <w:t> </w:t>
      </w:r>
      <w:r w:rsidRPr="00097E58">
        <w:rPr>
          <w:sz w:val="28"/>
          <w:szCs w:val="28"/>
          <w:lang w:val="uk-UA"/>
        </w:rPr>
        <w:t>560 нм. Розмір діода – від 20 до 40</w:t>
      </w:r>
      <w:r>
        <w:rPr>
          <w:sz w:val="28"/>
          <w:szCs w:val="28"/>
          <w:lang w:val="uk-UA"/>
        </w:rPr>
        <w:t> </w:t>
      </w:r>
      <w:r w:rsidR="005E1061">
        <w:rPr>
          <w:sz w:val="28"/>
          <w:szCs w:val="28"/>
          <w:lang w:val="uk-UA"/>
        </w:rPr>
        <w:t>мкм</w:t>
      </w:r>
      <w:r w:rsidRPr="00097E58">
        <w:rPr>
          <w:sz w:val="28"/>
          <w:szCs w:val="28"/>
          <w:lang w:val="uk-UA"/>
        </w:rPr>
        <w:t xml:space="preserve"> Він здатний пропускати ≈</w:t>
      </w:r>
      <w:r>
        <w:rPr>
          <w:sz w:val="28"/>
          <w:szCs w:val="28"/>
          <w:lang w:val="uk-UA"/>
        </w:rPr>
        <w:t> </w:t>
      </w:r>
      <w:r w:rsidRPr="00097E58">
        <w:rPr>
          <w:sz w:val="28"/>
          <w:szCs w:val="28"/>
          <w:lang w:val="uk-UA"/>
        </w:rPr>
        <w:t>3</w:t>
      </w:r>
      <w:r>
        <w:rPr>
          <w:sz w:val="28"/>
          <w:szCs w:val="28"/>
          <w:lang w:val="uk-UA"/>
        </w:rPr>
        <w:t> </w:t>
      </w:r>
      <w:proofErr w:type="spellStart"/>
      <w:r w:rsidRPr="00097E58">
        <w:rPr>
          <w:sz w:val="28"/>
          <w:szCs w:val="28"/>
          <w:lang w:val="uk-UA"/>
        </w:rPr>
        <w:t>дБ</w:t>
      </w:r>
      <w:proofErr w:type="spellEnd"/>
      <w:r w:rsidRPr="00097E58">
        <w:rPr>
          <w:sz w:val="28"/>
          <w:szCs w:val="28"/>
          <w:lang w:val="uk-UA"/>
        </w:rPr>
        <w:t>, 660</w:t>
      </w:r>
      <w:r>
        <w:rPr>
          <w:sz w:val="28"/>
          <w:szCs w:val="28"/>
          <w:lang w:val="uk-UA"/>
        </w:rPr>
        <w:t> </w:t>
      </w:r>
      <w:r w:rsidRPr="00097E58">
        <w:rPr>
          <w:sz w:val="28"/>
          <w:szCs w:val="28"/>
          <w:lang w:val="uk-UA"/>
        </w:rPr>
        <w:t xml:space="preserve">МГц; перспективний для підсвічування у рідинно-кристалічних дисплеях. На </w:t>
      </w:r>
      <w:proofErr w:type="spellStart"/>
      <w:r w:rsidRPr="00097E58">
        <w:rPr>
          <w:sz w:val="28"/>
          <w:szCs w:val="28"/>
          <w:lang w:val="uk-UA"/>
        </w:rPr>
        <w:t>повнокольорових</w:t>
      </w:r>
      <w:proofErr w:type="spellEnd"/>
      <w:r w:rsidRPr="00097E58">
        <w:rPr>
          <w:sz w:val="28"/>
          <w:szCs w:val="28"/>
          <w:lang w:val="uk-UA"/>
        </w:rPr>
        <w:t xml:space="preserve"> монолітних </w:t>
      </w:r>
      <w:proofErr w:type="spellStart"/>
      <w:r w:rsidRPr="00097E58">
        <w:rPr>
          <w:sz w:val="28"/>
          <w:szCs w:val="28"/>
          <w:lang w:val="uk-UA"/>
        </w:rPr>
        <w:t>СД</w:t>
      </w:r>
      <w:proofErr w:type="spellEnd"/>
      <w:r w:rsidRPr="00097E58">
        <w:rPr>
          <w:sz w:val="28"/>
          <w:szCs w:val="28"/>
          <w:lang w:val="uk-UA"/>
        </w:rPr>
        <w:t xml:space="preserve"> – структурах також одержано підтвердження унікального </w:t>
      </w:r>
      <w:r>
        <w:rPr>
          <w:sz w:val="28"/>
          <w:szCs w:val="28"/>
          <w:lang w:val="uk-UA"/>
        </w:rPr>
        <w:t>ефекту</w:t>
      </w:r>
      <w:r w:rsidRPr="00097E58">
        <w:rPr>
          <w:sz w:val="28"/>
          <w:szCs w:val="28"/>
          <w:lang w:val="uk-UA"/>
        </w:rPr>
        <w:t xml:space="preserve"> – безвипромінювального перенесення енергії між об’єктами, відстань між якими переважає у десятки разів їхні розміри (</w:t>
      </w:r>
      <w:proofErr w:type="spellStart"/>
      <w:r w:rsidRPr="00097E58">
        <w:rPr>
          <w:sz w:val="28"/>
          <w:szCs w:val="28"/>
          <w:lang w:val="uk-UA"/>
        </w:rPr>
        <w:t>Ферестерівське</w:t>
      </w:r>
      <w:proofErr w:type="spellEnd"/>
      <w:r w:rsidRPr="00097E58">
        <w:rPr>
          <w:sz w:val="28"/>
          <w:szCs w:val="28"/>
          <w:lang w:val="uk-UA"/>
        </w:rPr>
        <w:t xml:space="preserve"> перенесення) </w:t>
      </w:r>
      <w:r w:rsidRPr="00097E58">
        <w:rPr>
          <w:sz w:val="28"/>
          <w:szCs w:val="28"/>
          <w:highlight w:val="green"/>
          <w:lang w:val="uk-UA"/>
        </w:rPr>
        <w:t>[100, 102].</w:t>
      </w:r>
    </w:p>
    <w:p w14:paraId="0962426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Число публікацій, присвячених вивченню впливу проникної радіації на білі </w:t>
      </w:r>
      <w:proofErr w:type="spellStart"/>
      <w:r w:rsidRPr="00097E58">
        <w:rPr>
          <w:sz w:val="28"/>
          <w:szCs w:val="28"/>
          <w:lang w:val="uk-UA"/>
        </w:rPr>
        <w:t>InGaN</w:t>
      </w:r>
      <w:proofErr w:type="spellEnd"/>
      <w:r w:rsidRPr="00097E58">
        <w:rPr>
          <w:sz w:val="28"/>
          <w:szCs w:val="28"/>
          <w:lang w:val="uk-UA"/>
        </w:rPr>
        <w:t>/</w:t>
      </w:r>
      <w:proofErr w:type="spellStart"/>
      <w:r w:rsidRPr="00097E58">
        <w:rPr>
          <w:sz w:val="28"/>
          <w:szCs w:val="28"/>
          <w:lang w:val="uk-UA"/>
        </w:rPr>
        <w:t>GaN</w:t>
      </w:r>
      <w:proofErr w:type="spellEnd"/>
      <w:r w:rsidRPr="00097E58">
        <w:rPr>
          <w:sz w:val="28"/>
          <w:szCs w:val="28"/>
          <w:lang w:val="uk-UA"/>
        </w:rPr>
        <w:t xml:space="preserve"> </w:t>
      </w:r>
      <w:proofErr w:type="spellStart"/>
      <w:r w:rsidRPr="00097E58">
        <w:rPr>
          <w:sz w:val="28"/>
          <w:szCs w:val="28"/>
          <w:lang w:val="uk-UA"/>
        </w:rPr>
        <w:t>СД</w:t>
      </w:r>
      <w:proofErr w:type="spellEnd"/>
      <w:r w:rsidRPr="00097E58">
        <w:rPr>
          <w:sz w:val="28"/>
          <w:szCs w:val="28"/>
          <w:lang w:val="uk-UA"/>
        </w:rPr>
        <w:t xml:space="preserve">, вирощені на базі твердого розчину </w:t>
      </w:r>
      <w:proofErr w:type="spellStart"/>
      <w:r w:rsidRPr="00097E58">
        <w:rPr>
          <w:sz w:val="28"/>
          <w:szCs w:val="28"/>
          <w:lang w:val="uk-UA"/>
        </w:rPr>
        <w:t>InGaN</w:t>
      </w:r>
      <w:proofErr w:type="spellEnd"/>
      <w:r w:rsidRPr="00097E58">
        <w:rPr>
          <w:sz w:val="28"/>
          <w:szCs w:val="28"/>
          <w:lang w:val="uk-UA"/>
        </w:rPr>
        <w:t xml:space="preserve">, доволі скромне </w:t>
      </w:r>
      <w:r w:rsidRPr="00097E58">
        <w:rPr>
          <w:sz w:val="28"/>
          <w:szCs w:val="28"/>
          <w:highlight w:val="green"/>
          <w:lang w:val="uk-UA"/>
        </w:rPr>
        <w:t>[36</w:t>
      </w:r>
      <w:r w:rsidRPr="00097E58">
        <w:rPr>
          <w:sz w:val="28"/>
          <w:szCs w:val="28"/>
          <w:lang w:val="uk-UA"/>
        </w:rPr>
        <w:t xml:space="preserve">, </w:t>
      </w:r>
      <w:r w:rsidRPr="00097E58">
        <w:rPr>
          <w:sz w:val="28"/>
          <w:szCs w:val="28"/>
          <w:highlight w:val="green"/>
          <w:lang w:val="uk-UA"/>
        </w:rPr>
        <w:t>101-104]</w:t>
      </w:r>
      <w:r w:rsidRPr="00097E58">
        <w:rPr>
          <w:sz w:val="28"/>
          <w:szCs w:val="28"/>
          <w:lang w:val="uk-UA"/>
        </w:rPr>
        <w:t xml:space="preserve">. Головними результатами виконаних робіт слід вважати виявлення підвищеної радіаційної стійкості досліджуваних </w:t>
      </w:r>
      <w:proofErr w:type="spellStart"/>
      <w:r w:rsidRPr="00097E58">
        <w:rPr>
          <w:sz w:val="28"/>
          <w:szCs w:val="28"/>
          <w:lang w:val="uk-UA"/>
        </w:rPr>
        <w:t>СД</w:t>
      </w:r>
      <w:proofErr w:type="spellEnd"/>
      <w:r w:rsidRPr="00097E58">
        <w:rPr>
          <w:sz w:val="28"/>
          <w:szCs w:val="28"/>
          <w:lang w:val="uk-UA"/>
        </w:rPr>
        <w:t xml:space="preserve"> </w:t>
      </w:r>
      <w:r w:rsidRPr="00097E58">
        <w:rPr>
          <w:sz w:val="28"/>
          <w:szCs w:val="28"/>
          <w:highlight w:val="green"/>
          <w:lang w:val="uk-UA"/>
        </w:rPr>
        <w:t>[36]</w:t>
      </w:r>
      <w:r w:rsidRPr="00097E58">
        <w:rPr>
          <w:sz w:val="28"/>
          <w:szCs w:val="28"/>
          <w:lang w:val="uk-UA"/>
        </w:rPr>
        <w:t xml:space="preserve"> та існування пострадіаційного «червоного» та «голубого» спектрального зсуву </w:t>
      </w:r>
      <w:r w:rsidRPr="00097E58">
        <w:rPr>
          <w:sz w:val="28"/>
          <w:szCs w:val="28"/>
          <w:highlight w:val="green"/>
          <w:lang w:val="uk-UA"/>
        </w:rPr>
        <w:t>[101]</w:t>
      </w:r>
      <w:r w:rsidRPr="00097E58">
        <w:rPr>
          <w:sz w:val="28"/>
          <w:szCs w:val="28"/>
          <w:lang w:val="uk-UA"/>
        </w:rPr>
        <w:t>.</w:t>
      </w:r>
    </w:p>
    <w:p w14:paraId="199A33E6"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Із приведеного вище огляду видно, що, незважаючи на труднощі узгодження параметрів </w:t>
      </w:r>
      <w:proofErr w:type="spellStart"/>
      <w:r w:rsidRPr="00097E58">
        <w:rPr>
          <w:sz w:val="28"/>
          <w:szCs w:val="28"/>
          <w:lang w:val="uk-UA"/>
        </w:rPr>
        <w:t>граток</w:t>
      </w:r>
      <w:proofErr w:type="spellEnd"/>
      <w:r w:rsidRPr="00097E58">
        <w:rPr>
          <w:sz w:val="28"/>
          <w:szCs w:val="28"/>
          <w:lang w:val="uk-UA"/>
        </w:rPr>
        <w:t xml:space="preserve"> між шарами </w:t>
      </w:r>
      <w:proofErr w:type="spellStart"/>
      <w:r w:rsidRPr="00097E58">
        <w:rPr>
          <w:sz w:val="28"/>
          <w:szCs w:val="28"/>
          <w:lang w:val="uk-UA"/>
        </w:rPr>
        <w:t>InGaN</w:t>
      </w:r>
      <w:proofErr w:type="spellEnd"/>
      <w:r w:rsidRPr="00097E58">
        <w:rPr>
          <w:sz w:val="28"/>
          <w:szCs w:val="28"/>
          <w:lang w:val="uk-UA"/>
        </w:rPr>
        <w:t>/</w:t>
      </w:r>
      <w:proofErr w:type="spellStart"/>
      <w:r w:rsidRPr="00097E58">
        <w:rPr>
          <w:sz w:val="28"/>
          <w:szCs w:val="28"/>
          <w:lang w:val="uk-UA"/>
        </w:rPr>
        <w:t>GaN</w:t>
      </w:r>
      <w:proofErr w:type="spellEnd"/>
      <w:r w:rsidRPr="00097E58">
        <w:rPr>
          <w:sz w:val="28"/>
          <w:szCs w:val="28"/>
          <w:lang w:val="uk-UA"/>
        </w:rPr>
        <w:t xml:space="preserve"> та складність вирощування в умовах високих температур і тисків, технологічно основа оптоелектроніки продовжує стрімко розвиватись. Відповідно актуальність досліджень нових видів виробів залишається високою </w:t>
      </w:r>
      <w:r w:rsidRPr="00097E58">
        <w:rPr>
          <w:sz w:val="28"/>
          <w:szCs w:val="28"/>
          <w:highlight w:val="green"/>
          <w:lang w:val="uk-UA"/>
        </w:rPr>
        <w:t>[105]</w:t>
      </w:r>
      <w:r w:rsidRPr="00097E58">
        <w:rPr>
          <w:sz w:val="28"/>
          <w:szCs w:val="28"/>
          <w:lang w:val="uk-UA"/>
        </w:rPr>
        <w:t>.</w:t>
      </w:r>
    </w:p>
    <w:p w14:paraId="4BC5C729"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Білі </w:t>
      </w:r>
      <w:proofErr w:type="spellStart"/>
      <w:r w:rsidRPr="00097E58">
        <w:rPr>
          <w:sz w:val="28"/>
          <w:szCs w:val="28"/>
          <w:lang w:val="uk-UA"/>
        </w:rPr>
        <w:t>СД</w:t>
      </w:r>
      <w:proofErr w:type="spellEnd"/>
      <w:r w:rsidRPr="00097E58">
        <w:rPr>
          <w:sz w:val="28"/>
          <w:szCs w:val="28"/>
          <w:lang w:val="uk-UA"/>
        </w:rPr>
        <w:t xml:space="preserve"> – гібридні джерела керовані струмом і для одержання свічення максимально наближеного до природного необхідно підтримувати баланс кольорів між джерелами різного походження.</w:t>
      </w:r>
    </w:p>
    <w:p w14:paraId="7D764A1B"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Зміна робочого струму впливає на спектр випромінювання джерел неоднаково (внутрішній фактор); опромінення прискореними частинками (зовнішній фактор) чинить аналогічну дію. Загалом вони обидва порушують кольоровий баланс білих </w:t>
      </w:r>
      <w:proofErr w:type="spellStart"/>
      <w:r w:rsidRPr="00097E58">
        <w:rPr>
          <w:sz w:val="28"/>
          <w:szCs w:val="28"/>
          <w:lang w:val="uk-UA"/>
        </w:rPr>
        <w:t>СД</w:t>
      </w:r>
      <w:proofErr w:type="spellEnd"/>
      <w:r w:rsidRPr="00097E58">
        <w:rPr>
          <w:sz w:val="28"/>
          <w:szCs w:val="28"/>
          <w:lang w:val="uk-UA"/>
        </w:rPr>
        <w:t xml:space="preserve">. Для його підтримання необхідна детальна інформація про </w:t>
      </w:r>
      <w:proofErr w:type="spellStart"/>
      <w:r w:rsidRPr="00097E58">
        <w:rPr>
          <w:sz w:val="28"/>
          <w:szCs w:val="28"/>
          <w:lang w:val="uk-UA"/>
        </w:rPr>
        <w:t>температурно</w:t>
      </w:r>
      <w:proofErr w:type="spellEnd"/>
      <w:r w:rsidRPr="00097E58">
        <w:rPr>
          <w:sz w:val="28"/>
          <w:szCs w:val="28"/>
          <w:lang w:val="uk-UA"/>
        </w:rPr>
        <w:t>-струмові залежності спектральних характеристик, а також дані про механізми, які спричиняють подібні зміни.</w:t>
      </w:r>
    </w:p>
    <w:p w14:paraId="3E05E253"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Важливість досліджень променевої деградації зумовлена не лише потребою одержання радіаційних констант – використання проникної радіації, як засобу у радіаційній технології, дозволяє коригувати параметри приладів, у тому числі – і свічення, у потрібному напрямку.</w:t>
      </w:r>
    </w:p>
    <w:p w14:paraId="02C84F04"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Наразі малодослідженими залишаються також затяжні релаксаційні явища, властиві напівпровідниковим приладам, які попередньо перебували у стані спектрального збудження. Їхня наявність супроводжується спотворенням форми сигналу та зниженням швидкодії оптронів. Тому значна частина виконаної роботи присвячена виявленню, обґрунтуванню і тлумаченню природи, а також можливого механізму релаксаційного процесу у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InGaN</w:t>
      </w:r>
      <w:proofErr w:type="spellEnd"/>
      <w:r w:rsidRPr="00097E58">
        <w:rPr>
          <w:sz w:val="28"/>
          <w:szCs w:val="28"/>
          <w:lang w:val="uk-UA"/>
        </w:rPr>
        <w:t>/</w:t>
      </w:r>
      <w:proofErr w:type="spellStart"/>
      <w:r w:rsidRPr="00097E58">
        <w:rPr>
          <w:sz w:val="28"/>
          <w:szCs w:val="28"/>
          <w:lang w:val="uk-UA"/>
        </w:rPr>
        <w:t>GaN</w:t>
      </w:r>
      <w:proofErr w:type="spellEnd"/>
      <w:r w:rsidRPr="00097E58">
        <w:rPr>
          <w:sz w:val="28"/>
          <w:szCs w:val="28"/>
          <w:lang w:val="uk-UA"/>
        </w:rPr>
        <w:t>.</w:t>
      </w:r>
    </w:p>
    <w:p w14:paraId="598BFD28" w14:textId="77777777" w:rsidR="00CD4683" w:rsidRPr="00097E58" w:rsidRDefault="00CD4683" w:rsidP="00CD4683">
      <w:pPr>
        <w:spacing w:line="360" w:lineRule="auto"/>
        <w:jc w:val="both"/>
        <w:rPr>
          <w:sz w:val="28"/>
          <w:szCs w:val="28"/>
          <w:lang w:val="uk-UA"/>
        </w:rPr>
      </w:pPr>
    </w:p>
    <w:p w14:paraId="6A7BC3EB" w14:textId="077D0485" w:rsidR="00CD4683" w:rsidRPr="00097E58" w:rsidRDefault="00F53DF6" w:rsidP="00CD4683">
      <w:pPr>
        <w:spacing w:line="360" w:lineRule="auto"/>
        <w:jc w:val="both"/>
        <w:rPr>
          <w:b/>
          <w:sz w:val="28"/>
          <w:szCs w:val="28"/>
          <w:lang w:val="uk-UA"/>
        </w:rPr>
      </w:pPr>
      <w:r>
        <w:rPr>
          <w:b/>
          <w:sz w:val="28"/>
          <w:szCs w:val="28"/>
          <w:lang w:val="uk-UA"/>
        </w:rPr>
        <w:t>6.1</w:t>
      </w:r>
      <w:r w:rsidR="00CD4683" w:rsidRPr="00097E58">
        <w:rPr>
          <w:b/>
          <w:sz w:val="28"/>
          <w:szCs w:val="28"/>
          <w:lang w:val="uk-UA"/>
        </w:rPr>
        <w:t xml:space="preserve"> Е</w:t>
      </w:r>
      <w:r w:rsidRPr="00097E58">
        <w:rPr>
          <w:b/>
          <w:sz w:val="28"/>
          <w:szCs w:val="28"/>
          <w:lang w:val="uk-UA"/>
        </w:rPr>
        <w:t>ксперимент</w:t>
      </w:r>
    </w:p>
    <w:p w14:paraId="2917FDCB" w14:textId="294CFB10"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Досліджувались білі світлодіоди гібридного типу, активним елементом яких був голубий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InGaN</w:t>
      </w:r>
      <w:proofErr w:type="spellEnd"/>
      <w:r w:rsidRPr="00097E58">
        <w:rPr>
          <w:sz w:val="28"/>
          <w:szCs w:val="28"/>
          <w:lang w:val="uk-UA"/>
        </w:rPr>
        <w:t>/</w:t>
      </w:r>
      <w:proofErr w:type="spellStart"/>
      <w:r w:rsidRPr="00097E58">
        <w:rPr>
          <w:sz w:val="28"/>
          <w:szCs w:val="28"/>
          <w:lang w:val="uk-UA"/>
        </w:rPr>
        <w:t>GaN</w:t>
      </w:r>
      <w:proofErr w:type="spellEnd"/>
      <w:r w:rsidRPr="00097E58">
        <w:rPr>
          <w:sz w:val="28"/>
          <w:szCs w:val="28"/>
          <w:lang w:val="uk-UA"/>
        </w:rPr>
        <w:t xml:space="preserve"> із </w:t>
      </w:r>
      <w:proofErr w:type="spellStart"/>
      <w:r w:rsidRPr="00097E58">
        <w:rPr>
          <w:sz w:val="28"/>
          <w:szCs w:val="28"/>
          <w:lang w:val="uk-UA"/>
        </w:rPr>
        <w:t>λ</w:t>
      </w:r>
      <w:r w:rsidRPr="00097E58">
        <w:rPr>
          <w:sz w:val="28"/>
          <w:szCs w:val="28"/>
          <w:vertAlign w:val="subscript"/>
          <w:lang w:val="uk-UA"/>
        </w:rPr>
        <w:t>max</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 xml:space="preserve">443 нм; перетворювачем довжини хвилі служив люмінофор </w:t>
      </w:r>
      <w:proofErr w:type="spellStart"/>
      <w:r w:rsidRPr="00097E58">
        <w:rPr>
          <w:sz w:val="28"/>
          <w:szCs w:val="28"/>
          <w:lang w:val="uk-UA"/>
        </w:rPr>
        <w:t>AIT-YAG</w:t>
      </w:r>
      <w:proofErr w:type="spellEnd"/>
      <w:r w:rsidRPr="00097E58">
        <w:rPr>
          <w:sz w:val="28"/>
          <w:szCs w:val="28"/>
          <w:lang w:val="uk-UA"/>
        </w:rPr>
        <w:t xml:space="preserve"> (Y</w:t>
      </w:r>
      <w:r w:rsidRPr="00097E58">
        <w:rPr>
          <w:sz w:val="28"/>
          <w:szCs w:val="28"/>
          <w:vertAlign w:val="subscript"/>
          <w:lang w:val="uk-UA"/>
        </w:rPr>
        <w:t>3</w:t>
      </w:r>
      <w:r w:rsidRPr="00097E58">
        <w:rPr>
          <w:sz w:val="28"/>
          <w:szCs w:val="28"/>
          <w:lang w:val="uk-UA"/>
        </w:rPr>
        <w:t>Al</w:t>
      </w:r>
      <w:r w:rsidRPr="00097E58">
        <w:rPr>
          <w:sz w:val="28"/>
          <w:szCs w:val="28"/>
          <w:vertAlign w:val="subscript"/>
          <w:lang w:val="uk-UA"/>
        </w:rPr>
        <w:t>5</w:t>
      </w:r>
      <w:r w:rsidRPr="00097E58">
        <w:rPr>
          <w:sz w:val="28"/>
          <w:szCs w:val="28"/>
          <w:lang w:val="uk-UA"/>
        </w:rPr>
        <w:t>O</w:t>
      </w:r>
      <w:r w:rsidRPr="00097E58">
        <w:rPr>
          <w:sz w:val="28"/>
          <w:szCs w:val="28"/>
          <w:vertAlign w:val="subscript"/>
          <w:lang w:val="uk-UA"/>
        </w:rPr>
        <w:t>12</w:t>
      </w:r>
      <w:r w:rsidRPr="00097E58">
        <w:rPr>
          <w:sz w:val="28"/>
          <w:szCs w:val="28"/>
          <w:lang w:val="uk-UA"/>
        </w:rPr>
        <w:t>) легований церієм, з широкою смугою свічення у межах 500-650 нм. Вимірювання спектральних характеристик здійснювались у межах 77-290</w:t>
      </w:r>
      <w:r w:rsidR="00DC72B0">
        <w:rPr>
          <w:sz w:val="28"/>
          <w:szCs w:val="28"/>
          <w:lang w:val="uk-UA"/>
        </w:rPr>
        <w:t xml:space="preserve"> </w:t>
      </w:r>
      <w:r w:rsidRPr="00097E58">
        <w:rPr>
          <w:sz w:val="28"/>
          <w:szCs w:val="28"/>
          <w:lang w:val="uk-UA"/>
        </w:rPr>
        <w:t>К.</w:t>
      </w:r>
    </w:p>
    <w:p w14:paraId="18700C0C"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Перед опроміненням епоксидна лінза </w:t>
      </w:r>
      <w:proofErr w:type="spellStart"/>
      <w:r w:rsidRPr="00097E58">
        <w:rPr>
          <w:sz w:val="28"/>
          <w:szCs w:val="28"/>
          <w:lang w:val="uk-UA"/>
        </w:rPr>
        <w:t>зшліфовувалась</w:t>
      </w:r>
      <w:proofErr w:type="spellEnd"/>
      <w:r w:rsidRPr="00097E58">
        <w:rPr>
          <w:sz w:val="28"/>
          <w:szCs w:val="28"/>
          <w:lang w:val="uk-UA"/>
        </w:rPr>
        <w:t xml:space="preserve"> з метою зменшення втрат енергії електронного пучка та впливу потемніння лінзи на інтенсивність випромінювання </w:t>
      </w:r>
      <w:proofErr w:type="spellStart"/>
      <w:r w:rsidRPr="00097E58">
        <w:rPr>
          <w:sz w:val="28"/>
          <w:szCs w:val="28"/>
          <w:lang w:val="uk-UA"/>
        </w:rPr>
        <w:t>СД</w:t>
      </w:r>
      <w:proofErr w:type="spellEnd"/>
      <w:r w:rsidRPr="00097E58">
        <w:rPr>
          <w:sz w:val="28"/>
          <w:szCs w:val="28"/>
          <w:lang w:val="uk-UA"/>
        </w:rPr>
        <w:t>.</w:t>
      </w:r>
    </w:p>
    <w:p w14:paraId="1D8ADDC9" w14:textId="5024ACBF"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Опромінювання електронами з </w:t>
      </w:r>
      <w:r w:rsidRPr="005E1061">
        <w:rPr>
          <w:i/>
          <w:sz w:val="28"/>
          <w:szCs w:val="28"/>
          <w:lang w:val="uk-UA"/>
        </w:rPr>
        <w:t>Е</w:t>
      </w:r>
      <w:r>
        <w:rPr>
          <w:sz w:val="28"/>
          <w:szCs w:val="28"/>
          <w:lang w:val="uk-UA"/>
        </w:rPr>
        <w:t> </w:t>
      </w:r>
      <w:r w:rsidRPr="00097E58">
        <w:rPr>
          <w:sz w:val="28"/>
          <w:szCs w:val="28"/>
          <w:lang w:val="uk-UA"/>
        </w:rPr>
        <w:t>=</w:t>
      </w:r>
      <w:r>
        <w:rPr>
          <w:sz w:val="28"/>
          <w:szCs w:val="28"/>
          <w:lang w:val="uk-UA"/>
        </w:rPr>
        <w:t> </w:t>
      </w:r>
      <w:r w:rsidRPr="00097E58">
        <w:rPr>
          <w:sz w:val="28"/>
          <w:szCs w:val="28"/>
          <w:lang w:val="uk-UA"/>
        </w:rPr>
        <w:t xml:space="preserve">2 </w:t>
      </w:r>
      <w:proofErr w:type="spellStart"/>
      <w:r w:rsidRPr="00097E58">
        <w:rPr>
          <w:sz w:val="28"/>
          <w:szCs w:val="28"/>
          <w:lang w:val="uk-UA"/>
        </w:rPr>
        <w:t>МеВ</w:t>
      </w:r>
      <w:proofErr w:type="spellEnd"/>
      <w:r w:rsidRPr="00097E58">
        <w:rPr>
          <w:sz w:val="28"/>
          <w:szCs w:val="28"/>
          <w:lang w:val="uk-UA"/>
        </w:rPr>
        <w:t xml:space="preserve"> відбувалося у імпульсному режимі на прискорювачі ИЛУ-6 зі струмом пучка </w:t>
      </w:r>
      <w:r w:rsidRPr="005E1061">
        <w:rPr>
          <w:i/>
          <w:sz w:val="28"/>
          <w:szCs w:val="28"/>
          <w:lang w:val="uk-UA"/>
        </w:rPr>
        <w:t>І</w:t>
      </w:r>
      <w:r>
        <w:rPr>
          <w:sz w:val="28"/>
          <w:szCs w:val="28"/>
          <w:lang w:val="uk-UA"/>
        </w:rPr>
        <w:t> </w:t>
      </w:r>
      <w:r w:rsidRPr="00097E58">
        <w:rPr>
          <w:sz w:val="28"/>
          <w:szCs w:val="28"/>
          <w:lang w:val="uk-UA"/>
        </w:rPr>
        <w:t>=</w:t>
      </w:r>
      <w:r>
        <w:rPr>
          <w:sz w:val="28"/>
          <w:szCs w:val="28"/>
          <w:lang w:val="uk-UA"/>
        </w:rPr>
        <w:t> </w:t>
      </w:r>
      <w:r w:rsidRPr="00097E58">
        <w:rPr>
          <w:sz w:val="28"/>
          <w:szCs w:val="28"/>
          <w:lang w:val="uk-UA"/>
        </w:rPr>
        <w:t>4</w:t>
      </w:r>
      <w:r>
        <w:rPr>
          <w:sz w:val="28"/>
          <w:szCs w:val="28"/>
          <w:lang w:val="uk-UA"/>
        </w:rPr>
        <w:t> </w:t>
      </w:r>
      <w:proofErr w:type="spellStart"/>
      <w:r w:rsidRPr="00097E58">
        <w:rPr>
          <w:sz w:val="28"/>
          <w:szCs w:val="28"/>
          <w:lang w:val="uk-UA"/>
        </w:rPr>
        <w:t>мА</w:t>
      </w:r>
      <w:proofErr w:type="spellEnd"/>
      <w:r w:rsidRPr="00097E58">
        <w:rPr>
          <w:sz w:val="28"/>
          <w:szCs w:val="28"/>
          <w:lang w:val="uk-UA"/>
        </w:rPr>
        <w:t>; температура опромінювання підтримувалась близькою до 300</w:t>
      </w:r>
      <w:r w:rsidR="005E1061">
        <w:rPr>
          <w:sz w:val="28"/>
          <w:szCs w:val="28"/>
          <w:lang w:val="uk-UA"/>
        </w:rPr>
        <w:t> </w:t>
      </w:r>
      <w:r w:rsidRPr="00097E58">
        <w:rPr>
          <w:sz w:val="28"/>
          <w:szCs w:val="28"/>
          <w:lang w:val="uk-UA"/>
        </w:rPr>
        <w:t xml:space="preserve">К завдяки інтенсивному повітряному охолодженню. </w:t>
      </w:r>
      <w:r w:rsidR="005E1061">
        <w:rPr>
          <w:sz w:val="28"/>
          <w:szCs w:val="28"/>
          <w:lang w:val="uk-UA"/>
        </w:rPr>
        <w:t xml:space="preserve">Інтегральний </w:t>
      </w:r>
      <w:proofErr w:type="spellStart"/>
      <w:r w:rsidR="005E1061">
        <w:rPr>
          <w:sz w:val="28"/>
          <w:szCs w:val="28"/>
          <w:lang w:val="uk-UA"/>
        </w:rPr>
        <w:t>флюєнс</w:t>
      </w:r>
      <w:proofErr w:type="spellEnd"/>
      <w:r w:rsidR="005E1061">
        <w:rPr>
          <w:sz w:val="28"/>
          <w:szCs w:val="28"/>
          <w:lang w:val="uk-UA"/>
        </w:rPr>
        <w:t xml:space="preserve"> електронів змінювався</w:t>
      </w:r>
      <w:r w:rsidRPr="00097E58">
        <w:rPr>
          <w:sz w:val="28"/>
          <w:szCs w:val="28"/>
          <w:lang w:val="uk-UA"/>
        </w:rPr>
        <w:t xml:space="preserve"> від 10</w:t>
      </w:r>
      <w:r w:rsidRPr="00097E58">
        <w:rPr>
          <w:sz w:val="28"/>
          <w:szCs w:val="28"/>
          <w:vertAlign w:val="superscript"/>
          <w:lang w:val="uk-UA"/>
        </w:rPr>
        <w:t>14</w:t>
      </w:r>
      <w:r w:rsidRPr="00097E58">
        <w:rPr>
          <w:sz w:val="28"/>
          <w:szCs w:val="28"/>
          <w:lang w:val="uk-UA"/>
        </w:rPr>
        <w:t>см</w:t>
      </w:r>
      <w:r w:rsidRPr="00097E58">
        <w:rPr>
          <w:sz w:val="28"/>
          <w:szCs w:val="28"/>
          <w:vertAlign w:val="superscript"/>
          <w:lang w:val="uk-UA"/>
        </w:rPr>
        <w:t>-2</w:t>
      </w:r>
      <w:r w:rsidRPr="00097E58">
        <w:rPr>
          <w:sz w:val="28"/>
          <w:szCs w:val="28"/>
          <w:lang w:val="uk-UA"/>
        </w:rPr>
        <w:t xml:space="preserve"> до 10</w:t>
      </w:r>
      <w:r w:rsidRPr="00097E58">
        <w:rPr>
          <w:sz w:val="28"/>
          <w:szCs w:val="28"/>
          <w:vertAlign w:val="superscript"/>
          <w:lang w:val="uk-UA"/>
        </w:rPr>
        <w:t>16</w:t>
      </w:r>
      <w:r w:rsidRPr="00097E58">
        <w:rPr>
          <w:sz w:val="28"/>
          <w:szCs w:val="28"/>
          <w:lang w:val="uk-UA"/>
        </w:rPr>
        <w:t>см</w:t>
      </w:r>
      <w:r w:rsidRPr="00097E58">
        <w:rPr>
          <w:sz w:val="28"/>
          <w:szCs w:val="28"/>
          <w:vertAlign w:val="superscript"/>
          <w:lang w:val="uk-UA"/>
        </w:rPr>
        <w:t>-2</w:t>
      </w:r>
      <w:r w:rsidRPr="00097E58">
        <w:rPr>
          <w:sz w:val="28"/>
          <w:szCs w:val="28"/>
          <w:lang w:val="uk-UA"/>
        </w:rPr>
        <w:t>.</w:t>
      </w:r>
    </w:p>
    <w:p w14:paraId="736B2F0C" w14:textId="215BFC6B"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Вимірювання спектрів вихідних та опромінених </w:t>
      </w:r>
      <w:proofErr w:type="spellStart"/>
      <w:r w:rsidRPr="00097E58">
        <w:rPr>
          <w:sz w:val="28"/>
          <w:szCs w:val="28"/>
          <w:lang w:val="uk-UA"/>
        </w:rPr>
        <w:t>СД</w:t>
      </w:r>
      <w:proofErr w:type="spellEnd"/>
      <w:r w:rsidRPr="00097E58">
        <w:rPr>
          <w:sz w:val="28"/>
          <w:szCs w:val="28"/>
          <w:lang w:val="uk-UA"/>
        </w:rPr>
        <w:t xml:space="preserve"> проводились з допомогою автоматичного спектрометра </w:t>
      </w:r>
      <w:proofErr w:type="spellStart"/>
      <w:r w:rsidRPr="00097E58">
        <w:rPr>
          <w:sz w:val="28"/>
          <w:szCs w:val="28"/>
          <w:lang w:val="uk-UA"/>
        </w:rPr>
        <w:t>Green-Wave</w:t>
      </w:r>
      <w:proofErr w:type="spellEnd"/>
      <w:r w:rsidRPr="00097E58">
        <w:rPr>
          <w:sz w:val="28"/>
          <w:szCs w:val="28"/>
          <w:lang w:val="uk-UA"/>
        </w:rPr>
        <w:t xml:space="preserve">, компанії </w:t>
      </w:r>
      <w:proofErr w:type="spellStart"/>
      <w:r w:rsidRPr="00097E58">
        <w:rPr>
          <w:sz w:val="28"/>
          <w:szCs w:val="28"/>
          <w:lang w:val="uk-UA"/>
        </w:rPr>
        <w:t>Stellar</w:t>
      </w:r>
      <w:proofErr w:type="spellEnd"/>
      <w:r w:rsidRPr="00097E58">
        <w:rPr>
          <w:sz w:val="28"/>
          <w:szCs w:val="28"/>
          <w:lang w:val="uk-UA"/>
        </w:rPr>
        <w:t xml:space="preserve"> </w:t>
      </w:r>
      <w:proofErr w:type="spellStart"/>
      <w:r w:rsidRPr="00097E58">
        <w:rPr>
          <w:sz w:val="28"/>
          <w:szCs w:val="28"/>
          <w:lang w:val="uk-UA"/>
        </w:rPr>
        <w:t>Net</w:t>
      </w:r>
      <w:proofErr w:type="spellEnd"/>
      <w:r w:rsidRPr="00097E58">
        <w:rPr>
          <w:sz w:val="28"/>
          <w:szCs w:val="28"/>
          <w:lang w:val="uk-UA"/>
        </w:rPr>
        <w:t xml:space="preserve"> в інтервалі 77</w:t>
      </w:r>
      <w:r w:rsidR="005E1061">
        <w:rPr>
          <w:sz w:val="28"/>
          <w:szCs w:val="28"/>
          <w:lang w:val="uk-UA"/>
        </w:rPr>
        <w:t xml:space="preserve"> </w:t>
      </w:r>
      <w:r w:rsidRPr="00097E58">
        <w:rPr>
          <w:sz w:val="28"/>
          <w:szCs w:val="28"/>
          <w:lang w:val="uk-UA"/>
        </w:rPr>
        <w:t>÷</w:t>
      </w:r>
      <w:r w:rsidR="005E1061">
        <w:rPr>
          <w:sz w:val="28"/>
          <w:szCs w:val="28"/>
          <w:lang w:val="uk-UA"/>
        </w:rPr>
        <w:t xml:space="preserve"> </w:t>
      </w:r>
      <w:r w:rsidRPr="00097E58">
        <w:rPr>
          <w:sz w:val="28"/>
          <w:szCs w:val="28"/>
          <w:lang w:val="uk-UA"/>
        </w:rPr>
        <w:t>290</w:t>
      </w:r>
      <w:r w:rsidR="005E1061">
        <w:rPr>
          <w:sz w:val="28"/>
          <w:szCs w:val="28"/>
          <w:lang w:val="uk-UA"/>
        </w:rPr>
        <w:t xml:space="preserve"> </w:t>
      </w:r>
      <w:r w:rsidRPr="00097E58">
        <w:rPr>
          <w:sz w:val="28"/>
          <w:szCs w:val="28"/>
          <w:lang w:val="uk-UA"/>
        </w:rPr>
        <w:t>К.</w:t>
      </w:r>
    </w:p>
    <w:p w14:paraId="71F8E70D" w14:textId="77777777" w:rsidR="00CD4683" w:rsidRPr="00097E58" w:rsidRDefault="00CD4683" w:rsidP="00CD4683">
      <w:pPr>
        <w:spacing w:line="360" w:lineRule="auto"/>
        <w:jc w:val="both"/>
        <w:rPr>
          <w:sz w:val="28"/>
          <w:szCs w:val="28"/>
          <w:lang w:val="uk-UA"/>
        </w:rPr>
      </w:pPr>
    </w:p>
    <w:p w14:paraId="74C4DC20" w14:textId="26962623" w:rsidR="00CD4683" w:rsidRPr="00097E58" w:rsidRDefault="00F53DF6" w:rsidP="00CD4683">
      <w:pPr>
        <w:spacing w:line="360" w:lineRule="auto"/>
        <w:jc w:val="both"/>
        <w:rPr>
          <w:b/>
          <w:sz w:val="28"/>
          <w:szCs w:val="28"/>
          <w:lang w:val="uk-UA"/>
        </w:rPr>
      </w:pPr>
      <w:r>
        <w:rPr>
          <w:b/>
          <w:sz w:val="28"/>
          <w:szCs w:val="28"/>
          <w:lang w:val="uk-UA"/>
        </w:rPr>
        <w:t>6.2</w:t>
      </w:r>
      <w:r w:rsidR="00CD4683" w:rsidRPr="00097E58">
        <w:rPr>
          <w:b/>
          <w:sz w:val="28"/>
          <w:szCs w:val="28"/>
          <w:lang w:val="uk-UA"/>
        </w:rPr>
        <w:t xml:space="preserve"> Р</w:t>
      </w:r>
      <w:r w:rsidRPr="00097E58">
        <w:rPr>
          <w:b/>
          <w:sz w:val="28"/>
          <w:szCs w:val="28"/>
          <w:lang w:val="uk-UA"/>
        </w:rPr>
        <w:t>езультати</w:t>
      </w:r>
    </w:p>
    <w:p w14:paraId="3F3DA1F3"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Робота виконана на білих світлодіодах, де первинним джерелом випромінювання служив голубий </w:t>
      </w:r>
      <w:proofErr w:type="spellStart"/>
      <w:r w:rsidRPr="00097E58">
        <w:rPr>
          <w:sz w:val="28"/>
          <w:szCs w:val="28"/>
          <w:lang w:val="uk-UA"/>
        </w:rPr>
        <w:t>СД</w:t>
      </w:r>
      <w:proofErr w:type="spellEnd"/>
      <w:r w:rsidRPr="00097E58">
        <w:rPr>
          <w:sz w:val="28"/>
          <w:szCs w:val="28"/>
          <w:lang w:val="uk-UA"/>
        </w:rPr>
        <w:t xml:space="preserve"> In</w:t>
      </w:r>
      <w:r w:rsidRPr="00097E58">
        <w:rPr>
          <w:sz w:val="28"/>
          <w:szCs w:val="28"/>
          <w:vertAlign w:val="subscript"/>
          <w:lang w:val="uk-UA"/>
        </w:rPr>
        <w:t>x</w:t>
      </w:r>
      <w:r w:rsidRPr="00097E58">
        <w:rPr>
          <w:sz w:val="28"/>
          <w:szCs w:val="28"/>
          <w:lang w:val="uk-UA"/>
        </w:rPr>
        <w:t>Ga</w:t>
      </w:r>
      <w:r w:rsidRPr="00097E58">
        <w:rPr>
          <w:sz w:val="28"/>
          <w:szCs w:val="28"/>
          <w:vertAlign w:val="subscript"/>
          <w:lang w:val="uk-UA"/>
        </w:rPr>
        <w:t>1-x</w:t>
      </w:r>
      <w:r w:rsidRPr="00097E58">
        <w:rPr>
          <w:sz w:val="28"/>
          <w:szCs w:val="28"/>
          <w:lang w:val="uk-UA"/>
        </w:rPr>
        <w:t>N/</w:t>
      </w:r>
      <w:proofErr w:type="spellStart"/>
      <w:r w:rsidRPr="00097E58">
        <w:rPr>
          <w:sz w:val="28"/>
          <w:szCs w:val="28"/>
          <w:lang w:val="uk-UA"/>
        </w:rPr>
        <w:t>GaN</w:t>
      </w:r>
      <w:proofErr w:type="spellEnd"/>
      <w:r w:rsidRPr="00097E58">
        <w:rPr>
          <w:sz w:val="28"/>
          <w:szCs w:val="28"/>
          <w:lang w:val="uk-UA"/>
        </w:rPr>
        <w:t xml:space="preserve"> із λ</w:t>
      </w:r>
      <w:r>
        <w:rPr>
          <w:sz w:val="28"/>
          <w:szCs w:val="28"/>
          <w:lang w:val="uk-UA"/>
        </w:rPr>
        <w:t> </w:t>
      </w:r>
      <w:r w:rsidRPr="00097E58">
        <w:rPr>
          <w:sz w:val="28"/>
          <w:szCs w:val="28"/>
          <w:lang w:val="uk-UA"/>
        </w:rPr>
        <w:t>=</w:t>
      </w:r>
      <w:r>
        <w:rPr>
          <w:sz w:val="28"/>
          <w:szCs w:val="28"/>
          <w:lang w:val="uk-UA"/>
        </w:rPr>
        <w:t> </w:t>
      </w:r>
      <w:r w:rsidRPr="00097E58">
        <w:rPr>
          <w:sz w:val="28"/>
          <w:szCs w:val="28"/>
          <w:lang w:val="uk-UA"/>
        </w:rPr>
        <w:t xml:space="preserve">443 нм. Жовтий люмінофор </w:t>
      </w:r>
      <w:proofErr w:type="spellStart"/>
      <w:r w:rsidRPr="00097E58">
        <w:rPr>
          <w:sz w:val="28"/>
          <w:szCs w:val="28"/>
          <w:lang w:val="uk-UA"/>
        </w:rPr>
        <w:t>YAG</w:t>
      </w:r>
      <w:proofErr w:type="spellEnd"/>
      <w:r w:rsidRPr="00097E58">
        <w:rPr>
          <w:sz w:val="28"/>
          <w:szCs w:val="28"/>
          <w:lang w:val="uk-UA"/>
        </w:rPr>
        <w:t xml:space="preserve"> (</w:t>
      </w:r>
      <w:proofErr w:type="spellStart"/>
      <w:r w:rsidRPr="00097E58">
        <w:rPr>
          <w:sz w:val="28"/>
          <w:szCs w:val="28"/>
          <w:lang w:val="uk-UA"/>
        </w:rPr>
        <w:t>Cr</w:t>
      </w:r>
      <w:proofErr w:type="spellEnd"/>
      <w:r w:rsidRPr="00097E58">
        <w:rPr>
          <w:sz w:val="28"/>
          <w:szCs w:val="28"/>
          <w:lang w:val="uk-UA"/>
        </w:rPr>
        <w:t>) виконував роль додаткового випромінювача, котрий забезпечував одержання свічення, близького до природного.</w:t>
      </w:r>
    </w:p>
    <w:p w14:paraId="3A7AB787" w14:textId="77777777" w:rsidR="00CD4683" w:rsidRPr="00097E58" w:rsidRDefault="00CD4683" w:rsidP="00CD4683">
      <w:pPr>
        <w:spacing w:line="360" w:lineRule="auto"/>
        <w:ind w:firstLine="708"/>
        <w:jc w:val="both"/>
        <w:rPr>
          <w:sz w:val="28"/>
          <w:szCs w:val="28"/>
          <w:lang w:val="uk-UA"/>
        </w:rPr>
      </w:pPr>
      <w:proofErr w:type="spellStart"/>
      <w:r w:rsidRPr="00097E58">
        <w:rPr>
          <w:sz w:val="28"/>
          <w:szCs w:val="28"/>
          <w:lang w:val="uk-UA"/>
        </w:rPr>
        <w:t>Прямозонність</w:t>
      </w:r>
      <w:proofErr w:type="spellEnd"/>
      <w:r w:rsidRPr="00097E58">
        <w:rPr>
          <w:sz w:val="28"/>
          <w:szCs w:val="28"/>
          <w:lang w:val="uk-UA"/>
        </w:rPr>
        <w:t xml:space="preserve"> розчинів нітридів </w:t>
      </w:r>
      <w:proofErr w:type="spellStart"/>
      <w:r w:rsidRPr="00097E58">
        <w:rPr>
          <w:sz w:val="28"/>
          <w:szCs w:val="28"/>
          <w:lang w:val="uk-UA"/>
        </w:rPr>
        <w:t>InGaN</w:t>
      </w:r>
      <w:proofErr w:type="spellEnd"/>
      <w:r w:rsidRPr="00097E58">
        <w:rPr>
          <w:sz w:val="28"/>
          <w:szCs w:val="28"/>
          <w:lang w:val="uk-UA"/>
        </w:rPr>
        <w:t xml:space="preserve"> дозволяє вирощувати на їхній базі високоефективні </w:t>
      </w:r>
      <w:proofErr w:type="spellStart"/>
      <w:r w:rsidRPr="00097E58">
        <w:rPr>
          <w:sz w:val="28"/>
          <w:szCs w:val="28"/>
          <w:lang w:val="uk-UA"/>
        </w:rPr>
        <w:t>СД</w:t>
      </w:r>
      <w:proofErr w:type="spellEnd"/>
      <w:r w:rsidRPr="00097E58">
        <w:rPr>
          <w:sz w:val="28"/>
          <w:szCs w:val="28"/>
          <w:lang w:val="uk-UA"/>
        </w:rPr>
        <w:t xml:space="preserve"> видимого та близького </w:t>
      </w:r>
      <w:proofErr w:type="spellStart"/>
      <w:r w:rsidRPr="00097E58">
        <w:rPr>
          <w:sz w:val="28"/>
          <w:szCs w:val="28"/>
          <w:lang w:val="uk-UA"/>
        </w:rPr>
        <w:t>УФ</w:t>
      </w:r>
      <w:proofErr w:type="spellEnd"/>
      <w:r w:rsidRPr="00097E58">
        <w:rPr>
          <w:sz w:val="28"/>
          <w:szCs w:val="28"/>
          <w:lang w:val="uk-UA"/>
        </w:rPr>
        <w:t xml:space="preserve"> – діапазонів; голубі серед них вирізняються найвищим квантовим виходом (η</w:t>
      </w:r>
      <w:r>
        <w:rPr>
          <w:sz w:val="28"/>
          <w:szCs w:val="28"/>
          <w:lang w:val="uk-UA"/>
        </w:rPr>
        <w:t> </w:t>
      </w:r>
      <w:r w:rsidRPr="00097E58">
        <w:rPr>
          <w:sz w:val="28"/>
          <w:szCs w:val="28"/>
          <w:lang w:val="uk-UA"/>
        </w:rPr>
        <w:t>≈</w:t>
      </w:r>
      <w:r>
        <w:rPr>
          <w:sz w:val="28"/>
          <w:szCs w:val="28"/>
          <w:lang w:val="uk-UA"/>
        </w:rPr>
        <w:t> </w:t>
      </w:r>
      <w:r w:rsidRPr="00097E58">
        <w:rPr>
          <w:sz w:val="28"/>
          <w:szCs w:val="28"/>
          <w:lang w:val="uk-UA"/>
        </w:rPr>
        <w:t>80</w:t>
      </w:r>
      <w:r>
        <w:rPr>
          <w:sz w:val="28"/>
          <w:szCs w:val="28"/>
          <w:lang w:val="uk-UA"/>
        </w:rPr>
        <w:t> </w:t>
      </w:r>
      <w:r w:rsidRPr="00097E58">
        <w:rPr>
          <w:sz w:val="28"/>
          <w:szCs w:val="28"/>
          <w:lang w:val="uk-UA"/>
        </w:rPr>
        <w:t xml:space="preserve">%). Помірна концентрація </w:t>
      </w:r>
      <w:proofErr w:type="spellStart"/>
      <w:r w:rsidRPr="00097E58">
        <w:rPr>
          <w:sz w:val="28"/>
          <w:szCs w:val="28"/>
          <w:lang w:val="uk-UA"/>
        </w:rPr>
        <w:t>In</w:t>
      </w:r>
      <w:proofErr w:type="spellEnd"/>
      <w:r w:rsidRPr="00097E58">
        <w:rPr>
          <w:sz w:val="28"/>
          <w:szCs w:val="28"/>
          <w:lang w:val="uk-UA"/>
        </w:rPr>
        <w:t xml:space="preserve"> (x</w:t>
      </w:r>
      <w:r>
        <w:rPr>
          <w:sz w:val="28"/>
          <w:szCs w:val="28"/>
          <w:lang w:val="uk-UA"/>
        </w:rPr>
        <w:t> </w:t>
      </w:r>
      <w:r w:rsidRPr="00097E58">
        <w:rPr>
          <w:sz w:val="28"/>
          <w:szCs w:val="28"/>
          <w:lang w:val="uk-UA"/>
        </w:rPr>
        <w:t>=</w:t>
      </w:r>
      <w:r>
        <w:rPr>
          <w:sz w:val="28"/>
          <w:szCs w:val="28"/>
          <w:lang w:val="uk-UA"/>
        </w:rPr>
        <w:t> </w:t>
      </w:r>
      <w:r w:rsidRPr="00097E58">
        <w:rPr>
          <w:sz w:val="28"/>
          <w:szCs w:val="28"/>
          <w:lang w:val="uk-UA"/>
        </w:rPr>
        <w:t>0</w:t>
      </w:r>
      <w:r>
        <w:rPr>
          <w:sz w:val="28"/>
          <w:szCs w:val="28"/>
          <w:lang w:val="uk-UA"/>
        </w:rPr>
        <w:t>,</w:t>
      </w:r>
      <w:r w:rsidRPr="00097E58">
        <w:rPr>
          <w:sz w:val="28"/>
          <w:szCs w:val="28"/>
          <w:lang w:val="uk-UA"/>
        </w:rPr>
        <w:t>23</w:t>
      </w:r>
      <w:r>
        <w:rPr>
          <w:sz w:val="28"/>
          <w:szCs w:val="28"/>
          <w:lang w:val="uk-UA"/>
        </w:rPr>
        <w:t> </w:t>
      </w:r>
      <w:r w:rsidRPr="00097E58">
        <w:rPr>
          <w:sz w:val="28"/>
          <w:szCs w:val="28"/>
          <w:lang w:val="uk-UA"/>
        </w:rPr>
        <w:t xml:space="preserve">%) дає можливість частково уникнути негативного впливу безвипромінювальних рівнів, пов’язаних із індієвими скупченнями, зменшити вплив дислокацій невідповідності між </w:t>
      </w:r>
      <w:proofErr w:type="spellStart"/>
      <w:r w:rsidRPr="00097E58">
        <w:rPr>
          <w:sz w:val="28"/>
          <w:szCs w:val="28"/>
          <w:lang w:val="uk-UA"/>
        </w:rPr>
        <w:t>InGaN</w:t>
      </w:r>
      <w:proofErr w:type="spellEnd"/>
      <w:r w:rsidRPr="00097E58">
        <w:rPr>
          <w:sz w:val="28"/>
          <w:szCs w:val="28"/>
          <w:lang w:val="uk-UA"/>
        </w:rPr>
        <w:t xml:space="preserve"> та </w:t>
      </w:r>
      <w:proofErr w:type="spellStart"/>
      <w:r w:rsidRPr="00097E58">
        <w:rPr>
          <w:sz w:val="28"/>
          <w:szCs w:val="28"/>
          <w:lang w:val="uk-UA"/>
        </w:rPr>
        <w:t>GaN</w:t>
      </w:r>
      <w:proofErr w:type="spellEnd"/>
      <w:r w:rsidRPr="00097E58">
        <w:rPr>
          <w:sz w:val="28"/>
          <w:szCs w:val="28"/>
          <w:lang w:val="uk-UA"/>
        </w:rPr>
        <w:t xml:space="preserve">. </w:t>
      </w:r>
    </w:p>
    <w:p w14:paraId="10DF7E21" w14:textId="77777777" w:rsidR="00CD4683" w:rsidRPr="00097E58" w:rsidRDefault="00CD4683" w:rsidP="00CD4683">
      <w:pPr>
        <w:spacing w:line="360" w:lineRule="auto"/>
        <w:ind w:firstLine="708"/>
        <w:jc w:val="both"/>
        <w:rPr>
          <w:sz w:val="28"/>
          <w:szCs w:val="28"/>
          <w:lang w:val="uk-UA"/>
        </w:rPr>
      </w:pPr>
      <w:proofErr w:type="spellStart"/>
      <w:r w:rsidRPr="00097E58">
        <w:rPr>
          <w:sz w:val="28"/>
          <w:szCs w:val="28"/>
          <w:lang w:val="uk-UA"/>
        </w:rPr>
        <w:t>Алюмоіттрієвий</w:t>
      </w:r>
      <w:proofErr w:type="spellEnd"/>
      <w:r w:rsidRPr="00097E58">
        <w:rPr>
          <w:sz w:val="28"/>
          <w:szCs w:val="28"/>
          <w:lang w:val="uk-UA"/>
        </w:rPr>
        <w:t xml:space="preserve"> гранат, легований сенсибілізатором Ce</w:t>
      </w:r>
      <w:r w:rsidRPr="00097E58">
        <w:rPr>
          <w:sz w:val="28"/>
          <w:szCs w:val="28"/>
          <w:vertAlign w:val="superscript"/>
          <w:lang w:val="uk-UA"/>
        </w:rPr>
        <w:t>3+</w:t>
      </w:r>
      <w:r w:rsidRPr="00097E58">
        <w:rPr>
          <w:sz w:val="28"/>
          <w:szCs w:val="28"/>
          <w:lang w:val="uk-UA"/>
        </w:rPr>
        <w:t xml:space="preserve"> - кристал із постійною </w:t>
      </w:r>
      <w:proofErr w:type="spellStart"/>
      <w:r w:rsidRPr="00097E58">
        <w:rPr>
          <w:sz w:val="28"/>
          <w:szCs w:val="28"/>
          <w:lang w:val="uk-UA"/>
        </w:rPr>
        <w:t>гратки</w:t>
      </w:r>
      <w:proofErr w:type="spellEnd"/>
      <w:r w:rsidRPr="00097E58">
        <w:rPr>
          <w:sz w:val="28"/>
          <w:szCs w:val="28"/>
          <w:lang w:val="uk-UA"/>
        </w:rPr>
        <w:t xml:space="preserve"> 12</w:t>
      </w:r>
      <w:r>
        <w:rPr>
          <w:sz w:val="28"/>
          <w:szCs w:val="28"/>
          <w:lang w:val="uk-UA"/>
        </w:rPr>
        <w:t>,</w:t>
      </w:r>
      <w:r w:rsidRPr="00097E58">
        <w:rPr>
          <w:sz w:val="28"/>
          <w:szCs w:val="28"/>
          <w:lang w:val="uk-UA"/>
        </w:rPr>
        <w:t xml:space="preserve">01 Å, ширина забороненої зони якого становить </w:t>
      </w:r>
      <w:proofErr w:type="spellStart"/>
      <w:r w:rsidRPr="00097E58">
        <w:rPr>
          <w:sz w:val="28"/>
          <w:szCs w:val="28"/>
          <w:lang w:val="uk-UA"/>
        </w:rPr>
        <w:t>Eg</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6</w:t>
      </w:r>
      <w:r>
        <w:rPr>
          <w:sz w:val="28"/>
          <w:szCs w:val="28"/>
          <w:lang w:val="uk-UA"/>
        </w:rPr>
        <w:t>,</w:t>
      </w:r>
      <w:r w:rsidRPr="00097E58">
        <w:rPr>
          <w:sz w:val="28"/>
          <w:szCs w:val="28"/>
          <w:lang w:val="uk-UA"/>
        </w:rPr>
        <w:t xml:space="preserve">43 еВ, температура плавлення </w:t>
      </w:r>
      <w:proofErr w:type="spellStart"/>
      <w:r w:rsidRPr="00097E58">
        <w:rPr>
          <w:sz w:val="28"/>
          <w:szCs w:val="28"/>
          <w:lang w:val="uk-UA"/>
        </w:rPr>
        <w:t>T</w:t>
      </w:r>
      <w:r w:rsidRPr="00097E58">
        <w:rPr>
          <w:sz w:val="28"/>
          <w:szCs w:val="28"/>
          <w:vertAlign w:val="subscript"/>
          <w:lang w:val="uk-UA"/>
        </w:rPr>
        <w:t>пл</w:t>
      </w:r>
      <w:proofErr w:type="spellEnd"/>
      <w:r w:rsidRPr="00097E58">
        <w:rPr>
          <w:sz w:val="28"/>
          <w:szCs w:val="28"/>
          <w:vertAlign w:val="subscript"/>
          <w:lang w:val="uk-UA"/>
        </w:rPr>
        <w:t>.</w:t>
      </w:r>
      <w:r>
        <w:rPr>
          <w:sz w:val="28"/>
          <w:szCs w:val="28"/>
          <w:lang w:val="uk-UA"/>
        </w:rPr>
        <w:t> </w:t>
      </w:r>
      <w:r w:rsidRPr="00097E58">
        <w:rPr>
          <w:sz w:val="28"/>
          <w:szCs w:val="28"/>
          <w:lang w:val="uk-UA"/>
        </w:rPr>
        <w:t>=</w:t>
      </w:r>
      <w:r>
        <w:rPr>
          <w:sz w:val="28"/>
          <w:szCs w:val="28"/>
          <w:lang w:val="uk-UA"/>
        </w:rPr>
        <w:t> </w:t>
      </w:r>
      <w:r w:rsidRPr="00097E58">
        <w:rPr>
          <w:sz w:val="28"/>
          <w:szCs w:val="28"/>
          <w:lang w:val="uk-UA"/>
        </w:rPr>
        <w:t>1970</w:t>
      </w:r>
      <w:r>
        <w:rPr>
          <w:sz w:val="28"/>
          <w:szCs w:val="28"/>
          <w:lang w:val="uk-UA"/>
        </w:rPr>
        <w:t> </w:t>
      </w:r>
      <w:r w:rsidRPr="00097E58">
        <w:rPr>
          <w:sz w:val="28"/>
          <w:szCs w:val="28"/>
          <w:lang w:val="uk-UA"/>
        </w:rPr>
        <w:t xml:space="preserve">℃. Іон </w:t>
      </w:r>
      <w:proofErr w:type="spellStart"/>
      <w:r w:rsidRPr="00097E58">
        <w:rPr>
          <w:sz w:val="28"/>
          <w:szCs w:val="28"/>
          <w:lang w:val="uk-UA"/>
        </w:rPr>
        <w:t>Ce</w:t>
      </w:r>
      <w:proofErr w:type="spellEnd"/>
      <w:r w:rsidRPr="00097E58">
        <w:rPr>
          <w:sz w:val="28"/>
          <w:szCs w:val="28"/>
          <w:lang w:val="uk-UA"/>
        </w:rPr>
        <w:t xml:space="preserve"> може локалізуватись у </w:t>
      </w:r>
      <w:proofErr w:type="spellStart"/>
      <w:r w:rsidRPr="00097E58">
        <w:rPr>
          <w:sz w:val="28"/>
          <w:szCs w:val="28"/>
          <w:lang w:val="uk-UA"/>
        </w:rPr>
        <w:t>підгратці</w:t>
      </w:r>
      <w:proofErr w:type="spellEnd"/>
      <w:r w:rsidRPr="00097E58">
        <w:rPr>
          <w:sz w:val="28"/>
          <w:szCs w:val="28"/>
          <w:lang w:val="uk-UA"/>
        </w:rPr>
        <w:t xml:space="preserve"> Y</w:t>
      </w:r>
      <w:r w:rsidRPr="00097E58">
        <w:rPr>
          <w:sz w:val="28"/>
          <w:szCs w:val="28"/>
          <w:vertAlign w:val="subscript"/>
          <w:lang w:val="uk-UA"/>
        </w:rPr>
        <w:t>2</w:t>
      </w:r>
      <w:r w:rsidRPr="00097E58">
        <w:rPr>
          <w:sz w:val="28"/>
          <w:szCs w:val="28"/>
          <w:lang w:val="uk-UA"/>
        </w:rPr>
        <w:t>O</w:t>
      </w:r>
      <w:r w:rsidRPr="00097E58">
        <w:rPr>
          <w:sz w:val="28"/>
          <w:szCs w:val="28"/>
          <w:vertAlign w:val="subscript"/>
          <w:lang w:val="uk-UA"/>
        </w:rPr>
        <w:t>3</w:t>
      </w:r>
      <w:r w:rsidRPr="00097E58">
        <w:rPr>
          <w:sz w:val="28"/>
          <w:szCs w:val="28"/>
          <w:lang w:val="uk-UA"/>
        </w:rPr>
        <w:t>, заміщуючи іони ітрію у 3÷4 зарядовому стані.</w:t>
      </w:r>
    </w:p>
    <w:p w14:paraId="68F6616C"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Оптично-активним є іон Ce</w:t>
      </w:r>
      <w:r w:rsidRPr="00097E58">
        <w:rPr>
          <w:sz w:val="28"/>
          <w:szCs w:val="28"/>
          <w:vertAlign w:val="superscript"/>
          <w:lang w:val="uk-UA"/>
        </w:rPr>
        <w:t>3+</w:t>
      </w:r>
      <w:r w:rsidRPr="00097E58">
        <w:rPr>
          <w:sz w:val="28"/>
          <w:szCs w:val="28"/>
          <w:lang w:val="uk-UA"/>
        </w:rPr>
        <w:t xml:space="preserve">. У спектрі збудження </w:t>
      </w:r>
      <w:proofErr w:type="spellStart"/>
      <w:r w:rsidRPr="00097E58">
        <w:rPr>
          <w:sz w:val="28"/>
          <w:szCs w:val="28"/>
          <w:lang w:val="uk-UA"/>
        </w:rPr>
        <w:t>YAG</w:t>
      </w:r>
      <w:proofErr w:type="spellEnd"/>
      <w:r w:rsidRPr="00097E58">
        <w:rPr>
          <w:sz w:val="28"/>
          <w:szCs w:val="28"/>
          <w:lang w:val="uk-UA"/>
        </w:rPr>
        <w:t xml:space="preserve"> смуга 400÷500 нм – найактивніша і тому поєднання </w:t>
      </w:r>
      <w:proofErr w:type="spellStart"/>
      <w:r w:rsidRPr="00097E58">
        <w:rPr>
          <w:sz w:val="28"/>
          <w:szCs w:val="28"/>
          <w:lang w:val="uk-UA"/>
        </w:rPr>
        <w:t>СД</w:t>
      </w:r>
      <w:proofErr w:type="spellEnd"/>
      <w:r w:rsidRPr="00097E58">
        <w:rPr>
          <w:sz w:val="28"/>
          <w:szCs w:val="28"/>
          <w:lang w:val="uk-UA"/>
        </w:rPr>
        <w:t xml:space="preserve">, що випромінює в межах 400-480 нм, із </w:t>
      </w:r>
      <w:proofErr w:type="spellStart"/>
      <w:r w:rsidRPr="00097E58">
        <w:rPr>
          <w:sz w:val="28"/>
          <w:szCs w:val="28"/>
          <w:lang w:val="uk-UA"/>
        </w:rPr>
        <w:t>YAG</w:t>
      </w:r>
      <w:proofErr w:type="spellEnd"/>
      <w:r w:rsidRPr="00097E58">
        <w:rPr>
          <w:sz w:val="28"/>
          <w:szCs w:val="28"/>
          <w:lang w:val="uk-UA"/>
        </w:rPr>
        <w:t xml:space="preserve"> (Ce</w:t>
      </w:r>
      <w:r w:rsidRPr="00097E58">
        <w:rPr>
          <w:sz w:val="28"/>
          <w:szCs w:val="28"/>
          <w:vertAlign w:val="superscript"/>
          <w:lang w:val="uk-UA"/>
        </w:rPr>
        <w:t>3+</w:t>
      </w:r>
      <w:r w:rsidRPr="00097E58">
        <w:rPr>
          <w:sz w:val="28"/>
          <w:szCs w:val="28"/>
          <w:lang w:val="uk-UA"/>
        </w:rPr>
        <w:t xml:space="preserve">), створює умови для формування білого джерела </w:t>
      </w:r>
      <w:r w:rsidRPr="00097E58">
        <w:rPr>
          <w:sz w:val="28"/>
          <w:szCs w:val="28"/>
          <w:highlight w:val="green"/>
          <w:lang w:val="uk-UA"/>
        </w:rPr>
        <w:t>[106]</w:t>
      </w:r>
      <w:r w:rsidRPr="00097E58">
        <w:rPr>
          <w:sz w:val="28"/>
          <w:szCs w:val="28"/>
          <w:lang w:val="uk-UA"/>
        </w:rPr>
        <w:t>.</w:t>
      </w:r>
    </w:p>
    <w:p w14:paraId="4F04573B"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drawing>
          <wp:inline distT="0" distB="0" distL="0" distR="0" wp14:anchorId="3AA6E45C" wp14:editId="2F938054">
            <wp:extent cx="5091546" cy="3921601"/>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09638" cy="3935536"/>
                    </a:xfrm>
                    <a:prstGeom prst="rect">
                      <a:avLst/>
                    </a:prstGeom>
                    <a:noFill/>
                    <a:ln>
                      <a:noFill/>
                    </a:ln>
                  </pic:spPr>
                </pic:pic>
              </a:graphicData>
            </a:graphic>
          </wp:inline>
        </w:drawing>
      </w:r>
    </w:p>
    <w:p w14:paraId="74935AF5" w14:textId="77777777" w:rsidR="00CD4683" w:rsidRPr="00097E58" w:rsidRDefault="00CD4683" w:rsidP="00CD4683">
      <w:pPr>
        <w:spacing w:line="360" w:lineRule="auto"/>
        <w:jc w:val="center"/>
        <w:rPr>
          <w:sz w:val="28"/>
          <w:szCs w:val="28"/>
          <w:lang w:val="uk-UA"/>
        </w:rPr>
      </w:pPr>
      <w:r w:rsidRPr="00097E58">
        <w:rPr>
          <w:sz w:val="28"/>
          <w:szCs w:val="28"/>
          <w:highlight w:val="yellow"/>
          <w:lang w:val="uk-UA"/>
        </w:rPr>
        <w:t>Рис.6.1 «а»</w:t>
      </w:r>
      <w:r w:rsidRPr="00097E58">
        <w:rPr>
          <w:sz w:val="28"/>
          <w:szCs w:val="28"/>
          <w:lang w:val="uk-UA"/>
        </w:rPr>
        <w:t xml:space="preserve"> Спектри вимірювання білих </w:t>
      </w:r>
      <w:proofErr w:type="spellStart"/>
      <w:r w:rsidRPr="00097E58">
        <w:rPr>
          <w:sz w:val="28"/>
          <w:szCs w:val="28"/>
          <w:lang w:val="uk-UA"/>
        </w:rPr>
        <w:t>СД</w:t>
      </w:r>
      <w:proofErr w:type="spellEnd"/>
      <w:r w:rsidRPr="00097E58">
        <w:rPr>
          <w:sz w:val="28"/>
          <w:szCs w:val="28"/>
          <w:lang w:val="uk-UA"/>
        </w:rPr>
        <w:t>, зняті при різних температурах</w:t>
      </w:r>
    </w:p>
    <w:p w14:paraId="541551C1" w14:textId="77777777" w:rsidR="00CD4683" w:rsidRPr="00097E58" w:rsidRDefault="00CD4683" w:rsidP="00CD4683">
      <w:pPr>
        <w:spacing w:line="360" w:lineRule="auto"/>
        <w:jc w:val="both"/>
        <w:rPr>
          <w:sz w:val="28"/>
          <w:szCs w:val="28"/>
          <w:lang w:val="uk-UA"/>
        </w:rPr>
      </w:pPr>
    </w:p>
    <w:p w14:paraId="50EE308E"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drawing>
          <wp:inline distT="0" distB="0" distL="0" distR="0" wp14:anchorId="48AEE75D" wp14:editId="78EEB43F">
            <wp:extent cx="5147204" cy="402393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7695" cy="4039956"/>
                    </a:xfrm>
                    <a:prstGeom prst="rect">
                      <a:avLst/>
                    </a:prstGeom>
                    <a:noFill/>
                    <a:ln>
                      <a:noFill/>
                    </a:ln>
                  </pic:spPr>
                </pic:pic>
              </a:graphicData>
            </a:graphic>
          </wp:inline>
        </w:drawing>
      </w:r>
    </w:p>
    <w:p w14:paraId="5CC99073" w14:textId="77777777" w:rsidR="00CD4683" w:rsidRPr="00097E58" w:rsidRDefault="00CD4683" w:rsidP="00CD4683">
      <w:pPr>
        <w:spacing w:line="360" w:lineRule="auto"/>
        <w:jc w:val="center"/>
        <w:rPr>
          <w:sz w:val="28"/>
          <w:szCs w:val="28"/>
          <w:lang w:val="uk-UA"/>
        </w:rPr>
      </w:pPr>
      <w:r w:rsidRPr="00097E58">
        <w:rPr>
          <w:sz w:val="28"/>
          <w:szCs w:val="28"/>
          <w:highlight w:val="yellow"/>
          <w:lang w:val="uk-UA"/>
        </w:rPr>
        <w:t>Рис.6.1 «б»</w:t>
      </w:r>
      <w:r w:rsidRPr="00097E58">
        <w:rPr>
          <w:sz w:val="28"/>
          <w:szCs w:val="28"/>
          <w:lang w:val="uk-UA"/>
        </w:rPr>
        <w:t xml:space="preserve"> Спектри білого </w:t>
      </w:r>
      <w:proofErr w:type="spellStart"/>
      <w:r w:rsidRPr="00097E58">
        <w:rPr>
          <w:sz w:val="28"/>
          <w:szCs w:val="28"/>
          <w:lang w:val="uk-UA"/>
        </w:rPr>
        <w:t>СД</w:t>
      </w:r>
      <w:proofErr w:type="spellEnd"/>
      <w:r w:rsidRPr="00097E58">
        <w:rPr>
          <w:sz w:val="28"/>
          <w:szCs w:val="28"/>
          <w:lang w:val="uk-UA"/>
        </w:rPr>
        <w:t>, зняті при 300°К та різних струмах</w:t>
      </w:r>
    </w:p>
    <w:p w14:paraId="3BB775F4" w14:textId="21A92C2F"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На </w:t>
      </w:r>
      <w:r w:rsidRPr="00097E58">
        <w:rPr>
          <w:sz w:val="28"/>
          <w:szCs w:val="28"/>
          <w:highlight w:val="yellow"/>
          <w:lang w:val="uk-UA"/>
        </w:rPr>
        <w:t>рис. 6.1.а, б</w:t>
      </w:r>
      <w:r w:rsidRPr="00097E58">
        <w:rPr>
          <w:sz w:val="28"/>
          <w:szCs w:val="28"/>
          <w:lang w:val="uk-UA"/>
        </w:rPr>
        <w:t xml:space="preserve"> показані спектри білого діода, зняті у інтервалі (77÷290</w:t>
      </w:r>
      <w:r>
        <w:rPr>
          <w:sz w:val="28"/>
          <w:szCs w:val="28"/>
          <w:lang w:val="uk-UA"/>
        </w:rPr>
        <w:t xml:space="preserve"> °</w:t>
      </w:r>
      <w:r w:rsidRPr="00097E58">
        <w:rPr>
          <w:sz w:val="28"/>
          <w:szCs w:val="28"/>
          <w:lang w:val="uk-UA"/>
        </w:rPr>
        <w:t xml:space="preserve">К) </w:t>
      </w:r>
      <w:r>
        <w:rPr>
          <w:sz w:val="28"/>
          <w:szCs w:val="28"/>
          <w:lang w:val="uk-UA"/>
        </w:rPr>
        <w:t>(</w:t>
      </w:r>
      <w:r w:rsidRPr="00097E58">
        <w:rPr>
          <w:sz w:val="28"/>
          <w:szCs w:val="28"/>
          <w:highlight w:val="yellow"/>
          <w:lang w:val="uk-UA"/>
        </w:rPr>
        <w:t>Рис. 6.1«а»</w:t>
      </w:r>
      <w:r>
        <w:rPr>
          <w:sz w:val="28"/>
          <w:szCs w:val="28"/>
          <w:lang w:val="uk-UA"/>
        </w:rPr>
        <w:t>)</w:t>
      </w:r>
      <w:r w:rsidRPr="00097E58">
        <w:rPr>
          <w:sz w:val="28"/>
          <w:szCs w:val="28"/>
          <w:lang w:val="uk-UA"/>
        </w:rPr>
        <w:t xml:space="preserve"> та при різних струмах </w:t>
      </w:r>
      <w:r>
        <w:rPr>
          <w:sz w:val="28"/>
          <w:szCs w:val="28"/>
          <w:lang w:val="uk-UA"/>
        </w:rPr>
        <w:t>(</w:t>
      </w:r>
      <w:r w:rsidRPr="00097E58">
        <w:rPr>
          <w:sz w:val="28"/>
          <w:szCs w:val="28"/>
          <w:highlight w:val="yellow"/>
          <w:lang w:val="uk-UA"/>
        </w:rPr>
        <w:t>Рис. 6.1«б»</w:t>
      </w:r>
      <w:r>
        <w:rPr>
          <w:sz w:val="28"/>
          <w:szCs w:val="28"/>
          <w:lang w:val="uk-UA"/>
        </w:rPr>
        <w:t>)</w:t>
      </w:r>
      <w:r w:rsidRPr="00097E58">
        <w:rPr>
          <w:sz w:val="28"/>
          <w:szCs w:val="28"/>
          <w:lang w:val="uk-UA"/>
        </w:rPr>
        <w:t xml:space="preserve">. Випромінювання </w:t>
      </w:r>
      <w:proofErr w:type="spellStart"/>
      <w:r w:rsidRPr="00097E58">
        <w:rPr>
          <w:sz w:val="28"/>
          <w:szCs w:val="28"/>
          <w:lang w:val="uk-UA"/>
        </w:rPr>
        <w:t>КЯ</w:t>
      </w:r>
      <w:proofErr w:type="spellEnd"/>
      <w:r w:rsidRPr="00097E58">
        <w:rPr>
          <w:sz w:val="28"/>
          <w:szCs w:val="28"/>
          <w:lang w:val="uk-UA"/>
        </w:rPr>
        <w:t xml:space="preserve"> </w:t>
      </w:r>
      <w:r w:rsidRPr="00097E58">
        <w:rPr>
          <w:sz w:val="28"/>
          <w:szCs w:val="28"/>
          <w:highlight w:val="yellow"/>
          <w:lang w:val="uk-UA"/>
        </w:rPr>
        <w:t xml:space="preserve">(рис. </w:t>
      </w:r>
      <w:r w:rsidR="005E1061">
        <w:rPr>
          <w:sz w:val="28"/>
          <w:szCs w:val="28"/>
          <w:highlight w:val="yellow"/>
          <w:lang w:val="uk-UA"/>
        </w:rPr>
        <w:t>6.1«б»</w:t>
      </w:r>
      <w:r w:rsidRPr="00097E58">
        <w:rPr>
          <w:sz w:val="28"/>
          <w:szCs w:val="28"/>
          <w:highlight w:val="yellow"/>
          <w:lang w:val="uk-UA"/>
        </w:rPr>
        <w:t>)</w:t>
      </w:r>
      <w:r w:rsidRPr="00097E58">
        <w:rPr>
          <w:sz w:val="28"/>
          <w:szCs w:val="28"/>
          <w:lang w:val="uk-UA"/>
        </w:rPr>
        <w:t xml:space="preserve"> </w:t>
      </w:r>
      <w:proofErr w:type="spellStart"/>
      <w:r w:rsidRPr="00097E58">
        <w:rPr>
          <w:sz w:val="28"/>
          <w:szCs w:val="28"/>
          <w:lang w:val="uk-UA"/>
        </w:rPr>
        <w:t>InGaN</w:t>
      </w:r>
      <w:proofErr w:type="spellEnd"/>
      <w:r w:rsidRPr="00097E58">
        <w:rPr>
          <w:sz w:val="28"/>
          <w:szCs w:val="28"/>
          <w:lang w:val="uk-UA"/>
        </w:rPr>
        <w:t xml:space="preserve"> має вигляд вузької спектральної лінії </w:t>
      </w:r>
      <w:proofErr w:type="spellStart"/>
      <w:r w:rsidRPr="00097E58">
        <w:rPr>
          <w:sz w:val="28"/>
          <w:szCs w:val="28"/>
          <w:lang w:val="uk-UA"/>
        </w:rPr>
        <w:t>Гаусового</w:t>
      </w:r>
      <w:proofErr w:type="spellEnd"/>
      <w:r w:rsidRPr="00097E58">
        <w:rPr>
          <w:sz w:val="28"/>
          <w:szCs w:val="28"/>
          <w:lang w:val="uk-UA"/>
        </w:rPr>
        <w:t xml:space="preserve"> профілю </w:t>
      </w:r>
      <w:r w:rsidRPr="00097E58">
        <w:rPr>
          <w:sz w:val="28"/>
          <w:szCs w:val="28"/>
          <w:highlight w:val="yellow"/>
          <w:lang w:val="uk-UA"/>
        </w:rPr>
        <w:t>Рис. 6.2</w:t>
      </w:r>
      <w:r w:rsidRPr="00097E58">
        <w:rPr>
          <w:sz w:val="28"/>
          <w:szCs w:val="28"/>
          <w:lang w:val="uk-UA"/>
        </w:rPr>
        <w:t xml:space="preserve"> з </w:t>
      </w:r>
      <w:proofErr w:type="spellStart"/>
      <w:r w:rsidRPr="00097E58">
        <w:rPr>
          <w:sz w:val="28"/>
          <w:szCs w:val="28"/>
          <w:lang w:val="uk-UA"/>
        </w:rPr>
        <w:t>напівшириною</w:t>
      </w:r>
      <w:proofErr w:type="spellEnd"/>
      <w:r w:rsidRPr="00097E58">
        <w:rPr>
          <w:sz w:val="28"/>
          <w:szCs w:val="28"/>
          <w:lang w:val="uk-UA"/>
        </w:rPr>
        <w:t xml:space="preserve"> </w:t>
      </w:r>
      <w:proofErr w:type="spellStart"/>
      <w:r w:rsidRPr="00097E58">
        <w:rPr>
          <w:sz w:val="28"/>
          <w:szCs w:val="28"/>
          <w:lang w:val="uk-UA"/>
        </w:rPr>
        <w:t>Δλ</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8</w:t>
      </w:r>
      <w:r>
        <w:rPr>
          <w:sz w:val="28"/>
          <w:szCs w:val="28"/>
          <w:lang w:val="uk-UA"/>
        </w:rPr>
        <w:t> </w:t>
      </w:r>
      <w:r w:rsidRPr="00097E58">
        <w:rPr>
          <w:sz w:val="28"/>
          <w:szCs w:val="28"/>
          <w:lang w:val="uk-UA"/>
        </w:rPr>
        <w:t xml:space="preserve">нм і максимумом при </w:t>
      </w:r>
      <w:proofErr w:type="spellStart"/>
      <w:r w:rsidRPr="00097E58">
        <w:rPr>
          <w:sz w:val="28"/>
          <w:szCs w:val="28"/>
          <w:lang w:val="uk-UA"/>
        </w:rPr>
        <w:t>λ</w:t>
      </w:r>
      <w:r w:rsidRPr="00097E58">
        <w:rPr>
          <w:sz w:val="28"/>
          <w:szCs w:val="28"/>
          <w:vertAlign w:val="subscript"/>
          <w:lang w:val="uk-UA"/>
        </w:rPr>
        <w:t>max</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443</w:t>
      </w:r>
      <w:r>
        <w:rPr>
          <w:sz w:val="28"/>
          <w:szCs w:val="28"/>
          <w:lang w:val="uk-UA"/>
        </w:rPr>
        <w:t> </w:t>
      </w:r>
      <w:r w:rsidRPr="00097E58">
        <w:rPr>
          <w:sz w:val="28"/>
          <w:szCs w:val="28"/>
          <w:lang w:val="uk-UA"/>
        </w:rPr>
        <w:t xml:space="preserve">нм. Спектр люмінофора – результат накладання двох широких смуг з </w:t>
      </w:r>
      <w:proofErr w:type="spellStart"/>
      <w:r w:rsidRPr="00097E58">
        <w:rPr>
          <w:sz w:val="28"/>
          <w:szCs w:val="28"/>
          <w:lang w:val="uk-UA"/>
        </w:rPr>
        <w:t>λ</w:t>
      </w:r>
      <w:r w:rsidRPr="00097E58">
        <w:rPr>
          <w:sz w:val="28"/>
          <w:szCs w:val="28"/>
          <w:vertAlign w:val="subscript"/>
          <w:lang w:val="uk-UA"/>
        </w:rPr>
        <w:t>max</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540</w:t>
      </w:r>
      <w:r>
        <w:rPr>
          <w:sz w:val="28"/>
          <w:szCs w:val="28"/>
          <w:lang w:val="uk-UA"/>
        </w:rPr>
        <w:t> </w:t>
      </w:r>
      <w:r w:rsidRPr="00097E58">
        <w:rPr>
          <w:sz w:val="28"/>
          <w:szCs w:val="28"/>
          <w:lang w:val="uk-UA"/>
        </w:rPr>
        <w:t xml:space="preserve">нм та </w:t>
      </w:r>
      <w:proofErr w:type="spellStart"/>
      <w:r w:rsidRPr="00097E58">
        <w:rPr>
          <w:sz w:val="28"/>
          <w:szCs w:val="28"/>
          <w:lang w:val="uk-UA"/>
        </w:rPr>
        <w:t>λ</w:t>
      </w:r>
      <w:r w:rsidRPr="00097E58">
        <w:rPr>
          <w:sz w:val="28"/>
          <w:szCs w:val="28"/>
          <w:vertAlign w:val="subscript"/>
          <w:lang w:val="uk-UA"/>
        </w:rPr>
        <w:t>max</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570</w:t>
      </w:r>
      <w:r>
        <w:rPr>
          <w:sz w:val="28"/>
          <w:szCs w:val="28"/>
          <w:lang w:val="uk-UA"/>
        </w:rPr>
        <w:t> </w:t>
      </w:r>
      <w:r w:rsidRPr="00097E58">
        <w:rPr>
          <w:sz w:val="28"/>
          <w:szCs w:val="28"/>
          <w:lang w:val="uk-UA"/>
        </w:rPr>
        <w:t>нм, причому на першій виділяється перегин біля λ</w:t>
      </w:r>
      <w:r>
        <w:rPr>
          <w:sz w:val="28"/>
          <w:szCs w:val="28"/>
          <w:lang w:val="uk-UA"/>
        </w:rPr>
        <w:t> </w:t>
      </w:r>
      <w:r w:rsidRPr="00097E58">
        <w:rPr>
          <w:sz w:val="28"/>
          <w:szCs w:val="28"/>
          <w:lang w:val="uk-UA"/>
        </w:rPr>
        <w:t>=</w:t>
      </w:r>
      <w:r>
        <w:rPr>
          <w:sz w:val="28"/>
          <w:szCs w:val="28"/>
          <w:lang w:val="uk-UA"/>
        </w:rPr>
        <w:t> </w:t>
      </w:r>
      <w:r w:rsidRPr="00097E58">
        <w:rPr>
          <w:sz w:val="28"/>
          <w:szCs w:val="28"/>
          <w:lang w:val="uk-UA"/>
        </w:rPr>
        <w:t>525</w:t>
      </w:r>
      <w:r>
        <w:rPr>
          <w:sz w:val="28"/>
          <w:szCs w:val="28"/>
          <w:lang w:val="uk-UA"/>
        </w:rPr>
        <w:t> </w:t>
      </w:r>
      <w:r w:rsidRPr="00097E58">
        <w:rPr>
          <w:sz w:val="28"/>
          <w:szCs w:val="28"/>
          <w:lang w:val="uk-UA"/>
        </w:rPr>
        <w:t>нм; на другій – поблизу λ</w:t>
      </w:r>
      <w:r>
        <w:rPr>
          <w:sz w:val="28"/>
          <w:szCs w:val="28"/>
          <w:lang w:val="uk-UA"/>
        </w:rPr>
        <w:t> </w:t>
      </w:r>
      <w:r w:rsidRPr="00097E58">
        <w:rPr>
          <w:sz w:val="28"/>
          <w:szCs w:val="28"/>
          <w:lang w:val="uk-UA"/>
        </w:rPr>
        <w:t>=</w:t>
      </w:r>
      <w:r>
        <w:rPr>
          <w:sz w:val="28"/>
          <w:szCs w:val="28"/>
          <w:lang w:val="uk-UA"/>
        </w:rPr>
        <w:t> </w:t>
      </w:r>
      <w:r w:rsidRPr="00097E58">
        <w:rPr>
          <w:sz w:val="28"/>
          <w:szCs w:val="28"/>
          <w:lang w:val="uk-UA"/>
        </w:rPr>
        <w:t>600</w:t>
      </w:r>
      <w:r>
        <w:rPr>
          <w:sz w:val="28"/>
          <w:szCs w:val="28"/>
          <w:lang w:val="uk-UA"/>
        </w:rPr>
        <w:t> </w:t>
      </w:r>
      <w:r w:rsidRPr="00097E58">
        <w:rPr>
          <w:sz w:val="28"/>
          <w:szCs w:val="28"/>
          <w:lang w:val="uk-UA"/>
        </w:rPr>
        <w:t xml:space="preserve">нм. Форма першої смуги також підлягає нормальному розподілу </w:t>
      </w:r>
      <w:proofErr w:type="spellStart"/>
      <w:r w:rsidRPr="00097E58">
        <w:rPr>
          <w:sz w:val="28"/>
          <w:szCs w:val="28"/>
          <w:lang w:val="uk-UA"/>
        </w:rPr>
        <w:t>Гаусса</w:t>
      </w:r>
      <w:proofErr w:type="spellEnd"/>
      <w:r w:rsidRPr="00097E58">
        <w:rPr>
          <w:sz w:val="28"/>
          <w:szCs w:val="28"/>
          <w:lang w:val="uk-UA"/>
        </w:rPr>
        <w:t xml:space="preserve">; стосовно побудови нормального розподілу другої – виникають ускладнення через невизначеність головного параметра нормального розподілу - </w:t>
      </w:r>
      <w:proofErr w:type="spellStart"/>
      <w:r w:rsidRPr="00097E58">
        <w:rPr>
          <w:sz w:val="28"/>
          <w:szCs w:val="28"/>
          <w:lang w:val="uk-UA"/>
        </w:rPr>
        <w:t>напівширини</w:t>
      </w:r>
      <w:proofErr w:type="spellEnd"/>
      <w:r w:rsidRPr="00097E58">
        <w:rPr>
          <w:sz w:val="28"/>
          <w:szCs w:val="28"/>
          <w:lang w:val="uk-UA"/>
        </w:rPr>
        <w:t xml:space="preserve"> лінії: ліва половина експериментальної кривої частково перекрита першою смугою (</w:t>
      </w:r>
      <w:r w:rsidRPr="00097E58">
        <w:rPr>
          <w:sz w:val="28"/>
          <w:szCs w:val="28"/>
          <w:highlight w:val="yellow"/>
          <w:lang w:val="uk-UA"/>
        </w:rPr>
        <w:t>рис. 6.2</w:t>
      </w:r>
      <w:r w:rsidRPr="00097E58">
        <w:rPr>
          <w:sz w:val="28"/>
          <w:szCs w:val="28"/>
          <w:lang w:val="uk-UA"/>
        </w:rPr>
        <w:t>)</w:t>
      </w:r>
      <w:r>
        <w:rPr>
          <w:sz w:val="28"/>
          <w:szCs w:val="28"/>
          <w:lang w:val="uk-UA"/>
        </w:rPr>
        <w:t>.</w:t>
      </w:r>
    </w:p>
    <w:p w14:paraId="0834D3E2"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drawing>
          <wp:inline distT="0" distB="0" distL="0" distR="0" wp14:anchorId="7885D071" wp14:editId="409A6D1F">
            <wp:extent cx="5366189" cy="4043318"/>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72696" cy="4048221"/>
                    </a:xfrm>
                    <a:prstGeom prst="rect">
                      <a:avLst/>
                    </a:prstGeom>
                    <a:noFill/>
                    <a:ln>
                      <a:noFill/>
                    </a:ln>
                  </pic:spPr>
                </pic:pic>
              </a:graphicData>
            </a:graphic>
          </wp:inline>
        </w:drawing>
      </w:r>
    </w:p>
    <w:p w14:paraId="6DB12817" w14:textId="77777777" w:rsidR="00CD4683" w:rsidRPr="00097E58" w:rsidRDefault="00CD4683" w:rsidP="00CD4683">
      <w:pPr>
        <w:spacing w:line="360" w:lineRule="auto"/>
        <w:jc w:val="both"/>
        <w:rPr>
          <w:sz w:val="28"/>
          <w:szCs w:val="28"/>
          <w:lang w:val="uk-UA"/>
        </w:rPr>
      </w:pPr>
      <w:r w:rsidRPr="00097E58">
        <w:rPr>
          <w:sz w:val="28"/>
          <w:szCs w:val="28"/>
          <w:highlight w:val="yellow"/>
          <w:lang w:val="uk-UA"/>
        </w:rPr>
        <w:t>Рис.</w:t>
      </w:r>
      <w:r>
        <w:rPr>
          <w:sz w:val="28"/>
          <w:szCs w:val="28"/>
          <w:highlight w:val="yellow"/>
          <w:lang w:val="uk-UA"/>
        </w:rPr>
        <w:t xml:space="preserve"> </w:t>
      </w:r>
      <w:r w:rsidRPr="00097E58">
        <w:rPr>
          <w:sz w:val="28"/>
          <w:szCs w:val="28"/>
          <w:highlight w:val="yellow"/>
          <w:lang w:val="uk-UA"/>
        </w:rPr>
        <w:t>6.2</w:t>
      </w:r>
      <w:r w:rsidRPr="00097E58">
        <w:rPr>
          <w:sz w:val="28"/>
          <w:szCs w:val="28"/>
          <w:lang w:val="uk-UA"/>
        </w:rPr>
        <w:t xml:space="preserve"> Спектри білого </w:t>
      </w:r>
      <w:proofErr w:type="spellStart"/>
      <w:r w:rsidRPr="00097E58">
        <w:rPr>
          <w:sz w:val="28"/>
          <w:szCs w:val="28"/>
          <w:lang w:val="uk-UA"/>
        </w:rPr>
        <w:t>СД</w:t>
      </w:r>
      <w:proofErr w:type="spellEnd"/>
      <w:r w:rsidRPr="00097E58">
        <w:rPr>
          <w:sz w:val="28"/>
          <w:szCs w:val="28"/>
          <w:lang w:val="uk-UA"/>
        </w:rPr>
        <w:t xml:space="preserve">, зняті при різних температурах, та розподіл Гауса, побудований для обох смуг з </w:t>
      </w:r>
      <w:proofErr w:type="spellStart"/>
      <w:r w:rsidRPr="00097E58">
        <w:rPr>
          <w:sz w:val="28"/>
          <w:szCs w:val="28"/>
          <w:lang w:val="uk-UA"/>
        </w:rPr>
        <w:t>λ</w:t>
      </w:r>
      <w:r w:rsidRPr="00097E58">
        <w:rPr>
          <w:sz w:val="28"/>
          <w:szCs w:val="28"/>
          <w:vertAlign w:val="subscript"/>
          <w:lang w:val="uk-UA"/>
        </w:rPr>
        <w:t>max</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443</w:t>
      </w:r>
      <w:r>
        <w:rPr>
          <w:sz w:val="28"/>
          <w:szCs w:val="28"/>
          <w:lang w:val="uk-UA"/>
        </w:rPr>
        <w:t> </w:t>
      </w:r>
      <w:r w:rsidRPr="00097E58">
        <w:rPr>
          <w:sz w:val="28"/>
          <w:szCs w:val="28"/>
          <w:lang w:val="uk-UA"/>
        </w:rPr>
        <w:t xml:space="preserve">нм, та </w:t>
      </w:r>
      <w:proofErr w:type="spellStart"/>
      <w:r w:rsidRPr="00097E58">
        <w:rPr>
          <w:sz w:val="28"/>
          <w:szCs w:val="28"/>
          <w:lang w:val="uk-UA"/>
        </w:rPr>
        <w:t>λ</w:t>
      </w:r>
      <w:r w:rsidRPr="00097E58">
        <w:rPr>
          <w:sz w:val="28"/>
          <w:szCs w:val="28"/>
          <w:vertAlign w:val="subscript"/>
          <w:lang w:val="uk-UA"/>
        </w:rPr>
        <w:t>max</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540</w:t>
      </w:r>
      <w:r>
        <w:rPr>
          <w:sz w:val="28"/>
          <w:szCs w:val="28"/>
          <w:lang w:val="uk-UA"/>
        </w:rPr>
        <w:t> </w:t>
      </w:r>
      <w:r w:rsidRPr="00097E58">
        <w:rPr>
          <w:sz w:val="28"/>
          <w:szCs w:val="28"/>
          <w:lang w:val="uk-UA"/>
        </w:rPr>
        <w:t>нм при 77°К</w:t>
      </w:r>
    </w:p>
    <w:p w14:paraId="405BF3E4" w14:textId="77777777" w:rsidR="00CD4683" w:rsidRPr="00097E58" w:rsidRDefault="00CD4683" w:rsidP="00CD4683">
      <w:pPr>
        <w:spacing w:line="360" w:lineRule="auto"/>
        <w:jc w:val="both"/>
        <w:rPr>
          <w:sz w:val="28"/>
          <w:szCs w:val="28"/>
          <w:lang w:val="uk-UA"/>
        </w:rPr>
      </w:pPr>
    </w:p>
    <w:p w14:paraId="22A83D48" w14:textId="77777777" w:rsidR="00CD4683" w:rsidRPr="00097E58" w:rsidRDefault="00CD4683" w:rsidP="00CD4683">
      <w:pPr>
        <w:spacing w:line="360" w:lineRule="auto"/>
        <w:ind w:firstLine="709"/>
        <w:jc w:val="both"/>
        <w:rPr>
          <w:noProof/>
          <w:sz w:val="28"/>
          <w:szCs w:val="28"/>
          <w:lang w:val="uk-UA" w:eastAsia="uk-UA"/>
        </w:rPr>
      </w:pPr>
      <w:r w:rsidRPr="00097E58">
        <w:rPr>
          <w:sz w:val="28"/>
          <w:szCs w:val="28"/>
          <w:lang w:val="uk-UA"/>
        </w:rPr>
        <w:t xml:space="preserve">Температурна залежність інтенсивності свічення джерела збудження – типова для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InGaN</w:t>
      </w:r>
      <w:proofErr w:type="spellEnd"/>
      <w:r w:rsidRPr="00097E58">
        <w:rPr>
          <w:sz w:val="28"/>
          <w:szCs w:val="28"/>
          <w:lang w:val="uk-UA"/>
        </w:rPr>
        <w:t>/</w:t>
      </w:r>
      <w:proofErr w:type="spellStart"/>
      <w:r w:rsidRPr="00097E58">
        <w:rPr>
          <w:sz w:val="28"/>
          <w:szCs w:val="28"/>
          <w:lang w:val="uk-UA"/>
        </w:rPr>
        <w:t>GaN</w:t>
      </w:r>
      <w:proofErr w:type="spellEnd"/>
      <w:r w:rsidRPr="00097E58">
        <w:rPr>
          <w:sz w:val="28"/>
          <w:szCs w:val="28"/>
          <w:lang w:val="uk-UA"/>
        </w:rPr>
        <w:t xml:space="preserve"> і має вигляд кривої з широким максимумом, після якого спостерігається близьке до лінійного гасіння </w:t>
      </w:r>
      <w:r w:rsidRPr="00097E58">
        <w:rPr>
          <w:sz w:val="28"/>
          <w:szCs w:val="28"/>
          <w:highlight w:val="yellow"/>
          <w:lang w:val="uk-UA"/>
        </w:rPr>
        <w:t>(рис. 6.3)</w:t>
      </w:r>
    </w:p>
    <w:p w14:paraId="2B43C9A0" w14:textId="77777777" w:rsidR="00CD4683" w:rsidRPr="00097E58" w:rsidRDefault="00CD4683" w:rsidP="00CD4683">
      <w:pPr>
        <w:spacing w:line="360" w:lineRule="auto"/>
        <w:jc w:val="both"/>
        <w:rPr>
          <w:noProof/>
          <w:sz w:val="28"/>
          <w:szCs w:val="28"/>
          <w:lang w:val="uk-UA"/>
        </w:rPr>
      </w:pPr>
    </w:p>
    <w:p w14:paraId="629ACA20"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drawing>
          <wp:inline distT="0" distB="0" distL="0" distR="0" wp14:anchorId="7F5911A7" wp14:editId="17073A3E">
            <wp:extent cx="5217971" cy="4016828"/>
            <wp:effectExtent l="0" t="0" r="1905"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31802" cy="4027475"/>
                    </a:xfrm>
                    <a:prstGeom prst="rect">
                      <a:avLst/>
                    </a:prstGeom>
                    <a:noFill/>
                    <a:ln>
                      <a:noFill/>
                    </a:ln>
                  </pic:spPr>
                </pic:pic>
              </a:graphicData>
            </a:graphic>
          </wp:inline>
        </w:drawing>
      </w:r>
    </w:p>
    <w:p w14:paraId="67492702" w14:textId="77777777" w:rsidR="00CD4683" w:rsidRPr="00097E58" w:rsidRDefault="00CD4683" w:rsidP="00CD4683">
      <w:pPr>
        <w:spacing w:line="360" w:lineRule="auto"/>
        <w:ind w:firstLine="708"/>
        <w:jc w:val="both"/>
        <w:rPr>
          <w:sz w:val="28"/>
          <w:szCs w:val="28"/>
          <w:lang w:val="uk-UA"/>
        </w:rPr>
      </w:pPr>
      <w:r w:rsidRPr="00097E58">
        <w:rPr>
          <w:sz w:val="28"/>
          <w:szCs w:val="28"/>
          <w:highlight w:val="yellow"/>
          <w:lang w:val="uk-UA"/>
        </w:rPr>
        <w:t>Рис.6.3</w:t>
      </w:r>
      <w:r w:rsidRPr="00097E58">
        <w:rPr>
          <w:sz w:val="28"/>
          <w:szCs w:val="28"/>
          <w:lang w:val="uk-UA"/>
        </w:rPr>
        <w:t xml:space="preserve"> Температурна залежність інтенсивності випромінювання джерела збудження</w:t>
      </w:r>
    </w:p>
    <w:p w14:paraId="7C6A5B74" w14:textId="77777777" w:rsidR="00CD4683" w:rsidRPr="00097E58" w:rsidRDefault="00CD4683" w:rsidP="00CD4683">
      <w:pPr>
        <w:spacing w:line="360" w:lineRule="auto"/>
        <w:ind w:firstLine="708"/>
        <w:jc w:val="both"/>
        <w:rPr>
          <w:sz w:val="28"/>
          <w:szCs w:val="28"/>
          <w:lang w:val="uk-UA"/>
        </w:rPr>
      </w:pPr>
    </w:p>
    <w:p w14:paraId="1743684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Зростання </w:t>
      </w:r>
      <w:proofErr w:type="spellStart"/>
      <w:r w:rsidRPr="00DC72B0">
        <w:rPr>
          <w:i/>
          <w:sz w:val="28"/>
          <w:szCs w:val="28"/>
          <w:lang w:val="uk-UA"/>
        </w:rPr>
        <w:t>I</w:t>
      </w:r>
      <w:r w:rsidRPr="00DC72B0">
        <w:rPr>
          <w:i/>
          <w:sz w:val="28"/>
          <w:szCs w:val="28"/>
          <w:vertAlign w:val="subscript"/>
          <w:lang w:val="uk-UA"/>
        </w:rPr>
        <w:t>інт</w:t>
      </w:r>
      <w:proofErr w:type="spellEnd"/>
      <w:r w:rsidRPr="00DC72B0">
        <w:rPr>
          <w:i/>
          <w:sz w:val="28"/>
          <w:szCs w:val="28"/>
          <w:vertAlign w:val="subscript"/>
          <w:lang w:val="uk-UA"/>
        </w:rPr>
        <w:t>.</w:t>
      </w:r>
      <w:r w:rsidRPr="00097E58">
        <w:rPr>
          <w:sz w:val="28"/>
          <w:szCs w:val="28"/>
          <w:lang w:val="uk-UA"/>
        </w:rPr>
        <w:t>(</w:t>
      </w:r>
      <w:r w:rsidRPr="00DC72B0">
        <w:rPr>
          <w:i/>
          <w:sz w:val="28"/>
          <w:szCs w:val="28"/>
          <w:lang w:val="uk-UA"/>
        </w:rPr>
        <w:t>Т</w:t>
      </w:r>
      <w:r w:rsidRPr="00097E58">
        <w:rPr>
          <w:sz w:val="28"/>
          <w:szCs w:val="28"/>
          <w:lang w:val="uk-UA"/>
        </w:rPr>
        <w:t xml:space="preserve">) – результат зменшення впливу внутрішньо-кристалічних полів, властивих с – напрямку </w:t>
      </w:r>
      <w:proofErr w:type="spellStart"/>
      <w:r w:rsidRPr="00097E58">
        <w:rPr>
          <w:sz w:val="28"/>
          <w:szCs w:val="28"/>
          <w:lang w:val="uk-UA"/>
        </w:rPr>
        <w:t>InGaN</w:t>
      </w:r>
      <w:proofErr w:type="spellEnd"/>
      <w:r w:rsidRPr="00097E58">
        <w:rPr>
          <w:sz w:val="28"/>
          <w:szCs w:val="28"/>
          <w:lang w:val="uk-UA"/>
        </w:rPr>
        <w:t xml:space="preserve">, при посиленні </w:t>
      </w:r>
      <w:r>
        <w:rPr>
          <w:sz w:val="28"/>
          <w:szCs w:val="28"/>
          <w:lang w:val="uk-UA"/>
        </w:rPr>
        <w:t>ефекту</w:t>
      </w:r>
      <w:r w:rsidRPr="00097E58">
        <w:rPr>
          <w:sz w:val="28"/>
          <w:szCs w:val="28"/>
          <w:lang w:val="uk-UA"/>
        </w:rPr>
        <w:t xml:space="preserve"> екранування звільненими носіями; процес теплового гасіння зумовлений зростанням числа фононів.</w:t>
      </w:r>
      <w:r>
        <w:rPr>
          <w:sz w:val="28"/>
          <w:szCs w:val="28"/>
          <w:lang w:val="uk-UA"/>
        </w:rPr>
        <w:t xml:space="preserve"> </w:t>
      </w:r>
      <w:r w:rsidRPr="00097E58">
        <w:rPr>
          <w:sz w:val="28"/>
          <w:szCs w:val="28"/>
          <w:lang w:val="uk-UA"/>
        </w:rPr>
        <w:t>Інтенсивність випромінювання люмінофора з температурою змінюється, відповідно до зміни інтенсивності джерела збудження.</w:t>
      </w:r>
    </w:p>
    <w:p w14:paraId="10043E71" w14:textId="6B4FC058" w:rsidR="00CD4683" w:rsidRPr="00097E58" w:rsidRDefault="00CD4683" w:rsidP="00CD4683">
      <w:pPr>
        <w:spacing w:line="360" w:lineRule="auto"/>
        <w:ind w:firstLine="708"/>
        <w:jc w:val="both"/>
        <w:rPr>
          <w:rFonts w:eastAsiaTheme="minorEastAsia"/>
          <w:sz w:val="28"/>
          <w:szCs w:val="28"/>
          <w:lang w:val="uk-UA"/>
        </w:rPr>
      </w:pPr>
      <w:r w:rsidRPr="00097E58">
        <w:rPr>
          <w:sz w:val="28"/>
          <w:szCs w:val="28"/>
          <w:lang w:val="uk-UA"/>
        </w:rPr>
        <w:t xml:space="preserve">Коефіцієнт перетворення світлової потужності люмінофором, рівний відношенню інтенсивності свічення люмінофора L до інтенсивності свічення </w:t>
      </w:r>
      <w:proofErr w:type="spellStart"/>
      <w:r w:rsidRPr="00097E58">
        <w:rPr>
          <w:sz w:val="28"/>
          <w:szCs w:val="28"/>
          <w:lang w:val="uk-UA"/>
        </w:rPr>
        <w:t>СД</w:t>
      </w:r>
      <w:proofErr w:type="spellEnd"/>
      <w:r w:rsidRPr="00097E58">
        <w:rPr>
          <w:sz w:val="28"/>
          <w:szCs w:val="28"/>
          <w:lang w:val="uk-UA"/>
        </w:rPr>
        <w:t xml:space="preserve"> </w:t>
      </w:r>
      <m:oMath>
        <m:r>
          <w:rPr>
            <w:rFonts w:ascii="Cambria Math" w:hAnsi="Cambria Math"/>
            <w:sz w:val="28"/>
            <w:szCs w:val="28"/>
            <w:lang w:val="uk-UA"/>
          </w:rPr>
          <m:t>α=</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L</m:t>
                </m:r>
              </m:e>
              <m:sub>
                <m:r>
                  <w:rPr>
                    <w:rFonts w:ascii="Cambria Math" w:hAnsi="Cambria Math"/>
                    <w:sz w:val="28"/>
                    <w:szCs w:val="28"/>
                    <w:lang w:val="uk-UA"/>
                  </w:rPr>
                  <m:t>люм.</m:t>
                </m:r>
              </m:sub>
            </m:sSub>
          </m:num>
          <m:den>
            <m:sSub>
              <m:sSubPr>
                <m:ctrlPr>
                  <w:rPr>
                    <w:rFonts w:ascii="Cambria Math" w:hAnsi="Cambria Math"/>
                    <w:i/>
                    <w:sz w:val="28"/>
                    <w:szCs w:val="28"/>
                    <w:lang w:val="uk-UA"/>
                  </w:rPr>
                </m:ctrlPr>
              </m:sSubPr>
              <m:e>
                <m:r>
                  <w:rPr>
                    <w:rFonts w:ascii="Cambria Math" w:hAnsi="Cambria Math"/>
                    <w:sz w:val="28"/>
                    <w:szCs w:val="28"/>
                    <w:lang w:val="uk-UA"/>
                  </w:rPr>
                  <m:t>L</m:t>
                </m:r>
              </m:e>
              <m:sub>
                <m:r>
                  <w:rPr>
                    <w:rFonts w:ascii="Cambria Math" w:hAnsi="Cambria Math"/>
                    <w:sz w:val="28"/>
                    <w:szCs w:val="28"/>
                    <w:lang w:val="uk-UA"/>
                  </w:rPr>
                  <m:t>СД</m:t>
                </m:r>
              </m:sub>
            </m:sSub>
          </m:den>
        </m:f>
      </m:oMath>
      <w:r w:rsidRPr="00097E58">
        <w:rPr>
          <w:rFonts w:eastAsiaTheme="minorEastAsia"/>
          <w:sz w:val="28"/>
          <w:szCs w:val="28"/>
          <w:lang w:val="uk-UA"/>
        </w:rPr>
        <w:t xml:space="preserve"> до 200</w:t>
      </w:r>
      <w:r w:rsidR="00DC72B0">
        <w:rPr>
          <w:rFonts w:eastAsiaTheme="minorEastAsia"/>
          <w:sz w:val="28"/>
          <w:szCs w:val="28"/>
          <w:lang w:val="uk-UA"/>
        </w:rPr>
        <w:t xml:space="preserve"> </w:t>
      </w:r>
      <w:r w:rsidRPr="00097E58">
        <w:rPr>
          <w:rFonts w:eastAsiaTheme="minorEastAsia"/>
          <w:sz w:val="28"/>
          <w:szCs w:val="28"/>
          <w:lang w:val="uk-UA"/>
        </w:rPr>
        <w:t xml:space="preserve">К залишається майже сталими </w:t>
      </w:r>
      <w:r w:rsidRPr="00097E58">
        <w:rPr>
          <w:rFonts w:eastAsiaTheme="minorEastAsia"/>
          <w:sz w:val="28"/>
          <w:szCs w:val="28"/>
          <w:highlight w:val="yellow"/>
          <w:lang w:val="uk-UA"/>
        </w:rPr>
        <w:t>(рис. 6.4)</w:t>
      </w:r>
      <w:r>
        <w:rPr>
          <w:rFonts w:eastAsiaTheme="minorEastAsia"/>
          <w:sz w:val="28"/>
          <w:szCs w:val="28"/>
          <w:lang w:val="uk-UA"/>
        </w:rPr>
        <w:t>,</w:t>
      </w:r>
      <w:r w:rsidRPr="00097E58">
        <w:rPr>
          <w:rFonts w:eastAsiaTheme="minorEastAsia"/>
          <w:sz w:val="28"/>
          <w:szCs w:val="28"/>
          <w:lang w:val="uk-UA"/>
        </w:rPr>
        <w:t xml:space="preserve"> після Т</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210</w:t>
      </w:r>
      <w:r w:rsidR="00DC72B0">
        <w:rPr>
          <w:rFonts w:eastAsiaTheme="minorEastAsia"/>
          <w:sz w:val="28"/>
          <w:szCs w:val="28"/>
          <w:lang w:val="uk-UA"/>
        </w:rPr>
        <w:t xml:space="preserve"> </w:t>
      </w:r>
      <w:r w:rsidRPr="00097E58">
        <w:rPr>
          <w:rFonts w:eastAsiaTheme="minorEastAsia"/>
          <w:sz w:val="28"/>
          <w:szCs w:val="28"/>
          <w:lang w:val="uk-UA"/>
        </w:rPr>
        <w:t xml:space="preserve">К збільшується внаслідок різкого падіння </w:t>
      </w:r>
      <w:proofErr w:type="spellStart"/>
      <w:r w:rsidRPr="00DC72B0">
        <w:rPr>
          <w:rFonts w:eastAsiaTheme="minorEastAsia"/>
          <w:i/>
          <w:sz w:val="28"/>
          <w:szCs w:val="28"/>
          <w:lang w:val="uk-UA"/>
        </w:rPr>
        <w:t>L</w:t>
      </w:r>
      <w:r w:rsidRPr="00097E58">
        <w:rPr>
          <w:rFonts w:eastAsiaTheme="minorEastAsia"/>
          <w:sz w:val="28"/>
          <w:szCs w:val="28"/>
          <w:vertAlign w:val="subscript"/>
          <w:lang w:val="uk-UA"/>
        </w:rPr>
        <w:t>СД</w:t>
      </w:r>
      <w:proofErr w:type="spellEnd"/>
      <w:r w:rsidRPr="00097E58">
        <w:rPr>
          <w:rFonts w:eastAsiaTheme="minorEastAsia"/>
          <w:sz w:val="28"/>
          <w:szCs w:val="28"/>
          <w:lang w:val="uk-UA"/>
        </w:rPr>
        <w:t xml:space="preserve"> порівняно з </w:t>
      </w:r>
      <w:proofErr w:type="spellStart"/>
      <w:r w:rsidRPr="00DC72B0">
        <w:rPr>
          <w:rFonts w:eastAsiaTheme="minorEastAsia"/>
          <w:i/>
          <w:sz w:val="28"/>
          <w:szCs w:val="28"/>
          <w:lang w:val="uk-UA"/>
        </w:rPr>
        <w:t>L</w:t>
      </w:r>
      <w:r w:rsidRPr="00097E58">
        <w:rPr>
          <w:rFonts w:eastAsiaTheme="minorEastAsia"/>
          <w:sz w:val="28"/>
          <w:szCs w:val="28"/>
          <w:vertAlign w:val="subscript"/>
          <w:lang w:val="uk-UA"/>
        </w:rPr>
        <w:t>люм</w:t>
      </w:r>
      <w:proofErr w:type="spellEnd"/>
      <w:r w:rsidRPr="00097E58">
        <w:rPr>
          <w:rFonts w:eastAsiaTheme="minorEastAsia"/>
          <w:sz w:val="28"/>
          <w:szCs w:val="28"/>
          <w:vertAlign w:val="subscript"/>
          <w:lang w:val="uk-UA"/>
        </w:rPr>
        <w:t>.</w:t>
      </w:r>
      <w:r w:rsidRPr="00097E58">
        <w:rPr>
          <w:rFonts w:eastAsiaTheme="minorEastAsia"/>
          <w:sz w:val="28"/>
          <w:szCs w:val="28"/>
          <w:lang w:val="uk-UA"/>
        </w:rPr>
        <w:t xml:space="preserve">, про що повідомлялось також і у роботі </w:t>
      </w:r>
      <w:r w:rsidRPr="00097E58">
        <w:rPr>
          <w:rFonts w:eastAsiaTheme="minorEastAsia"/>
          <w:sz w:val="28"/>
          <w:szCs w:val="28"/>
          <w:highlight w:val="green"/>
          <w:lang w:val="uk-UA"/>
        </w:rPr>
        <w:t>[107].</w:t>
      </w:r>
    </w:p>
    <w:p w14:paraId="0DDC35F1" w14:textId="77777777" w:rsidR="00CD4683" w:rsidRPr="00097E58" w:rsidRDefault="00CD4683" w:rsidP="00CD4683">
      <w:pPr>
        <w:spacing w:line="360" w:lineRule="auto"/>
        <w:ind w:left="-567"/>
        <w:jc w:val="center"/>
        <w:rPr>
          <w:rFonts w:eastAsiaTheme="minorEastAsia"/>
          <w:sz w:val="28"/>
          <w:szCs w:val="28"/>
          <w:lang w:val="uk-UA"/>
        </w:rPr>
      </w:pPr>
      <w:r w:rsidRPr="00097E58">
        <w:rPr>
          <w:rFonts w:eastAsiaTheme="minorEastAsia"/>
          <w:noProof/>
          <w:sz w:val="28"/>
          <w:szCs w:val="28"/>
          <w:lang w:val="uk-UA" w:eastAsia="uk-UA"/>
        </w:rPr>
        <w:drawing>
          <wp:inline distT="0" distB="0" distL="0" distR="0" wp14:anchorId="0B5218B2" wp14:editId="678A12AB">
            <wp:extent cx="5606661" cy="4528457"/>
            <wp:effectExtent l="0" t="0" r="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2313" cy="4533022"/>
                    </a:xfrm>
                    <a:prstGeom prst="rect">
                      <a:avLst/>
                    </a:prstGeom>
                    <a:noFill/>
                    <a:ln>
                      <a:noFill/>
                    </a:ln>
                  </pic:spPr>
                </pic:pic>
              </a:graphicData>
            </a:graphic>
          </wp:inline>
        </w:drawing>
      </w:r>
    </w:p>
    <w:p w14:paraId="540E1D91"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sz w:val="28"/>
          <w:szCs w:val="28"/>
          <w:highlight w:val="yellow"/>
          <w:lang w:val="uk-UA"/>
        </w:rPr>
        <w:t>Рис.</w:t>
      </w:r>
      <w:r>
        <w:rPr>
          <w:rFonts w:eastAsiaTheme="minorEastAsia"/>
          <w:sz w:val="28"/>
          <w:szCs w:val="28"/>
          <w:highlight w:val="yellow"/>
          <w:lang w:val="uk-UA"/>
        </w:rPr>
        <w:t xml:space="preserve"> </w:t>
      </w:r>
      <w:r w:rsidRPr="00097E58">
        <w:rPr>
          <w:rFonts w:eastAsiaTheme="minorEastAsia"/>
          <w:sz w:val="28"/>
          <w:szCs w:val="28"/>
          <w:highlight w:val="yellow"/>
          <w:lang w:val="uk-UA"/>
        </w:rPr>
        <w:t>6.4</w:t>
      </w:r>
      <w:r w:rsidRPr="00097E58">
        <w:rPr>
          <w:rFonts w:eastAsiaTheme="minorEastAsia"/>
          <w:sz w:val="28"/>
          <w:szCs w:val="28"/>
          <w:lang w:val="uk-UA"/>
        </w:rPr>
        <w:t xml:space="preserve"> Температурна залежність коефіцієнта перетворення світлової потужності білого </w:t>
      </w:r>
      <w:proofErr w:type="spellStart"/>
      <w:r w:rsidRPr="00097E58">
        <w:rPr>
          <w:rFonts w:eastAsiaTheme="minorEastAsia"/>
          <w:sz w:val="28"/>
          <w:szCs w:val="28"/>
          <w:lang w:val="uk-UA"/>
        </w:rPr>
        <w:t>СД</w:t>
      </w:r>
      <w:proofErr w:type="spellEnd"/>
    </w:p>
    <w:p w14:paraId="3C91144D" w14:textId="77777777" w:rsidR="00CD4683" w:rsidRPr="00097E58" w:rsidRDefault="00CD4683" w:rsidP="00CD4683">
      <w:pPr>
        <w:spacing w:line="360" w:lineRule="auto"/>
        <w:jc w:val="center"/>
        <w:rPr>
          <w:rFonts w:eastAsiaTheme="minorEastAsia"/>
          <w:sz w:val="28"/>
          <w:szCs w:val="28"/>
          <w:lang w:val="uk-UA"/>
        </w:rPr>
      </w:pPr>
    </w:p>
    <w:p w14:paraId="24C49289" w14:textId="1FB8B03D" w:rsidR="00CD4683" w:rsidRPr="00097E58" w:rsidRDefault="00CD4683" w:rsidP="00CD4683">
      <w:pPr>
        <w:spacing w:line="360" w:lineRule="auto"/>
        <w:ind w:firstLine="708"/>
        <w:jc w:val="both"/>
        <w:rPr>
          <w:rFonts w:eastAsiaTheme="minorEastAsia"/>
          <w:sz w:val="28"/>
          <w:szCs w:val="28"/>
          <w:lang w:val="uk-UA"/>
        </w:rPr>
      </w:pPr>
      <w:r>
        <w:rPr>
          <w:rFonts w:eastAsiaTheme="minorEastAsia"/>
          <w:sz w:val="28"/>
          <w:szCs w:val="28"/>
          <w:lang w:val="uk-UA"/>
        </w:rPr>
        <w:t xml:space="preserve">Коефіцієнт </w:t>
      </w:r>
      <w:r w:rsidRPr="00AF54C8">
        <w:rPr>
          <w:rFonts w:eastAsiaTheme="minorEastAsia"/>
          <w:i/>
          <w:iCs/>
          <w:sz w:val="28"/>
          <w:szCs w:val="28"/>
          <w:lang w:val="uk-UA"/>
        </w:rPr>
        <w:t>α</w:t>
      </w:r>
      <w:r w:rsidRPr="00097E58">
        <w:rPr>
          <w:rFonts w:eastAsiaTheme="minorEastAsia"/>
          <w:sz w:val="28"/>
          <w:szCs w:val="28"/>
          <w:lang w:val="uk-UA"/>
        </w:rPr>
        <w:t xml:space="preserve"> виявляєтьс</w:t>
      </w:r>
      <w:r w:rsidR="005E1061">
        <w:rPr>
          <w:rFonts w:eastAsiaTheme="minorEastAsia"/>
          <w:sz w:val="28"/>
          <w:szCs w:val="28"/>
          <w:lang w:val="uk-UA"/>
        </w:rPr>
        <w:t xml:space="preserve">я більшим при 290 К, ніж при 77 </w:t>
      </w:r>
      <w:r w:rsidRPr="00097E58">
        <w:rPr>
          <w:rFonts w:eastAsiaTheme="minorEastAsia"/>
          <w:sz w:val="28"/>
          <w:szCs w:val="28"/>
          <w:lang w:val="uk-UA"/>
        </w:rPr>
        <w:t xml:space="preserve">К і повільно падає зі зростанням рівня інжекції </w:t>
      </w:r>
      <w:r w:rsidRPr="00097E58">
        <w:rPr>
          <w:rFonts w:eastAsiaTheme="minorEastAsia"/>
          <w:sz w:val="28"/>
          <w:szCs w:val="28"/>
          <w:highlight w:val="yellow"/>
          <w:lang w:val="uk-UA"/>
        </w:rPr>
        <w:t>(рис. 6.5)</w:t>
      </w:r>
      <w:r w:rsidRPr="00097E58">
        <w:rPr>
          <w:rFonts w:eastAsiaTheme="minorEastAsia"/>
          <w:sz w:val="28"/>
          <w:szCs w:val="28"/>
          <w:lang w:val="uk-UA"/>
        </w:rPr>
        <w:t>. Розрахунок α(</w:t>
      </w:r>
      <w:r w:rsidRPr="005E1061">
        <w:rPr>
          <w:rFonts w:eastAsiaTheme="minorEastAsia"/>
          <w:i/>
          <w:sz w:val="28"/>
          <w:szCs w:val="28"/>
          <w:lang w:val="uk-UA"/>
        </w:rPr>
        <w:t>Т</w:t>
      </w:r>
      <w:r w:rsidRPr="00097E58">
        <w:rPr>
          <w:rFonts w:eastAsiaTheme="minorEastAsia"/>
          <w:sz w:val="28"/>
          <w:szCs w:val="28"/>
          <w:lang w:val="uk-UA"/>
        </w:rPr>
        <w:t xml:space="preserve">), проведений з використанням апроксимаційних </w:t>
      </w:r>
      <w:proofErr w:type="spellStart"/>
      <w:r w:rsidRPr="00097E58">
        <w:rPr>
          <w:rFonts w:eastAsiaTheme="minorEastAsia"/>
          <w:sz w:val="28"/>
          <w:szCs w:val="28"/>
          <w:lang w:val="uk-UA"/>
        </w:rPr>
        <w:t>залежностей</w:t>
      </w:r>
      <w:proofErr w:type="spellEnd"/>
      <w:r w:rsidRPr="00097E58">
        <w:rPr>
          <w:rFonts w:eastAsiaTheme="minorEastAsia"/>
          <w:sz w:val="28"/>
          <w:szCs w:val="28"/>
          <w:lang w:val="uk-UA"/>
        </w:rPr>
        <w:t xml:space="preserve"> інтенсивності випромінювання </w:t>
      </w:r>
      <w:proofErr w:type="spellStart"/>
      <w:r w:rsidRPr="00097E58">
        <w:rPr>
          <w:rFonts w:eastAsiaTheme="minorEastAsia"/>
          <w:sz w:val="28"/>
          <w:szCs w:val="28"/>
          <w:lang w:val="uk-UA"/>
        </w:rPr>
        <w:t>світлодіода</w:t>
      </w:r>
      <w:proofErr w:type="spellEnd"/>
      <w:r w:rsidRPr="00097E58">
        <w:rPr>
          <w:rFonts w:eastAsiaTheme="minorEastAsia"/>
          <w:sz w:val="28"/>
          <w:szCs w:val="28"/>
          <w:lang w:val="uk-UA"/>
        </w:rPr>
        <w:t xml:space="preserve"> та люмінофорної смуги λ</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540</w:t>
      </w:r>
      <w:r>
        <w:rPr>
          <w:rFonts w:eastAsiaTheme="minorEastAsia"/>
          <w:sz w:val="28"/>
          <w:szCs w:val="28"/>
          <w:lang w:val="uk-UA"/>
        </w:rPr>
        <w:t> </w:t>
      </w:r>
      <w:r w:rsidRPr="00097E58">
        <w:rPr>
          <w:rFonts w:eastAsiaTheme="minorEastAsia"/>
          <w:sz w:val="28"/>
          <w:szCs w:val="28"/>
          <w:lang w:val="uk-UA"/>
        </w:rPr>
        <w:t xml:space="preserve">нм у вигляді лінійних функцій </w:t>
      </w:r>
      <w:proofErr w:type="spellStart"/>
      <w:r w:rsidRPr="005E1061">
        <w:rPr>
          <w:rFonts w:eastAsiaTheme="minorEastAsia"/>
          <w:i/>
          <w:sz w:val="28"/>
          <w:szCs w:val="28"/>
          <w:lang w:val="uk-UA"/>
        </w:rPr>
        <w:t>І</w:t>
      </w:r>
      <w:r w:rsidRPr="005E1061">
        <w:rPr>
          <w:rFonts w:eastAsiaTheme="minorEastAsia"/>
          <w:i/>
          <w:sz w:val="28"/>
          <w:szCs w:val="28"/>
          <w:vertAlign w:val="subscript"/>
          <w:lang w:val="uk-UA"/>
        </w:rPr>
        <w:t>інт</w:t>
      </w:r>
      <w:proofErr w:type="spellEnd"/>
      <w:r w:rsidRPr="00097E58">
        <w:rPr>
          <w:rFonts w:eastAsiaTheme="minorEastAsia"/>
          <w:sz w:val="28"/>
          <w:szCs w:val="28"/>
          <w:vertAlign w:val="subscript"/>
          <w:lang w:val="uk-UA"/>
        </w:rPr>
        <w:t>.</w:t>
      </w:r>
      <w:r w:rsidRPr="00097E58">
        <w:rPr>
          <w:rFonts w:eastAsiaTheme="minorEastAsia"/>
          <w:sz w:val="28"/>
          <w:szCs w:val="28"/>
          <w:lang w:val="uk-UA"/>
        </w:rPr>
        <w:t>(</w:t>
      </w:r>
      <w:r w:rsidRPr="005E1061">
        <w:rPr>
          <w:rFonts w:eastAsiaTheme="minorEastAsia"/>
          <w:i/>
          <w:sz w:val="28"/>
          <w:szCs w:val="28"/>
          <w:lang w:val="uk-UA"/>
        </w:rPr>
        <w:t>Т</w:t>
      </w:r>
      <w:r w:rsidR="005E1061">
        <w:rPr>
          <w:rFonts w:eastAsiaTheme="minorEastAsia"/>
          <w:sz w:val="28"/>
          <w:szCs w:val="28"/>
          <w:lang w:val="uk-UA"/>
        </w:rPr>
        <w:t xml:space="preserve">) в інтервалі 200-290 </w:t>
      </w:r>
      <w:r w:rsidRPr="00097E58">
        <w:rPr>
          <w:rFonts w:eastAsiaTheme="minorEastAsia"/>
          <w:sz w:val="28"/>
          <w:szCs w:val="28"/>
          <w:lang w:val="uk-UA"/>
        </w:rPr>
        <w:t>К також підтвердив зростання коефіцієнта перетворення потужності у згаданій області температур (</w:t>
      </w:r>
      <w:r w:rsidRPr="00097E58">
        <w:rPr>
          <w:rFonts w:eastAsiaTheme="minorEastAsia"/>
          <w:sz w:val="28"/>
          <w:szCs w:val="28"/>
          <w:highlight w:val="yellow"/>
          <w:lang w:val="uk-UA"/>
        </w:rPr>
        <w:t>рис. 6.4</w:t>
      </w:r>
      <w:r w:rsidRPr="00097E58">
        <w:rPr>
          <w:rFonts w:eastAsiaTheme="minorEastAsia"/>
          <w:sz w:val="28"/>
          <w:szCs w:val="28"/>
          <w:lang w:val="uk-UA"/>
        </w:rPr>
        <w:t>)</w:t>
      </w:r>
      <w:r>
        <w:rPr>
          <w:rFonts w:eastAsiaTheme="minorEastAsia"/>
          <w:sz w:val="28"/>
          <w:szCs w:val="28"/>
          <w:lang w:val="uk-UA"/>
        </w:rPr>
        <w:t>.</w:t>
      </w:r>
    </w:p>
    <w:p w14:paraId="24364CF7"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noProof/>
          <w:sz w:val="28"/>
          <w:szCs w:val="28"/>
          <w:lang w:val="uk-UA" w:eastAsia="uk-UA"/>
        </w:rPr>
        <w:drawing>
          <wp:inline distT="0" distB="0" distL="0" distR="0" wp14:anchorId="36FB1831" wp14:editId="59DBE31F">
            <wp:extent cx="5333884" cy="4285343"/>
            <wp:effectExtent l="0" t="0" r="635"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42754" cy="4292469"/>
                    </a:xfrm>
                    <a:prstGeom prst="rect">
                      <a:avLst/>
                    </a:prstGeom>
                    <a:noFill/>
                    <a:ln>
                      <a:noFill/>
                    </a:ln>
                  </pic:spPr>
                </pic:pic>
              </a:graphicData>
            </a:graphic>
          </wp:inline>
        </w:drawing>
      </w:r>
    </w:p>
    <w:p w14:paraId="5233663D"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sz w:val="28"/>
          <w:szCs w:val="28"/>
          <w:highlight w:val="yellow"/>
          <w:lang w:val="uk-UA"/>
        </w:rPr>
        <w:t>Рис.</w:t>
      </w:r>
      <w:r>
        <w:rPr>
          <w:rFonts w:eastAsiaTheme="minorEastAsia"/>
          <w:sz w:val="28"/>
          <w:szCs w:val="28"/>
          <w:highlight w:val="yellow"/>
          <w:lang w:val="uk-UA"/>
        </w:rPr>
        <w:t xml:space="preserve"> </w:t>
      </w:r>
      <w:r w:rsidRPr="00097E58">
        <w:rPr>
          <w:rFonts w:eastAsiaTheme="minorEastAsia"/>
          <w:sz w:val="28"/>
          <w:szCs w:val="28"/>
          <w:highlight w:val="yellow"/>
          <w:lang w:val="uk-UA"/>
        </w:rPr>
        <w:t>6.5</w:t>
      </w:r>
      <w:r w:rsidRPr="00097E58">
        <w:rPr>
          <w:rFonts w:eastAsiaTheme="minorEastAsia"/>
          <w:sz w:val="28"/>
          <w:szCs w:val="28"/>
          <w:lang w:val="uk-UA"/>
        </w:rPr>
        <w:t xml:space="preserve"> Залежність коефіцієнта перетворення потужності α від струму інжекції</w:t>
      </w:r>
    </w:p>
    <w:p w14:paraId="18E60914" w14:textId="77777777" w:rsidR="00CD4683" w:rsidRPr="00097E58" w:rsidRDefault="00CD4683" w:rsidP="00CD4683">
      <w:pPr>
        <w:spacing w:line="360" w:lineRule="auto"/>
        <w:jc w:val="both"/>
        <w:rPr>
          <w:rFonts w:eastAsiaTheme="minorEastAsia"/>
          <w:sz w:val="28"/>
          <w:szCs w:val="28"/>
          <w:lang w:val="uk-UA"/>
        </w:rPr>
      </w:pPr>
    </w:p>
    <w:p w14:paraId="4BF712B7" w14:textId="685A6ABF" w:rsidR="00CD4683" w:rsidRPr="00097E58" w:rsidRDefault="00CD4683" w:rsidP="00CD4683">
      <w:pPr>
        <w:spacing w:line="360" w:lineRule="auto"/>
        <w:jc w:val="both"/>
        <w:rPr>
          <w:rFonts w:eastAsiaTheme="minorEastAsia"/>
          <w:sz w:val="28"/>
          <w:szCs w:val="28"/>
          <w:lang w:val="uk-UA"/>
        </w:rPr>
      </w:pPr>
      <w:r w:rsidRPr="00097E58">
        <w:rPr>
          <w:rFonts w:eastAsiaTheme="minorEastAsia"/>
          <w:sz w:val="28"/>
          <w:szCs w:val="28"/>
          <w:lang w:val="uk-UA"/>
        </w:rPr>
        <w:t>Втрати на перетворення довжин хвиль випромінювання люмінофором</w:t>
      </w:r>
      <w:r>
        <w:rPr>
          <w:rFonts w:eastAsiaTheme="minorEastAsia"/>
          <w:sz w:val="28"/>
          <w:szCs w:val="28"/>
          <w:lang w:val="uk-UA"/>
        </w:rPr>
        <w:t xml:space="preserve"> </w:t>
      </w:r>
      <w:r w:rsidR="005E1061">
        <w:rPr>
          <w:rFonts w:eastAsiaTheme="minorEastAsia"/>
          <w:sz w:val="28"/>
          <w:szCs w:val="28"/>
          <w:lang w:val="uk-UA"/>
        </w:rPr>
        <w:t xml:space="preserve">при 290 </w:t>
      </w:r>
      <w:r w:rsidRPr="00097E58">
        <w:rPr>
          <w:rFonts w:eastAsiaTheme="minorEastAsia"/>
          <w:sz w:val="28"/>
          <w:szCs w:val="28"/>
          <w:lang w:val="uk-UA"/>
        </w:rPr>
        <w:t>К становлять Δ</w:t>
      </w:r>
      <w:r w:rsidRPr="005E1061">
        <w:rPr>
          <w:rFonts w:eastAsiaTheme="minorEastAsia"/>
          <w:i/>
          <w:sz w:val="28"/>
          <w:szCs w:val="28"/>
          <w:lang w:val="uk-UA"/>
        </w:rPr>
        <w:t>Е</w:t>
      </w:r>
      <w:r w:rsidRPr="005E1061">
        <w:rPr>
          <w:rFonts w:eastAsiaTheme="minorEastAsia"/>
          <w:i/>
          <w:sz w:val="28"/>
          <w:szCs w:val="28"/>
          <w:vertAlign w:val="subscript"/>
          <w:lang w:val="uk-UA"/>
        </w:rPr>
        <w:t>1</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82</w:t>
      </w:r>
      <w:r>
        <w:rPr>
          <w:rFonts w:eastAsiaTheme="minorEastAsia"/>
          <w:sz w:val="28"/>
          <w:szCs w:val="28"/>
          <w:lang w:val="uk-UA"/>
        </w:rPr>
        <w:t> </w:t>
      </w:r>
      <w:r w:rsidRPr="00097E58">
        <w:rPr>
          <w:rFonts w:eastAsiaTheme="minorEastAsia"/>
          <w:sz w:val="28"/>
          <w:szCs w:val="28"/>
          <w:lang w:val="uk-UA"/>
        </w:rPr>
        <w:t>%; Δ</w:t>
      </w:r>
      <w:r w:rsidRPr="005E1061">
        <w:rPr>
          <w:rFonts w:eastAsiaTheme="minorEastAsia"/>
          <w:i/>
          <w:sz w:val="28"/>
          <w:szCs w:val="28"/>
          <w:lang w:val="uk-UA"/>
        </w:rPr>
        <w:t>Е</w:t>
      </w:r>
      <w:r w:rsidRPr="005E1061">
        <w:rPr>
          <w:rFonts w:eastAsiaTheme="minorEastAsia"/>
          <w:i/>
          <w:sz w:val="28"/>
          <w:szCs w:val="28"/>
          <w:vertAlign w:val="subscript"/>
          <w:lang w:val="uk-UA"/>
        </w:rPr>
        <w:t>2</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77</w:t>
      </w:r>
      <w:r>
        <w:rPr>
          <w:rFonts w:eastAsiaTheme="minorEastAsia"/>
          <w:sz w:val="28"/>
          <w:szCs w:val="28"/>
          <w:lang w:val="uk-UA"/>
        </w:rPr>
        <w:t> </w:t>
      </w:r>
      <w:r w:rsidRPr="00097E58">
        <w:rPr>
          <w:rFonts w:eastAsiaTheme="minorEastAsia"/>
          <w:sz w:val="28"/>
          <w:szCs w:val="28"/>
          <w:lang w:val="uk-UA"/>
        </w:rPr>
        <w:t>%.</w:t>
      </w:r>
    </w:p>
    <w:p w14:paraId="6095D723" w14:textId="77777777" w:rsidR="00CD4683" w:rsidRPr="00097E58" w:rsidRDefault="00CD4683" w:rsidP="00CD4683">
      <w:pPr>
        <w:spacing w:line="360" w:lineRule="auto"/>
        <w:ind w:left="-993"/>
        <w:jc w:val="center"/>
        <w:rPr>
          <w:rFonts w:eastAsiaTheme="minorEastAsia"/>
          <w:sz w:val="28"/>
          <w:szCs w:val="28"/>
          <w:lang w:val="uk-UA"/>
        </w:rPr>
      </w:pPr>
      <w:r w:rsidRPr="00097E58">
        <w:rPr>
          <w:rFonts w:eastAsiaTheme="minorEastAsia"/>
          <w:noProof/>
          <w:sz w:val="28"/>
          <w:szCs w:val="28"/>
          <w:highlight w:val="yellow"/>
          <w:lang w:val="uk-UA" w:eastAsia="uk-UA"/>
        </w:rPr>
        <w:drawing>
          <wp:inline distT="0" distB="0" distL="0" distR="0" wp14:anchorId="63A4F580" wp14:editId="4A6B1627">
            <wp:extent cx="5935980" cy="4716780"/>
            <wp:effectExtent l="0" t="0" r="762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6F6B3FB1"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sz w:val="28"/>
          <w:szCs w:val="28"/>
          <w:highlight w:val="yellow"/>
          <w:lang w:val="uk-UA"/>
        </w:rPr>
        <w:t>Рис.</w:t>
      </w:r>
      <w:r>
        <w:rPr>
          <w:rFonts w:eastAsiaTheme="minorEastAsia"/>
          <w:sz w:val="28"/>
          <w:szCs w:val="28"/>
          <w:highlight w:val="yellow"/>
          <w:lang w:val="uk-UA"/>
        </w:rPr>
        <w:t xml:space="preserve"> </w:t>
      </w:r>
      <w:r w:rsidRPr="00097E58">
        <w:rPr>
          <w:rFonts w:eastAsiaTheme="minorEastAsia"/>
          <w:sz w:val="28"/>
          <w:szCs w:val="28"/>
          <w:highlight w:val="yellow"/>
          <w:lang w:val="uk-UA"/>
        </w:rPr>
        <w:t>6.6</w:t>
      </w:r>
      <w:r w:rsidRPr="00097E58">
        <w:rPr>
          <w:rFonts w:eastAsiaTheme="minorEastAsia"/>
          <w:sz w:val="28"/>
          <w:szCs w:val="28"/>
          <w:lang w:val="uk-UA"/>
        </w:rPr>
        <w:t xml:space="preserve"> Залежність інтенсивності свічення від струму для трьох смуг випромінювання при кімнатній температурі</w:t>
      </w:r>
    </w:p>
    <w:p w14:paraId="00774B50" w14:textId="77777777" w:rsidR="00CD4683" w:rsidRPr="00097E58" w:rsidRDefault="00CD4683" w:rsidP="00CD4683">
      <w:pPr>
        <w:spacing w:line="360" w:lineRule="auto"/>
        <w:jc w:val="both"/>
        <w:rPr>
          <w:rFonts w:eastAsiaTheme="minorEastAsia"/>
          <w:sz w:val="28"/>
          <w:szCs w:val="28"/>
          <w:lang w:val="uk-UA"/>
        </w:rPr>
      </w:pPr>
    </w:p>
    <w:p w14:paraId="7B90DFA6" w14:textId="2CE11810" w:rsidR="00CD4683" w:rsidRPr="00097E58" w:rsidRDefault="00CD4683" w:rsidP="00CD4683">
      <w:pPr>
        <w:spacing w:line="360" w:lineRule="auto"/>
        <w:ind w:firstLine="708"/>
        <w:jc w:val="both"/>
        <w:rPr>
          <w:rFonts w:eastAsiaTheme="minorEastAsia"/>
          <w:sz w:val="28"/>
          <w:szCs w:val="28"/>
          <w:lang w:val="uk-UA"/>
        </w:rPr>
      </w:pPr>
      <w:r w:rsidRPr="00097E58">
        <w:rPr>
          <w:rFonts w:eastAsiaTheme="minorEastAsia"/>
          <w:sz w:val="28"/>
          <w:szCs w:val="28"/>
          <w:lang w:val="uk-UA"/>
        </w:rPr>
        <w:t>В області робочих струмів (1</w:t>
      </w:r>
      <w:r w:rsidR="005E1061">
        <w:rPr>
          <w:rFonts w:eastAsiaTheme="minorEastAsia"/>
          <w:sz w:val="28"/>
          <w:szCs w:val="28"/>
          <w:lang w:val="uk-UA"/>
        </w:rPr>
        <w:t xml:space="preserve"> </w:t>
      </w:r>
      <w:r w:rsidRPr="00097E58">
        <w:rPr>
          <w:rFonts w:eastAsiaTheme="minorEastAsia"/>
          <w:sz w:val="28"/>
          <w:szCs w:val="28"/>
          <w:lang w:val="uk-UA"/>
        </w:rPr>
        <w:t>÷</w:t>
      </w:r>
      <w:r w:rsidR="005E1061">
        <w:rPr>
          <w:rFonts w:eastAsiaTheme="minorEastAsia"/>
          <w:sz w:val="28"/>
          <w:szCs w:val="28"/>
          <w:lang w:val="uk-UA"/>
        </w:rPr>
        <w:t xml:space="preserve"> </w:t>
      </w:r>
      <w:r w:rsidRPr="00097E58">
        <w:rPr>
          <w:rFonts w:eastAsiaTheme="minorEastAsia"/>
          <w:sz w:val="28"/>
          <w:szCs w:val="28"/>
          <w:lang w:val="uk-UA"/>
        </w:rPr>
        <w:t xml:space="preserve">20 </w:t>
      </w:r>
      <w:proofErr w:type="spellStart"/>
      <w:r w:rsidRPr="00097E58">
        <w:rPr>
          <w:rFonts w:eastAsiaTheme="minorEastAsia"/>
          <w:sz w:val="28"/>
          <w:szCs w:val="28"/>
          <w:lang w:val="uk-UA"/>
        </w:rPr>
        <w:t>мА</w:t>
      </w:r>
      <w:proofErr w:type="spellEnd"/>
      <w:r w:rsidRPr="00097E58">
        <w:rPr>
          <w:rFonts w:eastAsiaTheme="minorEastAsia"/>
          <w:sz w:val="28"/>
          <w:szCs w:val="28"/>
          <w:lang w:val="uk-UA"/>
        </w:rPr>
        <w:t xml:space="preserve">) спостерігається лінійне зростання кожної з трьох смуг </w:t>
      </w:r>
      <w:r w:rsidRPr="00097E58">
        <w:rPr>
          <w:rFonts w:eastAsiaTheme="minorEastAsia"/>
          <w:sz w:val="28"/>
          <w:szCs w:val="28"/>
          <w:highlight w:val="yellow"/>
          <w:lang w:val="uk-UA"/>
        </w:rPr>
        <w:t>(рис. 6.6)</w:t>
      </w:r>
      <w:r w:rsidRPr="00097E58">
        <w:rPr>
          <w:rFonts w:eastAsiaTheme="minorEastAsia"/>
          <w:sz w:val="28"/>
          <w:szCs w:val="28"/>
          <w:lang w:val="uk-UA"/>
        </w:rPr>
        <w:t>. Відповідно збільшується також інтегральне випромінювання діода у межах 0</w:t>
      </w:r>
      <w:r w:rsidR="005E1061">
        <w:rPr>
          <w:rFonts w:eastAsiaTheme="minorEastAsia"/>
          <w:sz w:val="28"/>
          <w:szCs w:val="28"/>
          <w:lang w:val="uk-UA"/>
        </w:rPr>
        <w:t xml:space="preserve"> </w:t>
      </w:r>
      <w:r w:rsidRPr="00097E58">
        <w:rPr>
          <w:rFonts w:eastAsiaTheme="minorEastAsia"/>
          <w:sz w:val="28"/>
          <w:szCs w:val="28"/>
          <w:lang w:val="uk-UA"/>
        </w:rPr>
        <w:t>÷</w:t>
      </w:r>
      <w:r w:rsidR="005E1061">
        <w:rPr>
          <w:rFonts w:eastAsiaTheme="minorEastAsia"/>
          <w:sz w:val="28"/>
          <w:szCs w:val="28"/>
          <w:lang w:val="uk-UA"/>
        </w:rPr>
        <w:t xml:space="preserve"> </w:t>
      </w:r>
      <w:r w:rsidRPr="00097E58">
        <w:rPr>
          <w:rFonts w:eastAsiaTheme="minorEastAsia"/>
          <w:sz w:val="28"/>
          <w:szCs w:val="28"/>
          <w:lang w:val="uk-UA"/>
        </w:rPr>
        <w:t xml:space="preserve">20 </w:t>
      </w:r>
      <w:proofErr w:type="spellStart"/>
      <w:r w:rsidRPr="00097E58">
        <w:rPr>
          <w:rFonts w:eastAsiaTheme="minorEastAsia"/>
          <w:sz w:val="28"/>
          <w:szCs w:val="28"/>
          <w:lang w:val="uk-UA"/>
        </w:rPr>
        <w:t>мА</w:t>
      </w:r>
      <w:proofErr w:type="spellEnd"/>
      <w:r w:rsidRPr="00097E58">
        <w:rPr>
          <w:rFonts w:eastAsiaTheme="minorEastAsia"/>
          <w:sz w:val="28"/>
          <w:szCs w:val="28"/>
          <w:lang w:val="uk-UA"/>
        </w:rPr>
        <w:t xml:space="preserve"> (рис. </w:t>
      </w:r>
      <w:r>
        <w:rPr>
          <w:rFonts w:eastAsiaTheme="minorEastAsia"/>
          <w:sz w:val="28"/>
          <w:szCs w:val="28"/>
          <w:lang w:val="uk-UA"/>
        </w:rPr>
        <w:t>6.</w:t>
      </w:r>
      <w:r w:rsidRPr="00097E58">
        <w:rPr>
          <w:rFonts w:eastAsiaTheme="minorEastAsia"/>
          <w:sz w:val="28"/>
          <w:szCs w:val="28"/>
          <w:lang w:val="uk-UA"/>
        </w:rPr>
        <w:t>7)</w:t>
      </w:r>
      <w:r>
        <w:rPr>
          <w:rFonts w:eastAsiaTheme="minorEastAsia"/>
          <w:sz w:val="28"/>
          <w:szCs w:val="28"/>
          <w:lang w:val="uk-UA"/>
        </w:rPr>
        <w:t>:</w:t>
      </w:r>
      <w:r w:rsidRPr="00097E58">
        <w:rPr>
          <w:rFonts w:eastAsiaTheme="minorEastAsia"/>
          <w:sz w:val="28"/>
          <w:szCs w:val="28"/>
          <w:lang w:val="uk-UA"/>
        </w:rPr>
        <w:t xml:space="preserve"> його інтенсивність добре апроксимується виразом </w:t>
      </w:r>
      <w:proofErr w:type="spellStart"/>
      <w:r w:rsidRPr="005E1061">
        <w:rPr>
          <w:rFonts w:eastAsiaTheme="minorEastAsia"/>
          <w:i/>
          <w:sz w:val="28"/>
          <w:szCs w:val="28"/>
          <w:lang w:val="uk-UA"/>
        </w:rPr>
        <w:t>І</w:t>
      </w:r>
      <w:r w:rsidRPr="005E1061">
        <w:rPr>
          <w:rFonts w:eastAsiaTheme="minorEastAsia"/>
          <w:i/>
          <w:sz w:val="28"/>
          <w:szCs w:val="28"/>
          <w:vertAlign w:val="subscript"/>
          <w:lang w:val="uk-UA"/>
        </w:rPr>
        <w:t>інт</w:t>
      </w:r>
      <w:proofErr w:type="spellEnd"/>
      <w:r w:rsidRPr="00097E58">
        <w:rPr>
          <w:rFonts w:eastAsiaTheme="minorEastAsia"/>
          <w:sz w:val="28"/>
          <w:szCs w:val="28"/>
          <w:vertAlign w:val="subscript"/>
          <w:lang w:val="uk-UA"/>
        </w:rPr>
        <w:t>.</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 xml:space="preserve">0,58·І </w:t>
      </w:r>
      <w:proofErr w:type="spellStart"/>
      <w:r w:rsidRPr="00097E58">
        <w:rPr>
          <w:rFonts w:eastAsiaTheme="minorEastAsia"/>
          <w:sz w:val="28"/>
          <w:szCs w:val="28"/>
          <w:lang w:val="uk-UA"/>
        </w:rPr>
        <w:t>мА</w:t>
      </w:r>
      <w:proofErr w:type="spellEnd"/>
      <w:r w:rsidRPr="00097E58">
        <w:rPr>
          <w:rFonts w:eastAsiaTheme="minorEastAsia"/>
          <w:sz w:val="28"/>
          <w:szCs w:val="28"/>
          <w:lang w:val="uk-UA"/>
        </w:rPr>
        <w:t xml:space="preserve">; після </w:t>
      </w:r>
      <w:r w:rsidRPr="005E1061">
        <w:rPr>
          <w:rFonts w:eastAsiaTheme="minorEastAsia"/>
          <w:i/>
          <w:sz w:val="28"/>
          <w:szCs w:val="28"/>
          <w:lang w:val="uk-UA"/>
        </w:rPr>
        <w:t>І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20</w:t>
      </w:r>
      <w:r>
        <w:rPr>
          <w:rFonts w:eastAsiaTheme="minorEastAsia"/>
          <w:sz w:val="28"/>
          <w:szCs w:val="28"/>
          <w:lang w:val="uk-UA"/>
        </w:rPr>
        <w:t> </w:t>
      </w:r>
      <w:proofErr w:type="spellStart"/>
      <w:r w:rsidRPr="00097E58">
        <w:rPr>
          <w:rFonts w:eastAsiaTheme="minorEastAsia"/>
          <w:sz w:val="28"/>
          <w:szCs w:val="28"/>
          <w:lang w:val="uk-UA"/>
        </w:rPr>
        <w:t>мА</w:t>
      </w:r>
      <w:proofErr w:type="spellEnd"/>
      <w:r w:rsidRPr="00097E58">
        <w:rPr>
          <w:rFonts w:eastAsiaTheme="minorEastAsia"/>
          <w:sz w:val="28"/>
          <w:szCs w:val="28"/>
          <w:lang w:val="uk-UA"/>
        </w:rPr>
        <w:t xml:space="preserve"> – лінійна залежність переходить у параболічну </w:t>
      </w:r>
      <w:r w:rsidRPr="005E1061">
        <w:rPr>
          <w:rFonts w:eastAsiaTheme="minorEastAsia"/>
          <w:i/>
          <w:sz w:val="28"/>
          <w:szCs w:val="28"/>
          <w:lang w:val="uk-UA"/>
        </w:rPr>
        <w:t>y</w:t>
      </w:r>
      <w:r w:rsidRPr="005E1061">
        <w:rPr>
          <w:rFonts w:eastAsiaTheme="minorEastAsia"/>
          <w:i/>
          <w:sz w:val="28"/>
          <w:szCs w:val="28"/>
          <w:vertAlign w:val="superscript"/>
          <w:lang w:val="uk-UA"/>
        </w:rPr>
        <w:t>2</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2px</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 xml:space="preserve">c, де </w:t>
      </w:r>
      <w:r w:rsidRPr="005E1061">
        <w:rPr>
          <w:rFonts w:eastAsiaTheme="minorEastAsia"/>
          <w:i/>
          <w:sz w:val="28"/>
          <w:szCs w:val="28"/>
          <w:lang w:val="uk-UA"/>
        </w:rPr>
        <w:t>p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1,38·10</w:t>
      </w:r>
      <w:r w:rsidRPr="00097E58">
        <w:rPr>
          <w:rFonts w:eastAsiaTheme="minorEastAsia"/>
          <w:sz w:val="28"/>
          <w:szCs w:val="28"/>
          <w:vertAlign w:val="superscript"/>
          <w:lang w:val="uk-UA"/>
        </w:rPr>
        <w:t>-5</w:t>
      </w:r>
      <w:r w:rsidRPr="00097E58">
        <w:rPr>
          <w:rFonts w:eastAsiaTheme="minorEastAsia"/>
          <w:sz w:val="28"/>
          <w:szCs w:val="28"/>
          <w:lang w:val="uk-UA"/>
        </w:rPr>
        <w:t xml:space="preserve">; </w:t>
      </w:r>
      <w:r w:rsidRPr="005E1061">
        <w:rPr>
          <w:rFonts w:eastAsiaTheme="minorEastAsia"/>
          <w:i/>
          <w:sz w:val="28"/>
          <w:szCs w:val="28"/>
          <w:lang w:val="uk-UA"/>
        </w:rPr>
        <w:t>c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0,42·10</w:t>
      </w:r>
      <w:r w:rsidRPr="00097E58">
        <w:rPr>
          <w:rFonts w:eastAsiaTheme="minorEastAsia"/>
          <w:sz w:val="28"/>
          <w:szCs w:val="28"/>
          <w:vertAlign w:val="superscript"/>
          <w:lang w:val="uk-UA"/>
        </w:rPr>
        <w:t>-6</w:t>
      </w:r>
      <w:r w:rsidRPr="00097E58">
        <w:rPr>
          <w:rFonts w:eastAsiaTheme="minorEastAsia"/>
          <w:sz w:val="28"/>
          <w:szCs w:val="28"/>
          <w:lang w:val="uk-UA"/>
        </w:rPr>
        <w:t>. Ділянка сповільнення інтенсивності випромінювання очевидно у першу чергу зумовлена зменшенням ефективності джерела збудження при великих струмах (</w:t>
      </w:r>
      <w:r w:rsidRPr="005E1061">
        <w:rPr>
          <w:rFonts w:eastAsiaTheme="minorEastAsia"/>
          <w:i/>
          <w:sz w:val="28"/>
          <w:szCs w:val="28"/>
          <w:lang w:val="uk-UA"/>
        </w:rPr>
        <w:t>І</w:t>
      </w:r>
      <w:r>
        <w:rPr>
          <w:rFonts w:eastAsiaTheme="minorEastAsia"/>
          <w:sz w:val="28"/>
          <w:szCs w:val="28"/>
          <w:lang w:val="uk-UA"/>
        </w:rPr>
        <w:t> </w:t>
      </w:r>
      <w:r w:rsidRPr="00097E58">
        <w:rPr>
          <w:rFonts w:eastAsiaTheme="minorEastAsia"/>
          <w:sz w:val="28"/>
          <w:szCs w:val="28"/>
          <w:lang w:val="uk-UA"/>
        </w:rPr>
        <w:t>&gt;</w:t>
      </w:r>
      <w:r>
        <w:rPr>
          <w:rFonts w:eastAsiaTheme="minorEastAsia"/>
          <w:sz w:val="28"/>
          <w:szCs w:val="28"/>
          <w:lang w:val="uk-UA"/>
        </w:rPr>
        <w:t> </w:t>
      </w:r>
      <w:r w:rsidRPr="00097E58">
        <w:rPr>
          <w:rFonts w:eastAsiaTheme="minorEastAsia"/>
          <w:sz w:val="28"/>
          <w:szCs w:val="28"/>
          <w:lang w:val="uk-UA"/>
        </w:rPr>
        <w:t>20</w:t>
      </w:r>
      <w:r>
        <w:rPr>
          <w:rFonts w:eastAsiaTheme="minorEastAsia"/>
          <w:sz w:val="28"/>
          <w:szCs w:val="28"/>
          <w:lang w:val="uk-UA"/>
        </w:rPr>
        <w:t> </w:t>
      </w:r>
      <w:proofErr w:type="spellStart"/>
      <w:r w:rsidRPr="00097E58">
        <w:rPr>
          <w:rFonts w:eastAsiaTheme="minorEastAsia"/>
          <w:sz w:val="28"/>
          <w:szCs w:val="28"/>
          <w:lang w:val="uk-UA"/>
        </w:rPr>
        <w:t>мА</w:t>
      </w:r>
      <w:proofErr w:type="spellEnd"/>
      <w:r w:rsidRPr="00097E58">
        <w:rPr>
          <w:rFonts w:eastAsiaTheme="minorEastAsia"/>
          <w:sz w:val="28"/>
          <w:szCs w:val="28"/>
          <w:lang w:val="uk-UA"/>
        </w:rPr>
        <w:t xml:space="preserve">). У гомогенних </w:t>
      </w:r>
      <w:proofErr w:type="spellStart"/>
      <w:r w:rsidRPr="00097E58">
        <w:rPr>
          <w:rFonts w:eastAsiaTheme="minorEastAsia"/>
          <w:sz w:val="28"/>
          <w:szCs w:val="28"/>
          <w:lang w:val="uk-UA"/>
        </w:rPr>
        <w:t>СД</w:t>
      </w:r>
      <w:proofErr w:type="spellEnd"/>
      <w:r w:rsidRPr="00097E58">
        <w:rPr>
          <w:rFonts w:eastAsiaTheme="minorEastAsia"/>
          <w:sz w:val="28"/>
          <w:szCs w:val="28"/>
          <w:lang w:val="uk-UA"/>
        </w:rPr>
        <w:t xml:space="preserve"> вона спричинена тепловим ефектом </w:t>
      </w:r>
      <w:r w:rsidRPr="00097E58">
        <w:rPr>
          <w:rFonts w:eastAsiaTheme="minorEastAsia"/>
          <w:sz w:val="28"/>
          <w:szCs w:val="28"/>
          <w:highlight w:val="green"/>
          <w:lang w:val="uk-UA"/>
        </w:rPr>
        <w:t>[28]</w:t>
      </w:r>
      <w:r w:rsidRPr="00097E58">
        <w:rPr>
          <w:rFonts w:eastAsiaTheme="minorEastAsia"/>
          <w:sz w:val="28"/>
          <w:szCs w:val="28"/>
          <w:lang w:val="uk-UA"/>
        </w:rPr>
        <w:t>.</w:t>
      </w:r>
    </w:p>
    <w:p w14:paraId="7FE0EE38"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noProof/>
          <w:sz w:val="28"/>
          <w:szCs w:val="28"/>
          <w:lang w:val="uk-UA" w:eastAsia="uk-UA"/>
        </w:rPr>
        <w:drawing>
          <wp:inline distT="0" distB="0" distL="0" distR="0" wp14:anchorId="093DAA2B" wp14:editId="1DB5D87D">
            <wp:extent cx="5236294" cy="4130493"/>
            <wp:effectExtent l="0" t="0" r="2540" b="3810"/>
            <wp:docPr id="60" name="Рисунок 60" descr="C:\Users\admin\Desktop\LED\Дисер\Моё\Статьи\Стаття білі СД\Стаття білі СД\L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LED\Дисер\Моё\Статьи\Стаття білі СД\Стаття білі СД\LUM.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43618" cy="4136271"/>
                    </a:xfrm>
                    <a:prstGeom prst="rect">
                      <a:avLst/>
                    </a:prstGeom>
                    <a:noFill/>
                    <a:ln>
                      <a:noFill/>
                    </a:ln>
                  </pic:spPr>
                </pic:pic>
              </a:graphicData>
            </a:graphic>
          </wp:inline>
        </w:drawing>
      </w:r>
    </w:p>
    <w:p w14:paraId="731FDCF1" w14:textId="5A4B9FBB" w:rsidR="00CD4683" w:rsidRPr="00097E58" w:rsidRDefault="00CD4683" w:rsidP="00CD4683">
      <w:pPr>
        <w:spacing w:line="360" w:lineRule="auto"/>
        <w:jc w:val="center"/>
        <w:rPr>
          <w:rFonts w:eastAsiaTheme="minorEastAsia"/>
          <w:sz w:val="28"/>
          <w:szCs w:val="28"/>
          <w:lang w:val="uk-UA"/>
        </w:rPr>
      </w:pPr>
      <w:r w:rsidRPr="00097E58">
        <w:rPr>
          <w:rFonts w:eastAsiaTheme="minorEastAsia"/>
          <w:sz w:val="28"/>
          <w:szCs w:val="28"/>
          <w:highlight w:val="yellow"/>
          <w:lang w:val="uk-UA"/>
        </w:rPr>
        <w:t>Рис.</w:t>
      </w:r>
      <w:r>
        <w:rPr>
          <w:rFonts w:eastAsiaTheme="minorEastAsia"/>
          <w:sz w:val="28"/>
          <w:szCs w:val="28"/>
          <w:highlight w:val="yellow"/>
          <w:lang w:val="uk-UA"/>
        </w:rPr>
        <w:t xml:space="preserve"> </w:t>
      </w:r>
      <w:r w:rsidRPr="00097E58">
        <w:rPr>
          <w:rFonts w:eastAsiaTheme="minorEastAsia"/>
          <w:sz w:val="28"/>
          <w:szCs w:val="28"/>
          <w:highlight w:val="yellow"/>
          <w:lang w:val="uk-UA"/>
        </w:rPr>
        <w:t>6.7</w:t>
      </w:r>
      <w:r w:rsidRPr="00097E58">
        <w:rPr>
          <w:rFonts w:eastAsiaTheme="minorEastAsia"/>
          <w:sz w:val="28"/>
          <w:szCs w:val="28"/>
          <w:lang w:val="uk-UA"/>
        </w:rPr>
        <w:t xml:space="preserve"> Залежність інтегральної інтенсивності свічення </w:t>
      </w:r>
      <w:proofErr w:type="spellStart"/>
      <w:r w:rsidRPr="00097E58">
        <w:rPr>
          <w:rFonts w:eastAsiaTheme="minorEastAsia"/>
          <w:sz w:val="28"/>
          <w:szCs w:val="28"/>
          <w:lang w:val="uk-UA"/>
        </w:rPr>
        <w:t>СД</w:t>
      </w:r>
      <w:proofErr w:type="spellEnd"/>
      <w:r w:rsidRPr="00097E58">
        <w:rPr>
          <w:rFonts w:eastAsiaTheme="minorEastAsia"/>
          <w:sz w:val="28"/>
          <w:szCs w:val="28"/>
          <w:lang w:val="uk-UA"/>
        </w:rPr>
        <w:t xml:space="preserve"> від струму (</w:t>
      </w:r>
      <w:r w:rsidRPr="005E1061">
        <w:rPr>
          <w:rFonts w:eastAsiaTheme="minorEastAsia"/>
          <w:i/>
          <w:sz w:val="28"/>
          <w:szCs w:val="28"/>
          <w:lang w:val="uk-UA"/>
        </w:rPr>
        <w:t>T</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005E1061">
        <w:rPr>
          <w:rFonts w:eastAsiaTheme="minorEastAsia"/>
          <w:sz w:val="28"/>
          <w:szCs w:val="28"/>
          <w:lang w:val="uk-UA"/>
        </w:rPr>
        <w:t xml:space="preserve">300 </w:t>
      </w:r>
      <w:r w:rsidRPr="00097E58">
        <w:rPr>
          <w:rFonts w:eastAsiaTheme="minorEastAsia"/>
          <w:sz w:val="28"/>
          <w:szCs w:val="28"/>
          <w:lang w:val="uk-UA"/>
        </w:rPr>
        <w:t>K)</w:t>
      </w:r>
    </w:p>
    <w:p w14:paraId="286BFA78" w14:textId="77777777" w:rsidR="00CD4683" w:rsidRPr="00097E58" w:rsidRDefault="00CD4683" w:rsidP="00CD4683">
      <w:pPr>
        <w:spacing w:line="360" w:lineRule="auto"/>
        <w:jc w:val="both"/>
        <w:rPr>
          <w:rFonts w:eastAsiaTheme="minorEastAsia"/>
          <w:sz w:val="28"/>
          <w:szCs w:val="28"/>
          <w:lang w:val="uk-UA"/>
        </w:rPr>
      </w:pPr>
    </w:p>
    <w:p w14:paraId="51749D3E" w14:textId="77777777" w:rsidR="00CD4683" w:rsidRPr="00097E58" w:rsidRDefault="00CD4683" w:rsidP="00CD4683">
      <w:pPr>
        <w:spacing w:line="360" w:lineRule="auto"/>
        <w:ind w:firstLine="708"/>
        <w:jc w:val="both"/>
        <w:rPr>
          <w:rFonts w:eastAsiaTheme="minorEastAsia"/>
          <w:sz w:val="28"/>
          <w:szCs w:val="28"/>
          <w:lang w:val="uk-UA"/>
        </w:rPr>
      </w:pPr>
      <w:r w:rsidRPr="00097E58">
        <w:rPr>
          <w:rFonts w:eastAsiaTheme="minorEastAsia"/>
          <w:sz w:val="28"/>
          <w:szCs w:val="28"/>
          <w:lang w:val="uk-UA"/>
        </w:rPr>
        <w:t xml:space="preserve">Основною причиною зменшення числа рекомбінаційних актів </w:t>
      </w:r>
      <w:proofErr w:type="spellStart"/>
      <w:r w:rsidRPr="00097E58">
        <w:rPr>
          <w:rFonts w:eastAsiaTheme="minorEastAsia"/>
          <w:sz w:val="28"/>
          <w:szCs w:val="28"/>
          <w:lang w:val="uk-UA"/>
        </w:rPr>
        <w:t>СД</w:t>
      </w:r>
      <w:proofErr w:type="spellEnd"/>
      <w:r w:rsidRPr="00097E58">
        <w:rPr>
          <w:rFonts w:eastAsiaTheme="minorEastAsia"/>
          <w:sz w:val="28"/>
          <w:szCs w:val="28"/>
          <w:lang w:val="uk-UA"/>
        </w:rPr>
        <w:t xml:space="preserve"> із </w:t>
      </w:r>
      <w:proofErr w:type="spellStart"/>
      <w:r w:rsidRPr="00097E58">
        <w:rPr>
          <w:rFonts w:eastAsiaTheme="minorEastAsia"/>
          <w:sz w:val="28"/>
          <w:szCs w:val="28"/>
          <w:lang w:val="uk-UA"/>
        </w:rPr>
        <w:t>КЯ</w:t>
      </w:r>
      <w:proofErr w:type="spellEnd"/>
      <w:r w:rsidRPr="00097E58">
        <w:rPr>
          <w:rFonts w:eastAsiaTheme="minorEastAsia"/>
          <w:sz w:val="28"/>
          <w:szCs w:val="28"/>
          <w:lang w:val="uk-UA"/>
        </w:rPr>
        <w:t xml:space="preserve"> служить </w:t>
      </w:r>
      <w:proofErr w:type="spellStart"/>
      <w:r w:rsidRPr="00097E58">
        <w:rPr>
          <w:rFonts w:eastAsiaTheme="minorEastAsia"/>
          <w:sz w:val="28"/>
          <w:szCs w:val="28"/>
          <w:lang w:val="uk-UA"/>
        </w:rPr>
        <w:t>специфічно</w:t>
      </w:r>
      <w:proofErr w:type="spellEnd"/>
      <w:r w:rsidRPr="00097E58">
        <w:rPr>
          <w:rFonts w:eastAsiaTheme="minorEastAsia"/>
          <w:sz w:val="28"/>
          <w:szCs w:val="28"/>
          <w:lang w:val="uk-UA"/>
        </w:rPr>
        <w:t xml:space="preserve"> </w:t>
      </w:r>
      <w:proofErr w:type="spellStart"/>
      <w:r w:rsidRPr="00097E58">
        <w:rPr>
          <w:rFonts w:eastAsiaTheme="minorEastAsia"/>
          <w:sz w:val="28"/>
          <w:szCs w:val="28"/>
          <w:lang w:val="uk-UA"/>
        </w:rPr>
        <w:t>нанорозмірний</w:t>
      </w:r>
      <w:proofErr w:type="spellEnd"/>
      <w:r w:rsidRPr="00097E58">
        <w:rPr>
          <w:rFonts w:eastAsiaTheme="minorEastAsia"/>
          <w:sz w:val="28"/>
          <w:szCs w:val="28"/>
          <w:lang w:val="uk-UA"/>
        </w:rPr>
        <w:t xml:space="preserve"> ефект балістичного перенесення носіїв струму над переповненими ямами та витікання з них, яке супроводжується наступним </w:t>
      </w:r>
      <w:proofErr w:type="spellStart"/>
      <w:r w:rsidRPr="00097E58">
        <w:rPr>
          <w:rFonts w:eastAsiaTheme="minorEastAsia"/>
          <w:sz w:val="28"/>
          <w:szCs w:val="28"/>
          <w:lang w:val="uk-UA"/>
        </w:rPr>
        <w:t>захвачуванням</w:t>
      </w:r>
      <w:proofErr w:type="spellEnd"/>
      <w:r w:rsidRPr="00097E58">
        <w:rPr>
          <w:rFonts w:eastAsiaTheme="minorEastAsia"/>
          <w:sz w:val="28"/>
          <w:szCs w:val="28"/>
          <w:lang w:val="uk-UA"/>
        </w:rPr>
        <w:t xml:space="preserve"> на безвипромінювальні рівні, локалізовані у межах бар’єрних шарів.</w:t>
      </w:r>
      <w:r>
        <w:rPr>
          <w:rFonts w:eastAsiaTheme="minorEastAsia"/>
          <w:sz w:val="28"/>
          <w:szCs w:val="28"/>
          <w:lang w:val="uk-UA"/>
        </w:rPr>
        <w:t xml:space="preserve"> </w:t>
      </w:r>
      <w:r w:rsidRPr="00097E58">
        <w:rPr>
          <w:rFonts w:eastAsiaTheme="minorEastAsia"/>
          <w:sz w:val="28"/>
          <w:szCs w:val="28"/>
          <w:lang w:val="uk-UA"/>
        </w:rPr>
        <w:t xml:space="preserve">Підтвердженням існування такого механізму впливу на інтенсивність випромінювальної рекомбінації у досліджуваних зразках може бути швидке падіння їхнього квантового виходу зі зростанням рівня інжекції </w:t>
      </w:r>
      <w:r w:rsidRPr="00097E58">
        <w:rPr>
          <w:rFonts w:eastAsiaTheme="minorEastAsia"/>
          <w:sz w:val="28"/>
          <w:szCs w:val="28"/>
          <w:highlight w:val="yellow"/>
          <w:lang w:val="uk-UA"/>
        </w:rPr>
        <w:t>(рис. 6.8)</w:t>
      </w:r>
      <w:r>
        <w:rPr>
          <w:rFonts w:eastAsiaTheme="minorEastAsia"/>
          <w:sz w:val="28"/>
          <w:szCs w:val="28"/>
          <w:lang w:val="uk-UA"/>
        </w:rPr>
        <w:t>.</w:t>
      </w:r>
    </w:p>
    <w:p w14:paraId="01C13097" w14:textId="77777777" w:rsidR="00CD4683" w:rsidRPr="00097E58" w:rsidRDefault="00CD4683" w:rsidP="00CD4683">
      <w:pPr>
        <w:spacing w:line="360" w:lineRule="auto"/>
        <w:jc w:val="center"/>
        <w:rPr>
          <w:rFonts w:eastAsiaTheme="minorEastAsia"/>
          <w:sz w:val="28"/>
          <w:szCs w:val="28"/>
          <w:lang w:val="uk-UA"/>
        </w:rPr>
      </w:pPr>
      <w:r w:rsidRPr="00097E58">
        <w:rPr>
          <w:rFonts w:eastAsiaTheme="minorEastAsia"/>
          <w:noProof/>
          <w:sz w:val="28"/>
          <w:szCs w:val="28"/>
          <w:lang w:val="uk-UA" w:eastAsia="uk-UA"/>
        </w:rPr>
        <w:drawing>
          <wp:inline distT="0" distB="0" distL="0" distR="0" wp14:anchorId="643EF4F8" wp14:editId="5E48CBD2">
            <wp:extent cx="5246914" cy="431068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55304" cy="4317578"/>
                    </a:xfrm>
                    <a:prstGeom prst="rect">
                      <a:avLst/>
                    </a:prstGeom>
                    <a:noFill/>
                    <a:ln>
                      <a:noFill/>
                    </a:ln>
                  </pic:spPr>
                </pic:pic>
              </a:graphicData>
            </a:graphic>
          </wp:inline>
        </w:drawing>
      </w:r>
    </w:p>
    <w:p w14:paraId="6B71B4E5" w14:textId="77777777" w:rsidR="00CD4683" w:rsidRPr="00097E58" w:rsidRDefault="00CD4683" w:rsidP="008C5FC1">
      <w:pPr>
        <w:spacing w:line="360" w:lineRule="auto"/>
        <w:jc w:val="center"/>
        <w:rPr>
          <w:rFonts w:eastAsiaTheme="minorEastAsia"/>
          <w:sz w:val="28"/>
          <w:szCs w:val="28"/>
          <w:lang w:val="uk-UA"/>
        </w:rPr>
      </w:pPr>
      <w:r w:rsidRPr="00097E58">
        <w:rPr>
          <w:rFonts w:eastAsiaTheme="minorEastAsia"/>
          <w:sz w:val="28"/>
          <w:szCs w:val="28"/>
          <w:highlight w:val="yellow"/>
          <w:lang w:val="uk-UA"/>
        </w:rPr>
        <w:t>Рис.6.8</w:t>
      </w:r>
      <w:r w:rsidRPr="00097E58">
        <w:rPr>
          <w:rFonts w:eastAsiaTheme="minorEastAsia"/>
          <w:sz w:val="28"/>
          <w:szCs w:val="28"/>
          <w:lang w:val="uk-UA"/>
        </w:rPr>
        <w:t xml:space="preserve"> Залежність інтенсивності квантового виходу білих </w:t>
      </w:r>
      <w:proofErr w:type="spellStart"/>
      <w:r w:rsidRPr="00097E58">
        <w:rPr>
          <w:rFonts w:eastAsiaTheme="minorEastAsia"/>
          <w:sz w:val="28"/>
          <w:szCs w:val="28"/>
          <w:lang w:val="uk-UA"/>
        </w:rPr>
        <w:t>СД</w:t>
      </w:r>
      <w:proofErr w:type="spellEnd"/>
      <w:r w:rsidRPr="00097E58">
        <w:rPr>
          <w:rFonts w:eastAsiaTheme="minorEastAsia"/>
          <w:sz w:val="28"/>
          <w:szCs w:val="28"/>
          <w:lang w:val="uk-UA"/>
        </w:rPr>
        <w:t xml:space="preserve"> від струму</w:t>
      </w:r>
    </w:p>
    <w:p w14:paraId="04359D33" w14:textId="77777777" w:rsidR="00CD4683" w:rsidRPr="00097E58" w:rsidRDefault="00CD4683" w:rsidP="008C5FC1">
      <w:pPr>
        <w:spacing w:line="360" w:lineRule="auto"/>
        <w:jc w:val="center"/>
        <w:rPr>
          <w:rFonts w:eastAsiaTheme="minorEastAsia"/>
          <w:sz w:val="28"/>
          <w:szCs w:val="28"/>
          <w:lang w:val="uk-UA"/>
        </w:rPr>
      </w:pPr>
      <w:r w:rsidRPr="00097E58">
        <w:rPr>
          <w:rFonts w:eastAsiaTheme="minorEastAsia"/>
          <w:sz w:val="28"/>
          <w:szCs w:val="28"/>
          <w:lang w:val="uk-UA"/>
        </w:rPr>
        <w:t>через діод (</w:t>
      </w:r>
      <w:r w:rsidRPr="005E1061">
        <w:rPr>
          <w:rFonts w:eastAsiaTheme="minorEastAsia"/>
          <w:i/>
          <w:sz w:val="28"/>
          <w:szCs w:val="28"/>
          <w:lang w:val="uk-UA"/>
        </w:rPr>
        <w:t>Т</w:t>
      </w:r>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300 °С)</w:t>
      </w:r>
    </w:p>
    <w:p w14:paraId="17DC5637" w14:textId="77777777" w:rsidR="00CD4683" w:rsidRPr="00097E58" w:rsidRDefault="00CD4683" w:rsidP="00CD4683">
      <w:pPr>
        <w:spacing w:line="360" w:lineRule="auto"/>
        <w:jc w:val="both"/>
        <w:rPr>
          <w:rFonts w:eastAsiaTheme="minorEastAsia"/>
          <w:sz w:val="28"/>
          <w:szCs w:val="28"/>
          <w:lang w:val="uk-UA"/>
        </w:rPr>
      </w:pPr>
    </w:p>
    <w:p w14:paraId="7AE447A8" w14:textId="77777777" w:rsidR="00CD4683" w:rsidRPr="00097E58" w:rsidRDefault="00CD4683" w:rsidP="00CD4683">
      <w:pPr>
        <w:spacing w:line="360" w:lineRule="auto"/>
        <w:ind w:firstLine="708"/>
        <w:jc w:val="both"/>
        <w:rPr>
          <w:rFonts w:eastAsiaTheme="minorEastAsia"/>
          <w:sz w:val="28"/>
          <w:szCs w:val="28"/>
          <w:lang w:val="uk-UA"/>
        </w:rPr>
      </w:pPr>
      <w:r w:rsidRPr="00097E58">
        <w:rPr>
          <w:rFonts w:eastAsiaTheme="minorEastAsia"/>
          <w:sz w:val="28"/>
          <w:szCs w:val="28"/>
          <w:lang w:val="uk-UA"/>
        </w:rPr>
        <w:t xml:space="preserve">Світлодіод із </w:t>
      </w:r>
      <w:proofErr w:type="spellStart"/>
      <w:r w:rsidRPr="00097E58">
        <w:rPr>
          <w:rFonts w:eastAsiaTheme="minorEastAsia"/>
          <w:sz w:val="28"/>
          <w:szCs w:val="28"/>
          <w:lang w:val="uk-UA"/>
        </w:rPr>
        <w:t>КЯ</w:t>
      </w:r>
      <w:proofErr w:type="spellEnd"/>
      <w:r w:rsidRPr="00097E58">
        <w:rPr>
          <w:rFonts w:eastAsiaTheme="minorEastAsia"/>
          <w:sz w:val="28"/>
          <w:szCs w:val="28"/>
          <w:lang w:val="uk-UA"/>
        </w:rPr>
        <w:t xml:space="preserve"> – складна система, до якої входить значна кількість границь розділу між різними надтонкими шарами з високою щільністю дефектів, переважно дислокацій невідповідності (</w:t>
      </w:r>
      <w:proofErr w:type="spellStart"/>
      <w:r w:rsidRPr="00097E58">
        <w:rPr>
          <w:rFonts w:eastAsiaTheme="minorEastAsia"/>
          <w:sz w:val="28"/>
          <w:szCs w:val="28"/>
          <w:lang w:val="uk-UA"/>
        </w:rPr>
        <w:t>ρ</w:t>
      </w:r>
      <w:r w:rsidRPr="005E1061">
        <w:rPr>
          <w:rFonts w:eastAsiaTheme="minorEastAsia"/>
          <w:i/>
          <w:sz w:val="28"/>
          <w:szCs w:val="28"/>
          <w:vertAlign w:val="subscript"/>
          <w:lang w:val="uk-UA"/>
        </w:rPr>
        <w:t>Д</w:t>
      </w:r>
      <w:proofErr w:type="spellEnd"/>
      <w:r>
        <w:rPr>
          <w:rFonts w:eastAsiaTheme="minorEastAsia"/>
          <w:sz w:val="28"/>
          <w:szCs w:val="28"/>
          <w:lang w:val="uk-UA"/>
        </w:rPr>
        <w:t> </w:t>
      </w:r>
      <w:r w:rsidRPr="00097E58">
        <w:rPr>
          <w:rFonts w:eastAsiaTheme="minorEastAsia"/>
          <w:sz w:val="28"/>
          <w:szCs w:val="28"/>
          <w:lang w:val="uk-UA"/>
        </w:rPr>
        <w:t>≈</w:t>
      </w:r>
      <w:r>
        <w:rPr>
          <w:rFonts w:eastAsiaTheme="minorEastAsia"/>
          <w:sz w:val="28"/>
          <w:szCs w:val="28"/>
          <w:lang w:val="uk-UA"/>
        </w:rPr>
        <w:t> </w:t>
      </w:r>
      <w:r w:rsidRPr="00097E58">
        <w:rPr>
          <w:rFonts w:eastAsiaTheme="minorEastAsia"/>
          <w:sz w:val="28"/>
          <w:szCs w:val="28"/>
          <w:lang w:val="uk-UA"/>
        </w:rPr>
        <w:t>10</w:t>
      </w:r>
      <w:r w:rsidRPr="00097E58">
        <w:rPr>
          <w:rFonts w:eastAsiaTheme="minorEastAsia"/>
          <w:sz w:val="28"/>
          <w:szCs w:val="28"/>
          <w:vertAlign w:val="superscript"/>
          <w:lang w:val="uk-UA"/>
        </w:rPr>
        <w:t>10</w:t>
      </w:r>
      <w:r>
        <w:rPr>
          <w:rFonts w:eastAsiaTheme="minorEastAsia"/>
          <w:sz w:val="28"/>
          <w:szCs w:val="28"/>
          <w:lang w:val="uk-UA"/>
        </w:rPr>
        <w:t> </w:t>
      </w:r>
      <w:r w:rsidRPr="00097E58">
        <w:rPr>
          <w:rFonts w:eastAsiaTheme="minorEastAsia"/>
          <w:sz w:val="28"/>
          <w:szCs w:val="28"/>
          <w:lang w:val="uk-UA"/>
        </w:rPr>
        <w:t>см</w:t>
      </w:r>
      <w:r w:rsidRPr="00097E58">
        <w:rPr>
          <w:rFonts w:eastAsiaTheme="minorEastAsia"/>
          <w:sz w:val="28"/>
          <w:szCs w:val="28"/>
          <w:vertAlign w:val="superscript"/>
          <w:lang w:val="uk-UA"/>
        </w:rPr>
        <w:t>-2</w:t>
      </w:r>
      <w:r w:rsidRPr="00097E58">
        <w:rPr>
          <w:rFonts w:eastAsiaTheme="minorEastAsia"/>
          <w:sz w:val="28"/>
          <w:szCs w:val="28"/>
          <w:lang w:val="uk-UA"/>
        </w:rPr>
        <w:t xml:space="preserve">). Всі вони служать основою для виникнення хвостів густини станів, котрі, деформуючи краї зон, створюють умови для існування затяжних релаксаційних процесів, тривалість яких може сягати десятків хвилин. Подібна нестабільність електрофізичних параметрів спостерігалась раніше у монокристалах </w:t>
      </w:r>
      <w:proofErr w:type="spellStart"/>
      <w:r w:rsidRPr="00097E58">
        <w:rPr>
          <w:rFonts w:eastAsiaTheme="minorEastAsia"/>
          <w:sz w:val="28"/>
          <w:szCs w:val="28"/>
          <w:lang w:val="uk-UA"/>
        </w:rPr>
        <w:t>GaP</w:t>
      </w:r>
      <w:proofErr w:type="spellEnd"/>
      <w:r w:rsidRPr="00097E58">
        <w:rPr>
          <w:rFonts w:eastAsiaTheme="minorEastAsia"/>
          <w:sz w:val="28"/>
          <w:szCs w:val="28"/>
          <w:lang w:val="uk-UA"/>
        </w:rPr>
        <w:t xml:space="preserve"> та </w:t>
      </w:r>
      <w:proofErr w:type="spellStart"/>
      <w:r w:rsidRPr="00097E58">
        <w:rPr>
          <w:rFonts w:eastAsiaTheme="minorEastAsia"/>
          <w:sz w:val="28"/>
          <w:szCs w:val="28"/>
          <w:lang w:val="uk-UA"/>
        </w:rPr>
        <w:t>InP</w:t>
      </w:r>
      <w:proofErr w:type="spellEnd"/>
      <w:r w:rsidRPr="00097E58">
        <w:rPr>
          <w:rFonts w:eastAsiaTheme="minorEastAsia"/>
          <w:sz w:val="28"/>
          <w:szCs w:val="28"/>
          <w:lang w:val="uk-UA"/>
        </w:rPr>
        <w:t xml:space="preserve"> </w:t>
      </w:r>
      <w:r w:rsidRPr="00097E58">
        <w:rPr>
          <w:rFonts w:eastAsiaTheme="minorEastAsia"/>
          <w:sz w:val="28"/>
          <w:szCs w:val="28"/>
          <w:highlight w:val="green"/>
          <w:lang w:val="uk-UA"/>
        </w:rPr>
        <w:t>[28]</w:t>
      </w:r>
      <w:r w:rsidRPr="00097E58">
        <w:rPr>
          <w:rFonts w:eastAsiaTheme="minorEastAsia"/>
          <w:sz w:val="28"/>
          <w:szCs w:val="28"/>
          <w:lang w:val="uk-UA"/>
        </w:rPr>
        <w:t xml:space="preserve">; у </w:t>
      </w:r>
      <w:proofErr w:type="spellStart"/>
      <w:r w:rsidRPr="00097E58">
        <w:rPr>
          <w:rFonts w:eastAsiaTheme="minorEastAsia"/>
          <w:sz w:val="28"/>
          <w:szCs w:val="28"/>
          <w:lang w:val="uk-UA"/>
        </w:rPr>
        <w:t>СД</w:t>
      </w:r>
      <w:proofErr w:type="spellEnd"/>
      <w:r w:rsidRPr="00097E58">
        <w:rPr>
          <w:rFonts w:eastAsiaTheme="minorEastAsia"/>
          <w:sz w:val="28"/>
          <w:szCs w:val="28"/>
          <w:lang w:val="uk-UA"/>
        </w:rPr>
        <w:t xml:space="preserve"> вони не досліджувались.</w:t>
      </w:r>
    </w:p>
    <w:p w14:paraId="229DE368"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Використовуючи можливість використання останніх у високочастотних інформаційно-обчислювальних каналах, слід наголосити на важливість виявлення та вивчення релаксаційних змін головної для </w:t>
      </w:r>
      <w:proofErr w:type="spellStart"/>
      <w:r w:rsidRPr="00097E58">
        <w:rPr>
          <w:sz w:val="28"/>
          <w:szCs w:val="28"/>
          <w:lang w:val="uk-UA"/>
        </w:rPr>
        <w:t>СД</w:t>
      </w:r>
      <w:proofErr w:type="spellEnd"/>
      <w:r w:rsidRPr="00097E58">
        <w:rPr>
          <w:sz w:val="28"/>
          <w:szCs w:val="28"/>
          <w:lang w:val="uk-UA"/>
        </w:rPr>
        <w:t xml:space="preserve"> характеристики – випромінювальної здатності.</w:t>
      </w:r>
    </w:p>
    <w:p w14:paraId="1E29CB80" w14:textId="77777777" w:rsidR="00CD4683" w:rsidRPr="00097E58" w:rsidRDefault="00CD4683" w:rsidP="00CD4683">
      <w:pPr>
        <w:spacing w:line="360" w:lineRule="auto"/>
        <w:ind w:firstLine="708"/>
        <w:jc w:val="both"/>
        <w:rPr>
          <w:sz w:val="28"/>
          <w:szCs w:val="28"/>
          <w:lang w:val="uk-UA"/>
        </w:rPr>
      </w:pPr>
      <w:r w:rsidRPr="00097E58">
        <w:rPr>
          <w:sz w:val="28"/>
          <w:szCs w:val="28"/>
          <w:highlight w:val="yellow"/>
          <w:lang w:val="uk-UA"/>
        </w:rPr>
        <w:t>На рис. 6.9</w:t>
      </w:r>
      <w:r w:rsidRPr="00097E58">
        <w:rPr>
          <w:sz w:val="28"/>
          <w:szCs w:val="28"/>
          <w:lang w:val="uk-UA"/>
        </w:rPr>
        <w:t xml:space="preserve"> </w:t>
      </w:r>
      <w:r>
        <w:rPr>
          <w:sz w:val="28"/>
          <w:szCs w:val="28"/>
          <w:lang w:val="uk-UA"/>
        </w:rPr>
        <w:t>приведено</w:t>
      </w:r>
      <w:r w:rsidRPr="00097E58">
        <w:rPr>
          <w:sz w:val="28"/>
          <w:szCs w:val="28"/>
          <w:lang w:val="uk-UA"/>
        </w:rPr>
        <w:t xml:space="preserve"> спектри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InGaN</w:t>
      </w:r>
      <w:proofErr w:type="spellEnd"/>
      <w:r w:rsidRPr="00097E58">
        <w:rPr>
          <w:sz w:val="28"/>
          <w:szCs w:val="28"/>
          <w:lang w:val="uk-UA"/>
        </w:rPr>
        <w:t>/</w:t>
      </w:r>
      <w:proofErr w:type="spellStart"/>
      <w:r w:rsidRPr="00097E58">
        <w:rPr>
          <w:sz w:val="28"/>
          <w:szCs w:val="28"/>
          <w:lang w:val="uk-UA"/>
        </w:rPr>
        <w:t>GaN</w:t>
      </w:r>
      <w:proofErr w:type="spellEnd"/>
      <w:r w:rsidRPr="00097E58">
        <w:rPr>
          <w:sz w:val="28"/>
          <w:szCs w:val="28"/>
          <w:lang w:val="uk-UA"/>
        </w:rPr>
        <w:t xml:space="preserve">, зняті після електронного опромінення </w:t>
      </w:r>
      <w:r w:rsidRPr="005E1061">
        <w:rPr>
          <w:i/>
          <w:sz w:val="28"/>
          <w:szCs w:val="28"/>
          <w:lang w:val="uk-UA"/>
        </w:rPr>
        <w:t>Ф</w:t>
      </w:r>
      <w:r>
        <w:rPr>
          <w:sz w:val="28"/>
          <w:szCs w:val="28"/>
          <w:lang w:val="uk-UA"/>
        </w:rPr>
        <w:t> </w:t>
      </w:r>
      <w:r w:rsidRPr="00097E58">
        <w:rPr>
          <w:sz w:val="28"/>
          <w:szCs w:val="28"/>
          <w:lang w:val="uk-UA"/>
        </w:rPr>
        <w:t>=</w:t>
      </w:r>
      <w:r>
        <w:rPr>
          <w:sz w:val="28"/>
          <w:szCs w:val="28"/>
          <w:lang w:val="uk-UA"/>
        </w:rPr>
        <w:t> </w:t>
      </w:r>
      <w:r w:rsidRPr="00097E58">
        <w:rPr>
          <w:sz w:val="28"/>
          <w:szCs w:val="28"/>
          <w:lang w:val="uk-UA"/>
        </w:rPr>
        <w:t>1</w:t>
      </w:r>
      <w:r>
        <w:rPr>
          <w:sz w:val="28"/>
          <w:szCs w:val="28"/>
          <w:lang w:val="uk-UA"/>
        </w:rPr>
        <w:t>,</w:t>
      </w:r>
      <w:r w:rsidRPr="00097E58">
        <w:rPr>
          <w:sz w:val="28"/>
          <w:szCs w:val="28"/>
          <w:lang w:val="uk-UA"/>
        </w:rPr>
        <w:t>12·10</w:t>
      </w:r>
      <w:r w:rsidRPr="00097E58">
        <w:rPr>
          <w:sz w:val="28"/>
          <w:szCs w:val="28"/>
          <w:vertAlign w:val="superscript"/>
          <w:lang w:val="uk-UA"/>
        </w:rPr>
        <w:t>15</w:t>
      </w:r>
      <w:r w:rsidRPr="00097E58">
        <w:rPr>
          <w:sz w:val="28"/>
          <w:szCs w:val="28"/>
          <w:lang w:val="uk-UA"/>
        </w:rPr>
        <w:t xml:space="preserve"> см</w:t>
      </w:r>
      <w:r w:rsidRPr="00097E58">
        <w:rPr>
          <w:sz w:val="28"/>
          <w:szCs w:val="28"/>
          <w:vertAlign w:val="superscript"/>
          <w:lang w:val="uk-UA"/>
        </w:rPr>
        <w:t>-2</w:t>
      </w:r>
      <w:r w:rsidRPr="00097E58">
        <w:rPr>
          <w:sz w:val="28"/>
          <w:szCs w:val="28"/>
          <w:lang w:val="uk-UA"/>
        </w:rPr>
        <w:t xml:space="preserve"> та впродовж чотирьох послідовних часових проміжків. Видно, що після радіаційного збудження інтенсивність як основної </w:t>
      </w:r>
      <w:proofErr w:type="spellStart"/>
      <w:r w:rsidRPr="00097E58">
        <w:rPr>
          <w:sz w:val="28"/>
          <w:szCs w:val="28"/>
          <w:lang w:val="uk-UA"/>
        </w:rPr>
        <w:t>СД</w:t>
      </w:r>
      <w:proofErr w:type="spellEnd"/>
      <w:r w:rsidRPr="00097E58">
        <w:rPr>
          <w:sz w:val="28"/>
          <w:szCs w:val="28"/>
          <w:lang w:val="uk-UA"/>
        </w:rPr>
        <w:t xml:space="preserve"> – лінії, так і двох люмінофорних поступово зростає і стає незмінною після четвертого вимірювання. Протягом кожного з релаксаційних періодів на спектральних кривих додаткова структура не з’являється, що свідчить про конфігураційну стабільність центрів випромінювальної рекомбінації; релаксаційні зміни, котрі як і у </w:t>
      </w:r>
      <w:proofErr w:type="spellStart"/>
      <w:r w:rsidRPr="00097E58">
        <w:rPr>
          <w:sz w:val="28"/>
          <w:szCs w:val="28"/>
          <w:lang w:val="uk-UA"/>
        </w:rPr>
        <w:t>гомопереходах</w:t>
      </w:r>
      <w:proofErr w:type="spellEnd"/>
      <w:r w:rsidRPr="00097E58">
        <w:rPr>
          <w:sz w:val="28"/>
          <w:szCs w:val="28"/>
          <w:lang w:val="uk-UA"/>
        </w:rPr>
        <w:t xml:space="preserve"> </w:t>
      </w:r>
      <w:proofErr w:type="spellStart"/>
      <w:r w:rsidRPr="00097E58">
        <w:rPr>
          <w:sz w:val="28"/>
          <w:szCs w:val="28"/>
          <w:lang w:val="uk-UA"/>
        </w:rPr>
        <w:t>GaP</w:t>
      </w:r>
      <w:proofErr w:type="spellEnd"/>
      <w:r w:rsidRPr="00097E58">
        <w:rPr>
          <w:sz w:val="28"/>
          <w:szCs w:val="28"/>
          <w:lang w:val="uk-UA"/>
        </w:rPr>
        <w:t xml:space="preserve"> та </w:t>
      </w:r>
      <w:proofErr w:type="spellStart"/>
      <w:r w:rsidRPr="00097E58">
        <w:rPr>
          <w:sz w:val="28"/>
          <w:szCs w:val="28"/>
          <w:lang w:val="uk-UA"/>
        </w:rPr>
        <w:t>InP</w:t>
      </w:r>
      <w:proofErr w:type="spellEnd"/>
      <w:r w:rsidRPr="00097E58">
        <w:rPr>
          <w:sz w:val="28"/>
          <w:szCs w:val="28"/>
          <w:lang w:val="uk-UA"/>
        </w:rPr>
        <w:t xml:space="preserve">, зумовлені лише </w:t>
      </w:r>
      <w:proofErr w:type="spellStart"/>
      <w:r w:rsidRPr="00097E58">
        <w:rPr>
          <w:sz w:val="28"/>
          <w:szCs w:val="28"/>
          <w:lang w:val="uk-UA"/>
        </w:rPr>
        <w:t>захвачуванням</w:t>
      </w:r>
      <w:proofErr w:type="spellEnd"/>
      <w:r w:rsidRPr="00097E58">
        <w:rPr>
          <w:sz w:val="28"/>
          <w:szCs w:val="28"/>
          <w:lang w:val="uk-UA"/>
        </w:rPr>
        <w:t xml:space="preserve"> та звільненням носіїв рівнями великомасштабних потенціальних ям, створених скупченнями дефектів. У </w:t>
      </w:r>
      <w:proofErr w:type="spellStart"/>
      <w:r w:rsidRPr="00097E58">
        <w:rPr>
          <w:sz w:val="28"/>
          <w:szCs w:val="28"/>
          <w:lang w:val="uk-UA"/>
        </w:rPr>
        <w:t>InGaN</w:t>
      </w:r>
      <w:proofErr w:type="spellEnd"/>
      <w:r w:rsidRPr="00097E58">
        <w:rPr>
          <w:sz w:val="28"/>
          <w:szCs w:val="28"/>
          <w:lang w:val="uk-UA"/>
        </w:rPr>
        <w:t xml:space="preserve"> такі рівні можуть виникати у межах </w:t>
      </w:r>
      <w:proofErr w:type="spellStart"/>
      <w:r w:rsidRPr="00097E58">
        <w:rPr>
          <w:sz w:val="28"/>
          <w:szCs w:val="28"/>
          <w:lang w:val="uk-UA"/>
        </w:rPr>
        <w:t>КЯ</w:t>
      </w:r>
      <w:proofErr w:type="spellEnd"/>
      <w:r w:rsidRPr="00097E58">
        <w:rPr>
          <w:sz w:val="28"/>
          <w:szCs w:val="28"/>
          <w:lang w:val="uk-UA"/>
        </w:rPr>
        <w:t xml:space="preserve"> при кластеризації атомів </w:t>
      </w:r>
      <w:proofErr w:type="spellStart"/>
      <w:r w:rsidRPr="00097E58">
        <w:rPr>
          <w:sz w:val="28"/>
          <w:szCs w:val="28"/>
          <w:lang w:val="uk-UA"/>
        </w:rPr>
        <w:t>In</w:t>
      </w:r>
      <w:proofErr w:type="spellEnd"/>
      <w:r w:rsidRPr="00097E58">
        <w:rPr>
          <w:sz w:val="28"/>
          <w:szCs w:val="28"/>
          <w:lang w:val="uk-UA"/>
        </w:rPr>
        <w:t xml:space="preserve">, що безпосередньо випливає з даних, приведених у роботах </w:t>
      </w:r>
      <w:r w:rsidRPr="00097E58">
        <w:rPr>
          <w:sz w:val="28"/>
          <w:szCs w:val="28"/>
          <w:highlight w:val="green"/>
          <w:lang w:val="uk-UA"/>
        </w:rPr>
        <w:t>[107, 108]</w:t>
      </w:r>
      <w:r w:rsidRPr="00097E58">
        <w:rPr>
          <w:sz w:val="28"/>
          <w:szCs w:val="28"/>
          <w:lang w:val="uk-UA"/>
        </w:rPr>
        <w:t>.</w:t>
      </w:r>
    </w:p>
    <w:p w14:paraId="4470A240" w14:textId="77777777" w:rsidR="00CD4683" w:rsidRDefault="00CD4683" w:rsidP="00CD4683">
      <w:pPr>
        <w:spacing w:line="360" w:lineRule="auto"/>
        <w:ind w:firstLine="709"/>
        <w:jc w:val="both"/>
        <w:rPr>
          <w:sz w:val="28"/>
          <w:szCs w:val="28"/>
          <w:lang w:val="uk-UA"/>
        </w:rPr>
      </w:pPr>
      <w:r w:rsidRPr="00097E58">
        <w:rPr>
          <w:sz w:val="28"/>
          <w:szCs w:val="28"/>
          <w:lang w:val="uk-UA"/>
        </w:rPr>
        <w:t xml:space="preserve">Про незмінність механізму релаксації на всіх його стадіях може свідчити також однаковий профіль статистичного розподілу – нормальний розподіл </w:t>
      </w:r>
      <w:proofErr w:type="spellStart"/>
      <w:r w:rsidRPr="00097E58">
        <w:rPr>
          <w:sz w:val="28"/>
          <w:szCs w:val="28"/>
          <w:lang w:val="uk-UA"/>
        </w:rPr>
        <w:t>Гаусса</w:t>
      </w:r>
      <w:proofErr w:type="spellEnd"/>
      <w:r w:rsidRPr="00097E58">
        <w:rPr>
          <w:sz w:val="28"/>
          <w:szCs w:val="28"/>
          <w:lang w:val="uk-UA"/>
        </w:rPr>
        <w:t xml:space="preserve"> </w:t>
      </w:r>
      <w:r w:rsidRPr="00097E58">
        <w:rPr>
          <w:sz w:val="28"/>
          <w:szCs w:val="28"/>
          <w:highlight w:val="yellow"/>
          <w:lang w:val="uk-UA"/>
        </w:rPr>
        <w:t>(рис. 6.9)</w:t>
      </w:r>
      <w:r>
        <w:rPr>
          <w:sz w:val="28"/>
          <w:szCs w:val="28"/>
          <w:lang w:val="uk-UA"/>
        </w:rPr>
        <w:t>.</w:t>
      </w:r>
    </w:p>
    <w:p w14:paraId="300D464B" w14:textId="77777777" w:rsidR="00CD4683" w:rsidRPr="00097E58" w:rsidRDefault="00CD4683" w:rsidP="00CD4683">
      <w:pPr>
        <w:spacing w:line="360" w:lineRule="auto"/>
        <w:ind w:firstLine="709"/>
        <w:jc w:val="both"/>
        <w:rPr>
          <w:sz w:val="28"/>
          <w:szCs w:val="28"/>
          <w:lang w:val="uk-UA"/>
        </w:rPr>
      </w:pPr>
    </w:p>
    <w:p w14:paraId="084E8B4F"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drawing>
          <wp:inline distT="0" distB="0" distL="0" distR="0" wp14:anchorId="29C02F8D" wp14:editId="4CECFC27">
            <wp:extent cx="5360353" cy="415616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66823" cy="4161183"/>
                    </a:xfrm>
                    <a:prstGeom prst="rect">
                      <a:avLst/>
                    </a:prstGeom>
                    <a:noFill/>
                    <a:ln>
                      <a:noFill/>
                    </a:ln>
                  </pic:spPr>
                </pic:pic>
              </a:graphicData>
            </a:graphic>
          </wp:inline>
        </w:drawing>
      </w:r>
    </w:p>
    <w:p w14:paraId="484303EE" w14:textId="3E31AEC4" w:rsidR="00CD4683" w:rsidRPr="00097E58" w:rsidRDefault="00CD4683" w:rsidP="00CD4683">
      <w:pPr>
        <w:spacing w:line="360" w:lineRule="auto"/>
        <w:jc w:val="center"/>
        <w:rPr>
          <w:sz w:val="28"/>
          <w:szCs w:val="28"/>
          <w:lang w:val="uk-UA"/>
        </w:rPr>
      </w:pPr>
      <w:r w:rsidRPr="00097E58">
        <w:rPr>
          <w:sz w:val="28"/>
          <w:szCs w:val="28"/>
          <w:highlight w:val="yellow"/>
          <w:lang w:val="uk-UA"/>
        </w:rPr>
        <w:t>Рис.</w:t>
      </w:r>
      <w:r>
        <w:rPr>
          <w:sz w:val="28"/>
          <w:szCs w:val="28"/>
          <w:highlight w:val="yellow"/>
          <w:lang w:val="uk-UA"/>
        </w:rPr>
        <w:t xml:space="preserve"> </w:t>
      </w:r>
      <w:r w:rsidRPr="00097E58">
        <w:rPr>
          <w:sz w:val="28"/>
          <w:szCs w:val="28"/>
          <w:highlight w:val="yellow"/>
          <w:lang w:val="uk-UA"/>
        </w:rPr>
        <w:t>6.9</w:t>
      </w:r>
      <w:r w:rsidRPr="00097E58">
        <w:rPr>
          <w:sz w:val="28"/>
          <w:szCs w:val="28"/>
          <w:lang w:val="uk-UA"/>
        </w:rPr>
        <w:t xml:space="preserve"> Спектральний розподіл інтенсивності свічення білого діода. Приведено розподіли Гауса для </w:t>
      </w:r>
      <w:r w:rsidRPr="005E1061">
        <w:rPr>
          <w:i/>
          <w:sz w:val="28"/>
          <w:szCs w:val="28"/>
          <w:lang w:val="uk-UA"/>
        </w:rPr>
        <w:t>T</w:t>
      </w:r>
      <w:r w:rsidR="005E1061" w:rsidRPr="005E1061">
        <w:rPr>
          <w:i/>
          <w:sz w:val="28"/>
          <w:szCs w:val="28"/>
          <w:lang w:val="uk-UA"/>
        </w:rPr>
        <w:t xml:space="preserve"> </w:t>
      </w:r>
      <w:r w:rsidRPr="00097E58">
        <w:rPr>
          <w:sz w:val="28"/>
          <w:szCs w:val="28"/>
          <w:lang w:val="uk-UA"/>
        </w:rPr>
        <w:t>=</w:t>
      </w:r>
      <w:r w:rsidR="005E1061">
        <w:rPr>
          <w:sz w:val="28"/>
          <w:szCs w:val="28"/>
          <w:lang w:val="uk-UA"/>
        </w:rPr>
        <w:t xml:space="preserve"> 77 – 290 </w:t>
      </w:r>
      <w:r w:rsidRPr="00097E58">
        <w:rPr>
          <w:sz w:val="28"/>
          <w:szCs w:val="28"/>
          <w:lang w:val="uk-UA"/>
        </w:rPr>
        <w:t>K (на вкладці – зміна інтегральної інтенсивності свічення після опромінення)</w:t>
      </w:r>
    </w:p>
    <w:p w14:paraId="4DFA9E12" w14:textId="77777777" w:rsidR="00CD4683" w:rsidRPr="00097E58" w:rsidRDefault="00CD4683" w:rsidP="00CD4683">
      <w:pPr>
        <w:spacing w:line="360" w:lineRule="auto"/>
        <w:jc w:val="center"/>
        <w:rPr>
          <w:sz w:val="28"/>
          <w:szCs w:val="28"/>
          <w:lang w:val="uk-UA"/>
        </w:rPr>
      </w:pPr>
    </w:p>
    <w:p w14:paraId="228F05DD"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Опромінення електронами білих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InGaN</w:t>
      </w:r>
      <w:proofErr w:type="spellEnd"/>
      <w:r w:rsidRPr="00097E58">
        <w:rPr>
          <w:sz w:val="28"/>
          <w:szCs w:val="28"/>
          <w:lang w:val="uk-UA"/>
        </w:rPr>
        <w:t>/</w:t>
      </w:r>
      <w:proofErr w:type="spellStart"/>
      <w:r w:rsidRPr="00097E58">
        <w:rPr>
          <w:sz w:val="28"/>
          <w:szCs w:val="28"/>
          <w:lang w:val="uk-UA"/>
        </w:rPr>
        <w:t>GaN</w:t>
      </w:r>
      <w:proofErr w:type="spellEnd"/>
      <w:r w:rsidRPr="00097E58">
        <w:rPr>
          <w:sz w:val="28"/>
          <w:szCs w:val="28"/>
          <w:lang w:val="uk-UA"/>
        </w:rPr>
        <w:t xml:space="preserve"> (</w:t>
      </w:r>
      <w:r w:rsidRPr="00C24700">
        <w:rPr>
          <w:i/>
          <w:sz w:val="28"/>
          <w:szCs w:val="28"/>
          <w:lang w:val="uk-UA"/>
        </w:rPr>
        <w:t>Ф</w:t>
      </w:r>
      <w:r>
        <w:rPr>
          <w:sz w:val="28"/>
          <w:szCs w:val="28"/>
          <w:lang w:val="uk-UA"/>
        </w:rPr>
        <w:t> </w:t>
      </w:r>
      <w:r w:rsidRPr="00097E58">
        <w:rPr>
          <w:sz w:val="28"/>
          <w:szCs w:val="28"/>
          <w:lang w:val="uk-UA"/>
        </w:rPr>
        <w:t>=</w:t>
      </w:r>
      <w:r>
        <w:rPr>
          <w:sz w:val="28"/>
          <w:szCs w:val="28"/>
          <w:lang w:val="uk-UA"/>
        </w:rPr>
        <w:t> </w:t>
      </w:r>
      <w:r w:rsidRPr="00097E58">
        <w:rPr>
          <w:sz w:val="28"/>
          <w:szCs w:val="28"/>
          <w:lang w:val="uk-UA"/>
        </w:rPr>
        <w:t>2</w:t>
      </w:r>
      <w:r>
        <w:rPr>
          <w:sz w:val="28"/>
          <w:szCs w:val="28"/>
          <w:lang w:val="uk-UA"/>
        </w:rPr>
        <w:t>,</w:t>
      </w:r>
      <w:r w:rsidRPr="00097E58">
        <w:rPr>
          <w:sz w:val="28"/>
          <w:szCs w:val="28"/>
          <w:lang w:val="uk-UA"/>
        </w:rPr>
        <w:t>25·10</w:t>
      </w:r>
      <w:r w:rsidRPr="00097E58">
        <w:rPr>
          <w:sz w:val="28"/>
          <w:szCs w:val="28"/>
          <w:vertAlign w:val="superscript"/>
          <w:lang w:val="uk-UA"/>
        </w:rPr>
        <w:t>15</w:t>
      </w:r>
      <w:r w:rsidRPr="00097E58">
        <w:rPr>
          <w:sz w:val="28"/>
          <w:szCs w:val="28"/>
          <w:lang w:val="uk-UA"/>
        </w:rPr>
        <w:t xml:space="preserve"> см</w:t>
      </w:r>
      <w:r w:rsidRPr="00097E58">
        <w:rPr>
          <w:sz w:val="28"/>
          <w:szCs w:val="28"/>
          <w:vertAlign w:val="superscript"/>
          <w:lang w:val="uk-UA"/>
        </w:rPr>
        <w:t>-2</w:t>
      </w:r>
      <w:r w:rsidRPr="00097E58">
        <w:rPr>
          <w:sz w:val="28"/>
          <w:szCs w:val="28"/>
          <w:lang w:val="uk-UA"/>
        </w:rPr>
        <w:t>)</w:t>
      </w:r>
      <w:r>
        <w:rPr>
          <w:sz w:val="28"/>
          <w:szCs w:val="28"/>
          <w:lang w:val="uk-UA"/>
        </w:rPr>
        <w:t xml:space="preserve"> </w:t>
      </w:r>
      <w:r w:rsidRPr="00097E58">
        <w:rPr>
          <w:sz w:val="28"/>
          <w:szCs w:val="28"/>
          <w:lang w:val="uk-UA"/>
        </w:rPr>
        <w:t xml:space="preserve">приводить до зменшення інтенсивності рекомбінаційного свічення у результаті введення в активну область </w:t>
      </w:r>
      <w:proofErr w:type="spellStart"/>
      <w:r w:rsidRPr="00097E58">
        <w:rPr>
          <w:sz w:val="28"/>
          <w:szCs w:val="28"/>
          <w:lang w:val="uk-UA"/>
        </w:rPr>
        <w:t>СД</w:t>
      </w:r>
      <w:proofErr w:type="spellEnd"/>
      <w:r w:rsidRPr="00097E58">
        <w:rPr>
          <w:sz w:val="28"/>
          <w:szCs w:val="28"/>
          <w:lang w:val="uk-UA"/>
        </w:rPr>
        <w:t xml:space="preserve"> глибоких безвипромінювальних рівнів радіаційних дефектів. Падіння рівня збудження супроводжується зменшенням яскравості свічення люмінофора; якщо інтенсивність випромінювання </w:t>
      </w:r>
      <w:proofErr w:type="spellStart"/>
      <w:r w:rsidRPr="00097E58">
        <w:rPr>
          <w:sz w:val="28"/>
          <w:szCs w:val="28"/>
          <w:lang w:val="uk-UA"/>
        </w:rPr>
        <w:t>СД</w:t>
      </w:r>
      <w:proofErr w:type="spellEnd"/>
      <w:r w:rsidRPr="00097E58">
        <w:rPr>
          <w:sz w:val="28"/>
          <w:szCs w:val="28"/>
          <w:lang w:val="uk-UA"/>
        </w:rPr>
        <w:t xml:space="preserve"> зменшується вдвічі, то свічення люмінофора – лише в 1,26 рази. Відтак радіаційна стійкість люмінофора виявляється вищою від стійкості </w:t>
      </w:r>
      <w:proofErr w:type="spellStart"/>
      <w:r w:rsidRPr="00097E58">
        <w:rPr>
          <w:sz w:val="28"/>
          <w:szCs w:val="28"/>
          <w:lang w:val="uk-UA"/>
        </w:rPr>
        <w:t>СД</w:t>
      </w:r>
      <w:proofErr w:type="spellEnd"/>
      <w:r w:rsidRPr="00097E58">
        <w:rPr>
          <w:sz w:val="28"/>
          <w:szCs w:val="28"/>
          <w:lang w:val="uk-UA"/>
        </w:rPr>
        <w:t xml:space="preserve"> майже в 1,6 рази.</w:t>
      </w:r>
    </w:p>
    <w:p w14:paraId="63E0A349" w14:textId="77777777" w:rsidR="00CD4683" w:rsidRDefault="00CD4683" w:rsidP="00CD4683">
      <w:pPr>
        <w:spacing w:line="360" w:lineRule="auto"/>
        <w:ind w:firstLine="708"/>
        <w:jc w:val="both"/>
        <w:rPr>
          <w:sz w:val="28"/>
          <w:szCs w:val="28"/>
          <w:lang w:val="uk-UA"/>
        </w:rPr>
      </w:pPr>
      <w:r w:rsidRPr="00097E58">
        <w:rPr>
          <w:sz w:val="28"/>
          <w:szCs w:val="28"/>
          <w:highlight w:val="yellow"/>
          <w:lang w:val="uk-UA"/>
        </w:rPr>
        <w:t>На рис. 6.10</w:t>
      </w:r>
      <w:r w:rsidRPr="00097E58">
        <w:rPr>
          <w:sz w:val="28"/>
          <w:szCs w:val="28"/>
          <w:lang w:val="uk-UA"/>
        </w:rPr>
        <w:t xml:space="preserve"> </w:t>
      </w:r>
      <w:r>
        <w:rPr>
          <w:sz w:val="28"/>
          <w:szCs w:val="28"/>
          <w:lang w:val="uk-UA"/>
        </w:rPr>
        <w:t>показано</w:t>
      </w:r>
      <w:r w:rsidRPr="00097E58">
        <w:rPr>
          <w:sz w:val="28"/>
          <w:szCs w:val="28"/>
          <w:lang w:val="uk-UA"/>
        </w:rPr>
        <w:t xml:space="preserve"> температурні залежності інтенсивності свічення вихідного та опроміненого різними дозами голубого </w:t>
      </w:r>
      <w:proofErr w:type="spellStart"/>
      <w:r w:rsidRPr="00097E58">
        <w:rPr>
          <w:sz w:val="28"/>
          <w:szCs w:val="28"/>
          <w:lang w:val="uk-UA"/>
        </w:rPr>
        <w:t>СД</w:t>
      </w:r>
      <w:proofErr w:type="spellEnd"/>
      <w:r w:rsidRPr="00097E58">
        <w:rPr>
          <w:sz w:val="28"/>
          <w:szCs w:val="28"/>
          <w:lang w:val="uk-UA"/>
        </w:rPr>
        <w:t xml:space="preserve"> з довжиною хвилі </w:t>
      </w:r>
      <w:proofErr w:type="spellStart"/>
      <w:r w:rsidRPr="00097E58">
        <w:rPr>
          <w:sz w:val="28"/>
          <w:szCs w:val="28"/>
          <w:lang w:val="uk-UA"/>
        </w:rPr>
        <w:t>λ</w:t>
      </w:r>
      <w:r w:rsidRPr="00097E58">
        <w:rPr>
          <w:sz w:val="28"/>
          <w:szCs w:val="28"/>
          <w:vertAlign w:val="subscript"/>
          <w:lang w:val="uk-UA"/>
        </w:rPr>
        <w:t>max</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470</w:t>
      </w:r>
      <w:r>
        <w:rPr>
          <w:sz w:val="28"/>
          <w:szCs w:val="28"/>
          <w:lang w:val="uk-UA"/>
        </w:rPr>
        <w:t> </w:t>
      </w:r>
      <w:r w:rsidRPr="00097E58">
        <w:rPr>
          <w:sz w:val="28"/>
          <w:szCs w:val="28"/>
          <w:lang w:val="uk-UA"/>
        </w:rPr>
        <w:t xml:space="preserve">нм, близькою до довжини хвилі </w:t>
      </w:r>
      <w:proofErr w:type="spellStart"/>
      <w:r w:rsidRPr="00097E58">
        <w:rPr>
          <w:sz w:val="28"/>
          <w:szCs w:val="28"/>
          <w:lang w:val="uk-UA"/>
        </w:rPr>
        <w:t>λ</w:t>
      </w:r>
      <w:r w:rsidRPr="00097E58">
        <w:rPr>
          <w:sz w:val="28"/>
          <w:szCs w:val="28"/>
          <w:vertAlign w:val="subscript"/>
          <w:lang w:val="uk-UA"/>
        </w:rPr>
        <w:t>max</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450</w:t>
      </w:r>
      <w:r>
        <w:rPr>
          <w:sz w:val="28"/>
          <w:szCs w:val="28"/>
          <w:lang w:val="uk-UA"/>
        </w:rPr>
        <w:t> </w:t>
      </w:r>
      <w:r w:rsidRPr="00097E58">
        <w:rPr>
          <w:sz w:val="28"/>
          <w:szCs w:val="28"/>
          <w:lang w:val="uk-UA"/>
        </w:rPr>
        <w:t xml:space="preserve">нм джерела збудження досліджуваних нами білих </w:t>
      </w:r>
      <w:proofErr w:type="spellStart"/>
      <w:r w:rsidRPr="00097E58">
        <w:rPr>
          <w:sz w:val="28"/>
          <w:szCs w:val="28"/>
          <w:lang w:val="uk-UA"/>
        </w:rPr>
        <w:t>СД</w:t>
      </w:r>
      <w:proofErr w:type="spellEnd"/>
      <w:r w:rsidRPr="00097E58">
        <w:rPr>
          <w:sz w:val="28"/>
          <w:szCs w:val="28"/>
          <w:lang w:val="uk-UA"/>
        </w:rPr>
        <w:t>.</w:t>
      </w:r>
    </w:p>
    <w:p w14:paraId="3BE5039B" w14:textId="77777777" w:rsidR="00CD4683" w:rsidRPr="00097E58" w:rsidRDefault="00CD4683" w:rsidP="00CD4683">
      <w:pPr>
        <w:spacing w:line="360" w:lineRule="auto"/>
        <w:ind w:firstLine="708"/>
        <w:jc w:val="both"/>
        <w:rPr>
          <w:sz w:val="28"/>
          <w:szCs w:val="28"/>
          <w:lang w:val="uk-UA"/>
        </w:rPr>
      </w:pPr>
    </w:p>
    <w:p w14:paraId="5BC83436" w14:textId="77777777" w:rsidR="00CD4683" w:rsidRPr="00097E58" w:rsidRDefault="00CD4683" w:rsidP="00CD4683">
      <w:pPr>
        <w:spacing w:line="360" w:lineRule="auto"/>
        <w:jc w:val="center"/>
        <w:rPr>
          <w:sz w:val="28"/>
          <w:szCs w:val="28"/>
          <w:lang w:val="uk-UA"/>
        </w:rPr>
      </w:pPr>
      <w:r w:rsidRPr="00097E58">
        <w:rPr>
          <w:noProof/>
          <w:sz w:val="28"/>
          <w:szCs w:val="28"/>
          <w:lang w:val="uk-UA" w:eastAsia="uk-UA"/>
        </w:rPr>
        <w:drawing>
          <wp:inline distT="0" distB="0" distL="0" distR="0" wp14:anchorId="3A924C65" wp14:editId="19898B92">
            <wp:extent cx="5166179" cy="4011386"/>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70483" cy="4014728"/>
                    </a:xfrm>
                    <a:prstGeom prst="rect">
                      <a:avLst/>
                    </a:prstGeom>
                    <a:noFill/>
                    <a:ln>
                      <a:noFill/>
                    </a:ln>
                  </pic:spPr>
                </pic:pic>
              </a:graphicData>
            </a:graphic>
          </wp:inline>
        </w:drawing>
      </w:r>
    </w:p>
    <w:p w14:paraId="2A87F2D4" w14:textId="77777777" w:rsidR="00CD4683" w:rsidRPr="00097E58" w:rsidRDefault="00CD4683" w:rsidP="00CD4683">
      <w:pPr>
        <w:spacing w:line="360" w:lineRule="auto"/>
        <w:jc w:val="center"/>
        <w:rPr>
          <w:sz w:val="28"/>
          <w:szCs w:val="28"/>
          <w:lang w:val="uk-UA"/>
        </w:rPr>
      </w:pPr>
      <w:r w:rsidRPr="00097E58">
        <w:rPr>
          <w:sz w:val="28"/>
          <w:szCs w:val="28"/>
          <w:highlight w:val="yellow"/>
          <w:lang w:val="uk-UA"/>
        </w:rPr>
        <w:t>Рис.</w:t>
      </w:r>
      <w:r>
        <w:rPr>
          <w:sz w:val="28"/>
          <w:szCs w:val="28"/>
          <w:highlight w:val="yellow"/>
          <w:lang w:val="uk-UA"/>
        </w:rPr>
        <w:t xml:space="preserve"> 6.</w:t>
      </w:r>
      <w:r w:rsidRPr="00097E58">
        <w:rPr>
          <w:sz w:val="28"/>
          <w:szCs w:val="28"/>
          <w:highlight w:val="yellow"/>
          <w:lang w:val="uk-UA"/>
        </w:rPr>
        <w:t>10</w:t>
      </w:r>
      <w:r w:rsidRPr="00097E58">
        <w:rPr>
          <w:sz w:val="28"/>
          <w:szCs w:val="28"/>
          <w:lang w:val="uk-UA"/>
        </w:rPr>
        <w:t xml:space="preserve"> Температурні залежності інтенсивності свічення білого </w:t>
      </w:r>
      <w:proofErr w:type="spellStart"/>
      <w:r w:rsidRPr="00097E58">
        <w:rPr>
          <w:sz w:val="28"/>
          <w:szCs w:val="28"/>
          <w:lang w:val="uk-UA"/>
        </w:rPr>
        <w:t>СД</w:t>
      </w:r>
      <w:proofErr w:type="spellEnd"/>
      <w:r w:rsidRPr="00097E58">
        <w:rPr>
          <w:sz w:val="28"/>
          <w:szCs w:val="28"/>
          <w:lang w:val="uk-UA"/>
        </w:rPr>
        <w:t>, зняті після різних доз електронного опромінення (</w:t>
      </w:r>
      <w:proofErr w:type="spellStart"/>
      <w:r w:rsidRPr="00097E58">
        <w:rPr>
          <w:sz w:val="28"/>
          <w:szCs w:val="28"/>
          <w:lang w:val="uk-UA"/>
        </w:rPr>
        <w:t>Е</w:t>
      </w:r>
      <w:r w:rsidRPr="00097E58">
        <w:rPr>
          <w:sz w:val="28"/>
          <w:szCs w:val="28"/>
          <w:vertAlign w:val="subscript"/>
          <w:lang w:val="uk-UA"/>
        </w:rPr>
        <w:t>ел</w:t>
      </w:r>
      <w:proofErr w:type="spellEnd"/>
      <w:r w:rsidRPr="00097E58">
        <w:rPr>
          <w:sz w:val="28"/>
          <w:szCs w:val="28"/>
          <w:lang w:val="uk-UA"/>
        </w:rPr>
        <w:t xml:space="preserve"> = 2 </w:t>
      </w:r>
      <w:proofErr w:type="spellStart"/>
      <w:r w:rsidRPr="00097E58">
        <w:rPr>
          <w:sz w:val="28"/>
          <w:szCs w:val="28"/>
          <w:lang w:val="uk-UA"/>
        </w:rPr>
        <w:t>МеВ</w:t>
      </w:r>
      <w:proofErr w:type="spellEnd"/>
      <w:r w:rsidRPr="00097E58">
        <w:rPr>
          <w:sz w:val="28"/>
          <w:szCs w:val="28"/>
          <w:lang w:val="uk-UA"/>
        </w:rPr>
        <w:t>)</w:t>
      </w:r>
    </w:p>
    <w:p w14:paraId="3C7B887B" w14:textId="77777777" w:rsidR="00CD4683" w:rsidRPr="00097E58" w:rsidRDefault="00CD4683" w:rsidP="00CD4683">
      <w:pPr>
        <w:spacing w:line="360" w:lineRule="auto"/>
        <w:jc w:val="center"/>
        <w:rPr>
          <w:sz w:val="28"/>
          <w:szCs w:val="28"/>
          <w:lang w:val="uk-UA"/>
        </w:rPr>
      </w:pPr>
    </w:p>
    <w:p w14:paraId="6A2FABE0" w14:textId="4A2AFF30"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Форма кривої </w:t>
      </w:r>
      <w:proofErr w:type="spellStart"/>
      <w:r w:rsidRPr="00C24700">
        <w:rPr>
          <w:i/>
          <w:sz w:val="28"/>
          <w:szCs w:val="28"/>
          <w:lang w:val="uk-UA"/>
        </w:rPr>
        <w:t>І</w:t>
      </w:r>
      <w:r w:rsidRPr="00C24700">
        <w:rPr>
          <w:i/>
          <w:sz w:val="28"/>
          <w:szCs w:val="28"/>
          <w:vertAlign w:val="subscript"/>
          <w:lang w:val="uk-UA"/>
        </w:rPr>
        <w:t>інт</w:t>
      </w:r>
      <w:proofErr w:type="spellEnd"/>
      <w:r w:rsidRPr="00C24700">
        <w:rPr>
          <w:i/>
          <w:sz w:val="28"/>
          <w:szCs w:val="28"/>
          <w:vertAlign w:val="subscript"/>
          <w:lang w:val="uk-UA"/>
        </w:rPr>
        <w:t>.</w:t>
      </w:r>
      <w:r w:rsidRPr="00097E58">
        <w:rPr>
          <w:sz w:val="28"/>
          <w:szCs w:val="28"/>
          <w:lang w:val="uk-UA"/>
        </w:rPr>
        <w:t>(</w:t>
      </w:r>
      <w:r w:rsidRPr="00C24700">
        <w:rPr>
          <w:i/>
          <w:sz w:val="28"/>
          <w:szCs w:val="28"/>
          <w:lang w:val="uk-UA"/>
        </w:rPr>
        <w:t>Т</w:t>
      </w:r>
      <w:r w:rsidRPr="00097E58">
        <w:rPr>
          <w:sz w:val="28"/>
          <w:szCs w:val="28"/>
          <w:lang w:val="uk-UA"/>
        </w:rPr>
        <w:t>) вихідного зразка, як згадувалося вище, відображає ефект накладання двох процесів – екранування вільними носіями внутрішніх полів кристала та зростання густини фононів при вищих температурах, що у вихідному зразку приводить до формування широкого максимуму. Але вже мінімальна доза електронного опромінення (</w:t>
      </w:r>
      <w:r w:rsidRPr="00C24700">
        <w:rPr>
          <w:i/>
          <w:sz w:val="28"/>
          <w:szCs w:val="28"/>
          <w:lang w:val="uk-UA"/>
        </w:rPr>
        <w:t>Ф</w:t>
      </w:r>
      <w:r>
        <w:rPr>
          <w:sz w:val="28"/>
          <w:szCs w:val="28"/>
          <w:lang w:val="uk-UA"/>
        </w:rPr>
        <w:t> </w:t>
      </w:r>
      <w:r w:rsidRPr="00097E58">
        <w:rPr>
          <w:sz w:val="28"/>
          <w:szCs w:val="28"/>
          <w:lang w:val="uk-UA"/>
        </w:rPr>
        <w:t>=</w:t>
      </w:r>
      <w:r>
        <w:rPr>
          <w:sz w:val="28"/>
          <w:szCs w:val="28"/>
          <w:lang w:val="uk-UA"/>
        </w:rPr>
        <w:t> </w:t>
      </w:r>
      <w:r w:rsidRPr="00097E58">
        <w:rPr>
          <w:sz w:val="28"/>
          <w:szCs w:val="28"/>
          <w:lang w:val="uk-UA"/>
        </w:rPr>
        <w:t>1,02</w:t>
      </w:r>
      <w:r w:rsidR="00C24700">
        <w:rPr>
          <w:sz w:val="28"/>
          <w:szCs w:val="28"/>
          <w:lang w:val="uk-UA"/>
        </w:rPr>
        <w:t xml:space="preserve"> </w:t>
      </w:r>
      <w:r w:rsidRPr="00097E58">
        <w:rPr>
          <w:sz w:val="28"/>
          <w:szCs w:val="28"/>
          <w:lang w:val="uk-UA"/>
        </w:rPr>
        <w:t>·</w:t>
      </w:r>
      <w:r w:rsidR="00C24700">
        <w:rPr>
          <w:sz w:val="28"/>
          <w:szCs w:val="28"/>
          <w:lang w:val="uk-UA"/>
        </w:rPr>
        <w:t xml:space="preserve"> </w:t>
      </w:r>
      <w:r w:rsidRPr="00097E58">
        <w:rPr>
          <w:sz w:val="28"/>
          <w:szCs w:val="28"/>
          <w:lang w:val="uk-UA"/>
        </w:rPr>
        <w:t>10</w:t>
      </w:r>
      <w:r w:rsidRPr="00097E58">
        <w:rPr>
          <w:sz w:val="28"/>
          <w:szCs w:val="28"/>
          <w:vertAlign w:val="superscript"/>
          <w:lang w:val="uk-UA"/>
        </w:rPr>
        <w:t>14</w:t>
      </w:r>
      <w:r w:rsidRPr="00097E58">
        <w:rPr>
          <w:sz w:val="28"/>
          <w:szCs w:val="28"/>
          <w:lang w:val="uk-UA"/>
        </w:rPr>
        <w:t xml:space="preserve"> см</w:t>
      </w:r>
      <w:r w:rsidRPr="00097E58">
        <w:rPr>
          <w:sz w:val="28"/>
          <w:szCs w:val="28"/>
          <w:vertAlign w:val="superscript"/>
          <w:lang w:val="uk-UA"/>
        </w:rPr>
        <w:t>-2</w:t>
      </w:r>
      <w:r w:rsidRPr="00097E58">
        <w:rPr>
          <w:sz w:val="28"/>
          <w:szCs w:val="28"/>
          <w:lang w:val="uk-UA"/>
        </w:rPr>
        <w:t>) частково згладжує структуру на кривій і різко знижує інтенсивність випромінювання в інтервалі 77</w:t>
      </w:r>
      <w:r w:rsidR="00C24700">
        <w:rPr>
          <w:sz w:val="28"/>
          <w:szCs w:val="28"/>
          <w:lang w:val="uk-UA"/>
        </w:rPr>
        <w:t xml:space="preserve"> </w:t>
      </w:r>
      <w:r w:rsidRPr="00097E58">
        <w:rPr>
          <w:sz w:val="28"/>
          <w:szCs w:val="28"/>
          <w:lang w:val="uk-UA"/>
        </w:rPr>
        <w:t>÷</w:t>
      </w:r>
      <w:r w:rsidR="00C24700">
        <w:rPr>
          <w:sz w:val="28"/>
          <w:szCs w:val="28"/>
          <w:lang w:val="uk-UA"/>
        </w:rPr>
        <w:t xml:space="preserve"> </w:t>
      </w:r>
      <w:r w:rsidRPr="00097E58">
        <w:rPr>
          <w:sz w:val="28"/>
          <w:szCs w:val="28"/>
          <w:lang w:val="uk-UA"/>
        </w:rPr>
        <w:t>290</w:t>
      </w:r>
      <w:r w:rsidR="00C24700">
        <w:rPr>
          <w:sz w:val="28"/>
          <w:szCs w:val="28"/>
          <w:lang w:val="uk-UA"/>
        </w:rPr>
        <w:t xml:space="preserve"> </w:t>
      </w:r>
      <w:r w:rsidRPr="00097E58">
        <w:rPr>
          <w:sz w:val="28"/>
          <w:szCs w:val="28"/>
          <w:lang w:val="uk-UA"/>
        </w:rPr>
        <w:t>К. Наступна доза (</w:t>
      </w:r>
      <w:r w:rsidRPr="00C24700">
        <w:rPr>
          <w:i/>
          <w:sz w:val="28"/>
          <w:szCs w:val="28"/>
          <w:lang w:val="uk-UA"/>
        </w:rPr>
        <w:t>Ф</w:t>
      </w:r>
      <w:r>
        <w:rPr>
          <w:sz w:val="28"/>
          <w:szCs w:val="28"/>
          <w:lang w:val="uk-UA"/>
        </w:rPr>
        <w:t> </w:t>
      </w:r>
      <w:r w:rsidRPr="00097E58">
        <w:rPr>
          <w:sz w:val="28"/>
          <w:szCs w:val="28"/>
          <w:lang w:val="uk-UA"/>
        </w:rPr>
        <w:t>=</w:t>
      </w:r>
      <w:r>
        <w:rPr>
          <w:sz w:val="28"/>
          <w:szCs w:val="28"/>
          <w:lang w:val="uk-UA"/>
        </w:rPr>
        <w:t> </w:t>
      </w:r>
      <w:r w:rsidRPr="00097E58">
        <w:rPr>
          <w:sz w:val="28"/>
          <w:szCs w:val="28"/>
          <w:lang w:val="uk-UA"/>
        </w:rPr>
        <w:t>3,07</w:t>
      </w:r>
      <w:r w:rsidR="00C24700">
        <w:rPr>
          <w:sz w:val="28"/>
          <w:szCs w:val="28"/>
          <w:lang w:val="uk-UA"/>
        </w:rPr>
        <w:t xml:space="preserve"> </w:t>
      </w:r>
      <w:r w:rsidRPr="00097E58">
        <w:rPr>
          <w:sz w:val="28"/>
          <w:szCs w:val="28"/>
          <w:lang w:val="uk-UA"/>
        </w:rPr>
        <w:t>·</w:t>
      </w:r>
      <w:r w:rsidR="00C24700">
        <w:rPr>
          <w:sz w:val="28"/>
          <w:szCs w:val="28"/>
          <w:lang w:val="uk-UA"/>
        </w:rPr>
        <w:t xml:space="preserve"> </w:t>
      </w:r>
      <w:r w:rsidRPr="00097E58">
        <w:rPr>
          <w:sz w:val="28"/>
          <w:szCs w:val="28"/>
          <w:lang w:val="uk-UA"/>
        </w:rPr>
        <w:t>10</w:t>
      </w:r>
      <w:r w:rsidRPr="00097E58">
        <w:rPr>
          <w:sz w:val="28"/>
          <w:szCs w:val="28"/>
          <w:vertAlign w:val="superscript"/>
          <w:lang w:val="uk-UA"/>
        </w:rPr>
        <w:t>14</w:t>
      </w:r>
      <w:r>
        <w:rPr>
          <w:sz w:val="28"/>
          <w:szCs w:val="28"/>
          <w:lang w:val="uk-UA"/>
        </w:rPr>
        <w:t> </w:t>
      </w:r>
      <w:r w:rsidRPr="00097E58">
        <w:rPr>
          <w:sz w:val="28"/>
          <w:szCs w:val="28"/>
          <w:lang w:val="uk-UA"/>
        </w:rPr>
        <w:t>см</w:t>
      </w:r>
      <w:r w:rsidRPr="00097E58">
        <w:rPr>
          <w:sz w:val="28"/>
          <w:szCs w:val="28"/>
          <w:vertAlign w:val="superscript"/>
          <w:lang w:val="uk-UA"/>
        </w:rPr>
        <w:t>-2</w:t>
      </w:r>
      <w:r w:rsidRPr="00097E58">
        <w:rPr>
          <w:sz w:val="28"/>
          <w:szCs w:val="28"/>
          <w:lang w:val="uk-UA"/>
        </w:rPr>
        <w:t>)</w:t>
      </w:r>
      <w:r w:rsidRPr="00097E58">
        <w:rPr>
          <w:sz w:val="28"/>
          <w:szCs w:val="28"/>
          <w:vertAlign w:val="superscript"/>
          <w:lang w:val="uk-UA"/>
        </w:rPr>
        <w:t xml:space="preserve"> </w:t>
      </w:r>
      <w:r w:rsidRPr="00097E58">
        <w:rPr>
          <w:sz w:val="28"/>
          <w:szCs w:val="28"/>
          <w:lang w:val="uk-UA"/>
        </w:rPr>
        <w:t xml:space="preserve">зменшує ефективність екранування внутрішніх полів (до </w:t>
      </w:r>
      <w:r w:rsidRPr="00C24700">
        <w:rPr>
          <w:i/>
          <w:sz w:val="28"/>
          <w:szCs w:val="28"/>
          <w:lang w:val="uk-UA"/>
        </w:rPr>
        <w:t>Т </w:t>
      </w:r>
      <w:r w:rsidRPr="00097E58">
        <w:rPr>
          <w:sz w:val="28"/>
          <w:szCs w:val="28"/>
          <w:lang w:val="uk-UA"/>
        </w:rPr>
        <w:t>=</w:t>
      </w:r>
      <w:r>
        <w:rPr>
          <w:sz w:val="28"/>
          <w:szCs w:val="28"/>
          <w:lang w:val="uk-UA"/>
        </w:rPr>
        <w:t> </w:t>
      </w:r>
      <w:r w:rsidR="00C24700">
        <w:rPr>
          <w:sz w:val="28"/>
          <w:szCs w:val="28"/>
          <w:lang w:val="uk-UA"/>
        </w:rPr>
        <w:t xml:space="preserve">290 </w:t>
      </w:r>
      <w:r w:rsidRPr="00097E58">
        <w:rPr>
          <w:sz w:val="28"/>
          <w:szCs w:val="28"/>
          <w:lang w:val="uk-UA"/>
        </w:rPr>
        <w:t xml:space="preserve">К) і менше впливає на фононне розсіяння квантів, яке переважає після </w:t>
      </w:r>
      <w:r w:rsidRPr="00C24700">
        <w:rPr>
          <w:i/>
          <w:sz w:val="28"/>
          <w:szCs w:val="28"/>
          <w:lang w:val="uk-UA"/>
        </w:rPr>
        <w:t>Т</w:t>
      </w:r>
      <w:r>
        <w:rPr>
          <w:sz w:val="28"/>
          <w:szCs w:val="28"/>
          <w:lang w:val="uk-UA"/>
        </w:rPr>
        <w:t> </w:t>
      </w:r>
      <w:r w:rsidRPr="00097E58">
        <w:rPr>
          <w:sz w:val="28"/>
          <w:szCs w:val="28"/>
          <w:lang w:val="uk-UA"/>
        </w:rPr>
        <w:t>=</w:t>
      </w:r>
      <w:r>
        <w:rPr>
          <w:sz w:val="28"/>
          <w:szCs w:val="28"/>
          <w:lang w:val="uk-UA"/>
        </w:rPr>
        <w:t> </w:t>
      </w:r>
      <w:r w:rsidR="00C24700">
        <w:rPr>
          <w:sz w:val="28"/>
          <w:szCs w:val="28"/>
          <w:lang w:val="uk-UA"/>
        </w:rPr>
        <w:t xml:space="preserve">290 </w:t>
      </w:r>
      <w:r w:rsidRPr="00097E58">
        <w:rPr>
          <w:sz w:val="28"/>
          <w:szCs w:val="28"/>
          <w:lang w:val="uk-UA"/>
        </w:rPr>
        <w:t>К. Наступні дози (</w:t>
      </w:r>
      <w:r w:rsidRPr="00C24700">
        <w:rPr>
          <w:i/>
          <w:sz w:val="28"/>
          <w:szCs w:val="28"/>
          <w:lang w:val="uk-UA"/>
        </w:rPr>
        <w:t>Ф</w:t>
      </w:r>
      <w:r>
        <w:rPr>
          <w:sz w:val="28"/>
          <w:szCs w:val="28"/>
          <w:lang w:val="uk-UA"/>
        </w:rPr>
        <w:t> </w:t>
      </w:r>
      <w:r w:rsidRPr="00097E58">
        <w:rPr>
          <w:sz w:val="28"/>
          <w:szCs w:val="28"/>
          <w:lang w:val="uk-UA"/>
        </w:rPr>
        <w:t>&gt;</w:t>
      </w:r>
      <w:r>
        <w:rPr>
          <w:sz w:val="28"/>
          <w:szCs w:val="28"/>
          <w:lang w:val="uk-UA"/>
        </w:rPr>
        <w:t> </w:t>
      </w:r>
      <w:r w:rsidRPr="00097E58">
        <w:rPr>
          <w:sz w:val="28"/>
          <w:szCs w:val="28"/>
          <w:lang w:val="uk-UA"/>
        </w:rPr>
        <w:t>5,13</w:t>
      </w:r>
      <w:r w:rsidR="00C24700">
        <w:rPr>
          <w:sz w:val="28"/>
          <w:szCs w:val="28"/>
          <w:lang w:val="uk-UA"/>
        </w:rPr>
        <w:t xml:space="preserve"> </w:t>
      </w:r>
      <w:r w:rsidRPr="00097E58">
        <w:rPr>
          <w:sz w:val="28"/>
          <w:szCs w:val="28"/>
          <w:lang w:val="uk-UA"/>
        </w:rPr>
        <w:t>·</w:t>
      </w:r>
      <w:r w:rsidR="00C24700">
        <w:rPr>
          <w:sz w:val="28"/>
          <w:szCs w:val="28"/>
          <w:lang w:val="uk-UA"/>
        </w:rPr>
        <w:t xml:space="preserve"> </w:t>
      </w:r>
      <w:r w:rsidRPr="00097E58">
        <w:rPr>
          <w:sz w:val="28"/>
          <w:szCs w:val="28"/>
          <w:lang w:val="uk-UA"/>
        </w:rPr>
        <w:t>10</w:t>
      </w:r>
      <w:r w:rsidRPr="00097E58">
        <w:rPr>
          <w:sz w:val="28"/>
          <w:szCs w:val="28"/>
          <w:vertAlign w:val="superscript"/>
          <w:lang w:val="uk-UA"/>
        </w:rPr>
        <w:t>14</w:t>
      </w:r>
      <w:r w:rsidRPr="00097E58">
        <w:rPr>
          <w:sz w:val="28"/>
          <w:szCs w:val="28"/>
          <w:lang w:val="uk-UA"/>
        </w:rPr>
        <w:t xml:space="preserve"> см</w:t>
      </w:r>
      <w:r w:rsidRPr="00097E58">
        <w:rPr>
          <w:sz w:val="28"/>
          <w:szCs w:val="28"/>
          <w:vertAlign w:val="superscript"/>
          <w:lang w:val="uk-UA"/>
        </w:rPr>
        <w:t>-2</w:t>
      </w:r>
      <w:r w:rsidRPr="00097E58">
        <w:rPr>
          <w:sz w:val="28"/>
          <w:szCs w:val="28"/>
          <w:lang w:val="uk-UA"/>
        </w:rPr>
        <w:t xml:space="preserve">) приводять до вирівнювання </w:t>
      </w:r>
      <w:proofErr w:type="spellStart"/>
      <w:r w:rsidRPr="00097E58">
        <w:rPr>
          <w:sz w:val="28"/>
          <w:szCs w:val="28"/>
          <w:lang w:val="uk-UA"/>
        </w:rPr>
        <w:t>залежностей</w:t>
      </w:r>
      <w:proofErr w:type="spellEnd"/>
      <w:r w:rsidRPr="00097E58">
        <w:rPr>
          <w:sz w:val="28"/>
          <w:szCs w:val="28"/>
          <w:lang w:val="uk-UA"/>
        </w:rPr>
        <w:t xml:space="preserve"> </w:t>
      </w:r>
      <w:proofErr w:type="spellStart"/>
      <w:r w:rsidRPr="00C24700">
        <w:rPr>
          <w:i/>
          <w:sz w:val="28"/>
          <w:szCs w:val="28"/>
          <w:lang w:val="uk-UA"/>
        </w:rPr>
        <w:t>І</w:t>
      </w:r>
      <w:r w:rsidRPr="00C24700">
        <w:rPr>
          <w:i/>
          <w:sz w:val="28"/>
          <w:szCs w:val="28"/>
          <w:vertAlign w:val="subscript"/>
          <w:lang w:val="uk-UA"/>
        </w:rPr>
        <w:t>інт</w:t>
      </w:r>
      <w:proofErr w:type="spellEnd"/>
      <w:r w:rsidRPr="00C24700">
        <w:rPr>
          <w:i/>
          <w:sz w:val="28"/>
          <w:szCs w:val="28"/>
          <w:vertAlign w:val="subscript"/>
          <w:lang w:val="uk-UA"/>
        </w:rPr>
        <w:t>.</w:t>
      </w:r>
      <w:r w:rsidRPr="00097E58">
        <w:rPr>
          <w:sz w:val="28"/>
          <w:szCs w:val="28"/>
          <w:lang w:val="uk-UA"/>
        </w:rPr>
        <w:t>(</w:t>
      </w:r>
      <w:r w:rsidRPr="00C24700">
        <w:rPr>
          <w:i/>
          <w:sz w:val="28"/>
          <w:szCs w:val="28"/>
          <w:lang w:val="uk-UA"/>
        </w:rPr>
        <w:t>Т</w:t>
      </w:r>
      <w:r w:rsidRPr="00097E58">
        <w:rPr>
          <w:sz w:val="28"/>
          <w:szCs w:val="28"/>
          <w:lang w:val="uk-UA"/>
        </w:rPr>
        <w:t>); температурна межа між областями, де на випромінювання діє ефект екранування внутрішніх полів, та розсіяння світла фононами – розширюється і зникає.</w:t>
      </w:r>
    </w:p>
    <w:p w14:paraId="41E19E5F"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Отже, у підсумку можна зазначити, що введення радіаційних дефектів у активну область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InGaN</w:t>
      </w:r>
      <w:proofErr w:type="spellEnd"/>
      <w:r w:rsidRPr="00097E58">
        <w:rPr>
          <w:sz w:val="28"/>
          <w:szCs w:val="28"/>
          <w:lang w:val="uk-UA"/>
        </w:rPr>
        <w:t xml:space="preserve"> супроводжується захопленням носіїв їхніми глибокими рівнями, котрі попередньо приймали участь у екрануванні внутрішніх </w:t>
      </w:r>
      <w:proofErr w:type="spellStart"/>
      <w:r w:rsidRPr="00097E58">
        <w:rPr>
          <w:sz w:val="28"/>
          <w:szCs w:val="28"/>
          <w:lang w:val="uk-UA"/>
        </w:rPr>
        <w:t>п’єзополів</w:t>
      </w:r>
      <w:proofErr w:type="spellEnd"/>
      <w:r w:rsidRPr="00097E58">
        <w:rPr>
          <w:sz w:val="28"/>
          <w:szCs w:val="28"/>
          <w:lang w:val="uk-UA"/>
        </w:rPr>
        <w:t xml:space="preserve">; посилення дії </w:t>
      </w:r>
      <w:r>
        <w:rPr>
          <w:sz w:val="28"/>
          <w:szCs w:val="28"/>
          <w:lang w:val="uk-UA"/>
        </w:rPr>
        <w:t>ефекту</w:t>
      </w:r>
      <w:r w:rsidRPr="00097E58">
        <w:rPr>
          <w:sz w:val="28"/>
          <w:szCs w:val="28"/>
          <w:lang w:val="uk-UA"/>
        </w:rPr>
        <w:t xml:space="preserve"> Штарка викликає зменшення інтеграла перекривання хвильових функцій електрона та дірки, і, відповідно, падіння імовірності рекомбінації.</w:t>
      </w:r>
    </w:p>
    <w:p w14:paraId="07856EDE" w14:textId="77777777" w:rsidR="00CD4683" w:rsidRPr="00097E58" w:rsidRDefault="00CD4683" w:rsidP="00CD4683">
      <w:pPr>
        <w:spacing w:line="360" w:lineRule="auto"/>
        <w:jc w:val="both"/>
        <w:rPr>
          <w:sz w:val="28"/>
          <w:szCs w:val="28"/>
          <w:lang w:val="uk-UA"/>
        </w:rPr>
      </w:pPr>
    </w:p>
    <w:p w14:paraId="2E76C6DC" w14:textId="77777777" w:rsidR="00D2329F" w:rsidRDefault="00D2329F" w:rsidP="00CD4683">
      <w:pPr>
        <w:spacing w:line="360" w:lineRule="auto"/>
        <w:jc w:val="both"/>
        <w:rPr>
          <w:b/>
          <w:sz w:val="28"/>
          <w:szCs w:val="28"/>
          <w:lang w:val="uk-UA"/>
        </w:rPr>
      </w:pPr>
    </w:p>
    <w:p w14:paraId="59D442FA" w14:textId="77777777" w:rsidR="00D2329F" w:rsidRDefault="00D2329F" w:rsidP="00CD4683">
      <w:pPr>
        <w:spacing w:line="360" w:lineRule="auto"/>
        <w:jc w:val="both"/>
        <w:rPr>
          <w:b/>
          <w:sz w:val="28"/>
          <w:szCs w:val="28"/>
          <w:lang w:val="uk-UA"/>
        </w:rPr>
      </w:pPr>
    </w:p>
    <w:p w14:paraId="34298B1F" w14:textId="77777777" w:rsidR="00D2329F" w:rsidRDefault="00D2329F" w:rsidP="00CD4683">
      <w:pPr>
        <w:spacing w:line="360" w:lineRule="auto"/>
        <w:jc w:val="both"/>
        <w:rPr>
          <w:b/>
          <w:sz w:val="28"/>
          <w:szCs w:val="28"/>
          <w:lang w:val="uk-UA"/>
        </w:rPr>
      </w:pPr>
    </w:p>
    <w:p w14:paraId="561CAEB6" w14:textId="77777777" w:rsidR="00D2329F" w:rsidRDefault="00D2329F" w:rsidP="00CD4683">
      <w:pPr>
        <w:spacing w:line="360" w:lineRule="auto"/>
        <w:jc w:val="both"/>
        <w:rPr>
          <w:b/>
          <w:sz w:val="28"/>
          <w:szCs w:val="28"/>
          <w:lang w:val="uk-UA"/>
        </w:rPr>
      </w:pPr>
    </w:p>
    <w:p w14:paraId="39395B09" w14:textId="77777777" w:rsidR="00D2329F" w:rsidRDefault="00D2329F" w:rsidP="00CD4683">
      <w:pPr>
        <w:spacing w:line="360" w:lineRule="auto"/>
        <w:jc w:val="both"/>
        <w:rPr>
          <w:b/>
          <w:sz w:val="28"/>
          <w:szCs w:val="28"/>
          <w:lang w:val="uk-UA"/>
        </w:rPr>
      </w:pPr>
    </w:p>
    <w:p w14:paraId="178588F9" w14:textId="77777777" w:rsidR="00D2329F" w:rsidRDefault="00D2329F" w:rsidP="00CD4683">
      <w:pPr>
        <w:spacing w:line="360" w:lineRule="auto"/>
        <w:jc w:val="both"/>
        <w:rPr>
          <w:b/>
          <w:sz w:val="28"/>
          <w:szCs w:val="28"/>
          <w:lang w:val="uk-UA"/>
        </w:rPr>
      </w:pPr>
    </w:p>
    <w:p w14:paraId="34AD0902" w14:textId="77777777" w:rsidR="00D2329F" w:rsidRDefault="00D2329F" w:rsidP="00CD4683">
      <w:pPr>
        <w:spacing w:line="360" w:lineRule="auto"/>
        <w:jc w:val="both"/>
        <w:rPr>
          <w:b/>
          <w:sz w:val="28"/>
          <w:szCs w:val="28"/>
          <w:lang w:val="uk-UA"/>
        </w:rPr>
      </w:pPr>
    </w:p>
    <w:p w14:paraId="04773630" w14:textId="77777777" w:rsidR="00D2329F" w:rsidRDefault="00D2329F" w:rsidP="00CD4683">
      <w:pPr>
        <w:spacing w:line="360" w:lineRule="auto"/>
        <w:jc w:val="both"/>
        <w:rPr>
          <w:b/>
          <w:sz w:val="28"/>
          <w:szCs w:val="28"/>
          <w:lang w:val="uk-UA"/>
        </w:rPr>
      </w:pPr>
    </w:p>
    <w:p w14:paraId="5D35430E" w14:textId="77777777" w:rsidR="00D2329F" w:rsidRDefault="00D2329F" w:rsidP="00CD4683">
      <w:pPr>
        <w:spacing w:line="360" w:lineRule="auto"/>
        <w:jc w:val="both"/>
        <w:rPr>
          <w:b/>
          <w:sz w:val="28"/>
          <w:szCs w:val="28"/>
          <w:lang w:val="uk-UA"/>
        </w:rPr>
      </w:pPr>
    </w:p>
    <w:p w14:paraId="4E6EEB30" w14:textId="77777777" w:rsidR="00D2329F" w:rsidRDefault="00D2329F" w:rsidP="00CD4683">
      <w:pPr>
        <w:spacing w:line="360" w:lineRule="auto"/>
        <w:jc w:val="both"/>
        <w:rPr>
          <w:b/>
          <w:sz w:val="28"/>
          <w:szCs w:val="28"/>
          <w:lang w:val="uk-UA"/>
        </w:rPr>
      </w:pPr>
    </w:p>
    <w:p w14:paraId="14DFC9F3" w14:textId="77777777" w:rsidR="00D2329F" w:rsidRDefault="00D2329F" w:rsidP="00CD4683">
      <w:pPr>
        <w:spacing w:line="360" w:lineRule="auto"/>
        <w:jc w:val="both"/>
        <w:rPr>
          <w:b/>
          <w:sz w:val="28"/>
          <w:szCs w:val="28"/>
          <w:lang w:val="uk-UA"/>
        </w:rPr>
      </w:pPr>
    </w:p>
    <w:p w14:paraId="2024A132" w14:textId="77777777" w:rsidR="00D2329F" w:rsidRDefault="00D2329F" w:rsidP="00CD4683">
      <w:pPr>
        <w:spacing w:line="360" w:lineRule="auto"/>
        <w:jc w:val="both"/>
        <w:rPr>
          <w:b/>
          <w:sz w:val="28"/>
          <w:szCs w:val="28"/>
          <w:lang w:val="uk-UA"/>
        </w:rPr>
      </w:pPr>
    </w:p>
    <w:p w14:paraId="17BE0084" w14:textId="77777777" w:rsidR="00D2329F" w:rsidRDefault="00D2329F" w:rsidP="00CD4683">
      <w:pPr>
        <w:spacing w:line="360" w:lineRule="auto"/>
        <w:jc w:val="both"/>
        <w:rPr>
          <w:b/>
          <w:sz w:val="28"/>
          <w:szCs w:val="28"/>
          <w:lang w:val="uk-UA"/>
        </w:rPr>
      </w:pPr>
    </w:p>
    <w:p w14:paraId="68B4446E" w14:textId="77777777" w:rsidR="00D2329F" w:rsidRDefault="00D2329F" w:rsidP="00CD4683">
      <w:pPr>
        <w:spacing w:line="360" w:lineRule="auto"/>
        <w:jc w:val="both"/>
        <w:rPr>
          <w:b/>
          <w:sz w:val="28"/>
          <w:szCs w:val="28"/>
          <w:lang w:val="uk-UA"/>
        </w:rPr>
      </w:pPr>
    </w:p>
    <w:p w14:paraId="2DB7BA14" w14:textId="77777777" w:rsidR="00D2329F" w:rsidRDefault="00D2329F" w:rsidP="00CD4683">
      <w:pPr>
        <w:spacing w:line="360" w:lineRule="auto"/>
        <w:jc w:val="both"/>
        <w:rPr>
          <w:b/>
          <w:sz w:val="28"/>
          <w:szCs w:val="28"/>
          <w:lang w:val="uk-UA"/>
        </w:rPr>
      </w:pPr>
    </w:p>
    <w:p w14:paraId="24FAF1A6" w14:textId="5D01EB96" w:rsidR="00CD4683" w:rsidRPr="00097E58" w:rsidRDefault="00CD4683" w:rsidP="00CD4683">
      <w:pPr>
        <w:spacing w:line="360" w:lineRule="auto"/>
        <w:jc w:val="both"/>
        <w:rPr>
          <w:b/>
          <w:sz w:val="28"/>
          <w:szCs w:val="28"/>
          <w:lang w:val="uk-UA"/>
        </w:rPr>
      </w:pPr>
      <w:r w:rsidRPr="00097E58">
        <w:rPr>
          <w:b/>
          <w:sz w:val="28"/>
          <w:szCs w:val="28"/>
          <w:lang w:val="uk-UA"/>
        </w:rPr>
        <w:t>В</w:t>
      </w:r>
      <w:r w:rsidR="00F53DF6" w:rsidRPr="00097E58">
        <w:rPr>
          <w:b/>
          <w:sz w:val="28"/>
          <w:szCs w:val="28"/>
          <w:lang w:val="uk-UA"/>
        </w:rPr>
        <w:t>исновки</w:t>
      </w:r>
      <w:r w:rsidR="00D2329F">
        <w:rPr>
          <w:b/>
          <w:sz w:val="28"/>
          <w:szCs w:val="28"/>
          <w:lang w:val="uk-UA"/>
        </w:rPr>
        <w:t xml:space="preserve"> до розділу</w:t>
      </w:r>
    </w:p>
    <w:p w14:paraId="4A152D38" w14:textId="02474339"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Виявлено, що спектр випромінювання </w:t>
      </w:r>
      <w:proofErr w:type="spellStart"/>
      <w:r w:rsidRPr="00097E58">
        <w:rPr>
          <w:sz w:val="28"/>
          <w:szCs w:val="28"/>
          <w:lang w:val="uk-UA"/>
        </w:rPr>
        <w:t>КЯ</w:t>
      </w:r>
      <w:proofErr w:type="spellEnd"/>
      <w:r w:rsidRPr="00097E58">
        <w:rPr>
          <w:sz w:val="28"/>
          <w:szCs w:val="28"/>
          <w:lang w:val="uk-UA"/>
        </w:rPr>
        <w:t xml:space="preserve"> </w:t>
      </w:r>
      <w:proofErr w:type="spellStart"/>
      <w:r w:rsidRPr="00097E58">
        <w:rPr>
          <w:sz w:val="28"/>
          <w:szCs w:val="28"/>
          <w:lang w:val="uk-UA"/>
        </w:rPr>
        <w:t>світлодіода</w:t>
      </w:r>
      <w:proofErr w:type="spellEnd"/>
      <w:r w:rsidRPr="00097E58">
        <w:rPr>
          <w:sz w:val="28"/>
          <w:szCs w:val="28"/>
          <w:lang w:val="uk-UA"/>
        </w:rPr>
        <w:t xml:space="preserve"> </w:t>
      </w:r>
      <w:proofErr w:type="spellStart"/>
      <w:r w:rsidRPr="00097E58">
        <w:rPr>
          <w:sz w:val="28"/>
          <w:szCs w:val="28"/>
          <w:lang w:val="uk-UA"/>
        </w:rPr>
        <w:t>InGaN</w:t>
      </w:r>
      <w:proofErr w:type="spellEnd"/>
      <w:r w:rsidRPr="00097E58">
        <w:rPr>
          <w:sz w:val="28"/>
          <w:szCs w:val="28"/>
          <w:lang w:val="uk-UA"/>
        </w:rPr>
        <w:t>/</w:t>
      </w:r>
      <w:proofErr w:type="spellStart"/>
      <w:r w:rsidRPr="00097E58">
        <w:rPr>
          <w:sz w:val="28"/>
          <w:szCs w:val="28"/>
          <w:lang w:val="uk-UA"/>
        </w:rPr>
        <w:t>GaN</w:t>
      </w:r>
      <w:proofErr w:type="spellEnd"/>
      <w:r w:rsidRPr="00097E58">
        <w:rPr>
          <w:sz w:val="28"/>
          <w:szCs w:val="28"/>
          <w:lang w:val="uk-UA"/>
        </w:rPr>
        <w:t xml:space="preserve">, який входить до складу гібридного білого </w:t>
      </w:r>
      <w:proofErr w:type="spellStart"/>
      <w:r w:rsidRPr="00097E58">
        <w:rPr>
          <w:sz w:val="28"/>
          <w:szCs w:val="28"/>
          <w:lang w:val="uk-UA"/>
        </w:rPr>
        <w:t>СД</w:t>
      </w:r>
      <w:proofErr w:type="spellEnd"/>
      <w:r w:rsidRPr="00097E58">
        <w:rPr>
          <w:sz w:val="28"/>
          <w:szCs w:val="28"/>
          <w:lang w:val="uk-UA"/>
        </w:rPr>
        <w:t xml:space="preserve"> у ролі активного елемента, підлягає класичному розподілу Гауса з </w:t>
      </w:r>
      <w:proofErr w:type="spellStart"/>
      <w:r w:rsidRPr="00097E58">
        <w:rPr>
          <w:sz w:val="28"/>
          <w:szCs w:val="28"/>
          <w:lang w:val="uk-UA"/>
        </w:rPr>
        <w:t>напівшириною</w:t>
      </w:r>
      <w:proofErr w:type="spellEnd"/>
      <w:r w:rsidRPr="00097E58">
        <w:rPr>
          <w:sz w:val="28"/>
          <w:szCs w:val="28"/>
          <w:lang w:val="uk-UA"/>
        </w:rPr>
        <w:t xml:space="preserve"> </w:t>
      </w:r>
      <w:proofErr w:type="spellStart"/>
      <w:r w:rsidRPr="00097E58">
        <w:rPr>
          <w:sz w:val="28"/>
          <w:szCs w:val="28"/>
          <w:lang w:val="uk-UA"/>
        </w:rPr>
        <w:t>Δλ</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 xml:space="preserve">8 нм і максимумом при </w:t>
      </w:r>
      <w:proofErr w:type="spellStart"/>
      <w:r w:rsidRPr="00097E58">
        <w:rPr>
          <w:sz w:val="28"/>
          <w:szCs w:val="28"/>
          <w:lang w:val="uk-UA"/>
        </w:rPr>
        <w:t>λ</w:t>
      </w:r>
      <w:r w:rsidRPr="00097E58">
        <w:rPr>
          <w:sz w:val="28"/>
          <w:szCs w:val="28"/>
          <w:vertAlign w:val="subscript"/>
          <w:lang w:val="uk-UA"/>
        </w:rPr>
        <w:t>max</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443</w:t>
      </w:r>
      <w:r>
        <w:rPr>
          <w:sz w:val="28"/>
          <w:szCs w:val="28"/>
          <w:lang w:val="uk-UA"/>
        </w:rPr>
        <w:t> </w:t>
      </w:r>
      <w:r w:rsidRPr="00097E58">
        <w:rPr>
          <w:sz w:val="28"/>
          <w:szCs w:val="28"/>
          <w:lang w:val="uk-UA"/>
        </w:rPr>
        <w:t xml:space="preserve">нм; випромінювання люмінофора складається з двох близько розташованих ліній </w:t>
      </w:r>
      <w:proofErr w:type="spellStart"/>
      <w:r w:rsidRPr="00097E58">
        <w:rPr>
          <w:sz w:val="28"/>
          <w:szCs w:val="28"/>
          <w:lang w:val="uk-UA"/>
        </w:rPr>
        <w:t>λ</w:t>
      </w:r>
      <w:r w:rsidRPr="00097E58">
        <w:rPr>
          <w:sz w:val="28"/>
          <w:szCs w:val="28"/>
          <w:vertAlign w:val="subscript"/>
          <w:lang w:val="uk-UA"/>
        </w:rPr>
        <w:t>max</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540</w:t>
      </w:r>
      <w:r>
        <w:rPr>
          <w:sz w:val="28"/>
          <w:szCs w:val="28"/>
          <w:lang w:val="uk-UA"/>
        </w:rPr>
        <w:t> </w:t>
      </w:r>
      <w:r w:rsidRPr="00097E58">
        <w:rPr>
          <w:sz w:val="28"/>
          <w:szCs w:val="28"/>
          <w:lang w:val="uk-UA"/>
        </w:rPr>
        <w:t xml:space="preserve">нм та </w:t>
      </w:r>
      <w:proofErr w:type="spellStart"/>
      <w:r w:rsidRPr="00097E58">
        <w:rPr>
          <w:sz w:val="28"/>
          <w:szCs w:val="28"/>
          <w:lang w:val="uk-UA"/>
        </w:rPr>
        <w:t>λ</w:t>
      </w:r>
      <w:r w:rsidRPr="00097E58">
        <w:rPr>
          <w:sz w:val="28"/>
          <w:szCs w:val="28"/>
          <w:vertAlign w:val="subscript"/>
          <w:lang w:val="uk-UA"/>
        </w:rPr>
        <w:t>max</w:t>
      </w:r>
      <w:proofErr w:type="spellEnd"/>
      <w:r>
        <w:rPr>
          <w:sz w:val="28"/>
          <w:szCs w:val="28"/>
          <w:lang w:val="uk-UA"/>
        </w:rPr>
        <w:t> </w:t>
      </w:r>
      <w:r w:rsidRPr="00097E58">
        <w:rPr>
          <w:sz w:val="28"/>
          <w:szCs w:val="28"/>
          <w:lang w:val="uk-UA"/>
        </w:rPr>
        <w:t>=</w:t>
      </w:r>
      <w:r>
        <w:rPr>
          <w:sz w:val="28"/>
          <w:szCs w:val="28"/>
          <w:lang w:val="uk-UA"/>
        </w:rPr>
        <w:t> </w:t>
      </w:r>
      <w:r w:rsidRPr="00097E58">
        <w:rPr>
          <w:sz w:val="28"/>
          <w:szCs w:val="28"/>
          <w:lang w:val="uk-UA"/>
        </w:rPr>
        <w:t>570</w:t>
      </w:r>
      <w:r>
        <w:rPr>
          <w:sz w:val="28"/>
          <w:szCs w:val="28"/>
          <w:lang w:val="uk-UA"/>
        </w:rPr>
        <w:t> </w:t>
      </w:r>
      <w:r w:rsidRPr="00097E58">
        <w:rPr>
          <w:sz w:val="28"/>
          <w:szCs w:val="28"/>
          <w:lang w:val="uk-UA"/>
        </w:rPr>
        <w:t xml:space="preserve">нм. Температурна залежність інтенсивності свічення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InGaN</w:t>
      </w:r>
      <w:proofErr w:type="spellEnd"/>
      <w:r w:rsidRPr="00097E58">
        <w:rPr>
          <w:sz w:val="28"/>
          <w:szCs w:val="28"/>
          <w:lang w:val="uk-UA"/>
        </w:rPr>
        <w:t xml:space="preserve"> свідчить про існування у активному шарі двох механізмів впливу на випромінювальну рекомбінацію, а саме – екранування внутрішніх полів вільними носіями – в інтервалі </w:t>
      </w:r>
      <w:r w:rsidRPr="00C24700">
        <w:rPr>
          <w:i/>
          <w:sz w:val="28"/>
          <w:szCs w:val="28"/>
          <w:lang w:val="uk-UA"/>
        </w:rPr>
        <w:t>Т</w:t>
      </w:r>
      <w:r>
        <w:rPr>
          <w:sz w:val="28"/>
          <w:szCs w:val="28"/>
          <w:lang w:val="uk-UA"/>
        </w:rPr>
        <w:t> </w:t>
      </w:r>
      <w:r w:rsidRPr="00097E58">
        <w:rPr>
          <w:sz w:val="28"/>
          <w:szCs w:val="28"/>
          <w:lang w:val="uk-UA"/>
        </w:rPr>
        <w:t>=</w:t>
      </w:r>
      <w:r>
        <w:rPr>
          <w:sz w:val="28"/>
          <w:szCs w:val="28"/>
          <w:lang w:val="uk-UA"/>
        </w:rPr>
        <w:t> </w:t>
      </w:r>
      <w:r w:rsidR="00C24700">
        <w:rPr>
          <w:sz w:val="28"/>
          <w:szCs w:val="28"/>
          <w:lang w:val="uk-UA"/>
        </w:rPr>
        <w:t xml:space="preserve">80 ÷ 120 </w:t>
      </w:r>
      <w:r w:rsidRPr="00097E58">
        <w:rPr>
          <w:sz w:val="28"/>
          <w:szCs w:val="28"/>
          <w:lang w:val="uk-UA"/>
        </w:rPr>
        <w:t xml:space="preserve">К та теплового  гасіння інтенсивності свічення при </w:t>
      </w:r>
      <w:r w:rsidRPr="00C24700">
        <w:rPr>
          <w:i/>
          <w:sz w:val="28"/>
          <w:szCs w:val="28"/>
          <w:lang w:val="uk-UA"/>
        </w:rPr>
        <w:t>Т</w:t>
      </w:r>
      <w:r>
        <w:rPr>
          <w:sz w:val="28"/>
          <w:szCs w:val="28"/>
          <w:lang w:val="uk-UA"/>
        </w:rPr>
        <w:t> </w:t>
      </w:r>
      <w:r w:rsidRPr="00097E58">
        <w:rPr>
          <w:sz w:val="28"/>
          <w:szCs w:val="28"/>
          <w:lang w:val="uk-UA"/>
        </w:rPr>
        <w:t>&gt;</w:t>
      </w:r>
      <w:r>
        <w:rPr>
          <w:sz w:val="28"/>
          <w:szCs w:val="28"/>
          <w:lang w:val="uk-UA"/>
        </w:rPr>
        <w:t> </w:t>
      </w:r>
      <w:r w:rsidR="00C24700">
        <w:rPr>
          <w:sz w:val="28"/>
          <w:szCs w:val="28"/>
          <w:lang w:val="uk-UA"/>
        </w:rPr>
        <w:t xml:space="preserve">220 </w:t>
      </w:r>
      <w:r w:rsidRPr="00097E58">
        <w:rPr>
          <w:sz w:val="28"/>
          <w:szCs w:val="28"/>
          <w:lang w:val="uk-UA"/>
        </w:rPr>
        <w:t>К внаслідок зростання концентрації фононів.</w:t>
      </w:r>
    </w:p>
    <w:p w14:paraId="297494DD" w14:textId="44075D39"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Втрати на </w:t>
      </w:r>
      <w:proofErr w:type="spellStart"/>
      <w:r w:rsidRPr="00097E58">
        <w:rPr>
          <w:sz w:val="28"/>
          <w:szCs w:val="28"/>
          <w:lang w:val="uk-UA"/>
        </w:rPr>
        <w:t>стоксове</w:t>
      </w:r>
      <w:proofErr w:type="spellEnd"/>
      <w:r w:rsidRPr="00097E58">
        <w:rPr>
          <w:sz w:val="28"/>
          <w:szCs w:val="28"/>
          <w:lang w:val="uk-UA"/>
        </w:rPr>
        <w:t xml:space="preserve"> зміщення до</w:t>
      </w:r>
      <w:r w:rsidR="00C24700">
        <w:rPr>
          <w:sz w:val="28"/>
          <w:szCs w:val="28"/>
          <w:lang w:val="uk-UA"/>
        </w:rPr>
        <w:t xml:space="preserve">вжин хвиль люмінофором при 290 </w:t>
      </w:r>
      <w:r w:rsidRPr="00097E58">
        <w:rPr>
          <w:sz w:val="28"/>
          <w:szCs w:val="28"/>
          <w:lang w:val="uk-UA"/>
        </w:rPr>
        <w:t>К складають Δ</w:t>
      </w:r>
      <w:r w:rsidRPr="00C24700">
        <w:rPr>
          <w:i/>
          <w:sz w:val="28"/>
          <w:szCs w:val="28"/>
          <w:lang w:val="uk-UA"/>
        </w:rPr>
        <w:t>Е</w:t>
      </w:r>
      <w:r w:rsidRPr="00C24700">
        <w:rPr>
          <w:i/>
          <w:sz w:val="28"/>
          <w:szCs w:val="28"/>
          <w:vertAlign w:val="subscript"/>
          <w:lang w:val="uk-UA"/>
        </w:rPr>
        <w:t>1</w:t>
      </w:r>
      <w:r>
        <w:rPr>
          <w:sz w:val="28"/>
          <w:szCs w:val="28"/>
          <w:lang w:val="uk-UA"/>
        </w:rPr>
        <w:t> </w:t>
      </w:r>
      <w:r w:rsidRPr="00097E58">
        <w:rPr>
          <w:sz w:val="28"/>
          <w:szCs w:val="28"/>
          <w:lang w:val="uk-UA"/>
        </w:rPr>
        <w:t>=</w:t>
      </w:r>
      <w:r>
        <w:rPr>
          <w:sz w:val="28"/>
          <w:szCs w:val="28"/>
          <w:lang w:val="uk-UA"/>
        </w:rPr>
        <w:t> </w:t>
      </w:r>
      <w:r w:rsidRPr="00097E58">
        <w:rPr>
          <w:sz w:val="28"/>
          <w:szCs w:val="28"/>
          <w:lang w:val="uk-UA"/>
        </w:rPr>
        <w:t>82</w:t>
      </w:r>
      <w:r>
        <w:rPr>
          <w:sz w:val="28"/>
          <w:szCs w:val="28"/>
          <w:lang w:val="uk-UA"/>
        </w:rPr>
        <w:t> </w:t>
      </w:r>
      <w:r w:rsidRPr="00097E58">
        <w:rPr>
          <w:sz w:val="28"/>
          <w:szCs w:val="28"/>
          <w:lang w:val="uk-UA"/>
        </w:rPr>
        <w:t>% та Δ</w:t>
      </w:r>
      <w:r w:rsidRPr="00C24700">
        <w:rPr>
          <w:i/>
          <w:sz w:val="28"/>
          <w:szCs w:val="28"/>
          <w:lang w:val="uk-UA"/>
        </w:rPr>
        <w:t>Е</w:t>
      </w:r>
      <w:r w:rsidRPr="00C24700">
        <w:rPr>
          <w:i/>
          <w:sz w:val="28"/>
          <w:szCs w:val="28"/>
          <w:vertAlign w:val="subscript"/>
          <w:lang w:val="uk-UA"/>
        </w:rPr>
        <w:t>2</w:t>
      </w:r>
      <w:r>
        <w:rPr>
          <w:sz w:val="28"/>
          <w:szCs w:val="28"/>
          <w:lang w:val="uk-UA"/>
        </w:rPr>
        <w:t> </w:t>
      </w:r>
      <w:r w:rsidRPr="00097E58">
        <w:rPr>
          <w:sz w:val="28"/>
          <w:szCs w:val="28"/>
          <w:lang w:val="uk-UA"/>
        </w:rPr>
        <w:t>=</w:t>
      </w:r>
      <w:r>
        <w:rPr>
          <w:sz w:val="28"/>
          <w:szCs w:val="28"/>
          <w:lang w:val="uk-UA"/>
        </w:rPr>
        <w:t> </w:t>
      </w:r>
      <w:r w:rsidRPr="00097E58">
        <w:rPr>
          <w:sz w:val="28"/>
          <w:szCs w:val="28"/>
          <w:lang w:val="uk-UA"/>
        </w:rPr>
        <w:t>77</w:t>
      </w:r>
      <w:r>
        <w:rPr>
          <w:sz w:val="28"/>
          <w:szCs w:val="28"/>
          <w:lang w:val="uk-UA"/>
        </w:rPr>
        <w:t> </w:t>
      </w:r>
      <w:r w:rsidRPr="00097E58">
        <w:rPr>
          <w:sz w:val="28"/>
          <w:szCs w:val="28"/>
          <w:lang w:val="uk-UA"/>
        </w:rPr>
        <w:t>% для двох смуг відповідно.</w:t>
      </w:r>
    </w:p>
    <w:p w14:paraId="787F9BC1"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Сповільнення інтенсивності випромінювання при великих струмах може бути зумовленим дією </w:t>
      </w:r>
      <w:r>
        <w:rPr>
          <w:sz w:val="28"/>
          <w:szCs w:val="28"/>
          <w:lang w:val="uk-UA"/>
        </w:rPr>
        <w:t>ефекту</w:t>
      </w:r>
      <w:r w:rsidRPr="00097E58">
        <w:rPr>
          <w:sz w:val="28"/>
          <w:szCs w:val="28"/>
          <w:lang w:val="uk-UA"/>
        </w:rPr>
        <w:t xml:space="preserve"> балістичного перенесення носіїв струму.</w:t>
      </w:r>
      <w:r>
        <w:rPr>
          <w:sz w:val="28"/>
          <w:szCs w:val="28"/>
          <w:lang w:val="uk-UA"/>
        </w:rPr>
        <w:t xml:space="preserve"> </w:t>
      </w:r>
      <w:r w:rsidRPr="00097E58">
        <w:rPr>
          <w:sz w:val="28"/>
          <w:szCs w:val="28"/>
          <w:lang w:val="uk-UA"/>
        </w:rPr>
        <w:t xml:space="preserve">Довготривалі релаксаційні процеси, як наслідок існування підвищеної амплітуди густини станів у зразку, зумовлені скупченнями атомів </w:t>
      </w:r>
      <w:proofErr w:type="spellStart"/>
      <w:r w:rsidRPr="00097E58">
        <w:rPr>
          <w:sz w:val="28"/>
          <w:szCs w:val="28"/>
          <w:lang w:val="uk-UA"/>
        </w:rPr>
        <w:t>In</w:t>
      </w:r>
      <w:proofErr w:type="spellEnd"/>
      <w:r w:rsidRPr="00097E58">
        <w:rPr>
          <w:sz w:val="28"/>
          <w:szCs w:val="28"/>
          <w:lang w:val="uk-UA"/>
        </w:rPr>
        <w:t>.</w:t>
      </w:r>
    </w:p>
    <w:p w14:paraId="5287212A"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Опромінення електронами білих </w:t>
      </w:r>
      <w:proofErr w:type="spellStart"/>
      <w:r w:rsidRPr="00097E58">
        <w:rPr>
          <w:sz w:val="28"/>
          <w:szCs w:val="28"/>
          <w:lang w:val="uk-UA"/>
        </w:rPr>
        <w:t>СД</w:t>
      </w:r>
      <w:proofErr w:type="spellEnd"/>
      <w:r w:rsidRPr="00097E58">
        <w:rPr>
          <w:sz w:val="28"/>
          <w:szCs w:val="28"/>
          <w:lang w:val="uk-UA"/>
        </w:rPr>
        <w:t xml:space="preserve"> супроводжується введенням глибоких рівнів радіаційних дефектів, </w:t>
      </w:r>
      <w:proofErr w:type="spellStart"/>
      <w:r w:rsidRPr="00097E58">
        <w:rPr>
          <w:sz w:val="28"/>
          <w:szCs w:val="28"/>
          <w:lang w:val="uk-UA"/>
        </w:rPr>
        <w:t>захвачуванням</w:t>
      </w:r>
      <w:proofErr w:type="spellEnd"/>
      <w:r w:rsidRPr="00097E58">
        <w:rPr>
          <w:sz w:val="28"/>
          <w:szCs w:val="28"/>
          <w:lang w:val="uk-UA"/>
        </w:rPr>
        <w:t xml:space="preserve"> ними носіїв струму і послабленням екранування внутрішніх полів. Зростання впливу </w:t>
      </w:r>
      <w:r>
        <w:rPr>
          <w:sz w:val="28"/>
          <w:szCs w:val="28"/>
          <w:lang w:val="uk-UA"/>
        </w:rPr>
        <w:t>ефекту</w:t>
      </w:r>
      <w:r w:rsidRPr="00097E58">
        <w:rPr>
          <w:sz w:val="28"/>
          <w:szCs w:val="28"/>
          <w:lang w:val="uk-UA"/>
        </w:rPr>
        <w:t xml:space="preserve"> Штарка, який зменшує інтеграл перекриття хвильових функцій електрона і дірки, приводить до падіння інтенсивності свічення діода.</w:t>
      </w:r>
    </w:p>
    <w:p w14:paraId="25103162" w14:textId="77777777" w:rsidR="00CD4683" w:rsidRPr="00097E58" w:rsidRDefault="00CD4683" w:rsidP="00CD4683">
      <w:pPr>
        <w:spacing w:line="360" w:lineRule="auto"/>
        <w:ind w:firstLine="708"/>
        <w:jc w:val="both"/>
        <w:rPr>
          <w:sz w:val="28"/>
          <w:szCs w:val="28"/>
          <w:lang w:val="uk-UA"/>
        </w:rPr>
      </w:pPr>
      <w:r w:rsidRPr="00097E58">
        <w:rPr>
          <w:sz w:val="28"/>
          <w:szCs w:val="28"/>
          <w:lang w:val="uk-UA"/>
        </w:rPr>
        <w:t xml:space="preserve">Радіаційна стійкість люмінофора виявляється дещо вищою від стійкості </w:t>
      </w:r>
      <w:proofErr w:type="spellStart"/>
      <w:r w:rsidRPr="00097E58">
        <w:rPr>
          <w:sz w:val="28"/>
          <w:szCs w:val="28"/>
          <w:lang w:val="uk-UA"/>
        </w:rPr>
        <w:t>СД</w:t>
      </w:r>
      <w:proofErr w:type="spellEnd"/>
      <w:r w:rsidRPr="00097E58">
        <w:rPr>
          <w:sz w:val="28"/>
          <w:szCs w:val="28"/>
          <w:lang w:val="uk-UA"/>
        </w:rPr>
        <w:t xml:space="preserve"> </w:t>
      </w:r>
      <w:proofErr w:type="spellStart"/>
      <w:r w:rsidRPr="00097E58">
        <w:rPr>
          <w:sz w:val="28"/>
          <w:szCs w:val="28"/>
          <w:lang w:val="uk-UA"/>
        </w:rPr>
        <w:t>InGaN</w:t>
      </w:r>
      <w:proofErr w:type="spellEnd"/>
      <w:r w:rsidRPr="00097E58">
        <w:rPr>
          <w:sz w:val="28"/>
          <w:szCs w:val="28"/>
          <w:lang w:val="uk-UA"/>
        </w:rPr>
        <w:t xml:space="preserve"> (майже в 1,6 рази) можливо внаслідок існування </w:t>
      </w:r>
      <w:proofErr w:type="spellStart"/>
      <w:r w:rsidRPr="00097E58">
        <w:rPr>
          <w:sz w:val="28"/>
          <w:szCs w:val="28"/>
          <w:lang w:val="uk-UA"/>
        </w:rPr>
        <w:t>екситонної</w:t>
      </w:r>
      <w:proofErr w:type="spellEnd"/>
      <w:r w:rsidRPr="00097E58">
        <w:rPr>
          <w:sz w:val="28"/>
          <w:szCs w:val="28"/>
          <w:lang w:val="uk-UA"/>
        </w:rPr>
        <w:t xml:space="preserve"> складової в інтегральному свіченні </w:t>
      </w:r>
      <w:proofErr w:type="spellStart"/>
      <w:r w:rsidRPr="00097E58">
        <w:rPr>
          <w:sz w:val="28"/>
          <w:szCs w:val="28"/>
          <w:lang w:val="uk-UA"/>
        </w:rPr>
        <w:t>СД</w:t>
      </w:r>
      <w:proofErr w:type="spellEnd"/>
      <w:r w:rsidRPr="00097E58">
        <w:rPr>
          <w:sz w:val="28"/>
          <w:szCs w:val="28"/>
          <w:lang w:val="uk-UA"/>
        </w:rPr>
        <w:t>.</w:t>
      </w:r>
    </w:p>
    <w:p w14:paraId="7943505E" w14:textId="77777777" w:rsidR="00CD4683" w:rsidRPr="002F128B" w:rsidRDefault="00CD4683" w:rsidP="00A75FEA">
      <w:pPr>
        <w:spacing w:line="360" w:lineRule="auto"/>
        <w:ind w:firstLine="708"/>
        <w:jc w:val="both"/>
        <w:rPr>
          <w:sz w:val="28"/>
          <w:szCs w:val="28"/>
          <w:lang w:val="uk-UA"/>
        </w:rPr>
      </w:pPr>
    </w:p>
    <w:p w14:paraId="2852317F" w14:textId="77777777" w:rsidR="00D2329F" w:rsidRDefault="00D2329F" w:rsidP="00A76D86">
      <w:pPr>
        <w:spacing w:line="360" w:lineRule="auto"/>
        <w:jc w:val="center"/>
        <w:rPr>
          <w:b/>
          <w:sz w:val="28"/>
          <w:szCs w:val="28"/>
          <w:lang w:val="uk-UA"/>
        </w:rPr>
      </w:pPr>
    </w:p>
    <w:p w14:paraId="5F8A53B3" w14:textId="77777777" w:rsidR="00D2329F" w:rsidRDefault="00D2329F" w:rsidP="00A76D86">
      <w:pPr>
        <w:spacing w:line="360" w:lineRule="auto"/>
        <w:jc w:val="center"/>
        <w:rPr>
          <w:b/>
          <w:sz w:val="28"/>
          <w:szCs w:val="28"/>
          <w:lang w:val="uk-UA"/>
        </w:rPr>
      </w:pPr>
    </w:p>
    <w:p w14:paraId="350DE569" w14:textId="77777777" w:rsidR="00D2329F" w:rsidRDefault="00D2329F" w:rsidP="00A76D86">
      <w:pPr>
        <w:spacing w:line="360" w:lineRule="auto"/>
        <w:jc w:val="center"/>
        <w:rPr>
          <w:b/>
          <w:sz w:val="28"/>
          <w:szCs w:val="28"/>
          <w:lang w:val="uk-UA"/>
        </w:rPr>
      </w:pPr>
    </w:p>
    <w:p w14:paraId="12E349B1" w14:textId="77777777" w:rsidR="00D2329F" w:rsidRDefault="00D2329F" w:rsidP="00A76D86">
      <w:pPr>
        <w:spacing w:line="360" w:lineRule="auto"/>
        <w:jc w:val="center"/>
        <w:rPr>
          <w:b/>
          <w:sz w:val="28"/>
          <w:szCs w:val="28"/>
          <w:lang w:val="uk-UA"/>
        </w:rPr>
      </w:pPr>
    </w:p>
    <w:p w14:paraId="266F2933" w14:textId="3AC0D61F" w:rsidR="00E97DDC" w:rsidRPr="002F128B" w:rsidRDefault="00E97DDC" w:rsidP="00A76D86">
      <w:pPr>
        <w:spacing w:line="360" w:lineRule="auto"/>
        <w:jc w:val="center"/>
        <w:rPr>
          <w:b/>
          <w:sz w:val="28"/>
          <w:szCs w:val="28"/>
          <w:lang w:val="uk-UA"/>
        </w:rPr>
      </w:pPr>
      <w:r w:rsidRPr="002F128B">
        <w:rPr>
          <w:b/>
          <w:sz w:val="28"/>
          <w:szCs w:val="28"/>
          <w:lang w:val="uk-UA"/>
        </w:rPr>
        <w:t>РОЗДІЛ 7. ОСОБЛИВОСТІ ЕЛЕКТРОФІЗИЧНИХ ХАРАКТЕРИСТИК ВИХІДНИХ ТА ОПРОМІНЕНИХ СВІТЛОДІОДІВ (</w:t>
      </w:r>
      <w:proofErr w:type="spellStart"/>
      <w:r w:rsidRPr="002F128B">
        <w:rPr>
          <w:b/>
          <w:sz w:val="28"/>
          <w:szCs w:val="28"/>
          <w:lang w:val="en-US"/>
        </w:rPr>
        <w:t>InGaN</w:t>
      </w:r>
      <w:proofErr w:type="spellEnd"/>
      <w:r w:rsidRPr="002F128B">
        <w:rPr>
          <w:b/>
          <w:sz w:val="28"/>
          <w:szCs w:val="28"/>
          <w:lang w:val="uk-UA"/>
        </w:rPr>
        <w:t>/</w:t>
      </w:r>
      <w:proofErr w:type="spellStart"/>
      <w:r w:rsidRPr="002F128B">
        <w:rPr>
          <w:b/>
          <w:sz w:val="28"/>
          <w:szCs w:val="28"/>
          <w:lang w:val="en-US"/>
        </w:rPr>
        <w:t>GaN</w:t>
      </w:r>
      <w:proofErr w:type="spellEnd"/>
      <w:r w:rsidRPr="002F128B">
        <w:rPr>
          <w:b/>
          <w:sz w:val="28"/>
          <w:szCs w:val="28"/>
          <w:lang w:val="uk-UA"/>
        </w:rPr>
        <w:t>) ІЗ КВАНТОВИМИ ЯМАМИ.</w:t>
      </w:r>
    </w:p>
    <w:p w14:paraId="6D3C71AF" w14:textId="77777777" w:rsidR="008C5FC1" w:rsidRDefault="008C5FC1" w:rsidP="00A75FEA">
      <w:pPr>
        <w:spacing w:line="360" w:lineRule="auto"/>
        <w:jc w:val="both"/>
        <w:rPr>
          <w:b/>
          <w:sz w:val="28"/>
          <w:szCs w:val="28"/>
          <w:lang w:val="uk-UA"/>
        </w:rPr>
      </w:pPr>
    </w:p>
    <w:p w14:paraId="5006B341" w14:textId="77F0D586" w:rsidR="00E97DDC" w:rsidRPr="002F128B" w:rsidRDefault="00E97DDC" w:rsidP="00A75FEA">
      <w:pPr>
        <w:spacing w:line="360" w:lineRule="auto"/>
        <w:jc w:val="both"/>
        <w:rPr>
          <w:b/>
          <w:sz w:val="28"/>
          <w:szCs w:val="28"/>
          <w:lang w:val="uk-UA"/>
        </w:rPr>
      </w:pPr>
      <w:r w:rsidRPr="002F128B">
        <w:rPr>
          <w:b/>
          <w:sz w:val="28"/>
          <w:szCs w:val="28"/>
          <w:lang w:val="uk-UA"/>
        </w:rPr>
        <w:t>В</w:t>
      </w:r>
      <w:r w:rsidR="00A76D86" w:rsidRPr="002F128B">
        <w:rPr>
          <w:b/>
          <w:sz w:val="28"/>
          <w:szCs w:val="28"/>
          <w:lang w:val="uk-UA"/>
        </w:rPr>
        <w:t>ступ</w:t>
      </w:r>
    </w:p>
    <w:p w14:paraId="2C179CF5" w14:textId="77777777" w:rsidR="00E97DDC" w:rsidRPr="002F128B" w:rsidRDefault="00E97DDC" w:rsidP="00A75FEA">
      <w:pPr>
        <w:spacing w:line="360" w:lineRule="auto"/>
        <w:jc w:val="both"/>
        <w:rPr>
          <w:sz w:val="28"/>
          <w:szCs w:val="28"/>
          <w:lang w:val="uk-UA"/>
        </w:rPr>
      </w:pPr>
      <w:r w:rsidRPr="002F128B">
        <w:rPr>
          <w:sz w:val="28"/>
          <w:szCs w:val="28"/>
          <w:lang w:val="uk-UA"/>
        </w:rPr>
        <w:tab/>
        <w:t xml:space="preserve">Розчини бінарних </w:t>
      </w:r>
      <w:proofErr w:type="spellStart"/>
      <w:r w:rsidRPr="002F128B">
        <w:rPr>
          <w:sz w:val="28"/>
          <w:szCs w:val="28"/>
          <w:lang w:val="uk-UA"/>
        </w:rPr>
        <w:t>сполук</w:t>
      </w:r>
      <w:proofErr w:type="spellEnd"/>
      <w:r w:rsidRPr="002F128B">
        <w:rPr>
          <w:sz w:val="28"/>
          <w:szCs w:val="28"/>
          <w:lang w:val="uk-UA"/>
        </w:rPr>
        <w:t xml:space="preserve"> </w:t>
      </w:r>
      <w:proofErr w:type="spellStart"/>
      <w:r w:rsidRPr="002F128B">
        <w:rPr>
          <w:sz w:val="28"/>
          <w:szCs w:val="28"/>
          <w:lang w:val="uk-UA"/>
        </w:rPr>
        <w:t>А</w:t>
      </w:r>
      <w:r w:rsidRPr="002F128B">
        <w:rPr>
          <w:sz w:val="28"/>
          <w:szCs w:val="28"/>
          <w:vertAlign w:val="superscript"/>
          <w:lang w:val="uk-UA"/>
        </w:rPr>
        <w:t>ІІІ</w:t>
      </w:r>
      <w:r w:rsidRPr="002F128B">
        <w:rPr>
          <w:sz w:val="28"/>
          <w:szCs w:val="28"/>
          <w:lang w:val="uk-UA"/>
        </w:rPr>
        <w:t>В</w:t>
      </w:r>
      <w:proofErr w:type="spellEnd"/>
      <w:r w:rsidRPr="002F128B">
        <w:rPr>
          <w:sz w:val="28"/>
          <w:szCs w:val="28"/>
          <w:vertAlign w:val="superscript"/>
          <w:lang w:val="en-US"/>
        </w:rPr>
        <w:t>IV</w:t>
      </w:r>
      <w:r w:rsidRPr="002F128B">
        <w:rPr>
          <w:sz w:val="28"/>
          <w:szCs w:val="28"/>
          <w:lang w:val="uk-UA"/>
        </w:rPr>
        <w:t xml:space="preserve"> ефективно використовуються для виготовлення базових для мікроелектронної техніки елементів-високочастотних транзисторів (</w:t>
      </w:r>
      <w:proofErr w:type="spellStart"/>
      <w:r w:rsidRPr="002F128B">
        <w:rPr>
          <w:sz w:val="28"/>
          <w:szCs w:val="28"/>
          <w:lang w:val="en-US"/>
        </w:rPr>
        <w:t>HEMT</w:t>
      </w:r>
      <w:proofErr w:type="spellEnd"/>
      <w:r w:rsidRPr="002F128B">
        <w:rPr>
          <w:sz w:val="28"/>
          <w:szCs w:val="28"/>
          <w:lang w:val="uk-UA"/>
        </w:rPr>
        <w:t>), генераторів електромагнітного випромінювання, діодів різного виду в тому числі і світлодіодів (</w:t>
      </w:r>
      <w:proofErr w:type="spellStart"/>
      <w:r w:rsidRPr="002F128B">
        <w:rPr>
          <w:sz w:val="28"/>
          <w:szCs w:val="28"/>
          <w:lang w:val="uk-UA"/>
        </w:rPr>
        <w:t>СД</w:t>
      </w:r>
      <w:proofErr w:type="spellEnd"/>
      <w:r w:rsidRPr="002F128B">
        <w:rPr>
          <w:sz w:val="28"/>
          <w:szCs w:val="28"/>
          <w:lang w:val="uk-UA"/>
        </w:rPr>
        <w:t xml:space="preserve">). Зміна складу твердого розчину дозволяє одержувати кристали з різною шириною забороненої зони і вирощувати випромінювачі як у інфрачервоній області, так і в </w:t>
      </w:r>
      <w:proofErr w:type="spellStart"/>
      <w:r w:rsidRPr="002F128B">
        <w:rPr>
          <w:sz w:val="28"/>
          <w:szCs w:val="28"/>
          <w:lang w:val="uk-UA"/>
        </w:rPr>
        <w:t>УФ</w:t>
      </w:r>
      <w:proofErr w:type="spellEnd"/>
      <w:r w:rsidRPr="002F128B">
        <w:rPr>
          <w:sz w:val="28"/>
          <w:szCs w:val="28"/>
          <w:lang w:val="uk-UA"/>
        </w:rPr>
        <w:t xml:space="preserve">. Наразі розчини </w:t>
      </w:r>
      <w:proofErr w:type="spellStart"/>
      <w:r w:rsidRPr="002F128B">
        <w:rPr>
          <w:sz w:val="28"/>
          <w:szCs w:val="28"/>
          <w:lang w:val="en-US"/>
        </w:rPr>
        <w:t>InGaN</w:t>
      </w:r>
      <w:proofErr w:type="spellEnd"/>
      <w:r w:rsidRPr="002F128B">
        <w:rPr>
          <w:sz w:val="28"/>
          <w:szCs w:val="28"/>
          <w:lang w:val="uk-UA"/>
        </w:rPr>
        <w:t xml:space="preserve"> активно використовуються для виготовлення джерел світла. Поєднуючи </w:t>
      </w:r>
      <w:proofErr w:type="spellStart"/>
      <w:r w:rsidRPr="002F128B">
        <w:rPr>
          <w:sz w:val="28"/>
          <w:szCs w:val="28"/>
          <w:lang w:val="uk-UA"/>
        </w:rPr>
        <w:t>СД</w:t>
      </w:r>
      <w:proofErr w:type="spellEnd"/>
      <w:r w:rsidRPr="002F128B">
        <w:rPr>
          <w:sz w:val="28"/>
          <w:szCs w:val="28"/>
          <w:lang w:val="uk-UA"/>
        </w:rPr>
        <w:t xml:space="preserve"> з різними довжинами хвиль у одному корпусі можна одержати свічення, близьке до природнього; дешевший варіант «білих» джерел – це короткохвильовий </w:t>
      </w:r>
      <w:proofErr w:type="spellStart"/>
      <w:r w:rsidRPr="002F128B">
        <w:rPr>
          <w:sz w:val="28"/>
          <w:szCs w:val="28"/>
          <w:lang w:val="uk-UA"/>
        </w:rPr>
        <w:t>СД</w:t>
      </w:r>
      <w:proofErr w:type="spellEnd"/>
      <w:r w:rsidRPr="002F128B">
        <w:rPr>
          <w:sz w:val="28"/>
          <w:szCs w:val="28"/>
          <w:lang w:val="uk-UA"/>
        </w:rPr>
        <w:t xml:space="preserve"> в оточені люмінофора </w:t>
      </w:r>
      <w:r w:rsidRPr="002F128B">
        <w:rPr>
          <w:sz w:val="28"/>
          <w:szCs w:val="28"/>
          <w:highlight w:val="green"/>
          <w:lang w:val="uk-UA"/>
        </w:rPr>
        <w:t>[1</w:t>
      </w:r>
      <w:r w:rsidR="002B0F33" w:rsidRPr="002F128B">
        <w:rPr>
          <w:sz w:val="28"/>
          <w:szCs w:val="28"/>
          <w:highlight w:val="green"/>
          <w:lang w:val="uk-UA"/>
        </w:rPr>
        <w:t>09</w:t>
      </w:r>
      <w:r w:rsidRPr="002F128B">
        <w:rPr>
          <w:sz w:val="28"/>
          <w:szCs w:val="28"/>
          <w:highlight w:val="green"/>
          <w:lang w:val="uk-UA"/>
        </w:rPr>
        <w:t>].</w:t>
      </w:r>
      <w:r w:rsidRPr="002F128B">
        <w:rPr>
          <w:sz w:val="28"/>
          <w:szCs w:val="28"/>
          <w:lang w:val="uk-UA"/>
        </w:rPr>
        <w:t xml:space="preserve"> </w:t>
      </w:r>
    </w:p>
    <w:p w14:paraId="20ED1C67" w14:textId="77777777" w:rsidR="00E97DDC" w:rsidRPr="002F128B" w:rsidRDefault="00E97DDC" w:rsidP="00A75FEA">
      <w:pPr>
        <w:spacing w:line="360" w:lineRule="auto"/>
        <w:jc w:val="both"/>
        <w:rPr>
          <w:sz w:val="28"/>
          <w:szCs w:val="28"/>
          <w:lang w:val="uk-UA"/>
        </w:rPr>
      </w:pPr>
      <w:r w:rsidRPr="002F128B">
        <w:rPr>
          <w:sz w:val="28"/>
          <w:szCs w:val="28"/>
          <w:lang w:val="uk-UA"/>
        </w:rPr>
        <w:tab/>
        <w:t xml:space="preserve">Ефективність світлодіодів синього свічення на квантових ямах може сягати 80%, проте для збільшення </w:t>
      </w:r>
      <w:r w:rsidRPr="002F128B">
        <w:rPr>
          <w:sz w:val="28"/>
          <w:szCs w:val="28"/>
        </w:rPr>
        <w:t>λ</w:t>
      </w:r>
      <w:r w:rsidRPr="002F128B">
        <w:rPr>
          <w:sz w:val="28"/>
          <w:szCs w:val="28"/>
          <w:lang w:val="uk-UA"/>
        </w:rPr>
        <w:t xml:space="preserve"> необхідно підвищувати вміст </w:t>
      </w:r>
      <w:r w:rsidRPr="002F128B">
        <w:rPr>
          <w:sz w:val="28"/>
          <w:szCs w:val="28"/>
          <w:lang w:val="en-US"/>
        </w:rPr>
        <w:t>In</w:t>
      </w:r>
      <w:r w:rsidRPr="002F128B">
        <w:rPr>
          <w:sz w:val="28"/>
          <w:szCs w:val="28"/>
          <w:lang w:val="uk-UA"/>
        </w:rPr>
        <w:t xml:space="preserve"> у твердому розчині, що неминуче призводить до зростання неузгодженості періодів </w:t>
      </w:r>
      <w:proofErr w:type="spellStart"/>
      <w:r w:rsidRPr="002F128B">
        <w:rPr>
          <w:sz w:val="28"/>
          <w:szCs w:val="28"/>
          <w:lang w:val="uk-UA"/>
        </w:rPr>
        <w:t>граток</w:t>
      </w:r>
      <w:proofErr w:type="spellEnd"/>
      <w:r w:rsidRPr="002F128B">
        <w:rPr>
          <w:sz w:val="28"/>
          <w:szCs w:val="28"/>
          <w:lang w:val="uk-UA"/>
        </w:rPr>
        <w:t xml:space="preserve"> </w:t>
      </w:r>
      <w:proofErr w:type="spellStart"/>
      <w:r w:rsidRPr="002F128B">
        <w:rPr>
          <w:sz w:val="28"/>
          <w:szCs w:val="28"/>
          <w:lang w:val="en-US"/>
        </w:rPr>
        <w:t>InGaN</w:t>
      </w:r>
      <w:proofErr w:type="spellEnd"/>
      <w:r w:rsidRPr="002F128B">
        <w:rPr>
          <w:sz w:val="28"/>
          <w:szCs w:val="28"/>
          <w:lang w:val="uk-UA"/>
        </w:rPr>
        <w:t xml:space="preserve"> та </w:t>
      </w:r>
      <w:proofErr w:type="spellStart"/>
      <w:r w:rsidRPr="002F128B">
        <w:rPr>
          <w:sz w:val="28"/>
          <w:szCs w:val="28"/>
          <w:lang w:val="uk-UA"/>
        </w:rPr>
        <w:t>підкладинки</w:t>
      </w:r>
      <w:proofErr w:type="spellEnd"/>
      <w:r w:rsidRPr="002F128B">
        <w:rPr>
          <w:sz w:val="28"/>
          <w:szCs w:val="28"/>
          <w:lang w:val="uk-UA"/>
        </w:rPr>
        <w:t xml:space="preserve"> і падіння квантового виходу </w:t>
      </w:r>
      <w:r w:rsidRPr="002F128B">
        <w:rPr>
          <w:sz w:val="28"/>
          <w:szCs w:val="28"/>
        </w:rPr>
        <w:t>η</w:t>
      </w:r>
      <w:r w:rsidR="002B0F33" w:rsidRPr="002F128B">
        <w:rPr>
          <w:sz w:val="28"/>
          <w:szCs w:val="28"/>
          <w:lang w:val="uk-UA"/>
        </w:rPr>
        <w:t xml:space="preserve">. </w:t>
      </w:r>
      <w:r w:rsidR="002B0F33" w:rsidRPr="002F128B">
        <w:rPr>
          <w:sz w:val="28"/>
          <w:szCs w:val="28"/>
          <w:highlight w:val="green"/>
          <w:lang w:val="uk-UA"/>
        </w:rPr>
        <w:t>[110</w:t>
      </w:r>
      <w:r w:rsidRPr="002F128B">
        <w:rPr>
          <w:sz w:val="28"/>
          <w:szCs w:val="28"/>
          <w:highlight w:val="green"/>
          <w:lang w:val="uk-UA"/>
        </w:rPr>
        <w:t>]</w:t>
      </w:r>
      <w:r w:rsidRPr="002F128B">
        <w:rPr>
          <w:sz w:val="28"/>
          <w:szCs w:val="28"/>
          <w:lang w:val="uk-UA"/>
        </w:rPr>
        <w:t xml:space="preserve"> Пересичення активного шару </w:t>
      </w:r>
      <w:r w:rsidRPr="002F128B">
        <w:rPr>
          <w:sz w:val="28"/>
          <w:szCs w:val="28"/>
          <w:lang w:val="en-US"/>
        </w:rPr>
        <w:t>In</w:t>
      </w:r>
      <w:r w:rsidRPr="002F128B">
        <w:rPr>
          <w:sz w:val="28"/>
          <w:szCs w:val="28"/>
          <w:lang w:val="uk-UA"/>
        </w:rPr>
        <w:t xml:space="preserve"> збільшує рівень його дефектності, а також негативного впливу ефекту Штарка. </w:t>
      </w:r>
      <w:r w:rsidRPr="002F128B">
        <w:rPr>
          <w:sz w:val="28"/>
          <w:szCs w:val="28"/>
          <w:lang w:val="uk-UA"/>
        </w:rPr>
        <w:tab/>
        <w:t xml:space="preserve">Роль дефектів у механізмі деградації випромінювачів </w:t>
      </w:r>
      <w:proofErr w:type="spellStart"/>
      <w:r w:rsidRPr="002F128B">
        <w:rPr>
          <w:sz w:val="28"/>
          <w:szCs w:val="28"/>
          <w:lang w:val="en-US"/>
        </w:rPr>
        <w:t>InGaN</w:t>
      </w:r>
      <w:proofErr w:type="spellEnd"/>
      <w:r w:rsidRPr="002F128B">
        <w:rPr>
          <w:sz w:val="28"/>
          <w:szCs w:val="28"/>
          <w:lang w:val="uk-UA"/>
        </w:rPr>
        <w:t>/</w:t>
      </w:r>
      <w:proofErr w:type="spellStart"/>
      <w:r w:rsidRPr="002F128B">
        <w:rPr>
          <w:sz w:val="28"/>
          <w:szCs w:val="28"/>
          <w:lang w:val="en-US"/>
        </w:rPr>
        <w:t>GaN</w:t>
      </w:r>
      <w:proofErr w:type="spellEnd"/>
      <w:r w:rsidRPr="002F128B">
        <w:rPr>
          <w:sz w:val="28"/>
          <w:szCs w:val="28"/>
          <w:lang w:val="uk-UA"/>
        </w:rPr>
        <w:t xml:space="preserve"> остаточно не встановлена, тому використання проникної радіації, як контрольованого </w:t>
      </w:r>
      <w:proofErr w:type="spellStart"/>
      <w:r w:rsidRPr="002F128B">
        <w:rPr>
          <w:sz w:val="28"/>
          <w:szCs w:val="28"/>
          <w:lang w:val="uk-UA"/>
        </w:rPr>
        <w:t>фактора</w:t>
      </w:r>
      <w:proofErr w:type="spellEnd"/>
      <w:r w:rsidRPr="002F128B">
        <w:rPr>
          <w:sz w:val="28"/>
          <w:szCs w:val="28"/>
          <w:lang w:val="uk-UA"/>
        </w:rPr>
        <w:t xml:space="preserve"> для їхнього введення достатньо важлива і перспективна. </w:t>
      </w:r>
    </w:p>
    <w:p w14:paraId="43675424" w14:textId="77777777" w:rsidR="00E97DDC" w:rsidRPr="002F128B" w:rsidRDefault="00E97DDC" w:rsidP="00A75FEA">
      <w:pPr>
        <w:spacing w:line="360" w:lineRule="auto"/>
        <w:jc w:val="both"/>
        <w:rPr>
          <w:sz w:val="28"/>
          <w:szCs w:val="28"/>
          <w:lang w:val="uk-UA"/>
        </w:rPr>
      </w:pPr>
    </w:p>
    <w:p w14:paraId="6E13AFCF" w14:textId="64303DDD" w:rsidR="00E97DDC" w:rsidRPr="002F128B" w:rsidRDefault="00A76D86" w:rsidP="00A75FEA">
      <w:pPr>
        <w:spacing w:line="360" w:lineRule="auto"/>
        <w:jc w:val="both"/>
        <w:rPr>
          <w:b/>
          <w:sz w:val="28"/>
          <w:szCs w:val="28"/>
        </w:rPr>
      </w:pPr>
      <w:r>
        <w:rPr>
          <w:b/>
          <w:sz w:val="28"/>
          <w:szCs w:val="28"/>
        </w:rPr>
        <w:t>7.1</w:t>
      </w:r>
      <w:r w:rsidR="00DF61C2" w:rsidRPr="002F128B">
        <w:rPr>
          <w:b/>
          <w:sz w:val="28"/>
          <w:szCs w:val="28"/>
        </w:rPr>
        <w:t xml:space="preserve"> </w:t>
      </w:r>
      <w:proofErr w:type="spellStart"/>
      <w:r>
        <w:rPr>
          <w:b/>
          <w:sz w:val="28"/>
          <w:szCs w:val="28"/>
        </w:rPr>
        <w:t>Експери</w:t>
      </w:r>
      <w:r w:rsidRPr="002F128B">
        <w:rPr>
          <w:b/>
          <w:sz w:val="28"/>
          <w:szCs w:val="28"/>
        </w:rPr>
        <w:t>мент</w:t>
      </w:r>
      <w:proofErr w:type="spellEnd"/>
      <w:r w:rsidR="00E97DDC" w:rsidRPr="002F128B">
        <w:rPr>
          <w:b/>
          <w:sz w:val="28"/>
          <w:szCs w:val="28"/>
        </w:rPr>
        <w:tab/>
      </w:r>
      <w:r w:rsidR="00E97DDC" w:rsidRPr="002F128B">
        <w:rPr>
          <w:b/>
          <w:sz w:val="28"/>
          <w:szCs w:val="28"/>
        </w:rPr>
        <w:tab/>
      </w:r>
    </w:p>
    <w:p w14:paraId="044C8406" w14:textId="73555FC5" w:rsidR="00E97DDC" w:rsidRPr="002F128B" w:rsidRDefault="00E97DDC" w:rsidP="00A75FEA">
      <w:pPr>
        <w:spacing w:line="360" w:lineRule="auto"/>
        <w:jc w:val="both"/>
        <w:rPr>
          <w:sz w:val="28"/>
          <w:szCs w:val="28"/>
        </w:rPr>
      </w:pPr>
      <w:r w:rsidRPr="002F128B">
        <w:rPr>
          <w:sz w:val="28"/>
          <w:szCs w:val="28"/>
        </w:rPr>
        <w:t xml:space="preserve">Для </w:t>
      </w:r>
      <w:proofErr w:type="spellStart"/>
      <w:r w:rsidRPr="002F128B">
        <w:rPr>
          <w:sz w:val="28"/>
          <w:szCs w:val="28"/>
        </w:rPr>
        <w:t>виконання</w:t>
      </w:r>
      <w:proofErr w:type="spellEnd"/>
      <w:r w:rsidRPr="002F128B">
        <w:rPr>
          <w:sz w:val="28"/>
          <w:szCs w:val="28"/>
        </w:rPr>
        <w:t xml:space="preserve"> </w:t>
      </w:r>
      <w:proofErr w:type="spellStart"/>
      <w:r w:rsidRPr="002F128B">
        <w:rPr>
          <w:sz w:val="28"/>
          <w:szCs w:val="28"/>
        </w:rPr>
        <w:t>поставленої</w:t>
      </w:r>
      <w:proofErr w:type="spellEnd"/>
      <w:r w:rsidRPr="002F128B">
        <w:rPr>
          <w:sz w:val="28"/>
          <w:szCs w:val="28"/>
        </w:rPr>
        <w:t xml:space="preserve"> </w:t>
      </w:r>
      <w:proofErr w:type="spellStart"/>
      <w:r w:rsidRPr="002F128B">
        <w:rPr>
          <w:sz w:val="28"/>
          <w:szCs w:val="28"/>
        </w:rPr>
        <w:t>задачі</w:t>
      </w:r>
      <w:proofErr w:type="spellEnd"/>
      <w:r w:rsidRPr="002F128B">
        <w:rPr>
          <w:sz w:val="28"/>
          <w:szCs w:val="28"/>
        </w:rPr>
        <w:t xml:space="preserve"> залучались </w:t>
      </w:r>
      <w:proofErr w:type="spellStart"/>
      <w:r w:rsidRPr="002F128B">
        <w:rPr>
          <w:sz w:val="28"/>
          <w:szCs w:val="28"/>
        </w:rPr>
        <w:t>джерела</w:t>
      </w:r>
      <w:proofErr w:type="spellEnd"/>
      <w:r w:rsidRPr="002F128B">
        <w:rPr>
          <w:sz w:val="28"/>
          <w:szCs w:val="28"/>
        </w:rPr>
        <w:t xml:space="preserve"> </w:t>
      </w:r>
      <w:proofErr w:type="spellStart"/>
      <w:r w:rsidRPr="002F128B">
        <w:rPr>
          <w:sz w:val="28"/>
          <w:szCs w:val="28"/>
        </w:rPr>
        <w:t>проникного</w:t>
      </w:r>
      <w:proofErr w:type="spellEnd"/>
      <w:r w:rsidRPr="002F128B">
        <w:rPr>
          <w:sz w:val="28"/>
          <w:szCs w:val="28"/>
        </w:rPr>
        <w:t xml:space="preserve"> </w:t>
      </w:r>
      <w:proofErr w:type="spellStart"/>
      <w:r w:rsidRPr="002F128B">
        <w:rPr>
          <w:sz w:val="28"/>
          <w:szCs w:val="28"/>
        </w:rPr>
        <w:t>випромінювання</w:t>
      </w:r>
      <w:proofErr w:type="spellEnd"/>
      <w:r w:rsidRPr="002F128B">
        <w:rPr>
          <w:sz w:val="28"/>
          <w:szCs w:val="28"/>
        </w:rPr>
        <w:t xml:space="preserve"> – </w:t>
      </w:r>
      <w:proofErr w:type="spellStart"/>
      <w:r w:rsidRPr="002F128B">
        <w:rPr>
          <w:sz w:val="28"/>
          <w:szCs w:val="28"/>
        </w:rPr>
        <w:t>радіоактивні</w:t>
      </w:r>
      <w:proofErr w:type="spellEnd"/>
      <w:r w:rsidRPr="002F128B">
        <w:rPr>
          <w:sz w:val="28"/>
          <w:szCs w:val="28"/>
        </w:rPr>
        <w:t xml:space="preserve"> </w:t>
      </w:r>
      <w:proofErr w:type="spellStart"/>
      <w:r w:rsidRPr="002F128B">
        <w:rPr>
          <w:sz w:val="28"/>
          <w:szCs w:val="28"/>
        </w:rPr>
        <w:t>ізотопи</w:t>
      </w:r>
      <w:proofErr w:type="spellEnd"/>
      <w:r w:rsidRPr="002F128B">
        <w:rPr>
          <w:sz w:val="28"/>
          <w:szCs w:val="28"/>
        </w:rPr>
        <w:t xml:space="preserve"> </w:t>
      </w:r>
      <w:r w:rsidR="00C24700" w:rsidRPr="002F128B">
        <w:rPr>
          <w:sz w:val="28"/>
          <w:szCs w:val="28"/>
          <w:vertAlign w:val="superscript"/>
        </w:rPr>
        <w:t>60</w:t>
      </w:r>
      <w:r w:rsidRPr="002F128B">
        <w:rPr>
          <w:sz w:val="28"/>
          <w:szCs w:val="28"/>
          <w:lang w:val="en-US"/>
        </w:rPr>
        <w:t>Co</w:t>
      </w:r>
      <w:r w:rsidRPr="002F128B">
        <w:rPr>
          <w:sz w:val="28"/>
          <w:szCs w:val="28"/>
        </w:rPr>
        <w:t xml:space="preserve">, </w:t>
      </w:r>
      <w:r w:rsidR="00C24700" w:rsidRPr="002F128B">
        <w:rPr>
          <w:sz w:val="28"/>
          <w:szCs w:val="28"/>
          <w:vertAlign w:val="superscript"/>
        </w:rPr>
        <w:t>137</w:t>
      </w:r>
      <w:r w:rsidRPr="002F128B">
        <w:rPr>
          <w:sz w:val="28"/>
          <w:szCs w:val="28"/>
          <w:lang w:val="en-US"/>
        </w:rPr>
        <w:t>Cs</w:t>
      </w:r>
      <w:r w:rsidRPr="002F128B">
        <w:rPr>
          <w:sz w:val="28"/>
          <w:szCs w:val="28"/>
        </w:rPr>
        <w:t xml:space="preserve"> та </w:t>
      </w:r>
      <w:proofErr w:type="spellStart"/>
      <w:r w:rsidRPr="002F128B">
        <w:rPr>
          <w:sz w:val="28"/>
          <w:szCs w:val="28"/>
        </w:rPr>
        <w:t>електронний</w:t>
      </w:r>
      <w:proofErr w:type="spellEnd"/>
      <w:r w:rsidRPr="002F128B">
        <w:rPr>
          <w:sz w:val="28"/>
          <w:szCs w:val="28"/>
        </w:rPr>
        <w:t xml:space="preserve"> </w:t>
      </w:r>
      <w:proofErr w:type="spellStart"/>
      <w:r w:rsidRPr="002F128B">
        <w:rPr>
          <w:sz w:val="28"/>
          <w:szCs w:val="28"/>
        </w:rPr>
        <w:t>прискорювач</w:t>
      </w:r>
      <w:proofErr w:type="spellEnd"/>
      <w:r w:rsidRPr="002F128B">
        <w:rPr>
          <w:sz w:val="28"/>
          <w:szCs w:val="28"/>
        </w:rPr>
        <w:t xml:space="preserve"> </w:t>
      </w:r>
      <w:r w:rsidRPr="00C24700">
        <w:rPr>
          <w:i/>
          <w:sz w:val="28"/>
          <w:szCs w:val="28"/>
          <w:lang w:val="en-US"/>
        </w:rPr>
        <w:t>E</w:t>
      </w:r>
      <w:r w:rsidRPr="00C24700">
        <w:rPr>
          <w:i/>
          <w:sz w:val="28"/>
          <w:szCs w:val="28"/>
          <w:vertAlign w:val="subscript"/>
          <w:lang w:val="en-US"/>
        </w:rPr>
        <w:t>e</w:t>
      </w:r>
      <w:r w:rsidR="00C24700">
        <w:rPr>
          <w:sz w:val="28"/>
          <w:szCs w:val="28"/>
          <w:lang w:val="uk-UA"/>
        </w:rPr>
        <w:t xml:space="preserve"> </w:t>
      </w:r>
      <w:r w:rsidRPr="002F128B">
        <w:rPr>
          <w:sz w:val="28"/>
          <w:szCs w:val="28"/>
        </w:rPr>
        <w:t>=</w:t>
      </w:r>
      <w:r w:rsidR="00C24700">
        <w:rPr>
          <w:sz w:val="28"/>
          <w:szCs w:val="28"/>
          <w:lang w:val="uk-UA"/>
        </w:rPr>
        <w:t xml:space="preserve"> </w:t>
      </w:r>
      <w:r w:rsidRPr="002F128B">
        <w:rPr>
          <w:sz w:val="28"/>
          <w:szCs w:val="28"/>
        </w:rPr>
        <w:t>2</w:t>
      </w:r>
      <w:r w:rsidR="00C24700">
        <w:rPr>
          <w:sz w:val="28"/>
          <w:szCs w:val="28"/>
          <w:lang w:val="uk-UA"/>
        </w:rPr>
        <w:t xml:space="preserve"> </w:t>
      </w:r>
      <w:r w:rsidR="0084778B">
        <w:rPr>
          <w:sz w:val="28"/>
          <w:szCs w:val="28"/>
          <w:lang w:val="en-US"/>
        </w:rPr>
        <w:t>M</w:t>
      </w:r>
      <w:r w:rsidR="0084778B" w:rsidRPr="0084778B">
        <w:rPr>
          <w:sz w:val="28"/>
          <w:szCs w:val="28"/>
        </w:rPr>
        <w:t>еВ</w:t>
      </w:r>
      <w:r w:rsidRPr="002F128B">
        <w:rPr>
          <w:sz w:val="28"/>
          <w:szCs w:val="28"/>
        </w:rPr>
        <w:t xml:space="preserve">. </w:t>
      </w:r>
      <w:proofErr w:type="spellStart"/>
      <w:r w:rsidRPr="002F128B">
        <w:rPr>
          <w:sz w:val="28"/>
          <w:szCs w:val="28"/>
        </w:rPr>
        <w:t>Опромінення</w:t>
      </w:r>
      <w:proofErr w:type="spellEnd"/>
      <w:r w:rsidRPr="002F128B">
        <w:rPr>
          <w:sz w:val="28"/>
          <w:szCs w:val="28"/>
        </w:rPr>
        <w:t xml:space="preserve"> СД </w:t>
      </w:r>
      <w:proofErr w:type="spellStart"/>
      <w:r w:rsidRPr="002F128B">
        <w:rPr>
          <w:sz w:val="28"/>
          <w:szCs w:val="28"/>
          <w:lang w:val="en-US"/>
        </w:rPr>
        <w:t>InGaN</w:t>
      </w:r>
      <w:proofErr w:type="spellEnd"/>
      <w:r w:rsidRPr="002F128B">
        <w:rPr>
          <w:sz w:val="28"/>
          <w:szCs w:val="28"/>
        </w:rPr>
        <w:t>/</w:t>
      </w:r>
      <w:proofErr w:type="spellStart"/>
      <w:r w:rsidRPr="002F128B">
        <w:rPr>
          <w:sz w:val="28"/>
          <w:szCs w:val="28"/>
          <w:lang w:val="en-US"/>
        </w:rPr>
        <w:t>GaN</w:t>
      </w:r>
      <w:proofErr w:type="spellEnd"/>
      <w:r w:rsidRPr="002F128B">
        <w:rPr>
          <w:sz w:val="28"/>
          <w:szCs w:val="28"/>
        </w:rPr>
        <w:t xml:space="preserve"> </w:t>
      </w:r>
      <w:proofErr w:type="spellStart"/>
      <w:r w:rsidRPr="002F128B">
        <w:rPr>
          <w:sz w:val="28"/>
          <w:szCs w:val="28"/>
        </w:rPr>
        <w:t>проводилося</w:t>
      </w:r>
      <w:proofErr w:type="spellEnd"/>
      <w:r w:rsidRPr="002F128B">
        <w:rPr>
          <w:sz w:val="28"/>
          <w:szCs w:val="28"/>
        </w:rPr>
        <w:t xml:space="preserve"> при </w:t>
      </w:r>
      <w:proofErr w:type="spellStart"/>
      <w:r w:rsidRPr="002F128B">
        <w:rPr>
          <w:sz w:val="28"/>
          <w:szCs w:val="28"/>
        </w:rPr>
        <w:t>температурі</w:t>
      </w:r>
      <w:proofErr w:type="spellEnd"/>
      <w:r w:rsidRPr="002F128B">
        <w:rPr>
          <w:sz w:val="28"/>
          <w:szCs w:val="28"/>
        </w:rPr>
        <w:t xml:space="preserve">, не </w:t>
      </w:r>
      <w:proofErr w:type="spellStart"/>
      <w:r w:rsidRPr="002F128B">
        <w:rPr>
          <w:sz w:val="28"/>
          <w:szCs w:val="28"/>
        </w:rPr>
        <w:t>вищій</w:t>
      </w:r>
      <w:proofErr w:type="spellEnd"/>
      <w:r w:rsidRPr="002F128B">
        <w:rPr>
          <w:sz w:val="28"/>
          <w:szCs w:val="28"/>
        </w:rPr>
        <w:t xml:space="preserve"> </w:t>
      </w:r>
      <w:proofErr w:type="spellStart"/>
      <w:r w:rsidRPr="002F128B">
        <w:rPr>
          <w:sz w:val="28"/>
          <w:szCs w:val="28"/>
        </w:rPr>
        <w:t>кімнатної</w:t>
      </w:r>
      <w:proofErr w:type="spellEnd"/>
      <w:r w:rsidRPr="002F128B">
        <w:rPr>
          <w:sz w:val="28"/>
          <w:szCs w:val="28"/>
        </w:rPr>
        <w:t>.</w:t>
      </w:r>
    </w:p>
    <w:p w14:paraId="06719C58" w14:textId="084A0B27" w:rsidR="00E97DDC" w:rsidRPr="002F128B" w:rsidRDefault="002B0F33" w:rsidP="00C24700">
      <w:pPr>
        <w:spacing w:line="360" w:lineRule="auto"/>
        <w:ind w:firstLine="708"/>
        <w:jc w:val="both"/>
        <w:rPr>
          <w:sz w:val="28"/>
          <w:szCs w:val="28"/>
        </w:rPr>
      </w:pPr>
      <w:r w:rsidRPr="002F128B">
        <w:rPr>
          <w:sz w:val="28"/>
          <w:szCs w:val="28"/>
        </w:rPr>
        <w:t xml:space="preserve">На </w:t>
      </w:r>
      <w:r w:rsidRPr="002F128B">
        <w:rPr>
          <w:sz w:val="28"/>
          <w:szCs w:val="28"/>
          <w:highlight w:val="yellow"/>
        </w:rPr>
        <w:t>(Рис.</w:t>
      </w:r>
      <w:r w:rsidRPr="002F128B">
        <w:rPr>
          <w:sz w:val="28"/>
          <w:szCs w:val="28"/>
          <w:highlight w:val="yellow"/>
          <w:lang w:val="uk-UA"/>
        </w:rPr>
        <w:t>7.1</w:t>
      </w:r>
      <w:r w:rsidR="00E97DDC" w:rsidRPr="002F128B">
        <w:rPr>
          <w:sz w:val="28"/>
          <w:szCs w:val="28"/>
          <w:highlight w:val="yellow"/>
        </w:rPr>
        <w:t>)</w:t>
      </w:r>
      <w:r w:rsidR="00E97DDC" w:rsidRPr="002F128B">
        <w:rPr>
          <w:sz w:val="28"/>
          <w:szCs w:val="28"/>
        </w:rPr>
        <w:t xml:space="preserve"> </w:t>
      </w:r>
      <w:proofErr w:type="spellStart"/>
      <w:r w:rsidR="00E97DDC" w:rsidRPr="002F128B">
        <w:rPr>
          <w:sz w:val="28"/>
          <w:szCs w:val="28"/>
        </w:rPr>
        <w:t>приведені</w:t>
      </w:r>
      <w:proofErr w:type="spellEnd"/>
      <w:r w:rsidR="00E97DDC" w:rsidRPr="002F128B">
        <w:rPr>
          <w:sz w:val="28"/>
          <w:szCs w:val="28"/>
        </w:rPr>
        <w:t xml:space="preserve"> вольт-</w:t>
      </w:r>
      <w:proofErr w:type="spellStart"/>
      <w:r w:rsidR="00E97DDC" w:rsidRPr="002F128B">
        <w:rPr>
          <w:sz w:val="28"/>
          <w:szCs w:val="28"/>
        </w:rPr>
        <w:t>амперні</w:t>
      </w:r>
      <w:proofErr w:type="spellEnd"/>
      <w:r w:rsidR="00E97DDC" w:rsidRPr="002F128B">
        <w:rPr>
          <w:sz w:val="28"/>
          <w:szCs w:val="28"/>
        </w:rPr>
        <w:t xml:space="preserve"> характеристики (ВАХ) </w:t>
      </w:r>
      <w:proofErr w:type="spellStart"/>
      <w:r w:rsidR="00E97DDC" w:rsidRPr="002F128B">
        <w:rPr>
          <w:sz w:val="28"/>
          <w:szCs w:val="28"/>
        </w:rPr>
        <w:t>вихідного</w:t>
      </w:r>
      <w:proofErr w:type="spellEnd"/>
      <w:r w:rsidR="00E97DDC" w:rsidRPr="002F128B">
        <w:rPr>
          <w:sz w:val="28"/>
          <w:szCs w:val="28"/>
        </w:rPr>
        <w:t xml:space="preserve"> СД </w:t>
      </w:r>
      <w:proofErr w:type="spellStart"/>
      <w:r w:rsidR="00E97DDC" w:rsidRPr="002F128B">
        <w:rPr>
          <w:sz w:val="28"/>
          <w:szCs w:val="28"/>
          <w:lang w:val="en-US"/>
        </w:rPr>
        <w:t>InGaN</w:t>
      </w:r>
      <w:proofErr w:type="spellEnd"/>
      <w:r w:rsidR="00E97DDC" w:rsidRPr="002F128B">
        <w:rPr>
          <w:sz w:val="28"/>
          <w:szCs w:val="28"/>
        </w:rPr>
        <w:t>/</w:t>
      </w:r>
      <w:proofErr w:type="spellStart"/>
      <w:r w:rsidR="00E97DDC" w:rsidRPr="002F128B">
        <w:rPr>
          <w:sz w:val="28"/>
          <w:szCs w:val="28"/>
          <w:lang w:val="en-US"/>
        </w:rPr>
        <w:t>GaN</w:t>
      </w:r>
      <w:proofErr w:type="spellEnd"/>
      <w:r w:rsidR="00E97DDC" w:rsidRPr="002F128B">
        <w:rPr>
          <w:sz w:val="28"/>
          <w:szCs w:val="28"/>
        </w:rPr>
        <w:t xml:space="preserve">, </w:t>
      </w:r>
      <w:proofErr w:type="spellStart"/>
      <w:r w:rsidR="00E97DDC" w:rsidRPr="002F128B">
        <w:rPr>
          <w:sz w:val="28"/>
          <w:szCs w:val="28"/>
        </w:rPr>
        <w:t>зняті</w:t>
      </w:r>
      <w:proofErr w:type="spellEnd"/>
      <w:r w:rsidR="00E97DDC" w:rsidRPr="002F128B">
        <w:rPr>
          <w:sz w:val="28"/>
          <w:szCs w:val="28"/>
        </w:rPr>
        <w:t xml:space="preserve"> при </w:t>
      </w:r>
      <w:proofErr w:type="spellStart"/>
      <w:r w:rsidR="00E97DDC" w:rsidRPr="002F128B">
        <w:rPr>
          <w:sz w:val="28"/>
          <w:szCs w:val="28"/>
        </w:rPr>
        <w:t>різних</w:t>
      </w:r>
      <w:proofErr w:type="spellEnd"/>
      <w:r w:rsidR="00E97DDC" w:rsidRPr="002F128B">
        <w:rPr>
          <w:sz w:val="28"/>
          <w:szCs w:val="28"/>
        </w:rPr>
        <w:t xml:space="preserve"> температурах у </w:t>
      </w:r>
      <w:proofErr w:type="spellStart"/>
      <w:r w:rsidR="00E97DDC" w:rsidRPr="002F128B">
        <w:rPr>
          <w:sz w:val="28"/>
          <w:szCs w:val="28"/>
        </w:rPr>
        <w:t>режимі</w:t>
      </w:r>
      <w:proofErr w:type="spellEnd"/>
      <w:r w:rsidR="00E97DDC" w:rsidRPr="002F128B">
        <w:rPr>
          <w:sz w:val="28"/>
          <w:szCs w:val="28"/>
        </w:rPr>
        <w:t xml:space="preserve"> генератора струму у </w:t>
      </w:r>
      <w:proofErr w:type="spellStart"/>
      <w:r w:rsidR="00E97DDC" w:rsidRPr="002F128B">
        <w:rPr>
          <w:sz w:val="28"/>
          <w:szCs w:val="28"/>
        </w:rPr>
        <w:t>лінійному</w:t>
      </w:r>
      <w:proofErr w:type="spellEnd"/>
      <w:r w:rsidR="00E97DDC" w:rsidRPr="002F128B">
        <w:rPr>
          <w:sz w:val="28"/>
          <w:szCs w:val="28"/>
        </w:rPr>
        <w:t xml:space="preserve"> </w:t>
      </w:r>
      <w:proofErr w:type="spellStart"/>
      <w:r w:rsidR="00E97DDC" w:rsidRPr="002F128B">
        <w:rPr>
          <w:sz w:val="28"/>
          <w:szCs w:val="28"/>
        </w:rPr>
        <w:t>масштабі</w:t>
      </w:r>
      <w:proofErr w:type="spellEnd"/>
      <w:r w:rsidR="00E97DDC" w:rsidRPr="002F128B">
        <w:rPr>
          <w:sz w:val="28"/>
          <w:szCs w:val="28"/>
        </w:rPr>
        <w:t xml:space="preserve"> - (1) та (2) – </w:t>
      </w:r>
      <w:proofErr w:type="spellStart"/>
      <w:r w:rsidR="00E97DDC" w:rsidRPr="002F128B">
        <w:rPr>
          <w:sz w:val="28"/>
          <w:szCs w:val="28"/>
        </w:rPr>
        <w:t>напівлогарифмічному</w:t>
      </w:r>
      <w:proofErr w:type="spellEnd"/>
      <w:r w:rsidR="00E97DDC" w:rsidRPr="002F128B">
        <w:rPr>
          <w:sz w:val="28"/>
          <w:szCs w:val="28"/>
        </w:rPr>
        <w:t xml:space="preserve">, (3) – </w:t>
      </w:r>
      <w:proofErr w:type="spellStart"/>
      <w:r w:rsidR="00E97DDC" w:rsidRPr="002F128B">
        <w:rPr>
          <w:sz w:val="28"/>
          <w:szCs w:val="28"/>
        </w:rPr>
        <w:t>зворотна</w:t>
      </w:r>
      <w:proofErr w:type="spellEnd"/>
      <w:r w:rsidR="00E97DDC" w:rsidRPr="002F128B">
        <w:rPr>
          <w:sz w:val="28"/>
          <w:szCs w:val="28"/>
        </w:rPr>
        <w:t xml:space="preserve"> </w:t>
      </w:r>
      <w:proofErr w:type="spellStart"/>
      <w:r w:rsidR="00E97DDC" w:rsidRPr="002F128B">
        <w:rPr>
          <w:sz w:val="28"/>
          <w:szCs w:val="28"/>
        </w:rPr>
        <w:t>гілка</w:t>
      </w:r>
      <w:proofErr w:type="spellEnd"/>
      <w:r w:rsidR="00E97DDC" w:rsidRPr="002F128B">
        <w:rPr>
          <w:sz w:val="28"/>
          <w:szCs w:val="28"/>
        </w:rPr>
        <w:t xml:space="preserve"> ВАХ. З </w:t>
      </w:r>
      <w:r w:rsidR="00E97DDC" w:rsidRPr="002F128B">
        <w:rPr>
          <w:sz w:val="28"/>
          <w:szCs w:val="28"/>
          <w:highlight w:val="yellow"/>
        </w:rPr>
        <w:t>(Рис.</w:t>
      </w:r>
      <w:r w:rsidRPr="002F128B">
        <w:rPr>
          <w:sz w:val="28"/>
          <w:szCs w:val="28"/>
          <w:highlight w:val="yellow"/>
          <w:lang w:val="uk-UA"/>
        </w:rPr>
        <w:t>7.</w:t>
      </w:r>
      <w:r w:rsidR="00E97DDC" w:rsidRPr="002F128B">
        <w:rPr>
          <w:sz w:val="28"/>
          <w:szCs w:val="28"/>
          <w:highlight w:val="yellow"/>
        </w:rPr>
        <w:t>1)</w:t>
      </w:r>
      <w:r w:rsidR="00E97DDC" w:rsidRPr="002F128B">
        <w:rPr>
          <w:sz w:val="28"/>
          <w:szCs w:val="28"/>
        </w:rPr>
        <w:t xml:space="preserve"> видно, </w:t>
      </w:r>
      <w:proofErr w:type="spellStart"/>
      <w:r w:rsidR="00E97DDC" w:rsidRPr="002F128B">
        <w:rPr>
          <w:sz w:val="28"/>
          <w:szCs w:val="28"/>
        </w:rPr>
        <w:t>що</w:t>
      </w:r>
      <w:proofErr w:type="spellEnd"/>
      <w:r w:rsidR="00E97DDC" w:rsidRPr="002F128B">
        <w:rPr>
          <w:sz w:val="28"/>
          <w:szCs w:val="28"/>
        </w:rPr>
        <w:t xml:space="preserve"> до </w:t>
      </w:r>
      <w:r w:rsidR="00E97DDC" w:rsidRPr="00C24700">
        <w:rPr>
          <w:i/>
          <w:sz w:val="28"/>
          <w:szCs w:val="28"/>
          <w:lang w:val="en-US"/>
        </w:rPr>
        <w:t>T</w:t>
      </w:r>
      <w:r w:rsidR="00C24700">
        <w:rPr>
          <w:sz w:val="28"/>
          <w:szCs w:val="28"/>
          <w:lang w:val="uk-UA"/>
        </w:rPr>
        <w:t xml:space="preserve"> </w:t>
      </w:r>
      <w:r w:rsidR="00E97DDC" w:rsidRPr="002F128B">
        <w:rPr>
          <w:sz w:val="28"/>
          <w:szCs w:val="28"/>
        </w:rPr>
        <w:t>≥</w:t>
      </w:r>
      <w:r w:rsidR="00C24700">
        <w:rPr>
          <w:sz w:val="28"/>
          <w:szCs w:val="28"/>
          <w:lang w:val="uk-UA"/>
        </w:rPr>
        <w:t xml:space="preserve"> </w:t>
      </w:r>
      <w:r w:rsidR="00C24700">
        <w:rPr>
          <w:sz w:val="28"/>
          <w:szCs w:val="28"/>
        </w:rPr>
        <w:t xml:space="preserve">180 </w:t>
      </w:r>
      <w:r w:rsidR="00E97DDC" w:rsidRPr="002F128B">
        <w:rPr>
          <w:sz w:val="28"/>
          <w:szCs w:val="28"/>
          <w:lang w:val="en-US"/>
        </w:rPr>
        <w:t>K</w:t>
      </w:r>
      <w:r w:rsidR="00E97DDC" w:rsidRPr="002F128B">
        <w:rPr>
          <w:sz w:val="28"/>
          <w:szCs w:val="28"/>
        </w:rPr>
        <w:t xml:space="preserve"> </w:t>
      </w:r>
      <w:proofErr w:type="spellStart"/>
      <w:r w:rsidR="00E97DDC" w:rsidRPr="002F128B">
        <w:rPr>
          <w:sz w:val="28"/>
          <w:szCs w:val="28"/>
        </w:rPr>
        <w:t>залежність</w:t>
      </w:r>
      <w:proofErr w:type="spellEnd"/>
      <w:r w:rsidR="00E97DDC" w:rsidRPr="002F128B">
        <w:rPr>
          <w:sz w:val="28"/>
          <w:szCs w:val="28"/>
        </w:rPr>
        <w:t xml:space="preserve"> </w:t>
      </w:r>
      <w:r w:rsidR="00E97DDC" w:rsidRPr="00C24700">
        <w:rPr>
          <w:i/>
          <w:sz w:val="28"/>
          <w:szCs w:val="28"/>
          <w:lang w:val="en-US"/>
        </w:rPr>
        <w:t>I</w:t>
      </w:r>
      <w:r w:rsidR="00E97DDC" w:rsidRPr="002F128B">
        <w:rPr>
          <w:sz w:val="28"/>
          <w:szCs w:val="28"/>
        </w:rPr>
        <w:t>(</w:t>
      </w:r>
      <w:r w:rsidR="00E97DDC" w:rsidRPr="00C24700">
        <w:rPr>
          <w:i/>
          <w:sz w:val="28"/>
          <w:szCs w:val="28"/>
          <w:lang w:val="en-US"/>
        </w:rPr>
        <w:t>U</w:t>
      </w:r>
      <w:r w:rsidR="00E97DDC" w:rsidRPr="002F128B">
        <w:rPr>
          <w:sz w:val="28"/>
          <w:szCs w:val="28"/>
        </w:rPr>
        <w:t>)</w:t>
      </w:r>
      <w:r w:rsidR="00763F94" w:rsidRPr="002F128B">
        <w:rPr>
          <w:sz w:val="28"/>
          <w:szCs w:val="28"/>
        </w:rPr>
        <w:t xml:space="preserve"> мало </w:t>
      </w:r>
      <w:proofErr w:type="spellStart"/>
      <w:r w:rsidR="00763F94" w:rsidRPr="002F128B">
        <w:rPr>
          <w:sz w:val="28"/>
          <w:szCs w:val="28"/>
        </w:rPr>
        <w:t>відрізняється</w:t>
      </w:r>
      <w:proofErr w:type="spellEnd"/>
      <w:r w:rsidR="00763F94" w:rsidRPr="002F128B">
        <w:rPr>
          <w:sz w:val="28"/>
          <w:szCs w:val="28"/>
        </w:rPr>
        <w:t xml:space="preserve"> </w:t>
      </w:r>
      <w:proofErr w:type="spellStart"/>
      <w:r w:rsidR="00763F94" w:rsidRPr="002F128B">
        <w:rPr>
          <w:sz w:val="28"/>
          <w:szCs w:val="28"/>
        </w:rPr>
        <w:t>від</w:t>
      </w:r>
      <w:proofErr w:type="spellEnd"/>
      <w:r w:rsidR="00763F94" w:rsidRPr="002F128B">
        <w:rPr>
          <w:sz w:val="28"/>
          <w:szCs w:val="28"/>
        </w:rPr>
        <w:t xml:space="preserve"> </w:t>
      </w:r>
      <w:proofErr w:type="spellStart"/>
      <w:r w:rsidR="00763F94" w:rsidRPr="002F128B">
        <w:rPr>
          <w:sz w:val="28"/>
          <w:szCs w:val="28"/>
        </w:rPr>
        <w:t>типової</w:t>
      </w:r>
      <w:proofErr w:type="spellEnd"/>
    </w:p>
    <w:p w14:paraId="4F879E5B" w14:textId="77777777" w:rsidR="00763F94" w:rsidRPr="002F128B" w:rsidRDefault="002F128B" w:rsidP="00763F94">
      <w:pPr>
        <w:spacing w:line="360" w:lineRule="auto"/>
        <w:jc w:val="center"/>
        <w:rPr>
          <w:rFonts w:eastAsiaTheme="minorEastAsia"/>
          <w:sz w:val="28"/>
          <w:szCs w:val="28"/>
        </w:rPr>
      </w:pPr>
      <m:oMath>
        <m:r>
          <m:rPr>
            <m:sty m:val="p"/>
          </m:rPr>
          <w:rPr>
            <w:rFonts w:ascii="Cambria Math" w:hAnsi="Cambria Math"/>
            <w:sz w:val="28"/>
            <w:szCs w:val="28"/>
          </w:rPr>
          <m:t>I=</m:t>
        </m:r>
        <m:sSub>
          <m:sSubPr>
            <m:ctrlPr>
              <w:rPr>
                <w:rFonts w:ascii="Cambria Math" w:hAnsi="Cambria Math"/>
                <w:sz w:val="28"/>
                <w:szCs w:val="28"/>
              </w:rPr>
            </m:ctrlPr>
          </m:sSubPr>
          <m:e>
            <m:r>
              <m:rPr>
                <m:sty m:val="p"/>
              </m:rPr>
              <w:rPr>
                <w:rFonts w:ascii="Cambria Math" w:hAnsi="Cambria Math"/>
                <w:sz w:val="28"/>
                <w:szCs w:val="28"/>
                <w:lang w:val="en-US"/>
              </w:rPr>
              <m:t>I</m:t>
            </m:r>
          </m:e>
          <m:sub>
            <m:r>
              <m:rPr>
                <m:sty m:val="p"/>
              </m:rPr>
              <w:rPr>
                <w:rFonts w:ascii="Cambria Math" w:hAnsi="Cambria Math"/>
                <w:sz w:val="28"/>
                <w:szCs w:val="28"/>
              </w:rPr>
              <m:t>s</m:t>
            </m:r>
          </m:sub>
        </m:sSub>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e</m:t>
            </m:r>
          </m:e>
          <m:sup>
            <m:f>
              <m:fPr>
                <m:ctrlPr>
                  <w:rPr>
                    <w:rFonts w:ascii="Cambria Math" w:hAnsi="Cambria Math"/>
                    <w:sz w:val="28"/>
                    <w:szCs w:val="28"/>
                  </w:rPr>
                </m:ctrlPr>
              </m:fPr>
              <m:num>
                <m:r>
                  <m:rPr>
                    <m:sty m:val="p"/>
                  </m:rPr>
                  <w:rPr>
                    <w:rFonts w:ascii="Cambria Math" w:hAnsi="Cambria Math"/>
                    <w:sz w:val="28"/>
                    <w:szCs w:val="28"/>
                  </w:rPr>
                  <m:t>q(u-I</m:t>
                </m:r>
                <m:sSub>
                  <m:sSubPr>
                    <m:ctrlPr>
                      <w:rPr>
                        <w:rFonts w:ascii="Cambria Math" w:hAnsi="Cambria Math"/>
                        <w:sz w:val="28"/>
                        <w:szCs w:val="28"/>
                      </w:rPr>
                    </m:ctrlPr>
                  </m:sSubPr>
                  <m:e>
                    <m:r>
                      <m:rPr>
                        <m:sty m:val="p"/>
                      </m:rPr>
                      <w:rPr>
                        <w:rFonts w:ascii="Cambria Math" w:hAnsi="Cambria Math"/>
                        <w:sz w:val="28"/>
                        <w:szCs w:val="28"/>
                      </w:rPr>
                      <m:t>R</m:t>
                    </m:r>
                  </m:e>
                  <m:sub>
                    <m:r>
                      <m:rPr>
                        <m:sty m:val="p"/>
                      </m:rPr>
                      <w:rPr>
                        <w:rFonts w:ascii="Cambria Math" w:hAnsi="Cambria Math"/>
                        <w:sz w:val="28"/>
                        <w:szCs w:val="28"/>
                      </w:rPr>
                      <m:t>u</m:t>
                    </m:r>
                  </m:sub>
                </m:sSub>
                <m:r>
                  <m:rPr>
                    <m:sty m:val="p"/>
                  </m:rPr>
                  <w:rPr>
                    <w:rFonts w:ascii="Cambria Math" w:hAnsi="Cambria Math"/>
                    <w:sz w:val="28"/>
                    <w:szCs w:val="28"/>
                  </w:rPr>
                  <m:t>)</m:t>
                </m:r>
              </m:num>
              <m:den>
                <m:r>
                  <m:rPr>
                    <m:sty m:val="p"/>
                  </m:rPr>
                  <w:rPr>
                    <w:rFonts w:ascii="Cambria Math" w:hAnsi="Cambria Math"/>
                    <w:sz w:val="28"/>
                    <w:szCs w:val="28"/>
                  </w:rPr>
                  <m:t>nKT</m:t>
                </m:r>
              </m:den>
            </m:f>
          </m:sup>
        </m:sSup>
        <m:r>
          <m:rPr>
            <m:sty m:val="p"/>
          </m:rPr>
          <w:rPr>
            <w:rFonts w:ascii="Cambria Math" w:eastAsiaTheme="minorEastAsia" w:hAnsi="Cambria Math"/>
            <w:sz w:val="28"/>
            <w:szCs w:val="28"/>
          </w:rPr>
          <m:t>-1)</m:t>
        </m:r>
      </m:oMath>
      <w:r w:rsidR="00E97DDC" w:rsidRPr="002F128B">
        <w:rPr>
          <w:rFonts w:eastAsiaTheme="minorEastAsia"/>
          <w:sz w:val="28"/>
          <w:szCs w:val="28"/>
        </w:rPr>
        <w:t>,</w:t>
      </w:r>
    </w:p>
    <w:p w14:paraId="20D2E05A" w14:textId="77777777" w:rsidR="00B10C95" w:rsidRPr="002F128B" w:rsidRDefault="00E97DDC" w:rsidP="00763F94">
      <w:pPr>
        <w:spacing w:line="360" w:lineRule="auto"/>
        <w:ind w:firstLine="708"/>
        <w:jc w:val="both"/>
        <w:rPr>
          <w:rFonts w:eastAsiaTheme="minorEastAsia"/>
          <w:sz w:val="28"/>
          <w:szCs w:val="28"/>
        </w:rPr>
      </w:pPr>
      <w:r w:rsidRPr="002F128B">
        <w:rPr>
          <w:rFonts w:eastAsiaTheme="minorEastAsia"/>
          <w:sz w:val="28"/>
          <w:szCs w:val="28"/>
        </w:rPr>
        <w:t xml:space="preserve">де </w:t>
      </w:r>
      <w:r w:rsidRPr="00C24700">
        <w:rPr>
          <w:rFonts w:eastAsiaTheme="minorEastAsia"/>
          <w:i/>
          <w:sz w:val="28"/>
          <w:szCs w:val="28"/>
          <w:lang w:val="en-US"/>
        </w:rPr>
        <w:t>I</w:t>
      </w:r>
      <w:r w:rsidRPr="00C24700">
        <w:rPr>
          <w:rFonts w:eastAsiaTheme="minorEastAsia"/>
          <w:i/>
          <w:sz w:val="28"/>
          <w:szCs w:val="28"/>
          <w:vertAlign w:val="subscript"/>
          <w:lang w:val="en-US"/>
        </w:rPr>
        <w:t>s</w:t>
      </w:r>
      <w:r w:rsidRPr="002F128B">
        <w:rPr>
          <w:rFonts w:eastAsiaTheme="minorEastAsia"/>
          <w:sz w:val="28"/>
          <w:szCs w:val="28"/>
          <w:vertAlign w:val="subscript"/>
        </w:rPr>
        <w:t xml:space="preserve"> </w:t>
      </w:r>
      <w:r w:rsidRPr="002F128B">
        <w:rPr>
          <w:rFonts w:eastAsiaTheme="minorEastAsia"/>
          <w:sz w:val="28"/>
          <w:szCs w:val="28"/>
        </w:rPr>
        <w:t xml:space="preserve">– струм </w:t>
      </w:r>
      <w:proofErr w:type="spellStart"/>
      <w:r w:rsidRPr="002F128B">
        <w:rPr>
          <w:rFonts w:eastAsiaTheme="minorEastAsia"/>
          <w:sz w:val="28"/>
          <w:szCs w:val="28"/>
        </w:rPr>
        <w:t>насичення</w:t>
      </w:r>
      <w:proofErr w:type="spellEnd"/>
      <w:r w:rsidRPr="002F128B">
        <w:rPr>
          <w:rFonts w:eastAsiaTheme="minorEastAsia"/>
          <w:sz w:val="28"/>
          <w:szCs w:val="28"/>
        </w:rPr>
        <w:t xml:space="preserve">, </w:t>
      </w:r>
      <w:r w:rsidRPr="00C24700">
        <w:rPr>
          <w:rFonts w:eastAsiaTheme="minorEastAsia"/>
          <w:i/>
          <w:sz w:val="28"/>
          <w:szCs w:val="28"/>
          <w:lang w:val="en-US"/>
        </w:rPr>
        <w:t>R</w:t>
      </w:r>
      <w:r w:rsidRPr="00C24700">
        <w:rPr>
          <w:rFonts w:eastAsiaTheme="minorEastAsia"/>
          <w:i/>
          <w:sz w:val="28"/>
          <w:szCs w:val="28"/>
          <w:vertAlign w:val="subscript"/>
          <w:lang w:val="en-US"/>
        </w:rPr>
        <w:t>u</w:t>
      </w:r>
      <w:r w:rsidRPr="002F128B">
        <w:rPr>
          <w:rFonts w:eastAsiaTheme="minorEastAsia"/>
          <w:sz w:val="28"/>
          <w:szCs w:val="28"/>
        </w:rPr>
        <w:t xml:space="preserve"> – </w:t>
      </w:r>
      <w:proofErr w:type="spellStart"/>
      <w:r w:rsidRPr="002F128B">
        <w:rPr>
          <w:rFonts w:eastAsiaTheme="minorEastAsia"/>
          <w:sz w:val="28"/>
          <w:szCs w:val="28"/>
        </w:rPr>
        <w:t>послідовний</w:t>
      </w:r>
      <w:proofErr w:type="spellEnd"/>
      <w:r w:rsidRPr="002F128B">
        <w:rPr>
          <w:rFonts w:eastAsiaTheme="minorEastAsia"/>
          <w:sz w:val="28"/>
          <w:szCs w:val="28"/>
        </w:rPr>
        <w:t xml:space="preserve"> </w:t>
      </w:r>
      <w:proofErr w:type="spellStart"/>
      <w:r w:rsidRPr="002F128B">
        <w:rPr>
          <w:rFonts w:eastAsiaTheme="minorEastAsia"/>
          <w:sz w:val="28"/>
          <w:szCs w:val="28"/>
        </w:rPr>
        <w:t>опір</w:t>
      </w:r>
      <w:proofErr w:type="spellEnd"/>
      <w:r w:rsidRPr="002F128B">
        <w:rPr>
          <w:rFonts w:eastAsiaTheme="minorEastAsia"/>
          <w:sz w:val="28"/>
          <w:szCs w:val="28"/>
        </w:rPr>
        <w:t xml:space="preserve"> </w:t>
      </w:r>
      <w:proofErr w:type="spellStart"/>
      <w:r w:rsidRPr="002F128B">
        <w:rPr>
          <w:rFonts w:eastAsiaTheme="minorEastAsia"/>
          <w:sz w:val="28"/>
          <w:szCs w:val="28"/>
        </w:rPr>
        <w:t>діода</w:t>
      </w:r>
      <w:proofErr w:type="spellEnd"/>
      <w:r w:rsidRPr="002F128B">
        <w:rPr>
          <w:rFonts w:eastAsiaTheme="minorEastAsia"/>
          <w:sz w:val="28"/>
          <w:szCs w:val="28"/>
        </w:rPr>
        <w:t xml:space="preserve">, </w:t>
      </w:r>
      <w:r w:rsidRPr="00C24700">
        <w:rPr>
          <w:rFonts w:eastAsiaTheme="minorEastAsia"/>
          <w:i/>
          <w:sz w:val="28"/>
          <w:szCs w:val="28"/>
          <w:lang w:val="en-US"/>
        </w:rPr>
        <w:t>n</w:t>
      </w:r>
      <w:r w:rsidRPr="002F128B">
        <w:rPr>
          <w:rFonts w:eastAsiaTheme="minorEastAsia"/>
          <w:sz w:val="28"/>
          <w:szCs w:val="28"/>
        </w:rPr>
        <w:t xml:space="preserve"> – </w:t>
      </w:r>
      <w:proofErr w:type="spellStart"/>
      <w:r w:rsidRPr="002F128B">
        <w:rPr>
          <w:rFonts w:eastAsiaTheme="minorEastAsia"/>
          <w:sz w:val="28"/>
          <w:szCs w:val="28"/>
        </w:rPr>
        <w:t>коефіцієнт</w:t>
      </w:r>
      <w:proofErr w:type="spellEnd"/>
      <w:r w:rsidRPr="002F128B">
        <w:rPr>
          <w:rFonts w:eastAsiaTheme="minorEastAsia"/>
          <w:sz w:val="28"/>
          <w:szCs w:val="28"/>
        </w:rPr>
        <w:t xml:space="preserve"> </w:t>
      </w:r>
      <w:proofErr w:type="spellStart"/>
      <w:r w:rsidRPr="002F128B">
        <w:rPr>
          <w:rFonts w:eastAsiaTheme="minorEastAsia"/>
          <w:sz w:val="28"/>
          <w:szCs w:val="28"/>
        </w:rPr>
        <w:t>неідеальності</w:t>
      </w:r>
      <w:proofErr w:type="spellEnd"/>
      <w:r w:rsidRPr="002F128B">
        <w:rPr>
          <w:rFonts w:eastAsiaTheme="minorEastAsia"/>
          <w:sz w:val="28"/>
          <w:szCs w:val="28"/>
        </w:rPr>
        <w:t xml:space="preserve">. </w:t>
      </w:r>
    </w:p>
    <w:p w14:paraId="54F5A79F" w14:textId="084960D3" w:rsidR="00E97DDC" w:rsidRPr="002F128B" w:rsidRDefault="00E97DDC" w:rsidP="00763F94">
      <w:pPr>
        <w:spacing w:line="360" w:lineRule="auto"/>
        <w:ind w:firstLine="708"/>
        <w:jc w:val="both"/>
        <w:rPr>
          <w:rFonts w:eastAsiaTheme="minorEastAsia"/>
          <w:sz w:val="28"/>
          <w:szCs w:val="28"/>
        </w:rPr>
      </w:pPr>
      <w:proofErr w:type="spellStart"/>
      <w:r w:rsidRPr="002F128B">
        <w:rPr>
          <w:rFonts w:eastAsiaTheme="minorEastAsia"/>
          <w:sz w:val="28"/>
          <w:szCs w:val="28"/>
        </w:rPr>
        <w:t>Після</w:t>
      </w:r>
      <w:proofErr w:type="spellEnd"/>
      <w:r w:rsidRPr="002F128B">
        <w:rPr>
          <w:rFonts w:eastAsiaTheme="minorEastAsia"/>
          <w:sz w:val="28"/>
          <w:szCs w:val="28"/>
        </w:rPr>
        <w:t xml:space="preserve"> </w:t>
      </w:r>
      <w:r w:rsidRPr="00C24700">
        <w:rPr>
          <w:rFonts w:eastAsiaTheme="minorEastAsia"/>
          <w:i/>
          <w:sz w:val="28"/>
          <w:szCs w:val="28"/>
          <w:lang w:val="en-US"/>
        </w:rPr>
        <w:t>I</w:t>
      </w:r>
      <w:r w:rsidR="00C24700">
        <w:rPr>
          <w:rFonts w:eastAsiaTheme="minorEastAsia"/>
          <w:sz w:val="28"/>
          <w:szCs w:val="28"/>
          <w:lang w:val="uk-UA"/>
        </w:rPr>
        <w:t xml:space="preserve"> </w:t>
      </w:r>
      <w:r w:rsidR="000B4397" w:rsidRPr="002F128B">
        <w:rPr>
          <w:rFonts w:eastAsiaTheme="minorEastAsia"/>
          <w:sz w:val="28"/>
          <w:szCs w:val="28"/>
        </w:rPr>
        <w:t>=</w:t>
      </w:r>
      <w:r w:rsidR="00C24700">
        <w:rPr>
          <w:rFonts w:eastAsiaTheme="minorEastAsia"/>
          <w:sz w:val="28"/>
          <w:szCs w:val="28"/>
          <w:lang w:val="uk-UA"/>
        </w:rPr>
        <w:t xml:space="preserve"> </w:t>
      </w:r>
      <w:r w:rsidR="000B4397" w:rsidRPr="002F128B">
        <w:rPr>
          <w:rFonts w:eastAsiaTheme="minorEastAsia"/>
          <w:sz w:val="28"/>
          <w:szCs w:val="28"/>
        </w:rPr>
        <w:t>0,</w:t>
      </w:r>
      <w:r w:rsidRPr="002F128B">
        <w:rPr>
          <w:rFonts w:eastAsiaTheme="minorEastAsia"/>
          <w:sz w:val="28"/>
          <w:szCs w:val="28"/>
        </w:rPr>
        <w:t>02</w:t>
      </w:r>
      <w:r w:rsidR="00C24700">
        <w:rPr>
          <w:rFonts w:eastAsiaTheme="minorEastAsia"/>
          <w:sz w:val="28"/>
          <w:szCs w:val="28"/>
          <w:lang w:val="uk-UA"/>
        </w:rPr>
        <w:t xml:space="preserve"> </w:t>
      </w:r>
      <w:r w:rsidRPr="002F128B">
        <w:rPr>
          <w:rFonts w:eastAsiaTheme="minorEastAsia"/>
          <w:sz w:val="28"/>
          <w:szCs w:val="28"/>
        </w:rPr>
        <w:t xml:space="preserve">А </w:t>
      </w:r>
      <w:proofErr w:type="spellStart"/>
      <w:r w:rsidRPr="002F128B">
        <w:rPr>
          <w:rFonts w:eastAsiaTheme="minorEastAsia"/>
          <w:sz w:val="28"/>
          <w:szCs w:val="28"/>
        </w:rPr>
        <w:t>нахил</w:t>
      </w:r>
      <w:proofErr w:type="spellEnd"/>
      <w:r w:rsidRPr="002F128B">
        <w:rPr>
          <w:rFonts w:eastAsiaTheme="minorEastAsia"/>
          <w:sz w:val="28"/>
          <w:szCs w:val="28"/>
        </w:rPr>
        <w:t xml:space="preserve"> </w:t>
      </w:r>
      <w:proofErr w:type="spellStart"/>
      <w:r w:rsidRPr="002F128B">
        <w:rPr>
          <w:rFonts w:eastAsiaTheme="minorEastAsia"/>
          <w:sz w:val="28"/>
          <w:szCs w:val="28"/>
        </w:rPr>
        <w:t>стає</w:t>
      </w:r>
      <w:proofErr w:type="spellEnd"/>
      <w:r w:rsidRPr="002F128B">
        <w:rPr>
          <w:rFonts w:eastAsiaTheme="minorEastAsia"/>
          <w:sz w:val="28"/>
          <w:szCs w:val="28"/>
        </w:rPr>
        <w:t xml:space="preserve"> </w:t>
      </w:r>
      <w:proofErr w:type="spellStart"/>
      <w:r w:rsidRPr="002F128B">
        <w:rPr>
          <w:rFonts w:eastAsiaTheme="minorEastAsia"/>
          <w:sz w:val="28"/>
          <w:szCs w:val="28"/>
        </w:rPr>
        <w:t>негативним</w:t>
      </w:r>
      <w:proofErr w:type="spellEnd"/>
      <w:r w:rsidRPr="002F128B">
        <w:rPr>
          <w:rFonts w:eastAsiaTheme="minorEastAsia"/>
          <w:sz w:val="28"/>
          <w:szCs w:val="28"/>
        </w:rPr>
        <w:t xml:space="preserve"> – </w:t>
      </w:r>
      <w:proofErr w:type="spellStart"/>
      <w:r w:rsidRPr="002F128B">
        <w:rPr>
          <w:rFonts w:eastAsiaTheme="minorEastAsia"/>
          <w:sz w:val="28"/>
          <w:szCs w:val="28"/>
        </w:rPr>
        <w:t>ознака</w:t>
      </w:r>
      <w:proofErr w:type="spellEnd"/>
      <w:r w:rsidRPr="002F128B">
        <w:rPr>
          <w:rFonts w:eastAsiaTheme="minorEastAsia"/>
          <w:sz w:val="28"/>
          <w:szCs w:val="28"/>
        </w:rPr>
        <w:t xml:space="preserve"> </w:t>
      </w:r>
      <w:proofErr w:type="spellStart"/>
      <w:r w:rsidRPr="002F128B">
        <w:rPr>
          <w:rFonts w:eastAsiaTheme="minorEastAsia"/>
          <w:sz w:val="28"/>
          <w:szCs w:val="28"/>
        </w:rPr>
        <w:t>виникнення</w:t>
      </w:r>
      <w:proofErr w:type="spellEnd"/>
      <w:r w:rsidRPr="002F128B">
        <w:rPr>
          <w:rFonts w:eastAsiaTheme="minorEastAsia"/>
          <w:sz w:val="28"/>
          <w:szCs w:val="28"/>
        </w:rPr>
        <w:t xml:space="preserve"> </w:t>
      </w:r>
      <w:proofErr w:type="spellStart"/>
      <w:r w:rsidRPr="002F128B">
        <w:rPr>
          <w:rFonts w:eastAsiaTheme="minorEastAsia"/>
          <w:sz w:val="28"/>
          <w:szCs w:val="28"/>
        </w:rPr>
        <w:t>негативної</w:t>
      </w:r>
      <w:proofErr w:type="spellEnd"/>
      <w:r w:rsidRPr="002F128B">
        <w:rPr>
          <w:rFonts w:eastAsiaTheme="minorEastAsia"/>
          <w:sz w:val="28"/>
          <w:szCs w:val="28"/>
        </w:rPr>
        <w:t xml:space="preserve"> </w:t>
      </w:r>
      <w:proofErr w:type="spellStart"/>
      <w:r w:rsidRPr="002F128B">
        <w:rPr>
          <w:rFonts w:eastAsiaTheme="minorEastAsia"/>
          <w:sz w:val="28"/>
          <w:szCs w:val="28"/>
        </w:rPr>
        <w:t>провідності</w:t>
      </w:r>
      <w:proofErr w:type="spellEnd"/>
      <w:r w:rsidRPr="002F128B">
        <w:rPr>
          <w:rFonts w:eastAsiaTheme="minorEastAsia"/>
          <w:sz w:val="28"/>
          <w:szCs w:val="28"/>
        </w:rPr>
        <w:t xml:space="preserve">. Подальше </w:t>
      </w:r>
      <w:proofErr w:type="spellStart"/>
      <w:r w:rsidRPr="002F128B">
        <w:rPr>
          <w:rFonts w:eastAsiaTheme="minorEastAsia"/>
          <w:sz w:val="28"/>
          <w:szCs w:val="28"/>
        </w:rPr>
        <w:t>зниження</w:t>
      </w:r>
      <w:proofErr w:type="spellEnd"/>
      <w:r w:rsidRPr="002F128B">
        <w:rPr>
          <w:rFonts w:eastAsiaTheme="minorEastAsia"/>
          <w:sz w:val="28"/>
          <w:szCs w:val="28"/>
        </w:rPr>
        <w:t xml:space="preserve"> </w:t>
      </w:r>
      <w:proofErr w:type="spellStart"/>
      <w:r w:rsidRPr="002F128B">
        <w:rPr>
          <w:rFonts w:eastAsiaTheme="minorEastAsia"/>
          <w:sz w:val="28"/>
          <w:szCs w:val="28"/>
        </w:rPr>
        <w:t>температури</w:t>
      </w:r>
      <w:proofErr w:type="spellEnd"/>
      <w:r w:rsidRPr="002F128B">
        <w:rPr>
          <w:rFonts w:eastAsiaTheme="minorEastAsia"/>
          <w:sz w:val="28"/>
          <w:szCs w:val="28"/>
        </w:rPr>
        <w:t xml:space="preserve"> </w:t>
      </w:r>
      <w:proofErr w:type="spellStart"/>
      <w:r w:rsidRPr="002F128B">
        <w:rPr>
          <w:rFonts w:eastAsiaTheme="minorEastAsia"/>
          <w:sz w:val="28"/>
          <w:szCs w:val="28"/>
        </w:rPr>
        <w:t>зразка</w:t>
      </w:r>
      <w:proofErr w:type="spellEnd"/>
      <w:r w:rsidRPr="002F128B">
        <w:rPr>
          <w:rFonts w:eastAsiaTheme="minorEastAsia"/>
          <w:sz w:val="28"/>
          <w:szCs w:val="28"/>
        </w:rPr>
        <w:t xml:space="preserve"> </w:t>
      </w:r>
      <w:proofErr w:type="spellStart"/>
      <w:r w:rsidRPr="002F128B">
        <w:rPr>
          <w:rFonts w:eastAsiaTheme="minorEastAsia"/>
          <w:sz w:val="28"/>
          <w:szCs w:val="28"/>
        </w:rPr>
        <w:t>розширює</w:t>
      </w:r>
      <w:proofErr w:type="spellEnd"/>
      <w:r w:rsidRPr="002F128B">
        <w:rPr>
          <w:rFonts w:eastAsiaTheme="minorEastAsia"/>
          <w:sz w:val="28"/>
          <w:szCs w:val="28"/>
        </w:rPr>
        <w:t xml:space="preserve"> </w:t>
      </w:r>
      <w:proofErr w:type="spellStart"/>
      <w:r w:rsidRPr="002F128B">
        <w:rPr>
          <w:rFonts w:eastAsiaTheme="minorEastAsia"/>
          <w:sz w:val="28"/>
          <w:szCs w:val="28"/>
        </w:rPr>
        <w:t>інтервал</w:t>
      </w:r>
      <w:proofErr w:type="spellEnd"/>
      <w:r w:rsidRPr="002F128B">
        <w:rPr>
          <w:rFonts w:eastAsiaTheme="minorEastAsia"/>
          <w:sz w:val="28"/>
          <w:szCs w:val="28"/>
        </w:rPr>
        <w:t xml:space="preserve"> </w:t>
      </w:r>
      <w:proofErr w:type="spellStart"/>
      <w:r w:rsidRPr="002F128B">
        <w:rPr>
          <w:rFonts w:eastAsiaTheme="minorEastAsia"/>
          <w:sz w:val="28"/>
          <w:szCs w:val="28"/>
        </w:rPr>
        <w:t>струмів</w:t>
      </w:r>
      <w:proofErr w:type="spellEnd"/>
      <w:r w:rsidRPr="002F128B">
        <w:rPr>
          <w:rFonts w:eastAsiaTheme="minorEastAsia"/>
          <w:sz w:val="28"/>
          <w:szCs w:val="28"/>
        </w:rPr>
        <w:t xml:space="preserve"> з </w:t>
      </w:r>
      <w:proofErr w:type="spellStart"/>
      <w:r w:rsidRPr="002F128B">
        <w:rPr>
          <w:rFonts w:eastAsiaTheme="minorEastAsia"/>
          <w:sz w:val="28"/>
          <w:szCs w:val="28"/>
        </w:rPr>
        <w:t>від’ємним</w:t>
      </w:r>
      <w:proofErr w:type="spellEnd"/>
      <w:r w:rsidRPr="002F128B">
        <w:rPr>
          <w:rFonts w:eastAsiaTheme="minorEastAsia"/>
          <w:sz w:val="28"/>
          <w:szCs w:val="28"/>
        </w:rPr>
        <w:t xml:space="preserve"> опором. </w:t>
      </w:r>
      <w:proofErr w:type="spellStart"/>
      <w:r w:rsidRPr="002F128B">
        <w:rPr>
          <w:rFonts w:eastAsiaTheme="minorEastAsia"/>
          <w:sz w:val="28"/>
          <w:szCs w:val="28"/>
        </w:rPr>
        <w:t>Напівлогарифмічний</w:t>
      </w:r>
      <w:proofErr w:type="spellEnd"/>
      <w:r w:rsidRPr="002F128B">
        <w:rPr>
          <w:rFonts w:eastAsiaTheme="minorEastAsia"/>
          <w:sz w:val="28"/>
          <w:szCs w:val="28"/>
        </w:rPr>
        <w:t xml:space="preserve"> масштаб </w:t>
      </w:r>
      <w:proofErr w:type="spellStart"/>
      <w:r w:rsidRPr="002F128B">
        <w:rPr>
          <w:rFonts w:eastAsiaTheme="minorEastAsia"/>
          <w:sz w:val="28"/>
          <w:szCs w:val="28"/>
        </w:rPr>
        <w:t>дозволяє</w:t>
      </w:r>
      <w:proofErr w:type="spellEnd"/>
      <w:r w:rsidRPr="002F128B">
        <w:rPr>
          <w:rFonts w:eastAsiaTheme="minorEastAsia"/>
          <w:sz w:val="28"/>
          <w:szCs w:val="28"/>
        </w:rPr>
        <w:t xml:space="preserve"> </w:t>
      </w:r>
      <w:proofErr w:type="spellStart"/>
      <w:r w:rsidRPr="002F128B">
        <w:rPr>
          <w:rFonts w:eastAsiaTheme="minorEastAsia"/>
          <w:sz w:val="28"/>
          <w:szCs w:val="28"/>
        </w:rPr>
        <w:t>охопити</w:t>
      </w:r>
      <w:proofErr w:type="spellEnd"/>
      <w:r w:rsidRPr="002F128B">
        <w:rPr>
          <w:rFonts w:eastAsiaTheme="minorEastAsia"/>
          <w:sz w:val="28"/>
          <w:szCs w:val="28"/>
        </w:rPr>
        <w:t xml:space="preserve"> область </w:t>
      </w:r>
      <w:proofErr w:type="spellStart"/>
      <w:r w:rsidRPr="002F128B">
        <w:rPr>
          <w:rFonts w:eastAsiaTheme="minorEastAsia"/>
          <w:sz w:val="28"/>
          <w:szCs w:val="28"/>
        </w:rPr>
        <w:t>напруг</w:t>
      </w:r>
      <w:proofErr w:type="spellEnd"/>
      <w:r w:rsidRPr="002F128B">
        <w:rPr>
          <w:rFonts w:eastAsiaTheme="minorEastAsia"/>
          <w:sz w:val="28"/>
          <w:szCs w:val="28"/>
        </w:rPr>
        <w:t xml:space="preserve">, де </w:t>
      </w:r>
      <m:oMath>
        <m:f>
          <m:fPr>
            <m:ctrlPr>
              <w:rPr>
                <w:rFonts w:ascii="Cambria Math" w:eastAsiaTheme="minorEastAsia" w:hAnsi="Cambria Math"/>
                <w:sz w:val="28"/>
                <w:szCs w:val="28"/>
              </w:rPr>
            </m:ctrlPr>
          </m:fPr>
          <m:num>
            <m:r>
              <m:rPr>
                <m:sty m:val="p"/>
              </m:rPr>
              <w:rPr>
                <w:rFonts w:ascii="Cambria Math" w:eastAsiaTheme="minorEastAsia" w:hAnsi="Cambria Math"/>
                <w:sz w:val="28"/>
                <w:szCs w:val="28"/>
                <w:lang w:val="en-US"/>
              </w:rPr>
              <m:t>dU</m:t>
            </m:r>
          </m:num>
          <m:den>
            <m:r>
              <m:rPr>
                <m:sty m:val="p"/>
              </m:rPr>
              <w:rPr>
                <w:rFonts w:ascii="Cambria Math" w:eastAsiaTheme="minorEastAsia" w:hAnsi="Cambria Math"/>
                <w:sz w:val="28"/>
                <w:szCs w:val="28"/>
              </w:rPr>
              <m:t>dI</m:t>
            </m:r>
          </m:den>
        </m:f>
        <m:r>
          <m:rPr>
            <m:sty m:val="p"/>
          </m:rPr>
          <w:rPr>
            <w:rFonts w:ascii="Cambria Math" w:eastAsiaTheme="minorEastAsia" w:hAnsi="Cambria Math"/>
            <w:sz w:val="28"/>
            <w:szCs w:val="28"/>
          </w:rPr>
          <m:t>&lt;0</m:t>
        </m:r>
      </m:oMath>
      <w:r w:rsidRPr="002F128B">
        <w:rPr>
          <w:rFonts w:eastAsiaTheme="minorEastAsia"/>
          <w:sz w:val="28"/>
          <w:szCs w:val="28"/>
        </w:rPr>
        <w:t xml:space="preserve"> </w:t>
      </w:r>
      <w:r w:rsidRPr="002F128B">
        <w:rPr>
          <w:sz w:val="28"/>
          <w:szCs w:val="28"/>
          <w:highlight w:val="yellow"/>
        </w:rPr>
        <w:t>(Рис.</w:t>
      </w:r>
      <w:r w:rsidR="002B0F33" w:rsidRPr="002F128B">
        <w:rPr>
          <w:sz w:val="28"/>
          <w:szCs w:val="28"/>
          <w:highlight w:val="yellow"/>
          <w:lang w:val="uk-UA"/>
        </w:rPr>
        <w:t>7.</w:t>
      </w:r>
      <w:r w:rsidRPr="002F128B">
        <w:rPr>
          <w:sz w:val="28"/>
          <w:szCs w:val="28"/>
          <w:highlight w:val="yellow"/>
        </w:rPr>
        <w:t>2)</w:t>
      </w:r>
      <w:r w:rsidRPr="002F128B">
        <w:rPr>
          <w:rFonts w:eastAsiaTheme="minorEastAsia"/>
          <w:sz w:val="28"/>
          <w:szCs w:val="28"/>
        </w:rPr>
        <w:t xml:space="preserve">. </w:t>
      </w:r>
    </w:p>
    <w:p w14:paraId="6F2C712D" w14:textId="77777777" w:rsidR="00E97DDC" w:rsidRPr="002F128B" w:rsidRDefault="00E97DDC" w:rsidP="00A75FEA">
      <w:pPr>
        <w:spacing w:line="360" w:lineRule="auto"/>
        <w:jc w:val="both"/>
        <w:rPr>
          <w:rFonts w:eastAsiaTheme="minorEastAsia"/>
          <w:sz w:val="28"/>
          <w:szCs w:val="28"/>
        </w:rPr>
      </w:pPr>
      <w:r w:rsidRPr="002F128B">
        <w:rPr>
          <w:rFonts w:eastAsiaTheme="minorEastAsia"/>
          <w:noProof/>
          <w:sz w:val="28"/>
          <w:szCs w:val="28"/>
          <w:lang w:val="uk-UA" w:eastAsia="uk-UA"/>
        </w:rPr>
        <w:drawing>
          <wp:inline distT="0" distB="0" distL="0" distR="0" wp14:anchorId="3042A448" wp14:editId="07A53BD2">
            <wp:extent cx="6332855" cy="3996055"/>
            <wp:effectExtent l="0" t="0" r="0"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32855" cy="3996055"/>
                    </a:xfrm>
                    <a:prstGeom prst="rect">
                      <a:avLst/>
                    </a:prstGeom>
                    <a:noFill/>
                    <a:ln>
                      <a:noFill/>
                    </a:ln>
                  </pic:spPr>
                </pic:pic>
              </a:graphicData>
            </a:graphic>
          </wp:inline>
        </w:drawing>
      </w:r>
    </w:p>
    <w:p w14:paraId="16FEB333" w14:textId="77777777" w:rsidR="00E97DDC" w:rsidRPr="002F128B" w:rsidRDefault="00E97DDC" w:rsidP="00A75FEA">
      <w:pPr>
        <w:spacing w:line="360" w:lineRule="auto"/>
        <w:jc w:val="center"/>
        <w:rPr>
          <w:sz w:val="28"/>
          <w:szCs w:val="28"/>
        </w:rPr>
      </w:pPr>
      <w:r w:rsidRPr="002F128B">
        <w:rPr>
          <w:rFonts w:eastAsiaTheme="minorEastAsia"/>
          <w:sz w:val="28"/>
          <w:szCs w:val="28"/>
          <w:highlight w:val="yellow"/>
        </w:rPr>
        <w:t>Рис.</w:t>
      </w:r>
      <w:r w:rsidR="002B0F33" w:rsidRPr="002F128B">
        <w:rPr>
          <w:rFonts w:eastAsiaTheme="minorEastAsia"/>
          <w:sz w:val="28"/>
          <w:szCs w:val="28"/>
          <w:highlight w:val="yellow"/>
          <w:lang w:val="uk-UA"/>
        </w:rPr>
        <w:t>7.</w:t>
      </w:r>
      <w:r w:rsidRPr="002F128B">
        <w:rPr>
          <w:rFonts w:eastAsiaTheme="minorEastAsia"/>
          <w:sz w:val="28"/>
          <w:szCs w:val="28"/>
          <w:highlight w:val="yellow"/>
        </w:rPr>
        <w:t>1</w:t>
      </w:r>
      <w:r w:rsidRPr="002F128B">
        <w:rPr>
          <w:rFonts w:eastAsiaTheme="minorEastAsia"/>
          <w:sz w:val="28"/>
          <w:szCs w:val="28"/>
        </w:rPr>
        <w:t xml:space="preserve"> ВАХ СД </w:t>
      </w:r>
      <w:proofErr w:type="spellStart"/>
      <w:r w:rsidRPr="002F128B">
        <w:rPr>
          <w:sz w:val="28"/>
          <w:szCs w:val="28"/>
          <w:lang w:val="en-US"/>
        </w:rPr>
        <w:t>InGaN</w:t>
      </w:r>
      <w:proofErr w:type="spellEnd"/>
      <w:r w:rsidRPr="002F128B">
        <w:rPr>
          <w:sz w:val="28"/>
          <w:szCs w:val="28"/>
        </w:rPr>
        <w:t>/</w:t>
      </w:r>
      <w:proofErr w:type="spellStart"/>
      <w:r w:rsidRPr="002F128B">
        <w:rPr>
          <w:sz w:val="28"/>
          <w:szCs w:val="28"/>
          <w:lang w:val="en-US"/>
        </w:rPr>
        <w:t>GaN</w:t>
      </w:r>
      <w:proofErr w:type="spellEnd"/>
      <w:r w:rsidR="000B4397" w:rsidRPr="002F128B">
        <w:rPr>
          <w:sz w:val="28"/>
          <w:szCs w:val="28"/>
          <w:lang w:val="uk-UA"/>
        </w:rPr>
        <w:t>,</w:t>
      </w:r>
      <w:r w:rsidRPr="002F128B">
        <w:rPr>
          <w:sz w:val="28"/>
          <w:szCs w:val="28"/>
        </w:rPr>
        <w:t xml:space="preserve"> </w:t>
      </w:r>
      <w:proofErr w:type="spellStart"/>
      <w:r w:rsidRPr="002F128B">
        <w:rPr>
          <w:sz w:val="28"/>
          <w:szCs w:val="28"/>
        </w:rPr>
        <w:t>зняті</w:t>
      </w:r>
      <w:proofErr w:type="spellEnd"/>
      <w:r w:rsidRPr="002F128B">
        <w:rPr>
          <w:sz w:val="28"/>
          <w:szCs w:val="28"/>
        </w:rPr>
        <w:t xml:space="preserve"> у </w:t>
      </w:r>
      <w:proofErr w:type="spellStart"/>
      <w:r w:rsidRPr="002F128B">
        <w:rPr>
          <w:sz w:val="28"/>
          <w:szCs w:val="28"/>
        </w:rPr>
        <w:t>режимі</w:t>
      </w:r>
      <w:proofErr w:type="spellEnd"/>
      <w:r w:rsidRPr="002F128B">
        <w:rPr>
          <w:sz w:val="28"/>
          <w:szCs w:val="28"/>
        </w:rPr>
        <w:t xml:space="preserve"> генератора струму</w:t>
      </w:r>
    </w:p>
    <w:p w14:paraId="442D7C13" w14:textId="77777777" w:rsidR="00E97DDC" w:rsidRPr="002F128B" w:rsidRDefault="00E97DDC" w:rsidP="00A75FEA">
      <w:pPr>
        <w:spacing w:line="360" w:lineRule="auto"/>
        <w:jc w:val="both"/>
        <w:rPr>
          <w:rFonts w:eastAsiaTheme="minorEastAsia"/>
          <w:sz w:val="28"/>
          <w:szCs w:val="28"/>
        </w:rPr>
      </w:pPr>
      <w:r w:rsidRPr="002F128B">
        <w:rPr>
          <w:rFonts w:eastAsiaTheme="minorEastAsia"/>
          <w:noProof/>
          <w:sz w:val="28"/>
          <w:szCs w:val="28"/>
          <w:lang w:val="uk-UA" w:eastAsia="uk-UA"/>
        </w:rPr>
        <w:drawing>
          <wp:inline distT="0" distB="0" distL="0" distR="0" wp14:anchorId="68F49CB6" wp14:editId="0B2CDF84">
            <wp:extent cx="6332855" cy="3750945"/>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32855" cy="3750945"/>
                    </a:xfrm>
                    <a:prstGeom prst="rect">
                      <a:avLst/>
                    </a:prstGeom>
                    <a:noFill/>
                    <a:ln>
                      <a:noFill/>
                    </a:ln>
                  </pic:spPr>
                </pic:pic>
              </a:graphicData>
            </a:graphic>
          </wp:inline>
        </w:drawing>
      </w:r>
    </w:p>
    <w:p w14:paraId="1FFDC8DC" w14:textId="77777777" w:rsidR="00E97DDC" w:rsidRPr="002F128B" w:rsidRDefault="00E97DDC" w:rsidP="00A75FEA">
      <w:pPr>
        <w:spacing w:line="360" w:lineRule="auto"/>
        <w:jc w:val="center"/>
        <w:rPr>
          <w:rFonts w:eastAsiaTheme="minorEastAsia"/>
          <w:sz w:val="28"/>
          <w:szCs w:val="28"/>
          <w:lang w:val="uk-UA"/>
        </w:rPr>
      </w:pPr>
      <w:r w:rsidRPr="002F128B">
        <w:rPr>
          <w:rFonts w:eastAsiaTheme="minorEastAsia"/>
          <w:sz w:val="28"/>
          <w:szCs w:val="28"/>
          <w:highlight w:val="yellow"/>
        </w:rPr>
        <w:t>Рис.</w:t>
      </w:r>
      <w:r w:rsidR="002B0F33" w:rsidRPr="002F128B">
        <w:rPr>
          <w:rFonts w:eastAsiaTheme="minorEastAsia"/>
          <w:sz w:val="28"/>
          <w:szCs w:val="28"/>
          <w:highlight w:val="yellow"/>
          <w:lang w:val="uk-UA"/>
        </w:rPr>
        <w:t>7.</w:t>
      </w:r>
      <w:r w:rsidRPr="002F128B">
        <w:rPr>
          <w:rFonts w:eastAsiaTheme="minorEastAsia"/>
          <w:sz w:val="28"/>
          <w:szCs w:val="28"/>
          <w:highlight w:val="yellow"/>
        </w:rPr>
        <w:t>2</w:t>
      </w:r>
      <w:r w:rsidRPr="002F128B">
        <w:rPr>
          <w:rFonts w:eastAsiaTheme="minorEastAsia"/>
          <w:sz w:val="28"/>
          <w:szCs w:val="28"/>
        </w:rPr>
        <w:t xml:space="preserve"> ВАХ СД </w:t>
      </w:r>
      <w:proofErr w:type="spellStart"/>
      <w:r w:rsidRPr="002F128B">
        <w:rPr>
          <w:sz w:val="28"/>
          <w:szCs w:val="28"/>
          <w:lang w:val="en-US"/>
        </w:rPr>
        <w:t>InGaN</w:t>
      </w:r>
      <w:proofErr w:type="spellEnd"/>
      <w:r w:rsidRPr="002F128B">
        <w:rPr>
          <w:sz w:val="28"/>
          <w:szCs w:val="28"/>
        </w:rPr>
        <w:t>/</w:t>
      </w:r>
      <w:proofErr w:type="spellStart"/>
      <w:r w:rsidRPr="002F128B">
        <w:rPr>
          <w:sz w:val="28"/>
          <w:szCs w:val="28"/>
          <w:lang w:val="en-US"/>
        </w:rPr>
        <w:t>GaN</w:t>
      </w:r>
      <w:proofErr w:type="spellEnd"/>
      <w:r w:rsidR="00980739" w:rsidRPr="002F128B">
        <w:rPr>
          <w:sz w:val="28"/>
          <w:szCs w:val="28"/>
          <w:lang w:val="uk-UA"/>
        </w:rPr>
        <w:t>,</w:t>
      </w:r>
      <w:r w:rsidRPr="002F128B">
        <w:rPr>
          <w:sz w:val="28"/>
          <w:szCs w:val="28"/>
        </w:rPr>
        <w:t xml:space="preserve"> </w:t>
      </w:r>
      <w:proofErr w:type="spellStart"/>
      <w:r w:rsidRPr="002F128B">
        <w:rPr>
          <w:sz w:val="28"/>
          <w:szCs w:val="28"/>
        </w:rPr>
        <w:t>зняті</w:t>
      </w:r>
      <w:proofErr w:type="spellEnd"/>
      <w:r w:rsidRPr="002F128B">
        <w:rPr>
          <w:sz w:val="28"/>
          <w:szCs w:val="28"/>
        </w:rPr>
        <w:t xml:space="preserve"> у </w:t>
      </w:r>
      <w:proofErr w:type="spellStart"/>
      <w:r w:rsidRPr="002F128B">
        <w:rPr>
          <w:sz w:val="28"/>
          <w:szCs w:val="28"/>
        </w:rPr>
        <w:t>режимі</w:t>
      </w:r>
      <w:proofErr w:type="spellEnd"/>
      <w:r w:rsidRPr="002F128B">
        <w:rPr>
          <w:sz w:val="28"/>
          <w:szCs w:val="28"/>
        </w:rPr>
        <w:t xml:space="preserve"> генератора</w:t>
      </w:r>
      <w:r w:rsidR="002B0F33" w:rsidRPr="002F128B">
        <w:rPr>
          <w:sz w:val="28"/>
          <w:szCs w:val="28"/>
          <w:lang w:val="uk-UA"/>
        </w:rPr>
        <w:t xml:space="preserve"> </w:t>
      </w:r>
      <w:r w:rsidRPr="002F128B">
        <w:rPr>
          <w:sz w:val="28"/>
          <w:szCs w:val="28"/>
        </w:rPr>
        <w:t>струму (</w:t>
      </w:r>
      <w:proofErr w:type="spellStart"/>
      <w:r w:rsidRPr="002F128B">
        <w:rPr>
          <w:sz w:val="28"/>
          <w:szCs w:val="28"/>
        </w:rPr>
        <w:t>напівлогарифмічний</w:t>
      </w:r>
      <w:proofErr w:type="spellEnd"/>
      <w:r w:rsidRPr="002F128B">
        <w:rPr>
          <w:sz w:val="28"/>
          <w:szCs w:val="28"/>
        </w:rPr>
        <w:t xml:space="preserve"> масштаб)</w:t>
      </w:r>
      <w:r w:rsidR="00980739" w:rsidRPr="002F128B">
        <w:rPr>
          <w:sz w:val="28"/>
          <w:szCs w:val="28"/>
          <w:lang w:val="uk-UA"/>
        </w:rPr>
        <w:t>.</w:t>
      </w:r>
    </w:p>
    <w:p w14:paraId="660F5F3C" w14:textId="77777777" w:rsidR="00E97DDC" w:rsidRPr="002F128B" w:rsidRDefault="00E97DDC" w:rsidP="00A75FEA">
      <w:pPr>
        <w:spacing w:line="360" w:lineRule="auto"/>
        <w:jc w:val="both"/>
        <w:rPr>
          <w:rFonts w:eastAsiaTheme="minorEastAsia"/>
          <w:sz w:val="28"/>
          <w:szCs w:val="28"/>
        </w:rPr>
      </w:pPr>
    </w:p>
    <w:p w14:paraId="76C56D4A" w14:textId="77777777" w:rsidR="00E97DDC" w:rsidRPr="002F128B" w:rsidRDefault="00E97DDC" w:rsidP="00A75FEA">
      <w:pPr>
        <w:spacing w:line="360" w:lineRule="auto"/>
        <w:ind w:firstLine="708"/>
        <w:jc w:val="both"/>
        <w:rPr>
          <w:rFonts w:eastAsiaTheme="minorEastAsia"/>
          <w:sz w:val="28"/>
          <w:szCs w:val="28"/>
        </w:rPr>
      </w:pPr>
      <w:r w:rsidRPr="002F128B">
        <w:rPr>
          <w:rFonts w:eastAsiaTheme="minorEastAsia"/>
          <w:sz w:val="28"/>
          <w:szCs w:val="28"/>
        </w:rPr>
        <w:t xml:space="preserve">Точка переходу до негативного опору </w:t>
      </w:r>
      <w:r w:rsidRPr="002F128B">
        <w:rPr>
          <w:rFonts w:eastAsiaTheme="minorEastAsia"/>
          <w:sz w:val="28"/>
          <w:szCs w:val="28"/>
          <w:lang w:val="en-US"/>
        </w:rPr>
        <w:t>U</w:t>
      </w:r>
      <w:proofErr w:type="spellStart"/>
      <w:r w:rsidRPr="002F128B">
        <w:rPr>
          <w:rFonts w:eastAsiaTheme="minorEastAsia"/>
          <w:sz w:val="28"/>
          <w:szCs w:val="28"/>
          <w:vertAlign w:val="subscript"/>
        </w:rPr>
        <w:t>зр</w:t>
      </w:r>
      <w:proofErr w:type="spellEnd"/>
      <w:r w:rsidRPr="002F128B">
        <w:rPr>
          <w:rFonts w:eastAsiaTheme="minorEastAsia"/>
          <w:sz w:val="28"/>
          <w:szCs w:val="28"/>
          <w:vertAlign w:val="subscript"/>
        </w:rPr>
        <w:t>.</w:t>
      </w:r>
      <w:r w:rsidRPr="002F128B">
        <w:rPr>
          <w:rFonts w:eastAsiaTheme="minorEastAsia"/>
          <w:sz w:val="28"/>
          <w:szCs w:val="28"/>
        </w:rPr>
        <w:t xml:space="preserve"> </w:t>
      </w:r>
      <w:proofErr w:type="spellStart"/>
      <w:r w:rsidRPr="002F128B">
        <w:rPr>
          <w:rFonts w:eastAsiaTheme="minorEastAsia"/>
          <w:sz w:val="28"/>
          <w:szCs w:val="28"/>
        </w:rPr>
        <w:t>зі</w:t>
      </w:r>
      <w:proofErr w:type="spellEnd"/>
      <w:r w:rsidRPr="002F128B">
        <w:rPr>
          <w:rFonts w:eastAsiaTheme="minorEastAsia"/>
          <w:sz w:val="28"/>
          <w:szCs w:val="28"/>
        </w:rPr>
        <w:t xml:space="preserve"> </w:t>
      </w:r>
      <w:proofErr w:type="spellStart"/>
      <w:r w:rsidRPr="002F128B">
        <w:rPr>
          <w:rFonts w:eastAsiaTheme="minorEastAsia"/>
          <w:sz w:val="28"/>
          <w:szCs w:val="28"/>
        </w:rPr>
        <w:t>зміною</w:t>
      </w:r>
      <w:proofErr w:type="spellEnd"/>
      <w:r w:rsidRPr="002F128B">
        <w:rPr>
          <w:rFonts w:eastAsiaTheme="minorEastAsia"/>
          <w:sz w:val="28"/>
          <w:szCs w:val="28"/>
        </w:rPr>
        <w:t xml:space="preserve"> </w:t>
      </w:r>
      <w:proofErr w:type="spellStart"/>
      <w:r w:rsidRPr="002F128B">
        <w:rPr>
          <w:rFonts w:eastAsiaTheme="minorEastAsia"/>
          <w:sz w:val="28"/>
          <w:szCs w:val="28"/>
        </w:rPr>
        <w:t>температури</w:t>
      </w:r>
      <w:proofErr w:type="spellEnd"/>
      <w:r w:rsidRPr="002F128B">
        <w:rPr>
          <w:rFonts w:eastAsiaTheme="minorEastAsia"/>
          <w:sz w:val="28"/>
          <w:szCs w:val="28"/>
        </w:rPr>
        <w:t xml:space="preserve"> </w:t>
      </w:r>
      <w:proofErr w:type="spellStart"/>
      <w:r w:rsidRPr="002F128B">
        <w:rPr>
          <w:rFonts w:eastAsiaTheme="minorEastAsia"/>
          <w:sz w:val="28"/>
          <w:szCs w:val="28"/>
        </w:rPr>
        <w:t>майже</w:t>
      </w:r>
      <w:proofErr w:type="spellEnd"/>
      <w:r w:rsidRPr="002F128B">
        <w:rPr>
          <w:rFonts w:eastAsiaTheme="minorEastAsia"/>
          <w:sz w:val="28"/>
          <w:szCs w:val="28"/>
        </w:rPr>
        <w:t xml:space="preserve"> не </w:t>
      </w:r>
      <w:proofErr w:type="spellStart"/>
      <w:r w:rsidRPr="002F128B">
        <w:rPr>
          <w:rFonts w:eastAsiaTheme="minorEastAsia"/>
          <w:sz w:val="28"/>
          <w:szCs w:val="28"/>
        </w:rPr>
        <w:t>змінюється</w:t>
      </w:r>
      <w:proofErr w:type="spellEnd"/>
      <w:r w:rsidRPr="002F128B">
        <w:rPr>
          <w:rFonts w:eastAsiaTheme="minorEastAsia"/>
          <w:sz w:val="28"/>
          <w:szCs w:val="28"/>
        </w:rPr>
        <w:t>.</w:t>
      </w:r>
    </w:p>
    <w:p w14:paraId="0EFEB0B0" w14:textId="77777777" w:rsidR="00E97DDC" w:rsidRPr="002F128B" w:rsidRDefault="00E97DDC" w:rsidP="00A75FEA">
      <w:pPr>
        <w:spacing w:line="360" w:lineRule="auto"/>
        <w:jc w:val="both"/>
        <w:rPr>
          <w:sz w:val="28"/>
          <w:szCs w:val="28"/>
        </w:rPr>
      </w:pPr>
      <w:r w:rsidRPr="002F128B">
        <w:rPr>
          <w:rFonts w:eastAsiaTheme="minorEastAsia"/>
          <w:sz w:val="28"/>
          <w:szCs w:val="28"/>
        </w:rPr>
        <w:tab/>
        <w:t xml:space="preserve">Природа </w:t>
      </w:r>
      <w:proofErr w:type="spellStart"/>
      <w:r w:rsidRPr="002F128B">
        <w:rPr>
          <w:rFonts w:eastAsiaTheme="minorEastAsia"/>
          <w:sz w:val="28"/>
          <w:szCs w:val="28"/>
        </w:rPr>
        <w:t>механізму</w:t>
      </w:r>
      <w:proofErr w:type="spellEnd"/>
      <w:r w:rsidRPr="002F128B">
        <w:rPr>
          <w:rFonts w:eastAsiaTheme="minorEastAsia"/>
          <w:sz w:val="28"/>
          <w:szCs w:val="28"/>
        </w:rPr>
        <w:t xml:space="preserve">, </w:t>
      </w:r>
      <w:proofErr w:type="spellStart"/>
      <w:r w:rsidRPr="002F128B">
        <w:rPr>
          <w:rFonts w:eastAsiaTheme="minorEastAsia"/>
          <w:sz w:val="28"/>
          <w:szCs w:val="28"/>
        </w:rPr>
        <w:t>який</w:t>
      </w:r>
      <w:proofErr w:type="spellEnd"/>
      <w:r w:rsidRPr="002F128B">
        <w:rPr>
          <w:rFonts w:eastAsiaTheme="minorEastAsia"/>
          <w:sz w:val="28"/>
          <w:szCs w:val="28"/>
        </w:rPr>
        <w:t xml:space="preserve"> </w:t>
      </w:r>
      <w:proofErr w:type="spellStart"/>
      <w:r w:rsidRPr="002F128B">
        <w:rPr>
          <w:rFonts w:eastAsiaTheme="minorEastAsia"/>
          <w:sz w:val="28"/>
          <w:szCs w:val="28"/>
        </w:rPr>
        <w:t>спричиняє</w:t>
      </w:r>
      <w:proofErr w:type="spellEnd"/>
      <w:r w:rsidRPr="002F128B">
        <w:rPr>
          <w:rFonts w:eastAsiaTheme="minorEastAsia"/>
          <w:sz w:val="28"/>
          <w:szCs w:val="28"/>
        </w:rPr>
        <w:t xml:space="preserve"> </w:t>
      </w:r>
      <w:proofErr w:type="spellStart"/>
      <w:r w:rsidRPr="002F128B">
        <w:rPr>
          <w:rFonts w:eastAsiaTheme="minorEastAsia"/>
          <w:sz w:val="28"/>
          <w:szCs w:val="28"/>
        </w:rPr>
        <w:t>виникнення</w:t>
      </w:r>
      <w:proofErr w:type="spellEnd"/>
      <w:r w:rsidRPr="002F128B">
        <w:rPr>
          <w:rFonts w:eastAsiaTheme="minorEastAsia"/>
          <w:sz w:val="28"/>
          <w:szCs w:val="28"/>
        </w:rPr>
        <w:t xml:space="preserve"> </w:t>
      </w:r>
      <w:proofErr w:type="spellStart"/>
      <w:r w:rsidRPr="002F128B">
        <w:rPr>
          <w:rFonts w:eastAsiaTheme="minorEastAsia"/>
          <w:sz w:val="28"/>
          <w:szCs w:val="28"/>
        </w:rPr>
        <w:t>від’ємної</w:t>
      </w:r>
      <w:proofErr w:type="spellEnd"/>
      <w:r w:rsidRPr="002F128B">
        <w:rPr>
          <w:rFonts w:eastAsiaTheme="minorEastAsia"/>
          <w:sz w:val="28"/>
          <w:szCs w:val="28"/>
        </w:rPr>
        <w:t xml:space="preserve"> </w:t>
      </w:r>
      <w:proofErr w:type="spellStart"/>
      <w:r w:rsidRPr="002F128B">
        <w:rPr>
          <w:rFonts w:eastAsiaTheme="minorEastAsia"/>
          <w:sz w:val="28"/>
          <w:szCs w:val="28"/>
        </w:rPr>
        <w:t>провідності</w:t>
      </w:r>
      <w:proofErr w:type="spellEnd"/>
      <w:r w:rsidRPr="002F128B">
        <w:rPr>
          <w:rFonts w:eastAsiaTheme="minorEastAsia"/>
          <w:sz w:val="28"/>
          <w:szCs w:val="28"/>
        </w:rPr>
        <w:t xml:space="preserve"> у СД </w:t>
      </w:r>
      <w:proofErr w:type="spellStart"/>
      <w:r w:rsidRPr="002F128B">
        <w:rPr>
          <w:sz w:val="28"/>
          <w:szCs w:val="28"/>
          <w:lang w:val="en-US"/>
        </w:rPr>
        <w:t>InGaN</w:t>
      </w:r>
      <w:proofErr w:type="spellEnd"/>
      <w:r w:rsidRPr="002F128B">
        <w:rPr>
          <w:sz w:val="28"/>
          <w:szCs w:val="28"/>
        </w:rPr>
        <w:t>/</w:t>
      </w:r>
      <w:proofErr w:type="spellStart"/>
      <w:r w:rsidRPr="002F128B">
        <w:rPr>
          <w:sz w:val="28"/>
          <w:szCs w:val="28"/>
          <w:lang w:val="en-US"/>
        </w:rPr>
        <w:t>GaN</w:t>
      </w:r>
      <w:proofErr w:type="spellEnd"/>
      <w:r w:rsidRPr="002F128B">
        <w:rPr>
          <w:sz w:val="28"/>
          <w:szCs w:val="28"/>
        </w:rPr>
        <w:t xml:space="preserve"> </w:t>
      </w:r>
      <w:r w:rsidR="00980739" w:rsidRPr="002F128B">
        <w:rPr>
          <w:sz w:val="28"/>
          <w:szCs w:val="28"/>
        </w:rPr>
        <w:t xml:space="preserve">– </w:t>
      </w:r>
      <w:proofErr w:type="spellStart"/>
      <w:r w:rsidR="00980739" w:rsidRPr="002F128B">
        <w:rPr>
          <w:sz w:val="28"/>
          <w:szCs w:val="28"/>
        </w:rPr>
        <w:t>поки</w:t>
      </w:r>
      <w:proofErr w:type="spellEnd"/>
      <w:r w:rsidR="00980739" w:rsidRPr="002F128B">
        <w:rPr>
          <w:sz w:val="28"/>
          <w:szCs w:val="28"/>
        </w:rPr>
        <w:t xml:space="preserve"> </w:t>
      </w:r>
      <w:proofErr w:type="spellStart"/>
      <w:r w:rsidR="00980739" w:rsidRPr="002F128B">
        <w:rPr>
          <w:sz w:val="28"/>
          <w:szCs w:val="28"/>
        </w:rPr>
        <w:t>що</w:t>
      </w:r>
      <w:proofErr w:type="spellEnd"/>
      <w:r w:rsidR="00980739" w:rsidRPr="002F128B">
        <w:rPr>
          <w:sz w:val="28"/>
          <w:szCs w:val="28"/>
        </w:rPr>
        <w:t xml:space="preserve"> не </w:t>
      </w:r>
      <w:proofErr w:type="spellStart"/>
      <w:r w:rsidR="00980739" w:rsidRPr="002F128B">
        <w:rPr>
          <w:sz w:val="28"/>
          <w:szCs w:val="28"/>
        </w:rPr>
        <w:t>встановлена</w:t>
      </w:r>
      <w:proofErr w:type="spellEnd"/>
      <w:r w:rsidRPr="002F128B">
        <w:rPr>
          <w:sz w:val="28"/>
          <w:szCs w:val="28"/>
        </w:rPr>
        <w:t xml:space="preserve">. У </w:t>
      </w:r>
      <w:proofErr w:type="spellStart"/>
      <w:r w:rsidRPr="002F128B">
        <w:rPr>
          <w:sz w:val="28"/>
          <w:szCs w:val="28"/>
        </w:rPr>
        <w:t>діода</w:t>
      </w:r>
      <w:proofErr w:type="spellEnd"/>
      <w:r w:rsidRPr="002F128B">
        <w:rPr>
          <w:sz w:val="28"/>
          <w:szCs w:val="28"/>
        </w:rPr>
        <w:t xml:space="preserve"> </w:t>
      </w:r>
      <w:proofErr w:type="spellStart"/>
      <w:r w:rsidRPr="002F128B">
        <w:rPr>
          <w:sz w:val="28"/>
          <w:szCs w:val="28"/>
          <w:lang w:val="en-US"/>
        </w:rPr>
        <w:t>GaP</w:t>
      </w:r>
      <w:proofErr w:type="spellEnd"/>
      <w:r w:rsidRPr="002F128B">
        <w:rPr>
          <w:sz w:val="28"/>
          <w:szCs w:val="28"/>
        </w:rPr>
        <w:t xml:space="preserve"> та </w:t>
      </w:r>
      <w:proofErr w:type="spellStart"/>
      <w:r w:rsidRPr="002F128B">
        <w:rPr>
          <w:sz w:val="28"/>
          <w:szCs w:val="28"/>
          <w:lang w:val="en-US"/>
        </w:rPr>
        <w:t>GaAs</w:t>
      </w:r>
      <w:r w:rsidR="007D3554" w:rsidRPr="002F128B">
        <w:rPr>
          <w:sz w:val="28"/>
          <w:szCs w:val="28"/>
          <w:lang w:val="en-US"/>
        </w:rPr>
        <w:t>P</w:t>
      </w:r>
      <w:proofErr w:type="spellEnd"/>
      <w:r w:rsidRPr="002F128B">
        <w:rPr>
          <w:sz w:val="28"/>
          <w:szCs w:val="28"/>
        </w:rPr>
        <w:t xml:space="preserve"> вона </w:t>
      </w:r>
      <w:proofErr w:type="spellStart"/>
      <w:r w:rsidRPr="002F128B">
        <w:rPr>
          <w:sz w:val="28"/>
          <w:szCs w:val="28"/>
        </w:rPr>
        <w:t>може</w:t>
      </w:r>
      <w:proofErr w:type="spellEnd"/>
      <w:r w:rsidRPr="002F128B">
        <w:rPr>
          <w:sz w:val="28"/>
          <w:szCs w:val="28"/>
        </w:rPr>
        <w:t xml:space="preserve"> бути </w:t>
      </w:r>
      <w:proofErr w:type="spellStart"/>
      <w:r w:rsidRPr="002F128B">
        <w:rPr>
          <w:sz w:val="28"/>
          <w:szCs w:val="28"/>
        </w:rPr>
        <w:t>зумовленою</w:t>
      </w:r>
      <w:proofErr w:type="spellEnd"/>
      <w:r w:rsidRPr="002F128B">
        <w:rPr>
          <w:sz w:val="28"/>
          <w:szCs w:val="28"/>
        </w:rPr>
        <w:t xml:space="preserve"> </w:t>
      </w:r>
      <w:proofErr w:type="spellStart"/>
      <w:r w:rsidRPr="002F128B">
        <w:rPr>
          <w:sz w:val="28"/>
          <w:szCs w:val="28"/>
        </w:rPr>
        <w:t>специфічністю</w:t>
      </w:r>
      <w:proofErr w:type="spellEnd"/>
      <w:r w:rsidRPr="002F128B">
        <w:rPr>
          <w:sz w:val="28"/>
          <w:szCs w:val="28"/>
        </w:rPr>
        <w:t xml:space="preserve"> </w:t>
      </w:r>
      <w:proofErr w:type="spellStart"/>
      <w:r w:rsidRPr="002F128B">
        <w:rPr>
          <w:sz w:val="28"/>
          <w:szCs w:val="28"/>
        </w:rPr>
        <w:t>форми</w:t>
      </w:r>
      <w:proofErr w:type="spellEnd"/>
      <w:r w:rsidRPr="002F128B">
        <w:rPr>
          <w:sz w:val="28"/>
          <w:szCs w:val="28"/>
        </w:rPr>
        <w:t xml:space="preserve"> </w:t>
      </w:r>
      <w:proofErr w:type="spellStart"/>
      <w:r w:rsidRPr="002F128B">
        <w:rPr>
          <w:sz w:val="28"/>
          <w:szCs w:val="28"/>
        </w:rPr>
        <w:t>зонної</w:t>
      </w:r>
      <w:proofErr w:type="spellEnd"/>
      <w:r w:rsidRPr="002F128B">
        <w:rPr>
          <w:sz w:val="28"/>
          <w:szCs w:val="28"/>
        </w:rPr>
        <w:t xml:space="preserve"> </w:t>
      </w:r>
      <w:proofErr w:type="spellStart"/>
      <w:r w:rsidRPr="002F128B">
        <w:rPr>
          <w:sz w:val="28"/>
          <w:szCs w:val="28"/>
        </w:rPr>
        <w:t>структури</w:t>
      </w:r>
      <w:proofErr w:type="spellEnd"/>
      <w:r w:rsidRPr="002F128B">
        <w:rPr>
          <w:sz w:val="28"/>
          <w:szCs w:val="28"/>
        </w:rPr>
        <w:t xml:space="preserve"> </w:t>
      </w:r>
      <w:proofErr w:type="spellStart"/>
      <w:r w:rsidRPr="002F128B">
        <w:rPr>
          <w:sz w:val="28"/>
          <w:szCs w:val="28"/>
        </w:rPr>
        <w:t>кристалів</w:t>
      </w:r>
      <w:proofErr w:type="spellEnd"/>
      <w:r w:rsidRPr="002F128B">
        <w:rPr>
          <w:sz w:val="28"/>
          <w:szCs w:val="28"/>
        </w:rPr>
        <w:t>.</w:t>
      </w:r>
    </w:p>
    <w:p w14:paraId="5BCD0CB4" w14:textId="77777777" w:rsidR="00E97DDC" w:rsidRPr="002F128B" w:rsidRDefault="00E97DDC" w:rsidP="00A75FEA">
      <w:pPr>
        <w:spacing w:line="360" w:lineRule="auto"/>
        <w:jc w:val="center"/>
        <w:rPr>
          <w:sz w:val="28"/>
          <w:szCs w:val="28"/>
        </w:rPr>
      </w:pPr>
      <w:r w:rsidRPr="002F128B">
        <w:rPr>
          <w:noProof/>
          <w:sz w:val="28"/>
          <w:szCs w:val="28"/>
          <w:lang w:val="uk-UA" w:eastAsia="uk-UA"/>
        </w:rPr>
        <w:drawing>
          <wp:inline distT="0" distB="0" distL="0" distR="0" wp14:anchorId="538785EC" wp14:editId="112986B4">
            <wp:extent cx="5842000" cy="3691849"/>
            <wp:effectExtent l="0" t="0" r="6350" b="4445"/>
            <wp:docPr id="66" name="Рисунок 66" descr="C:\Users\admin\Desktop\Новая папка\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Новая папка\11.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859387" cy="3702837"/>
                    </a:xfrm>
                    <a:prstGeom prst="rect">
                      <a:avLst/>
                    </a:prstGeom>
                    <a:noFill/>
                    <a:ln>
                      <a:noFill/>
                    </a:ln>
                  </pic:spPr>
                </pic:pic>
              </a:graphicData>
            </a:graphic>
          </wp:inline>
        </w:drawing>
      </w:r>
    </w:p>
    <w:p w14:paraId="646D3B24" w14:textId="77777777" w:rsidR="00E97DDC" w:rsidRPr="002F128B" w:rsidRDefault="00E97DDC" w:rsidP="00A75FEA">
      <w:pPr>
        <w:spacing w:line="360" w:lineRule="auto"/>
        <w:jc w:val="center"/>
        <w:rPr>
          <w:sz w:val="28"/>
          <w:szCs w:val="28"/>
        </w:rPr>
      </w:pPr>
      <w:r w:rsidRPr="002F128B">
        <w:rPr>
          <w:sz w:val="28"/>
          <w:szCs w:val="28"/>
          <w:highlight w:val="yellow"/>
        </w:rPr>
        <w:t>Рис.</w:t>
      </w:r>
      <w:r w:rsidR="00A72446" w:rsidRPr="002F128B">
        <w:rPr>
          <w:sz w:val="28"/>
          <w:szCs w:val="28"/>
          <w:highlight w:val="yellow"/>
          <w:lang w:val="uk-UA"/>
        </w:rPr>
        <w:t>7.</w:t>
      </w:r>
      <w:r w:rsidRPr="002F128B">
        <w:rPr>
          <w:sz w:val="28"/>
          <w:szCs w:val="28"/>
          <w:highlight w:val="yellow"/>
        </w:rPr>
        <w:t>3</w:t>
      </w:r>
      <w:r w:rsidRPr="002F128B">
        <w:rPr>
          <w:sz w:val="28"/>
          <w:szCs w:val="28"/>
        </w:rPr>
        <w:t xml:space="preserve"> </w:t>
      </w:r>
      <w:proofErr w:type="spellStart"/>
      <w:r w:rsidRPr="002F128B">
        <w:rPr>
          <w:sz w:val="28"/>
          <w:szCs w:val="28"/>
        </w:rPr>
        <w:t>Зворотні</w:t>
      </w:r>
      <w:proofErr w:type="spellEnd"/>
      <w:r w:rsidRPr="002F128B">
        <w:rPr>
          <w:sz w:val="28"/>
          <w:szCs w:val="28"/>
        </w:rPr>
        <w:t xml:space="preserve"> </w:t>
      </w:r>
      <w:proofErr w:type="spellStart"/>
      <w:r w:rsidRPr="002F128B">
        <w:rPr>
          <w:sz w:val="28"/>
          <w:szCs w:val="28"/>
        </w:rPr>
        <w:t>гілки</w:t>
      </w:r>
      <w:proofErr w:type="spellEnd"/>
      <w:r w:rsidRPr="002F128B">
        <w:rPr>
          <w:sz w:val="28"/>
          <w:szCs w:val="28"/>
        </w:rPr>
        <w:t xml:space="preserve"> СД </w:t>
      </w:r>
      <w:proofErr w:type="spellStart"/>
      <w:r w:rsidRPr="002F128B">
        <w:rPr>
          <w:sz w:val="28"/>
          <w:szCs w:val="28"/>
          <w:lang w:val="en-US"/>
        </w:rPr>
        <w:t>InGaN</w:t>
      </w:r>
      <w:proofErr w:type="spellEnd"/>
      <w:r w:rsidRPr="002F128B">
        <w:rPr>
          <w:sz w:val="28"/>
          <w:szCs w:val="28"/>
        </w:rPr>
        <w:t>/</w:t>
      </w:r>
      <w:proofErr w:type="spellStart"/>
      <w:r w:rsidRPr="002F128B">
        <w:rPr>
          <w:sz w:val="28"/>
          <w:szCs w:val="28"/>
          <w:lang w:val="en-US"/>
        </w:rPr>
        <w:t>GaN</w:t>
      </w:r>
      <w:proofErr w:type="spellEnd"/>
      <w:r w:rsidR="0080795B" w:rsidRPr="002F128B">
        <w:rPr>
          <w:sz w:val="28"/>
          <w:szCs w:val="28"/>
        </w:rPr>
        <w:t>,</w:t>
      </w:r>
      <w:r w:rsidRPr="002F128B">
        <w:rPr>
          <w:sz w:val="28"/>
          <w:szCs w:val="28"/>
        </w:rPr>
        <w:t xml:space="preserve"> </w:t>
      </w:r>
      <w:proofErr w:type="spellStart"/>
      <w:r w:rsidRPr="002F128B">
        <w:rPr>
          <w:sz w:val="28"/>
          <w:szCs w:val="28"/>
        </w:rPr>
        <w:t>зняті</w:t>
      </w:r>
      <w:proofErr w:type="spellEnd"/>
      <w:r w:rsidRPr="002F128B">
        <w:rPr>
          <w:sz w:val="28"/>
          <w:szCs w:val="28"/>
        </w:rPr>
        <w:t xml:space="preserve"> при </w:t>
      </w:r>
      <w:proofErr w:type="spellStart"/>
      <w:r w:rsidRPr="002F128B">
        <w:rPr>
          <w:sz w:val="28"/>
          <w:szCs w:val="28"/>
        </w:rPr>
        <w:t>різних</w:t>
      </w:r>
      <w:proofErr w:type="spellEnd"/>
      <w:r w:rsidRPr="002F128B">
        <w:rPr>
          <w:sz w:val="28"/>
          <w:szCs w:val="28"/>
        </w:rPr>
        <w:t xml:space="preserve"> температурах (</w:t>
      </w:r>
      <w:proofErr w:type="spellStart"/>
      <w:r w:rsidRPr="002F128B">
        <w:rPr>
          <w:sz w:val="28"/>
          <w:szCs w:val="28"/>
        </w:rPr>
        <w:t>ліворуч</w:t>
      </w:r>
      <w:proofErr w:type="spellEnd"/>
      <w:r w:rsidRPr="002F128B">
        <w:rPr>
          <w:sz w:val="28"/>
          <w:szCs w:val="28"/>
        </w:rPr>
        <w:t>);</w:t>
      </w:r>
    </w:p>
    <w:p w14:paraId="4D82C78B" w14:textId="77777777" w:rsidR="00E97DDC" w:rsidRPr="002F128B" w:rsidRDefault="00E97DDC" w:rsidP="00A75FEA">
      <w:pPr>
        <w:spacing w:line="360" w:lineRule="auto"/>
        <w:jc w:val="center"/>
        <w:rPr>
          <w:sz w:val="28"/>
          <w:szCs w:val="28"/>
        </w:rPr>
      </w:pPr>
      <w:proofErr w:type="spellStart"/>
      <w:r w:rsidRPr="002F128B">
        <w:rPr>
          <w:sz w:val="28"/>
          <w:szCs w:val="28"/>
        </w:rPr>
        <w:t>Залежність</w:t>
      </w:r>
      <w:proofErr w:type="spellEnd"/>
      <w:r w:rsidRPr="002F128B">
        <w:rPr>
          <w:sz w:val="28"/>
          <w:szCs w:val="28"/>
        </w:rPr>
        <w:t xml:space="preserve"> струму та </w:t>
      </w:r>
      <w:proofErr w:type="spellStart"/>
      <w:r w:rsidRPr="002F128B">
        <w:rPr>
          <w:sz w:val="28"/>
          <w:szCs w:val="28"/>
        </w:rPr>
        <w:t>напруги</w:t>
      </w:r>
      <w:proofErr w:type="spellEnd"/>
      <w:r w:rsidRPr="002F128B">
        <w:rPr>
          <w:sz w:val="28"/>
          <w:szCs w:val="28"/>
        </w:rPr>
        <w:t xml:space="preserve"> на </w:t>
      </w:r>
      <w:proofErr w:type="spellStart"/>
      <w:r w:rsidRPr="002F128B">
        <w:rPr>
          <w:sz w:val="28"/>
          <w:szCs w:val="28"/>
        </w:rPr>
        <w:t>діоді</w:t>
      </w:r>
      <w:proofErr w:type="spellEnd"/>
      <w:r w:rsidRPr="002F128B">
        <w:rPr>
          <w:sz w:val="28"/>
          <w:szCs w:val="28"/>
        </w:rPr>
        <w:t xml:space="preserve"> </w:t>
      </w:r>
      <w:proofErr w:type="spellStart"/>
      <w:r w:rsidRPr="002F128B">
        <w:rPr>
          <w:sz w:val="28"/>
          <w:szCs w:val="28"/>
        </w:rPr>
        <w:t>від</w:t>
      </w:r>
      <w:proofErr w:type="spellEnd"/>
      <w:r w:rsidRPr="002F128B">
        <w:rPr>
          <w:sz w:val="28"/>
          <w:szCs w:val="28"/>
        </w:rPr>
        <w:t xml:space="preserve"> </w:t>
      </w:r>
      <w:proofErr w:type="spellStart"/>
      <w:r w:rsidRPr="002F128B">
        <w:rPr>
          <w:sz w:val="28"/>
          <w:szCs w:val="28"/>
        </w:rPr>
        <w:t>температури</w:t>
      </w:r>
      <w:proofErr w:type="spellEnd"/>
      <w:r w:rsidRPr="002F128B">
        <w:rPr>
          <w:sz w:val="28"/>
          <w:szCs w:val="28"/>
        </w:rPr>
        <w:t xml:space="preserve"> (</w:t>
      </w:r>
      <w:proofErr w:type="spellStart"/>
      <w:r w:rsidRPr="002F128B">
        <w:rPr>
          <w:sz w:val="28"/>
          <w:szCs w:val="28"/>
        </w:rPr>
        <w:t>праворуч</w:t>
      </w:r>
      <w:proofErr w:type="spellEnd"/>
      <w:r w:rsidRPr="002F128B">
        <w:rPr>
          <w:sz w:val="28"/>
          <w:szCs w:val="28"/>
        </w:rPr>
        <w:t>)</w:t>
      </w:r>
    </w:p>
    <w:p w14:paraId="2D2DF5D1" w14:textId="77777777" w:rsidR="00E97DDC" w:rsidRPr="002F128B" w:rsidRDefault="00E97DDC" w:rsidP="00A75FEA">
      <w:pPr>
        <w:spacing w:line="360" w:lineRule="auto"/>
        <w:ind w:left="284"/>
        <w:jc w:val="center"/>
        <w:rPr>
          <w:sz w:val="28"/>
          <w:szCs w:val="28"/>
        </w:rPr>
      </w:pPr>
      <w:r w:rsidRPr="002F128B">
        <w:rPr>
          <w:sz w:val="28"/>
          <w:szCs w:val="28"/>
        </w:rPr>
        <w:t xml:space="preserve">1 - </w:t>
      </w:r>
      <w:proofErr w:type="spellStart"/>
      <w:r w:rsidRPr="002F128B">
        <w:rPr>
          <w:sz w:val="28"/>
          <w:szCs w:val="28"/>
        </w:rPr>
        <w:t>Розрахунок</w:t>
      </w:r>
      <w:proofErr w:type="spellEnd"/>
      <w:r w:rsidRPr="002F128B">
        <w:rPr>
          <w:sz w:val="28"/>
          <w:szCs w:val="28"/>
        </w:rPr>
        <w:t xml:space="preserve">; 2 – </w:t>
      </w:r>
      <w:proofErr w:type="spellStart"/>
      <w:r w:rsidRPr="002F128B">
        <w:rPr>
          <w:sz w:val="28"/>
          <w:szCs w:val="28"/>
        </w:rPr>
        <w:t>експериментальна</w:t>
      </w:r>
      <w:proofErr w:type="spellEnd"/>
      <w:r w:rsidRPr="002F128B">
        <w:rPr>
          <w:sz w:val="28"/>
          <w:szCs w:val="28"/>
        </w:rPr>
        <w:t xml:space="preserve"> </w:t>
      </w:r>
      <w:proofErr w:type="spellStart"/>
      <w:r w:rsidRPr="002F128B">
        <w:rPr>
          <w:sz w:val="28"/>
          <w:szCs w:val="28"/>
        </w:rPr>
        <w:t>залежність</w:t>
      </w:r>
      <w:proofErr w:type="spellEnd"/>
      <w:r w:rsidRPr="002F128B">
        <w:rPr>
          <w:sz w:val="28"/>
          <w:szCs w:val="28"/>
        </w:rPr>
        <w:t xml:space="preserve"> </w:t>
      </w:r>
      <w:r w:rsidRPr="00C24700">
        <w:rPr>
          <w:i/>
          <w:sz w:val="28"/>
          <w:szCs w:val="28"/>
          <w:lang w:val="en-US"/>
        </w:rPr>
        <w:t>I</w:t>
      </w:r>
      <w:r w:rsidRPr="002F128B">
        <w:rPr>
          <w:sz w:val="28"/>
          <w:szCs w:val="28"/>
        </w:rPr>
        <w:t>(</w:t>
      </w:r>
      <w:r w:rsidRPr="00C24700">
        <w:rPr>
          <w:i/>
          <w:sz w:val="28"/>
          <w:szCs w:val="28"/>
          <w:lang w:val="en-US"/>
        </w:rPr>
        <w:t>T</w:t>
      </w:r>
      <w:r w:rsidRPr="002F128B">
        <w:rPr>
          <w:sz w:val="28"/>
          <w:szCs w:val="28"/>
        </w:rPr>
        <w:t xml:space="preserve">); 3 - </w:t>
      </w:r>
      <w:r w:rsidRPr="00C24700">
        <w:rPr>
          <w:i/>
          <w:sz w:val="28"/>
          <w:szCs w:val="28"/>
          <w:lang w:val="en-US"/>
        </w:rPr>
        <w:t>U</w:t>
      </w:r>
      <w:proofErr w:type="spellStart"/>
      <w:proofErr w:type="gramStart"/>
      <w:r w:rsidRPr="00C24700">
        <w:rPr>
          <w:i/>
          <w:sz w:val="28"/>
          <w:szCs w:val="28"/>
          <w:vertAlign w:val="subscript"/>
        </w:rPr>
        <w:t>зв</w:t>
      </w:r>
      <w:proofErr w:type="spellEnd"/>
      <w:r w:rsidRPr="002F128B">
        <w:rPr>
          <w:sz w:val="28"/>
          <w:szCs w:val="28"/>
          <w:vertAlign w:val="subscript"/>
        </w:rPr>
        <w:t>.</w:t>
      </w:r>
      <w:r w:rsidRPr="002F128B">
        <w:rPr>
          <w:sz w:val="28"/>
          <w:szCs w:val="28"/>
        </w:rPr>
        <w:t>(</w:t>
      </w:r>
      <w:proofErr w:type="gramEnd"/>
      <w:r w:rsidRPr="00C24700">
        <w:rPr>
          <w:i/>
          <w:sz w:val="28"/>
          <w:szCs w:val="28"/>
        </w:rPr>
        <w:t>Т</w:t>
      </w:r>
      <w:r w:rsidRPr="002F128B">
        <w:rPr>
          <w:sz w:val="28"/>
          <w:szCs w:val="28"/>
        </w:rPr>
        <w:t>)</w:t>
      </w:r>
    </w:p>
    <w:p w14:paraId="573C0FFE" w14:textId="77777777" w:rsidR="00E97DDC" w:rsidRPr="002F128B" w:rsidRDefault="00E97DDC" w:rsidP="00A75FEA">
      <w:pPr>
        <w:spacing w:line="360" w:lineRule="auto"/>
        <w:ind w:firstLine="708"/>
        <w:jc w:val="both"/>
        <w:rPr>
          <w:sz w:val="28"/>
          <w:szCs w:val="28"/>
        </w:rPr>
      </w:pPr>
    </w:p>
    <w:p w14:paraId="363E5E89" w14:textId="5DB1955B" w:rsidR="00E97DDC" w:rsidRPr="002F128B" w:rsidRDefault="00E97DDC" w:rsidP="00A75FEA">
      <w:pPr>
        <w:spacing w:line="360" w:lineRule="auto"/>
        <w:ind w:firstLine="567"/>
        <w:jc w:val="both"/>
        <w:rPr>
          <w:sz w:val="28"/>
          <w:szCs w:val="28"/>
        </w:rPr>
      </w:pPr>
      <w:r w:rsidRPr="002F128B">
        <w:rPr>
          <w:sz w:val="28"/>
          <w:szCs w:val="28"/>
          <w:highlight w:val="yellow"/>
        </w:rPr>
        <w:t>На (Рис</w:t>
      </w:r>
      <w:r w:rsidR="00516750" w:rsidRPr="002F128B">
        <w:rPr>
          <w:sz w:val="28"/>
          <w:szCs w:val="28"/>
          <w:highlight w:val="yellow"/>
          <w:lang w:val="uk-UA"/>
        </w:rPr>
        <w:t>7</w:t>
      </w:r>
      <w:r w:rsidRPr="002F128B">
        <w:rPr>
          <w:sz w:val="28"/>
          <w:szCs w:val="28"/>
          <w:highlight w:val="yellow"/>
        </w:rPr>
        <w:t>.3)</w:t>
      </w:r>
      <w:r w:rsidRPr="002F128B">
        <w:rPr>
          <w:sz w:val="28"/>
          <w:szCs w:val="28"/>
        </w:rPr>
        <w:t xml:space="preserve"> </w:t>
      </w:r>
      <w:proofErr w:type="spellStart"/>
      <w:r w:rsidRPr="002F128B">
        <w:rPr>
          <w:sz w:val="28"/>
          <w:szCs w:val="28"/>
        </w:rPr>
        <w:t>зображені</w:t>
      </w:r>
      <w:proofErr w:type="spellEnd"/>
      <w:r w:rsidRPr="002F128B">
        <w:rPr>
          <w:sz w:val="28"/>
          <w:szCs w:val="28"/>
        </w:rPr>
        <w:t xml:space="preserve"> </w:t>
      </w:r>
      <w:proofErr w:type="spellStart"/>
      <w:r w:rsidRPr="002F128B">
        <w:rPr>
          <w:sz w:val="28"/>
          <w:szCs w:val="28"/>
        </w:rPr>
        <w:t>зворотні</w:t>
      </w:r>
      <w:proofErr w:type="spellEnd"/>
      <w:r w:rsidRPr="002F128B">
        <w:rPr>
          <w:sz w:val="28"/>
          <w:szCs w:val="28"/>
        </w:rPr>
        <w:t xml:space="preserve"> </w:t>
      </w:r>
      <w:proofErr w:type="spellStart"/>
      <w:r w:rsidRPr="002F128B">
        <w:rPr>
          <w:sz w:val="28"/>
          <w:szCs w:val="28"/>
        </w:rPr>
        <w:t>гілки</w:t>
      </w:r>
      <w:proofErr w:type="spellEnd"/>
      <w:r w:rsidRPr="002F128B">
        <w:rPr>
          <w:sz w:val="28"/>
          <w:szCs w:val="28"/>
        </w:rPr>
        <w:t xml:space="preserve"> ВАХ СД </w:t>
      </w:r>
      <w:proofErr w:type="spellStart"/>
      <w:r w:rsidRPr="002F128B">
        <w:rPr>
          <w:sz w:val="28"/>
          <w:szCs w:val="28"/>
          <w:lang w:val="en-US"/>
        </w:rPr>
        <w:t>InGaN</w:t>
      </w:r>
      <w:proofErr w:type="spellEnd"/>
      <w:r w:rsidRPr="002F128B">
        <w:rPr>
          <w:sz w:val="28"/>
          <w:szCs w:val="28"/>
        </w:rPr>
        <w:t>/</w:t>
      </w:r>
      <w:proofErr w:type="spellStart"/>
      <w:r w:rsidRPr="002F128B">
        <w:rPr>
          <w:sz w:val="28"/>
          <w:szCs w:val="28"/>
          <w:lang w:val="en-US"/>
        </w:rPr>
        <w:t>GaN</w:t>
      </w:r>
      <w:proofErr w:type="spellEnd"/>
      <w:r w:rsidRPr="002F128B">
        <w:rPr>
          <w:sz w:val="28"/>
          <w:szCs w:val="28"/>
        </w:rPr>
        <w:t xml:space="preserve">, </w:t>
      </w:r>
      <w:proofErr w:type="spellStart"/>
      <w:r w:rsidRPr="002F128B">
        <w:rPr>
          <w:sz w:val="28"/>
          <w:szCs w:val="28"/>
        </w:rPr>
        <w:t>одержанні</w:t>
      </w:r>
      <w:proofErr w:type="spellEnd"/>
      <w:r w:rsidRPr="002F128B">
        <w:rPr>
          <w:sz w:val="28"/>
          <w:szCs w:val="28"/>
        </w:rPr>
        <w:t xml:space="preserve"> при </w:t>
      </w:r>
      <w:proofErr w:type="spellStart"/>
      <w:r w:rsidRPr="002F128B">
        <w:rPr>
          <w:sz w:val="28"/>
          <w:szCs w:val="28"/>
        </w:rPr>
        <w:t>різних</w:t>
      </w:r>
      <w:proofErr w:type="spellEnd"/>
      <w:r w:rsidRPr="002F128B">
        <w:rPr>
          <w:sz w:val="28"/>
          <w:szCs w:val="28"/>
        </w:rPr>
        <w:t xml:space="preserve"> температурах, і показана </w:t>
      </w:r>
      <w:proofErr w:type="spellStart"/>
      <w:r w:rsidRPr="002F128B">
        <w:rPr>
          <w:sz w:val="28"/>
          <w:szCs w:val="28"/>
        </w:rPr>
        <w:t>залежність</w:t>
      </w:r>
      <w:proofErr w:type="spellEnd"/>
      <w:r w:rsidRPr="002F128B">
        <w:rPr>
          <w:sz w:val="28"/>
          <w:szCs w:val="28"/>
        </w:rPr>
        <w:t xml:space="preserve"> </w:t>
      </w:r>
      <w:proofErr w:type="spellStart"/>
      <w:r w:rsidRPr="002F128B">
        <w:rPr>
          <w:sz w:val="28"/>
          <w:szCs w:val="28"/>
        </w:rPr>
        <w:t>величини</w:t>
      </w:r>
      <w:proofErr w:type="spellEnd"/>
      <w:r w:rsidRPr="002F128B">
        <w:rPr>
          <w:sz w:val="28"/>
          <w:szCs w:val="28"/>
        </w:rPr>
        <w:t xml:space="preserve"> струму пробою </w:t>
      </w:r>
      <w:proofErr w:type="spellStart"/>
      <w:r w:rsidRPr="002F128B">
        <w:rPr>
          <w:sz w:val="28"/>
          <w:szCs w:val="28"/>
        </w:rPr>
        <w:t>від</w:t>
      </w:r>
      <w:proofErr w:type="spellEnd"/>
      <w:r w:rsidRPr="002F128B">
        <w:rPr>
          <w:sz w:val="28"/>
          <w:szCs w:val="28"/>
        </w:rPr>
        <w:t xml:space="preserve"> </w:t>
      </w:r>
      <w:proofErr w:type="spellStart"/>
      <w:r w:rsidRPr="002F128B">
        <w:rPr>
          <w:sz w:val="28"/>
          <w:szCs w:val="28"/>
        </w:rPr>
        <w:t>температури</w:t>
      </w:r>
      <w:proofErr w:type="spellEnd"/>
      <w:r w:rsidRPr="002F128B">
        <w:rPr>
          <w:sz w:val="28"/>
          <w:szCs w:val="28"/>
        </w:rPr>
        <w:t xml:space="preserve"> </w:t>
      </w:r>
      <w:proofErr w:type="spellStart"/>
      <w:r w:rsidRPr="002F128B">
        <w:rPr>
          <w:sz w:val="28"/>
          <w:szCs w:val="28"/>
        </w:rPr>
        <w:t>зразка</w:t>
      </w:r>
      <w:proofErr w:type="spellEnd"/>
      <w:r w:rsidRPr="002F128B">
        <w:rPr>
          <w:sz w:val="28"/>
          <w:szCs w:val="28"/>
        </w:rPr>
        <w:t xml:space="preserve"> при </w:t>
      </w:r>
      <w:r w:rsidRPr="00C24700">
        <w:rPr>
          <w:i/>
          <w:sz w:val="28"/>
          <w:szCs w:val="28"/>
          <w:lang w:val="en-US"/>
        </w:rPr>
        <w:t>U</w:t>
      </w:r>
      <w:r w:rsidR="00C24700">
        <w:rPr>
          <w:sz w:val="28"/>
          <w:szCs w:val="28"/>
          <w:lang w:val="uk-UA"/>
        </w:rPr>
        <w:t xml:space="preserve"> </w:t>
      </w:r>
      <w:r w:rsidRPr="002F128B">
        <w:rPr>
          <w:sz w:val="28"/>
          <w:szCs w:val="28"/>
        </w:rPr>
        <w:t>=</w:t>
      </w:r>
      <w:r w:rsidR="00C24700">
        <w:rPr>
          <w:sz w:val="28"/>
          <w:szCs w:val="28"/>
          <w:lang w:val="uk-UA"/>
        </w:rPr>
        <w:t xml:space="preserve"> </w:t>
      </w:r>
      <w:proofErr w:type="spellStart"/>
      <w:proofErr w:type="gramStart"/>
      <w:r w:rsidRPr="00C24700">
        <w:rPr>
          <w:i/>
          <w:sz w:val="28"/>
          <w:szCs w:val="28"/>
          <w:lang w:val="en-US"/>
        </w:rPr>
        <w:t>U</w:t>
      </w:r>
      <w:r w:rsidRPr="00C24700">
        <w:rPr>
          <w:i/>
          <w:sz w:val="28"/>
          <w:szCs w:val="28"/>
          <w:vertAlign w:val="subscript"/>
          <w:lang w:val="en-US"/>
        </w:rPr>
        <w:t>const</w:t>
      </w:r>
      <w:proofErr w:type="spellEnd"/>
      <w:r w:rsidRPr="002F128B">
        <w:rPr>
          <w:sz w:val="28"/>
          <w:szCs w:val="28"/>
        </w:rPr>
        <w:t xml:space="preserve"> ,</w:t>
      </w:r>
      <w:proofErr w:type="gramEnd"/>
      <w:r w:rsidRPr="002F128B">
        <w:rPr>
          <w:sz w:val="28"/>
          <w:szCs w:val="28"/>
        </w:rPr>
        <w:t xml:space="preserve"> яка добре </w:t>
      </w:r>
      <w:proofErr w:type="spellStart"/>
      <w:r w:rsidRPr="002F128B">
        <w:rPr>
          <w:sz w:val="28"/>
          <w:szCs w:val="28"/>
        </w:rPr>
        <w:t>апроксимується</w:t>
      </w:r>
      <w:proofErr w:type="spellEnd"/>
      <w:r w:rsidRPr="002F128B">
        <w:rPr>
          <w:sz w:val="28"/>
          <w:szCs w:val="28"/>
        </w:rPr>
        <w:t xml:space="preserve"> </w:t>
      </w:r>
      <w:proofErr w:type="spellStart"/>
      <w:r w:rsidRPr="002F128B">
        <w:rPr>
          <w:sz w:val="28"/>
          <w:szCs w:val="28"/>
        </w:rPr>
        <w:t>співвідношенням</w:t>
      </w:r>
      <w:proofErr w:type="spellEnd"/>
      <w:r w:rsidR="00DF61C2" w:rsidRPr="002F128B">
        <w:rPr>
          <w:sz w:val="28"/>
          <w:szCs w:val="28"/>
        </w:rPr>
        <w:t>:</w:t>
      </w:r>
    </w:p>
    <w:p w14:paraId="11BD90C1" w14:textId="77777777" w:rsidR="00E97DDC" w:rsidRPr="002F128B" w:rsidRDefault="00E97DDC" w:rsidP="00A75FEA">
      <w:pPr>
        <w:spacing w:line="360" w:lineRule="auto"/>
        <w:ind w:firstLine="708"/>
        <w:jc w:val="both"/>
        <w:rPr>
          <w:sz w:val="28"/>
          <w:szCs w:val="28"/>
        </w:rPr>
      </w:pPr>
    </w:p>
    <w:p w14:paraId="3066ED91" w14:textId="77777777" w:rsidR="00E97DDC" w:rsidRPr="002F128B" w:rsidRDefault="002F128B" w:rsidP="00A75FEA">
      <w:pPr>
        <w:spacing w:line="360" w:lineRule="auto"/>
        <w:jc w:val="center"/>
        <w:rPr>
          <w:rFonts w:eastAsiaTheme="minorEastAsia"/>
          <w:sz w:val="28"/>
          <w:szCs w:val="28"/>
          <w:lang w:val="uk-UA"/>
        </w:rPr>
      </w:pPr>
      <m:oMath>
        <m:r>
          <m:rPr>
            <m:sty m:val="p"/>
          </m:rPr>
          <w:rPr>
            <w:rFonts w:ascii="Cambria Math" w:hAnsi="Cambria Math"/>
            <w:sz w:val="28"/>
            <w:szCs w:val="28"/>
          </w:rPr>
          <m:t>I=</m:t>
        </m:r>
        <m:sSub>
          <m:sSubPr>
            <m:ctrlPr>
              <w:rPr>
                <w:rFonts w:ascii="Cambria Math" w:hAnsi="Cambria Math"/>
                <w:sz w:val="28"/>
                <w:szCs w:val="28"/>
              </w:rPr>
            </m:ctrlPr>
          </m:sSubPr>
          <m:e>
            <m:r>
              <m:rPr>
                <m:sty m:val="p"/>
              </m:rPr>
              <w:rPr>
                <w:rFonts w:ascii="Cambria Math" w:hAnsi="Cambria Math"/>
                <w:sz w:val="28"/>
                <w:szCs w:val="28"/>
              </w:rPr>
              <m:t>I</m:t>
            </m:r>
          </m:e>
          <m:sub>
            <m:r>
              <m:rPr>
                <m:sty m:val="p"/>
              </m:rPr>
              <w:rPr>
                <w:rFonts w:ascii="Cambria Math" w:hAnsi="Cambria Math"/>
                <w:sz w:val="28"/>
                <w:szCs w:val="28"/>
              </w:rPr>
              <m:t>0</m:t>
            </m:r>
          </m:sub>
        </m:sSub>
        <m:sSup>
          <m:sSupPr>
            <m:ctrlPr>
              <w:rPr>
                <w:rFonts w:ascii="Cambria Math" w:hAnsi="Cambria Math"/>
                <w:sz w:val="28"/>
                <w:szCs w:val="28"/>
              </w:rPr>
            </m:ctrlPr>
          </m:sSupPr>
          <m:e>
            <m:r>
              <m:rPr>
                <m:sty m:val="p"/>
              </m:rPr>
              <w:rPr>
                <w:rFonts w:ascii="Cambria Math" w:hAnsi="Cambria Math"/>
                <w:sz w:val="28"/>
                <w:szCs w:val="28"/>
              </w:rPr>
              <m:t>A</m:t>
            </m:r>
          </m:e>
          <m:sup>
            <m:r>
              <m:rPr>
                <m:sty m:val="p"/>
              </m:rPr>
              <w:rPr>
                <w:rFonts w:ascii="Cambria Math" w:hAnsi="Cambria Math"/>
                <w:sz w:val="28"/>
                <w:szCs w:val="28"/>
              </w:rPr>
              <m:t>BT</m:t>
            </m:r>
          </m:sup>
        </m:sSup>
      </m:oMath>
      <w:r w:rsidR="00E97DDC" w:rsidRPr="002F128B">
        <w:rPr>
          <w:rFonts w:eastAsiaTheme="minorEastAsia"/>
          <w:sz w:val="28"/>
          <w:szCs w:val="28"/>
        </w:rPr>
        <w:t xml:space="preserve">де </w:t>
      </w:r>
      <w:r w:rsidR="00E97DDC" w:rsidRPr="002F128B">
        <w:rPr>
          <w:rFonts w:eastAsiaTheme="minorEastAsia"/>
          <w:sz w:val="28"/>
          <w:szCs w:val="28"/>
          <w:lang w:val="en-US"/>
        </w:rPr>
        <w:t>I</w:t>
      </w:r>
      <w:r w:rsidR="00E97DDC" w:rsidRPr="002F128B">
        <w:rPr>
          <w:rFonts w:eastAsiaTheme="minorEastAsia"/>
          <w:sz w:val="28"/>
          <w:szCs w:val="28"/>
          <w:vertAlign w:val="subscript"/>
        </w:rPr>
        <w:t>0</w:t>
      </w:r>
      <w:r w:rsidR="00E97DDC" w:rsidRPr="002F128B">
        <w:rPr>
          <w:rFonts w:eastAsiaTheme="minorEastAsia"/>
          <w:sz w:val="28"/>
          <w:szCs w:val="28"/>
        </w:rPr>
        <w:t xml:space="preserve">=1,1; </w:t>
      </w:r>
      <w:r w:rsidR="00E97DDC" w:rsidRPr="002F128B">
        <w:rPr>
          <w:rFonts w:eastAsiaTheme="minorEastAsia"/>
          <w:sz w:val="28"/>
          <w:szCs w:val="28"/>
          <w:lang w:val="en-US"/>
        </w:rPr>
        <w:t>B</w:t>
      </w:r>
      <w:r w:rsidR="00E97DDC" w:rsidRPr="002F128B">
        <w:rPr>
          <w:rFonts w:eastAsiaTheme="minorEastAsia"/>
          <w:sz w:val="28"/>
          <w:szCs w:val="28"/>
        </w:rPr>
        <w:t>=0.76град</w:t>
      </w:r>
      <w:r w:rsidR="00E97DDC" w:rsidRPr="002F128B">
        <w:rPr>
          <w:rFonts w:eastAsiaTheme="minorEastAsia"/>
          <w:sz w:val="28"/>
          <w:szCs w:val="28"/>
          <w:vertAlign w:val="superscript"/>
        </w:rPr>
        <w:t>-1</w:t>
      </w:r>
      <w:r w:rsidR="00E97DDC" w:rsidRPr="002F128B">
        <w:rPr>
          <w:rFonts w:eastAsiaTheme="minorEastAsia"/>
          <w:sz w:val="28"/>
          <w:szCs w:val="28"/>
        </w:rPr>
        <w:t>,</w:t>
      </w:r>
      <w:r w:rsidR="00A72446" w:rsidRPr="002F128B">
        <w:rPr>
          <w:rFonts w:eastAsiaTheme="minorEastAsia"/>
          <w:sz w:val="28"/>
          <w:szCs w:val="28"/>
          <w:lang w:val="uk-UA"/>
        </w:rPr>
        <w:t xml:space="preserve"> (7.1)</w:t>
      </w:r>
    </w:p>
    <w:p w14:paraId="77B4A904" w14:textId="77777777" w:rsidR="00E97DDC" w:rsidRPr="002F128B" w:rsidRDefault="00E97DDC" w:rsidP="00A75FEA">
      <w:pPr>
        <w:spacing w:line="360" w:lineRule="auto"/>
        <w:jc w:val="both"/>
        <w:rPr>
          <w:rFonts w:eastAsiaTheme="minorEastAsia"/>
          <w:sz w:val="28"/>
          <w:szCs w:val="28"/>
        </w:rPr>
      </w:pPr>
    </w:p>
    <w:p w14:paraId="75220276" w14:textId="77777777" w:rsidR="00C24700" w:rsidRDefault="00E97DDC" w:rsidP="00A75FEA">
      <w:pPr>
        <w:spacing w:line="360" w:lineRule="auto"/>
        <w:jc w:val="both"/>
        <w:rPr>
          <w:sz w:val="28"/>
          <w:szCs w:val="28"/>
        </w:rPr>
      </w:pPr>
      <w:r w:rsidRPr="002F128B">
        <w:rPr>
          <w:rFonts w:eastAsiaTheme="minorEastAsia"/>
          <w:sz w:val="28"/>
          <w:szCs w:val="28"/>
        </w:rPr>
        <w:t xml:space="preserve">та </w:t>
      </w:r>
      <w:proofErr w:type="spellStart"/>
      <w:r w:rsidRPr="002F128B">
        <w:rPr>
          <w:rFonts w:eastAsiaTheme="minorEastAsia"/>
          <w:sz w:val="28"/>
          <w:szCs w:val="28"/>
        </w:rPr>
        <w:t>залежність</w:t>
      </w:r>
      <w:proofErr w:type="spellEnd"/>
      <w:r w:rsidRPr="002F128B">
        <w:rPr>
          <w:rFonts w:eastAsiaTheme="minorEastAsia"/>
          <w:sz w:val="28"/>
          <w:szCs w:val="28"/>
        </w:rPr>
        <w:t xml:space="preserve"> </w:t>
      </w:r>
      <w:proofErr w:type="spellStart"/>
      <w:r w:rsidRPr="002F128B">
        <w:rPr>
          <w:rFonts w:eastAsiaTheme="minorEastAsia"/>
          <w:sz w:val="28"/>
          <w:szCs w:val="28"/>
        </w:rPr>
        <w:t>напруги</w:t>
      </w:r>
      <w:proofErr w:type="spellEnd"/>
      <w:r w:rsidRPr="002F128B">
        <w:rPr>
          <w:rFonts w:eastAsiaTheme="minorEastAsia"/>
          <w:sz w:val="28"/>
          <w:szCs w:val="28"/>
        </w:rPr>
        <w:t xml:space="preserve"> пробою </w:t>
      </w:r>
      <w:r w:rsidRPr="00C24700">
        <w:rPr>
          <w:i/>
          <w:sz w:val="28"/>
          <w:szCs w:val="28"/>
          <w:lang w:val="en-US"/>
        </w:rPr>
        <w:t>U</w:t>
      </w:r>
      <w:proofErr w:type="spellStart"/>
      <w:r w:rsidRPr="00C24700">
        <w:rPr>
          <w:i/>
          <w:sz w:val="28"/>
          <w:szCs w:val="28"/>
          <w:vertAlign w:val="subscript"/>
        </w:rPr>
        <w:t>пр</w:t>
      </w:r>
      <w:proofErr w:type="spellEnd"/>
      <w:r w:rsidRPr="00C24700">
        <w:rPr>
          <w:i/>
          <w:sz w:val="28"/>
          <w:szCs w:val="28"/>
          <w:vertAlign w:val="subscript"/>
          <w:lang w:val="en-US"/>
        </w:rPr>
        <w:t>.</w:t>
      </w:r>
      <w:r w:rsidRPr="002F128B">
        <w:rPr>
          <w:sz w:val="28"/>
          <w:szCs w:val="28"/>
          <w:lang w:val="en-US"/>
        </w:rPr>
        <w:t>(</w:t>
      </w:r>
      <w:r w:rsidRPr="00C24700">
        <w:rPr>
          <w:i/>
          <w:sz w:val="28"/>
          <w:szCs w:val="28"/>
        </w:rPr>
        <w:t>Т</w:t>
      </w:r>
      <w:r w:rsidRPr="002F128B">
        <w:rPr>
          <w:sz w:val="28"/>
          <w:szCs w:val="28"/>
          <w:lang w:val="en-US"/>
        </w:rPr>
        <w:t xml:space="preserve">) </w:t>
      </w:r>
      <w:r w:rsidRPr="002F128B">
        <w:rPr>
          <w:sz w:val="28"/>
          <w:szCs w:val="28"/>
        </w:rPr>
        <w:t>при</w:t>
      </w:r>
      <w:r w:rsidRPr="002F128B">
        <w:rPr>
          <w:sz w:val="28"/>
          <w:szCs w:val="28"/>
          <w:lang w:val="en-US"/>
        </w:rPr>
        <w:t xml:space="preserve"> </w:t>
      </w:r>
      <w:r w:rsidRPr="00C24700">
        <w:rPr>
          <w:i/>
          <w:sz w:val="28"/>
          <w:szCs w:val="28"/>
          <w:lang w:val="en-US"/>
        </w:rPr>
        <w:t>I</w:t>
      </w:r>
      <w:r w:rsidR="00C24700">
        <w:rPr>
          <w:sz w:val="28"/>
          <w:szCs w:val="28"/>
          <w:lang w:val="uk-UA"/>
        </w:rPr>
        <w:t xml:space="preserve"> </w:t>
      </w:r>
      <w:r w:rsidRPr="002F128B">
        <w:rPr>
          <w:sz w:val="28"/>
          <w:szCs w:val="28"/>
          <w:lang w:val="en-US"/>
        </w:rPr>
        <w:t>=</w:t>
      </w:r>
      <w:r w:rsidR="00C24700">
        <w:rPr>
          <w:sz w:val="28"/>
          <w:szCs w:val="28"/>
          <w:lang w:val="uk-UA"/>
        </w:rPr>
        <w:t xml:space="preserve"> </w:t>
      </w:r>
      <w:r w:rsidRPr="002F128B">
        <w:rPr>
          <w:sz w:val="28"/>
          <w:szCs w:val="28"/>
          <w:lang w:val="en-US"/>
        </w:rPr>
        <w:t xml:space="preserve">const. </w:t>
      </w:r>
      <w:r w:rsidRPr="002F128B">
        <w:rPr>
          <w:sz w:val="28"/>
          <w:szCs w:val="28"/>
        </w:rPr>
        <w:t>Видно</w:t>
      </w:r>
      <w:r w:rsidRPr="002F128B">
        <w:rPr>
          <w:sz w:val="28"/>
          <w:szCs w:val="28"/>
          <w:lang w:val="en-US"/>
        </w:rPr>
        <w:t xml:space="preserve">, </w:t>
      </w:r>
      <w:proofErr w:type="spellStart"/>
      <w:r w:rsidRPr="002F128B">
        <w:rPr>
          <w:sz w:val="28"/>
          <w:szCs w:val="28"/>
        </w:rPr>
        <w:t>що</w:t>
      </w:r>
      <w:proofErr w:type="spellEnd"/>
      <w:r w:rsidRPr="002F128B">
        <w:rPr>
          <w:sz w:val="28"/>
          <w:szCs w:val="28"/>
          <w:lang w:val="en-US"/>
        </w:rPr>
        <w:t xml:space="preserve"> </w:t>
      </w:r>
      <w:proofErr w:type="spellStart"/>
      <w:r w:rsidRPr="002F128B">
        <w:rPr>
          <w:sz w:val="28"/>
          <w:szCs w:val="28"/>
        </w:rPr>
        <w:t>зростання</w:t>
      </w:r>
      <w:proofErr w:type="spellEnd"/>
      <w:r w:rsidRPr="002F128B">
        <w:rPr>
          <w:sz w:val="28"/>
          <w:szCs w:val="28"/>
          <w:lang w:val="en-US"/>
        </w:rPr>
        <w:t xml:space="preserve"> </w:t>
      </w:r>
      <w:proofErr w:type="spellStart"/>
      <w:r w:rsidRPr="002F128B">
        <w:rPr>
          <w:sz w:val="28"/>
          <w:szCs w:val="28"/>
        </w:rPr>
        <w:t>температури</w:t>
      </w:r>
      <w:proofErr w:type="spellEnd"/>
      <w:r w:rsidRPr="002F128B">
        <w:rPr>
          <w:sz w:val="28"/>
          <w:szCs w:val="28"/>
          <w:lang w:val="en-US"/>
        </w:rPr>
        <w:t xml:space="preserve"> </w:t>
      </w:r>
      <w:proofErr w:type="spellStart"/>
      <w:r w:rsidRPr="002F128B">
        <w:rPr>
          <w:sz w:val="28"/>
          <w:szCs w:val="28"/>
        </w:rPr>
        <w:t>зразка</w:t>
      </w:r>
      <w:proofErr w:type="spellEnd"/>
      <w:r w:rsidRPr="002F128B">
        <w:rPr>
          <w:sz w:val="28"/>
          <w:szCs w:val="28"/>
          <w:lang w:val="en-US"/>
        </w:rPr>
        <w:t xml:space="preserve"> </w:t>
      </w:r>
      <w:proofErr w:type="spellStart"/>
      <w:r w:rsidRPr="002F128B">
        <w:rPr>
          <w:sz w:val="28"/>
          <w:szCs w:val="28"/>
        </w:rPr>
        <w:t>супроводжується</w:t>
      </w:r>
      <w:proofErr w:type="spellEnd"/>
      <w:r w:rsidRPr="002F128B">
        <w:rPr>
          <w:sz w:val="28"/>
          <w:szCs w:val="28"/>
          <w:lang w:val="en-US"/>
        </w:rPr>
        <w:t xml:space="preserve"> </w:t>
      </w:r>
      <w:proofErr w:type="spellStart"/>
      <w:r w:rsidRPr="002F128B">
        <w:rPr>
          <w:sz w:val="28"/>
          <w:szCs w:val="28"/>
        </w:rPr>
        <w:t>збільшення</w:t>
      </w:r>
      <w:proofErr w:type="spellEnd"/>
      <w:r w:rsidRPr="002F128B">
        <w:rPr>
          <w:sz w:val="28"/>
          <w:szCs w:val="28"/>
          <w:lang w:val="en-US"/>
        </w:rPr>
        <w:t xml:space="preserve"> </w:t>
      </w:r>
      <w:r w:rsidRPr="002F128B">
        <w:rPr>
          <w:sz w:val="28"/>
          <w:szCs w:val="28"/>
        </w:rPr>
        <w:t>струму</w:t>
      </w:r>
      <w:r w:rsidRPr="002F128B">
        <w:rPr>
          <w:sz w:val="28"/>
          <w:szCs w:val="28"/>
          <w:lang w:val="en-US"/>
        </w:rPr>
        <w:t xml:space="preserve"> </w:t>
      </w:r>
      <w:r w:rsidRPr="002F128B">
        <w:rPr>
          <w:sz w:val="28"/>
          <w:szCs w:val="28"/>
        </w:rPr>
        <w:t>та</w:t>
      </w:r>
      <w:r w:rsidRPr="002F128B">
        <w:rPr>
          <w:sz w:val="28"/>
          <w:szCs w:val="28"/>
          <w:lang w:val="en-US"/>
        </w:rPr>
        <w:t xml:space="preserve"> </w:t>
      </w:r>
      <w:proofErr w:type="spellStart"/>
      <w:r w:rsidRPr="002F128B">
        <w:rPr>
          <w:sz w:val="28"/>
          <w:szCs w:val="28"/>
        </w:rPr>
        <w:t>падінням</w:t>
      </w:r>
      <w:proofErr w:type="spellEnd"/>
      <w:r w:rsidRPr="002F128B">
        <w:rPr>
          <w:sz w:val="28"/>
          <w:szCs w:val="28"/>
          <w:lang w:val="en-US"/>
        </w:rPr>
        <w:t xml:space="preserve"> </w:t>
      </w:r>
      <w:proofErr w:type="spellStart"/>
      <w:r w:rsidRPr="002F128B">
        <w:rPr>
          <w:sz w:val="28"/>
          <w:szCs w:val="28"/>
        </w:rPr>
        <w:t>зворотної</w:t>
      </w:r>
      <w:proofErr w:type="spellEnd"/>
      <w:r w:rsidRPr="002F128B">
        <w:rPr>
          <w:sz w:val="28"/>
          <w:szCs w:val="28"/>
          <w:lang w:val="en-US"/>
        </w:rPr>
        <w:t xml:space="preserve"> </w:t>
      </w:r>
      <w:proofErr w:type="spellStart"/>
      <w:r w:rsidRPr="002F128B">
        <w:rPr>
          <w:sz w:val="28"/>
          <w:szCs w:val="28"/>
        </w:rPr>
        <w:t>напруги</w:t>
      </w:r>
      <w:proofErr w:type="spellEnd"/>
      <w:r w:rsidRPr="002F128B">
        <w:rPr>
          <w:sz w:val="28"/>
          <w:szCs w:val="28"/>
          <w:lang w:val="en-US"/>
        </w:rPr>
        <w:t xml:space="preserve">, </w:t>
      </w:r>
      <w:proofErr w:type="spellStart"/>
      <w:r w:rsidRPr="002F128B">
        <w:rPr>
          <w:sz w:val="28"/>
          <w:szCs w:val="28"/>
        </w:rPr>
        <w:t>що</w:t>
      </w:r>
      <w:proofErr w:type="spellEnd"/>
      <w:r w:rsidRPr="002F128B">
        <w:rPr>
          <w:sz w:val="28"/>
          <w:szCs w:val="28"/>
          <w:lang w:val="en-US"/>
        </w:rPr>
        <w:t xml:space="preserve"> </w:t>
      </w:r>
      <w:proofErr w:type="spellStart"/>
      <w:r w:rsidRPr="002F128B">
        <w:rPr>
          <w:sz w:val="28"/>
          <w:szCs w:val="28"/>
        </w:rPr>
        <w:t>можна</w:t>
      </w:r>
      <w:proofErr w:type="spellEnd"/>
      <w:r w:rsidRPr="002F128B">
        <w:rPr>
          <w:sz w:val="28"/>
          <w:szCs w:val="28"/>
          <w:lang w:val="en-US"/>
        </w:rPr>
        <w:t xml:space="preserve"> </w:t>
      </w:r>
      <w:proofErr w:type="spellStart"/>
      <w:r w:rsidRPr="002F128B">
        <w:rPr>
          <w:sz w:val="28"/>
          <w:szCs w:val="28"/>
        </w:rPr>
        <w:t>тлумачити</w:t>
      </w:r>
      <w:proofErr w:type="spellEnd"/>
      <w:r w:rsidRPr="002F128B">
        <w:rPr>
          <w:sz w:val="28"/>
          <w:szCs w:val="28"/>
          <w:lang w:val="en-US"/>
        </w:rPr>
        <w:t xml:space="preserve">, </w:t>
      </w:r>
      <w:r w:rsidRPr="002F128B">
        <w:rPr>
          <w:sz w:val="28"/>
          <w:szCs w:val="28"/>
        </w:rPr>
        <w:t>як</w:t>
      </w:r>
      <w:r w:rsidRPr="002F128B">
        <w:rPr>
          <w:sz w:val="28"/>
          <w:szCs w:val="28"/>
          <w:lang w:val="en-US"/>
        </w:rPr>
        <w:t xml:space="preserve"> </w:t>
      </w:r>
      <w:proofErr w:type="spellStart"/>
      <w:r w:rsidRPr="002F128B">
        <w:rPr>
          <w:sz w:val="28"/>
          <w:szCs w:val="28"/>
        </w:rPr>
        <w:t>наслідок</w:t>
      </w:r>
      <w:proofErr w:type="spellEnd"/>
      <w:r w:rsidRPr="002F128B">
        <w:rPr>
          <w:sz w:val="28"/>
          <w:szCs w:val="28"/>
          <w:lang w:val="en-US"/>
        </w:rPr>
        <w:t xml:space="preserve"> </w:t>
      </w:r>
      <w:proofErr w:type="spellStart"/>
      <w:r w:rsidRPr="002F128B">
        <w:rPr>
          <w:sz w:val="28"/>
          <w:szCs w:val="28"/>
        </w:rPr>
        <w:t>підвищення</w:t>
      </w:r>
      <w:proofErr w:type="spellEnd"/>
      <w:r w:rsidRPr="002F128B">
        <w:rPr>
          <w:sz w:val="28"/>
          <w:szCs w:val="28"/>
          <w:lang w:val="en-US"/>
        </w:rPr>
        <w:t xml:space="preserve"> </w:t>
      </w:r>
      <w:proofErr w:type="spellStart"/>
      <w:r w:rsidRPr="002F128B">
        <w:rPr>
          <w:sz w:val="28"/>
          <w:szCs w:val="28"/>
        </w:rPr>
        <w:t>концентрації</w:t>
      </w:r>
      <w:proofErr w:type="spellEnd"/>
      <w:r w:rsidRPr="002F128B">
        <w:rPr>
          <w:sz w:val="28"/>
          <w:szCs w:val="28"/>
          <w:lang w:val="en-US"/>
        </w:rPr>
        <w:t xml:space="preserve"> </w:t>
      </w:r>
      <w:proofErr w:type="spellStart"/>
      <w:r w:rsidRPr="002F128B">
        <w:rPr>
          <w:sz w:val="28"/>
          <w:szCs w:val="28"/>
        </w:rPr>
        <w:t>неосновних</w:t>
      </w:r>
      <w:proofErr w:type="spellEnd"/>
      <w:r w:rsidRPr="002F128B">
        <w:rPr>
          <w:sz w:val="28"/>
          <w:szCs w:val="28"/>
          <w:lang w:val="en-US"/>
        </w:rPr>
        <w:t xml:space="preserve"> </w:t>
      </w:r>
      <w:proofErr w:type="spellStart"/>
      <w:r w:rsidRPr="002F128B">
        <w:rPr>
          <w:sz w:val="28"/>
          <w:szCs w:val="28"/>
        </w:rPr>
        <w:t>носіїв</w:t>
      </w:r>
      <w:proofErr w:type="spellEnd"/>
      <w:r w:rsidRPr="002F128B">
        <w:rPr>
          <w:sz w:val="28"/>
          <w:szCs w:val="28"/>
          <w:lang w:val="en-US"/>
        </w:rPr>
        <w:t xml:space="preserve"> </w:t>
      </w:r>
      <w:r w:rsidRPr="002F128B">
        <w:rPr>
          <w:sz w:val="28"/>
          <w:szCs w:val="28"/>
        </w:rPr>
        <w:t>заряду</w:t>
      </w:r>
      <w:r w:rsidRPr="002F128B">
        <w:rPr>
          <w:sz w:val="28"/>
          <w:szCs w:val="28"/>
          <w:lang w:val="en-US"/>
        </w:rPr>
        <w:t xml:space="preserve"> </w:t>
      </w:r>
      <w:r w:rsidRPr="002F128B">
        <w:rPr>
          <w:sz w:val="28"/>
          <w:szCs w:val="28"/>
        </w:rPr>
        <w:t>у</w:t>
      </w:r>
      <w:r w:rsidRPr="002F128B">
        <w:rPr>
          <w:sz w:val="28"/>
          <w:szCs w:val="28"/>
          <w:lang w:val="en-US"/>
        </w:rPr>
        <w:t xml:space="preserve"> </w:t>
      </w:r>
      <w:proofErr w:type="spellStart"/>
      <w:r w:rsidRPr="002F128B">
        <w:rPr>
          <w:sz w:val="28"/>
          <w:szCs w:val="28"/>
        </w:rPr>
        <w:t>результаті</w:t>
      </w:r>
      <w:proofErr w:type="spellEnd"/>
      <w:r w:rsidRPr="002F128B">
        <w:rPr>
          <w:sz w:val="28"/>
          <w:szCs w:val="28"/>
          <w:lang w:val="en-US"/>
        </w:rPr>
        <w:t xml:space="preserve"> </w:t>
      </w:r>
      <w:proofErr w:type="spellStart"/>
      <w:r w:rsidRPr="002F128B">
        <w:rPr>
          <w:sz w:val="28"/>
          <w:szCs w:val="28"/>
        </w:rPr>
        <w:t>нагрівання</w:t>
      </w:r>
      <w:proofErr w:type="spellEnd"/>
      <w:r w:rsidRPr="002F128B">
        <w:rPr>
          <w:sz w:val="28"/>
          <w:szCs w:val="28"/>
          <w:lang w:val="en-US"/>
        </w:rPr>
        <w:t xml:space="preserve"> </w:t>
      </w:r>
      <w:proofErr w:type="spellStart"/>
      <w:r w:rsidRPr="002F128B">
        <w:rPr>
          <w:sz w:val="28"/>
          <w:szCs w:val="28"/>
        </w:rPr>
        <w:t>діода</w:t>
      </w:r>
      <w:proofErr w:type="spellEnd"/>
      <w:r w:rsidRPr="002F128B">
        <w:rPr>
          <w:sz w:val="28"/>
          <w:szCs w:val="28"/>
          <w:lang w:val="en-US"/>
        </w:rPr>
        <w:t xml:space="preserve">. </w:t>
      </w:r>
      <w:proofErr w:type="spellStart"/>
      <w:r w:rsidRPr="002F128B">
        <w:rPr>
          <w:sz w:val="28"/>
          <w:szCs w:val="28"/>
        </w:rPr>
        <w:t>Пробій</w:t>
      </w:r>
      <w:proofErr w:type="spellEnd"/>
      <w:r w:rsidRPr="002F128B">
        <w:rPr>
          <w:sz w:val="28"/>
          <w:szCs w:val="28"/>
        </w:rPr>
        <w:t xml:space="preserve"> </w:t>
      </w:r>
      <w:r w:rsidRPr="002F128B">
        <w:rPr>
          <w:sz w:val="28"/>
          <w:szCs w:val="28"/>
          <w:lang w:val="en-US"/>
        </w:rPr>
        <w:t>p</w:t>
      </w:r>
      <w:r w:rsidRPr="002F128B">
        <w:rPr>
          <w:sz w:val="28"/>
          <w:szCs w:val="28"/>
        </w:rPr>
        <w:t>-</w:t>
      </w:r>
      <w:r w:rsidRPr="002F128B">
        <w:rPr>
          <w:sz w:val="28"/>
          <w:szCs w:val="28"/>
          <w:lang w:val="en-US"/>
        </w:rPr>
        <w:t>n</w:t>
      </w:r>
      <w:r w:rsidRPr="002F128B">
        <w:rPr>
          <w:sz w:val="28"/>
          <w:szCs w:val="28"/>
        </w:rPr>
        <w:t xml:space="preserve"> перехода </w:t>
      </w:r>
      <w:proofErr w:type="spellStart"/>
      <w:r w:rsidRPr="002F128B">
        <w:rPr>
          <w:sz w:val="28"/>
          <w:szCs w:val="28"/>
        </w:rPr>
        <w:t>виразно</w:t>
      </w:r>
      <w:proofErr w:type="spellEnd"/>
      <w:r w:rsidRPr="002F128B">
        <w:rPr>
          <w:sz w:val="28"/>
          <w:szCs w:val="28"/>
        </w:rPr>
        <w:t xml:space="preserve"> </w:t>
      </w:r>
      <w:proofErr w:type="spellStart"/>
      <w:r w:rsidRPr="002F128B">
        <w:rPr>
          <w:sz w:val="28"/>
          <w:szCs w:val="28"/>
        </w:rPr>
        <w:t>проявляється</w:t>
      </w:r>
      <w:proofErr w:type="spellEnd"/>
      <w:r w:rsidRPr="002F128B">
        <w:rPr>
          <w:sz w:val="28"/>
          <w:szCs w:val="28"/>
        </w:rPr>
        <w:t xml:space="preserve"> при струмах </w:t>
      </w:r>
    </w:p>
    <w:p w14:paraId="310E07B3" w14:textId="77777777" w:rsidR="00C24700" w:rsidRDefault="00E97DDC" w:rsidP="00C24700">
      <w:pPr>
        <w:spacing w:line="360" w:lineRule="auto"/>
        <w:jc w:val="both"/>
        <w:rPr>
          <w:sz w:val="28"/>
          <w:szCs w:val="28"/>
        </w:rPr>
      </w:pPr>
      <w:r w:rsidRPr="00C24700">
        <w:rPr>
          <w:i/>
          <w:sz w:val="28"/>
          <w:szCs w:val="28"/>
          <w:lang w:val="en-US"/>
        </w:rPr>
        <w:t>I</w:t>
      </w:r>
      <w:r w:rsidR="00C24700">
        <w:rPr>
          <w:sz w:val="28"/>
          <w:szCs w:val="28"/>
          <w:lang w:val="uk-UA"/>
        </w:rPr>
        <w:t xml:space="preserve"> </w:t>
      </w:r>
      <w:r w:rsidRPr="002F128B">
        <w:rPr>
          <w:sz w:val="28"/>
          <w:szCs w:val="28"/>
        </w:rPr>
        <w:t>=</w:t>
      </w:r>
      <w:r w:rsidR="00C24700">
        <w:rPr>
          <w:sz w:val="28"/>
          <w:szCs w:val="28"/>
          <w:lang w:val="uk-UA"/>
        </w:rPr>
        <w:t xml:space="preserve"> </w:t>
      </w:r>
      <w:r w:rsidRPr="002F128B">
        <w:rPr>
          <w:sz w:val="28"/>
          <w:szCs w:val="28"/>
        </w:rPr>
        <w:t>10</w:t>
      </w:r>
      <w:r w:rsidRPr="002F128B">
        <w:rPr>
          <w:sz w:val="28"/>
          <w:szCs w:val="28"/>
          <w:vertAlign w:val="superscript"/>
        </w:rPr>
        <w:t>-8</w:t>
      </w:r>
      <w:r w:rsidR="00C24700">
        <w:rPr>
          <w:sz w:val="28"/>
          <w:szCs w:val="28"/>
          <w:vertAlign w:val="superscript"/>
          <w:lang w:val="uk-UA"/>
        </w:rPr>
        <w:t xml:space="preserve"> </w:t>
      </w:r>
      <w:r w:rsidRPr="002F128B">
        <w:rPr>
          <w:sz w:val="28"/>
          <w:szCs w:val="28"/>
        </w:rPr>
        <w:t>÷</w:t>
      </w:r>
      <w:r w:rsidR="00C24700">
        <w:rPr>
          <w:sz w:val="28"/>
          <w:szCs w:val="28"/>
          <w:lang w:val="uk-UA"/>
        </w:rPr>
        <w:t xml:space="preserve"> </w:t>
      </w:r>
      <w:r w:rsidRPr="002F128B">
        <w:rPr>
          <w:sz w:val="28"/>
          <w:szCs w:val="28"/>
        </w:rPr>
        <w:t>10</w:t>
      </w:r>
      <w:r w:rsidRPr="002F128B">
        <w:rPr>
          <w:sz w:val="28"/>
          <w:szCs w:val="28"/>
          <w:vertAlign w:val="superscript"/>
        </w:rPr>
        <w:t>-9</w:t>
      </w:r>
      <w:r w:rsidRPr="002F128B">
        <w:rPr>
          <w:sz w:val="28"/>
          <w:szCs w:val="28"/>
          <w:lang w:val="en-US"/>
        </w:rPr>
        <w:t>A</w:t>
      </w:r>
      <w:r w:rsidRPr="002F128B">
        <w:rPr>
          <w:sz w:val="28"/>
          <w:szCs w:val="28"/>
        </w:rPr>
        <w:t xml:space="preserve">. </w:t>
      </w:r>
      <w:proofErr w:type="spellStart"/>
      <w:r w:rsidRPr="002F128B">
        <w:rPr>
          <w:sz w:val="28"/>
          <w:szCs w:val="28"/>
        </w:rPr>
        <w:t>Зсув</w:t>
      </w:r>
      <w:proofErr w:type="spellEnd"/>
      <w:r w:rsidRPr="002F128B">
        <w:rPr>
          <w:sz w:val="28"/>
          <w:szCs w:val="28"/>
        </w:rPr>
        <w:t xml:space="preserve"> </w:t>
      </w:r>
      <w:proofErr w:type="spellStart"/>
      <w:r w:rsidRPr="002F128B">
        <w:rPr>
          <w:sz w:val="28"/>
          <w:szCs w:val="28"/>
        </w:rPr>
        <w:t>пробійних</w:t>
      </w:r>
      <w:proofErr w:type="spellEnd"/>
      <w:r w:rsidRPr="002F128B">
        <w:rPr>
          <w:sz w:val="28"/>
          <w:szCs w:val="28"/>
        </w:rPr>
        <w:t xml:space="preserve"> </w:t>
      </w:r>
      <w:proofErr w:type="spellStart"/>
      <w:r w:rsidRPr="002F128B">
        <w:rPr>
          <w:sz w:val="28"/>
          <w:szCs w:val="28"/>
        </w:rPr>
        <w:t>ділянок</w:t>
      </w:r>
      <w:proofErr w:type="spellEnd"/>
      <w:r w:rsidRPr="002F128B">
        <w:rPr>
          <w:sz w:val="28"/>
          <w:szCs w:val="28"/>
        </w:rPr>
        <w:t xml:space="preserve"> при </w:t>
      </w:r>
      <w:proofErr w:type="spellStart"/>
      <w:r w:rsidRPr="002F128B">
        <w:rPr>
          <w:sz w:val="28"/>
          <w:szCs w:val="28"/>
        </w:rPr>
        <w:t>зростанні</w:t>
      </w:r>
      <w:proofErr w:type="spellEnd"/>
      <w:r w:rsidRPr="002F128B">
        <w:rPr>
          <w:sz w:val="28"/>
          <w:szCs w:val="28"/>
        </w:rPr>
        <w:t xml:space="preserve"> </w:t>
      </w:r>
      <w:proofErr w:type="spellStart"/>
      <w:r w:rsidRPr="002F128B">
        <w:rPr>
          <w:sz w:val="28"/>
          <w:szCs w:val="28"/>
        </w:rPr>
        <w:t>температури</w:t>
      </w:r>
      <w:proofErr w:type="spellEnd"/>
      <w:r w:rsidRPr="002F128B">
        <w:rPr>
          <w:sz w:val="28"/>
          <w:szCs w:val="28"/>
        </w:rPr>
        <w:t xml:space="preserve"> у </w:t>
      </w:r>
      <w:proofErr w:type="spellStart"/>
      <w:r w:rsidRPr="002F128B">
        <w:rPr>
          <w:sz w:val="28"/>
          <w:szCs w:val="28"/>
        </w:rPr>
        <w:t>бік</w:t>
      </w:r>
      <w:proofErr w:type="spellEnd"/>
      <w:r w:rsidRPr="002F128B">
        <w:rPr>
          <w:sz w:val="28"/>
          <w:szCs w:val="28"/>
        </w:rPr>
        <w:t xml:space="preserve"> </w:t>
      </w:r>
      <w:proofErr w:type="spellStart"/>
      <w:r w:rsidRPr="002F128B">
        <w:rPr>
          <w:sz w:val="28"/>
          <w:szCs w:val="28"/>
        </w:rPr>
        <w:t>менших</w:t>
      </w:r>
      <w:proofErr w:type="spellEnd"/>
      <w:r w:rsidRPr="002F128B">
        <w:rPr>
          <w:sz w:val="28"/>
          <w:szCs w:val="28"/>
        </w:rPr>
        <w:t xml:space="preserve"> </w:t>
      </w:r>
      <w:proofErr w:type="spellStart"/>
      <w:r w:rsidRPr="002F128B">
        <w:rPr>
          <w:sz w:val="28"/>
          <w:szCs w:val="28"/>
        </w:rPr>
        <w:t>напруг</w:t>
      </w:r>
      <w:proofErr w:type="spellEnd"/>
      <w:r w:rsidRPr="002F128B">
        <w:rPr>
          <w:sz w:val="28"/>
          <w:szCs w:val="28"/>
        </w:rPr>
        <w:t xml:space="preserve"> однозначно </w:t>
      </w:r>
      <w:proofErr w:type="spellStart"/>
      <w:r w:rsidRPr="002F128B">
        <w:rPr>
          <w:sz w:val="28"/>
          <w:szCs w:val="28"/>
        </w:rPr>
        <w:t>свідчить</w:t>
      </w:r>
      <w:proofErr w:type="spellEnd"/>
      <w:r w:rsidRPr="002F128B">
        <w:rPr>
          <w:sz w:val="28"/>
          <w:szCs w:val="28"/>
        </w:rPr>
        <w:t xml:space="preserve"> про </w:t>
      </w:r>
      <w:proofErr w:type="spellStart"/>
      <w:r w:rsidRPr="002F128B">
        <w:rPr>
          <w:sz w:val="28"/>
          <w:szCs w:val="28"/>
        </w:rPr>
        <w:t>тунельну</w:t>
      </w:r>
      <w:proofErr w:type="spellEnd"/>
      <w:r w:rsidRPr="002F128B">
        <w:rPr>
          <w:sz w:val="28"/>
          <w:szCs w:val="28"/>
        </w:rPr>
        <w:t xml:space="preserve"> природу пробою у СД </w:t>
      </w:r>
      <w:proofErr w:type="spellStart"/>
      <w:r w:rsidRPr="002F128B">
        <w:rPr>
          <w:sz w:val="28"/>
          <w:szCs w:val="28"/>
          <w:lang w:val="en-US"/>
        </w:rPr>
        <w:t>InGaN</w:t>
      </w:r>
      <w:proofErr w:type="spellEnd"/>
      <w:r w:rsidRPr="002F128B">
        <w:rPr>
          <w:sz w:val="28"/>
          <w:szCs w:val="28"/>
        </w:rPr>
        <w:t>/</w:t>
      </w:r>
      <w:proofErr w:type="spellStart"/>
      <w:r w:rsidRPr="002F128B">
        <w:rPr>
          <w:sz w:val="28"/>
          <w:szCs w:val="28"/>
          <w:lang w:val="en-US"/>
        </w:rPr>
        <w:t>GaN</w:t>
      </w:r>
      <w:proofErr w:type="spellEnd"/>
      <w:r w:rsidR="00A72446" w:rsidRPr="002F128B">
        <w:rPr>
          <w:sz w:val="28"/>
          <w:szCs w:val="28"/>
        </w:rPr>
        <w:t xml:space="preserve">. </w:t>
      </w:r>
      <w:proofErr w:type="spellStart"/>
      <w:r w:rsidRPr="002F128B">
        <w:rPr>
          <w:sz w:val="28"/>
          <w:szCs w:val="28"/>
        </w:rPr>
        <w:t>Опромінення</w:t>
      </w:r>
      <w:proofErr w:type="spellEnd"/>
      <w:r w:rsidRPr="002F128B">
        <w:rPr>
          <w:sz w:val="28"/>
          <w:szCs w:val="28"/>
        </w:rPr>
        <w:t xml:space="preserve"> СД приводить до </w:t>
      </w:r>
      <w:proofErr w:type="spellStart"/>
      <w:r w:rsidRPr="002F128B">
        <w:rPr>
          <w:sz w:val="28"/>
          <w:szCs w:val="28"/>
        </w:rPr>
        <w:t>зростання</w:t>
      </w:r>
      <w:proofErr w:type="spellEnd"/>
      <w:r w:rsidRPr="002F128B">
        <w:rPr>
          <w:sz w:val="28"/>
          <w:szCs w:val="28"/>
        </w:rPr>
        <w:t xml:space="preserve"> </w:t>
      </w:r>
      <w:proofErr w:type="spellStart"/>
      <w:r w:rsidRPr="002F128B">
        <w:rPr>
          <w:sz w:val="28"/>
          <w:szCs w:val="28"/>
        </w:rPr>
        <w:t>їхнього</w:t>
      </w:r>
      <w:proofErr w:type="spellEnd"/>
      <w:r w:rsidRPr="002F128B">
        <w:rPr>
          <w:sz w:val="28"/>
          <w:szCs w:val="28"/>
        </w:rPr>
        <w:t xml:space="preserve"> </w:t>
      </w:r>
      <w:proofErr w:type="spellStart"/>
      <w:r w:rsidRPr="002F128B">
        <w:rPr>
          <w:sz w:val="28"/>
          <w:szCs w:val="28"/>
        </w:rPr>
        <w:t>диференційного</w:t>
      </w:r>
      <w:proofErr w:type="spellEnd"/>
      <w:r w:rsidRPr="002F128B">
        <w:rPr>
          <w:sz w:val="28"/>
          <w:szCs w:val="28"/>
        </w:rPr>
        <w:t xml:space="preserve"> опору</w:t>
      </w:r>
      <w:r w:rsidR="00956D32" w:rsidRPr="002F128B">
        <w:rPr>
          <w:sz w:val="28"/>
          <w:szCs w:val="28"/>
        </w:rPr>
        <w:tab/>
      </w:r>
    </w:p>
    <w:p w14:paraId="68C4FA62" w14:textId="7A40323F" w:rsidR="00E97DDC" w:rsidRPr="002F128B" w:rsidRDefault="00E97DDC" w:rsidP="00C24700">
      <w:pPr>
        <w:spacing w:line="360" w:lineRule="auto"/>
        <w:jc w:val="both"/>
        <w:rPr>
          <w:sz w:val="28"/>
          <w:szCs w:val="28"/>
        </w:rPr>
      </w:pPr>
      <w:r w:rsidRPr="002F128B">
        <w:rPr>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д</m:t>
            </m:r>
          </m:sub>
        </m:sSub>
        <m:r>
          <m:rPr>
            <m:sty m:val="p"/>
          </m:rPr>
          <w:rPr>
            <w:rFonts w:ascii="Cambria Math" w:hAnsi="Cambria Math"/>
            <w:sz w:val="28"/>
            <w:szCs w:val="28"/>
          </w:rPr>
          <m:t>=</m:t>
        </m:r>
        <m:f>
          <m:fPr>
            <m:ctrlPr>
              <w:rPr>
                <w:rFonts w:ascii="Cambria Math" w:eastAsiaTheme="minorEastAsia" w:hAnsi="Cambria Math"/>
                <w:sz w:val="28"/>
                <w:szCs w:val="28"/>
              </w:rPr>
            </m:ctrlPr>
          </m:fPr>
          <m:num>
            <m:r>
              <m:rPr>
                <m:sty m:val="p"/>
              </m:rPr>
              <w:rPr>
                <w:rFonts w:ascii="Cambria Math" w:eastAsiaTheme="minorEastAsia" w:hAnsi="Cambria Math"/>
                <w:sz w:val="28"/>
                <w:szCs w:val="28"/>
                <w:lang w:val="en-US"/>
              </w:rPr>
              <m:t>dU</m:t>
            </m:r>
          </m:num>
          <m:den>
            <m:r>
              <m:rPr>
                <m:sty m:val="p"/>
              </m:rPr>
              <w:rPr>
                <w:rFonts w:ascii="Cambria Math" w:eastAsiaTheme="minorEastAsia" w:hAnsi="Cambria Math"/>
                <w:sz w:val="28"/>
                <w:szCs w:val="28"/>
              </w:rPr>
              <m:t>dI</m:t>
            </m:r>
          </m:den>
        </m:f>
      </m:oMath>
      <w:r w:rsidRPr="002F128B">
        <w:rPr>
          <w:rFonts w:eastAsiaTheme="minorEastAsia"/>
          <w:sz w:val="28"/>
          <w:szCs w:val="28"/>
        </w:rPr>
        <w:t xml:space="preserve">. При </w:t>
      </w:r>
      <w:proofErr w:type="spellStart"/>
      <w:r w:rsidRPr="002F128B">
        <w:rPr>
          <w:rFonts w:eastAsiaTheme="minorEastAsia"/>
          <w:sz w:val="28"/>
          <w:szCs w:val="28"/>
        </w:rPr>
        <w:t>незначних</w:t>
      </w:r>
      <w:proofErr w:type="spellEnd"/>
      <w:r w:rsidRPr="002F128B">
        <w:rPr>
          <w:rFonts w:eastAsiaTheme="minorEastAsia"/>
          <w:sz w:val="28"/>
          <w:szCs w:val="28"/>
        </w:rPr>
        <w:t xml:space="preserve"> </w:t>
      </w:r>
      <w:proofErr w:type="spellStart"/>
      <w:r w:rsidRPr="002F128B">
        <w:rPr>
          <w:rFonts w:eastAsiaTheme="minorEastAsia"/>
          <w:sz w:val="28"/>
          <w:szCs w:val="28"/>
        </w:rPr>
        <w:t>поглинутих</w:t>
      </w:r>
      <w:proofErr w:type="spellEnd"/>
      <w:r w:rsidRPr="002F128B">
        <w:rPr>
          <w:rFonts w:eastAsiaTheme="minorEastAsia"/>
          <w:sz w:val="28"/>
          <w:szCs w:val="28"/>
        </w:rPr>
        <w:t xml:space="preserve"> дозах гама </w:t>
      </w:r>
      <w:proofErr w:type="spellStart"/>
      <w:r w:rsidRPr="002F128B">
        <w:rPr>
          <w:rFonts w:eastAsiaTheme="minorEastAsia"/>
          <w:sz w:val="28"/>
          <w:szCs w:val="28"/>
        </w:rPr>
        <w:t>квантів</w:t>
      </w:r>
      <w:proofErr w:type="spellEnd"/>
      <w:r w:rsidRPr="002F128B">
        <w:rPr>
          <w:rFonts w:eastAsiaTheme="minorEastAsia"/>
          <w:sz w:val="28"/>
          <w:szCs w:val="28"/>
        </w:rPr>
        <w:t xml:space="preserve"> </w:t>
      </w:r>
      <w:r w:rsidR="00C24700" w:rsidRPr="002F128B">
        <w:rPr>
          <w:sz w:val="28"/>
          <w:szCs w:val="28"/>
          <w:vertAlign w:val="superscript"/>
        </w:rPr>
        <w:t>60</w:t>
      </w:r>
      <w:r w:rsidRPr="002F128B">
        <w:rPr>
          <w:sz w:val="28"/>
          <w:szCs w:val="28"/>
          <w:lang w:val="en-US"/>
        </w:rPr>
        <w:t>Co</w:t>
      </w:r>
      <w:r w:rsidRPr="002F128B">
        <w:rPr>
          <w:sz w:val="28"/>
          <w:szCs w:val="28"/>
          <w:vertAlign w:val="superscript"/>
        </w:rPr>
        <w:t xml:space="preserve"> </w:t>
      </w:r>
      <w:r w:rsidRPr="002F128B">
        <w:rPr>
          <w:sz w:val="28"/>
          <w:szCs w:val="28"/>
        </w:rPr>
        <w:t>(</w:t>
      </w:r>
      <w:r w:rsidRPr="00C24700">
        <w:rPr>
          <w:i/>
          <w:sz w:val="28"/>
          <w:szCs w:val="28"/>
          <w:lang w:val="en-US"/>
        </w:rPr>
        <w:t>D</w:t>
      </w:r>
      <w:r w:rsidR="00C24700">
        <w:rPr>
          <w:sz w:val="28"/>
          <w:szCs w:val="28"/>
          <w:lang w:val="uk-UA"/>
        </w:rPr>
        <w:t xml:space="preserve"> </w:t>
      </w:r>
      <w:r w:rsidRPr="002F128B">
        <w:rPr>
          <w:sz w:val="28"/>
          <w:szCs w:val="28"/>
        </w:rPr>
        <w:t>=</w:t>
      </w:r>
      <w:r w:rsidR="00C24700">
        <w:rPr>
          <w:sz w:val="28"/>
          <w:szCs w:val="28"/>
          <w:lang w:val="uk-UA"/>
        </w:rPr>
        <w:t xml:space="preserve"> </w:t>
      </w:r>
      <w:r w:rsidRPr="002F128B">
        <w:rPr>
          <w:sz w:val="28"/>
          <w:szCs w:val="28"/>
        </w:rPr>
        <w:t>1</w:t>
      </w:r>
      <w:r w:rsidR="00C24700">
        <w:rPr>
          <w:sz w:val="28"/>
          <w:szCs w:val="28"/>
          <w:lang w:val="uk-UA"/>
        </w:rPr>
        <w:t xml:space="preserve"> </w:t>
      </w:r>
      <w:r w:rsidR="0084778B">
        <w:rPr>
          <w:sz w:val="28"/>
          <w:szCs w:val="28"/>
          <w:lang w:val="en-US"/>
        </w:rPr>
        <w:t>M</w:t>
      </w:r>
      <w:r w:rsidR="0084778B" w:rsidRPr="0084778B">
        <w:rPr>
          <w:sz w:val="28"/>
          <w:szCs w:val="28"/>
        </w:rPr>
        <w:t>рад</w:t>
      </w:r>
      <w:r w:rsidRPr="002F128B">
        <w:rPr>
          <w:sz w:val="28"/>
          <w:szCs w:val="28"/>
        </w:rPr>
        <w:t xml:space="preserve">), </w:t>
      </w:r>
      <w:proofErr w:type="spellStart"/>
      <w:r w:rsidRPr="002F128B">
        <w:rPr>
          <w:sz w:val="28"/>
          <w:szCs w:val="28"/>
          <w:lang w:val="en-US"/>
        </w:rPr>
        <w:t>Δ</w:t>
      </w:r>
      <w:r w:rsidRPr="00C24700">
        <w:rPr>
          <w:i/>
          <w:sz w:val="28"/>
          <w:szCs w:val="28"/>
          <w:lang w:val="en-US"/>
        </w:rPr>
        <w:t>R</w:t>
      </w:r>
      <w:proofErr w:type="spellEnd"/>
      <w:r w:rsidRPr="00C24700">
        <w:rPr>
          <w:i/>
          <w:sz w:val="28"/>
          <w:szCs w:val="28"/>
          <w:vertAlign w:val="subscript"/>
        </w:rPr>
        <w:t>д</w:t>
      </w:r>
      <w:r w:rsidRPr="002F128B">
        <w:rPr>
          <w:sz w:val="28"/>
          <w:szCs w:val="28"/>
        </w:rPr>
        <w:t xml:space="preserve"> </w:t>
      </w:r>
      <w:proofErr w:type="spellStart"/>
      <w:r w:rsidRPr="002F128B">
        <w:rPr>
          <w:sz w:val="28"/>
          <w:szCs w:val="28"/>
        </w:rPr>
        <w:t>вже</w:t>
      </w:r>
      <w:proofErr w:type="spellEnd"/>
      <w:r w:rsidRPr="002F128B">
        <w:rPr>
          <w:sz w:val="28"/>
          <w:szCs w:val="28"/>
        </w:rPr>
        <w:t xml:space="preserve"> становить 25 Ом,</w:t>
      </w:r>
      <w:r w:rsidR="00FB0D71" w:rsidRPr="002F128B">
        <w:rPr>
          <w:sz w:val="28"/>
          <w:szCs w:val="28"/>
        </w:rPr>
        <w:t xml:space="preserve"> </w:t>
      </w:r>
      <w:r w:rsidR="00FB0D71" w:rsidRPr="002F128B">
        <w:rPr>
          <w:sz w:val="28"/>
          <w:szCs w:val="28"/>
          <w:lang w:val="uk-UA"/>
        </w:rPr>
        <w:t xml:space="preserve">у </w:t>
      </w:r>
      <w:proofErr w:type="spellStart"/>
      <w:r w:rsidRPr="002F128B">
        <w:rPr>
          <w:sz w:val="28"/>
          <w:szCs w:val="28"/>
        </w:rPr>
        <w:t>області</w:t>
      </w:r>
      <w:proofErr w:type="spellEnd"/>
      <w:r w:rsidRPr="002F128B">
        <w:rPr>
          <w:sz w:val="28"/>
          <w:szCs w:val="28"/>
        </w:rPr>
        <w:t xml:space="preserve"> </w:t>
      </w:r>
      <w:proofErr w:type="spellStart"/>
      <w:r w:rsidRPr="002F128B">
        <w:rPr>
          <w:sz w:val="28"/>
          <w:szCs w:val="28"/>
        </w:rPr>
        <w:t>більших</w:t>
      </w:r>
      <w:proofErr w:type="spellEnd"/>
      <w:r w:rsidRPr="002F128B">
        <w:rPr>
          <w:sz w:val="28"/>
          <w:szCs w:val="28"/>
        </w:rPr>
        <w:t xml:space="preserve"> доз (</w:t>
      </w:r>
      <w:r w:rsidRPr="00C24700">
        <w:rPr>
          <w:i/>
          <w:sz w:val="28"/>
          <w:szCs w:val="28"/>
          <w:lang w:val="en-US"/>
        </w:rPr>
        <w:t>E</w:t>
      </w:r>
      <w:r w:rsidRPr="00C24700">
        <w:rPr>
          <w:i/>
          <w:sz w:val="28"/>
          <w:szCs w:val="28"/>
          <w:vertAlign w:val="subscript"/>
          <w:lang w:val="en-US"/>
        </w:rPr>
        <w:t>e</w:t>
      </w:r>
      <w:r w:rsidR="00C24700">
        <w:rPr>
          <w:sz w:val="28"/>
          <w:szCs w:val="28"/>
          <w:vertAlign w:val="subscript"/>
          <w:lang w:val="uk-UA"/>
        </w:rPr>
        <w:t xml:space="preserve"> </w:t>
      </w:r>
      <w:r w:rsidRPr="002F128B">
        <w:rPr>
          <w:sz w:val="28"/>
          <w:szCs w:val="28"/>
        </w:rPr>
        <w:t>=</w:t>
      </w:r>
      <w:r w:rsidR="00C24700">
        <w:rPr>
          <w:sz w:val="28"/>
          <w:szCs w:val="28"/>
          <w:lang w:val="uk-UA"/>
        </w:rPr>
        <w:t xml:space="preserve"> </w:t>
      </w:r>
      <w:r w:rsidRPr="002F128B">
        <w:rPr>
          <w:sz w:val="28"/>
          <w:szCs w:val="28"/>
        </w:rPr>
        <w:t>2</w:t>
      </w:r>
      <w:r w:rsidR="00C24700">
        <w:rPr>
          <w:sz w:val="28"/>
          <w:szCs w:val="28"/>
          <w:lang w:val="uk-UA"/>
        </w:rPr>
        <w:t xml:space="preserve"> </w:t>
      </w:r>
      <w:r w:rsidRPr="002F128B">
        <w:rPr>
          <w:sz w:val="28"/>
          <w:szCs w:val="28"/>
          <w:lang w:val="en-US"/>
        </w:rPr>
        <w:t>MeV</w:t>
      </w:r>
      <w:r w:rsidRPr="002F128B">
        <w:rPr>
          <w:sz w:val="28"/>
          <w:szCs w:val="28"/>
        </w:rPr>
        <w:t xml:space="preserve">, </w:t>
      </w:r>
      <w:r w:rsidRPr="00C24700">
        <w:rPr>
          <w:i/>
          <w:sz w:val="28"/>
          <w:szCs w:val="28"/>
        </w:rPr>
        <w:t>Ф</w:t>
      </w:r>
      <w:r w:rsidR="00C24700">
        <w:rPr>
          <w:i/>
          <w:sz w:val="28"/>
          <w:szCs w:val="28"/>
          <w:lang w:val="uk-UA"/>
        </w:rPr>
        <w:t xml:space="preserve"> </w:t>
      </w:r>
      <w:r w:rsidRPr="002F128B">
        <w:rPr>
          <w:sz w:val="28"/>
          <w:szCs w:val="28"/>
        </w:rPr>
        <w:t>=</w:t>
      </w:r>
      <w:r w:rsidR="00C24700">
        <w:rPr>
          <w:sz w:val="28"/>
          <w:szCs w:val="28"/>
          <w:lang w:val="uk-UA"/>
        </w:rPr>
        <w:t xml:space="preserve"> </w:t>
      </w:r>
      <w:r w:rsidRPr="002F128B">
        <w:rPr>
          <w:sz w:val="28"/>
          <w:szCs w:val="28"/>
        </w:rPr>
        <w:t>10</w:t>
      </w:r>
      <w:r w:rsidRPr="002F128B">
        <w:rPr>
          <w:sz w:val="28"/>
          <w:szCs w:val="28"/>
          <w:vertAlign w:val="superscript"/>
        </w:rPr>
        <w:t>12</w:t>
      </w:r>
      <w:r w:rsidR="00C24700">
        <w:rPr>
          <w:sz w:val="28"/>
          <w:szCs w:val="28"/>
          <w:vertAlign w:val="superscript"/>
          <w:lang w:val="uk-UA"/>
        </w:rPr>
        <w:t xml:space="preserve"> </w:t>
      </w:r>
      <w:r w:rsidRPr="002F128B">
        <w:rPr>
          <w:sz w:val="28"/>
          <w:szCs w:val="28"/>
        </w:rPr>
        <w:t>÷</w:t>
      </w:r>
      <w:r w:rsidR="00C24700">
        <w:rPr>
          <w:sz w:val="28"/>
          <w:szCs w:val="28"/>
          <w:lang w:val="uk-UA"/>
        </w:rPr>
        <w:t xml:space="preserve"> </w:t>
      </w:r>
      <w:r w:rsidRPr="002F128B">
        <w:rPr>
          <w:sz w:val="28"/>
          <w:szCs w:val="28"/>
        </w:rPr>
        <w:t>10</w:t>
      </w:r>
      <w:r w:rsidRPr="002F128B">
        <w:rPr>
          <w:sz w:val="28"/>
          <w:szCs w:val="28"/>
          <w:vertAlign w:val="superscript"/>
        </w:rPr>
        <w:t>15</w:t>
      </w:r>
      <w:r w:rsidRPr="002F128B">
        <w:rPr>
          <w:sz w:val="28"/>
          <w:szCs w:val="28"/>
        </w:rPr>
        <w:t xml:space="preserve">) </w:t>
      </w:r>
      <w:proofErr w:type="spellStart"/>
      <w:r w:rsidRPr="002F128B">
        <w:rPr>
          <w:sz w:val="28"/>
          <w:szCs w:val="28"/>
        </w:rPr>
        <w:t>ця</w:t>
      </w:r>
      <w:proofErr w:type="spellEnd"/>
      <w:r w:rsidRPr="002F128B">
        <w:rPr>
          <w:sz w:val="28"/>
          <w:szCs w:val="28"/>
        </w:rPr>
        <w:t xml:space="preserve"> величина </w:t>
      </w:r>
      <w:proofErr w:type="spellStart"/>
      <w:r w:rsidRPr="002F128B">
        <w:rPr>
          <w:sz w:val="28"/>
          <w:szCs w:val="28"/>
        </w:rPr>
        <w:t>багатократно</w:t>
      </w:r>
      <w:proofErr w:type="spellEnd"/>
      <w:r w:rsidRPr="002F128B">
        <w:rPr>
          <w:sz w:val="28"/>
          <w:szCs w:val="28"/>
        </w:rPr>
        <w:t xml:space="preserve"> </w:t>
      </w:r>
      <w:proofErr w:type="spellStart"/>
      <w:r w:rsidRPr="002F128B">
        <w:rPr>
          <w:sz w:val="28"/>
          <w:szCs w:val="28"/>
        </w:rPr>
        <w:t>зростає</w:t>
      </w:r>
      <w:proofErr w:type="spellEnd"/>
      <w:r w:rsidRPr="002F128B">
        <w:rPr>
          <w:sz w:val="28"/>
          <w:szCs w:val="28"/>
        </w:rPr>
        <w:t>.</w:t>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Pr="002F128B">
        <w:rPr>
          <w:sz w:val="28"/>
          <w:szCs w:val="28"/>
        </w:rPr>
        <w:tab/>
      </w:r>
      <w:r w:rsidR="00A72446" w:rsidRPr="002F128B">
        <w:rPr>
          <w:sz w:val="28"/>
          <w:szCs w:val="28"/>
        </w:rPr>
        <w:tab/>
      </w:r>
      <w:r w:rsidRPr="002F128B">
        <w:rPr>
          <w:sz w:val="28"/>
          <w:szCs w:val="28"/>
        </w:rPr>
        <w:t xml:space="preserve">На </w:t>
      </w:r>
      <w:r w:rsidRPr="002F128B">
        <w:rPr>
          <w:sz w:val="28"/>
          <w:szCs w:val="28"/>
          <w:highlight w:val="yellow"/>
        </w:rPr>
        <w:t>(Рис.</w:t>
      </w:r>
      <w:r w:rsidR="00A72446" w:rsidRPr="002F128B">
        <w:rPr>
          <w:sz w:val="28"/>
          <w:szCs w:val="28"/>
          <w:highlight w:val="yellow"/>
          <w:lang w:val="uk-UA"/>
        </w:rPr>
        <w:t>7.</w:t>
      </w:r>
      <w:r w:rsidRPr="002F128B">
        <w:rPr>
          <w:sz w:val="28"/>
          <w:szCs w:val="28"/>
          <w:highlight w:val="yellow"/>
        </w:rPr>
        <w:t>4),</w:t>
      </w:r>
      <w:r w:rsidRPr="002F128B">
        <w:rPr>
          <w:sz w:val="28"/>
          <w:szCs w:val="28"/>
        </w:rPr>
        <w:t xml:space="preserve"> </w:t>
      </w:r>
      <w:proofErr w:type="spellStart"/>
      <w:r w:rsidRPr="002F128B">
        <w:rPr>
          <w:sz w:val="28"/>
          <w:szCs w:val="28"/>
        </w:rPr>
        <w:t>приведені</w:t>
      </w:r>
      <w:proofErr w:type="spellEnd"/>
      <w:r w:rsidRPr="002F128B">
        <w:rPr>
          <w:sz w:val="28"/>
          <w:szCs w:val="28"/>
        </w:rPr>
        <w:t xml:space="preserve"> </w:t>
      </w:r>
      <w:proofErr w:type="spellStart"/>
      <w:r w:rsidRPr="002F128B">
        <w:rPr>
          <w:sz w:val="28"/>
          <w:szCs w:val="28"/>
        </w:rPr>
        <w:t>спектральні</w:t>
      </w:r>
      <w:proofErr w:type="spellEnd"/>
      <w:r w:rsidRPr="002F128B">
        <w:rPr>
          <w:sz w:val="28"/>
          <w:szCs w:val="28"/>
        </w:rPr>
        <w:t xml:space="preserve"> характеристики </w:t>
      </w:r>
      <w:proofErr w:type="spellStart"/>
      <w:r w:rsidRPr="002F128B">
        <w:rPr>
          <w:sz w:val="28"/>
          <w:szCs w:val="28"/>
        </w:rPr>
        <w:t>досліджуваних</w:t>
      </w:r>
      <w:proofErr w:type="spellEnd"/>
      <w:r w:rsidRPr="002F128B">
        <w:rPr>
          <w:sz w:val="28"/>
          <w:szCs w:val="28"/>
        </w:rPr>
        <w:t xml:space="preserve"> СД, </w:t>
      </w:r>
      <w:proofErr w:type="spellStart"/>
      <w:r w:rsidR="00C24700">
        <w:rPr>
          <w:sz w:val="28"/>
          <w:szCs w:val="28"/>
        </w:rPr>
        <w:t>зняті</w:t>
      </w:r>
      <w:proofErr w:type="spellEnd"/>
      <w:r w:rsidR="00C24700">
        <w:rPr>
          <w:sz w:val="28"/>
          <w:szCs w:val="28"/>
        </w:rPr>
        <w:t xml:space="preserve"> в </w:t>
      </w:r>
      <w:proofErr w:type="spellStart"/>
      <w:r w:rsidR="00C24700">
        <w:rPr>
          <w:sz w:val="28"/>
          <w:szCs w:val="28"/>
        </w:rPr>
        <w:t>інтервалі</w:t>
      </w:r>
      <w:proofErr w:type="spellEnd"/>
      <w:r w:rsidR="00C24700">
        <w:rPr>
          <w:sz w:val="28"/>
          <w:szCs w:val="28"/>
        </w:rPr>
        <w:t xml:space="preserve"> температур 77</w:t>
      </w:r>
      <w:r w:rsidR="00CB5DD1" w:rsidRPr="002F128B">
        <w:rPr>
          <w:sz w:val="28"/>
          <w:szCs w:val="28"/>
          <w:lang w:val="uk-UA"/>
        </w:rPr>
        <w:t xml:space="preserve"> </w:t>
      </w:r>
      <w:r w:rsidRPr="002F128B">
        <w:rPr>
          <w:sz w:val="28"/>
          <w:szCs w:val="28"/>
        </w:rPr>
        <w:t>-</w:t>
      </w:r>
      <w:r w:rsidR="00CB5DD1" w:rsidRPr="002F128B">
        <w:rPr>
          <w:sz w:val="28"/>
          <w:szCs w:val="28"/>
          <w:lang w:val="uk-UA"/>
        </w:rPr>
        <w:t xml:space="preserve"> </w:t>
      </w:r>
      <w:r w:rsidR="00C24700">
        <w:rPr>
          <w:sz w:val="28"/>
          <w:szCs w:val="28"/>
        </w:rPr>
        <w:t xml:space="preserve">290 </w:t>
      </w:r>
      <w:r w:rsidRPr="002F128B">
        <w:rPr>
          <w:sz w:val="28"/>
          <w:szCs w:val="28"/>
          <w:lang w:val="en-US"/>
        </w:rPr>
        <w:t>K</w:t>
      </w:r>
      <w:r w:rsidRPr="002F128B">
        <w:rPr>
          <w:sz w:val="28"/>
          <w:szCs w:val="28"/>
        </w:rPr>
        <w:t xml:space="preserve">. </w:t>
      </w:r>
      <w:proofErr w:type="spellStart"/>
      <w:r w:rsidRPr="002F128B">
        <w:rPr>
          <w:sz w:val="28"/>
          <w:szCs w:val="28"/>
        </w:rPr>
        <w:t>Високоенергетична</w:t>
      </w:r>
      <w:proofErr w:type="spellEnd"/>
      <w:r w:rsidRPr="002F128B">
        <w:rPr>
          <w:sz w:val="28"/>
          <w:szCs w:val="28"/>
        </w:rPr>
        <w:t xml:space="preserve"> </w:t>
      </w:r>
      <w:proofErr w:type="spellStart"/>
      <w:r w:rsidRPr="002F128B">
        <w:rPr>
          <w:sz w:val="28"/>
          <w:szCs w:val="28"/>
        </w:rPr>
        <w:t>частина</w:t>
      </w:r>
      <w:proofErr w:type="spellEnd"/>
      <w:r w:rsidRPr="002F128B">
        <w:rPr>
          <w:sz w:val="28"/>
          <w:szCs w:val="28"/>
        </w:rPr>
        <w:t xml:space="preserve"> </w:t>
      </w:r>
      <w:proofErr w:type="spellStart"/>
      <w:r w:rsidRPr="002F128B">
        <w:rPr>
          <w:sz w:val="28"/>
          <w:szCs w:val="28"/>
        </w:rPr>
        <w:t>спектрів</w:t>
      </w:r>
      <w:proofErr w:type="spellEnd"/>
      <w:r w:rsidRPr="002F128B">
        <w:rPr>
          <w:sz w:val="28"/>
          <w:szCs w:val="28"/>
        </w:rPr>
        <w:t xml:space="preserve"> добре </w:t>
      </w:r>
      <w:proofErr w:type="spellStart"/>
      <w:r w:rsidRPr="002F128B">
        <w:rPr>
          <w:sz w:val="28"/>
          <w:szCs w:val="28"/>
        </w:rPr>
        <w:t>узгоджується</w:t>
      </w:r>
      <w:proofErr w:type="spellEnd"/>
      <w:r w:rsidRPr="002F128B">
        <w:rPr>
          <w:sz w:val="28"/>
          <w:szCs w:val="28"/>
        </w:rPr>
        <w:t xml:space="preserve"> </w:t>
      </w:r>
      <w:proofErr w:type="spellStart"/>
      <w:r w:rsidRPr="002F128B">
        <w:rPr>
          <w:sz w:val="28"/>
          <w:szCs w:val="28"/>
        </w:rPr>
        <w:t>зі</w:t>
      </w:r>
      <w:proofErr w:type="spellEnd"/>
      <w:r w:rsidRPr="002F128B">
        <w:rPr>
          <w:sz w:val="28"/>
          <w:szCs w:val="28"/>
        </w:rPr>
        <w:t xml:space="preserve"> статистикою </w:t>
      </w:r>
      <w:proofErr w:type="spellStart"/>
      <w:r w:rsidRPr="002F128B">
        <w:rPr>
          <w:sz w:val="28"/>
          <w:szCs w:val="28"/>
        </w:rPr>
        <w:t>Гауса</w:t>
      </w:r>
      <w:proofErr w:type="spellEnd"/>
      <w:r w:rsidRPr="002F128B">
        <w:rPr>
          <w:sz w:val="28"/>
          <w:szCs w:val="28"/>
        </w:rPr>
        <w:t xml:space="preserve">, </w:t>
      </w:r>
      <w:proofErr w:type="spellStart"/>
      <w:r w:rsidRPr="002F128B">
        <w:rPr>
          <w:sz w:val="28"/>
          <w:szCs w:val="28"/>
        </w:rPr>
        <w:t>довгохвильова</w:t>
      </w:r>
      <w:proofErr w:type="spellEnd"/>
      <w:r w:rsidRPr="002F128B">
        <w:rPr>
          <w:sz w:val="28"/>
          <w:szCs w:val="28"/>
        </w:rPr>
        <w:t xml:space="preserve"> </w:t>
      </w:r>
      <w:proofErr w:type="spellStart"/>
      <w:r w:rsidRPr="002F128B">
        <w:rPr>
          <w:sz w:val="28"/>
          <w:szCs w:val="28"/>
        </w:rPr>
        <w:t>містить</w:t>
      </w:r>
      <w:proofErr w:type="spellEnd"/>
      <w:r w:rsidRPr="002F128B">
        <w:rPr>
          <w:sz w:val="28"/>
          <w:szCs w:val="28"/>
        </w:rPr>
        <w:t xml:space="preserve"> </w:t>
      </w:r>
      <w:proofErr w:type="spellStart"/>
      <w:r w:rsidRPr="002F128B">
        <w:rPr>
          <w:sz w:val="28"/>
          <w:szCs w:val="28"/>
        </w:rPr>
        <w:t>смугу</w:t>
      </w:r>
      <w:proofErr w:type="spellEnd"/>
      <w:r w:rsidRPr="002F128B">
        <w:rPr>
          <w:sz w:val="28"/>
          <w:szCs w:val="28"/>
        </w:rPr>
        <w:t xml:space="preserve"> фононного </w:t>
      </w:r>
      <w:proofErr w:type="spellStart"/>
      <w:r w:rsidRPr="002F128B">
        <w:rPr>
          <w:sz w:val="28"/>
          <w:szCs w:val="28"/>
        </w:rPr>
        <w:t>повторення</w:t>
      </w:r>
      <w:proofErr w:type="spellEnd"/>
      <w:r w:rsidRPr="002F128B">
        <w:rPr>
          <w:sz w:val="28"/>
          <w:szCs w:val="28"/>
        </w:rPr>
        <w:t xml:space="preserve"> основного </w:t>
      </w:r>
      <w:proofErr w:type="spellStart"/>
      <w:r w:rsidRPr="002F128B">
        <w:rPr>
          <w:sz w:val="28"/>
          <w:szCs w:val="28"/>
        </w:rPr>
        <w:t>випромінювання</w:t>
      </w:r>
      <w:proofErr w:type="spellEnd"/>
      <w:r w:rsidRPr="002F128B">
        <w:rPr>
          <w:sz w:val="28"/>
          <w:szCs w:val="28"/>
        </w:rPr>
        <w:t xml:space="preserve"> </w:t>
      </w:r>
      <w:proofErr w:type="spellStart"/>
      <w:r w:rsidRPr="002F128B">
        <w:rPr>
          <w:sz w:val="28"/>
          <w:szCs w:val="28"/>
        </w:rPr>
        <w:t>квантових</w:t>
      </w:r>
      <w:proofErr w:type="spellEnd"/>
      <w:r w:rsidRPr="002F128B">
        <w:rPr>
          <w:sz w:val="28"/>
          <w:szCs w:val="28"/>
        </w:rPr>
        <w:t xml:space="preserve"> ям λ</w:t>
      </w:r>
      <w:proofErr w:type="gramStart"/>
      <w:r w:rsidRPr="002F128B">
        <w:rPr>
          <w:sz w:val="28"/>
          <w:szCs w:val="28"/>
          <w:vertAlign w:val="subscript"/>
          <w:lang w:val="en-US"/>
        </w:rPr>
        <w:t>max</w:t>
      </w:r>
      <w:r w:rsidR="00CB5DD1" w:rsidRPr="002F128B">
        <w:rPr>
          <w:sz w:val="28"/>
          <w:szCs w:val="28"/>
          <w:vertAlign w:val="subscript"/>
          <w:lang w:val="uk-UA"/>
        </w:rPr>
        <w:t xml:space="preserve"> </w:t>
      </w:r>
      <w:r w:rsidR="00C24700">
        <w:rPr>
          <w:sz w:val="28"/>
          <w:szCs w:val="28"/>
          <w:vertAlign w:val="subscript"/>
          <w:lang w:val="uk-UA"/>
        </w:rPr>
        <w:t xml:space="preserve"> </w:t>
      </w:r>
      <w:r w:rsidRPr="002F128B">
        <w:rPr>
          <w:sz w:val="28"/>
          <w:szCs w:val="28"/>
        </w:rPr>
        <w:t>=</w:t>
      </w:r>
      <w:proofErr w:type="gramEnd"/>
      <w:r w:rsidR="00CB5DD1" w:rsidRPr="002F128B">
        <w:rPr>
          <w:sz w:val="28"/>
          <w:szCs w:val="28"/>
          <w:lang w:val="uk-UA"/>
        </w:rPr>
        <w:t xml:space="preserve"> </w:t>
      </w:r>
      <w:r w:rsidR="00C24700">
        <w:rPr>
          <w:sz w:val="28"/>
          <w:szCs w:val="28"/>
          <w:lang w:val="uk-UA"/>
        </w:rPr>
        <w:t xml:space="preserve"> </w:t>
      </w:r>
      <w:r w:rsidRPr="002F128B">
        <w:rPr>
          <w:sz w:val="28"/>
          <w:szCs w:val="28"/>
        </w:rPr>
        <w:t>464</w:t>
      </w:r>
      <w:r w:rsidR="00C24700">
        <w:rPr>
          <w:sz w:val="28"/>
          <w:szCs w:val="28"/>
          <w:lang w:val="uk-UA"/>
        </w:rPr>
        <w:t xml:space="preserve"> </w:t>
      </w:r>
      <w:r w:rsidR="00C24700" w:rsidRPr="00C24700">
        <w:rPr>
          <w:sz w:val="28"/>
          <w:szCs w:val="28"/>
        </w:rPr>
        <w:t>н</w:t>
      </w:r>
      <w:r w:rsidR="00C24700">
        <w:rPr>
          <w:sz w:val="28"/>
          <w:szCs w:val="28"/>
          <w:lang w:val="uk-UA"/>
        </w:rPr>
        <w:t>м</w:t>
      </w:r>
      <w:r w:rsidRPr="002F128B">
        <w:rPr>
          <w:sz w:val="28"/>
          <w:szCs w:val="28"/>
        </w:rPr>
        <w:t xml:space="preserve"> при </w:t>
      </w:r>
      <w:proofErr w:type="spellStart"/>
      <w:r w:rsidRPr="002F128B">
        <w:rPr>
          <w:sz w:val="28"/>
          <w:szCs w:val="28"/>
        </w:rPr>
        <w:t>номінальному</w:t>
      </w:r>
      <w:proofErr w:type="spellEnd"/>
      <w:r w:rsidRPr="002F128B">
        <w:rPr>
          <w:sz w:val="28"/>
          <w:szCs w:val="28"/>
        </w:rPr>
        <w:t xml:space="preserve"> </w:t>
      </w:r>
      <w:proofErr w:type="spellStart"/>
      <w:r w:rsidRPr="002F128B">
        <w:rPr>
          <w:sz w:val="28"/>
          <w:szCs w:val="28"/>
        </w:rPr>
        <w:t>струмі</w:t>
      </w:r>
      <w:proofErr w:type="spellEnd"/>
      <w:r w:rsidRPr="002F128B">
        <w:rPr>
          <w:sz w:val="28"/>
          <w:szCs w:val="28"/>
        </w:rPr>
        <w:t xml:space="preserve"> 20</w:t>
      </w:r>
      <w:r w:rsidR="00C24700">
        <w:rPr>
          <w:sz w:val="28"/>
          <w:szCs w:val="28"/>
          <w:lang w:val="uk-UA"/>
        </w:rPr>
        <w:t xml:space="preserve"> </w:t>
      </w:r>
      <w:r w:rsidR="00C24700" w:rsidRPr="00C24700">
        <w:rPr>
          <w:sz w:val="28"/>
          <w:szCs w:val="28"/>
        </w:rPr>
        <w:t>м</w:t>
      </w:r>
      <w:r w:rsidRPr="002F128B">
        <w:rPr>
          <w:sz w:val="28"/>
          <w:szCs w:val="28"/>
          <w:lang w:val="en-US"/>
        </w:rPr>
        <w:t>A</w:t>
      </w:r>
      <w:r w:rsidRPr="002F128B">
        <w:rPr>
          <w:sz w:val="28"/>
          <w:szCs w:val="28"/>
        </w:rPr>
        <w:t xml:space="preserve"> та </w:t>
      </w:r>
      <w:proofErr w:type="spellStart"/>
      <w:r w:rsidRPr="002F128B">
        <w:rPr>
          <w:sz w:val="28"/>
          <w:szCs w:val="28"/>
        </w:rPr>
        <w:t>її</w:t>
      </w:r>
      <w:proofErr w:type="spellEnd"/>
      <w:r w:rsidRPr="002F128B">
        <w:rPr>
          <w:sz w:val="28"/>
          <w:szCs w:val="28"/>
        </w:rPr>
        <w:t xml:space="preserve"> </w:t>
      </w:r>
      <w:proofErr w:type="spellStart"/>
      <w:r w:rsidRPr="002F128B">
        <w:rPr>
          <w:sz w:val="28"/>
          <w:szCs w:val="28"/>
        </w:rPr>
        <w:t>фононне</w:t>
      </w:r>
      <w:proofErr w:type="spellEnd"/>
      <w:r w:rsidRPr="002F128B">
        <w:rPr>
          <w:sz w:val="28"/>
          <w:szCs w:val="28"/>
        </w:rPr>
        <w:t xml:space="preserve"> </w:t>
      </w:r>
      <w:proofErr w:type="spellStart"/>
      <w:r w:rsidRPr="002F128B">
        <w:rPr>
          <w:sz w:val="28"/>
          <w:szCs w:val="28"/>
        </w:rPr>
        <w:t>повторення</w:t>
      </w:r>
      <w:proofErr w:type="spellEnd"/>
      <w:r w:rsidRPr="002F128B">
        <w:rPr>
          <w:sz w:val="28"/>
          <w:szCs w:val="28"/>
        </w:rPr>
        <w:t xml:space="preserve"> з </w:t>
      </w:r>
      <w:r w:rsidRPr="009C4282">
        <w:rPr>
          <w:sz w:val="28"/>
          <w:szCs w:val="28"/>
        </w:rPr>
        <w:t>λ</w:t>
      </w:r>
      <w:r w:rsidRPr="009C4282">
        <w:rPr>
          <w:sz w:val="28"/>
          <w:szCs w:val="28"/>
          <w:vertAlign w:val="subscript"/>
          <w:lang w:val="en-US"/>
        </w:rPr>
        <w:t>ma</w:t>
      </w:r>
      <w:r w:rsidRPr="00C24700">
        <w:rPr>
          <w:i/>
          <w:sz w:val="28"/>
          <w:szCs w:val="28"/>
          <w:vertAlign w:val="subscript"/>
          <w:lang w:val="en-US"/>
        </w:rPr>
        <w:t>x</w:t>
      </w:r>
      <w:r w:rsidR="00C24700">
        <w:rPr>
          <w:sz w:val="28"/>
          <w:szCs w:val="28"/>
          <w:lang w:val="uk-UA"/>
        </w:rPr>
        <w:t xml:space="preserve"> </w:t>
      </w:r>
      <w:r w:rsidRPr="002F128B">
        <w:rPr>
          <w:sz w:val="28"/>
          <w:szCs w:val="28"/>
        </w:rPr>
        <w:t>=</w:t>
      </w:r>
      <w:r w:rsidR="00C24700">
        <w:rPr>
          <w:sz w:val="28"/>
          <w:szCs w:val="28"/>
          <w:lang w:val="uk-UA"/>
        </w:rPr>
        <w:t xml:space="preserve"> </w:t>
      </w:r>
      <w:r w:rsidRPr="002F128B">
        <w:rPr>
          <w:sz w:val="28"/>
          <w:szCs w:val="28"/>
        </w:rPr>
        <w:t>482</w:t>
      </w:r>
      <w:r w:rsidR="00C24700">
        <w:rPr>
          <w:sz w:val="28"/>
          <w:szCs w:val="28"/>
          <w:lang w:val="uk-UA"/>
        </w:rPr>
        <w:t xml:space="preserve"> нм</w:t>
      </w:r>
      <w:r w:rsidRPr="002F128B">
        <w:rPr>
          <w:sz w:val="28"/>
          <w:szCs w:val="28"/>
        </w:rPr>
        <w:t xml:space="preserve">. </w:t>
      </w:r>
      <w:proofErr w:type="spellStart"/>
      <w:r w:rsidRPr="002F128B">
        <w:rPr>
          <w:sz w:val="28"/>
          <w:szCs w:val="28"/>
        </w:rPr>
        <w:t>Зростання</w:t>
      </w:r>
      <w:proofErr w:type="spellEnd"/>
      <w:r w:rsidRPr="002F128B">
        <w:rPr>
          <w:sz w:val="28"/>
          <w:szCs w:val="28"/>
        </w:rPr>
        <w:t xml:space="preserve"> струму </w:t>
      </w:r>
      <w:proofErr w:type="spellStart"/>
      <w:r w:rsidRPr="002F128B">
        <w:rPr>
          <w:sz w:val="28"/>
          <w:szCs w:val="28"/>
        </w:rPr>
        <w:t>супроводжується</w:t>
      </w:r>
      <w:proofErr w:type="spellEnd"/>
      <w:r w:rsidRPr="002F128B">
        <w:rPr>
          <w:sz w:val="28"/>
          <w:szCs w:val="28"/>
        </w:rPr>
        <w:t xml:space="preserve"> «голубим </w:t>
      </w:r>
      <w:proofErr w:type="spellStart"/>
      <w:r w:rsidRPr="002F128B">
        <w:rPr>
          <w:sz w:val="28"/>
          <w:szCs w:val="28"/>
        </w:rPr>
        <w:t>зсувом</w:t>
      </w:r>
      <w:proofErr w:type="spellEnd"/>
      <w:r w:rsidRPr="002F128B">
        <w:rPr>
          <w:sz w:val="28"/>
          <w:szCs w:val="28"/>
        </w:rPr>
        <w:t xml:space="preserve">» максимуму </w:t>
      </w:r>
      <w:proofErr w:type="spellStart"/>
      <w:r w:rsidRPr="002F128B">
        <w:rPr>
          <w:sz w:val="28"/>
          <w:szCs w:val="28"/>
        </w:rPr>
        <w:t>випромінювання</w:t>
      </w:r>
      <w:proofErr w:type="spellEnd"/>
      <w:r w:rsidRPr="002F128B">
        <w:rPr>
          <w:sz w:val="28"/>
          <w:szCs w:val="28"/>
        </w:rPr>
        <w:t xml:space="preserve"> на </w:t>
      </w:r>
      <w:proofErr w:type="spellStart"/>
      <w:r w:rsidRPr="002F128B">
        <w:rPr>
          <w:sz w:val="28"/>
          <w:szCs w:val="28"/>
        </w:rPr>
        <w:t>Δλ</w:t>
      </w:r>
      <w:proofErr w:type="spellEnd"/>
      <w:r w:rsidR="009C4282">
        <w:rPr>
          <w:sz w:val="28"/>
          <w:szCs w:val="28"/>
          <w:lang w:val="uk-UA"/>
        </w:rPr>
        <w:t xml:space="preserve"> </w:t>
      </w:r>
      <w:r w:rsidRPr="002F128B">
        <w:rPr>
          <w:sz w:val="28"/>
          <w:szCs w:val="28"/>
        </w:rPr>
        <w:t>=</w:t>
      </w:r>
      <w:r w:rsidR="009C4282">
        <w:rPr>
          <w:sz w:val="28"/>
          <w:szCs w:val="28"/>
          <w:lang w:val="uk-UA"/>
        </w:rPr>
        <w:t xml:space="preserve"> </w:t>
      </w:r>
      <w:r w:rsidRPr="002F128B">
        <w:rPr>
          <w:sz w:val="28"/>
          <w:szCs w:val="28"/>
        </w:rPr>
        <w:t>7</w:t>
      </w:r>
      <w:r w:rsidR="009C4282">
        <w:rPr>
          <w:sz w:val="28"/>
          <w:szCs w:val="28"/>
          <w:lang w:val="uk-UA"/>
        </w:rPr>
        <w:t xml:space="preserve"> </w:t>
      </w:r>
      <w:r w:rsidR="009C4282" w:rsidRPr="009C4282">
        <w:rPr>
          <w:sz w:val="28"/>
          <w:szCs w:val="28"/>
        </w:rPr>
        <w:t>нм</w:t>
      </w:r>
      <w:r w:rsidRPr="002F128B">
        <w:rPr>
          <w:sz w:val="28"/>
          <w:szCs w:val="28"/>
        </w:rPr>
        <w:t xml:space="preserve">, </w:t>
      </w:r>
      <w:proofErr w:type="spellStart"/>
      <w:r w:rsidRPr="002F128B">
        <w:rPr>
          <w:sz w:val="28"/>
          <w:szCs w:val="28"/>
        </w:rPr>
        <w:t>зумовленим</w:t>
      </w:r>
      <w:proofErr w:type="spellEnd"/>
      <w:r w:rsidRPr="002F128B">
        <w:rPr>
          <w:sz w:val="28"/>
          <w:szCs w:val="28"/>
        </w:rPr>
        <w:t xml:space="preserve"> </w:t>
      </w:r>
      <w:proofErr w:type="spellStart"/>
      <w:r w:rsidRPr="002F128B">
        <w:rPr>
          <w:sz w:val="28"/>
          <w:szCs w:val="28"/>
        </w:rPr>
        <w:t>дією</w:t>
      </w:r>
      <w:proofErr w:type="spellEnd"/>
      <w:r w:rsidRPr="002F128B">
        <w:rPr>
          <w:sz w:val="28"/>
          <w:szCs w:val="28"/>
        </w:rPr>
        <w:t xml:space="preserve"> </w:t>
      </w:r>
      <w:proofErr w:type="spellStart"/>
      <w:r w:rsidRPr="002F128B">
        <w:rPr>
          <w:sz w:val="28"/>
          <w:szCs w:val="28"/>
        </w:rPr>
        <w:t>ефекта</w:t>
      </w:r>
      <w:proofErr w:type="spellEnd"/>
      <w:r w:rsidRPr="002F128B">
        <w:rPr>
          <w:sz w:val="28"/>
          <w:szCs w:val="28"/>
        </w:rPr>
        <w:t xml:space="preserve"> Штарка та </w:t>
      </w:r>
      <w:proofErr w:type="spellStart"/>
      <w:r w:rsidRPr="002F128B">
        <w:rPr>
          <w:sz w:val="28"/>
          <w:szCs w:val="28"/>
        </w:rPr>
        <w:t>заповненням</w:t>
      </w:r>
      <w:proofErr w:type="spellEnd"/>
      <w:r w:rsidRPr="002F128B">
        <w:rPr>
          <w:sz w:val="28"/>
          <w:szCs w:val="28"/>
        </w:rPr>
        <w:t xml:space="preserve"> </w:t>
      </w:r>
      <w:proofErr w:type="spellStart"/>
      <w:r w:rsidRPr="002F128B">
        <w:rPr>
          <w:sz w:val="28"/>
          <w:szCs w:val="28"/>
        </w:rPr>
        <w:t>верхніх</w:t>
      </w:r>
      <w:proofErr w:type="spellEnd"/>
      <w:r w:rsidRPr="002F128B">
        <w:rPr>
          <w:sz w:val="28"/>
          <w:szCs w:val="28"/>
        </w:rPr>
        <w:t xml:space="preserve"> </w:t>
      </w:r>
      <w:proofErr w:type="spellStart"/>
      <w:r w:rsidRPr="002F128B">
        <w:rPr>
          <w:sz w:val="28"/>
          <w:szCs w:val="28"/>
        </w:rPr>
        <w:t>рівнів</w:t>
      </w:r>
      <w:proofErr w:type="spellEnd"/>
      <w:r w:rsidRPr="002F128B">
        <w:rPr>
          <w:sz w:val="28"/>
          <w:szCs w:val="28"/>
        </w:rPr>
        <w:t xml:space="preserve"> у </w:t>
      </w:r>
      <w:proofErr w:type="spellStart"/>
      <w:r w:rsidRPr="002F128B">
        <w:rPr>
          <w:sz w:val="28"/>
          <w:szCs w:val="28"/>
        </w:rPr>
        <w:t>квантових</w:t>
      </w:r>
      <w:proofErr w:type="spellEnd"/>
      <w:r w:rsidRPr="002F128B">
        <w:rPr>
          <w:sz w:val="28"/>
          <w:szCs w:val="28"/>
        </w:rPr>
        <w:t xml:space="preserve"> ямах. </w:t>
      </w:r>
      <w:r w:rsidRPr="002F128B">
        <w:rPr>
          <w:sz w:val="28"/>
          <w:szCs w:val="28"/>
        </w:rPr>
        <w:tab/>
      </w:r>
    </w:p>
    <w:p w14:paraId="67C66C39" w14:textId="77777777" w:rsidR="00E97DDC" w:rsidRPr="002F128B" w:rsidRDefault="00E97DDC" w:rsidP="00A75FEA">
      <w:pPr>
        <w:spacing w:line="360" w:lineRule="auto"/>
        <w:ind w:firstLine="708"/>
        <w:jc w:val="both"/>
        <w:rPr>
          <w:sz w:val="28"/>
          <w:szCs w:val="28"/>
        </w:rPr>
      </w:pPr>
      <w:r w:rsidRPr="002F128B">
        <w:rPr>
          <w:sz w:val="28"/>
          <w:szCs w:val="28"/>
        </w:rPr>
        <w:t xml:space="preserve">На </w:t>
      </w:r>
      <w:r w:rsidRPr="002F128B">
        <w:rPr>
          <w:sz w:val="28"/>
          <w:szCs w:val="28"/>
          <w:highlight w:val="yellow"/>
        </w:rPr>
        <w:t>Рис.</w:t>
      </w:r>
      <w:r w:rsidR="00956D32" w:rsidRPr="002F128B">
        <w:rPr>
          <w:sz w:val="28"/>
          <w:szCs w:val="28"/>
          <w:highlight w:val="yellow"/>
          <w:lang w:val="uk-UA"/>
        </w:rPr>
        <w:t>7.</w:t>
      </w:r>
      <w:r w:rsidR="00CA1961" w:rsidRPr="002F128B">
        <w:rPr>
          <w:sz w:val="28"/>
          <w:szCs w:val="28"/>
          <w:highlight w:val="yellow"/>
          <w:lang w:val="uk-UA"/>
        </w:rPr>
        <w:t>5</w:t>
      </w:r>
      <w:r w:rsidRPr="002F128B">
        <w:rPr>
          <w:sz w:val="28"/>
          <w:szCs w:val="28"/>
        </w:rPr>
        <w:t xml:space="preserve"> також </w:t>
      </w:r>
      <w:proofErr w:type="spellStart"/>
      <w:r w:rsidRPr="002F128B">
        <w:rPr>
          <w:sz w:val="28"/>
          <w:szCs w:val="28"/>
        </w:rPr>
        <w:t>показані</w:t>
      </w:r>
      <w:proofErr w:type="spellEnd"/>
      <w:r w:rsidRPr="002F128B">
        <w:rPr>
          <w:sz w:val="28"/>
          <w:szCs w:val="28"/>
        </w:rPr>
        <w:t xml:space="preserve"> </w:t>
      </w:r>
      <w:proofErr w:type="spellStart"/>
      <w:r w:rsidRPr="002F128B">
        <w:rPr>
          <w:sz w:val="28"/>
          <w:szCs w:val="28"/>
        </w:rPr>
        <w:t>залежності</w:t>
      </w:r>
      <w:proofErr w:type="spellEnd"/>
      <w:r w:rsidRPr="002F128B">
        <w:rPr>
          <w:sz w:val="28"/>
          <w:szCs w:val="28"/>
        </w:rPr>
        <w:t xml:space="preserve"> </w:t>
      </w:r>
      <w:proofErr w:type="spellStart"/>
      <w:r w:rsidRPr="002F128B">
        <w:rPr>
          <w:sz w:val="28"/>
          <w:szCs w:val="28"/>
        </w:rPr>
        <w:t>інтенсивності</w:t>
      </w:r>
      <w:proofErr w:type="spellEnd"/>
      <w:r w:rsidRPr="002F128B">
        <w:rPr>
          <w:sz w:val="28"/>
          <w:szCs w:val="28"/>
        </w:rPr>
        <w:t xml:space="preserve"> </w:t>
      </w:r>
      <w:proofErr w:type="spellStart"/>
      <w:r w:rsidRPr="002F128B">
        <w:rPr>
          <w:sz w:val="28"/>
          <w:szCs w:val="28"/>
        </w:rPr>
        <w:t>випромінювання</w:t>
      </w:r>
      <w:proofErr w:type="spellEnd"/>
      <w:r w:rsidRPr="002F128B">
        <w:rPr>
          <w:sz w:val="28"/>
          <w:szCs w:val="28"/>
        </w:rPr>
        <w:t xml:space="preserve"> </w:t>
      </w:r>
      <w:proofErr w:type="spellStart"/>
      <w:r w:rsidRPr="002F128B">
        <w:rPr>
          <w:sz w:val="28"/>
          <w:szCs w:val="28"/>
        </w:rPr>
        <w:t>від</w:t>
      </w:r>
      <w:proofErr w:type="spellEnd"/>
      <w:r w:rsidRPr="002F128B">
        <w:rPr>
          <w:sz w:val="28"/>
          <w:szCs w:val="28"/>
        </w:rPr>
        <w:t xml:space="preserve"> струму для </w:t>
      </w:r>
      <w:proofErr w:type="spellStart"/>
      <w:r w:rsidRPr="002F128B">
        <w:rPr>
          <w:sz w:val="28"/>
          <w:szCs w:val="28"/>
        </w:rPr>
        <w:t>опроміненого</w:t>
      </w:r>
      <w:proofErr w:type="spellEnd"/>
      <w:r w:rsidRPr="002F128B">
        <w:rPr>
          <w:sz w:val="28"/>
          <w:szCs w:val="28"/>
        </w:rPr>
        <w:t xml:space="preserve"> </w:t>
      </w:r>
      <w:proofErr w:type="spellStart"/>
      <w:r w:rsidRPr="002F128B">
        <w:rPr>
          <w:sz w:val="28"/>
          <w:szCs w:val="28"/>
        </w:rPr>
        <w:t>зразка</w:t>
      </w:r>
      <w:proofErr w:type="spellEnd"/>
      <w:r w:rsidRPr="002F128B">
        <w:rPr>
          <w:sz w:val="28"/>
          <w:szCs w:val="28"/>
        </w:rPr>
        <w:t xml:space="preserve"> гама квантами </w:t>
      </w:r>
      <w:r w:rsidRPr="002F128B">
        <w:rPr>
          <w:sz w:val="28"/>
          <w:szCs w:val="28"/>
          <w:lang w:val="en-US"/>
        </w:rPr>
        <w:t>Cs</w:t>
      </w:r>
      <w:r w:rsidRPr="002F128B">
        <w:rPr>
          <w:sz w:val="28"/>
          <w:szCs w:val="28"/>
          <w:vertAlign w:val="superscript"/>
        </w:rPr>
        <w:t>137</w:t>
      </w:r>
      <w:r w:rsidRPr="002F128B">
        <w:rPr>
          <w:sz w:val="28"/>
          <w:szCs w:val="28"/>
        </w:rPr>
        <w:t>.</w:t>
      </w:r>
    </w:p>
    <w:p w14:paraId="4232B2C1" w14:textId="77777777" w:rsidR="00304399" w:rsidRPr="002F128B" w:rsidRDefault="00304399" w:rsidP="00A75FEA">
      <w:pPr>
        <w:spacing w:line="360" w:lineRule="auto"/>
        <w:ind w:firstLine="708"/>
        <w:jc w:val="both"/>
        <w:rPr>
          <w:sz w:val="28"/>
          <w:szCs w:val="28"/>
        </w:rPr>
      </w:pPr>
    </w:p>
    <w:p w14:paraId="2E006D1B" w14:textId="77777777" w:rsidR="00E97DDC" w:rsidRPr="002F128B" w:rsidRDefault="00BE5D71" w:rsidP="007049D8">
      <w:pPr>
        <w:spacing w:line="360" w:lineRule="auto"/>
        <w:jc w:val="center"/>
        <w:rPr>
          <w:sz w:val="28"/>
          <w:szCs w:val="28"/>
        </w:rPr>
      </w:pPr>
      <w:r w:rsidRPr="002F128B">
        <w:rPr>
          <w:noProof/>
          <w:sz w:val="28"/>
          <w:szCs w:val="28"/>
          <w:lang w:val="uk-UA" w:eastAsia="uk-UA"/>
        </w:rPr>
        <w:drawing>
          <wp:inline distT="0" distB="0" distL="0" distR="0" wp14:anchorId="01216450" wp14:editId="7911F806">
            <wp:extent cx="4812425" cy="377190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22467" cy="3779771"/>
                    </a:xfrm>
                    <a:prstGeom prst="rect">
                      <a:avLst/>
                    </a:prstGeom>
                    <a:noFill/>
                    <a:ln>
                      <a:noFill/>
                    </a:ln>
                  </pic:spPr>
                </pic:pic>
              </a:graphicData>
            </a:graphic>
          </wp:inline>
        </w:drawing>
      </w:r>
    </w:p>
    <w:p w14:paraId="61667A3A" w14:textId="77777777" w:rsidR="00E97DDC" w:rsidRPr="002F128B" w:rsidRDefault="00BE5D71" w:rsidP="00A75FEA">
      <w:pPr>
        <w:spacing w:line="360" w:lineRule="auto"/>
        <w:jc w:val="center"/>
        <w:rPr>
          <w:sz w:val="28"/>
          <w:szCs w:val="28"/>
        </w:rPr>
      </w:pPr>
      <w:r w:rsidRPr="002F128B">
        <w:rPr>
          <w:sz w:val="28"/>
          <w:szCs w:val="28"/>
          <w:highlight w:val="yellow"/>
        </w:rPr>
        <w:t>Рис.7.4</w:t>
      </w:r>
      <w:r w:rsidR="00E97DDC" w:rsidRPr="002F128B">
        <w:rPr>
          <w:sz w:val="28"/>
          <w:szCs w:val="28"/>
        </w:rPr>
        <w:t xml:space="preserve"> </w:t>
      </w:r>
      <w:proofErr w:type="spellStart"/>
      <w:r w:rsidR="00E97DDC" w:rsidRPr="002F128B">
        <w:rPr>
          <w:sz w:val="28"/>
          <w:szCs w:val="28"/>
        </w:rPr>
        <w:t>Спектральні</w:t>
      </w:r>
      <w:proofErr w:type="spellEnd"/>
      <w:r w:rsidR="00E97DDC" w:rsidRPr="002F128B">
        <w:rPr>
          <w:sz w:val="28"/>
          <w:szCs w:val="28"/>
        </w:rPr>
        <w:t xml:space="preserve"> характеристики</w:t>
      </w:r>
      <w:r w:rsidRPr="002F128B">
        <w:rPr>
          <w:sz w:val="28"/>
          <w:szCs w:val="28"/>
        </w:rPr>
        <w:t xml:space="preserve"> </w:t>
      </w:r>
      <w:r w:rsidRPr="002F128B">
        <w:rPr>
          <w:sz w:val="28"/>
          <w:szCs w:val="28"/>
          <w:lang w:val="uk-UA"/>
        </w:rPr>
        <w:t>вихідного</w:t>
      </w:r>
      <w:r w:rsidR="00E97DDC" w:rsidRPr="002F128B">
        <w:rPr>
          <w:sz w:val="28"/>
          <w:szCs w:val="28"/>
        </w:rPr>
        <w:t xml:space="preserve"> СД </w:t>
      </w:r>
      <w:proofErr w:type="spellStart"/>
      <w:r w:rsidR="00E97DDC" w:rsidRPr="002F128B">
        <w:rPr>
          <w:sz w:val="28"/>
          <w:szCs w:val="28"/>
          <w:lang w:val="en-US"/>
        </w:rPr>
        <w:t>InGaN</w:t>
      </w:r>
      <w:proofErr w:type="spellEnd"/>
      <w:r w:rsidR="00E97DDC" w:rsidRPr="002F128B">
        <w:rPr>
          <w:sz w:val="28"/>
          <w:szCs w:val="28"/>
        </w:rPr>
        <w:t>/</w:t>
      </w:r>
      <w:proofErr w:type="spellStart"/>
      <w:r w:rsidR="00E97DDC" w:rsidRPr="002F128B">
        <w:rPr>
          <w:sz w:val="28"/>
          <w:szCs w:val="28"/>
          <w:lang w:val="en-US"/>
        </w:rPr>
        <w:t>GaN</w:t>
      </w:r>
      <w:proofErr w:type="spellEnd"/>
    </w:p>
    <w:p w14:paraId="336BDF9C" w14:textId="77777777" w:rsidR="007436C7" w:rsidRPr="002F128B" w:rsidRDefault="007436C7" w:rsidP="00A75FEA">
      <w:pPr>
        <w:spacing w:line="360" w:lineRule="auto"/>
        <w:jc w:val="center"/>
        <w:rPr>
          <w:sz w:val="28"/>
          <w:szCs w:val="28"/>
        </w:rPr>
      </w:pPr>
    </w:p>
    <w:p w14:paraId="4C6E23A9" w14:textId="77777777" w:rsidR="007436C7" w:rsidRPr="002F128B" w:rsidRDefault="007436C7" w:rsidP="007049D8">
      <w:pPr>
        <w:spacing w:line="360" w:lineRule="auto"/>
        <w:jc w:val="center"/>
        <w:rPr>
          <w:sz w:val="28"/>
          <w:szCs w:val="28"/>
          <w:lang w:val="en-US"/>
        </w:rPr>
      </w:pPr>
      <w:r w:rsidRPr="002F128B">
        <w:rPr>
          <w:noProof/>
          <w:sz w:val="28"/>
          <w:szCs w:val="28"/>
          <w:lang w:val="uk-UA" w:eastAsia="uk-UA"/>
        </w:rPr>
        <w:drawing>
          <wp:inline distT="0" distB="0" distL="0" distR="0" wp14:anchorId="4164E967" wp14:editId="575AF719">
            <wp:extent cx="4851330" cy="407670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63237" cy="4086706"/>
                    </a:xfrm>
                    <a:prstGeom prst="rect">
                      <a:avLst/>
                    </a:prstGeom>
                    <a:noFill/>
                    <a:ln>
                      <a:noFill/>
                    </a:ln>
                  </pic:spPr>
                </pic:pic>
              </a:graphicData>
            </a:graphic>
          </wp:inline>
        </w:drawing>
      </w:r>
    </w:p>
    <w:p w14:paraId="385AE8E1" w14:textId="5D647170" w:rsidR="00F33B3E" w:rsidRPr="002F128B" w:rsidRDefault="007436C7" w:rsidP="00A75FEA">
      <w:pPr>
        <w:spacing w:line="360" w:lineRule="auto"/>
        <w:jc w:val="center"/>
        <w:rPr>
          <w:sz w:val="28"/>
          <w:szCs w:val="28"/>
        </w:rPr>
      </w:pPr>
      <w:r w:rsidRPr="002F128B">
        <w:rPr>
          <w:sz w:val="28"/>
          <w:szCs w:val="28"/>
          <w:highlight w:val="yellow"/>
        </w:rPr>
        <w:t>Рис.7.</w:t>
      </w:r>
      <w:r w:rsidR="00972A99" w:rsidRPr="002F128B">
        <w:rPr>
          <w:sz w:val="28"/>
          <w:szCs w:val="28"/>
        </w:rPr>
        <w:t>5</w:t>
      </w:r>
      <w:r w:rsidRPr="002F128B">
        <w:rPr>
          <w:sz w:val="28"/>
          <w:szCs w:val="28"/>
        </w:rPr>
        <w:t xml:space="preserve"> </w:t>
      </w:r>
      <w:proofErr w:type="spellStart"/>
      <w:r w:rsidRPr="002F128B">
        <w:rPr>
          <w:sz w:val="28"/>
          <w:szCs w:val="28"/>
        </w:rPr>
        <w:t>Спектральні</w:t>
      </w:r>
      <w:proofErr w:type="spellEnd"/>
      <w:r w:rsidRPr="002F128B">
        <w:rPr>
          <w:sz w:val="28"/>
          <w:szCs w:val="28"/>
        </w:rPr>
        <w:t xml:space="preserve"> характеристики </w:t>
      </w:r>
      <w:proofErr w:type="spellStart"/>
      <w:r w:rsidRPr="002F128B">
        <w:rPr>
          <w:sz w:val="28"/>
          <w:szCs w:val="28"/>
          <w:lang w:val="uk-UA"/>
        </w:rPr>
        <w:t>опрроміненого</w:t>
      </w:r>
      <w:proofErr w:type="spellEnd"/>
      <w:r w:rsidRPr="002F128B">
        <w:rPr>
          <w:sz w:val="28"/>
          <w:szCs w:val="28"/>
          <w:lang w:val="uk-UA"/>
        </w:rPr>
        <w:t xml:space="preserve"> </w:t>
      </w:r>
      <w:r w:rsidRPr="002F128B">
        <w:rPr>
          <w:sz w:val="28"/>
          <w:szCs w:val="28"/>
        </w:rPr>
        <w:t xml:space="preserve">СД </w:t>
      </w:r>
      <w:proofErr w:type="spellStart"/>
      <w:r w:rsidRPr="002F128B">
        <w:rPr>
          <w:sz w:val="28"/>
          <w:szCs w:val="28"/>
          <w:lang w:val="en-US"/>
        </w:rPr>
        <w:t>InGaN</w:t>
      </w:r>
      <w:proofErr w:type="spellEnd"/>
      <w:r w:rsidRPr="002F128B">
        <w:rPr>
          <w:sz w:val="28"/>
          <w:szCs w:val="28"/>
        </w:rPr>
        <w:t>/</w:t>
      </w:r>
      <w:proofErr w:type="spellStart"/>
      <w:r w:rsidRPr="002F128B">
        <w:rPr>
          <w:sz w:val="28"/>
          <w:szCs w:val="28"/>
          <w:lang w:val="en-US"/>
        </w:rPr>
        <w:t>GaN</w:t>
      </w:r>
      <w:proofErr w:type="spellEnd"/>
      <w:r w:rsidRPr="002F128B">
        <w:rPr>
          <w:sz w:val="28"/>
          <w:szCs w:val="28"/>
        </w:rPr>
        <w:t xml:space="preserve"> (</w:t>
      </w:r>
      <w:proofErr w:type="spellStart"/>
      <w:r w:rsidRPr="00AC6420">
        <w:rPr>
          <w:i/>
          <w:sz w:val="28"/>
          <w:szCs w:val="28"/>
          <w:lang w:val="en-US"/>
        </w:rPr>
        <w:t>D</w:t>
      </w:r>
      <w:r w:rsidRPr="002F128B">
        <w:rPr>
          <w:sz w:val="28"/>
          <w:szCs w:val="28"/>
          <w:vertAlign w:val="subscript"/>
          <w:lang w:val="en-US"/>
        </w:rPr>
        <w:t>γ</w:t>
      </w:r>
      <w:proofErr w:type="spellEnd"/>
      <w:r w:rsidR="00AC6420">
        <w:rPr>
          <w:sz w:val="28"/>
          <w:szCs w:val="28"/>
          <w:vertAlign w:val="subscript"/>
          <w:lang w:val="uk-UA"/>
        </w:rPr>
        <w:t xml:space="preserve"> </w:t>
      </w:r>
      <w:r w:rsidRPr="002F128B">
        <w:rPr>
          <w:sz w:val="28"/>
          <w:szCs w:val="28"/>
        </w:rPr>
        <w:t>=</w:t>
      </w:r>
      <w:r w:rsidR="00AC6420">
        <w:rPr>
          <w:sz w:val="28"/>
          <w:szCs w:val="28"/>
          <w:lang w:val="uk-UA"/>
        </w:rPr>
        <w:t xml:space="preserve"> </w:t>
      </w:r>
      <w:r w:rsidRPr="002F128B">
        <w:rPr>
          <w:sz w:val="28"/>
          <w:szCs w:val="28"/>
        </w:rPr>
        <w:t>4,5</w:t>
      </w:r>
      <w:r w:rsidR="00AC6420">
        <w:rPr>
          <w:sz w:val="28"/>
          <w:szCs w:val="28"/>
          <w:lang w:val="uk-UA"/>
        </w:rPr>
        <w:t xml:space="preserve"> </w:t>
      </w:r>
      <w:r w:rsidRPr="002F128B">
        <w:rPr>
          <w:sz w:val="28"/>
          <w:szCs w:val="28"/>
          <w:lang w:val="en-US"/>
        </w:rPr>
        <w:t>M</w:t>
      </w:r>
      <w:r w:rsidR="009D156F">
        <w:rPr>
          <w:sz w:val="28"/>
          <w:szCs w:val="28"/>
          <w:lang w:val="uk-UA"/>
        </w:rPr>
        <w:t>рад</w:t>
      </w:r>
      <w:r w:rsidR="00DF61C2" w:rsidRPr="002F128B">
        <w:rPr>
          <w:sz w:val="28"/>
          <w:szCs w:val="28"/>
        </w:rPr>
        <w:t>,</w:t>
      </w:r>
      <w:r w:rsidR="00AC6420" w:rsidRPr="00AC6420">
        <w:rPr>
          <w:sz w:val="28"/>
          <w:szCs w:val="28"/>
          <w:vertAlign w:val="superscript"/>
        </w:rPr>
        <w:t xml:space="preserve"> </w:t>
      </w:r>
      <w:r w:rsidR="00AC6420" w:rsidRPr="002F128B">
        <w:rPr>
          <w:sz w:val="28"/>
          <w:szCs w:val="28"/>
          <w:vertAlign w:val="superscript"/>
        </w:rPr>
        <w:t>137</w:t>
      </w:r>
      <w:r w:rsidRPr="002F128B">
        <w:rPr>
          <w:sz w:val="28"/>
          <w:szCs w:val="28"/>
          <w:lang w:val="en-US"/>
        </w:rPr>
        <w:t>Cs</w:t>
      </w:r>
      <w:r w:rsidRPr="002F128B">
        <w:rPr>
          <w:sz w:val="28"/>
          <w:szCs w:val="28"/>
        </w:rPr>
        <w:t>)</w:t>
      </w:r>
      <w:r w:rsidR="00DF61C2" w:rsidRPr="002F128B">
        <w:rPr>
          <w:sz w:val="28"/>
          <w:szCs w:val="28"/>
        </w:rPr>
        <w:t xml:space="preserve"> </w:t>
      </w:r>
    </w:p>
    <w:p w14:paraId="12A4DB74" w14:textId="77777777" w:rsidR="00E97DDC" w:rsidRPr="002F128B" w:rsidRDefault="00972A99" w:rsidP="007049D8">
      <w:pPr>
        <w:spacing w:line="360" w:lineRule="auto"/>
        <w:jc w:val="center"/>
        <w:rPr>
          <w:sz w:val="28"/>
          <w:szCs w:val="28"/>
        </w:rPr>
      </w:pPr>
      <w:r w:rsidRPr="002F128B">
        <w:rPr>
          <w:noProof/>
          <w:sz w:val="28"/>
          <w:szCs w:val="28"/>
          <w:lang w:val="uk-UA" w:eastAsia="uk-UA"/>
        </w:rPr>
        <w:drawing>
          <wp:inline distT="0" distB="0" distL="0" distR="0" wp14:anchorId="57C65C63" wp14:editId="6FD327CA">
            <wp:extent cx="4781550" cy="37196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98549" cy="3732889"/>
                    </a:xfrm>
                    <a:prstGeom prst="rect">
                      <a:avLst/>
                    </a:prstGeom>
                    <a:noFill/>
                    <a:ln>
                      <a:noFill/>
                    </a:ln>
                  </pic:spPr>
                </pic:pic>
              </a:graphicData>
            </a:graphic>
          </wp:inline>
        </w:drawing>
      </w:r>
    </w:p>
    <w:p w14:paraId="5983B134" w14:textId="77777777" w:rsidR="00E97DDC" w:rsidRPr="002F128B" w:rsidRDefault="00E97DDC" w:rsidP="00A75FEA">
      <w:pPr>
        <w:spacing w:line="360" w:lineRule="auto"/>
        <w:jc w:val="center"/>
        <w:rPr>
          <w:color w:val="FF0000"/>
          <w:sz w:val="28"/>
          <w:szCs w:val="28"/>
        </w:rPr>
      </w:pPr>
      <w:r w:rsidRPr="002F128B">
        <w:rPr>
          <w:sz w:val="28"/>
          <w:szCs w:val="28"/>
          <w:highlight w:val="yellow"/>
        </w:rPr>
        <w:t>Рис.</w:t>
      </w:r>
      <w:r w:rsidR="00956D32" w:rsidRPr="002F128B">
        <w:rPr>
          <w:sz w:val="28"/>
          <w:szCs w:val="28"/>
          <w:highlight w:val="yellow"/>
          <w:lang w:val="uk-UA"/>
        </w:rPr>
        <w:t>7.</w:t>
      </w:r>
      <w:r w:rsidR="007C58F9" w:rsidRPr="002F128B">
        <w:rPr>
          <w:sz w:val="28"/>
          <w:szCs w:val="28"/>
          <w:highlight w:val="yellow"/>
        </w:rPr>
        <w:t>6</w:t>
      </w:r>
      <w:r w:rsidRPr="002F128B">
        <w:rPr>
          <w:sz w:val="28"/>
          <w:szCs w:val="28"/>
        </w:rPr>
        <w:t xml:space="preserve"> </w:t>
      </w:r>
      <w:proofErr w:type="spellStart"/>
      <w:r w:rsidRPr="002F128B">
        <w:rPr>
          <w:sz w:val="28"/>
          <w:szCs w:val="28"/>
        </w:rPr>
        <w:t>Залежність</w:t>
      </w:r>
      <w:proofErr w:type="spellEnd"/>
      <w:r w:rsidRPr="002F128B">
        <w:rPr>
          <w:sz w:val="28"/>
          <w:szCs w:val="28"/>
        </w:rPr>
        <w:t xml:space="preserve"> </w:t>
      </w:r>
      <w:proofErr w:type="spellStart"/>
      <w:r w:rsidRPr="002F128B">
        <w:rPr>
          <w:sz w:val="28"/>
          <w:szCs w:val="28"/>
        </w:rPr>
        <w:t>інтенсивності</w:t>
      </w:r>
      <w:proofErr w:type="spellEnd"/>
      <w:r w:rsidRPr="002F128B">
        <w:rPr>
          <w:sz w:val="28"/>
          <w:szCs w:val="28"/>
        </w:rPr>
        <w:t xml:space="preserve"> </w:t>
      </w:r>
      <w:proofErr w:type="spellStart"/>
      <w:r w:rsidRPr="002F128B">
        <w:rPr>
          <w:sz w:val="28"/>
          <w:szCs w:val="28"/>
        </w:rPr>
        <w:t>свічення</w:t>
      </w:r>
      <w:proofErr w:type="spellEnd"/>
      <w:r w:rsidRPr="002F128B">
        <w:rPr>
          <w:sz w:val="28"/>
          <w:szCs w:val="28"/>
        </w:rPr>
        <w:t xml:space="preserve"> </w:t>
      </w:r>
      <w:proofErr w:type="spellStart"/>
      <w:r w:rsidRPr="002F128B">
        <w:rPr>
          <w:sz w:val="28"/>
          <w:szCs w:val="28"/>
        </w:rPr>
        <w:t>від</w:t>
      </w:r>
      <w:proofErr w:type="spellEnd"/>
      <w:r w:rsidRPr="002F128B">
        <w:rPr>
          <w:sz w:val="28"/>
          <w:szCs w:val="28"/>
        </w:rPr>
        <w:t xml:space="preserve"> струму через СД </w:t>
      </w:r>
      <w:r w:rsidRPr="002F128B">
        <w:rPr>
          <w:color w:val="FF0000"/>
          <w:sz w:val="28"/>
          <w:szCs w:val="28"/>
        </w:rPr>
        <w:t xml:space="preserve"> </w:t>
      </w:r>
    </w:p>
    <w:p w14:paraId="2C31FD58" w14:textId="77777777" w:rsidR="007C58F9" w:rsidRPr="002F128B" w:rsidRDefault="007C58F9" w:rsidP="003A6ABC">
      <w:pPr>
        <w:spacing w:line="360" w:lineRule="auto"/>
        <w:jc w:val="center"/>
        <w:rPr>
          <w:color w:val="FF0000"/>
          <w:sz w:val="28"/>
          <w:szCs w:val="28"/>
        </w:rPr>
      </w:pPr>
      <w:r w:rsidRPr="002F128B">
        <w:rPr>
          <w:noProof/>
          <w:color w:val="FF0000"/>
          <w:sz w:val="28"/>
          <w:szCs w:val="28"/>
          <w:lang w:val="uk-UA" w:eastAsia="uk-UA"/>
        </w:rPr>
        <w:drawing>
          <wp:inline distT="0" distB="0" distL="0" distR="0" wp14:anchorId="12AA6AD2" wp14:editId="2ED0A646">
            <wp:extent cx="5190066" cy="4106108"/>
            <wp:effectExtent l="0" t="0" r="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94139" cy="4109330"/>
                    </a:xfrm>
                    <a:prstGeom prst="rect">
                      <a:avLst/>
                    </a:prstGeom>
                    <a:noFill/>
                    <a:ln>
                      <a:noFill/>
                    </a:ln>
                  </pic:spPr>
                </pic:pic>
              </a:graphicData>
            </a:graphic>
          </wp:inline>
        </w:drawing>
      </w:r>
    </w:p>
    <w:p w14:paraId="14D0F090" w14:textId="77777777" w:rsidR="007C58F9" w:rsidRPr="002F128B" w:rsidRDefault="007C58F9" w:rsidP="00A75FEA">
      <w:pPr>
        <w:spacing w:line="360" w:lineRule="auto"/>
        <w:jc w:val="center"/>
        <w:rPr>
          <w:color w:val="FF0000"/>
          <w:sz w:val="28"/>
          <w:szCs w:val="28"/>
        </w:rPr>
      </w:pPr>
      <w:r w:rsidRPr="002F128B">
        <w:rPr>
          <w:sz w:val="28"/>
          <w:szCs w:val="28"/>
          <w:highlight w:val="yellow"/>
        </w:rPr>
        <w:t>Рис.</w:t>
      </w:r>
      <w:r w:rsidRPr="002F128B">
        <w:rPr>
          <w:sz w:val="28"/>
          <w:szCs w:val="28"/>
          <w:highlight w:val="yellow"/>
          <w:lang w:val="uk-UA"/>
        </w:rPr>
        <w:t>7.</w:t>
      </w:r>
      <w:r w:rsidR="000104E0" w:rsidRPr="002F128B">
        <w:rPr>
          <w:sz w:val="28"/>
          <w:szCs w:val="28"/>
          <w:highlight w:val="yellow"/>
          <w:lang w:val="uk-UA"/>
        </w:rPr>
        <w:t>7</w:t>
      </w:r>
      <w:r w:rsidRPr="002F128B">
        <w:rPr>
          <w:sz w:val="28"/>
          <w:szCs w:val="28"/>
        </w:rPr>
        <w:t xml:space="preserve"> </w:t>
      </w:r>
      <w:proofErr w:type="spellStart"/>
      <w:r w:rsidRPr="002F128B">
        <w:rPr>
          <w:sz w:val="28"/>
          <w:szCs w:val="28"/>
        </w:rPr>
        <w:t>Залежність</w:t>
      </w:r>
      <w:proofErr w:type="spellEnd"/>
      <w:r w:rsidRPr="002F128B">
        <w:rPr>
          <w:sz w:val="28"/>
          <w:szCs w:val="28"/>
        </w:rPr>
        <w:t xml:space="preserve"> </w:t>
      </w:r>
      <w:r w:rsidRPr="002F128B">
        <w:rPr>
          <w:sz w:val="28"/>
          <w:szCs w:val="28"/>
          <w:lang w:val="uk-UA"/>
        </w:rPr>
        <w:t>квантового виходу</w:t>
      </w:r>
      <w:r w:rsidRPr="002F128B">
        <w:rPr>
          <w:sz w:val="28"/>
          <w:szCs w:val="28"/>
        </w:rPr>
        <w:t xml:space="preserve"> </w:t>
      </w:r>
      <w:proofErr w:type="spellStart"/>
      <w:r w:rsidRPr="002F128B">
        <w:rPr>
          <w:sz w:val="28"/>
          <w:szCs w:val="28"/>
        </w:rPr>
        <w:t>від</w:t>
      </w:r>
      <w:proofErr w:type="spellEnd"/>
      <w:r w:rsidRPr="002F128B">
        <w:rPr>
          <w:sz w:val="28"/>
          <w:szCs w:val="28"/>
        </w:rPr>
        <w:t xml:space="preserve"> струму через СД </w:t>
      </w:r>
      <w:r w:rsidRPr="002F128B">
        <w:rPr>
          <w:color w:val="FF0000"/>
          <w:sz w:val="28"/>
          <w:szCs w:val="28"/>
        </w:rPr>
        <w:t xml:space="preserve"> </w:t>
      </w:r>
    </w:p>
    <w:p w14:paraId="2EA984C1" w14:textId="77777777" w:rsidR="007C58F9" w:rsidRPr="002F128B" w:rsidRDefault="007C58F9" w:rsidP="00A75FEA">
      <w:pPr>
        <w:spacing w:line="360" w:lineRule="auto"/>
        <w:jc w:val="center"/>
        <w:rPr>
          <w:color w:val="FF0000"/>
          <w:sz w:val="28"/>
          <w:szCs w:val="28"/>
        </w:rPr>
      </w:pPr>
    </w:p>
    <w:p w14:paraId="38569BAF" w14:textId="20500D4D" w:rsidR="00E97DDC" w:rsidRPr="002F128B" w:rsidRDefault="00E97DDC" w:rsidP="00A75FEA">
      <w:pPr>
        <w:spacing w:line="360" w:lineRule="auto"/>
        <w:ind w:firstLine="708"/>
        <w:jc w:val="both"/>
        <w:rPr>
          <w:sz w:val="28"/>
          <w:szCs w:val="28"/>
        </w:rPr>
      </w:pPr>
      <w:r w:rsidRPr="002F128B">
        <w:rPr>
          <w:sz w:val="28"/>
          <w:szCs w:val="28"/>
        </w:rPr>
        <w:t xml:space="preserve">З </w:t>
      </w:r>
      <w:r w:rsidRPr="002F128B">
        <w:rPr>
          <w:sz w:val="28"/>
          <w:szCs w:val="28"/>
          <w:highlight w:val="yellow"/>
        </w:rPr>
        <w:t>(Рис.</w:t>
      </w:r>
      <w:r w:rsidR="00956D32" w:rsidRPr="002F128B">
        <w:rPr>
          <w:sz w:val="28"/>
          <w:szCs w:val="28"/>
          <w:highlight w:val="yellow"/>
          <w:lang w:val="uk-UA"/>
        </w:rPr>
        <w:t>7.</w:t>
      </w:r>
      <w:r w:rsidR="007C58F9" w:rsidRPr="002F128B">
        <w:rPr>
          <w:sz w:val="28"/>
          <w:szCs w:val="28"/>
          <w:highlight w:val="yellow"/>
        </w:rPr>
        <w:t>6,7.7)</w:t>
      </w:r>
      <w:r w:rsidRPr="002F128B">
        <w:rPr>
          <w:sz w:val="28"/>
          <w:szCs w:val="28"/>
        </w:rPr>
        <w:t xml:space="preserve"> видно, </w:t>
      </w:r>
      <w:proofErr w:type="spellStart"/>
      <w:r w:rsidRPr="002F128B">
        <w:rPr>
          <w:sz w:val="28"/>
          <w:szCs w:val="28"/>
        </w:rPr>
        <w:t>що</w:t>
      </w:r>
      <w:proofErr w:type="spellEnd"/>
      <w:r w:rsidRPr="002F128B">
        <w:rPr>
          <w:sz w:val="28"/>
          <w:szCs w:val="28"/>
        </w:rPr>
        <w:t xml:space="preserve"> </w:t>
      </w:r>
      <w:proofErr w:type="spellStart"/>
      <w:r w:rsidRPr="002F128B">
        <w:rPr>
          <w:sz w:val="28"/>
          <w:szCs w:val="28"/>
        </w:rPr>
        <w:t>падіння</w:t>
      </w:r>
      <w:proofErr w:type="spellEnd"/>
      <w:r w:rsidRPr="002F128B">
        <w:rPr>
          <w:sz w:val="28"/>
          <w:szCs w:val="28"/>
        </w:rPr>
        <w:t xml:space="preserve"> </w:t>
      </w:r>
      <w:proofErr w:type="spellStart"/>
      <w:r w:rsidRPr="002F128B">
        <w:rPr>
          <w:sz w:val="28"/>
          <w:szCs w:val="28"/>
        </w:rPr>
        <w:t>інтенсивності</w:t>
      </w:r>
      <w:proofErr w:type="spellEnd"/>
      <w:r w:rsidRPr="002F128B">
        <w:rPr>
          <w:sz w:val="28"/>
          <w:szCs w:val="28"/>
        </w:rPr>
        <w:t xml:space="preserve"> </w:t>
      </w:r>
      <w:proofErr w:type="spellStart"/>
      <w:r w:rsidRPr="002F128B">
        <w:rPr>
          <w:sz w:val="28"/>
          <w:szCs w:val="28"/>
        </w:rPr>
        <w:t>свічення</w:t>
      </w:r>
      <w:proofErr w:type="spellEnd"/>
      <w:r w:rsidRPr="002F128B">
        <w:rPr>
          <w:sz w:val="28"/>
          <w:szCs w:val="28"/>
        </w:rPr>
        <w:t xml:space="preserve"> </w:t>
      </w:r>
      <w:proofErr w:type="spellStart"/>
      <w:r w:rsidRPr="002F128B">
        <w:rPr>
          <w:sz w:val="28"/>
          <w:szCs w:val="28"/>
        </w:rPr>
        <w:t>супроводжується</w:t>
      </w:r>
      <w:proofErr w:type="spellEnd"/>
      <w:r w:rsidRPr="002F128B">
        <w:rPr>
          <w:sz w:val="28"/>
          <w:szCs w:val="28"/>
        </w:rPr>
        <w:t xml:space="preserve"> </w:t>
      </w:r>
      <w:proofErr w:type="spellStart"/>
      <w:r w:rsidRPr="002F128B">
        <w:rPr>
          <w:sz w:val="28"/>
          <w:szCs w:val="28"/>
        </w:rPr>
        <w:t>наближенням</w:t>
      </w:r>
      <w:proofErr w:type="spellEnd"/>
      <w:r w:rsidRPr="002F128B">
        <w:rPr>
          <w:sz w:val="28"/>
          <w:szCs w:val="28"/>
        </w:rPr>
        <w:t xml:space="preserve"> характеристик </w:t>
      </w:r>
      <w:r w:rsidRPr="00A448F2">
        <w:rPr>
          <w:i/>
          <w:sz w:val="28"/>
          <w:szCs w:val="28"/>
          <w:lang w:val="en-US"/>
        </w:rPr>
        <w:t>I</w:t>
      </w:r>
      <w:proofErr w:type="spellStart"/>
      <w:proofErr w:type="gramStart"/>
      <w:r w:rsidRPr="00A448F2">
        <w:rPr>
          <w:i/>
          <w:sz w:val="28"/>
          <w:szCs w:val="28"/>
          <w:vertAlign w:val="subscript"/>
        </w:rPr>
        <w:t>інт</w:t>
      </w:r>
      <w:proofErr w:type="spellEnd"/>
      <w:r w:rsidRPr="00A448F2">
        <w:rPr>
          <w:i/>
          <w:sz w:val="28"/>
          <w:szCs w:val="28"/>
          <w:vertAlign w:val="subscript"/>
        </w:rPr>
        <w:t>.</w:t>
      </w:r>
      <w:r w:rsidRPr="002F128B">
        <w:rPr>
          <w:sz w:val="28"/>
          <w:szCs w:val="28"/>
        </w:rPr>
        <w:t>(</w:t>
      </w:r>
      <w:proofErr w:type="gramEnd"/>
      <w:r w:rsidRPr="00A448F2">
        <w:rPr>
          <w:i/>
          <w:sz w:val="28"/>
          <w:szCs w:val="28"/>
          <w:lang w:val="en-US"/>
        </w:rPr>
        <w:t>I</w:t>
      </w:r>
      <w:r w:rsidRPr="00A448F2">
        <w:rPr>
          <w:i/>
          <w:sz w:val="28"/>
          <w:szCs w:val="28"/>
          <w:vertAlign w:val="subscript"/>
          <w:lang w:val="en-US"/>
        </w:rPr>
        <w:t>A</w:t>
      </w:r>
      <w:r w:rsidRPr="002F128B">
        <w:rPr>
          <w:sz w:val="28"/>
          <w:szCs w:val="28"/>
        </w:rPr>
        <w:t xml:space="preserve">) і, </w:t>
      </w:r>
      <w:proofErr w:type="spellStart"/>
      <w:r w:rsidRPr="002F128B">
        <w:rPr>
          <w:sz w:val="28"/>
          <w:szCs w:val="28"/>
        </w:rPr>
        <w:t>відповідно</w:t>
      </w:r>
      <w:proofErr w:type="spellEnd"/>
      <w:r w:rsidRPr="002F128B">
        <w:rPr>
          <w:sz w:val="28"/>
          <w:szCs w:val="28"/>
        </w:rPr>
        <w:t xml:space="preserve">, квантового </w:t>
      </w:r>
      <w:proofErr w:type="spellStart"/>
      <w:r w:rsidRPr="002F128B">
        <w:rPr>
          <w:sz w:val="28"/>
          <w:szCs w:val="28"/>
        </w:rPr>
        <w:t>виходу</w:t>
      </w:r>
      <w:proofErr w:type="spellEnd"/>
      <w:r w:rsidRPr="002F128B">
        <w:rPr>
          <w:sz w:val="28"/>
          <w:szCs w:val="28"/>
        </w:rPr>
        <w:t xml:space="preserve">, до </w:t>
      </w:r>
      <w:proofErr w:type="spellStart"/>
      <w:r w:rsidRPr="002F128B">
        <w:rPr>
          <w:sz w:val="28"/>
          <w:szCs w:val="28"/>
        </w:rPr>
        <w:t>лінійності</w:t>
      </w:r>
      <w:proofErr w:type="spellEnd"/>
      <w:r w:rsidRPr="002F128B">
        <w:rPr>
          <w:sz w:val="28"/>
          <w:szCs w:val="28"/>
        </w:rPr>
        <w:t xml:space="preserve">, </w:t>
      </w:r>
      <w:proofErr w:type="spellStart"/>
      <w:r w:rsidRPr="002F128B">
        <w:rPr>
          <w:sz w:val="28"/>
          <w:szCs w:val="28"/>
        </w:rPr>
        <w:t>що</w:t>
      </w:r>
      <w:proofErr w:type="spellEnd"/>
      <w:r w:rsidRPr="002F128B">
        <w:rPr>
          <w:sz w:val="28"/>
          <w:szCs w:val="28"/>
        </w:rPr>
        <w:t xml:space="preserve"> </w:t>
      </w:r>
      <w:proofErr w:type="spellStart"/>
      <w:r w:rsidRPr="002F128B">
        <w:rPr>
          <w:sz w:val="28"/>
          <w:szCs w:val="28"/>
        </w:rPr>
        <w:t>може</w:t>
      </w:r>
      <w:proofErr w:type="spellEnd"/>
      <w:r w:rsidRPr="002F128B">
        <w:rPr>
          <w:sz w:val="28"/>
          <w:szCs w:val="28"/>
        </w:rPr>
        <w:t xml:space="preserve"> бути </w:t>
      </w:r>
      <w:proofErr w:type="spellStart"/>
      <w:r w:rsidRPr="002F128B">
        <w:rPr>
          <w:sz w:val="28"/>
          <w:szCs w:val="28"/>
        </w:rPr>
        <w:t>використаним</w:t>
      </w:r>
      <w:proofErr w:type="spellEnd"/>
      <w:r w:rsidRPr="002F128B">
        <w:rPr>
          <w:sz w:val="28"/>
          <w:szCs w:val="28"/>
        </w:rPr>
        <w:t xml:space="preserve"> </w:t>
      </w:r>
      <w:proofErr w:type="spellStart"/>
      <w:r w:rsidRPr="002F128B">
        <w:rPr>
          <w:sz w:val="28"/>
          <w:szCs w:val="28"/>
        </w:rPr>
        <w:t>безпосередньо</w:t>
      </w:r>
      <w:proofErr w:type="spellEnd"/>
      <w:r w:rsidRPr="002F128B">
        <w:rPr>
          <w:sz w:val="28"/>
          <w:szCs w:val="28"/>
        </w:rPr>
        <w:t xml:space="preserve"> на </w:t>
      </w:r>
      <w:proofErr w:type="spellStart"/>
      <w:r w:rsidRPr="002F128B">
        <w:rPr>
          <w:sz w:val="28"/>
          <w:szCs w:val="28"/>
        </w:rPr>
        <w:t>практиці</w:t>
      </w:r>
      <w:proofErr w:type="spellEnd"/>
      <w:r w:rsidRPr="002F128B">
        <w:rPr>
          <w:sz w:val="28"/>
          <w:szCs w:val="28"/>
        </w:rPr>
        <w:t xml:space="preserve">. </w:t>
      </w:r>
      <w:proofErr w:type="spellStart"/>
      <w:r w:rsidRPr="002F128B">
        <w:rPr>
          <w:sz w:val="28"/>
          <w:szCs w:val="28"/>
        </w:rPr>
        <w:t>Подібне</w:t>
      </w:r>
      <w:proofErr w:type="spellEnd"/>
      <w:r w:rsidRPr="002F128B">
        <w:rPr>
          <w:sz w:val="28"/>
          <w:szCs w:val="28"/>
        </w:rPr>
        <w:t xml:space="preserve"> «</w:t>
      </w:r>
      <w:proofErr w:type="spellStart"/>
      <w:r w:rsidRPr="002F128B">
        <w:rPr>
          <w:sz w:val="28"/>
          <w:szCs w:val="28"/>
        </w:rPr>
        <w:t>вирівнювання</w:t>
      </w:r>
      <w:proofErr w:type="spellEnd"/>
      <w:r w:rsidRPr="002F128B">
        <w:rPr>
          <w:sz w:val="28"/>
          <w:szCs w:val="28"/>
        </w:rPr>
        <w:t xml:space="preserve">» </w:t>
      </w:r>
      <w:proofErr w:type="spellStart"/>
      <w:r w:rsidRPr="002F128B">
        <w:rPr>
          <w:sz w:val="28"/>
          <w:szCs w:val="28"/>
        </w:rPr>
        <w:t>властиве</w:t>
      </w:r>
      <w:proofErr w:type="spellEnd"/>
      <w:r w:rsidRPr="002F128B">
        <w:rPr>
          <w:sz w:val="28"/>
          <w:szCs w:val="28"/>
        </w:rPr>
        <w:t xml:space="preserve"> також </w:t>
      </w:r>
      <w:proofErr w:type="spellStart"/>
      <w:r w:rsidRPr="002F128B">
        <w:rPr>
          <w:sz w:val="28"/>
          <w:szCs w:val="28"/>
        </w:rPr>
        <w:t>температурним</w:t>
      </w:r>
      <w:proofErr w:type="spellEnd"/>
      <w:r w:rsidRPr="002F128B">
        <w:rPr>
          <w:sz w:val="28"/>
          <w:szCs w:val="28"/>
        </w:rPr>
        <w:t xml:space="preserve"> </w:t>
      </w:r>
      <w:proofErr w:type="spellStart"/>
      <w:r w:rsidRPr="002F128B">
        <w:rPr>
          <w:sz w:val="28"/>
          <w:szCs w:val="28"/>
        </w:rPr>
        <w:t>залежностям</w:t>
      </w:r>
      <w:proofErr w:type="spellEnd"/>
      <w:r w:rsidRPr="002F128B">
        <w:rPr>
          <w:sz w:val="28"/>
          <w:szCs w:val="28"/>
        </w:rPr>
        <w:t xml:space="preserve"> </w:t>
      </w:r>
      <w:proofErr w:type="spellStart"/>
      <w:r w:rsidRPr="002F128B">
        <w:rPr>
          <w:sz w:val="28"/>
          <w:szCs w:val="28"/>
        </w:rPr>
        <w:t>максимумів</w:t>
      </w:r>
      <w:proofErr w:type="spellEnd"/>
      <w:r w:rsidRPr="002F128B">
        <w:rPr>
          <w:sz w:val="28"/>
          <w:szCs w:val="28"/>
        </w:rPr>
        <w:t xml:space="preserve"> </w:t>
      </w:r>
      <w:proofErr w:type="spellStart"/>
      <w:r w:rsidRPr="002F128B">
        <w:rPr>
          <w:sz w:val="28"/>
          <w:szCs w:val="28"/>
        </w:rPr>
        <w:t>спектральних</w:t>
      </w:r>
      <w:proofErr w:type="spellEnd"/>
      <w:r w:rsidRPr="002F128B">
        <w:rPr>
          <w:sz w:val="28"/>
          <w:szCs w:val="28"/>
        </w:rPr>
        <w:t xml:space="preserve"> </w:t>
      </w:r>
      <w:proofErr w:type="spellStart"/>
      <w:r w:rsidRPr="002F128B">
        <w:rPr>
          <w:sz w:val="28"/>
          <w:szCs w:val="28"/>
        </w:rPr>
        <w:t>кривих</w:t>
      </w:r>
      <w:proofErr w:type="spellEnd"/>
      <w:r w:rsidRPr="002F128B">
        <w:rPr>
          <w:sz w:val="28"/>
          <w:szCs w:val="28"/>
        </w:rPr>
        <w:t xml:space="preserve"> для СД, </w:t>
      </w:r>
      <w:proofErr w:type="spellStart"/>
      <w:r w:rsidRPr="002F128B">
        <w:rPr>
          <w:sz w:val="28"/>
          <w:szCs w:val="28"/>
        </w:rPr>
        <w:t>опромінених</w:t>
      </w:r>
      <w:proofErr w:type="spellEnd"/>
      <w:r w:rsidRPr="002F128B">
        <w:rPr>
          <w:sz w:val="28"/>
          <w:szCs w:val="28"/>
        </w:rPr>
        <w:t xml:space="preserve"> </w:t>
      </w:r>
      <w:proofErr w:type="spellStart"/>
      <w:r w:rsidRPr="002F128B">
        <w:rPr>
          <w:sz w:val="28"/>
          <w:szCs w:val="28"/>
        </w:rPr>
        <w:t>електронами</w:t>
      </w:r>
      <w:proofErr w:type="spellEnd"/>
      <w:r w:rsidRPr="002F128B">
        <w:rPr>
          <w:sz w:val="28"/>
          <w:szCs w:val="28"/>
        </w:rPr>
        <w:t xml:space="preserve"> з </w:t>
      </w:r>
      <w:r w:rsidRPr="00A448F2">
        <w:rPr>
          <w:i/>
          <w:sz w:val="28"/>
          <w:szCs w:val="28"/>
          <w:lang w:val="en-US"/>
        </w:rPr>
        <w:t>E</w:t>
      </w:r>
      <w:r w:rsidRPr="00A448F2">
        <w:rPr>
          <w:i/>
          <w:sz w:val="28"/>
          <w:szCs w:val="28"/>
          <w:vertAlign w:val="subscript"/>
          <w:lang w:val="en-US"/>
        </w:rPr>
        <w:t>e</w:t>
      </w:r>
      <w:r w:rsidR="00CB454C" w:rsidRPr="002F128B">
        <w:rPr>
          <w:sz w:val="28"/>
          <w:szCs w:val="28"/>
          <w:vertAlign w:val="subscript"/>
          <w:lang w:val="uk-UA"/>
        </w:rPr>
        <w:t xml:space="preserve"> </w:t>
      </w:r>
      <w:r w:rsidRPr="002F128B">
        <w:rPr>
          <w:sz w:val="28"/>
          <w:szCs w:val="28"/>
        </w:rPr>
        <w:t>=</w:t>
      </w:r>
      <w:r w:rsidR="00CB454C" w:rsidRPr="002F128B">
        <w:rPr>
          <w:sz w:val="28"/>
          <w:szCs w:val="28"/>
          <w:lang w:val="uk-UA"/>
        </w:rPr>
        <w:t xml:space="preserve"> </w:t>
      </w:r>
      <w:r w:rsidRPr="002F128B">
        <w:rPr>
          <w:sz w:val="28"/>
          <w:szCs w:val="28"/>
        </w:rPr>
        <w:t>2</w:t>
      </w:r>
      <w:r w:rsidR="00A448F2">
        <w:rPr>
          <w:sz w:val="28"/>
          <w:szCs w:val="28"/>
          <w:lang w:val="uk-UA"/>
        </w:rPr>
        <w:t xml:space="preserve"> </w:t>
      </w:r>
      <w:r w:rsidR="00A448F2">
        <w:rPr>
          <w:sz w:val="28"/>
          <w:szCs w:val="28"/>
          <w:lang w:val="en-US"/>
        </w:rPr>
        <w:t>M</w:t>
      </w:r>
      <w:r w:rsidR="00A448F2" w:rsidRPr="00A448F2">
        <w:rPr>
          <w:sz w:val="28"/>
          <w:szCs w:val="28"/>
        </w:rPr>
        <w:t>еВ</w:t>
      </w:r>
      <w:r w:rsidRPr="002F128B">
        <w:rPr>
          <w:sz w:val="28"/>
          <w:szCs w:val="28"/>
        </w:rPr>
        <w:t xml:space="preserve">. </w:t>
      </w:r>
      <w:proofErr w:type="spellStart"/>
      <w:r w:rsidRPr="002F128B">
        <w:rPr>
          <w:sz w:val="28"/>
          <w:szCs w:val="28"/>
        </w:rPr>
        <w:t>Вплив</w:t>
      </w:r>
      <w:proofErr w:type="spellEnd"/>
      <w:r w:rsidRPr="002F128B">
        <w:rPr>
          <w:sz w:val="28"/>
          <w:szCs w:val="28"/>
        </w:rPr>
        <w:t xml:space="preserve"> </w:t>
      </w:r>
      <w:proofErr w:type="spellStart"/>
      <w:r w:rsidRPr="002F128B">
        <w:rPr>
          <w:sz w:val="28"/>
          <w:szCs w:val="28"/>
        </w:rPr>
        <w:t>опромінення</w:t>
      </w:r>
      <w:proofErr w:type="spellEnd"/>
      <w:r w:rsidRPr="002F128B">
        <w:rPr>
          <w:sz w:val="28"/>
          <w:szCs w:val="28"/>
        </w:rPr>
        <w:t xml:space="preserve"> особливо </w:t>
      </w:r>
      <w:proofErr w:type="spellStart"/>
      <w:r w:rsidRPr="002F128B">
        <w:rPr>
          <w:sz w:val="28"/>
          <w:szCs w:val="28"/>
        </w:rPr>
        <w:t>проявляється</w:t>
      </w:r>
      <w:proofErr w:type="spellEnd"/>
      <w:r w:rsidRPr="002F128B">
        <w:rPr>
          <w:sz w:val="28"/>
          <w:szCs w:val="28"/>
        </w:rPr>
        <w:t xml:space="preserve"> </w:t>
      </w:r>
      <w:proofErr w:type="gramStart"/>
      <w:r w:rsidRPr="002F128B">
        <w:rPr>
          <w:sz w:val="28"/>
          <w:szCs w:val="28"/>
        </w:rPr>
        <w:t>у межах</w:t>
      </w:r>
      <w:proofErr w:type="gramEnd"/>
      <w:r w:rsidRPr="002F128B">
        <w:rPr>
          <w:sz w:val="28"/>
          <w:szCs w:val="28"/>
        </w:rPr>
        <w:t xml:space="preserve"> температур 150</w:t>
      </w:r>
      <w:r w:rsidR="00A448F2">
        <w:rPr>
          <w:sz w:val="28"/>
          <w:szCs w:val="28"/>
          <w:lang w:val="uk-UA"/>
        </w:rPr>
        <w:t xml:space="preserve"> </w:t>
      </w:r>
      <w:r w:rsidR="00A448F2">
        <w:rPr>
          <w:sz w:val="28"/>
          <w:szCs w:val="28"/>
        </w:rPr>
        <w:t>–</w:t>
      </w:r>
      <w:r w:rsidR="00A448F2">
        <w:rPr>
          <w:sz w:val="28"/>
          <w:szCs w:val="28"/>
          <w:lang w:val="uk-UA"/>
        </w:rPr>
        <w:t xml:space="preserve"> </w:t>
      </w:r>
      <w:r w:rsidR="00A448F2">
        <w:rPr>
          <w:sz w:val="28"/>
          <w:szCs w:val="28"/>
        </w:rPr>
        <w:t xml:space="preserve">300 </w:t>
      </w:r>
      <w:r w:rsidRPr="002F128B">
        <w:rPr>
          <w:sz w:val="28"/>
          <w:szCs w:val="28"/>
          <w:lang w:val="en-US"/>
        </w:rPr>
        <w:t>K</w:t>
      </w:r>
      <w:r w:rsidRPr="002F128B">
        <w:rPr>
          <w:sz w:val="28"/>
          <w:szCs w:val="28"/>
        </w:rPr>
        <w:t xml:space="preserve"> </w:t>
      </w:r>
      <w:r w:rsidRPr="002F128B">
        <w:rPr>
          <w:sz w:val="28"/>
          <w:szCs w:val="28"/>
          <w:highlight w:val="yellow"/>
        </w:rPr>
        <w:t>(Рис.</w:t>
      </w:r>
      <w:r w:rsidR="000C3705" w:rsidRPr="002F128B">
        <w:rPr>
          <w:sz w:val="28"/>
          <w:szCs w:val="28"/>
          <w:highlight w:val="yellow"/>
          <w:lang w:val="uk-UA"/>
        </w:rPr>
        <w:t>7.</w:t>
      </w:r>
      <w:r w:rsidR="0035381A" w:rsidRPr="002F128B">
        <w:rPr>
          <w:sz w:val="28"/>
          <w:szCs w:val="28"/>
          <w:highlight w:val="yellow"/>
        </w:rPr>
        <w:t>8</w:t>
      </w:r>
      <w:r w:rsidRPr="002F128B">
        <w:rPr>
          <w:sz w:val="28"/>
          <w:szCs w:val="28"/>
          <w:highlight w:val="yellow"/>
        </w:rPr>
        <w:t>)</w:t>
      </w:r>
      <w:r w:rsidRPr="002F128B">
        <w:rPr>
          <w:sz w:val="28"/>
          <w:szCs w:val="28"/>
        </w:rPr>
        <w:t>.</w:t>
      </w:r>
    </w:p>
    <w:p w14:paraId="6D9F4B8F" w14:textId="77777777" w:rsidR="00E97DDC" w:rsidRPr="002F128B" w:rsidRDefault="00E97DDC" w:rsidP="003A6ABC">
      <w:pPr>
        <w:spacing w:line="360" w:lineRule="auto"/>
        <w:jc w:val="center"/>
        <w:rPr>
          <w:sz w:val="28"/>
          <w:szCs w:val="28"/>
          <w:lang w:val="en-US"/>
        </w:rPr>
      </w:pPr>
      <w:r w:rsidRPr="002F128B">
        <w:rPr>
          <w:noProof/>
          <w:sz w:val="28"/>
          <w:szCs w:val="28"/>
          <w:lang w:val="uk-UA" w:eastAsia="uk-UA"/>
        </w:rPr>
        <w:drawing>
          <wp:inline distT="0" distB="0" distL="0" distR="0" wp14:anchorId="158796CF" wp14:editId="0DB152B4">
            <wp:extent cx="5181600" cy="406338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30089" cy="4101410"/>
                    </a:xfrm>
                    <a:prstGeom prst="rect">
                      <a:avLst/>
                    </a:prstGeom>
                    <a:noFill/>
                    <a:ln>
                      <a:noFill/>
                    </a:ln>
                  </pic:spPr>
                </pic:pic>
              </a:graphicData>
            </a:graphic>
          </wp:inline>
        </w:drawing>
      </w:r>
    </w:p>
    <w:p w14:paraId="132295A1" w14:textId="431B5FE9" w:rsidR="00E97DDC" w:rsidRPr="002F128B" w:rsidRDefault="00E97DDC" w:rsidP="00A75FEA">
      <w:pPr>
        <w:spacing w:line="360" w:lineRule="auto"/>
        <w:jc w:val="center"/>
        <w:rPr>
          <w:sz w:val="28"/>
          <w:szCs w:val="28"/>
        </w:rPr>
      </w:pPr>
      <w:r w:rsidRPr="002F128B">
        <w:rPr>
          <w:sz w:val="28"/>
          <w:szCs w:val="28"/>
          <w:highlight w:val="yellow"/>
        </w:rPr>
        <w:t>Рис.</w:t>
      </w:r>
      <w:r w:rsidR="000C3705" w:rsidRPr="002F128B">
        <w:rPr>
          <w:sz w:val="28"/>
          <w:szCs w:val="28"/>
          <w:highlight w:val="yellow"/>
          <w:lang w:val="uk-UA"/>
        </w:rPr>
        <w:t>7.</w:t>
      </w:r>
      <w:r w:rsidR="0035381A" w:rsidRPr="002F128B">
        <w:rPr>
          <w:sz w:val="28"/>
          <w:szCs w:val="28"/>
          <w:highlight w:val="yellow"/>
          <w:lang w:val="uk-UA"/>
        </w:rPr>
        <w:t>8</w:t>
      </w:r>
      <w:r w:rsidRPr="002F128B">
        <w:rPr>
          <w:sz w:val="28"/>
          <w:szCs w:val="28"/>
        </w:rPr>
        <w:t xml:space="preserve"> </w:t>
      </w:r>
      <w:proofErr w:type="spellStart"/>
      <w:r w:rsidRPr="002F128B">
        <w:rPr>
          <w:sz w:val="28"/>
          <w:szCs w:val="28"/>
        </w:rPr>
        <w:t>Температурні</w:t>
      </w:r>
      <w:proofErr w:type="spellEnd"/>
      <w:r w:rsidRPr="002F128B">
        <w:rPr>
          <w:sz w:val="28"/>
          <w:szCs w:val="28"/>
        </w:rPr>
        <w:t xml:space="preserve"> </w:t>
      </w:r>
      <w:proofErr w:type="spellStart"/>
      <w:r w:rsidRPr="002F128B">
        <w:rPr>
          <w:sz w:val="28"/>
          <w:szCs w:val="28"/>
        </w:rPr>
        <w:t>залежності</w:t>
      </w:r>
      <w:proofErr w:type="spellEnd"/>
      <w:r w:rsidRPr="002F128B">
        <w:rPr>
          <w:sz w:val="28"/>
          <w:szCs w:val="28"/>
        </w:rPr>
        <w:t xml:space="preserve"> інтенсивностей </w:t>
      </w:r>
      <w:proofErr w:type="spellStart"/>
      <w:r w:rsidRPr="002F128B">
        <w:rPr>
          <w:sz w:val="28"/>
          <w:szCs w:val="28"/>
        </w:rPr>
        <w:t>свічення</w:t>
      </w:r>
      <w:proofErr w:type="spellEnd"/>
      <w:r w:rsidRPr="002F128B">
        <w:rPr>
          <w:sz w:val="28"/>
          <w:szCs w:val="28"/>
        </w:rPr>
        <w:t xml:space="preserve"> у </w:t>
      </w:r>
      <w:proofErr w:type="spellStart"/>
      <w:r w:rsidRPr="002F128B">
        <w:rPr>
          <w:sz w:val="28"/>
          <w:szCs w:val="28"/>
        </w:rPr>
        <w:t>максимумі</w:t>
      </w:r>
      <w:proofErr w:type="spellEnd"/>
      <w:r w:rsidRPr="002F128B">
        <w:rPr>
          <w:sz w:val="28"/>
          <w:szCs w:val="28"/>
        </w:rPr>
        <w:t xml:space="preserve"> </w:t>
      </w:r>
      <w:proofErr w:type="spellStart"/>
      <w:r w:rsidRPr="002F128B">
        <w:rPr>
          <w:sz w:val="28"/>
          <w:szCs w:val="28"/>
        </w:rPr>
        <w:t>спектральних</w:t>
      </w:r>
      <w:proofErr w:type="spellEnd"/>
      <w:r w:rsidRPr="002F128B">
        <w:rPr>
          <w:sz w:val="28"/>
          <w:szCs w:val="28"/>
        </w:rPr>
        <w:t xml:space="preserve"> </w:t>
      </w:r>
      <w:proofErr w:type="spellStart"/>
      <w:r w:rsidRPr="002F128B">
        <w:rPr>
          <w:sz w:val="28"/>
          <w:szCs w:val="28"/>
        </w:rPr>
        <w:t>кривих</w:t>
      </w:r>
      <w:proofErr w:type="spellEnd"/>
      <w:r w:rsidRPr="002F128B">
        <w:rPr>
          <w:sz w:val="28"/>
          <w:szCs w:val="28"/>
        </w:rPr>
        <w:t xml:space="preserve"> СД </w:t>
      </w:r>
      <w:proofErr w:type="spellStart"/>
      <w:r w:rsidRPr="002F128B">
        <w:rPr>
          <w:sz w:val="28"/>
          <w:szCs w:val="28"/>
          <w:lang w:val="en-US"/>
        </w:rPr>
        <w:t>InGaN</w:t>
      </w:r>
      <w:proofErr w:type="spellEnd"/>
      <w:r w:rsidRPr="002F128B">
        <w:rPr>
          <w:sz w:val="28"/>
          <w:szCs w:val="28"/>
        </w:rPr>
        <w:t>/</w:t>
      </w:r>
      <w:proofErr w:type="spellStart"/>
      <w:r w:rsidRPr="002F128B">
        <w:rPr>
          <w:sz w:val="28"/>
          <w:szCs w:val="28"/>
          <w:lang w:val="en-US"/>
        </w:rPr>
        <w:t>GaN</w:t>
      </w:r>
      <w:proofErr w:type="spellEnd"/>
      <w:r w:rsidRPr="002F128B">
        <w:rPr>
          <w:sz w:val="28"/>
          <w:szCs w:val="28"/>
        </w:rPr>
        <w:t xml:space="preserve">, </w:t>
      </w:r>
      <w:proofErr w:type="spellStart"/>
      <w:r w:rsidRPr="002F128B">
        <w:rPr>
          <w:sz w:val="28"/>
          <w:szCs w:val="28"/>
        </w:rPr>
        <w:t>опромінених</w:t>
      </w:r>
      <w:proofErr w:type="spellEnd"/>
      <w:r w:rsidRPr="002F128B">
        <w:rPr>
          <w:sz w:val="28"/>
          <w:szCs w:val="28"/>
        </w:rPr>
        <w:t xml:space="preserve"> </w:t>
      </w:r>
      <w:proofErr w:type="spellStart"/>
      <w:r w:rsidRPr="002F128B">
        <w:rPr>
          <w:sz w:val="28"/>
          <w:szCs w:val="28"/>
        </w:rPr>
        <w:t>електронами</w:t>
      </w:r>
      <w:proofErr w:type="spellEnd"/>
      <w:r w:rsidRPr="002F128B">
        <w:rPr>
          <w:sz w:val="28"/>
          <w:szCs w:val="28"/>
        </w:rPr>
        <w:t xml:space="preserve"> з </w:t>
      </w:r>
      <w:proofErr w:type="gramStart"/>
      <w:r w:rsidRPr="002F606F">
        <w:rPr>
          <w:i/>
          <w:sz w:val="28"/>
          <w:szCs w:val="28"/>
          <w:lang w:val="en-US"/>
        </w:rPr>
        <w:t>E</w:t>
      </w:r>
      <w:r w:rsidRPr="002F606F">
        <w:rPr>
          <w:i/>
          <w:sz w:val="28"/>
          <w:szCs w:val="28"/>
          <w:vertAlign w:val="subscript"/>
          <w:lang w:val="en-US"/>
        </w:rPr>
        <w:t>e</w:t>
      </w:r>
      <w:r w:rsidR="002F606F">
        <w:rPr>
          <w:i/>
          <w:sz w:val="28"/>
          <w:szCs w:val="28"/>
          <w:vertAlign w:val="subscript"/>
          <w:lang w:val="uk-UA"/>
        </w:rPr>
        <w:t xml:space="preserve">  </w:t>
      </w:r>
      <w:r w:rsidRPr="002F128B">
        <w:rPr>
          <w:sz w:val="28"/>
          <w:szCs w:val="28"/>
        </w:rPr>
        <w:t>=</w:t>
      </w:r>
      <w:proofErr w:type="gramEnd"/>
      <w:r w:rsidR="002F606F">
        <w:rPr>
          <w:sz w:val="28"/>
          <w:szCs w:val="28"/>
          <w:lang w:val="uk-UA"/>
        </w:rPr>
        <w:t xml:space="preserve"> </w:t>
      </w:r>
      <w:r w:rsidRPr="002F128B">
        <w:rPr>
          <w:sz w:val="28"/>
          <w:szCs w:val="28"/>
        </w:rPr>
        <w:t>2</w:t>
      </w:r>
      <w:r w:rsidR="002F606F">
        <w:rPr>
          <w:sz w:val="28"/>
          <w:szCs w:val="28"/>
          <w:lang w:val="uk-UA"/>
        </w:rPr>
        <w:t xml:space="preserve"> </w:t>
      </w:r>
      <w:r w:rsidR="002F606F">
        <w:rPr>
          <w:sz w:val="28"/>
          <w:szCs w:val="28"/>
          <w:lang w:val="en-US"/>
        </w:rPr>
        <w:t>M</w:t>
      </w:r>
      <w:r w:rsidR="002F606F" w:rsidRPr="002F606F">
        <w:rPr>
          <w:sz w:val="28"/>
          <w:szCs w:val="28"/>
        </w:rPr>
        <w:t>еВ</w:t>
      </w:r>
      <w:r w:rsidRPr="002F128B">
        <w:rPr>
          <w:sz w:val="28"/>
          <w:szCs w:val="28"/>
        </w:rPr>
        <w:t>.</w:t>
      </w:r>
    </w:p>
    <w:p w14:paraId="30D2EB86" w14:textId="77777777" w:rsidR="00FB0D71" w:rsidRPr="002F128B" w:rsidRDefault="00FB0D71" w:rsidP="00A75FEA">
      <w:pPr>
        <w:spacing w:line="360" w:lineRule="auto"/>
        <w:jc w:val="center"/>
        <w:rPr>
          <w:sz w:val="28"/>
          <w:szCs w:val="28"/>
        </w:rPr>
      </w:pPr>
    </w:p>
    <w:p w14:paraId="123F0394" w14:textId="77777777" w:rsidR="006C4D64" w:rsidRDefault="006C4D64" w:rsidP="00FB0D71">
      <w:pPr>
        <w:spacing w:line="360" w:lineRule="auto"/>
        <w:jc w:val="both"/>
        <w:rPr>
          <w:b/>
          <w:sz w:val="28"/>
          <w:szCs w:val="28"/>
          <w:lang w:val="uk-UA"/>
        </w:rPr>
      </w:pPr>
    </w:p>
    <w:p w14:paraId="4E3D8238" w14:textId="77777777" w:rsidR="006C4D64" w:rsidRDefault="006C4D64" w:rsidP="00FB0D71">
      <w:pPr>
        <w:spacing w:line="360" w:lineRule="auto"/>
        <w:jc w:val="both"/>
        <w:rPr>
          <w:b/>
          <w:sz w:val="28"/>
          <w:szCs w:val="28"/>
          <w:lang w:val="uk-UA"/>
        </w:rPr>
      </w:pPr>
    </w:p>
    <w:p w14:paraId="3B326496" w14:textId="77777777" w:rsidR="006C4D64" w:rsidRDefault="006C4D64" w:rsidP="00FB0D71">
      <w:pPr>
        <w:spacing w:line="360" w:lineRule="auto"/>
        <w:jc w:val="both"/>
        <w:rPr>
          <w:b/>
          <w:sz w:val="28"/>
          <w:szCs w:val="28"/>
          <w:lang w:val="uk-UA"/>
        </w:rPr>
      </w:pPr>
    </w:p>
    <w:p w14:paraId="36717A97" w14:textId="77777777" w:rsidR="006C4D64" w:rsidRDefault="006C4D64" w:rsidP="00FB0D71">
      <w:pPr>
        <w:spacing w:line="360" w:lineRule="auto"/>
        <w:jc w:val="both"/>
        <w:rPr>
          <w:b/>
          <w:sz w:val="28"/>
          <w:szCs w:val="28"/>
          <w:lang w:val="uk-UA"/>
        </w:rPr>
      </w:pPr>
    </w:p>
    <w:p w14:paraId="1B1B1693" w14:textId="77777777" w:rsidR="006C4D64" w:rsidRDefault="006C4D64" w:rsidP="00FB0D71">
      <w:pPr>
        <w:spacing w:line="360" w:lineRule="auto"/>
        <w:jc w:val="both"/>
        <w:rPr>
          <w:b/>
          <w:sz w:val="28"/>
          <w:szCs w:val="28"/>
          <w:lang w:val="uk-UA"/>
        </w:rPr>
      </w:pPr>
    </w:p>
    <w:p w14:paraId="6AC997FD" w14:textId="77777777" w:rsidR="006C4D64" w:rsidRDefault="006C4D64" w:rsidP="00FB0D71">
      <w:pPr>
        <w:spacing w:line="360" w:lineRule="auto"/>
        <w:jc w:val="both"/>
        <w:rPr>
          <w:b/>
          <w:sz w:val="28"/>
          <w:szCs w:val="28"/>
          <w:lang w:val="uk-UA"/>
        </w:rPr>
      </w:pPr>
    </w:p>
    <w:p w14:paraId="51A49D51" w14:textId="77777777" w:rsidR="006C4D64" w:rsidRDefault="006C4D64" w:rsidP="00FB0D71">
      <w:pPr>
        <w:spacing w:line="360" w:lineRule="auto"/>
        <w:jc w:val="both"/>
        <w:rPr>
          <w:b/>
          <w:sz w:val="28"/>
          <w:szCs w:val="28"/>
          <w:lang w:val="uk-UA"/>
        </w:rPr>
      </w:pPr>
    </w:p>
    <w:p w14:paraId="7E6AA1A8" w14:textId="77777777" w:rsidR="006C4D64" w:rsidRDefault="006C4D64" w:rsidP="00FB0D71">
      <w:pPr>
        <w:spacing w:line="360" w:lineRule="auto"/>
        <w:jc w:val="both"/>
        <w:rPr>
          <w:b/>
          <w:sz w:val="28"/>
          <w:szCs w:val="28"/>
          <w:lang w:val="uk-UA"/>
        </w:rPr>
      </w:pPr>
    </w:p>
    <w:p w14:paraId="7027B64B" w14:textId="77777777" w:rsidR="006C4D64" w:rsidRDefault="006C4D64" w:rsidP="00FB0D71">
      <w:pPr>
        <w:spacing w:line="360" w:lineRule="auto"/>
        <w:jc w:val="both"/>
        <w:rPr>
          <w:b/>
          <w:sz w:val="28"/>
          <w:szCs w:val="28"/>
          <w:lang w:val="uk-UA"/>
        </w:rPr>
      </w:pPr>
    </w:p>
    <w:p w14:paraId="6177B5F9" w14:textId="77777777" w:rsidR="006C4D64" w:rsidRDefault="006C4D64" w:rsidP="00FB0D71">
      <w:pPr>
        <w:spacing w:line="360" w:lineRule="auto"/>
        <w:jc w:val="both"/>
        <w:rPr>
          <w:b/>
          <w:sz w:val="28"/>
          <w:szCs w:val="28"/>
          <w:lang w:val="uk-UA"/>
        </w:rPr>
      </w:pPr>
    </w:p>
    <w:p w14:paraId="6772D757" w14:textId="77777777" w:rsidR="006C4D64" w:rsidRDefault="006C4D64" w:rsidP="00FB0D71">
      <w:pPr>
        <w:spacing w:line="360" w:lineRule="auto"/>
        <w:jc w:val="both"/>
        <w:rPr>
          <w:b/>
          <w:sz w:val="28"/>
          <w:szCs w:val="28"/>
          <w:lang w:val="uk-UA"/>
        </w:rPr>
      </w:pPr>
    </w:p>
    <w:p w14:paraId="7A8F84F6" w14:textId="77777777" w:rsidR="006C4D64" w:rsidRDefault="006C4D64" w:rsidP="00FB0D71">
      <w:pPr>
        <w:spacing w:line="360" w:lineRule="auto"/>
        <w:jc w:val="both"/>
        <w:rPr>
          <w:b/>
          <w:sz w:val="28"/>
          <w:szCs w:val="28"/>
          <w:lang w:val="uk-UA"/>
        </w:rPr>
      </w:pPr>
    </w:p>
    <w:p w14:paraId="1500F7B9" w14:textId="77777777" w:rsidR="006C4D64" w:rsidRDefault="006C4D64" w:rsidP="00FB0D71">
      <w:pPr>
        <w:spacing w:line="360" w:lineRule="auto"/>
        <w:jc w:val="both"/>
        <w:rPr>
          <w:b/>
          <w:sz w:val="28"/>
          <w:szCs w:val="28"/>
          <w:lang w:val="uk-UA"/>
        </w:rPr>
      </w:pPr>
    </w:p>
    <w:p w14:paraId="26A249B3" w14:textId="6EB0F056" w:rsidR="00FB0D71" w:rsidRPr="002F128B" w:rsidRDefault="00270EBD" w:rsidP="00FB0D71">
      <w:pPr>
        <w:spacing w:line="360" w:lineRule="auto"/>
        <w:jc w:val="both"/>
        <w:rPr>
          <w:b/>
          <w:sz w:val="28"/>
          <w:szCs w:val="28"/>
          <w:lang w:val="uk-UA"/>
        </w:rPr>
      </w:pPr>
      <w:r>
        <w:rPr>
          <w:b/>
          <w:sz w:val="28"/>
          <w:szCs w:val="28"/>
          <w:lang w:val="uk-UA"/>
        </w:rPr>
        <w:t>Висновки</w:t>
      </w:r>
      <w:r w:rsidR="006C4D64">
        <w:rPr>
          <w:b/>
          <w:sz w:val="28"/>
          <w:szCs w:val="28"/>
          <w:lang w:val="uk-UA"/>
        </w:rPr>
        <w:t xml:space="preserve"> до розділу</w:t>
      </w:r>
    </w:p>
    <w:p w14:paraId="3AF21F96" w14:textId="77777777" w:rsidR="00304399" w:rsidRPr="002F128B" w:rsidRDefault="00304399" w:rsidP="00304399">
      <w:pPr>
        <w:spacing w:line="360" w:lineRule="auto"/>
        <w:ind w:firstLine="708"/>
        <w:jc w:val="both"/>
        <w:rPr>
          <w:sz w:val="28"/>
          <w:szCs w:val="28"/>
          <w:lang w:val="uk-UA"/>
        </w:rPr>
      </w:pPr>
      <w:r w:rsidRPr="002F128B">
        <w:rPr>
          <w:sz w:val="28"/>
          <w:szCs w:val="28"/>
          <w:lang w:val="uk-UA"/>
        </w:rPr>
        <w:t xml:space="preserve">Інтенсивність свічення </w:t>
      </w:r>
      <w:proofErr w:type="spellStart"/>
      <w:r w:rsidRPr="002F128B">
        <w:rPr>
          <w:sz w:val="28"/>
          <w:szCs w:val="28"/>
          <w:lang w:val="uk-UA"/>
        </w:rPr>
        <w:t>СД</w:t>
      </w:r>
      <w:proofErr w:type="spellEnd"/>
      <w:r w:rsidRPr="002F128B">
        <w:rPr>
          <w:sz w:val="28"/>
          <w:szCs w:val="28"/>
          <w:lang w:val="uk-UA"/>
        </w:rPr>
        <w:t xml:space="preserve"> зі збільшення дози монотонно падає внаслідок введення глибоких безвипромінювальних рівнів радіаційних дефектів.</w:t>
      </w:r>
    </w:p>
    <w:p w14:paraId="75B282DF" w14:textId="38943F9D" w:rsidR="00336C16" w:rsidRPr="002F128B" w:rsidRDefault="000B4397" w:rsidP="00304399">
      <w:pPr>
        <w:spacing w:line="360" w:lineRule="auto"/>
        <w:ind w:firstLine="708"/>
        <w:jc w:val="both"/>
        <w:rPr>
          <w:sz w:val="28"/>
          <w:szCs w:val="28"/>
          <w:lang w:val="uk-UA"/>
        </w:rPr>
      </w:pPr>
      <w:proofErr w:type="spellStart"/>
      <w:r w:rsidRPr="002F128B">
        <w:rPr>
          <w:sz w:val="28"/>
          <w:szCs w:val="28"/>
          <w:lang w:val="uk-UA"/>
        </w:rPr>
        <w:t>Виявленно</w:t>
      </w:r>
      <w:proofErr w:type="spellEnd"/>
      <w:r w:rsidRPr="002F128B">
        <w:rPr>
          <w:sz w:val="28"/>
          <w:szCs w:val="28"/>
          <w:lang w:val="uk-UA"/>
        </w:rPr>
        <w:t>, що опромінення</w:t>
      </w:r>
      <w:r w:rsidR="00336C16" w:rsidRPr="002F128B">
        <w:rPr>
          <w:sz w:val="28"/>
          <w:szCs w:val="28"/>
          <w:lang w:val="uk-UA"/>
        </w:rPr>
        <w:t xml:space="preserve"> </w:t>
      </w:r>
      <w:proofErr w:type="spellStart"/>
      <w:r w:rsidR="00336C16" w:rsidRPr="002F128B">
        <w:rPr>
          <w:sz w:val="28"/>
          <w:szCs w:val="28"/>
          <w:lang w:val="uk-UA"/>
        </w:rPr>
        <w:t>СД</w:t>
      </w:r>
      <w:proofErr w:type="spellEnd"/>
      <w:r w:rsidR="00336C16" w:rsidRPr="002F128B">
        <w:rPr>
          <w:sz w:val="28"/>
          <w:szCs w:val="28"/>
          <w:lang w:val="uk-UA"/>
        </w:rPr>
        <w:t xml:space="preserve"> </w:t>
      </w:r>
      <w:proofErr w:type="spellStart"/>
      <w:r w:rsidR="00336C16" w:rsidRPr="002F128B">
        <w:rPr>
          <w:sz w:val="28"/>
          <w:szCs w:val="28"/>
          <w:lang w:val="en-US"/>
        </w:rPr>
        <w:t>InGaN</w:t>
      </w:r>
      <w:proofErr w:type="spellEnd"/>
      <w:r w:rsidR="00336C16" w:rsidRPr="002F128B">
        <w:rPr>
          <w:sz w:val="28"/>
          <w:szCs w:val="28"/>
          <w:lang w:val="uk-UA"/>
        </w:rPr>
        <w:t xml:space="preserve"> γ – квантами </w:t>
      </w:r>
      <w:r w:rsidR="002F606F" w:rsidRPr="002F128B">
        <w:rPr>
          <w:sz w:val="28"/>
          <w:szCs w:val="28"/>
          <w:vertAlign w:val="superscript"/>
          <w:lang w:val="uk-UA"/>
        </w:rPr>
        <w:t>60</w:t>
      </w:r>
      <w:r w:rsidR="00336C16" w:rsidRPr="002F128B">
        <w:rPr>
          <w:sz w:val="28"/>
          <w:szCs w:val="28"/>
          <w:lang w:val="en-US"/>
        </w:rPr>
        <w:t>Co</w:t>
      </w:r>
      <w:r w:rsidR="00336C16" w:rsidRPr="002F128B">
        <w:rPr>
          <w:sz w:val="28"/>
          <w:szCs w:val="28"/>
          <w:lang w:val="uk-UA"/>
        </w:rPr>
        <w:t xml:space="preserve"> </w:t>
      </w:r>
      <w:r w:rsidR="00336C16" w:rsidRPr="002F128B">
        <w:rPr>
          <w:sz w:val="28"/>
          <w:szCs w:val="28"/>
        </w:rPr>
        <w:t xml:space="preserve">та </w:t>
      </w:r>
      <w:proofErr w:type="spellStart"/>
      <w:r w:rsidR="00336C16" w:rsidRPr="002F128B">
        <w:rPr>
          <w:sz w:val="28"/>
          <w:szCs w:val="28"/>
        </w:rPr>
        <w:t>електронами</w:t>
      </w:r>
      <w:proofErr w:type="spellEnd"/>
      <w:r w:rsidR="00336C16" w:rsidRPr="002F128B">
        <w:rPr>
          <w:sz w:val="28"/>
          <w:szCs w:val="28"/>
        </w:rPr>
        <w:t xml:space="preserve"> з </w:t>
      </w:r>
      <w:r w:rsidRPr="002F128B">
        <w:rPr>
          <w:sz w:val="28"/>
          <w:szCs w:val="28"/>
          <w:lang w:val="uk-UA"/>
        </w:rPr>
        <w:t xml:space="preserve">          </w:t>
      </w:r>
      <w:r w:rsidR="00336C16" w:rsidRPr="002F606F">
        <w:rPr>
          <w:i/>
          <w:sz w:val="28"/>
          <w:szCs w:val="28"/>
          <w:lang w:val="en-US"/>
        </w:rPr>
        <w:t>E</w:t>
      </w:r>
      <w:r w:rsidR="00336C16" w:rsidRPr="002F606F">
        <w:rPr>
          <w:i/>
          <w:sz w:val="28"/>
          <w:szCs w:val="28"/>
          <w:vertAlign w:val="subscript"/>
          <w:lang w:val="en-US"/>
        </w:rPr>
        <w:t>e</w:t>
      </w:r>
      <w:r w:rsidR="00336C16" w:rsidRPr="002F128B">
        <w:rPr>
          <w:sz w:val="28"/>
          <w:szCs w:val="28"/>
        </w:rPr>
        <w:t xml:space="preserve"> = 2 </w:t>
      </w:r>
      <w:proofErr w:type="spellStart"/>
      <w:r w:rsidR="00336C16" w:rsidRPr="002F128B">
        <w:rPr>
          <w:sz w:val="28"/>
          <w:szCs w:val="28"/>
          <w:lang w:val="uk-UA"/>
        </w:rPr>
        <w:t>МеВ</w:t>
      </w:r>
      <w:proofErr w:type="spellEnd"/>
      <w:r w:rsidR="00336C16" w:rsidRPr="002F128B">
        <w:rPr>
          <w:sz w:val="28"/>
          <w:szCs w:val="28"/>
          <w:lang w:val="uk-UA"/>
        </w:rPr>
        <w:t xml:space="preserve"> при</w:t>
      </w:r>
      <w:r w:rsidRPr="002F128B">
        <w:rPr>
          <w:sz w:val="28"/>
          <w:szCs w:val="28"/>
          <w:lang w:val="uk-UA"/>
        </w:rPr>
        <w:t>з</w:t>
      </w:r>
      <w:r w:rsidR="00336C16" w:rsidRPr="002F128B">
        <w:rPr>
          <w:sz w:val="28"/>
          <w:szCs w:val="28"/>
          <w:lang w:val="uk-UA"/>
        </w:rPr>
        <w:t xml:space="preserve">водить до зростання </w:t>
      </w:r>
      <w:proofErr w:type="spellStart"/>
      <w:r w:rsidR="00336C16" w:rsidRPr="002F128B">
        <w:rPr>
          <w:sz w:val="28"/>
          <w:szCs w:val="28"/>
          <w:lang w:val="uk-UA"/>
        </w:rPr>
        <w:t>диферинційного</w:t>
      </w:r>
      <w:proofErr w:type="spellEnd"/>
      <w:r w:rsidR="00336C16" w:rsidRPr="002F128B">
        <w:rPr>
          <w:sz w:val="28"/>
          <w:szCs w:val="28"/>
          <w:lang w:val="uk-UA"/>
        </w:rPr>
        <w:t xml:space="preserve"> опору на </w:t>
      </w:r>
      <w:proofErr w:type="spellStart"/>
      <w:r w:rsidR="00336C16" w:rsidRPr="002F128B">
        <w:rPr>
          <w:sz w:val="28"/>
          <w:szCs w:val="28"/>
          <w:lang w:val="uk-UA"/>
        </w:rPr>
        <w:t>ВАХ</w:t>
      </w:r>
      <w:proofErr w:type="spellEnd"/>
      <w:r w:rsidR="00336C16" w:rsidRPr="002F128B">
        <w:rPr>
          <w:sz w:val="28"/>
          <w:szCs w:val="28"/>
          <w:lang w:val="uk-UA"/>
        </w:rPr>
        <w:t xml:space="preserve">; пробій </w:t>
      </w:r>
      <w:r w:rsidR="00336C16" w:rsidRPr="002F128B">
        <w:rPr>
          <w:sz w:val="28"/>
          <w:szCs w:val="28"/>
          <w:lang w:val="en-US"/>
        </w:rPr>
        <w:t>p</w:t>
      </w:r>
      <w:r w:rsidR="00336C16" w:rsidRPr="002F128B">
        <w:rPr>
          <w:sz w:val="28"/>
          <w:szCs w:val="28"/>
        </w:rPr>
        <w:t>-</w:t>
      </w:r>
      <w:r w:rsidR="00336C16" w:rsidRPr="002F128B">
        <w:rPr>
          <w:sz w:val="28"/>
          <w:szCs w:val="28"/>
          <w:lang w:val="en-US"/>
        </w:rPr>
        <w:t>n</w:t>
      </w:r>
      <w:r w:rsidR="00336C16" w:rsidRPr="002F128B">
        <w:rPr>
          <w:sz w:val="28"/>
          <w:szCs w:val="28"/>
        </w:rPr>
        <w:t xml:space="preserve"> </w:t>
      </w:r>
      <w:r w:rsidR="00336C16" w:rsidRPr="002F128B">
        <w:rPr>
          <w:sz w:val="28"/>
          <w:szCs w:val="28"/>
          <w:lang w:val="uk-UA"/>
        </w:rPr>
        <w:t xml:space="preserve">переходу при </w:t>
      </w:r>
      <w:proofErr w:type="spellStart"/>
      <w:r w:rsidR="00336C16" w:rsidRPr="002F128B">
        <w:rPr>
          <w:sz w:val="28"/>
          <w:szCs w:val="28"/>
          <w:lang w:val="uk-UA"/>
        </w:rPr>
        <w:t>зворотн</w:t>
      </w:r>
      <w:r w:rsidRPr="002F128B">
        <w:rPr>
          <w:sz w:val="28"/>
          <w:szCs w:val="28"/>
          <w:lang w:val="uk-UA"/>
        </w:rPr>
        <w:t>ьо</w:t>
      </w:r>
      <w:r w:rsidR="00336C16" w:rsidRPr="002F128B">
        <w:rPr>
          <w:sz w:val="28"/>
          <w:szCs w:val="28"/>
          <w:lang w:val="uk-UA"/>
        </w:rPr>
        <w:t>му</w:t>
      </w:r>
      <w:proofErr w:type="spellEnd"/>
      <w:r w:rsidR="00336C16" w:rsidRPr="002F128B">
        <w:rPr>
          <w:sz w:val="28"/>
          <w:szCs w:val="28"/>
          <w:lang w:val="uk-UA"/>
        </w:rPr>
        <w:t xml:space="preserve"> зміщенні – тунельного походження</w:t>
      </w:r>
      <w:r w:rsidR="006035A6" w:rsidRPr="002F128B">
        <w:rPr>
          <w:sz w:val="28"/>
          <w:szCs w:val="28"/>
          <w:lang w:val="uk-UA"/>
        </w:rPr>
        <w:t>.</w:t>
      </w:r>
    </w:p>
    <w:p w14:paraId="5C53ACDB" w14:textId="24A8705D" w:rsidR="000B4397" w:rsidRPr="002F128B" w:rsidRDefault="006035A6" w:rsidP="00304399">
      <w:pPr>
        <w:spacing w:line="360" w:lineRule="auto"/>
        <w:ind w:firstLine="708"/>
        <w:jc w:val="both"/>
        <w:rPr>
          <w:sz w:val="28"/>
          <w:szCs w:val="28"/>
          <w:lang w:val="uk-UA"/>
        </w:rPr>
      </w:pPr>
      <w:r w:rsidRPr="002F128B">
        <w:rPr>
          <w:sz w:val="28"/>
          <w:szCs w:val="28"/>
          <w:lang w:val="uk-UA"/>
        </w:rPr>
        <w:t xml:space="preserve">Профіль основної спектральної лінії </w:t>
      </w:r>
      <w:proofErr w:type="spellStart"/>
      <w:r w:rsidRPr="002F128B">
        <w:rPr>
          <w:sz w:val="28"/>
          <w:szCs w:val="28"/>
          <w:lang w:val="uk-UA"/>
        </w:rPr>
        <w:t>СД</w:t>
      </w:r>
      <w:proofErr w:type="spellEnd"/>
      <w:r w:rsidRPr="002F128B">
        <w:rPr>
          <w:sz w:val="28"/>
          <w:szCs w:val="28"/>
          <w:lang w:val="uk-UA"/>
        </w:rPr>
        <w:t xml:space="preserve"> </w:t>
      </w:r>
      <w:proofErr w:type="spellStart"/>
      <w:r w:rsidRPr="002F128B">
        <w:rPr>
          <w:sz w:val="28"/>
          <w:szCs w:val="28"/>
          <w:lang w:val="en-US"/>
        </w:rPr>
        <w:t>InGaN</w:t>
      </w:r>
      <w:proofErr w:type="spellEnd"/>
      <w:r w:rsidRPr="002F128B">
        <w:rPr>
          <w:sz w:val="28"/>
          <w:szCs w:val="28"/>
          <w:lang w:val="uk-UA"/>
        </w:rPr>
        <w:t xml:space="preserve"> (</w:t>
      </w:r>
      <w:r w:rsidRPr="002F128B">
        <w:rPr>
          <w:sz w:val="28"/>
          <w:szCs w:val="28"/>
        </w:rPr>
        <w:t>λ</w:t>
      </w:r>
      <w:r w:rsidRPr="002F128B">
        <w:rPr>
          <w:sz w:val="28"/>
          <w:szCs w:val="28"/>
          <w:vertAlign w:val="subscript"/>
          <w:lang w:val="en-US"/>
        </w:rPr>
        <w:t>max</w:t>
      </w:r>
      <w:r w:rsidR="002F606F">
        <w:rPr>
          <w:sz w:val="28"/>
          <w:szCs w:val="28"/>
          <w:vertAlign w:val="subscript"/>
          <w:lang w:val="uk-UA"/>
        </w:rPr>
        <w:t xml:space="preserve"> </w:t>
      </w:r>
      <w:r w:rsidRPr="002F128B">
        <w:rPr>
          <w:sz w:val="28"/>
          <w:szCs w:val="28"/>
          <w:lang w:val="uk-UA"/>
        </w:rPr>
        <w:t>=</w:t>
      </w:r>
      <w:r w:rsidR="002F606F">
        <w:rPr>
          <w:sz w:val="28"/>
          <w:szCs w:val="28"/>
          <w:lang w:val="uk-UA"/>
        </w:rPr>
        <w:t xml:space="preserve"> </w:t>
      </w:r>
      <w:r w:rsidRPr="002F128B">
        <w:rPr>
          <w:sz w:val="28"/>
          <w:szCs w:val="28"/>
          <w:lang w:val="uk-UA"/>
        </w:rPr>
        <w:t>464</w:t>
      </w:r>
      <w:r w:rsidR="002F606F">
        <w:rPr>
          <w:sz w:val="28"/>
          <w:szCs w:val="28"/>
          <w:lang w:val="uk-UA"/>
        </w:rPr>
        <w:t xml:space="preserve"> </w:t>
      </w:r>
      <w:r w:rsidRPr="002F128B">
        <w:rPr>
          <w:sz w:val="28"/>
          <w:szCs w:val="28"/>
          <w:lang w:val="uk-UA"/>
        </w:rPr>
        <w:t>нм) добре узгоджується з розподілом Гауса і відповідає свіченню квантових ям.</w:t>
      </w:r>
    </w:p>
    <w:p w14:paraId="111B338A" w14:textId="77777777" w:rsidR="00304399" w:rsidRPr="002F128B" w:rsidRDefault="000B4397" w:rsidP="000B4397">
      <w:pPr>
        <w:spacing w:line="360" w:lineRule="auto"/>
        <w:ind w:firstLine="708"/>
        <w:jc w:val="both"/>
        <w:rPr>
          <w:b/>
          <w:sz w:val="28"/>
          <w:szCs w:val="28"/>
          <w:lang w:val="uk-UA"/>
        </w:rPr>
      </w:pPr>
      <w:r w:rsidRPr="002F128B">
        <w:rPr>
          <w:sz w:val="28"/>
          <w:szCs w:val="28"/>
          <w:lang w:val="uk-UA"/>
        </w:rPr>
        <w:t xml:space="preserve">Зростання струму інжекції </w:t>
      </w:r>
      <w:proofErr w:type="spellStart"/>
      <w:r w:rsidRPr="002F128B">
        <w:rPr>
          <w:sz w:val="28"/>
          <w:szCs w:val="28"/>
          <w:lang w:val="uk-UA"/>
        </w:rPr>
        <w:t>супроводжуєтся</w:t>
      </w:r>
      <w:proofErr w:type="spellEnd"/>
      <w:r w:rsidRPr="002F128B">
        <w:rPr>
          <w:sz w:val="28"/>
          <w:szCs w:val="28"/>
          <w:lang w:val="uk-UA"/>
        </w:rPr>
        <w:t xml:space="preserve"> «голубим зсувом» </w:t>
      </w:r>
      <w:proofErr w:type="spellStart"/>
      <w:r w:rsidRPr="002F128B">
        <w:rPr>
          <w:sz w:val="28"/>
          <w:szCs w:val="28"/>
          <w:lang w:val="uk-UA"/>
        </w:rPr>
        <w:t>спекутру</w:t>
      </w:r>
      <w:proofErr w:type="spellEnd"/>
      <w:r w:rsidRPr="002F128B">
        <w:rPr>
          <w:sz w:val="28"/>
          <w:szCs w:val="28"/>
          <w:lang w:val="uk-UA"/>
        </w:rPr>
        <w:t xml:space="preserve"> внаслідок дії </w:t>
      </w:r>
      <w:proofErr w:type="spellStart"/>
      <w:r w:rsidRPr="002F128B">
        <w:rPr>
          <w:sz w:val="28"/>
          <w:szCs w:val="28"/>
          <w:lang w:val="uk-UA"/>
        </w:rPr>
        <w:t>ефекта</w:t>
      </w:r>
      <w:proofErr w:type="spellEnd"/>
      <w:r w:rsidRPr="002F128B">
        <w:rPr>
          <w:sz w:val="28"/>
          <w:szCs w:val="28"/>
          <w:lang w:val="uk-UA"/>
        </w:rPr>
        <w:t xml:space="preserve"> Штарка та заповнення верхніх рівнів </w:t>
      </w:r>
      <w:proofErr w:type="spellStart"/>
      <w:r w:rsidRPr="002F128B">
        <w:rPr>
          <w:sz w:val="28"/>
          <w:szCs w:val="28"/>
          <w:lang w:val="uk-UA"/>
        </w:rPr>
        <w:t>КЯ</w:t>
      </w:r>
      <w:proofErr w:type="spellEnd"/>
      <w:r w:rsidRPr="002F128B">
        <w:rPr>
          <w:sz w:val="28"/>
          <w:szCs w:val="28"/>
          <w:lang w:val="uk-UA"/>
        </w:rPr>
        <w:t>.</w:t>
      </w:r>
    </w:p>
    <w:p w14:paraId="5B94F0C6" w14:textId="77777777" w:rsidR="00FB0D71" w:rsidRPr="002F128B" w:rsidRDefault="00FB0D71" w:rsidP="00FB0D71">
      <w:pPr>
        <w:spacing w:line="360" w:lineRule="auto"/>
        <w:jc w:val="both"/>
        <w:rPr>
          <w:sz w:val="28"/>
          <w:szCs w:val="28"/>
          <w:lang w:val="uk-UA"/>
        </w:rPr>
      </w:pPr>
    </w:p>
    <w:p w14:paraId="56BC0224" w14:textId="77777777" w:rsidR="002F606F" w:rsidRDefault="002F606F" w:rsidP="00360E49">
      <w:pPr>
        <w:spacing w:line="360" w:lineRule="auto"/>
        <w:jc w:val="center"/>
        <w:rPr>
          <w:b/>
          <w:sz w:val="28"/>
          <w:szCs w:val="28"/>
          <w:lang w:val="uk-UA"/>
        </w:rPr>
      </w:pPr>
    </w:p>
    <w:p w14:paraId="085465D6" w14:textId="77777777" w:rsidR="002F606F" w:rsidRDefault="002F606F" w:rsidP="00360E49">
      <w:pPr>
        <w:spacing w:line="360" w:lineRule="auto"/>
        <w:jc w:val="center"/>
        <w:rPr>
          <w:b/>
          <w:sz w:val="28"/>
          <w:szCs w:val="28"/>
          <w:lang w:val="uk-UA"/>
        </w:rPr>
      </w:pPr>
    </w:p>
    <w:p w14:paraId="04859E83" w14:textId="77777777" w:rsidR="002F606F" w:rsidRDefault="002F606F" w:rsidP="00360E49">
      <w:pPr>
        <w:spacing w:line="360" w:lineRule="auto"/>
        <w:jc w:val="center"/>
        <w:rPr>
          <w:b/>
          <w:sz w:val="28"/>
          <w:szCs w:val="28"/>
          <w:lang w:val="uk-UA"/>
        </w:rPr>
      </w:pPr>
    </w:p>
    <w:p w14:paraId="61BAB029" w14:textId="77777777" w:rsidR="002F606F" w:rsidRDefault="002F606F" w:rsidP="00360E49">
      <w:pPr>
        <w:spacing w:line="360" w:lineRule="auto"/>
        <w:jc w:val="center"/>
        <w:rPr>
          <w:b/>
          <w:sz w:val="28"/>
          <w:szCs w:val="28"/>
          <w:lang w:val="uk-UA"/>
        </w:rPr>
      </w:pPr>
    </w:p>
    <w:p w14:paraId="347217C9" w14:textId="77777777" w:rsidR="002F606F" w:rsidRDefault="002F606F" w:rsidP="00360E49">
      <w:pPr>
        <w:spacing w:line="360" w:lineRule="auto"/>
        <w:jc w:val="center"/>
        <w:rPr>
          <w:b/>
          <w:sz w:val="28"/>
          <w:szCs w:val="28"/>
          <w:lang w:val="uk-UA"/>
        </w:rPr>
      </w:pPr>
    </w:p>
    <w:p w14:paraId="36CCBDFD" w14:textId="77777777" w:rsidR="002F606F" w:rsidRDefault="002F606F" w:rsidP="00360E49">
      <w:pPr>
        <w:spacing w:line="360" w:lineRule="auto"/>
        <w:jc w:val="center"/>
        <w:rPr>
          <w:b/>
          <w:sz w:val="28"/>
          <w:szCs w:val="28"/>
          <w:lang w:val="uk-UA"/>
        </w:rPr>
      </w:pPr>
    </w:p>
    <w:p w14:paraId="4B7DC825" w14:textId="77777777" w:rsidR="002F606F" w:rsidRDefault="002F606F" w:rsidP="00360E49">
      <w:pPr>
        <w:spacing w:line="360" w:lineRule="auto"/>
        <w:jc w:val="center"/>
        <w:rPr>
          <w:b/>
          <w:sz w:val="28"/>
          <w:szCs w:val="28"/>
          <w:lang w:val="uk-UA"/>
        </w:rPr>
      </w:pPr>
    </w:p>
    <w:p w14:paraId="7636CA69" w14:textId="77777777" w:rsidR="002F606F" w:rsidRDefault="002F606F" w:rsidP="00360E49">
      <w:pPr>
        <w:spacing w:line="360" w:lineRule="auto"/>
        <w:jc w:val="center"/>
        <w:rPr>
          <w:b/>
          <w:sz w:val="28"/>
          <w:szCs w:val="28"/>
          <w:lang w:val="uk-UA"/>
        </w:rPr>
      </w:pPr>
    </w:p>
    <w:p w14:paraId="55EAB160" w14:textId="77777777" w:rsidR="002F606F" w:rsidRDefault="002F606F" w:rsidP="00360E49">
      <w:pPr>
        <w:spacing w:line="360" w:lineRule="auto"/>
        <w:jc w:val="center"/>
        <w:rPr>
          <w:b/>
          <w:sz w:val="28"/>
          <w:szCs w:val="28"/>
          <w:lang w:val="uk-UA"/>
        </w:rPr>
      </w:pPr>
    </w:p>
    <w:p w14:paraId="0AB56BF2" w14:textId="77777777" w:rsidR="002F606F" w:rsidRDefault="002F606F" w:rsidP="00360E49">
      <w:pPr>
        <w:spacing w:line="360" w:lineRule="auto"/>
        <w:jc w:val="center"/>
        <w:rPr>
          <w:b/>
          <w:sz w:val="28"/>
          <w:szCs w:val="28"/>
          <w:lang w:val="uk-UA"/>
        </w:rPr>
      </w:pPr>
    </w:p>
    <w:p w14:paraId="10E0080D" w14:textId="77777777" w:rsidR="002F606F" w:rsidRDefault="002F606F" w:rsidP="00360E49">
      <w:pPr>
        <w:spacing w:line="360" w:lineRule="auto"/>
        <w:jc w:val="center"/>
        <w:rPr>
          <w:b/>
          <w:sz w:val="28"/>
          <w:szCs w:val="28"/>
          <w:lang w:val="uk-UA"/>
        </w:rPr>
      </w:pPr>
    </w:p>
    <w:p w14:paraId="48274A40" w14:textId="77777777" w:rsidR="002F606F" w:rsidRDefault="002F606F" w:rsidP="00360E49">
      <w:pPr>
        <w:spacing w:line="360" w:lineRule="auto"/>
        <w:jc w:val="center"/>
        <w:rPr>
          <w:b/>
          <w:sz w:val="28"/>
          <w:szCs w:val="28"/>
          <w:lang w:val="uk-UA"/>
        </w:rPr>
      </w:pPr>
    </w:p>
    <w:p w14:paraId="7B83BE7B" w14:textId="77777777" w:rsidR="002F606F" w:rsidRDefault="002F606F" w:rsidP="00360E49">
      <w:pPr>
        <w:spacing w:line="360" w:lineRule="auto"/>
        <w:jc w:val="center"/>
        <w:rPr>
          <w:b/>
          <w:sz w:val="28"/>
          <w:szCs w:val="28"/>
          <w:lang w:val="uk-UA"/>
        </w:rPr>
      </w:pPr>
    </w:p>
    <w:p w14:paraId="142A8275" w14:textId="77777777" w:rsidR="002F606F" w:rsidRDefault="002F606F" w:rsidP="00360E49">
      <w:pPr>
        <w:spacing w:line="360" w:lineRule="auto"/>
        <w:jc w:val="center"/>
        <w:rPr>
          <w:b/>
          <w:sz w:val="28"/>
          <w:szCs w:val="28"/>
          <w:lang w:val="uk-UA"/>
        </w:rPr>
      </w:pPr>
    </w:p>
    <w:p w14:paraId="4C93BDAF" w14:textId="77777777" w:rsidR="002F606F" w:rsidRDefault="002F606F" w:rsidP="00360E49">
      <w:pPr>
        <w:spacing w:line="360" w:lineRule="auto"/>
        <w:jc w:val="center"/>
        <w:rPr>
          <w:b/>
          <w:sz w:val="28"/>
          <w:szCs w:val="28"/>
          <w:lang w:val="uk-UA"/>
        </w:rPr>
      </w:pPr>
    </w:p>
    <w:p w14:paraId="4B2EB845" w14:textId="77777777" w:rsidR="002F606F" w:rsidRDefault="002F606F" w:rsidP="00360E49">
      <w:pPr>
        <w:spacing w:line="360" w:lineRule="auto"/>
        <w:jc w:val="center"/>
        <w:rPr>
          <w:b/>
          <w:sz w:val="28"/>
          <w:szCs w:val="28"/>
          <w:lang w:val="uk-UA"/>
        </w:rPr>
      </w:pPr>
    </w:p>
    <w:p w14:paraId="2FD640CF" w14:textId="77777777" w:rsidR="002F606F" w:rsidRDefault="002F606F" w:rsidP="00360E49">
      <w:pPr>
        <w:spacing w:line="360" w:lineRule="auto"/>
        <w:jc w:val="center"/>
        <w:rPr>
          <w:b/>
          <w:sz w:val="28"/>
          <w:szCs w:val="28"/>
          <w:lang w:val="uk-UA"/>
        </w:rPr>
      </w:pPr>
    </w:p>
    <w:p w14:paraId="61FF2E00" w14:textId="77777777" w:rsidR="002F606F" w:rsidRDefault="002F606F" w:rsidP="00360E49">
      <w:pPr>
        <w:spacing w:line="360" w:lineRule="auto"/>
        <w:jc w:val="center"/>
        <w:rPr>
          <w:b/>
          <w:sz w:val="28"/>
          <w:szCs w:val="28"/>
          <w:lang w:val="uk-UA"/>
        </w:rPr>
      </w:pPr>
    </w:p>
    <w:p w14:paraId="49466B02" w14:textId="77777777" w:rsidR="002F606F" w:rsidRDefault="002F606F" w:rsidP="00360E49">
      <w:pPr>
        <w:spacing w:line="360" w:lineRule="auto"/>
        <w:jc w:val="center"/>
        <w:rPr>
          <w:b/>
          <w:sz w:val="28"/>
          <w:szCs w:val="28"/>
          <w:lang w:val="uk-UA"/>
        </w:rPr>
      </w:pPr>
    </w:p>
    <w:p w14:paraId="464D83FF" w14:textId="77777777" w:rsidR="00321F47" w:rsidRPr="00FF016D" w:rsidRDefault="00321F47" w:rsidP="00321F47">
      <w:pPr>
        <w:spacing w:line="360" w:lineRule="auto"/>
        <w:jc w:val="center"/>
        <w:rPr>
          <w:sz w:val="28"/>
          <w:szCs w:val="28"/>
          <w:lang w:val="uk-UA"/>
        </w:rPr>
      </w:pPr>
      <w:r w:rsidRPr="00FF016D">
        <w:rPr>
          <w:b/>
          <w:sz w:val="28"/>
          <w:szCs w:val="28"/>
          <w:lang w:val="uk-UA"/>
        </w:rPr>
        <w:t>ВИСНОВКИ</w:t>
      </w:r>
    </w:p>
    <w:p w14:paraId="26CDB318" w14:textId="77777777" w:rsidR="00321F47" w:rsidRDefault="00321F47" w:rsidP="00321F47">
      <w:pPr>
        <w:spacing w:line="360" w:lineRule="auto"/>
        <w:ind w:firstLine="709"/>
        <w:jc w:val="both"/>
        <w:rPr>
          <w:sz w:val="28"/>
          <w:szCs w:val="28"/>
          <w:lang w:val="uk-UA"/>
        </w:rPr>
      </w:pPr>
      <w:r w:rsidRPr="00FF016D">
        <w:rPr>
          <w:sz w:val="28"/>
          <w:szCs w:val="28"/>
          <w:lang w:val="uk-UA"/>
        </w:rPr>
        <w:t xml:space="preserve">У дисертації приведені результати дослідження властивостей вихідних </w:t>
      </w:r>
      <w:proofErr w:type="spellStart"/>
      <w:r w:rsidRPr="00FF016D">
        <w:rPr>
          <w:sz w:val="28"/>
          <w:szCs w:val="28"/>
          <w:lang w:val="uk-UA"/>
        </w:rPr>
        <w:t>гомоперехідних</w:t>
      </w:r>
      <w:proofErr w:type="spellEnd"/>
      <w:r w:rsidRPr="00FF016D">
        <w:rPr>
          <w:sz w:val="28"/>
          <w:szCs w:val="28"/>
          <w:lang w:val="uk-UA"/>
        </w:rPr>
        <w:t xml:space="preserve"> (</w:t>
      </w:r>
      <w:proofErr w:type="spellStart"/>
      <w:r w:rsidRPr="00FF016D">
        <w:rPr>
          <w:sz w:val="28"/>
          <w:szCs w:val="28"/>
          <w:lang w:val="en-US"/>
        </w:rPr>
        <w:t>GaP</w:t>
      </w:r>
      <w:proofErr w:type="spellEnd"/>
      <w:r w:rsidRPr="00FF016D">
        <w:rPr>
          <w:sz w:val="28"/>
          <w:szCs w:val="28"/>
          <w:lang w:val="uk-UA"/>
        </w:rPr>
        <w:t xml:space="preserve">; </w:t>
      </w:r>
      <w:proofErr w:type="spellStart"/>
      <w:r w:rsidRPr="00FF016D">
        <w:rPr>
          <w:sz w:val="28"/>
          <w:szCs w:val="28"/>
          <w:lang w:val="en-US"/>
        </w:rPr>
        <w:t>GaAsP</w:t>
      </w:r>
      <w:proofErr w:type="spellEnd"/>
      <w:r w:rsidRPr="00FF016D">
        <w:rPr>
          <w:sz w:val="28"/>
          <w:szCs w:val="28"/>
          <w:lang w:val="uk-UA"/>
        </w:rPr>
        <w:t xml:space="preserve">) та </w:t>
      </w:r>
      <w:proofErr w:type="spellStart"/>
      <w:r w:rsidRPr="00FF016D">
        <w:rPr>
          <w:sz w:val="28"/>
          <w:szCs w:val="28"/>
          <w:lang w:val="uk-UA"/>
        </w:rPr>
        <w:t>гетероструктурних</w:t>
      </w:r>
      <w:proofErr w:type="spellEnd"/>
      <w:r w:rsidRPr="00FF016D">
        <w:rPr>
          <w:sz w:val="28"/>
          <w:szCs w:val="28"/>
          <w:lang w:val="uk-UA"/>
        </w:rPr>
        <w:t xml:space="preserve"> (</w:t>
      </w:r>
      <w:proofErr w:type="spellStart"/>
      <w:r w:rsidRPr="00FF016D">
        <w:rPr>
          <w:sz w:val="28"/>
          <w:szCs w:val="28"/>
          <w:lang w:val="en-US"/>
        </w:rPr>
        <w:t>InGaN</w:t>
      </w:r>
      <w:proofErr w:type="spellEnd"/>
      <w:r w:rsidRPr="00FF016D">
        <w:rPr>
          <w:sz w:val="28"/>
          <w:szCs w:val="28"/>
          <w:lang w:val="uk-UA"/>
        </w:rPr>
        <w:t xml:space="preserve">) світлодіодів із </w:t>
      </w:r>
      <w:proofErr w:type="spellStart"/>
      <w:r w:rsidRPr="00FF016D">
        <w:rPr>
          <w:sz w:val="28"/>
          <w:szCs w:val="28"/>
          <w:lang w:val="uk-UA"/>
        </w:rPr>
        <w:t>КЯ</w:t>
      </w:r>
      <w:proofErr w:type="spellEnd"/>
      <w:r w:rsidRPr="00FF016D">
        <w:rPr>
          <w:sz w:val="28"/>
          <w:szCs w:val="28"/>
          <w:lang w:val="uk-UA"/>
        </w:rPr>
        <w:t>. Робота містить також аналіз пострадіаційних ефектів у згаданих структурах, викликаних електронним опроміненням.</w:t>
      </w:r>
      <w:r>
        <w:rPr>
          <w:sz w:val="28"/>
          <w:szCs w:val="28"/>
          <w:lang w:val="uk-UA"/>
        </w:rPr>
        <w:t xml:space="preserve"> </w:t>
      </w:r>
    </w:p>
    <w:p w14:paraId="3C5C5F55" w14:textId="77777777" w:rsidR="00321F47" w:rsidRPr="00FF016D" w:rsidRDefault="00321F47" w:rsidP="00321F47">
      <w:pPr>
        <w:pStyle w:val="a7"/>
        <w:numPr>
          <w:ilvl w:val="0"/>
          <w:numId w:val="44"/>
        </w:numPr>
        <w:spacing w:line="360" w:lineRule="auto"/>
        <w:jc w:val="both"/>
        <w:rPr>
          <w:sz w:val="28"/>
          <w:szCs w:val="28"/>
          <w:lang w:val="uk-UA"/>
        </w:rPr>
      </w:pPr>
      <w:r w:rsidRPr="00FF016D">
        <w:rPr>
          <w:sz w:val="28"/>
          <w:szCs w:val="28"/>
          <w:lang w:val="uk-UA"/>
        </w:rPr>
        <w:t>Розроблено і удосконалено способи низькотемпературних вимірювань спектральних, електрофізичних (</w:t>
      </w:r>
      <w:proofErr w:type="spellStart"/>
      <w:r w:rsidRPr="00FF016D">
        <w:rPr>
          <w:sz w:val="28"/>
          <w:szCs w:val="28"/>
          <w:lang w:val="uk-UA"/>
        </w:rPr>
        <w:t>ВАХ</w:t>
      </w:r>
      <w:proofErr w:type="spellEnd"/>
      <w:r w:rsidRPr="00FF016D">
        <w:rPr>
          <w:sz w:val="28"/>
          <w:szCs w:val="28"/>
          <w:lang w:val="uk-UA"/>
        </w:rPr>
        <w:t xml:space="preserve">) та експлуатаційних (квантовий вихід) характеристик </w:t>
      </w:r>
      <w:proofErr w:type="spellStart"/>
      <w:r w:rsidRPr="00FF016D">
        <w:rPr>
          <w:sz w:val="28"/>
          <w:szCs w:val="28"/>
          <w:lang w:val="uk-UA"/>
        </w:rPr>
        <w:t>СД</w:t>
      </w:r>
      <w:proofErr w:type="spellEnd"/>
      <w:r w:rsidRPr="00FF016D">
        <w:rPr>
          <w:sz w:val="28"/>
          <w:szCs w:val="28"/>
          <w:lang w:val="uk-UA"/>
        </w:rPr>
        <w:t xml:space="preserve">. Запропонована і випробувана технологія опромінення електронами з  </w:t>
      </w:r>
      <w:r w:rsidRPr="00FF016D">
        <w:rPr>
          <w:i/>
          <w:sz w:val="28"/>
          <w:szCs w:val="28"/>
          <w:lang w:val="uk-UA"/>
        </w:rPr>
        <w:t>Е</w:t>
      </w:r>
      <w:r w:rsidRPr="00FF016D">
        <w:rPr>
          <w:i/>
          <w:sz w:val="28"/>
          <w:szCs w:val="28"/>
          <w:vertAlign w:val="subscript"/>
          <w:lang w:val="en-US"/>
        </w:rPr>
        <w:t>e</w:t>
      </w:r>
      <w:r w:rsidRPr="00FF016D">
        <w:rPr>
          <w:sz w:val="28"/>
          <w:szCs w:val="28"/>
          <w:lang w:val="uk-UA"/>
        </w:rPr>
        <w:t xml:space="preserve"> = 2 </w:t>
      </w:r>
      <w:proofErr w:type="spellStart"/>
      <w:r w:rsidRPr="00FF016D">
        <w:rPr>
          <w:sz w:val="28"/>
          <w:szCs w:val="28"/>
          <w:lang w:val="uk-UA"/>
        </w:rPr>
        <w:t>МеВ</w:t>
      </w:r>
      <w:proofErr w:type="spellEnd"/>
      <w:r w:rsidRPr="00FF016D">
        <w:rPr>
          <w:sz w:val="28"/>
          <w:szCs w:val="28"/>
          <w:lang w:val="uk-UA"/>
        </w:rPr>
        <w:t xml:space="preserve">, </w:t>
      </w:r>
      <w:r w:rsidRPr="00FF016D">
        <w:rPr>
          <w:sz w:val="28"/>
          <w:szCs w:val="28"/>
        </w:rPr>
        <w:t>γ</w:t>
      </w:r>
      <w:r w:rsidRPr="00FF016D">
        <w:rPr>
          <w:sz w:val="28"/>
          <w:szCs w:val="28"/>
          <w:lang w:val="uk-UA"/>
        </w:rPr>
        <w:t xml:space="preserve"> – квантами </w:t>
      </w:r>
      <w:r w:rsidRPr="00FF016D">
        <w:rPr>
          <w:sz w:val="28"/>
          <w:szCs w:val="28"/>
          <w:vertAlign w:val="superscript"/>
          <w:lang w:val="uk-UA"/>
        </w:rPr>
        <w:t>60</w:t>
      </w:r>
      <w:r w:rsidRPr="00FF016D">
        <w:rPr>
          <w:sz w:val="28"/>
          <w:szCs w:val="28"/>
          <w:lang w:val="en-US"/>
        </w:rPr>
        <w:t>Co</w:t>
      </w:r>
      <w:r w:rsidRPr="00FF016D">
        <w:rPr>
          <w:sz w:val="28"/>
          <w:szCs w:val="28"/>
          <w:lang w:val="uk-UA"/>
        </w:rPr>
        <w:t xml:space="preserve">, </w:t>
      </w:r>
      <w:r w:rsidRPr="00FF016D">
        <w:rPr>
          <w:sz w:val="28"/>
          <w:szCs w:val="28"/>
          <w:vertAlign w:val="superscript"/>
          <w:lang w:val="uk-UA"/>
        </w:rPr>
        <w:t>137</w:t>
      </w:r>
      <w:r w:rsidRPr="00FF016D">
        <w:rPr>
          <w:sz w:val="28"/>
          <w:szCs w:val="28"/>
          <w:lang w:val="uk-UA"/>
        </w:rPr>
        <w:t xml:space="preserve">Cs, нейтронами. Технологія може бути використана для радіаційної обробки напівпровідникових діодів, одержаних на основі інших </w:t>
      </w:r>
      <w:proofErr w:type="spellStart"/>
      <w:r w:rsidRPr="00FF016D">
        <w:rPr>
          <w:sz w:val="28"/>
          <w:szCs w:val="28"/>
          <w:lang w:val="uk-UA"/>
        </w:rPr>
        <w:t>сполук</w:t>
      </w:r>
      <w:proofErr w:type="spellEnd"/>
      <w:r w:rsidRPr="00FF016D">
        <w:rPr>
          <w:sz w:val="28"/>
          <w:szCs w:val="28"/>
          <w:lang w:val="uk-UA"/>
        </w:rPr>
        <w:t xml:space="preserve"> </w:t>
      </w:r>
      <w:proofErr w:type="spellStart"/>
      <w:r w:rsidRPr="00FF016D">
        <w:rPr>
          <w:sz w:val="28"/>
          <w:szCs w:val="28"/>
          <w:lang w:val="en-US"/>
        </w:rPr>
        <w:t>A</w:t>
      </w:r>
      <w:r w:rsidRPr="00FF016D">
        <w:rPr>
          <w:sz w:val="28"/>
          <w:szCs w:val="28"/>
          <w:vertAlign w:val="superscript"/>
          <w:lang w:val="en-US"/>
        </w:rPr>
        <w:t>III</w:t>
      </w:r>
      <w:proofErr w:type="spellEnd"/>
      <w:r w:rsidRPr="00FF016D">
        <w:rPr>
          <w:sz w:val="28"/>
          <w:szCs w:val="28"/>
        </w:rPr>
        <w:t>B</w:t>
      </w:r>
      <w:r w:rsidRPr="00FF016D">
        <w:rPr>
          <w:sz w:val="28"/>
          <w:szCs w:val="28"/>
          <w:vertAlign w:val="superscript"/>
          <w:lang w:val="en-US"/>
        </w:rPr>
        <w:t>V</w:t>
      </w:r>
      <w:r w:rsidRPr="00FF016D">
        <w:rPr>
          <w:sz w:val="28"/>
          <w:szCs w:val="28"/>
        </w:rPr>
        <w:t>,</w:t>
      </w:r>
      <w:r w:rsidRPr="00FF016D">
        <w:rPr>
          <w:sz w:val="28"/>
          <w:szCs w:val="28"/>
          <w:lang w:val="uk-UA"/>
        </w:rPr>
        <w:t xml:space="preserve"> а також </w:t>
      </w:r>
      <w:proofErr w:type="spellStart"/>
      <w:r w:rsidRPr="00FF016D">
        <w:rPr>
          <w:sz w:val="28"/>
          <w:szCs w:val="28"/>
          <w:lang w:val="uk-UA"/>
        </w:rPr>
        <w:t>моноатомних</w:t>
      </w:r>
      <w:proofErr w:type="spellEnd"/>
      <w:r w:rsidRPr="00FF016D">
        <w:rPr>
          <w:sz w:val="28"/>
          <w:szCs w:val="28"/>
        </w:rPr>
        <w:t xml:space="preserve"> </w:t>
      </w:r>
      <w:r w:rsidRPr="00FF016D">
        <w:rPr>
          <w:sz w:val="28"/>
          <w:szCs w:val="28"/>
          <w:lang w:val="en-US"/>
        </w:rPr>
        <w:t>Ga</w:t>
      </w:r>
      <w:r w:rsidRPr="00FF016D">
        <w:rPr>
          <w:sz w:val="28"/>
          <w:szCs w:val="28"/>
        </w:rPr>
        <w:t xml:space="preserve"> </w:t>
      </w:r>
      <w:r w:rsidRPr="00FF016D">
        <w:rPr>
          <w:sz w:val="28"/>
          <w:szCs w:val="28"/>
          <w:lang w:val="uk-UA"/>
        </w:rPr>
        <w:t>і</w:t>
      </w:r>
      <w:r w:rsidRPr="00FF016D">
        <w:rPr>
          <w:sz w:val="28"/>
          <w:szCs w:val="28"/>
        </w:rPr>
        <w:t xml:space="preserve"> </w:t>
      </w:r>
      <w:r w:rsidRPr="00FF016D">
        <w:rPr>
          <w:sz w:val="28"/>
          <w:szCs w:val="28"/>
          <w:lang w:val="en-US"/>
        </w:rPr>
        <w:t>Si</w:t>
      </w:r>
      <w:r w:rsidRPr="00FF016D">
        <w:rPr>
          <w:sz w:val="28"/>
          <w:szCs w:val="28"/>
          <w:lang w:val="uk-UA"/>
        </w:rPr>
        <w:t xml:space="preserve">. Детально описаний спосіб опромінення γ – квантами може </w:t>
      </w:r>
      <w:proofErr w:type="spellStart"/>
      <w:r w:rsidRPr="00FF016D">
        <w:rPr>
          <w:sz w:val="28"/>
          <w:szCs w:val="28"/>
          <w:lang w:val="uk-UA"/>
        </w:rPr>
        <w:t>може</w:t>
      </w:r>
      <w:proofErr w:type="spellEnd"/>
      <w:r w:rsidRPr="00FF016D">
        <w:rPr>
          <w:sz w:val="28"/>
          <w:szCs w:val="28"/>
          <w:lang w:val="uk-UA"/>
        </w:rPr>
        <w:t xml:space="preserve"> бути корисний дослідниками, які застосовують γ –  випромінювання з метою введення точкових дефектів у досліджувані кристали.</w:t>
      </w:r>
    </w:p>
    <w:p w14:paraId="3EC221E3" w14:textId="77777777" w:rsidR="00321F47" w:rsidRPr="00FF016D" w:rsidRDefault="00321F47" w:rsidP="00321F47">
      <w:pPr>
        <w:spacing w:line="360" w:lineRule="auto"/>
        <w:ind w:left="708" w:firstLine="426"/>
        <w:jc w:val="both"/>
        <w:rPr>
          <w:sz w:val="28"/>
          <w:szCs w:val="28"/>
          <w:lang w:val="uk-UA"/>
        </w:rPr>
      </w:pPr>
      <w:r w:rsidRPr="00FF016D">
        <w:rPr>
          <w:sz w:val="28"/>
          <w:szCs w:val="28"/>
          <w:lang w:val="uk-UA"/>
        </w:rPr>
        <w:t xml:space="preserve">Спосіб використання продуктів поділу важких ядер у ролі джерел змішаного випромінювання може бути </w:t>
      </w:r>
      <w:proofErr w:type="spellStart"/>
      <w:r w:rsidRPr="00FF016D">
        <w:rPr>
          <w:sz w:val="28"/>
          <w:szCs w:val="28"/>
          <w:lang w:val="uk-UA"/>
        </w:rPr>
        <w:t>бути</w:t>
      </w:r>
      <w:proofErr w:type="spellEnd"/>
      <w:r w:rsidRPr="00FF016D">
        <w:rPr>
          <w:sz w:val="28"/>
          <w:szCs w:val="28"/>
          <w:lang w:val="uk-UA"/>
        </w:rPr>
        <w:t xml:space="preserve"> актуальним у випадку відсутності джерела γ - </w:t>
      </w:r>
      <w:r w:rsidRPr="00FF016D">
        <w:rPr>
          <w:sz w:val="28"/>
          <w:szCs w:val="28"/>
          <w:vertAlign w:val="superscript"/>
          <w:lang w:val="uk-UA"/>
        </w:rPr>
        <w:t>60</w:t>
      </w:r>
      <w:r w:rsidRPr="00FF016D">
        <w:rPr>
          <w:sz w:val="28"/>
          <w:szCs w:val="28"/>
          <w:lang w:val="en-US"/>
        </w:rPr>
        <w:t>Co</w:t>
      </w:r>
      <w:r w:rsidRPr="00FF016D">
        <w:rPr>
          <w:sz w:val="28"/>
          <w:szCs w:val="28"/>
          <w:lang w:val="uk-UA"/>
        </w:rPr>
        <w:t xml:space="preserve">. Для цього встановлено співвідношення ефективності впливу джерел γ - </w:t>
      </w:r>
      <w:r w:rsidRPr="00FF016D">
        <w:rPr>
          <w:sz w:val="28"/>
          <w:szCs w:val="28"/>
          <w:vertAlign w:val="superscript"/>
          <w:lang w:val="uk-UA"/>
        </w:rPr>
        <w:t>60</w:t>
      </w:r>
      <w:r w:rsidRPr="00FF016D">
        <w:rPr>
          <w:sz w:val="28"/>
          <w:szCs w:val="28"/>
          <w:lang w:val="en-US"/>
        </w:rPr>
        <w:t>Co</w:t>
      </w:r>
      <w:r w:rsidRPr="00FF016D">
        <w:rPr>
          <w:sz w:val="28"/>
          <w:szCs w:val="28"/>
          <w:lang w:val="uk-UA"/>
        </w:rPr>
        <w:t xml:space="preserve"> та γ - </w:t>
      </w:r>
      <w:r w:rsidRPr="00FF016D">
        <w:rPr>
          <w:sz w:val="28"/>
          <w:szCs w:val="28"/>
          <w:vertAlign w:val="superscript"/>
          <w:lang w:val="uk-UA"/>
        </w:rPr>
        <w:t>137</w:t>
      </w:r>
      <w:r w:rsidRPr="00FF016D">
        <w:rPr>
          <w:sz w:val="28"/>
          <w:szCs w:val="28"/>
          <w:lang w:val="uk-UA"/>
        </w:rPr>
        <w:t xml:space="preserve">Cs на оптичні параметри </w:t>
      </w:r>
      <w:proofErr w:type="spellStart"/>
      <w:r w:rsidRPr="00FF016D">
        <w:rPr>
          <w:sz w:val="28"/>
          <w:szCs w:val="28"/>
          <w:lang w:val="uk-UA"/>
        </w:rPr>
        <w:t>СД</w:t>
      </w:r>
      <w:proofErr w:type="spellEnd"/>
      <w:r w:rsidRPr="00FF016D">
        <w:rPr>
          <w:sz w:val="28"/>
          <w:szCs w:val="28"/>
          <w:lang w:val="uk-UA"/>
        </w:rPr>
        <w:t>.</w:t>
      </w:r>
    </w:p>
    <w:p w14:paraId="389ACB6B" w14:textId="2FE678BD" w:rsidR="00321F47" w:rsidRPr="00FF016D" w:rsidRDefault="00321F47" w:rsidP="00321F47">
      <w:pPr>
        <w:spacing w:line="360" w:lineRule="auto"/>
        <w:ind w:left="708" w:firstLine="426"/>
        <w:jc w:val="both"/>
        <w:rPr>
          <w:sz w:val="28"/>
          <w:szCs w:val="28"/>
          <w:lang w:val="uk-UA"/>
        </w:rPr>
      </w:pPr>
      <w:r w:rsidRPr="00FF016D">
        <w:rPr>
          <w:sz w:val="28"/>
          <w:szCs w:val="28"/>
          <w:lang w:val="uk-UA"/>
        </w:rPr>
        <w:t>У дисертації пр</w:t>
      </w:r>
      <w:r w:rsidR="003875A9">
        <w:rPr>
          <w:sz w:val="28"/>
          <w:szCs w:val="28"/>
          <w:lang w:val="uk-UA"/>
        </w:rPr>
        <w:t>и</w:t>
      </w:r>
      <w:r w:rsidRPr="00FF016D">
        <w:rPr>
          <w:sz w:val="28"/>
          <w:szCs w:val="28"/>
          <w:lang w:val="uk-UA"/>
        </w:rPr>
        <w:t xml:space="preserve">ведені результати моделювання поля нейтронних потоків активної зони реактора </w:t>
      </w:r>
      <w:proofErr w:type="spellStart"/>
      <w:r w:rsidRPr="00FF016D">
        <w:rPr>
          <w:sz w:val="28"/>
          <w:szCs w:val="28"/>
          <w:lang w:val="uk-UA"/>
        </w:rPr>
        <w:t>ВВР</w:t>
      </w:r>
      <w:proofErr w:type="spellEnd"/>
      <w:r w:rsidRPr="00FF016D">
        <w:rPr>
          <w:sz w:val="28"/>
          <w:szCs w:val="28"/>
          <w:lang w:val="uk-UA"/>
        </w:rPr>
        <w:t xml:space="preserve">-М, одержані за участі автора; вертикальний розподіл щільності потоків швидких, </w:t>
      </w:r>
      <w:proofErr w:type="spellStart"/>
      <w:r w:rsidRPr="00FF016D">
        <w:rPr>
          <w:sz w:val="28"/>
          <w:szCs w:val="28"/>
          <w:lang w:val="uk-UA"/>
        </w:rPr>
        <w:t>епітеплових</w:t>
      </w:r>
      <w:proofErr w:type="spellEnd"/>
      <w:r w:rsidRPr="00FF016D">
        <w:rPr>
          <w:sz w:val="28"/>
          <w:szCs w:val="28"/>
          <w:lang w:val="uk-UA"/>
        </w:rPr>
        <w:t xml:space="preserve"> та </w:t>
      </w:r>
      <w:proofErr w:type="spellStart"/>
      <w:r w:rsidRPr="00FF016D">
        <w:rPr>
          <w:sz w:val="28"/>
          <w:szCs w:val="28"/>
          <w:lang w:val="uk-UA"/>
        </w:rPr>
        <w:t>термітермолізованих</w:t>
      </w:r>
      <w:proofErr w:type="spellEnd"/>
      <w:r w:rsidRPr="00FF016D">
        <w:rPr>
          <w:sz w:val="28"/>
          <w:szCs w:val="28"/>
          <w:lang w:val="uk-UA"/>
        </w:rPr>
        <w:t xml:space="preserve"> нейтронів добре узгоджується з експериментальними вимірюваннями, проведеними з допомогою нейтронних </w:t>
      </w:r>
      <w:proofErr w:type="spellStart"/>
      <w:r w:rsidRPr="00FF016D">
        <w:rPr>
          <w:sz w:val="28"/>
          <w:szCs w:val="28"/>
          <w:lang w:val="uk-UA"/>
        </w:rPr>
        <w:t>активитаційних</w:t>
      </w:r>
      <w:proofErr w:type="spellEnd"/>
      <w:r w:rsidRPr="00FF016D">
        <w:rPr>
          <w:sz w:val="28"/>
          <w:szCs w:val="28"/>
          <w:lang w:val="uk-UA"/>
        </w:rPr>
        <w:t xml:space="preserve"> детекторів.</w:t>
      </w:r>
    </w:p>
    <w:p w14:paraId="257AAC6D" w14:textId="77777777" w:rsidR="00321F47" w:rsidRPr="00FF016D" w:rsidRDefault="00321F47" w:rsidP="00321F47">
      <w:pPr>
        <w:spacing w:line="360" w:lineRule="auto"/>
        <w:ind w:left="708"/>
        <w:jc w:val="both"/>
        <w:rPr>
          <w:sz w:val="28"/>
          <w:szCs w:val="28"/>
          <w:lang w:val="uk-UA"/>
        </w:rPr>
      </w:pPr>
      <w:r w:rsidRPr="00FF016D">
        <w:rPr>
          <w:sz w:val="28"/>
          <w:szCs w:val="28"/>
          <w:lang w:val="uk-UA"/>
        </w:rPr>
        <w:t xml:space="preserve">На базі оптичного спектрометра </w:t>
      </w:r>
      <w:r w:rsidRPr="00FF016D">
        <w:rPr>
          <w:sz w:val="28"/>
          <w:szCs w:val="28"/>
          <w:lang w:val="en-US"/>
        </w:rPr>
        <w:t>Green</w:t>
      </w:r>
      <w:r w:rsidRPr="00FF016D">
        <w:rPr>
          <w:sz w:val="28"/>
          <w:szCs w:val="28"/>
        </w:rPr>
        <w:t>-</w:t>
      </w:r>
      <w:r w:rsidRPr="00FF016D">
        <w:rPr>
          <w:sz w:val="28"/>
          <w:szCs w:val="28"/>
          <w:lang w:val="en-US"/>
        </w:rPr>
        <w:t>Wave</w:t>
      </w:r>
      <w:r w:rsidRPr="00FF016D">
        <w:rPr>
          <w:sz w:val="28"/>
          <w:szCs w:val="28"/>
          <w:lang w:val="uk-UA"/>
        </w:rPr>
        <w:t xml:space="preserve"> сконструйовано вимірювальний пристрій</w:t>
      </w:r>
      <w:r w:rsidRPr="00FF016D">
        <w:rPr>
          <w:sz w:val="28"/>
          <w:szCs w:val="28"/>
        </w:rPr>
        <w:t>,</w:t>
      </w:r>
      <w:r w:rsidRPr="00FF016D">
        <w:rPr>
          <w:sz w:val="28"/>
          <w:szCs w:val="28"/>
          <w:lang w:val="uk-UA"/>
        </w:rPr>
        <w:t xml:space="preserve"> який дозволяє одержувати спектральні характеристики </w:t>
      </w:r>
      <w:proofErr w:type="spellStart"/>
      <w:r w:rsidRPr="00FF016D">
        <w:rPr>
          <w:sz w:val="28"/>
          <w:szCs w:val="28"/>
          <w:lang w:val="uk-UA"/>
        </w:rPr>
        <w:t>СД</w:t>
      </w:r>
      <w:proofErr w:type="spellEnd"/>
      <w:r w:rsidRPr="00FF016D">
        <w:rPr>
          <w:sz w:val="28"/>
          <w:szCs w:val="28"/>
          <w:lang w:val="uk-UA"/>
        </w:rPr>
        <w:t xml:space="preserve"> різного складу у видимій області та різних </w:t>
      </w:r>
      <w:proofErr w:type="spellStart"/>
      <w:r w:rsidRPr="00FF016D">
        <w:rPr>
          <w:sz w:val="28"/>
          <w:szCs w:val="28"/>
          <w:lang w:val="uk-UA"/>
        </w:rPr>
        <w:t>потужностей</w:t>
      </w:r>
      <w:proofErr w:type="spellEnd"/>
      <w:r w:rsidRPr="00FF016D">
        <w:rPr>
          <w:sz w:val="28"/>
          <w:szCs w:val="28"/>
          <w:lang w:val="uk-UA"/>
        </w:rPr>
        <w:t xml:space="preserve"> свідчення; розроблено спосіб уточненого контролю температури зразка.</w:t>
      </w:r>
    </w:p>
    <w:p w14:paraId="6E35A24B" w14:textId="0ADBDB43" w:rsidR="00321F47" w:rsidRPr="00FF016D" w:rsidRDefault="00321F47" w:rsidP="00DF71AA">
      <w:pPr>
        <w:pStyle w:val="a7"/>
        <w:numPr>
          <w:ilvl w:val="0"/>
          <w:numId w:val="44"/>
        </w:numPr>
        <w:spacing w:line="360" w:lineRule="auto"/>
        <w:ind w:left="709"/>
        <w:jc w:val="both"/>
        <w:rPr>
          <w:sz w:val="28"/>
          <w:szCs w:val="28"/>
          <w:lang w:val="uk-UA"/>
        </w:rPr>
      </w:pPr>
      <w:r w:rsidRPr="00FF016D">
        <w:rPr>
          <w:sz w:val="28"/>
          <w:szCs w:val="28"/>
          <w:lang w:val="uk-UA"/>
        </w:rPr>
        <w:t xml:space="preserve">Виявлено, що в опромінених електронами </w:t>
      </w:r>
      <w:r w:rsidRPr="00933895">
        <w:rPr>
          <w:i/>
          <w:sz w:val="28"/>
          <w:szCs w:val="28"/>
          <w:lang w:val="uk-UA"/>
        </w:rPr>
        <w:t>Е</w:t>
      </w:r>
      <w:r w:rsidRPr="00933895">
        <w:rPr>
          <w:i/>
          <w:sz w:val="28"/>
          <w:szCs w:val="28"/>
          <w:vertAlign w:val="subscript"/>
          <w:lang w:val="en-US"/>
        </w:rPr>
        <w:t>e</w:t>
      </w:r>
      <w:r w:rsidRPr="00FF016D">
        <w:rPr>
          <w:sz w:val="28"/>
          <w:szCs w:val="28"/>
          <w:lang w:val="uk-UA"/>
        </w:rPr>
        <w:t xml:space="preserve"> = 2 </w:t>
      </w:r>
      <w:proofErr w:type="spellStart"/>
      <w:r w:rsidRPr="00FF016D">
        <w:rPr>
          <w:sz w:val="28"/>
          <w:szCs w:val="28"/>
          <w:lang w:val="uk-UA"/>
        </w:rPr>
        <w:t>МеВ</w:t>
      </w:r>
      <w:proofErr w:type="spellEnd"/>
      <w:r w:rsidRPr="00FF016D">
        <w:rPr>
          <w:sz w:val="28"/>
          <w:szCs w:val="28"/>
          <w:lang w:val="uk-UA"/>
        </w:rPr>
        <w:t xml:space="preserve">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GaP</w:t>
      </w:r>
      <w:proofErr w:type="spellEnd"/>
      <w:r w:rsidRPr="00FF016D">
        <w:rPr>
          <w:sz w:val="28"/>
          <w:szCs w:val="28"/>
          <w:lang w:val="uk-UA"/>
        </w:rPr>
        <w:t xml:space="preserve">  існує «допорогова» стадія відпалу 20 – 50 °</w:t>
      </w:r>
      <w:r w:rsidRPr="00FF016D">
        <w:rPr>
          <w:sz w:val="28"/>
          <w:szCs w:val="28"/>
          <w:lang w:val="en-US"/>
        </w:rPr>
        <w:t>C</w:t>
      </w:r>
      <w:r w:rsidRPr="00FF016D">
        <w:rPr>
          <w:sz w:val="28"/>
          <w:szCs w:val="28"/>
          <w:lang w:val="uk-UA"/>
        </w:rPr>
        <w:t>, властива лише зразка</w:t>
      </w:r>
      <w:r w:rsidR="003875A9">
        <w:rPr>
          <w:sz w:val="28"/>
          <w:szCs w:val="28"/>
          <w:lang w:val="uk-UA"/>
        </w:rPr>
        <w:t>м</w:t>
      </w:r>
      <w:r w:rsidRPr="00FF016D">
        <w:rPr>
          <w:sz w:val="28"/>
          <w:szCs w:val="28"/>
          <w:lang w:val="uk-UA"/>
        </w:rPr>
        <w:t xml:space="preserve"> з </w:t>
      </w:r>
      <w:r w:rsidRPr="00FF016D">
        <w:rPr>
          <w:sz w:val="28"/>
          <w:szCs w:val="28"/>
          <w:lang w:val="en-US"/>
        </w:rPr>
        <w:t>p</w:t>
      </w:r>
      <w:r w:rsidRPr="00FF016D">
        <w:rPr>
          <w:sz w:val="28"/>
          <w:szCs w:val="28"/>
          <w:lang w:val="uk-UA"/>
        </w:rPr>
        <w:t>-</w:t>
      </w:r>
      <w:r w:rsidRPr="00FF016D">
        <w:rPr>
          <w:sz w:val="28"/>
          <w:szCs w:val="28"/>
          <w:lang w:val="en-US"/>
        </w:rPr>
        <w:t>n</w:t>
      </w:r>
      <w:r w:rsidR="003875A9">
        <w:rPr>
          <w:sz w:val="28"/>
          <w:szCs w:val="28"/>
          <w:lang w:val="uk-UA"/>
        </w:rPr>
        <w:t xml:space="preserve"> переходом</w:t>
      </w:r>
      <w:r w:rsidRPr="00FF016D">
        <w:rPr>
          <w:sz w:val="28"/>
          <w:szCs w:val="28"/>
          <w:lang w:val="uk-UA"/>
        </w:rPr>
        <w:t xml:space="preserve"> де в околі атмосфер </w:t>
      </w:r>
      <w:proofErr w:type="spellStart"/>
      <w:r w:rsidRPr="00FF016D">
        <w:rPr>
          <w:sz w:val="28"/>
          <w:szCs w:val="28"/>
          <w:lang w:val="uk-UA"/>
        </w:rPr>
        <w:t>Коттрелла</w:t>
      </w:r>
      <w:proofErr w:type="spellEnd"/>
      <w:r w:rsidRPr="00FF016D">
        <w:rPr>
          <w:sz w:val="28"/>
          <w:szCs w:val="28"/>
          <w:lang w:val="uk-UA"/>
        </w:rPr>
        <w:t xml:space="preserve"> можуть накопичуватись породжені опромінення точкові</w:t>
      </w:r>
      <w:r w:rsidR="00DF71AA">
        <w:rPr>
          <w:sz w:val="28"/>
          <w:szCs w:val="28"/>
          <w:lang w:val="uk-UA"/>
        </w:rPr>
        <w:t xml:space="preserve"> </w:t>
      </w:r>
      <w:r w:rsidRPr="00FF016D">
        <w:rPr>
          <w:sz w:val="28"/>
          <w:szCs w:val="28"/>
          <w:lang w:val="uk-UA"/>
        </w:rPr>
        <w:t>дефекти з низькою енергію активації.</w:t>
      </w:r>
    </w:p>
    <w:p w14:paraId="1AA00924" w14:textId="0C6B9A5D" w:rsidR="00321F47" w:rsidRPr="00933895" w:rsidRDefault="00321F47" w:rsidP="00321F47">
      <w:pPr>
        <w:pStyle w:val="a7"/>
        <w:spacing w:line="360" w:lineRule="auto"/>
        <w:ind w:left="786"/>
        <w:jc w:val="both"/>
        <w:rPr>
          <w:sz w:val="28"/>
          <w:szCs w:val="28"/>
          <w:lang w:val="uk-UA"/>
        </w:rPr>
      </w:pPr>
      <w:r w:rsidRPr="00FF016D">
        <w:rPr>
          <w:sz w:val="28"/>
          <w:szCs w:val="28"/>
          <w:lang w:val="uk-UA"/>
        </w:rPr>
        <w:t>Змішана стадія 120 – 370 °</w:t>
      </w:r>
      <w:r w:rsidRPr="00FF016D">
        <w:rPr>
          <w:sz w:val="28"/>
          <w:szCs w:val="28"/>
          <w:lang w:val="en-US"/>
        </w:rPr>
        <w:t>C</w:t>
      </w:r>
      <w:r w:rsidRPr="00FF016D">
        <w:rPr>
          <w:sz w:val="28"/>
          <w:szCs w:val="28"/>
          <w:lang w:val="uk-UA"/>
        </w:rPr>
        <w:t xml:space="preserve"> – результат накладання стадій відпалу </w:t>
      </w:r>
      <w:proofErr w:type="spellStart"/>
      <w:r w:rsidRPr="00FF016D">
        <w:rPr>
          <w:i/>
          <w:sz w:val="28"/>
          <w:szCs w:val="28"/>
          <w:lang w:val="en-US"/>
        </w:rPr>
        <w:t>V</w:t>
      </w:r>
      <w:r w:rsidRPr="00FF016D">
        <w:rPr>
          <w:i/>
          <w:sz w:val="28"/>
          <w:szCs w:val="28"/>
          <w:vertAlign w:val="subscript"/>
          <w:lang w:val="en-US"/>
        </w:rPr>
        <w:t>p</w:t>
      </w:r>
      <w:proofErr w:type="spellEnd"/>
      <w:r w:rsidRPr="00FF016D">
        <w:rPr>
          <w:sz w:val="28"/>
          <w:szCs w:val="28"/>
          <w:lang w:val="uk-UA"/>
        </w:rPr>
        <w:t xml:space="preserve">  та </w:t>
      </w:r>
      <w:proofErr w:type="spellStart"/>
      <w:r w:rsidRPr="00FF016D">
        <w:rPr>
          <w:i/>
          <w:sz w:val="28"/>
          <w:szCs w:val="28"/>
          <w:lang w:val="en-US"/>
        </w:rPr>
        <w:t>V</w:t>
      </w:r>
      <w:r w:rsidRPr="00FF016D">
        <w:rPr>
          <w:i/>
          <w:sz w:val="28"/>
          <w:szCs w:val="28"/>
          <w:vertAlign w:val="subscript"/>
          <w:lang w:val="en-US"/>
        </w:rPr>
        <w:t>Ga</w:t>
      </w:r>
      <w:proofErr w:type="spellEnd"/>
      <w:r w:rsidRPr="00FF016D">
        <w:rPr>
          <w:sz w:val="28"/>
          <w:szCs w:val="28"/>
          <w:lang w:val="uk-UA"/>
        </w:rPr>
        <w:t xml:space="preserve">, зумовленого великою концентрацією </w:t>
      </w:r>
      <w:proofErr w:type="spellStart"/>
      <w:r w:rsidRPr="00FF016D">
        <w:rPr>
          <w:sz w:val="28"/>
          <w:szCs w:val="28"/>
          <w:lang w:val="uk-UA"/>
        </w:rPr>
        <w:t>вакансійних</w:t>
      </w:r>
      <w:proofErr w:type="spellEnd"/>
      <w:r w:rsidRPr="00FF016D">
        <w:rPr>
          <w:sz w:val="28"/>
          <w:szCs w:val="28"/>
          <w:lang w:val="uk-UA"/>
        </w:rPr>
        <w:t xml:space="preserve"> дефектів подібного виду. Визначено коефіцієнти пошкодження часу життя носіїв струму точковими дефектами у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GaP</w:t>
      </w:r>
      <w:proofErr w:type="spellEnd"/>
      <w:r w:rsidRPr="00FF016D">
        <w:rPr>
          <w:sz w:val="28"/>
          <w:szCs w:val="28"/>
        </w:rPr>
        <w:t xml:space="preserve"> (</w:t>
      </w:r>
      <w:r w:rsidRPr="00FF016D">
        <w:rPr>
          <w:sz w:val="28"/>
          <w:szCs w:val="28"/>
          <w:lang w:val="en-US"/>
        </w:rPr>
        <w:t>Zn</w:t>
      </w:r>
      <w:r w:rsidRPr="00FF016D">
        <w:rPr>
          <w:sz w:val="28"/>
          <w:szCs w:val="28"/>
        </w:rPr>
        <w:t>-</w:t>
      </w:r>
      <w:r w:rsidRPr="00FF016D">
        <w:rPr>
          <w:sz w:val="28"/>
          <w:szCs w:val="28"/>
          <w:lang w:val="en-US"/>
        </w:rPr>
        <w:t>O</w:t>
      </w:r>
      <w:r w:rsidRPr="00FF016D">
        <w:rPr>
          <w:sz w:val="28"/>
          <w:szCs w:val="28"/>
        </w:rPr>
        <w:t>)</w:t>
      </w:r>
      <w:r w:rsidR="00933895">
        <w:rPr>
          <w:sz w:val="28"/>
          <w:szCs w:val="28"/>
          <w:lang w:val="uk-UA"/>
        </w:rPr>
        <w:t>.</w:t>
      </w:r>
    </w:p>
    <w:p w14:paraId="088B6127" w14:textId="2A65A369" w:rsidR="00321F47" w:rsidRPr="00FF016D" w:rsidRDefault="00321F47" w:rsidP="00321F47">
      <w:pPr>
        <w:pStyle w:val="a7"/>
        <w:numPr>
          <w:ilvl w:val="0"/>
          <w:numId w:val="44"/>
        </w:numPr>
        <w:spacing w:line="360" w:lineRule="auto"/>
        <w:jc w:val="both"/>
        <w:rPr>
          <w:sz w:val="28"/>
          <w:szCs w:val="28"/>
          <w:lang w:val="uk-UA"/>
        </w:rPr>
      </w:pPr>
      <w:r w:rsidRPr="00FF016D">
        <w:rPr>
          <w:sz w:val="28"/>
          <w:szCs w:val="28"/>
          <w:lang w:val="uk-UA"/>
        </w:rPr>
        <w:t xml:space="preserve">Показано, що зростання диференційного опору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GaAsP</w:t>
      </w:r>
      <w:proofErr w:type="spellEnd"/>
      <w:r w:rsidRPr="00933895">
        <w:rPr>
          <w:sz w:val="28"/>
          <w:szCs w:val="28"/>
          <w:lang w:val="uk-UA"/>
        </w:rPr>
        <w:t xml:space="preserve"> </w:t>
      </w:r>
      <w:r w:rsidRPr="00FF016D">
        <w:rPr>
          <w:sz w:val="28"/>
          <w:szCs w:val="28"/>
          <w:lang w:val="uk-UA"/>
        </w:rPr>
        <w:t>внаслідок опромінення</w:t>
      </w:r>
      <w:r w:rsidRPr="00933895">
        <w:rPr>
          <w:sz w:val="28"/>
          <w:szCs w:val="28"/>
          <w:lang w:val="uk-UA"/>
        </w:rPr>
        <w:t xml:space="preserve"> – </w:t>
      </w:r>
      <w:r w:rsidRPr="00FF016D">
        <w:rPr>
          <w:sz w:val="28"/>
          <w:szCs w:val="28"/>
          <w:lang w:val="uk-UA"/>
        </w:rPr>
        <w:t xml:space="preserve">результат компенсаційного впливу глибоких поверхневих рівнів радіаційних дефектів. При низьких температурах (77 – 90 К) на </w:t>
      </w:r>
      <w:proofErr w:type="spellStart"/>
      <w:r w:rsidRPr="00FF016D">
        <w:rPr>
          <w:sz w:val="28"/>
          <w:szCs w:val="28"/>
          <w:lang w:val="uk-UA"/>
        </w:rPr>
        <w:t>ВАХ</w:t>
      </w:r>
      <w:proofErr w:type="spellEnd"/>
      <w:r w:rsidRPr="00FF016D">
        <w:rPr>
          <w:sz w:val="28"/>
          <w:szCs w:val="28"/>
          <w:lang w:val="uk-UA"/>
        </w:rPr>
        <w:t xml:space="preserve">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GaP</w:t>
      </w:r>
      <w:proofErr w:type="spellEnd"/>
      <w:r w:rsidRPr="00FF016D">
        <w:rPr>
          <w:sz w:val="28"/>
          <w:szCs w:val="28"/>
          <w:lang w:val="uk-UA"/>
        </w:rPr>
        <w:t xml:space="preserve"> та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GaAsP</w:t>
      </w:r>
      <w:proofErr w:type="spellEnd"/>
      <w:r w:rsidRPr="00FF016D">
        <w:rPr>
          <w:sz w:val="28"/>
          <w:szCs w:val="28"/>
          <w:lang w:val="uk-UA"/>
        </w:rPr>
        <w:t xml:space="preserve"> формується ділянка від’ємного диференційного опору, механізм виникнення якої забезпечується існуванням внутрішньог</w:t>
      </w:r>
      <w:r w:rsidR="003875A9">
        <w:rPr>
          <w:sz w:val="28"/>
          <w:szCs w:val="28"/>
          <w:lang w:val="uk-UA"/>
        </w:rPr>
        <w:t xml:space="preserve">о оберненого зв’язку у кристалі, у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InGaN</w:t>
      </w:r>
      <w:proofErr w:type="spellEnd"/>
      <w:r w:rsidRPr="003875A9">
        <w:rPr>
          <w:sz w:val="28"/>
          <w:szCs w:val="28"/>
          <w:lang w:val="uk-UA"/>
        </w:rPr>
        <w:t xml:space="preserve"> </w:t>
      </w:r>
      <w:r w:rsidRPr="00FF016D">
        <w:rPr>
          <w:sz w:val="28"/>
          <w:szCs w:val="28"/>
          <w:lang w:val="uk-UA"/>
        </w:rPr>
        <w:t>вона виявлена вперше.</w:t>
      </w:r>
    </w:p>
    <w:p w14:paraId="661ADC0C" w14:textId="77777777" w:rsidR="00321F47" w:rsidRPr="00FF016D" w:rsidRDefault="00321F47" w:rsidP="00321F47">
      <w:pPr>
        <w:pStyle w:val="a7"/>
        <w:numPr>
          <w:ilvl w:val="0"/>
          <w:numId w:val="44"/>
        </w:numPr>
        <w:spacing w:line="360" w:lineRule="auto"/>
        <w:jc w:val="both"/>
        <w:rPr>
          <w:sz w:val="28"/>
          <w:szCs w:val="28"/>
          <w:lang w:val="uk-UA"/>
        </w:rPr>
      </w:pPr>
      <w:r w:rsidRPr="00FF016D">
        <w:rPr>
          <w:sz w:val="28"/>
          <w:szCs w:val="28"/>
          <w:lang w:val="uk-UA"/>
        </w:rPr>
        <w:t xml:space="preserve">Показано, що значення ширини забороненої зони </w:t>
      </w:r>
      <w:proofErr w:type="spellStart"/>
      <w:r w:rsidRPr="00933895">
        <w:rPr>
          <w:i/>
          <w:sz w:val="28"/>
          <w:szCs w:val="28"/>
          <w:lang w:val="en-US"/>
        </w:rPr>
        <w:t>E</w:t>
      </w:r>
      <w:r w:rsidRPr="00933895">
        <w:rPr>
          <w:i/>
          <w:sz w:val="28"/>
          <w:szCs w:val="28"/>
          <w:vertAlign w:val="subscript"/>
          <w:lang w:val="en-US"/>
        </w:rPr>
        <w:t>g</w:t>
      </w:r>
      <w:proofErr w:type="spellEnd"/>
      <w:r w:rsidRPr="00FF016D">
        <w:rPr>
          <w:sz w:val="28"/>
          <w:szCs w:val="28"/>
          <w:lang w:val="uk-UA"/>
        </w:rPr>
        <w:t xml:space="preserve"> твердого розчину </w:t>
      </w:r>
      <w:proofErr w:type="spellStart"/>
      <w:r w:rsidRPr="00FF016D">
        <w:rPr>
          <w:sz w:val="28"/>
          <w:szCs w:val="28"/>
          <w:lang w:val="en-US"/>
        </w:rPr>
        <w:t>GaAsP</w:t>
      </w:r>
      <w:proofErr w:type="spellEnd"/>
      <w:r w:rsidRPr="00FF016D">
        <w:rPr>
          <w:sz w:val="28"/>
          <w:szCs w:val="28"/>
          <w:lang w:val="uk-UA"/>
        </w:rPr>
        <w:t xml:space="preserve"> можна оцінити за співвідношенням </w:t>
      </w:r>
      <w:proofErr w:type="spellStart"/>
      <w:r w:rsidRPr="00FF016D">
        <w:rPr>
          <w:sz w:val="28"/>
          <w:szCs w:val="28"/>
          <w:lang w:val="uk-UA"/>
        </w:rPr>
        <w:t>Варшні</w:t>
      </w:r>
      <w:proofErr w:type="spellEnd"/>
      <w:r w:rsidRPr="00FF016D">
        <w:rPr>
          <w:sz w:val="28"/>
          <w:szCs w:val="28"/>
          <w:lang w:val="uk-UA"/>
        </w:rPr>
        <w:t xml:space="preserve"> у межах 0 ÷ 300 К. Встановлено залежність електронної температури </w:t>
      </w:r>
      <w:proofErr w:type="spellStart"/>
      <w:r w:rsidRPr="00FF016D">
        <w:rPr>
          <w:i/>
          <w:sz w:val="28"/>
          <w:szCs w:val="28"/>
          <w:lang w:val="en-US"/>
        </w:rPr>
        <w:t>T</w:t>
      </w:r>
      <w:r w:rsidRPr="00FF016D">
        <w:rPr>
          <w:i/>
          <w:sz w:val="28"/>
          <w:szCs w:val="28"/>
          <w:vertAlign w:val="subscript"/>
          <w:lang w:val="en-US"/>
        </w:rPr>
        <w:t>e</w:t>
      </w:r>
      <w:proofErr w:type="spellEnd"/>
      <w:r w:rsidRPr="00FF016D">
        <w:rPr>
          <w:sz w:val="28"/>
          <w:szCs w:val="28"/>
          <w:lang w:val="uk-UA"/>
        </w:rPr>
        <w:t xml:space="preserve">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GaAsP</w:t>
      </w:r>
      <w:proofErr w:type="spellEnd"/>
      <w:r w:rsidRPr="00FF016D">
        <w:rPr>
          <w:sz w:val="28"/>
          <w:szCs w:val="28"/>
          <w:lang w:val="uk-UA"/>
        </w:rPr>
        <w:t xml:space="preserve"> від температури термостата і виявлено її збільшення після електронного опромінення.</w:t>
      </w:r>
    </w:p>
    <w:p w14:paraId="2F78B21F" w14:textId="77777777" w:rsidR="00321F47" w:rsidRPr="00FF016D" w:rsidRDefault="00321F47" w:rsidP="00321F47">
      <w:pPr>
        <w:pStyle w:val="a7"/>
        <w:spacing w:line="360" w:lineRule="auto"/>
        <w:ind w:left="786"/>
        <w:jc w:val="both"/>
        <w:rPr>
          <w:sz w:val="28"/>
          <w:szCs w:val="28"/>
          <w:lang w:val="uk-UA"/>
        </w:rPr>
      </w:pPr>
      <w:r w:rsidRPr="00FF016D">
        <w:rPr>
          <w:sz w:val="28"/>
          <w:szCs w:val="28"/>
          <w:lang w:val="uk-UA"/>
        </w:rPr>
        <w:t xml:space="preserve">Зростання ширини спектральних ліній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GaAsP</w:t>
      </w:r>
      <w:proofErr w:type="spellEnd"/>
      <w:r w:rsidRPr="00FF016D">
        <w:rPr>
          <w:sz w:val="28"/>
          <w:szCs w:val="28"/>
          <w:lang w:val="uk-UA"/>
        </w:rPr>
        <w:t xml:space="preserve"> внаслідок опромінення зумовлено впливом електричних полів радіаційних дефектів.</w:t>
      </w:r>
    </w:p>
    <w:p w14:paraId="4456091B" w14:textId="52835A30" w:rsidR="00321F47" w:rsidRPr="00FF016D" w:rsidRDefault="00321F47" w:rsidP="00321F47">
      <w:pPr>
        <w:pStyle w:val="a7"/>
        <w:numPr>
          <w:ilvl w:val="0"/>
          <w:numId w:val="44"/>
        </w:numPr>
        <w:spacing w:line="360" w:lineRule="auto"/>
        <w:jc w:val="both"/>
        <w:rPr>
          <w:sz w:val="28"/>
          <w:szCs w:val="28"/>
          <w:lang w:val="uk-UA"/>
        </w:rPr>
      </w:pPr>
      <w:r w:rsidRPr="00FF016D">
        <w:rPr>
          <w:sz w:val="28"/>
          <w:szCs w:val="28"/>
          <w:lang w:val="uk-UA"/>
        </w:rPr>
        <w:t xml:space="preserve">Виявлено, що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GaAsP</w:t>
      </w:r>
      <w:proofErr w:type="spellEnd"/>
      <w:r w:rsidRPr="00FF016D">
        <w:rPr>
          <w:sz w:val="28"/>
          <w:szCs w:val="28"/>
          <w:lang w:val="uk-UA"/>
        </w:rPr>
        <w:t xml:space="preserve"> порівняно з їхніми аналогами </w:t>
      </w:r>
      <w:proofErr w:type="spellStart"/>
      <w:r w:rsidRPr="00FF016D">
        <w:rPr>
          <w:sz w:val="28"/>
          <w:szCs w:val="28"/>
          <w:lang w:val="en-US"/>
        </w:rPr>
        <w:t>GaP</w:t>
      </w:r>
      <w:proofErr w:type="spellEnd"/>
      <w:r w:rsidRPr="00FF016D">
        <w:rPr>
          <w:sz w:val="28"/>
          <w:szCs w:val="28"/>
          <w:lang w:val="uk-UA"/>
        </w:rPr>
        <w:t xml:space="preserve"> – значно радіаційно стійкіші. Одержаний результат</w:t>
      </w:r>
      <w:r w:rsidR="003875A9">
        <w:rPr>
          <w:sz w:val="28"/>
          <w:szCs w:val="28"/>
          <w:lang w:val="uk-UA"/>
        </w:rPr>
        <w:t xml:space="preserve"> може бути корисним</w:t>
      </w:r>
      <w:r w:rsidRPr="00FF016D">
        <w:rPr>
          <w:sz w:val="28"/>
          <w:szCs w:val="28"/>
          <w:lang w:val="uk-UA"/>
        </w:rPr>
        <w:t xml:space="preserve"> розробникам оптоелектронних модулів.</w:t>
      </w:r>
    </w:p>
    <w:p w14:paraId="41A39843" w14:textId="77777777" w:rsidR="00977D61" w:rsidRDefault="00321F47" w:rsidP="00321F47">
      <w:pPr>
        <w:pStyle w:val="a7"/>
        <w:numPr>
          <w:ilvl w:val="0"/>
          <w:numId w:val="44"/>
        </w:numPr>
        <w:spacing w:line="360" w:lineRule="auto"/>
        <w:jc w:val="both"/>
        <w:rPr>
          <w:sz w:val="28"/>
          <w:szCs w:val="28"/>
          <w:lang w:val="uk-UA"/>
        </w:rPr>
      </w:pPr>
      <w:r w:rsidRPr="00FF016D">
        <w:rPr>
          <w:sz w:val="28"/>
          <w:szCs w:val="28"/>
          <w:lang w:val="uk-UA"/>
        </w:rPr>
        <w:t xml:space="preserve">Детальні дослідження «білих»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InGaN</w:t>
      </w:r>
      <w:proofErr w:type="spellEnd"/>
      <w:r w:rsidRPr="00FF016D">
        <w:rPr>
          <w:sz w:val="28"/>
          <w:szCs w:val="28"/>
          <w:lang w:val="uk-UA"/>
        </w:rPr>
        <w:t xml:space="preserve"> показали, що спектри випромінювання базового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InGaN</w:t>
      </w:r>
      <w:proofErr w:type="spellEnd"/>
      <w:r w:rsidRPr="00FF016D">
        <w:rPr>
          <w:sz w:val="28"/>
          <w:szCs w:val="28"/>
          <w:lang w:val="uk-UA"/>
        </w:rPr>
        <w:t xml:space="preserve"> та люмінофора відповідають розподілу Гауса з </w:t>
      </w:r>
      <w:proofErr w:type="spellStart"/>
      <w:r w:rsidRPr="00FF016D">
        <w:rPr>
          <w:sz w:val="28"/>
          <w:szCs w:val="28"/>
          <w:lang w:val="uk-UA"/>
        </w:rPr>
        <w:t>напівшириною</w:t>
      </w:r>
      <w:proofErr w:type="spellEnd"/>
      <w:r w:rsidRPr="00FF016D">
        <w:rPr>
          <w:sz w:val="28"/>
          <w:szCs w:val="28"/>
          <w:lang w:val="uk-UA"/>
        </w:rPr>
        <w:t xml:space="preserve"> </w:t>
      </w:r>
      <w:r w:rsidRPr="00933895">
        <w:rPr>
          <w:i/>
          <w:sz w:val="28"/>
          <w:szCs w:val="28"/>
          <w:lang w:val="uk-UA"/>
        </w:rPr>
        <w:t>Г</w:t>
      </w:r>
      <w:r w:rsidRPr="00FF016D">
        <w:rPr>
          <w:sz w:val="28"/>
          <w:szCs w:val="28"/>
          <w:lang w:val="uk-UA"/>
        </w:rPr>
        <w:t xml:space="preserve"> = 8 нм (77 К). Втрати на </w:t>
      </w:r>
      <w:proofErr w:type="spellStart"/>
      <w:r w:rsidRPr="00FF016D">
        <w:rPr>
          <w:sz w:val="28"/>
          <w:szCs w:val="28"/>
          <w:lang w:val="uk-UA"/>
        </w:rPr>
        <w:t>стоксове</w:t>
      </w:r>
      <w:proofErr w:type="spellEnd"/>
      <w:r w:rsidRPr="00FF016D">
        <w:rPr>
          <w:sz w:val="28"/>
          <w:szCs w:val="28"/>
          <w:lang w:val="uk-UA"/>
        </w:rPr>
        <w:t xml:space="preserve"> зміщення довжин хвиль люмінофором складають Δ</w:t>
      </w:r>
      <w:r w:rsidRPr="00FF016D">
        <w:rPr>
          <w:i/>
          <w:sz w:val="28"/>
          <w:szCs w:val="28"/>
          <w:lang w:val="en-US"/>
        </w:rPr>
        <w:t>E</w:t>
      </w:r>
      <w:r w:rsidRPr="00FF016D">
        <w:rPr>
          <w:i/>
          <w:sz w:val="28"/>
          <w:szCs w:val="28"/>
          <w:vertAlign w:val="subscript"/>
          <w:lang w:val="uk-UA"/>
        </w:rPr>
        <w:t>1</w:t>
      </w:r>
      <w:r w:rsidRPr="00FF016D">
        <w:rPr>
          <w:sz w:val="28"/>
          <w:szCs w:val="28"/>
          <w:lang w:val="uk-UA"/>
        </w:rPr>
        <w:t xml:space="preserve"> = 82% та Δ</w:t>
      </w:r>
      <w:r w:rsidRPr="00FF016D">
        <w:rPr>
          <w:i/>
          <w:sz w:val="28"/>
          <w:szCs w:val="28"/>
          <w:lang w:val="en-US"/>
        </w:rPr>
        <w:t>E</w:t>
      </w:r>
      <w:r w:rsidRPr="00FF016D">
        <w:rPr>
          <w:i/>
          <w:sz w:val="28"/>
          <w:szCs w:val="28"/>
          <w:vertAlign w:val="subscript"/>
          <w:lang w:val="uk-UA"/>
        </w:rPr>
        <w:t>2</w:t>
      </w:r>
      <w:r w:rsidRPr="00FF016D">
        <w:rPr>
          <w:sz w:val="28"/>
          <w:szCs w:val="28"/>
          <w:lang w:val="uk-UA"/>
        </w:rPr>
        <w:t xml:space="preserve"> = 77 – для λ</w:t>
      </w:r>
      <w:r w:rsidRPr="00FF016D">
        <w:rPr>
          <w:sz w:val="28"/>
          <w:szCs w:val="28"/>
          <w:vertAlign w:val="subscript"/>
          <w:lang w:val="en-US"/>
        </w:rPr>
        <w:t>max</w:t>
      </w:r>
      <w:r w:rsidRPr="00FF016D">
        <w:rPr>
          <w:sz w:val="28"/>
          <w:szCs w:val="28"/>
          <w:lang w:val="uk-UA"/>
        </w:rPr>
        <w:t xml:space="preserve"> = 540 нм і </w:t>
      </w:r>
    </w:p>
    <w:p w14:paraId="33A83357" w14:textId="5C3D95AB" w:rsidR="00321F47" w:rsidRPr="00FF016D" w:rsidRDefault="00321F47" w:rsidP="00977D61">
      <w:pPr>
        <w:pStyle w:val="a7"/>
        <w:spacing w:line="360" w:lineRule="auto"/>
        <w:ind w:left="786"/>
        <w:jc w:val="both"/>
        <w:rPr>
          <w:sz w:val="28"/>
          <w:szCs w:val="28"/>
          <w:lang w:val="uk-UA"/>
        </w:rPr>
      </w:pPr>
      <w:r w:rsidRPr="00FF016D">
        <w:rPr>
          <w:sz w:val="28"/>
          <w:szCs w:val="28"/>
          <w:lang w:val="uk-UA"/>
        </w:rPr>
        <w:t>λ</w:t>
      </w:r>
      <w:r w:rsidRPr="00FF016D">
        <w:rPr>
          <w:sz w:val="28"/>
          <w:szCs w:val="28"/>
          <w:vertAlign w:val="subscript"/>
          <w:lang w:val="en-US"/>
        </w:rPr>
        <w:t>max</w:t>
      </w:r>
      <w:r w:rsidRPr="00FF016D">
        <w:rPr>
          <w:sz w:val="28"/>
          <w:szCs w:val="28"/>
          <w:lang w:val="uk-UA"/>
        </w:rPr>
        <w:t xml:space="preserve"> = 570 нм відповідно. Сповільнення інтенсивності випромінювання в області великих струмів може бути пов’язаним із ефектом балістичного перенесення носіїв струму над квантовими ямами. Більшість результатів досліджень білих </w:t>
      </w:r>
      <w:proofErr w:type="spellStart"/>
      <w:r w:rsidRPr="00FF016D">
        <w:rPr>
          <w:sz w:val="28"/>
          <w:szCs w:val="28"/>
          <w:lang w:val="uk-UA"/>
        </w:rPr>
        <w:t>СД</w:t>
      </w:r>
      <w:proofErr w:type="spellEnd"/>
      <w:r w:rsidRPr="00FF016D">
        <w:rPr>
          <w:sz w:val="28"/>
          <w:szCs w:val="28"/>
          <w:lang w:val="uk-UA"/>
        </w:rPr>
        <w:t xml:space="preserve"> одержані вперше.</w:t>
      </w:r>
    </w:p>
    <w:p w14:paraId="56C664F9" w14:textId="04E53179" w:rsidR="00321F47" w:rsidRPr="00FF016D" w:rsidRDefault="00321F47" w:rsidP="00321F47">
      <w:pPr>
        <w:pStyle w:val="a7"/>
        <w:numPr>
          <w:ilvl w:val="0"/>
          <w:numId w:val="44"/>
        </w:numPr>
        <w:spacing w:line="360" w:lineRule="auto"/>
        <w:jc w:val="both"/>
        <w:rPr>
          <w:sz w:val="28"/>
          <w:szCs w:val="28"/>
          <w:lang w:val="uk-UA"/>
        </w:rPr>
      </w:pPr>
      <w:r w:rsidRPr="00FF016D">
        <w:rPr>
          <w:sz w:val="28"/>
          <w:szCs w:val="28"/>
          <w:lang w:val="uk-UA"/>
        </w:rPr>
        <w:t xml:space="preserve">Існування </w:t>
      </w:r>
      <w:proofErr w:type="spellStart"/>
      <w:r w:rsidRPr="00FF016D">
        <w:rPr>
          <w:sz w:val="28"/>
          <w:szCs w:val="28"/>
          <w:lang w:val="uk-UA"/>
        </w:rPr>
        <w:t>існування</w:t>
      </w:r>
      <w:proofErr w:type="spellEnd"/>
      <w:r w:rsidRPr="00FF016D">
        <w:rPr>
          <w:sz w:val="28"/>
          <w:szCs w:val="28"/>
          <w:lang w:val="uk-UA"/>
        </w:rPr>
        <w:t xml:space="preserve"> затяжних </w:t>
      </w:r>
      <w:proofErr w:type="spellStart"/>
      <w:r w:rsidRPr="00FF016D">
        <w:rPr>
          <w:sz w:val="28"/>
          <w:szCs w:val="28"/>
          <w:lang w:val="uk-UA"/>
        </w:rPr>
        <w:t>релаксаціїних</w:t>
      </w:r>
      <w:proofErr w:type="spellEnd"/>
      <w:r w:rsidRPr="00FF016D">
        <w:rPr>
          <w:sz w:val="28"/>
          <w:szCs w:val="28"/>
          <w:lang w:val="uk-UA"/>
        </w:rPr>
        <w:t xml:space="preserve"> процесів у «білих» </w:t>
      </w:r>
      <w:proofErr w:type="spellStart"/>
      <w:r w:rsidRPr="00FF016D">
        <w:rPr>
          <w:sz w:val="28"/>
          <w:szCs w:val="28"/>
          <w:lang w:val="uk-UA"/>
        </w:rPr>
        <w:t>СД</w:t>
      </w:r>
      <w:proofErr w:type="spellEnd"/>
      <w:r w:rsidRPr="00FF016D">
        <w:rPr>
          <w:sz w:val="28"/>
          <w:szCs w:val="28"/>
          <w:lang w:val="uk-UA"/>
        </w:rPr>
        <w:t xml:space="preserve"> – наслідок підвищеної амплітуди хвостів густини станів зразка</w:t>
      </w:r>
      <w:r w:rsidR="003875A9">
        <w:rPr>
          <w:sz w:val="28"/>
          <w:szCs w:val="28"/>
          <w:lang w:val="uk-UA"/>
        </w:rPr>
        <w:t>,</w:t>
      </w:r>
      <w:r w:rsidRPr="00FF016D">
        <w:rPr>
          <w:sz w:val="28"/>
          <w:szCs w:val="28"/>
          <w:lang w:val="uk-UA"/>
        </w:rPr>
        <w:t xml:space="preserve"> зумовленої скупченнями атомів </w:t>
      </w:r>
      <w:r w:rsidRPr="00FF016D">
        <w:rPr>
          <w:sz w:val="28"/>
          <w:szCs w:val="28"/>
          <w:lang w:val="en-US"/>
        </w:rPr>
        <w:t>In</w:t>
      </w:r>
      <w:r w:rsidRPr="00FF016D">
        <w:rPr>
          <w:sz w:val="28"/>
          <w:szCs w:val="28"/>
          <w:lang w:val="uk-UA"/>
        </w:rPr>
        <w:t xml:space="preserve">. Інформація про наявність довготривалих релаксаційних процесів саме в </w:t>
      </w:r>
      <w:proofErr w:type="spellStart"/>
      <w:r w:rsidRPr="00FF016D">
        <w:rPr>
          <w:sz w:val="28"/>
          <w:szCs w:val="28"/>
          <w:lang w:val="uk-UA"/>
        </w:rPr>
        <w:t>СД</w:t>
      </w:r>
      <w:proofErr w:type="spellEnd"/>
      <w:r w:rsidRPr="00FF016D">
        <w:rPr>
          <w:sz w:val="28"/>
          <w:szCs w:val="28"/>
          <w:lang w:val="uk-UA"/>
        </w:rPr>
        <w:t xml:space="preserve"> </w:t>
      </w:r>
      <w:proofErr w:type="spellStart"/>
      <w:r w:rsidRPr="00FF016D">
        <w:rPr>
          <w:sz w:val="28"/>
          <w:szCs w:val="28"/>
          <w:lang w:val="en-US"/>
        </w:rPr>
        <w:t>InGaN</w:t>
      </w:r>
      <w:proofErr w:type="spellEnd"/>
      <w:r w:rsidRPr="00FF016D">
        <w:rPr>
          <w:sz w:val="28"/>
          <w:szCs w:val="28"/>
          <w:lang w:val="uk-UA"/>
        </w:rPr>
        <w:t xml:space="preserve"> у літературі не виявлена.</w:t>
      </w:r>
    </w:p>
    <w:p w14:paraId="141C9288" w14:textId="77777777" w:rsidR="00321F47" w:rsidRPr="00FF016D" w:rsidRDefault="00321F47" w:rsidP="00D16504">
      <w:pPr>
        <w:pStyle w:val="a7"/>
        <w:spacing w:line="360" w:lineRule="auto"/>
        <w:ind w:left="786" w:firstLine="630"/>
        <w:jc w:val="both"/>
        <w:rPr>
          <w:sz w:val="28"/>
          <w:szCs w:val="28"/>
          <w:lang w:val="uk-UA"/>
        </w:rPr>
      </w:pPr>
      <w:r w:rsidRPr="00FF016D">
        <w:rPr>
          <w:sz w:val="28"/>
          <w:szCs w:val="28"/>
          <w:lang w:val="uk-UA"/>
        </w:rPr>
        <w:t xml:space="preserve">Вплив </w:t>
      </w:r>
      <w:proofErr w:type="spellStart"/>
      <w:r w:rsidRPr="00FF016D">
        <w:rPr>
          <w:sz w:val="28"/>
          <w:szCs w:val="28"/>
          <w:lang w:val="uk-UA"/>
        </w:rPr>
        <w:t>ефекта</w:t>
      </w:r>
      <w:proofErr w:type="spellEnd"/>
      <w:r w:rsidRPr="00FF016D">
        <w:rPr>
          <w:sz w:val="28"/>
          <w:szCs w:val="28"/>
          <w:lang w:val="uk-UA"/>
        </w:rPr>
        <w:t xml:space="preserve"> Штарка приводить до зменшення перекриття хвильових функцій електрона з діркою і до відповідного падіння інтенсивності випромінювальної рекомбінації.</w:t>
      </w:r>
    </w:p>
    <w:p w14:paraId="0F2DEBF7" w14:textId="77777777" w:rsidR="00726856" w:rsidRPr="002F128B" w:rsidRDefault="00726856" w:rsidP="00F62C4E">
      <w:pPr>
        <w:spacing w:line="360" w:lineRule="auto"/>
        <w:jc w:val="both"/>
        <w:rPr>
          <w:sz w:val="28"/>
          <w:szCs w:val="28"/>
          <w:lang w:val="uk-UA"/>
        </w:rPr>
      </w:pPr>
    </w:p>
    <w:p w14:paraId="6FC219CD" w14:textId="77777777" w:rsidR="00726856" w:rsidRPr="002F128B" w:rsidRDefault="00726856" w:rsidP="00F62C4E">
      <w:pPr>
        <w:spacing w:line="360" w:lineRule="auto"/>
        <w:jc w:val="both"/>
        <w:rPr>
          <w:b/>
          <w:sz w:val="28"/>
          <w:szCs w:val="28"/>
          <w:lang w:val="uk-UA"/>
        </w:rPr>
      </w:pPr>
    </w:p>
    <w:p w14:paraId="0464BAB9" w14:textId="77777777" w:rsidR="00726856" w:rsidRPr="002F128B" w:rsidRDefault="00726856" w:rsidP="00A75FEA">
      <w:pPr>
        <w:spacing w:line="360" w:lineRule="auto"/>
        <w:jc w:val="center"/>
        <w:rPr>
          <w:b/>
          <w:sz w:val="28"/>
          <w:szCs w:val="28"/>
          <w:lang w:val="uk-UA"/>
        </w:rPr>
      </w:pPr>
    </w:p>
    <w:p w14:paraId="275BF864" w14:textId="77777777" w:rsidR="00BF786F" w:rsidRPr="002F128B" w:rsidRDefault="00BF786F" w:rsidP="00A75FEA">
      <w:pPr>
        <w:spacing w:line="360" w:lineRule="auto"/>
        <w:jc w:val="center"/>
        <w:rPr>
          <w:b/>
          <w:sz w:val="28"/>
          <w:szCs w:val="28"/>
          <w:lang w:val="uk-UA"/>
        </w:rPr>
      </w:pPr>
    </w:p>
    <w:p w14:paraId="0E54DC1D" w14:textId="77777777" w:rsidR="00726856" w:rsidRPr="002F128B" w:rsidRDefault="00726856" w:rsidP="00A75FEA">
      <w:pPr>
        <w:spacing w:line="360" w:lineRule="auto"/>
        <w:jc w:val="center"/>
        <w:rPr>
          <w:b/>
          <w:sz w:val="28"/>
          <w:szCs w:val="28"/>
          <w:lang w:val="uk-UA"/>
        </w:rPr>
      </w:pPr>
    </w:p>
    <w:p w14:paraId="688CF875" w14:textId="77777777" w:rsidR="00726856" w:rsidRPr="002F128B" w:rsidRDefault="00726856" w:rsidP="00A75FEA">
      <w:pPr>
        <w:spacing w:line="360" w:lineRule="auto"/>
        <w:jc w:val="center"/>
        <w:rPr>
          <w:b/>
          <w:sz w:val="28"/>
          <w:szCs w:val="28"/>
          <w:lang w:val="uk-UA"/>
        </w:rPr>
      </w:pPr>
    </w:p>
    <w:p w14:paraId="03249BFD" w14:textId="77777777" w:rsidR="00726856" w:rsidRPr="002F128B" w:rsidRDefault="00726856" w:rsidP="00A75FEA">
      <w:pPr>
        <w:spacing w:line="360" w:lineRule="auto"/>
        <w:jc w:val="center"/>
        <w:rPr>
          <w:b/>
          <w:sz w:val="28"/>
          <w:szCs w:val="28"/>
          <w:lang w:val="uk-UA"/>
        </w:rPr>
      </w:pPr>
    </w:p>
    <w:p w14:paraId="2E80F993" w14:textId="77777777" w:rsidR="00726856" w:rsidRPr="002F128B" w:rsidRDefault="00726856" w:rsidP="00A75FEA">
      <w:pPr>
        <w:spacing w:line="360" w:lineRule="auto"/>
        <w:jc w:val="center"/>
        <w:rPr>
          <w:b/>
          <w:sz w:val="28"/>
          <w:szCs w:val="28"/>
          <w:lang w:val="uk-UA"/>
        </w:rPr>
      </w:pPr>
    </w:p>
    <w:p w14:paraId="24F34CE1" w14:textId="77777777" w:rsidR="002B51B0" w:rsidRPr="002F128B" w:rsidRDefault="002B51B0" w:rsidP="00A75FEA">
      <w:pPr>
        <w:spacing w:line="360" w:lineRule="auto"/>
        <w:jc w:val="center"/>
        <w:rPr>
          <w:b/>
          <w:sz w:val="28"/>
          <w:szCs w:val="28"/>
          <w:lang w:val="uk-UA"/>
        </w:rPr>
      </w:pPr>
    </w:p>
    <w:p w14:paraId="24D9215E" w14:textId="77777777" w:rsidR="002B51B0" w:rsidRPr="002F128B" w:rsidRDefault="002B51B0" w:rsidP="00A75FEA">
      <w:pPr>
        <w:spacing w:line="360" w:lineRule="auto"/>
        <w:jc w:val="center"/>
        <w:rPr>
          <w:b/>
          <w:sz w:val="28"/>
          <w:szCs w:val="28"/>
          <w:lang w:val="uk-UA"/>
        </w:rPr>
      </w:pPr>
    </w:p>
    <w:p w14:paraId="38E1CD85" w14:textId="77777777" w:rsidR="002B51B0" w:rsidRPr="002F128B" w:rsidRDefault="002B51B0" w:rsidP="00A75FEA">
      <w:pPr>
        <w:spacing w:line="360" w:lineRule="auto"/>
        <w:jc w:val="center"/>
        <w:rPr>
          <w:b/>
          <w:sz w:val="28"/>
          <w:szCs w:val="28"/>
          <w:lang w:val="uk-UA"/>
        </w:rPr>
      </w:pPr>
    </w:p>
    <w:p w14:paraId="49962DE6" w14:textId="77777777" w:rsidR="002B51B0" w:rsidRPr="002F128B" w:rsidRDefault="002B51B0" w:rsidP="00A75FEA">
      <w:pPr>
        <w:spacing w:line="360" w:lineRule="auto"/>
        <w:jc w:val="center"/>
        <w:rPr>
          <w:b/>
          <w:sz w:val="28"/>
          <w:szCs w:val="28"/>
          <w:lang w:val="uk-UA"/>
        </w:rPr>
      </w:pPr>
    </w:p>
    <w:p w14:paraId="216BAE71" w14:textId="77777777" w:rsidR="002B51B0" w:rsidRPr="002F128B" w:rsidRDefault="002B51B0" w:rsidP="00A75FEA">
      <w:pPr>
        <w:spacing w:line="360" w:lineRule="auto"/>
        <w:jc w:val="center"/>
        <w:rPr>
          <w:b/>
          <w:sz w:val="28"/>
          <w:szCs w:val="28"/>
          <w:lang w:val="uk-UA"/>
        </w:rPr>
      </w:pPr>
    </w:p>
    <w:p w14:paraId="78680EB7" w14:textId="77777777" w:rsidR="00F747BB" w:rsidRDefault="00F747BB" w:rsidP="00A75FEA">
      <w:pPr>
        <w:spacing w:line="360" w:lineRule="auto"/>
        <w:ind w:right="140"/>
        <w:jc w:val="center"/>
        <w:rPr>
          <w:b/>
          <w:color w:val="000000" w:themeColor="text1"/>
          <w:sz w:val="28"/>
          <w:szCs w:val="28"/>
          <w:lang w:val="uk-UA"/>
        </w:rPr>
      </w:pPr>
    </w:p>
    <w:p w14:paraId="12CF1FF4" w14:textId="05683EBB" w:rsidR="00F747BB" w:rsidRDefault="00F747BB" w:rsidP="00A75FEA">
      <w:pPr>
        <w:spacing w:line="360" w:lineRule="auto"/>
        <w:ind w:right="140"/>
        <w:jc w:val="center"/>
        <w:rPr>
          <w:b/>
          <w:color w:val="000000" w:themeColor="text1"/>
          <w:sz w:val="28"/>
          <w:szCs w:val="28"/>
          <w:lang w:val="uk-UA"/>
        </w:rPr>
      </w:pPr>
    </w:p>
    <w:p w14:paraId="0B3B4482" w14:textId="571F0D3E" w:rsidR="00321F47" w:rsidRDefault="00321F47" w:rsidP="00A75FEA">
      <w:pPr>
        <w:spacing w:line="360" w:lineRule="auto"/>
        <w:ind w:right="140"/>
        <w:jc w:val="center"/>
        <w:rPr>
          <w:b/>
          <w:color w:val="000000" w:themeColor="text1"/>
          <w:sz w:val="28"/>
          <w:szCs w:val="28"/>
          <w:lang w:val="uk-UA"/>
        </w:rPr>
      </w:pPr>
    </w:p>
    <w:p w14:paraId="5D4BF7E3" w14:textId="08A0D330" w:rsidR="00321F47" w:rsidRDefault="00321F47" w:rsidP="00A75FEA">
      <w:pPr>
        <w:spacing w:line="360" w:lineRule="auto"/>
        <w:ind w:right="140"/>
        <w:jc w:val="center"/>
        <w:rPr>
          <w:b/>
          <w:color w:val="000000" w:themeColor="text1"/>
          <w:sz w:val="28"/>
          <w:szCs w:val="28"/>
          <w:lang w:val="uk-UA"/>
        </w:rPr>
      </w:pPr>
    </w:p>
    <w:p w14:paraId="1CD292CF" w14:textId="51C32148" w:rsidR="00321F47" w:rsidRDefault="00321F47" w:rsidP="00A75FEA">
      <w:pPr>
        <w:spacing w:line="360" w:lineRule="auto"/>
        <w:ind w:right="140"/>
        <w:jc w:val="center"/>
        <w:rPr>
          <w:b/>
          <w:color w:val="000000" w:themeColor="text1"/>
          <w:sz w:val="28"/>
          <w:szCs w:val="28"/>
          <w:lang w:val="uk-UA"/>
        </w:rPr>
      </w:pPr>
    </w:p>
    <w:p w14:paraId="45E0AA23" w14:textId="3458E230" w:rsidR="00321F47" w:rsidRDefault="00321F47" w:rsidP="00A75FEA">
      <w:pPr>
        <w:spacing w:line="360" w:lineRule="auto"/>
        <w:ind w:right="140"/>
        <w:jc w:val="center"/>
        <w:rPr>
          <w:b/>
          <w:color w:val="000000" w:themeColor="text1"/>
          <w:sz w:val="28"/>
          <w:szCs w:val="28"/>
          <w:lang w:val="uk-UA"/>
        </w:rPr>
      </w:pPr>
    </w:p>
    <w:p w14:paraId="50EA1577" w14:textId="69BFA375" w:rsidR="00321F47" w:rsidRDefault="00321F47" w:rsidP="00A75FEA">
      <w:pPr>
        <w:spacing w:line="360" w:lineRule="auto"/>
        <w:ind w:right="140"/>
        <w:jc w:val="center"/>
        <w:rPr>
          <w:b/>
          <w:color w:val="000000" w:themeColor="text1"/>
          <w:sz w:val="28"/>
          <w:szCs w:val="28"/>
          <w:lang w:val="uk-UA"/>
        </w:rPr>
      </w:pPr>
    </w:p>
    <w:p w14:paraId="77EEB49D" w14:textId="5163BD65" w:rsidR="00321F47" w:rsidRDefault="00321F47" w:rsidP="00A75FEA">
      <w:pPr>
        <w:spacing w:line="360" w:lineRule="auto"/>
        <w:ind w:right="140"/>
        <w:jc w:val="center"/>
        <w:rPr>
          <w:b/>
          <w:color w:val="000000" w:themeColor="text1"/>
          <w:sz w:val="28"/>
          <w:szCs w:val="28"/>
          <w:lang w:val="uk-UA"/>
        </w:rPr>
      </w:pPr>
    </w:p>
    <w:p w14:paraId="7A65A288" w14:textId="1C5198EB" w:rsidR="00321F47" w:rsidRDefault="00321F47" w:rsidP="00A75FEA">
      <w:pPr>
        <w:spacing w:line="360" w:lineRule="auto"/>
        <w:ind w:right="140"/>
        <w:jc w:val="center"/>
        <w:rPr>
          <w:b/>
          <w:color w:val="000000" w:themeColor="text1"/>
          <w:sz w:val="28"/>
          <w:szCs w:val="28"/>
          <w:lang w:val="uk-UA"/>
        </w:rPr>
      </w:pPr>
    </w:p>
    <w:p w14:paraId="01642686" w14:textId="05E3913B" w:rsidR="00321F47" w:rsidRDefault="00321F47" w:rsidP="00A75FEA">
      <w:pPr>
        <w:spacing w:line="360" w:lineRule="auto"/>
        <w:ind w:right="140"/>
        <w:jc w:val="center"/>
        <w:rPr>
          <w:b/>
          <w:color w:val="000000" w:themeColor="text1"/>
          <w:sz w:val="28"/>
          <w:szCs w:val="28"/>
          <w:lang w:val="uk-UA"/>
        </w:rPr>
      </w:pPr>
    </w:p>
    <w:p w14:paraId="064741BB" w14:textId="17685BA3" w:rsidR="00321F47" w:rsidRDefault="00321F47" w:rsidP="00A75FEA">
      <w:pPr>
        <w:spacing w:line="360" w:lineRule="auto"/>
        <w:ind w:right="140"/>
        <w:jc w:val="center"/>
        <w:rPr>
          <w:b/>
          <w:color w:val="000000" w:themeColor="text1"/>
          <w:sz w:val="28"/>
          <w:szCs w:val="28"/>
          <w:lang w:val="uk-UA"/>
        </w:rPr>
      </w:pPr>
    </w:p>
    <w:p w14:paraId="1990358A" w14:textId="77777777" w:rsidR="00321F47" w:rsidRDefault="00321F47" w:rsidP="00A75FEA">
      <w:pPr>
        <w:spacing w:line="360" w:lineRule="auto"/>
        <w:ind w:right="140"/>
        <w:jc w:val="center"/>
        <w:rPr>
          <w:b/>
          <w:color w:val="000000" w:themeColor="text1"/>
          <w:sz w:val="28"/>
          <w:szCs w:val="28"/>
          <w:lang w:val="uk-UA"/>
        </w:rPr>
      </w:pPr>
    </w:p>
    <w:p w14:paraId="3B0FEF61" w14:textId="222C2689" w:rsidR="00015871" w:rsidRPr="002F128B" w:rsidRDefault="00015871" w:rsidP="00A75FEA">
      <w:pPr>
        <w:spacing w:line="360" w:lineRule="auto"/>
        <w:ind w:right="140"/>
        <w:jc w:val="center"/>
        <w:rPr>
          <w:b/>
          <w:color w:val="000000" w:themeColor="text1"/>
          <w:sz w:val="28"/>
          <w:szCs w:val="28"/>
          <w:lang w:val="uk-UA"/>
        </w:rPr>
      </w:pPr>
      <w:r w:rsidRPr="002F128B">
        <w:rPr>
          <w:b/>
          <w:color w:val="000000" w:themeColor="text1"/>
          <w:sz w:val="28"/>
          <w:szCs w:val="28"/>
          <w:lang w:val="uk-UA"/>
        </w:rPr>
        <w:t>СПИСОК ВИКОРИСТАНИХ ДЖЕРЕЛ</w:t>
      </w:r>
    </w:p>
    <w:p w14:paraId="6D5F3D4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Aparna.A.R.a</w:t>
      </w:r>
      <w:proofErr w:type="spellEnd"/>
      <w:r w:rsidRPr="002F128B">
        <w:rPr>
          <w:color w:val="000000" w:themeColor="text1"/>
          <w:sz w:val="28"/>
          <w:szCs w:val="28"/>
          <w:lang w:val="uk-UA"/>
        </w:rPr>
        <w:t xml:space="preserve">, V. </w:t>
      </w:r>
      <w:proofErr w:type="spellStart"/>
      <w:r w:rsidRPr="002F128B">
        <w:rPr>
          <w:color w:val="000000" w:themeColor="text1"/>
          <w:sz w:val="28"/>
          <w:szCs w:val="28"/>
          <w:lang w:val="uk-UA"/>
        </w:rPr>
        <w:t>Brahmajiraob</w:t>
      </w:r>
      <w:proofErr w:type="spellEnd"/>
      <w:r w:rsidRPr="002F128B">
        <w:rPr>
          <w:color w:val="000000" w:themeColor="text1"/>
          <w:sz w:val="28"/>
          <w:szCs w:val="28"/>
          <w:lang w:val="uk-UA"/>
        </w:rPr>
        <w:t xml:space="preserve"> , </w:t>
      </w:r>
      <w:proofErr w:type="spellStart"/>
      <w:r w:rsidRPr="002F128B">
        <w:rPr>
          <w:color w:val="000000" w:themeColor="text1"/>
          <w:sz w:val="28"/>
          <w:szCs w:val="28"/>
          <w:lang w:val="uk-UA"/>
        </w:rPr>
        <w:t>T.V.Karthikeyanc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Review</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Synthesis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Characterization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Gallium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Phosphide</w:t>
      </w:r>
      <w:proofErr w:type="spellEnd"/>
      <w:r w:rsidRPr="002F128B">
        <w:rPr>
          <w:color w:val="000000" w:themeColor="text1"/>
          <w:sz w:val="28"/>
          <w:szCs w:val="28"/>
          <w:lang w:val="uk-UA"/>
        </w:rPr>
        <w:t xml:space="preserve"> 3rd </w:t>
      </w:r>
      <w:proofErr w:type="spellStart"/>
      <w:r w:rsidRPr="002F128B">
        <w:rPr>
          <w:color w:val="000000" w:themeColor="text1"/>
          <w:sz w:val="28"/>
          <w:szCs w:val="28"/>
          <w:lang w:val="uk-UA"/>
        </w:rPr>
        <w:t>International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Conference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Materials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Processing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Characterisation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ICMPC</w:t>
      </w:r>
      <w:proofErr w:type="spellEnd"/>
      <w:r w:rsidRPr="002F128B">
        <w:rPr>
          <w:color w:val="000000" w:themeColor="text1"/>
          <w:sz w:val="28"/>
          <w:szCs w:val="28"/>
          <w:lang w:val="uk-UA"/>
        </w:rPr>
        <w:t xml:space="preserve"> 2014)</w:t>
      </w:r>
    </w:p>
    <w:p w14:paraId="79BE628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X. </w:t>
      </w:r>
      <w:proofErr w:type="spellStart"/>
      <w:r w:rsidRPr="002F128B">
        <w:rPr>
          <w:color w:val="000000" w:themeColor="text1"/>
          <w:sz w:val="28"/>
          <w:szCs w:val="28"/>
          <w:lang w:val="uk-UA"/>
        </w:rPr>
        <w:t>Lu</w:t>
      </w:r>
      <w:proofErr w:type="spellEnd"/>
      <w:r w:rsidRPr="002F128B">
        <w:rPr>
          <w:color w:val="000000" w:themeColor="text1"/>
          <w:sz w:val="28"/>
          <w:szCs w:val="28"/>
          <w:lang w:val="uk-UA"/>
        </w:rPr>
        <w:t xml:space="preserve"> et.al., </w:t>
      </w:r>
      <w:proofErr w:type="spellStart"/>
      <w:r w:rsidRPr="002F128B">
        <w:rPr>
          <w:color w:val="000000" w:themeColor="text1"/>
          <w:sz w:val="28"/>
          <w:szCs w:val="28"/>
          <w:lang w:val="uk-UA"/>
        </w:rPr>
        <w:t>Proceedings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34th </w:t>
      </w:r>
      <w:proofErr w:type="spellStart"/>
      <w:r w:rsidRPr="002F128B">
        <w:rPr>
          <w:color w:val="000000" w:themeColor="text1"/>
          <w:sz w:val="28"/>
          <w:szCs w:val="28"/>
          <w:lang w:val="uk-UA"/>
        </w:rPr>
        <w:t>IEEE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Photovoltaic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Specialists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Conference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Philadelphia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USA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June</w:t>
      </w:r>
      <w:proofErr w:type="spellEnd"/>
      <w:r w:rsidRPr="002F128B">
        <w:rPr>
          <w:color w:val="000000" w:themeColor="text1"/>
          <w:sz w:val="28"/>
          <w:szCs w:val="28"/>
          <w:lang w:val="uk-UA"/>
        </w:rPr>
        <w:t xml:space="preserve"> 7-12, 2009</w:t>
      </w:r>
    </w:p>
    <w:p w14:paraId="17D67C3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J.E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Davey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T. Pankey,1969,  </w:t>
      </w:r>
      <w:proofErr w:type="spellStart"/>
      <w:r w:rsidRPr="002F128B">
        <w:rPr>
          <w:color w:val="000000" w:themeColor="text1"/>
          <w:sz w:val="28"/>
          <w:szCs w:val="28"/>
          <w:lang w:val="uk-UA"/>
        </w:rPr>
        <w:t>Structural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optical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evaluation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vacuum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deposited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films</w:t>
      </w:r>
      <w:proofErr w:type="spellEnd"/>
      <w:r w:rsidRPr="002F128B">
        <w:rPr>
          <w:color w:val="000000" w:themeColor="text1"/>
          <w:sz w:val="28"/>
          <w:szCs w:val="28"/>
          <w:lang w:val="uk-UA"/>
        </w:rPr>
        <w:t xml:space="preserve"> ,J. </w:t>
      </w:r>
      <w:proofErr w:type="spellStart"/>
      <w:r w:rsidRPr="002F128B">
        <w:rPr>
          <w:color w:val="000000" w:themeColor="text1"/>
          <w:sz w:val="28"/>
          <w:szCs w:val="28"/>
          <w:lang w:val="uk-UA"/>
        </w:rPr>
        <w:t>Appl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Vol.40 ,</w:t>
      </w:r>
      <w:proofErr w:type="spellStart"/>
      <w:r w:rsidRPr="002F128B">
        <w:rPr>
          <w:color w:val="000000" w:themeColor="text1"/>
          <w:sz w:val="28"/>
          <w:szCs w:val="28"/>
          <w:lang w:val="uk-UA"/>
        </w:rPr>
        <w:t>pp</w:t>
      </w:r>
      <w:proofErr w:type="spellEnd"/>
      <w:r w:rsidRPr="002F128B">
        <w:rPr>
          <w:color w:val="000000" w:themeColor="text1"/>
          <w:sz w:val="28"/>
          <w:szCs w:val="28"/>
          <w:lang w:val="uk-UA"/>
        </w:rPr>
        <w:t xml:space="preserve">. 212-21]  [M. </w:t>
      </w:r>
      <w:proofErr w:type="spellStart"/>
      <w:r w:rsidRPr="002F128B">
        <w:rPr>
          <w:color w:val="000000" w:themeColor="text1"/>
          <w:sz w:val="28"/>
          <w:szCs w:val="28"/>
          <w:lang w:val="uk-UA"/>
        </w:rPr>
        <w:t>Yamaguchi</w:t>
      </w:r>
      <w:proofErr w:type="spellEnd"/>
      <w:r w:rsidRPr="002F128B">
        <w:rPr>
          <w:color w:val="000000" w:themeColor="text1"/>
          <w:sz w:val="28"/>
          <w:szCs w:val="28"/>
          <w:lang w:val="uk-UA"/>
        </w:rPr>
        <w:t xml:space="preserve"> et.al, 2005, </w:t>
      </w:r>
      <w:proofErr w:type="spellStart"/>
      <w:r w:rsidRPr="002F128B">
        <w:rPr>
          <w:color w:val="000000" w:themeColor="text1"/>
          <w:sz w:val="28"/>
          <w:szCs w:val="28"/>
          <w:lang w:val="uk-UA"/>
        </w:rPr>
        <w:t>Super-high-efficiency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multi-junction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solar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cells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Prog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Photovolt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Appl</w:t>
      </w:r>
      <w:proofErr w:type="spellEnd"/>
      <w:r w:rsidRPr="002F128B">
        <w:rPr>
          <w:color w:val="000000" w:themeColor="text1"/>
          <w:sz w:val="28"/>
          <w:szCs w:val="28"/>
          <w:lang w:val="uk-UA"/>
        </w:rPr>
        <w:t>.,</w:t>
      </w:r>
      <w:proofErr w:type="spellStart"/>
      <w:r w:rsidRPr="002F128B">
        <w:rPr>
          <w:color w:val="000000" w:themeColor="text1"/>
          <w:sz w:val="28"/>
          <w:szCs w:val="28"/>
          <w:lang w:val="uk-UA"/>
        </w:rPr>
        <w:t>vol</w:t>
      </w:r>
      <w:proofErr w:type="spellEnd"/>
      <w:r w:rsidRPr="002F128B">
        <w:rPr>
          <w:color w:val="000000" w:themeColor="text1"/>
          <w:sz w:val="28"/>
          <w:szCs w:val="28"/>
          <w:lang w:val="uk-UA"/>
        </w:rPr>
        <w:t>. 13, pp.125-132</w:t>
      </w:r>
    </w:p>
    <w:p w14:paraId="1A68BD46" w14:textId="77777777" w:rsidR="00015871" w:rsidRPr="00730A1A"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proofErr w:type="spellStart"/>
      <w:r w:rsidRPr="00730A1A">
        <w:rPr>
          <w:color w:val="FF0000"/>
          <w:sz w:val="28"/>
          <w:szCs w:val="28"/>
          <w:lang w:val="uk-UA"/>
        </w:rPr>
        <w:t>Aparna.A.R</w:t>
      </w:r>
      <w:proofErr w:type="spellEnd"/>
      <w:r w:rsidRPr="00730A1A">
        <w:rPr>
          <w:color w:val="FF0000"/>
          <w:sz w:val="28"/>
          <w:szCs w:val="28"/>
          <w:lang w:val="uk-UA"/>
        </w:rPr>
        <w:t xml:space="preserve">., </w:t>
      </w:r>
      <w:proofErr w:type="spellStart"/>
      <w:r w:rsidRPr="00730A1A">
        <w:rPr>
          <w:color w:val="FF0000"/>
          <w:sz w:val="28"/>
          <w:szCs w:val="28"/>
          <w:lang w:val="uk-UA"/>
        </w:rPr>
        <w:t>А.V</w:t>
      </w:r>
      <w:proofErr w:type="spellEnd"/>
      <w:r w:rsidRPr="00730A1A">
        <w:rPr>
          <w:color w:val="FF0000"/>
          <w:sz w:val="28"/>
          <w:szCs w:val="28"/>
          <w:lang w:val="uk-UA"/>
        </w:rPr>
        <w:t xml:space="preserve">. </w:t>
      </w:r>
      <w:proofErr w:type="spellStart"/>
      <w:r w:rsidRPr="00730A1A">
        <w:rPr>
          <w:color w:val="FF0000"/>
          <w:sz w:val="28"/>
          <w:szCs w:val="28"/>
          <w:lang w:val="uk-UA"/>
        </w:rPr>
        <w:t>Brahmajiraob</w:t>
      </w:r>
      <w:proofErr w:type="spellEnd"/>
      <w:r w:rsidRPr="00730A1A">
        <w:rPr>
          <w:color w:val="FF0000"/>
          <w:sz w:val="28"/>
          <w:szCs w:val="28"/>
          <w:lang w:val="uk-UA"/>
        </w:rPr>
        <w:t xml:space="preserve"> , </w:t>
      </w:r>
      <w:proofErr w:type="spellStart"/>
      <w:r w:rsidRPr="00730A1A">
        <w:rPr>
          <w:color w:val="FF0000"/>
          <w:sz w:val="28"/>
          <w:szCs w:val="28"/>
          <w:lang w:val="uk-UA"/>
        </w:rPr>
        <w:t>T.V.Karthikeyanc</w:t>
      </w:r>
      <w:proofErr w:type="spellEnd"/>
      <w:r w:rsidRPr="00730A1A">
        <w:rPr>
          <w:color w:val="FF0000"/>
          <w:sz w:val="28"/>
          <w:szCs w:val="28"/>
          <w:lang w:val="uk-UA"/>
        </w:rPr>
        <w:t xml:space="preserve"> </w:t>
      </w:r>
      <w:proofErr w:type="spellStart"/>
      <w:r w:rsidRPr="00730A1A">
        <w:rPr>
          <w:color w:val="FF0000"/>
          <w:sz w:val="28"/>
          <w:szCs w:val="28"/>
          <w:lang w:val="uk-UA"/>
        </w:rPr>
        <w:t>Review</w:t>
      </w:r>
      <w:proofErr w:type="spellEnd"/>
      <w:r w:rsidRPr="00730A1A">
        <w:rPr>
          <w:color w:val="FF0000"/>
          <w:sz w:val="28"/>
          <w:szCs w:val="28"/>
          <w:lang w:val="uk-UA"/>
        </w:rPr>
        <w:t xml:space="preserve"> </w:t>
      </w:r>
      <w:proofErr w:type="spellStart"/>
      <w:r w:rsidRPr="00730A1A">
        <w:rPr>
          <w:color w:val="FF0000"/>
          <w:sz w:val="28"/>
          <w:szCs w:val="28"/>
          <w:lang w:val="uk-UA"/>
        </w:rPr>
        <w:t>on</w:t>
      </w:r>
      <w:proofErr w:type="spellEnd"/>
      <w:r w:rsidRPr="00730A1A">
        <w:rPr>
          <w:color w:val="FF0000"/>
          <w:sz w:val="28"/>
          <w:szCs w:val="28"/>
          <w:lang w:val="uk-UA"/>
        </w:rPr>
        <w:t xml:space="preserve"> </w:t>
      </w:r>
      <w:proofErr w:type="spellStart"/>
      <w:r w:rsidRPr="00730A1A">
        <w:rPr>
          <w:color w:val="FF0000"/>
          <w:sz w:val="28"/>
          <w:szCs w:val="28"/>
          <w:lang w:val="uk-UA"/>
        </w:rPr>
        <w:t>Synthesis</w:t>
      </w:r>
      <w:proofErr w:type="spellEnd"/>
      <w:r w:rsidRPr="00730A1A">
        <w:rPr>
          <w:color w:val="FF0000"/>
          <w:sz w:val="28"/>
          <w:szCs w:val="28"/>
          <w:lang w:val="uk-UA"/>
        </w:rPr>
        <w:t xml:space="preserve"> </w:t>
      </w:r>
      <w:proofErr w:type="spellStart"/>
      <w:r w:rsidRPr="00730A1A">
        <w:rPr>
          <w:color w:val="FF0000"/>
          <w:sz w:val="28"/>
          <w:szCs w:val="28"/>
          <w:lang w:val="uk-UA"/>
        </w:rPr>
        <w:t>and</w:t>
      </w:r>
      <w:proofErr w:type="spellEnd"/>
      <w:r w:rsidRPr="00730A1A">
        <w:rPr>
          <w:color w:val="FF0000"/>
          <w:sz w:val="28"/>
          <w:szCs w:val="28"/>
          <w:lang w:val="uk-UA"/>
        </w:rPr>
        <w:t xml:space="preserve"> </w:t>
      </w:r>
      <w:proofErr w:type="spellStart"/>
      <w:r w:rsidRPr="00730A1A">
        <w:rPr>
          <w:color w:val="FF0000"/>
          <w:sz w:val="28"/>
          <w:szCs w:val="28"/>
          <w:lang w:val="uk-UA"/>
        </w:rPr>
        <w:t>Characterization</w:t>
      </w:r>
      <w:proofErr w:type="spellEnd"/>
      <w:r w:rsidRPr="00730A1A">
        <w:rPr>
          <w:color w:val="FF0000"/>
          <w:sz w:val="28"/>
          <w:szCs w:val="28"/>
          <w:lang w:val="uk-UA"/>
        </w:rPr>
        <w:t xml:space="preserve"> </w:t>
      </w:r>
      <w:proofErr w:type="spellStart"/>
      <w:r w:rsidRPr="00730A1A">
        <w:rPr>
          <w:color w:val="FF0000"/>
          <w:sz w:val="28"/>
          <w:szCs w:val="28"/>
          <w:lang w:val="uk-UA"/>
        </w:rPr>
        <w:t>of</w:t>
      </w:r>
      <w:proofErr w:type="spellEnd"/>
      <w:r w:rsidRPr="00730A1A">
        <w:rPr>
          <w:color w:val="FF0000"/>
          <w:sz w:val="28"/>
          <w:szCs w:val="28"/>
          <w:lang w:val="uk-UA"/>
        </w:rPr>
        <w:t xml:space="preserve"> </w:t>
      </w:r>
      <w:proofErr w:type="spellStart"/>
      <w:r w:rsidRPr="00730A1A">
        <w:rPr>
          <w:color w:val="FF0000"/>
          <w:sz w:val="28"/>
          <w:szCs w:val="28"/>
          <w:lang w:val="uk-UA"/>
        </w:rPr>
        <w:t>Gallium</w:t>
      </w:r>
      <w:proofErr w:type="spellEnd"/>
      <w:r w:rsidRPr="00730A1A">
        <w:rPr>
          <w:color w:val="FF0000"/>
          <w:sz w:val="28"/>
          <w:szCs w:val="28"/>
          <w:lang w:val="uk-UA"/>
        </w:rPr>
        <w:t xml:space="preserve"> </w:t>
      </w:r>
      <w:proofErr w:type="spellStart"/>
      <w:r w:rsidRPr="00730A1A">
        <w:rPr>
          <w:color w:val="FF0000"/>
          <w:sz w:val="28"/>
          <w:szCs w:val="28"/>
          <w:lang w:val="uk-UA"/>
        </w:rPr>
        <w:t>Phosphide</w:t>
      </w:r>
      <w:proofErr w:type="spellEnd"/>
      <w:r w:rsidRPr="00730A1A">
        <w:rPr>
          <w:color w:val="FF0000"/>
          <w:sz w:val="28"/>
          <w:szCs w:val="28"/>
          <w:lang w:val="uk-UA"/>
        </w:rPr>
        <w:t xml:space="preserve"> 3rd </w:t>
      </w:r>
      <w:proofErr w:type="spellStart"/>
      <w:r w:rsidRPr="00730A1A">
        <w:rPr>
          <w:color w:val="FF0000"/>
          <w:sz w:val="28"/>
          <w:szCs w:val="28"/>
          <w:lang w:val="uk-UA"/>
        </w:rPr>
        <w:t>International</w:t>
      </w:r>
      <w:proofErr w:type="spellEnd"/>
      <w:r w:rsidRPr="00730A1A">
        <w:rPr>
          <w:color w:val="FF0000"/>
          <w:sz w:val="28"/>
          <w:szCs w:val="28"/>
          <w:lang w:val="uk-UA"/>
        </w:rPr>
        <w:t xml:space="preserve"> </w:t>
      </w:r>
      <w:proofErr w:type="spellStart"/>
      <w:r w:rsidRPr="00730A1A">
        <w:rPr>
          <w:color w:val="FF0000"/>
          <w:sz w:val="28"/>
          <w:szCs w:val="28"/>
          <w:lang w:val="uk-UA"/>
        </w:rPr>
        <w:t>Conference</w:t>
      </w:r>
      <w:proofErr w:type="spellEnd"/>
      <w:r w:rsidRPr="00730A1A">
        <w:rPr>
          <w:color w:val="FF0000"/>
          <w:sz w:val="28"/>
          <w:szCs w:val="28"/>
          <w:lang w:val="uk-UA"/>
        </w:rPr>
        <w:t xml:space="preserve"> </w:t>
      </w:r>
      <w:proofErr w:type="spellStart"/>
      <w:r w:rsidRPr="00730A1A">
        <w:rPr>
          <w:color w:val="FF0000"/>
          <w:sz w:val="28"/>
          <w:szCs w:val="28"/>
          <w:lang w:val="uk-UA"/>
        </w:rPr>
        <w:t>on</w:t>
      </w:r>
      <w:proofErr w:type="spellEnd"/>
      <w:r w:rsidRPr="00730A1A">
        <w:rPr>
          <w:color w:val="FF0000"/>
          <w:sz w:val="28"/>
          <w:szCs w:val="28"/>
          <w:lang w:val="uk-UA"/>
        </w:rPr>
        <w:t xml:space="preserve"> </w:t>
      </w:r>
      <w:proofErr w:type="spellStart"/>
      <w:r w:rsidRPr="00730A1A">
        <w:rPr>
          <w:color w:val="FF0000"/>
          <w:sz w:val="28"/>
          <w:szCs w:val="28"/>
          <w:lang w:val="uk-UA"/>
        </w:rPr>
        <w:t>Materials</w:t>
      </w:r>
      <w:proofErr w:type="spellEnd"/>
      <w:r w:rsidRPr="00730A1A">
        <w:rPr>
          <w:color w:val="FF0000"/>
          <w:sz w:val="28"/>
          <w:szCs w:val="28"/>
          <w:lang w:val="uk-UA"/>
        </w:rPr>
        <w:t xml:space="preserve"> </w:t>
      </w:r>
      <w:proofErr w:type="spellStart"/>
      <w:r w:rsidRPr="00730A1A">
        <w:rPr>
          <w:color w:val="FF0000"/>
          <w:sz w:val="28"/>
          <w:szCs w:val="28"/>
          <w:lang w:val="uk-UA"/>
        </w:rPr>
        <w:t>Processing</w:t>
      </w:r>
      <w:proofErr w:type="spellEnd"/>
      <w:r w:rsidRPr="00730A1A">
        <w:rPr>
          <w:color w:val="FF0000"/>
          <w:sz w:val="28"/>
          <w:szCs w:val="28"/>
          <w:lang w:val="uk-UA"/>
        </w:rPr>
        <w:t xml:space="preserve"> </w:t>
      </w:r>
      <w:proofErr w:type="spellStart"/>
      <w:r w:rsidRPr="00730A1A">
        <w:rPr>
          <w:color w:val="FF0000"/>
          <w:sz w:val="28"/>
          <w:szCs w:val="28"/>
          <w:lang w:val="uk-UA"/>
        </w:rPr>
        <w:t>and</w:t>
      </w:r>
      <w:proofErr w:type="spellEnd"/>
      <w:r w:rsidRPr="00730A1A">
        <w:rPr>
          <w:color w:val="FF0000"/>
          <w:sz w:val="28"/>
          <w:szCs w:val="28"/>
          <w:lang w:val="uk-UA"/>
        </w:rPr>
        <w:t xml:space="preserve"> </w:t>
      </w:r>
      <w:proofErr w:type="spellStart"/>
      <w:r w:rsidRPr="00730A1A">
        <w:rPr>
          <w:color w:val="FF0000"/>
          <w:sz w:val="28"/>
          <w:szCs w:val="28"/>
          <w:lang w:val="uk-UA"/>
        </w:rPr>
        <w:t>Characterisation</w:t>
      </w:r>
      <w:proofErr w:type="spellEnd"/>
      <w:r w:rsidRPr="00730A1A">
        <w:rPr>
          <w:color w:val="FF0000"/>
          <w:sz w:val="28"/>
          <w:szCs w:val="28"/>
          <w:lang w:val="uk-UA"/>
        </w:rPr>
        <w:t xml:space="preserve"> (</w:t>
      </w:r>
      <w:proofErr w:type="spellStart"/>
      <w:r w:rsidRPr="00730A1A">
        <w:rPr>
          <w:color w:val="FF0000"/>
          <w:sz w:val="28"/>
          <w:szCs w:val="28"/>
          <w:lang w:val="uk-UA"/>
        </w:rPr>
        <w:t>ICMPC</w:t>
      </w:r>
      <w:proofErr w:type="spellEnd"/>
      <w:r w:rsidRPr="00730A1A">
        <w:rPr>
          <w:color w:val="FF0000"/>
          <w:sz w:val="28"/>
          <w:szCs w:val="28"/>
          <w:lang w:val="uk-UA"/>
        </w:rPr>
        <w:t xml:space="preserve"> 2014)</w:t>
      </w:r>
    </w:p>
    <w:p w14:paraId="3F31F81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Mora</w:t>
      </w:r>
      <w:proofErr w:type="spellEnd"/>
      <w:r w:rsidRPr="002F128B">
        <w:rPr>
          <w:color w:val="000000" w:themeColor="text1"/>
          <w:sz w:val="28"/>
          <w:szCs w:val="28"/>
          <w:lang w:val="uk-UA"/>
        </w:rPr>
        <w:t xml:space="preserve"> et.al, 2005,growth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GaP1-xNx </w:t>
      </w:r>
      <w:proofErr w:type="spellStart"/>
      <w:r w:rsidRPr="002F128B">
        <w:rPr>
          <w:color w:val="000000" w:themeColor="text1"/>
          <w:sz w:val="28"/>
          <w:szCs w:val="28"/>
          <w:lang w:val="uk-UA"/>
        </w:rPr>
        <w:t>thin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films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sputtering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Stat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Sol.B</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Vol</w:t>
      </w:r>
      <w:proofErr w:type="spellEnd"/>
      <w:r w:rsidRPr="002F128B">
        <w:rPr>
          <w:color w:val="000000" w:themeColor="text1"/>
          <w:sz w:val="28"/>
          <w:szCs w:val="28"/>
          <w:lang w:val="uk-UA"/>
        </w:rPr>
        <w:t>. 242, pp.1887-1891.</w:t>
      </w:r>
    </w:p>
    <w:p w14:paraId="7B07D6D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J. </w:t>
      </w:r>
      <w:proofErr w:type="spellStart"/>
      <w:r w:rsidRPr="002F128B">
        <w:rPr>
          <w:color w:val="000000" w:themeColor="text1"/>
          <w:sz w:val="28"/>
          <w:szCs w:val="28"/>
          <w:lang w:val="uk-UA"/>
        </w:rPr>
        <w:t>Gao</w:t>
      </w:r>
      <w:proofErr w:type="spellEnd"/>
      <w:r w:rsidRPr="002F128B">
        <w:rPr>
          <w:color w:val="000000" w:themeColor="text1"/>
          <w:sz w:val="28"/>
          <w:szCs w:val="28"/>
          <w:lang w:val="uk-UA"/>
        </w:rPr>
        <w:t xml:space="preserve"> et.al,2011, </w:t>
      </w:r>
      <w:proofErr w:type="spellStart"/>
      <w:r w:rsidRPr="002F128B">
        <w:rPr>
          <w:color w:val="000000" w:themeColor="text1"/>
          <w:sz w:val="28"/>
          <w:szCs w:val="28"/>
          <w:lang w:val="uk-UA"/>
        </w:rPr>
        <w:t>High-index</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low-loss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gallium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phosphide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films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fabricated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radio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frequency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magnetron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sputtering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Solid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Films</w:t>
      </w:r>
      <w:proofErr w:type="spellEnd"/>
      <w:r w:rsidRPr="002F128B">
        <w:rPr>
          <w:color w:val="000000" w:themeColor="text1"/>
          <w:sz w:val="28"/>
          <w:szCs w:val="28"/>
          <w:lang w:val="uk-UA"/>
        </w:rPr>
        <w:t xml:space="preserve"> Vol.519, </w:t>
      </w:r>
      <w:proofErr w:type="spellStart"/>
      <w:r w:rsidRPr="002F128B">
        <w:rPr>
          <w:color w:val="000000" w:themeColor="text1"/>
          <w:sz w:val="28"/>
          <w:szCs w:val="28"/>
          <w:lang w:val="uk-UA"/>
        </w:rPr>
        <w:t>pp</w:t>
      </w:r>
      <w:proofErr w:type="spellEnd"/>
      <w:r w:rsidRPr="002F128B">
        <w:rPr>
          <w:color w:val="000000" w:themeColor="text1"/>
          <w:sz w:val="28"/>
          <w:szCs w:val="28"/>
          <w:lang w:val="uk-UA"/>
        </w:rPr>
        <w:t>. 5424-5428.</w:t>
      </w:r>
    </w:p>
    <w:p w14:paraId="76C99DF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1. </w:t>
      </w:r>
      <w:proofErr w:type="spellStart"/>
      <w:r w:rsidRPr="002F128B">
        <w:rPr>
          <w:color w:val="000000" w:themeColor="text1"/>
          <w:sz w:val="28"/>
          <w:szCs w:val="28"/>
          <w:lang w:val="uk-UA"/>
        </w:rPr>
        <w:t>Berger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Semiconductor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materials</w:t>
      </w:r>
      <w:proofErr w:type="spellEnd"/>
      <w:r w:rsidRPr="002F128B">
        <w:rPr>
          <w:color w:val="000000" w:themeColor="text1"/>
          <w:sz w:val="28"/>
          <w:szCs w:val="28"/>
          <w:lang w:val="uk-UA"/>
        </w:rPr>
        <w:t xml:space="preserve">. – </w:t>
      </w:r>
      <w:proofErr w:type="spellStart"/>
      <w:r w:rsidRPr="002F128B">
        <w:rPr>
          <w:color w:val="000000" w:themeColor="text1"/>
          <w:sz w:val="28"/>
          <w:szCs w:val="28"/>
          <w:lang w:val="uk-UA"/>
        </w:rPr>
        <w:t>CRC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Press</w:t>
      </w:r>
      <w:proofErr w:type="spellEnd"/>
      <w:r w:rsidRPr="002F128B">
        <w:rPr>
          <w:color w:val="000000" w:themeColor="text1"/>
          <w:sz w:val="28"/>
          <w:szCs w:val="28"/>
          <w:lang w:val="uk-UA"/>
        </w:rPr>
        <w:t>, 1996. – 472p.</w:t>
      </w:r>
    </w:p>
    <w:p w14:paraId="2FBDFED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Deus</w:t>
      </w:r>
      <w:proofErr w:type="spellEnd"/>
      <w:r w:rsidRPr="002F128B">
        <w:rPr>
          <w:color w:val="000000" w:themeColor="text1"/>
          <w:sz w:val="28"/>
          <w:szCs w:val="28"/>
          <w:lang w:val="uk-UA"/>
        </w:rPr>
        <w:t xml:space="preserve"> P., </w:t>
      </w:r>
      <w:proofErr w:type="spellStart"/>
      <w:r w:rsidRPr="002F128B">
        <w:rPr>
          <w:color w:val="000000" w:themeColor="text1"/>
          <w:sz w:val="28"/>
          <w:szCs w:val="28"/>
          <w:lang w:val="uk-UA"/>
        </w:rPr>
        <w:t>Voland</w:t>
      </w:r>
      <w:proofErr w:type="spellEnd"/>
      <w:r w:rsidRPr="002F128B">
        <w:rPr>
          <w:color w:val="000000" w:themeColor="text1"/>
          <w:sz w:val="28"/>
          <w:szCs w:val="28"/>
          <w:lang w:val="uk-UA"/>
        </w:rPr>
        <w:t xml:space="preserve"> U., </w:t>
      </w:r>
      <w:proofErr w:type="spellStart"/>
      <w:r w:rsidRPr="002F128B">
        <w:rPr>
          <w:color w:val="000000" w:themeColor="text1"/>
          <w:sz w:val="28"/>
          <w:szCs w:val="28"/>
          <w:lang w:val="uk-UA"/>
        </w:rPr>
        <w:t>Schneider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Thermal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expansion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within</w:t>
      </w:r>
      <w:proofErr w:type="spellEnd"/>
      <w:r w:rsidRPr="002F128B">
        <w:rPr>
          <w:color w:val="000000" w:themeColor="text1"/>
          <w:sz w:val="28"/>
          <w:szCs w:val="28"/>
          <w:lang w:val="uk-UA"/>
        </w:rPr>
        <w:t xml:space="preserve"> 20 </w:t>
      </w:r>
      <w:proofErr w:type="spellStart"/>
      <w:r w:rsidRPr="002F128B">
        <w:rPr>
          <w:color w:val="000000" w:themeColor="text1"/>
          <w:sz w:val="28"/>
          <w:szCs w:val="28"/>
          <w:lang w:val="uk-UA"/>
        </w:rPr>
        <w:t>to</w:t>
      </w:r>
      <w:proofErr w:type="spellEnd"/>
      <w:r w:rsidRPr="002F128B">
        <w:rPr>
          <w:color w:val="000000" w:themeColor="text1"/>
          <w:sz w:val="28"/>
          <w:szCs w:val="28"/>
          <w:lang w:val="uk-UA"/>
        </w:rPr>
        <w:t xml:space="preserve"> 300K //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Stat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Sol</w:t>
      </w:r>
      <w:proofErr w:type="spellEnd"/>
      <w:r w:rsidRPr="002F128B">
        <w:rPr>
          <w:color w:val="000000" w:themeColor="text1"/>
          <w:sz w:val="28"/>
          <w:szCs w:val="28"/>
          <w:lang w:val="uk-UA"/>
        </w:rPr>
        <w:t>.(a). – 1983. – V.80. – P. K29-K32</w:t>
      </w:r>
    </w:p>
    <w:p w14:paraId="26E696E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Haruna</w:t>
      </w:r>
      <w:proofErr w:type="spellEnd"/>
      <w:r w:rsidRPr="002F128B">
        <w:rPr>
          <w:color w:val="000000" w:themeColor="text1"/>
          <w:sz w:val="28"/>
          <w:szCs w:val="28"/>
          <w:lang w:val="uk-UA"/>
        </w:rPr>
        <w:t xml:space="preserve"> K., </w:t>
      </w:r>
      <w:proofErr w:type="spellStart"/>
      <w:r w:rsidRPr="002F128B">
        <w:rPr>
          <w:color w:val="000000" w:themeColor="text1"/>
          <w:sz w:val="28"/>
          <w:szCs w:val="28"/>
          <w:lang w:val="uk-UA"/>
        </w:rPr>
        <w:t>Maeta</w:t>
      </w:r>
      <w:proofErr w:type="spellEnd"/>
      <w:r w:rsidRPr="002F128B">
        <w:rPr>
          <w:color w:val="000000" w:themeColor="text1"/>
          <w:sz w:val="28"/>
          <w:szCs w:val="28"/>
          <w:lang w:val="uk-UA"/>
        </w:rPr>
        <w:t xml:space="preserve"> H., </w:t>
      </w:r>
      <w:proofErr w:type="spellStart"/>
      <w:r w:rsidRPr="002F128B">
        <w:rPr>
          <w:color w:val="000000" w:themeColor="text1"/>
          <w:sz w:val="28"/>
          <w:szCs w:val="28"/>
          <w:lang w:val="uk-UA"/>
        </w:rPr>
        <w:t>Ohashi</w:t>
      </w:r>
      <w:proofErr w:type="spellEnd"/>
      <w:r w:rsidRPr="002F128B">
        <w:rPr>
          <w:color w:val="000000" w:themeColor="text1"/>
          <w:sz w:val="28"/>
          <w:szCs w:val="28"/>
          <w:lang w:val="uk-UA"/>
        </w:rPr>
        <w:t xml:space="preserve"> K., </w:t>
      </w:r>
      <w:proofErr w:type="spellStart"/>
      <w:r w:rsidRPr="002F128B">
        <w:rPr>
          <w:color w:val="000000" w:themeColor="text1"/>
          <w:sz w:val="28"/>
          <w:szCs w:val="28"/>
          <w:lang w:val="uk-UA"/>
        </w:rPr>
        <w:t>Koike</w:t>
      </w:r>
      <w:proofErr w:type="spellEnd"/>
      <w:r w:rsidRPr="002F128B">
        <w:rPr>
          <w:color w:val="000000" w:themeColor="text1"/>
          <w:sz w:val="28"/>
          <w:szCs w:val="28"/>
          <w:lang w:val="uk-UA"/>
        </w:rPr>
        <w:t xml:space="preserve"> T.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negative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thermal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expansion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coefficient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crystal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low</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temperatures</w:t>
      </w:r>
      <w:proofErr w:type="spellEnd"/>
      <w:r w:rsidRPr="002F128B">
        <w:rPr>
          <w:color w:val="000000" w:themeColor="text1"/>
          <w:sz w:val="28"/>
          <w:szCs w:val="28"/>
          <w:lang w:val="uk-UA"/>
        </w:rPr>
        <w:t xml:space="preserve"> // J.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C.: </w:t>
      </w:r>
      <w:proofErr w:type="spellStart"/>
      <w:r w:rsidRPr="002F128B">
        <w:rPr>
          <w:color w:val="000000" w:themeColor="text1"/>
          <w:sz w:val="28"/>
          <w:szCs w:val="28"/>
          <w:lang w:val="uk-UA"/>
        </w:rPr>
        <w:t>Solid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State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 1986. – V.19. – P. 5149-5154.</w:t>
      </w:r>
    </w:p>
    <w:p w14:paraId="773743F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Sergei</w:t>
      </w:r>
      <w:proofErr w:type="spellEnd"/>
      <w:r w:rsidRPr="002F128B">
        <w:rPr>
          <w:color w:val="000000" w:themeColor="text1"/>
          <w:sz w:val="28"/>
          <w:szCs w:val="28"/>
          <w:lang w:val="uk-UA"/>
        </w:rPr>
        <w:t xml:space="preserve"> L. </w:t>
      </w:r>
      <w:proofErr w:type="spellStart"/>
      <w:r w:rsidRPr="002F128B">
        <w:rPr>
          <w:color w:val="000000" w:themeColor="text1"/>
          <w:sz w:val="28"/>
          <w:szCs w:val="28"/>
          <w:lang w:val="uk-UA"/>
        </w:rPr>
        <w:t>Pyshkin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Excitonic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Crystal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Nanotechnology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New</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Prospect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Optoelectronics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Open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Journal</w:t>
      </w:r>
      <w:proofErr w:type="spellEnd"/>
      <w:r w:rsidRPr="002F128B">
        <w:rPr>
          <w:color w:val="000000" w:themeColor="text1"/>
          <w:sz w:val="28"/>
          <w:szCs w:val="28"/>
          <w:lang w:val="uk-UA"/>
        </w:rPr>
        <w:t xml:space="preserve">, 2015, 9, 26-37, </w:t>
      </w:r>
      <w:proofErr w:type="spellStart"/>
      <w:r w:rsidRPr="002F128B">
        <w:rPr>
          <w:color w:val="000000" w:themeColor="text1"/>
          <w:sz w:val="28"/>
          <w:szCs w:val="28"/>
          <w:lang w:val="uk-UA"/>
        </w:rPr>
        <w:t>DOI</w:t>
      </w:r>
      <w:proofErr w:type="spellEnd"/>
      <w:r w:rsidRPr="002F128B">
        <w:rPr>
          <w:color w:val="000000" w:themeColor="text1"/>
          <w:sz w:val="28"/>
          <w:szCs w:val="28"/>
          <w:lang w:val="uk-UA"/>
        </w:rPr>
        <w:t>: 10.2174/1874328501509010026</w:t>
      </w:r>
    </w:p>
    <w:p w14:paraId="1E36B80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Paul</w:t>
      </w:r>
      <w:proofErr w:type="spellEnd"/>
      <w:r w:rsidRPr="002F128B">
        <w:rPr>
          <w:color w:val="000000" w:themeColor="text1"/>
          <w:sz w:val="28"/>
          <w:szCs w:val="28"/>
          <w:lang w:val="uk-UA"/>
        </w:rPr>
        <w:t xml:space="preserve"> W. </w:t>
      </w:r>
      <w:proofErr w:type="spellStart"/>
      <w:r w:rsidRPr="002F128B">
        <w:rPr>
          <w:color w:val="000000" w:themeColor="text1"/>
          <w:sz w:val="28"/>
          <w:szCs w:val="28"/>
          <w:lang w:val="uk-UA"/>
        </w:rPr>
        <w:t>Band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structure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intermetallic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semiconductors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from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pressure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experiments</w:t>
      </w:r>
      <w:proofErr w:type="spellEnd"/>
      <w:r w:rsidRPr="002F128B">
        <w:rPr>
          <w:color w:val="000000" w:themeColor="text1"/>
          <w:sz w:val="28"/>
          <w:szCs w:val="28"/>
          <w:lang w:val="uk-UA"/>
        </w:rPr>
        <w:t xml:space="preserve">. J </w:t>
      </w:r>
      <w:proofErr w:type="spellStart"/>
      <w:r w:rsidRPr="002F128B">
        <w:rPr>
          <w:color w:val="000000" w:themeColor="text1"/>
          <w:sz w:val="28"/>
          <w:szCs w:val="28"/>
          <w:lang w:val="uk-UA"/>
        </w:rPr>
        <w:t>Appl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1961; 32: 2082-94.</w:t>
      </w:r>
    </w:p>
    <w:p w14:paraId="343F2DB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Zallen</w:t>
      </w:r>
      <w:proofErr w:type="spellEnd"/>
      <w:r w:rsidRPr="002F128B">
        <w:rPr>
          <w:color w:val="000000" w:themeColor="text1"/>
          <w:sz w:val="28"/>
          <w:szCs w:val="28"/>
          <w:lang w:val="uk-UA"/>
        </w:rPr>
        <w:t xml:space="preserve"> R, </w:t>
      </w:r>
      <w:proofErr w:type="spellStart"/>
      <w:r w:rsidRPr="002F128B">
        <w:rPr>
          <w:color w:val="000000" w:themeColor="text1"/>
          <w:sz w:val="28"/>
          <w:szCs w:val="28"/>
          <w:lang w:val="uk-UA"/>
        </w:rPr>
        <w:t>Paul</w:t>
      </w:r>
      <w:proofErr w:type="spellEnd"/>
      <w:r w:rsidRPr="002F128B">
        <w:rPr>
          <w:color w:val="000000" w:themeColor="text1"/>
          <w:sz w:val="28"/>
          <w:szCs w:val="28"/>
          <w:lang w:val="uk-UA"/>
        </w:rPr>
        <w:t xml:space="preserve"> W. </w:t>
      </w:r>
      <w:proofErr w:type="spellStart"/>
      <w:r w:rsidRPr="002F128B">
        <w:rPr>
          <w:color w:val="000000" w:themeColor="text1"/>
          <w:sz w:val="28"/>
          <w:szCs w:val="28"/>
          <w:lang w:val="uk-UA"/>
        </w:rPr>
        <w:t>Band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structure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gallium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phosphide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from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opti-cal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experiments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high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pressure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Rev</w:t>
      </w:r>
      <w:proofErr w:type="spellEnd"/>
      <w:r w:rsidRPr="002F128B">
        <w:rPr>
          <w:color w:val="000000" w:themeColor="text1"/>
          <w:sz w:val="28"/>
          <w:szCs w:val="28"/>
          <w:lang w:val="uk-UA"/>
        </w:rPr>
        <w:t xml:space="preserve"> 1964; 134: A1628-41.</w:t>
      </w:r>
    </w:p>
    <w:p w14:paraId="0BD0C765" w14:textId="69982065" w:rsidR="00630A50" w:rsidRPr="00630A50" w:rsidRDefault="00630A50" w:rsidP="00A75FEA">
      <w:pPr>
        <w:pStyle w:val="a7"/>
        <w:widowControl/>
        <w:numPr>
          <w:ilvl w:val="0"/>
          <w:numId w:val="22"/>
        </w:numPr>
        <w:autoSpaceDE/>
        <w:autoSpaceDN/>
        <w:spacing w:after="160" w:line="360" w:lineRule="auto"/>
        <w:ind w:right="140"/>
        <w:contextualSpacing/>
        <w:jc w:val="both"/>
        <w:rPr>
          <w:color w:val="000000" w:themeColor="text1"/>
          <w:sz w:val="28"/>
          <w:szCs w:val="28"/>
          <w:highlight w:val="red"/>
          <w:lang w:val="uk-UA"/>
        </w:rPr>
      </w:pPr>
      <w:r>
        <w:rPr>
          <w:color w:val="000000" w:themeColor="text1"/>
          <w:sz w:val="28"/>
          <w:szCs w:val="28"/>
          <w:lang w:val="en-US"/>
        </w:rPr>
        <w:t xml:space="preserve"> </w:t>
      </w:r>
      <w:proofErr w:type="spellStart"/>
      <w:r w:rsidR="00FA7F8C">
        <w:rPr>
          <w:color w:val="000000" w:themeColor="text1"/>
          <w:sz w:val="28"/>
          <w:szCs w:val="28"/>
          <w:highlight w:val="red"/>
        </w:rPr>
        <w:t>Нано</w:t>
      </w:r>
      <w:proofErr w:type="spellEnd"/>
      <w:r w:rsidR="00FA7F8C">
        <w:rPr>
          <w:color w:val="000000" w:themeColor="text1"/>
          <w:sz w:val="28"/>
          <w:szCs w:val="28"/>
          <w:highlight w:val="red"/>
        </w:rPr>
        <w:t xml:space="preserve"> </w:t>
      </w:r>
    </w:p>
    <w:p w14:paraId="3F7F0B58" w14:textId="1F0E89FF"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В. Г. Воробйов, О. В. </w:t>
      </w:r>
      <w:proofErr w:type="spellStart"/>
      <w:r w:rsidRPr="002F128B">
        <w:rPr>
          <w:color w:val="000000" w:themeColor="text1"/>
          <w:sz w:val="28"/>
          <w:szCs w:val="28"/>
          <w:lang w:val="uk-UA"/>
        </w:rPr>
        <w:t>Конорєва</w:t>
      </w:r>
      <w:proofErr w:type="spellEnd"/>
      <w:r w:rsidRPr="002F128B">
        <w:rPr>
          <w:color w:val="000000" w:themeColor="text1"/>
          <w:sz w:val="28"/>
          <w:szCs w:val="28"/>
          <w:lang w:val="uk-UA"/>
        </w:rPr>
        <w:t>, О. С. Литвин…]</w:t>
      </w:r>
      <w:r w:rsidRPr="002F128B">
        <w:rPr>
          <w:color w:val="000000" w:themeColor="text1"/>
          <w:sz w:val="28"/>
          <w:szCs w:val="28"/>
          <w:lang w:val="uk-UA"/>
        </w:rPr>
        <w:br/>
        <w:t>Неруйнівний контроль поверхні фосфіду галію. «Методи та прилади контролю якості», №27 с. 3-8, 204</w:t>
      </w:r>
    </w:p>
    <w:p w14:paraId="07E310E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en-US"/>
        </w:rPr>
        <w:t>Konoreva</w:t>
      </w:r>
      <w:proofErr w:type="spellEnd"/>
      <w:r w:rsidRPr="002F128B">
        <w:rPr>
          <w:color w:val="000000" w:themeColor="text1"/>
          <w:sz w:val="28"/>
          <w:szCs w:val="28"/>
          <w:lang w:val="en-US"/>
        </w:rPr>
        <w:t xml:space="preserve"> O. V., </w:t>
      </w:r>
      <w:proofErr w:type="spellStart"/>
      <w:r w:rsidRPr="002F128B">
        <w:rPr>
          <w:color w:val="000000" w:themeColor="text1"/>
          <w:sz w:val="28"/>
          <w:szCs w:val="28"/>
          <w:lang w:val="en-US"/>
        </w:rPr>
        <w:t>Lytovchenko</w:t>
      </w:r>
      <w:proofErr w:type="spellEnd"/>
      <w:r w:rsidRPr="002F128B">
        <w:rPr>
          <w:color w:val="000000" w:themeColor="text1"/>
          <w:sz w:val="28"/>
          <w:szCs w:val="28"/>
          <w:lang w:val="en-US"/>
        </w:rPr>
        <w:t xml:space="preserve"> P. H., </w:t>
      </w:r>
      <w:proofErr w:type="spellStart"/>
      <w:r w:rsidRPr="002F128B">
        <w:rPr>
          <w:color w:val="000000" w:themeColor="text1"/>
          <w:sz w:val="28"/>
          <w:szCs w:val="28"/>
          <w:lang w:val="en-US"/>
        </w:rPr>
        <w:t>Malyi</w:t>
      </w:r>
      <w:proofErr w:type="spellEnd"/>
      <w:r w:rsidRPr="002F128B">
        <w:rPr>
          <w:color w:val="000000" w:themeColor="text1"/>
          <w:sz w:val="28"/>
          <w:szCs w:val="28"/>
          <w:lang w:val="en-US"/>
        </w:rPr>
        <w:t xml:space="preserve"> Ye. V., Petrenko I. V., </w:t>
      </w:r>
      <w:proofErr w:type="spellStart"/>
      <w:r w:rsidRPr="002F128B">
        <w:rPr>
          <w:color w:val="000000" w:themeColor="text1"/>
          <w:sz w:val="28"/>
          <w:szCs w:val="28"/>
          <w:lang w:val="en-US"/>
        </w:rPr>
        <w:t>Pinkovska</w:t>
      </w:r>
      <w:proofErr w:type="spellEnd"/>
      <w:r w:rsidRPr="002F128B">
        <w:rPr>
          <w:color w:val="000000" w:themeColor="text1"/>
          <w:sz w:val="28"/>
          <w:szCs w:val="28"/>
          <w:lang w:val="en-US"/>
        </w:rPr>
        <w:t xml:space="preserve"> M. B., </w:t>
      </w:r>
      <w:proofErr w:type="spellStart"/>
      <w:r w:rsidRPr="002F128B">
        <w:rPr>
          <w:color w:val="000000" w:themeColor="text1"/>
          <w:sz w:val="28"/>
          <w:szCs w:val="28"/>
          <w:lang w:val="en-US"/>
        </w:rPr>
        <w:t>Tartachnyk</w:t>
      </w:r>
      <w:proofErr w:type="spellEnd"/>
      <w:r w:rsidRPr="002F128B">
        <w:rPr>
          <w:color w:val="000000" w:themeColor="text1"/>
          <w:sz w:val="28"/>
          <w:szCs w:val="28"/>
          <w:lang w:val="en-US"/>
        </w:rPr>
        <w:t xml:space="preserve"> V. P., </w:t>
      </w:r>
      <w:proofErr w:type="spellStart"/>
      <w:r w:rsidRPr="002F128B">
        <w:rPr>
          <w:color w:val="000000" w:themeColor="text1"/>
          <w:sz w:val="28"/>
          <w:szCs w:val="28"/>
          <w:lang w:val="en-US"/>
        </w:rPr>
        <w:t>Shlapatska</w:t>
      </w:r>
      <w:proofErr w:type="spellEnd"/>
      <w:r w:rsidRPr="002F128B">
        <w:rPr>
          <w:color w:val="000000" w:themeColor="text1"/>
          <w:sz w:val="28"/>
          <w:szCs w:val="28"/>
          <w:lang w:val="en-US"/>
        </w:rPr>
        <w:t xml:space="preserve"> V. V.</w:t>
      </w:r>
      <w:r w:rsidRPr="002F128B">
        <w:rPr>
          <w:color w:val="000000" w:themeColor="text1"/>
          <w:sz w:val="28"/>
          <w:szCs w:val="28"/>
          <w:lang w:val="uk-UA"/>
        </w:rPr>
        <w:t xml:space="preserve"> </w:t>
      </w:r>
      <w:r w:rsidRPr="002F128B">
        <w:rPr>
          <w:color w:val="000000" w:themeColor="text1"/>
          <w:sz w:val="28"/>
          <w:szCs w:val="28"/>
          <w:lang w:val="en-US"/>
        </w:rPr>
        <w:t xml:space="preserve">Surface distribution of the emitting intensity of </w:t>
      </w:r>
      <w:proofErr w:type="spellStart"/>
      <w:r w:rsidRPr="002F128B">
        <w:rPr>
          <w:color w:val="000000" w:themeColor="text1"/>
          <w:sz w:val="28"/>
          <w:szCs w:val="28"/>
          <w:lang w:val="en-US"/>
        </w:rPr>
        <w:t>GaP</w:t>
      </w:r>
      <w:proofErr w:type="spellEnd"/>
      <w:r w:rsidRPr="002F128B">
        <w:rPr>
          <w:color w:val="000000" w:themeColor="text1"/>
          <w:sz w:val="28"/>
          <w:szCs w:val="28"/>
          <w:lang w:val="en-US"/>
        </w:rPr>
        <w:t xml:space="preserve"> light-emitting diodes.</w:t>
      </w:r>
      <w:r w:rsidRPr="002F128B">
        <w:rPr>
          <w:color w:val="000000" w:themeColor="text1"/>
          <w:sz w:val="28"/>
          <w:szCs w:val="28"/>
          <w:lang w:val="uk-UA"/>
        </w:rPr>
        <w:t xml:space="preserve"> </w:t>
      </w:r>
      <w:hyperlink r:id="rId162" w:history="1">
        <w:r w:rsidRPr="002F128B">
          <w:rPr>
            <w:rStyle w:val="a9"/>
            <w:color w:val="000000" w:themeColor="text1"/>
            <w:sz w:val="28"/>
            <w:szCs w:val="28"/>
            <w:u w:val="none"/>
            <w:lang w:val="en-US"/>
          </w:rPr>
          <w:t>Nuclear physics and atomic energy</w:t>
        </w:r>
      </w:hyperlink>
      <w:r w:rsidRPr="002F128B">
        <w:rPr>
          <w:color w:val="000000" w:themeColor="text1"/>
          <w:sz w:val="28"/>
          <w:szCs w:val="28"/>
          <w:lang w:val="en-US"/>
        </w:rPr>
        <w:t xml:space="preserve"> Issue (2013, 14 (2)</w:t>
      </w:r>
    </w:p>
    <w:p w14:paraId="2D0C30E8"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shd w:val="clear" w:color="auto" w:fill="F9F9F9"/>
        </w:rPr>
      </w:pPr>
      <w:r w:rsidRPr="002F128B">
        <w:rPr>
          <w:color w:val="000000" w:themeColor="text1"/>
          <w:sz w:val="28"/>
          <w:szCs w:val="28"/>
          <w:lang w:val="uk-UA"/>
        </w:rPr>
        <w:t xml:space="preserve"> </w:t>
      </w:r>
      <w:r w:rsidRPr="002F128B">
        <w:rPr>
          <w:color w:val="000000" w:themeColor="text1"/>
          <w:sz w:val="28"/>
          <w:szCs w:val="28"/>
          <w:shd w:val="clear" w:color="auto" w:fill="FFFFFF"/>
        </w:rPr>
        <w:t xml:space="preserve">О. М. </w:t>
      </w:r>
      <w:proofErr w:type="spellStart"/>
      <w:r w:rsidRPr="002F128B">
        <w:rPr>
          <w:color w:val="000000" w:themeColor="text1"/>
          <w:sz w:val="28"/>
          <w:szCs w:val="28"/>
          <w:shd w:val="clear" w:color="auto" w:fill="FFFFFF"/>
        </w:rPr>
        <w:t>Гонтарук</w:t>
      </w:r>
      <w:proofErr w:type="spellEnd"/>
      <w:r w:rsidRPr="002F128B">
        <w:rPr>
          <w:color w:val="000000" w:themeColor="text1"/>
          <w:sz w:val="28"/>
          <w:szCs w:val="28"/>
          <w:shd w:val="clear" w:color="auto" w:fill="FFFFFF"/>
          <w:lang w:val="uk-UA"/>
        </w:rPr>
        <w:t>,</w:t>
      </w:r>
      <w:r w:rsidRPr="002F128B">
        <w:rPr>
          <w:color w:val="000000" w:themeColor="text1"/>
          <w:sz w:val="28"/>
          <w:szCs w:val="28"/>
          <w:shd w:val="clear" w:color="auto" w:fill="FFFFFF"/>
        </w:rPr>
        <w:t xml:space="preserve"> О. М. </w:t>
      </w:r>
      <w:proofErr w:type="spellStart"/>
      <w:r w:rsidRPr="002F128B">
        <w:rPr>
          <w:color w:val="000000" w:themeColor="text1"/>
          <w:sz w:val="28"/>
          <w:szCs w:val="28"/>
          <w:shd w:val="clear" w:color="auto" w:fill="FFFFFF"/>
        </w:rPr>
        <w:t>Гонтарук</w:t>
      </w:r>
      <w:proofErr w:type="spellEnd"/>
      <w:r w:rsidRPr="002F128B">
        <w:rPr>
          <w:color w:val="000000" w:themeColor="text1"/>
          <w:sz w:val="28"/>
          <w:szCs w:val="28"/>
          <w:shd w:val="clear" w:color="auto" w:fill="FFFFFF"/>
        </w:rPr>
        <w:t xml:space="preserve">, O. В. Конорева, М. Б. </w:t>
      </w:r>
      <w:proofErr w:type="spellStart"/>
      <w:r w:rsidRPr="002F128B">
        <w:rPr>
          <w:color w:val="000000" w:themeColor="text1"/>
          <w:sz w:val="28"/>
          <w:szCs w:val="28"/>
          <w:shd w:val="clear" w:color="auto" w:fill="FFFFFF"/>
        </w:rPr>
        <w:t>Пінковська</w:t>
      </w:r>
      <w:proofErr w:type="spellEnd"/>
      <w:r w:rsidRPr="002F128B">
        <w:rPr>
          <w:color w:val="000000" w:themeColor="text1"/>
          <w:sz w:val="28"/>
          <w:szCs w:val="28"/>
          <w:shd w:val="clear" w:color="auto" w:fill="FFFFFF"/>
        </w:rPr>
        <w:t xml:space="preserve">, В. П. </w:t>
      </w:r>
      <w:proofErr w:type="spellStart"/>
      <w:r w:rsidRPr="002F128B">
        <w:rPr>
          <w:color w:val="000000" w:themeColor="text1"/>
          <w:sz w:val="28"/>
          <w:szCs w:val="28"/>
          <w:shd w:val="clear" w:color="auto" w:fill="FFFFFF"/>
        </w:rPr>
        <w:t>Тартачник</w:t>
      </w:r>
      <w:proofErr w:type="spellEnd"/>
      <w:r w:rsidRPr="002F128B">
        <w:rPr>
          <w:color w:val="000000" w:themeColor="text1"/>
          <w:sz w:val="28"/>
          <w:szCs w:val="28"/>
          <w:shd w:val="clear" w:color="auto" w:fill="FFFFFF"/>
          <w:lang w:val="uk-UA"/>
        </w:rPr>
        <w:t xml:space="preserve">. </w:t>
      </w:r>
      <w:r w:rsidRPr="002F128B">
        <w:rPr>
          <w:color w:val="000000" w:themeColor="text1"/>
          <w:sz w:val="28"/>
          <w:szCs w:val="28"/>
          <w:shd w:val="clear" w:color="auto" w:fill="FFFFFF"/>
        </w:rPr>
        <w:t xml:space="preserve"> </w:t>
      </w:r>
      <w:proofErr w:type="spellStart"/>
      <w:r w:rsidRPr="002F128B">
        <w:rPr>
          <w:color w:val="000000" w:themeColor="text1"/>
          <w:sz w:val="28"/>
          <w:szCs w:val="28"/>
          <w:shd w:val="clear" w:color="auto" w:fill="FFFFFF"/>
        </w:rPr>
        <w:t>Моделювання</w:t>
      </w:r>
      <w:proofErr w:type="spellEnd"/>
      <w:r w:rsidRPr="002F128B">
        <w:rPr>
          <w:color w:val="000000" w:themeColor="text1"/>
          <w:sz w:val="28"/>
          <w:szCs w:val="28"/>
          <w:shd w:val="clear" w:color="auto" w:fill="FFFFFF"/>
        </w:rPr>
        <w:t xml:space="preserve"> </w:t>
      </w:r>
      <w:proofErr w:type="spellStart"/>
      <w:r w:rsidRPr="002F128B">
        <w:rPr>
          <w:color w:val="000000" w:themeColor="text1"/>
          <w:sz w:val="28"/>
          <w:szCs w:val="28"/>
          <w:shd w:val="clear" w:color="auto" w:fill="FFFFFF"/>
        </w:rPr>
        <w:t>явища</w:t>
      </w:r>
      <w:proofErr w:type="spellEnd"/>
      <w:r w:rsidRPr="002F128B">
        <w:rPr>
          <w:color w:val="000000" w:themeColor="text1"/>
          <w:sz w:val="28"/>
          <w:szCs w:val="28"/>
          <w:shd w:val="clear" w:color="auto" w:fill="FFFFFF"/>
        </w:rPr>
        <w:t xml:space="preserve"> </w:t>
      </w:r>
      <w:proofErr w:type="spellStart"/>
      <w:r w:rsidRPr="002F128B">
        <w:rPr>
          <w:color w:val="000000" w:themeColor="text1"/>
          <w:sz w:val="28"/>
          <w:szCs w:val="28"/>
          <w:shd w:val="clear" w:color="auto" w:fill="FFFFFF"/>
        </w:rPr>
        <w:t>самодифузії</w:t>
      </w:r>
      <w:proofErr w:type="spellEnd"/>
      <w:r w:rsidRPr="002F128B">
        <w:rPr>
          <w:color w:val="000000" w:themeColor="text1"/>
          <w:sz w:val="28"/>
          <w:szCs w:val="28"/>
          <w:shd w:val="clear" w:color="auto" w:fill="FFFFFF"/>
        </w:rPr>
        <w:t xml:space="preserve"> у </w:t>
      </w:r>
      <w:proofErr w:type="spellStart"/>
      <w:r w:rsidRPr="002F128B">
        <w:rPr>
          <w:color w:val="000000" w:themeColor="text1"/>
          <w:sz w:val="28"/>
          <w:szCs w:val="28"/>
          <w:shd w:val="clear" w:color="auto" w:fill="FFFFFF"/>
        </w:rPr>
        <w:t>монокристалах</w:t>
      </w:r>
      <w:proofErr w:type="spellEnd"/>
      <w:r w:rsidRPr="002F128B">
        <w:rPr>
          <w:color w:val="000000" w:themeColor="text1"/>
          <w:sz w:val="28"/>
          <w:szCs w:val="28"/>
          <w:shd w:val="clear" w:color="auto" w:fill="FFFFFF"/>
        </w:rPr>
        <w:t xml:space="preserve"> </w:t>
      </w:r>
      <w:proofErr w:type="spellStart"/>
      <w:r w:rsidRPr="002F128B">
        <w:rPr>
          <w:color w:val="000000" w:themeColor="text1"/>
          <w:sz w:val="28"/>
          <w:szCs w:val="28"/>
          <w:shd w:val="clear" w:color="auto" w:fill="FFFFFF"/>
        </w:rPr>
        <w:t>фосфіду</w:t>
      </w:r>
      <w:proofErr w:type="spellEnd"/>
      <w:r w:rsidRPr="002F128B">
        <w:rPr>
          <w:color w:val="000000" w:themeColor="text1"/>
          <w:sz w:val="28"/>
          <w:szCs w:val="28"/>
          <w:shd w:val="clear" w:color="auto" w:fill="FFFFFF"/>
        </w:rPr>
        <w:t xml:space="preserve"> </w:t>
      </w:r>
      <w:proofErr w:type="spellStart"/>
      <w:r w:rsidRPr="002F128B">
        <w:rPr>
          <w:color w:val="000000" w:themeColor="text1"/>
          <w:sz w:val="28"/>
          <w:szCs w:val="28"/>
          <w:shd w:val="clear" w:color="auto" w:fill="FFFFFF"/>
        </w:rPr>
        <w:t>галію</w:t>
      </w:r>
      <w:proofErr w:type="spellEnd"/>
      <w:r w:rsidRPr="002F128B">
        <w:rPr>
          <w:color w:val="000000" w:themeColor="text1"/>
          <w:sz w:val="28"/>
          <w:szCs w:val="28"/>
          <w:shd w:val="clear" w:color="auto" w:fill="FFFFFF"/>
        </w:rPr>
        <w:t xml:space="preserve">. </w:t>
      </w:r>
      <w:proofErr w:type="spellStart"/>
      <w:r w:rsidRPr="002F128B">
        <w:rPr>
          <w:color w:val="000000" w:themeColor="text1"/>
          <w:sz w:val="28"/>
          <w:szCs w:val="28"/>
          <w:shd w:val="clear" w:color="auto" w:fill="FFFFFF"/>
        </w:rPr>
        <w:t>Фізика</w:t>
      </w:r>
      <w:proofErr w:type="spellEnd"/>
      <w:r w:rsidRPr="002F128B">
        <w:rPr>
          <w:color w:val="000000" w:themeColor="text1"/>
          <w:sz w:val="28"/>
          <w:szCs w:val="28"/>
          <w:shd w:val="clear" w:color="auto" w:fill="FFFFFF"/>
        </w:rPr>
        <w:t xml:space="preserve"> і </w:t>
      </w:r>
      <w:proofErr w:type="spellStart"/>
      <w:r w:rsidRPr="002F128B">
        <w:rPr>
          <w:color w:val="000000" w:themeColor="text1"/>
          <w:sz w:val="28"/>
          <w:szCs w:val="28"/>
          <w:shd w:val="clear" w:color="auto" w:fill="FFFFFF"/>
        </w:rPr>
        <w:t>хімія</w:t>
      </w:r>
      <w:proofErr w:type="spellEnd"/>
      <w:r w:rsidRPr="002F128B">
        <w:rPr>
          <w:color w:val="000000" w:themeColor="text1"/>
          <w:sz w:val="28"/>
          <w:szCs w:val="28"/>
          <w:shd w:val="clear" w:color="auto" w:fill="FFFFFF"/>
        </w:rPr>
        <w:t xml:space="preserve"> твердого </w:t>
      </w:r>
      <w:proofErr w:type="spellStart"/>
      <w:r w:rsidRPr="002F128B">
        <w:rPr>
          <w:color w:val="000000" w:themeColor="text1"/>
          <w:sz w:val="28"/>
          <w:szCs w:val="28"/>
          <w:shd w:val="clear" w:color="auto" w:fill="FFFFFF"/>
        </w:rPr>
        <w:t>тіла</w:t>
      </w:r>
      <w:proofErr w:type="spellEnd"/>
      <w:r w:rsidRPr="002F128B">
        <w:rPr>
          <w:color w:val="000000" w:themeColor="text1"/>
          <w:sz w:val="28"/>
          <w:szCs w:val="28"/>
          <w:shd w:val="clear" w:color="auto" w:fill="FFFFFF"/>
        </w:rPr>
        <w:t>. 2014. 15. № 2. С. 264-</w:t>
      </w:r>
      <w:proofErr w:type="gramStart"/>
      <w:r w:rsidRPr="002F128B">
        <w:rPr>
          <w:color w:val="000000" w:themeColor="text1"/>
          <w:sz w:val="28"/>
          <w:szCs w:val="28"/>
          <w:shd w:val="clear" w:color="auto" w:fill="FFFFFF"/>
        </w:rPr>
        <w:t>267.</w:t>
      </w:r>
      <w:r w:rsidRPr="002F128B">
        <w:rPr>
          <w:color w:val="000000" w:themeColor="text1"/>
          <w:sz w:val="28"/>
          <w:szCs w:val="28"/>
          <w:shd w:val="clear" w:color="auto" w:fill="F9F9F9"/>
        </w:rPr>
        <w:t>.</w:t>
      </w:r>
      <w:proofErr w:type="gramEnd"/>
    </w:p>
    <w:p w14:paraId="47BCF698"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shd w:val="clear" w:color="auto" w:fill="F9F9F9"/>
        </w:rPr>
        <w:t xml:space="preserve">В. Г. </w:t>
      </w:r>
      <w:proofErr w:type="spellStart"/>
      <w:r w:rsidRPr="002F128B">
        <w:rPr>
          <w:color w:val="000000" w:themeColor="text1"/>
          <w:sz w:val="28"/>
          <w:szCs w:val="28"/>
          <w:shd w:val="clear" w:color="auto" w:fill="F9F9F9"/>
        </w:rPr>
        <w:t>Воробйов</w:t>
      </w:r>
      <w:proofErr w:type="spellEnd"/>
      <w:r w:rsidRPr="002F128B">
        <w:rPr>
          <w:color w:val="000000" w:themeColor="text1"/>
          <w:sz w:val="28"/>
          <w:szCs w:val="28"/>
          <w:shd w:val="clear" w:color="auto" w:fill="F9F9F9"/>
        </w:rPr>
        <w:t xml:space="preserve">, О. В. Конорева, Є. В. </w:t>
      </w:r>
      <w:proofErr w:type="spellStart"/>
      <w:r w:rsidRPr="002F128B">
        <w:rPr>
          <w:color w:val="000000" w:themeColor="text1"/>
          <w:sz w:val="28"/>
          <w:szCs w:val="28"/>
          <w:shd w:val="clear" w:color="auto" w:fill="F9F9F9"/>
        </w:rPr>
        <w:t>Малий</w:t>
      </w:r>
      <w:proofErr w:type="spellEnd"/>
      <w:r w:rsidRPr="002F128B">
        <w:rPr>
          <w:color w:val="000000" w:themeColor="text1"/>
          <w:sz w:val="28"/>
          <w:szCs w:val="28"/>
          <w:shd w:val="clear" w:color="auto" w:fill="F9F9F9"/>
        </w:rPr>
        <w:t xml:space="preserve">, М. Б. </w:t>
      </w:r>
      <w:proofErr w:type="spellStart"/>
      <w:r w:rsidRPr="002F128B">
        <w:rPr>
          <w:color w:val="000000" w:themeColor="text1"/>
          <w:sz w:val="28"/>
          <w:szCs w:val="28"/>
          <w:shd w:val="clear" w:color="auto" w:fill="F9F9F9"/>
        </w:rPr>
        <w:t>Пінковська</w:t>
      </w:r>
      <w:proofErr w:type="spellEnd"/>
      <w:r w:rsidRPr="002F128B">
        <w:rPr>
          <w:color w:val="000000" w:themeColor="text1"/>
          <w:sz w:val="28"/>
          <w:szCs w:val="28"/>
          <w:shd w:val="clear" w:color="auto" w:fill="F9F9F9"/>
        </w:rPr>
        <w:t xml:space="preserve">, В. П. </w:t>
      </w:r>
      <w:proofErr w:type="spellStart"/>
      <w:r w:rsidRPr="002F128B">
        <w:rPr>
          <w:color w:val="000000" w:themeColor="text1"/>
          <w:sz w:val="28"/>
          <w:szCs w:val="28"/>
          <w:shd w:val="clear" w:color="auto" w:fill="F9F9F9"/>
        </w:rPr>
        <w:t>Тартачник</w:t>
      </w:r>
      <w:proofErr w:type="spellEnd"/>
      <w:r w:rsidRPr="002F128B">
        <w:rPr>
          <w:color w:val="000000" w:themeColor="text1"/>
          <w:sz w:val="28"/>
          <w:szCs w:val="28"/>
          <w:shd w:val="clear" w:color="auto" w:fill="F9F9F9"/>
        </w:rPr>
        <w:t xml:space="preserve">, В. В. </w:t>
      </w:r>
      <w:proofErr w:type="spellStart"/>
      <w:r w:rsidRPr="002F128B">
        <w:rPr>
          <w:color w:val="000000" w:themeColor="text1"/>
          <w:sz w:val="28"/>
          <w:szCs w:val="28"/>
          <w:shd w:val="clear" w:color="auto" w:fill="F9F9F9"/>
        </w:rPr>
        <w:t>Шлапацька</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Вплив</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опромінення</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електронами</w:t>
      </w:r>
      <w:proofErr w:type="spellEnd"/>
      <w:r w:rsidRPr="002F128B">
        <w:rPr>
          <w:color w:val="000000" w:themeColor="text1"/>
          <w:sz w:val="28"/>
          <w:szCs w:val="28"/>
          <w:shd w:val="clear" w:color="auto" w:fill="F9F9F9"/>
        </w:rPr>
        <w:t xml:space="preserve"> з </w:t>
      </w:r>
      <w:proofErr w:type="spellStart"/>
      <w:r w:rsidRPr="002F128B">
        <w:rPr>
          <w:color w:val="000000" w:themeColor="text1"/>
          <w:sz w:val="28"/>
          <w:szCs w:val="28"/>
          <w:shd w:val="clear" w:color="auto" w:fill="F9F9F9"/>
        </w:rPr>
        <w:t>енергією</w:t>
      </w:r>
      <w:proofErr w:type="spellEnd"/>
      <w:r w:rsidRPr="002F128B">
        <w:rPr>
          <w:color w:val="000000" w:themeColor="text1"/>
          <w:sz w:val="28"/>
          <w:szCs w:val="28"/>
          <w:shd w:val="clear" w:color="auto" w:fill="F9F9F9"/>
        </w:rPr>
        <w:t xml:space="preserve"> 2 </w:t>
      </w:r>
      <w:proofErr w:type="spellStart"/>
      <w:r w:rsidRPr="002F128B">
        <w:rPr>
          <w:color w:val="000000" w:themeColor="text1"/>
          <w:sz w:val="28"/>
          <w:szCs w:val="28"/>
          <w:shd w:val="clear" w:color="auto" w:fill="F9F9F9"/>
        </w:rPr>
        <w:t>МеВ</w:t>
      </w:r>
      <w:proofErr w:type="spellEnd"/>
      <w:r w:rsidRPr="002F128B">
        <w:rPr>
          <w:color w:val="000000" w:themeColor="text1"/>
          <w:sz w:val="28"/>
          <w:szCs w:val="28"/>
          <w:shd w:val="clear" w:color="auto" w:fill="F9F9F9"/>
        </w:rPr>
        <w:t xml:space="preserve"> на </w:t>
      </w:r>
      <w:proofErr w:type="spellStart"/>
      <w:r w:rsidRPr="002F128B">
        <w:rPr>
          <w:color w:val="000000" w:themeColor="text1"/>
          <w:sz w:val="28"/>
          <w:szCs w:val="28"/>
          <w:shd w:val="clear" w:color="auto" w:fill="F9F9F9"/>
        </w:rPr>
        <w:t>зворотні</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струми</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фосфід-галієвих</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світлодіодів</w:t>
      </w:r>
      <w:proofErr w:type="spellEnd"/>
      <w:r w:rsidRPr="002F128B">
        <w:rPr>
          <w:color w:val="000000" w:themeColor="text1"/>
          <w:sz w:val="28"/>
          <w:szCs w:val="28"/>
          <w:shd w:val="clear" w:color="auto" w:fill="F9F9F9"/>
        </w:rPr>
        <w:t>.</w:t>
      </w:r>
      <w:r w:rsidRPr="002F128B">
        <w:rPr>
          <w:color w:val="000000" w:themeColor="text1"/>
          <w:sz w:val="28"/>
          <w:szCs w:val="28"/>
          <w:shd w:val="clear" w:color="auto" w:fill="F9F9F9"/>
          <w:lang w:val="uk-UA"/>
        </w:rPr>
        <w:t xml:space="preserve"> </w:t>
      </w:r>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Ядерна</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фізика</w:t>
      </w:r>
      <w:proofErr w:type="spellEnd"/>
      <w:r w:rsidRPr="002F128B">
        <w:rPr>
          <w:color w:val="000000" w:themeColor="text1"/>
          <w:sz w:val="28"/>
          <w:szCs w:val="28"/>
          <w:shd w:val="clear" w:color="auto" w:fill="F9F9F9"/>
        </w:rPr>
        <w:t xml:space="preserve"> та </w:t>
      </w:r>
      <w:proofErr w:type="spellStart"/>
      <w:r w:rsidRPr="002F128B">
        <w:rPr>
          <w:color w:val="000000" w:themeColor="text1"/>
          <w:sz w:val="28"/>
          <w:szCs w:val="28"/>
          <w:shd w:val="clear" w:color="auto" w:fill="F9F9F9"/>
        </w:rPr>
        <w:t>енергетика</w:t>
      </w:r>
      <w:proofErr w:type="spellEnd"/>
      <w:r w:rsidRPr="002F128B">
        <w:rPr>
          <w:color w:val="000000" w:themeColor="text1"/>
          <w:sz w:val="28"/>
          <w:szCs w:val="28"/>
          <w:shd w:val="clear" w:color="auto" w:fill="F9F9F9"/>
        </w:rPr>
        <w:t xml:space="preserve">. - 2015. - Т. 16, № 3. - С. 238-241. </w:t>
      </w:r>
    </w:p>
    <w:p w14:paraId="374CF58B" w14:textId="77777777" w:rsidR="00015871" w:rsidRPr="002F128B" w:rsidRDefault="00000000" w:rsidP="00A75FEA">
      <w:pPr>
        <w:pStyle w:val="a7"/>
        <w:widowControl/>
        <w:autoSpaceDE/>
        <w:autoSpaceDN/>
        <w:spacing w:after="160" w:line="360" w:lineRule="auto"/>
        <w:ind w:left="720" w:right="140"/>
        <w:contextualSpacing/>
        <w:jc w:val="both"/>
        <w:rPr>
          <w:color w:val="000000" w:themeColor="text1"/>
          <w:sz w:val="28"/>
          <w:szCs w:val="28"/>
          <w:shd w:val="clear" w:color="auto" w:fill="F9F9F9"/>
          <w:lang w:val="uk-UA"/>
        </w:rPr>
      </w:pPr>
      <w:hyperlink r:id="rId163" w:history="1">
        <w:r w:rsidR="00015871" w:rsidRPr="002F128B">
          <w:rPr>
            <w:rStyle w:val="a9"/>
            <w:color w:val="000000" w:themeColor="text1"/>
            <w:sz w:val="28"/>
            <w:szCs w:val="28"/>
            <w:u w:val="none"/>
            <w:shd w:val="clear" w:color="auto" w:fill="F9F9F9"/>
          </w:rPr>
          <w:t>http</w:t>
        </w:r>
        <w:r w:rsidR="00015871" w:rsidRPr="002F128B">
          <w:rPr>
            <w:rStyle w:val="a9"/>
            <w:color w:val="000000" w:themeColor="text1"/>
            <w:sz w:val="28"/>
            <w:szCs w:val="28"/>
            <w:u w:val="none"/>
            <w:shd w:val="clear" w:color="auto" w:fill="F9F9F9"/>
            <w:lang w:val="uk-UA"/>
          </w:rPr>
          <w:t>://</w:t>
        </w:r>
        <w:r w:rsidR="00015871" w:rsidRPr="002F128B">
          <w:rPr>
            <w:rStyle w:val="a9"/>
            <w:color w:val="000000" w:themeColor="text1"/>
            <w:sz w:val="28"/>
            <w:szCs w:val="28"/>
            <w:u w:val="none"/>
            <w:shd w:val="clear" w:color="auto" w:fill="F9F9F9"/>
          </w:rPr>
          <w:t>nbuv</w:t>
        </w:r>
        <w:r w:rsidR="00015871" w:rsidRPr="002F128B">
          <w:rPr>
            <w:rStyle w:val="a9"/>
            <w:color w:val="000000" w:themeColor="text1"/>
            <w:sz w:val="28"/>
            <w:szCs w:val="28"/>
            <w:u w:val="none"/>
            <w:shd w:val="clear" w:color="auto" w:fill="F9F9F9"/>
            <w:lang w:val="uk-UA"/>
          </w:rPr>
          <w:t>.</w:t>
        </w:r>
        <w:r w:rsidR="00015871" w:rsidRPr="002F128B">
          <w:rPr>
            <w:rStyle w:val="a9"/>
            <w:color w:val="000000" w:themeColor="text1"/>
            <w:sz w:val="28"/>
            <w:szCs w:val="28"/>
            <w:u w:val="none"/>
            <w:shd w:val="clear" w:color="auto" w:fill="F9F9F9"/>
          </w:rPr>
          <w:t>gov</w:t>
        </w:r>
        <w:r w:rsidR="00015871" w:rsidRPr="002F128B">
          <w:rPr>
            <w:rStyle w:val="a9"/>
            <w:color w:val="000000" w:themeColor="text1"/>
            <w:sz w:val="28"/>
            <w:szCs w:val="28"/>
            <w:u w:val="none"/>
            <w:shd w:val="clear" w:color="auto" w:fill="F9F9F9"/>
            <w:lang w:val="uk-UA"/>
          </w:rPr>
          <w:t>.</w:t>
        </w:r>
        <w:r w:rsidR="00015871" w:rsidRPr="002F128B">
          <w:rPr>
            <w:rStyle w:val="a9"/>
            <w:color w:val="000000" w:themeColor="text1"/>
            <w:sz w:val="28"/>
            <w:szCs w:val="28"/>
            <w:u w:val="none"/>
            <w:shd w:val="clear" w:color="auto" w:fill="F9F9F9"/>
          </w:rPr>
          <w:t>ua</w:t>
        </w:r>
        <w:r w:rsidR="00015871" w:rsidRPr="002F128B">
          <w:rPr>
            <w:rStyle w:val="a9"/>
            <w:color w:val="000000" w:themeColor="text1"/>
            <w:sz w:val="28"/>
            <w:szCs w:val="28"/>
            <w:u w:val="none"/>
            <w:shd w:val="clear" w:color="auto" w:fill="F9F9F9"/>
            <w:lang w:val="uk-UA"/>
          </w:rPr>
          <w:t>/</w:t>
        </w:r>
        <w:r w:rsidR="00015871" w:rsidRPr="002F128B">
          <w:rPr>
            <w:rStyle w:val="a9"/>
            <w:color w:val="000000" w:themeColor="text1"/>
            <w:sz w:val="28"/>
            <w:szCs w:val="28"/>
            <w:u w:val="none"/>
            <w:shd w:val="clear" w:color="auto" w:fill="F9F9F9"/>
          </w:rPr>
          <w:t>UJRN</w:t>
        </w:r>
        <w:r w:rsidR="00015871" w:rsidRPr="002F128B">
          <w:rPr>
            <w:rStyle w:val="a9"/>
            <w:color w:val="000000" w:themeColor="text1"/>
            <w:sz w:val="28"/>
            <w:szCs w:val="28"/>
            <w:u w:val="none"/>
            <w:shd w:val="clear" w:color="auto" w:fill="F9F9F9"/>
            <w:lang w:val="uk-UA"/>
          </w:rPr>
          <w:t>/</w:t>
        </w:r>
        <w:r w:rsidR="00015871" w:rsidRPr="002F128B">
          <w:rPr>
            <w:rStyle w:val="a9"/>
            <w:color w:val="000000" w:themeColor="text1"/>
            <w:sz w:val="28"/>
            <w:szCs w:val="28"/>
            <w:u w:val="none"/>
            <w:shd w:val="clear" w:color="auto" w:fill="F9F9F9"/>
          </w:rPr>
          <w:t>yadf</w:t>
        </w:r>
        <w:r w:rsidR="00015871" w:rsidRPr="002F128B">
          <w:rPr>
            <w:rStyle w:val="a9"/>
            <w:color w:val="000000" w:themeColor="text1"/>
            <w:sz w:val="28"/>
            <w:szCs w:val="28"/>
            <w:u w:val="none"/>
            <w:shd w:val="clear" w:color="auto" w:fill="F9F9F9"/>
            <w:lang w:val="uk-UA"/>
          </w:rPr>
          <w:t>_2015_16_3_5</w:t>
        </w:r>
      </w:hyperlink>
      <w:r w:rsidR="00015871" w:rsidRPr="002F128B">
        <w:rPr>
          <w:color w:val="000000" w:themeColor="text1"/>
          <w:sz w:val="28"/>
          <w:szCs w:val="28"/>
          <w:lang w:val="uk-UA"/>
        </w:rPr>
        <w:t xml:space="preserve">   </w:t>
      </w:r>
    </w:p>
    <w:p w14:paraId="1E74A48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shd w:val="clear" w:color="auto" w:fill="F9F9F9"/>
        </w:rPr>
        <w:t xml:space="preserve">О. В. Конорева, Є. В. </w:t>
      </w:r>
      <w:proofErr w:type="spellStart"/>
      <w:r w:rsidRPr="002F128B">
        <w:rPr>
          <w:color w:val="000000" w:themeColor="text1"/>
          <w:sz w:val="28"/>
          <w:szCs w:val="28"/>
          <w:shd w:val="clear" w:color="auto" w:fill="F9F9F9"/>
        </w:rPr>
        <w:t>Малий</w:t>
      </w:r>
      <w:proofErr w:type="spellEnd"/>
      <w:r w:rsidRPr="002F128B">
        <w:rPr>
          <w:color w:val="000000" w:themeColor="text1"/>
          <w:sz w:val="28"/>
          <w:szCs w:val="28"/>
          <w:shd w:val="clear" w:color="auto" w:fill="F9F9F9"/>
        </w:rPr>
        <w:t xml:space="preserve">, Я. М. Оліх, І. В. Петренко, М. Б. </w:t>
      </w:r>
      <w:proofErr w:type="spellStart"/>
      <w:r w:rsidRPr="002F128B">
        <w:rPr>
          <w:color w:val="000000" w:themeColor="text1"/>
          <w:sz w:val="28"/>
          <w:szCs w:val="28"/>
          <w:shd w:val="clear" w:color="auto" w:fill="F9F9F9"/>
        </w:rPr>
        <w:t>Пінковська</w:t>
      </w:r>
      <w:proofErr w:type="spellEnd"/>
      <w:r w:rsidRPr="002F128B">
        <w:rPr>
          <w:color w:val="000000" w:themeColor="text1"/>
          <w:sz w:val="28"/>
          <w:szCs w:val="28"/>
          <w:shd w:val="clear" w:color="auto" w:fill="F9F9F9"/>
        </w:rPr>
        <w:t xml:space="preserve">, О. І. Радкевич, В. П. </w:t>
      </w:r>
      <w:proofErr w:type="spellStart"/>
      <w:r w:rsidRPr="002F128B">
        <w:rPr>
          <w:color w:val="000000" w:themeColor="text1"/>
          <w:sz w:val="28"/>
          <w:szCs w:val="28"/>
          <w:shd w:val="clear" w:color="auto" w:fill="F9F9F9"/>
        </w:rPr>
        <w:t>Тартачник</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Особливості</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екситонного</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випромінювання</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червоних</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фосфід-галієвих</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світлодіодів</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Сенсорна</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електроніка</w:t>
      </w:r>
      <w:proofErr w:type="spellEnd"/>
      <w:r w:rsidRPr="002F128B">
        <w:rPr>
          <w:color w:val="000000" w:themeColor="text1"/>
          <w:sz w:val="28"/>
          <w:szCs w:val="28"/>
          <w:shd w:val="clear" w:color="auto" w:fill="F9F9F9"/>
        </w:rPr>
        <w:t xml:space="preserve"> і </w:t>
      </w:r>
      <w:proofErr w:type="spellStart"/>
      <w:r w:rsidRPr="002F128B">
        <w:rPr>
          <w:color w:val="000000" w:themeColor="text1"/>
          <w:sz w:val="28"/>
          <w:szCs w:val="28"/>
          <w:shd w:val="clear" w:color="auto" w:fill="F9F9F9"/>
        </w:rPr>
        <w:t>мікросистемні</w:t>
      </w:r>
      <w:proofErr w:type="spellEnd"/>
      <w:r w:rsidRPr="002F128B">
        <w:rPr>
          <w:color w:val="000000" w:themeColor="text1"/>
          <w:sz w:val="28"/>
          <w:szCs w:val="28"/>
          <w:shd w:val="clear" w:color="auto" w:fill="F9F9F9"/>
        </w:rPr>
        <w:t xml:space="preserve"> </w:t>
      </w:r>
      <w:proofErr w:type="spellStart"/>
      <w:r w:rsidRPr="002F128B">
        <w:rPr>
          <w:color w:val="000000" w:themeColor="text1"/>
          <w:sz w:val="28"/>
          <w:szCs w:val="28"/>
          <w:shd w:val="clear" w:color="auto" w:fill="F9F9F9"/>
        </w:rPr>
        <w:t>технології</w:t>
      </w:r>
      <w:proofErr w:type="spellEnd"/>
      <w:r w:rsidRPr="002F128B">
        <w:rPr>
          <w:color w:val="000000" w:themeColor="text1"/>
          <w:sz w:val="28"/>
          <w:szCs w:val="28"/>
          <w:shd w:val="clear" w:color="auto" w:fill="F9F9F9"/>
        </w:rPr>
        <w:t>. - 2016. - Т. 13, № 1. - С. 41-48</w:t>
      </w:r>
      <w:r w:rsidRPr="002F128B">
        <w:rPr>
          <w:color w:val="000000" w:themeColor="text1"/>
          <w:sz w:val="28"/>
          <w:szCs w:val="28"/>
          <w:shd w:val="clear" w:color="auto" w:fill="F9F9F9"/>
          <w:lang w:val="uk-UA"/>
        </w:rPr>
        <w:t xml:space="preserve"> </w:t>
      </w:r>
      <w:hyperlink r:id="rId164" w:history="1">
        <w:r w:rsidRPr="002F128B">
          <w:rPr>
            <w:rStyle w:val="a9"/>
            <w:color w:val="000000" w:themeColor="text1"/>
            <w:sz w:val="28"/>
            <w:szCs w:val="28"/>
            <w:u w:val="none"/>
            <w:shd w:val="clear" w:color="auto" w:fill="F9F9F9"/>
          </w:rPr>
          <w:t>http://nbuv.gov.ua/UJRN/seimt_2016_13_1_6</w:t>
        </w:r>
      </w:hyperlink>
      <w:r w:rsidRPr="002F128B">
        <w:rPr>
          <w:color w:val="000000" w:themeColor="text1"/>
          <w:sz w:val="28"/>
          <w:szCs w:val="28"/>
          <w:lang w:val="uk-UA"/>
        </w:rPr>
        <w:t xml:space="preserve"> </w:t>
      </w:r>
    </w:p>
    <w:p w14:paraId="7BD95A8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en-US"/>
        </w:rPr>
        <w:t xml:space="preserve">O. </w:t>
      </w:r>
      <w:proofErr w:type="spellStart"/>
      <w:proofErr w:type="gramStart"/>
      <w:r w:rsidRPr="002F128B">
        <w:rPr>
          <w:color w:val="000000" w:themeColor="text1"/>
          <w:sz w:val="28"/>
          <w:szCs w:val="28"/>
          <w:lang w:val="en-US"/>
        </w:rPr>
        <w:t>Konoreva</w:t>
      </w:r>
      <w:proofErr w:type="spellEnd"/>
      <w:r w:rsidRPr="002F128B">
        <w:rPr>
          <w:color w:val="000000" w:themeColor="text1"/>
          <w:sz w:val="28"/>
          <w:szCs w:val="28"/>
          <w:lang w:val="en-US"/>
        </w:rPr>
        <w:t xml:space="preserve"> ,</w:t>
      </w:r>
      <w:proofErr w:type="gramEnd"/>
      <w:r w:rsidRPr="002F128B">
        <w:rPr>
          <w:color w:val="000000" w:themeColor="text1"/>
          <w:sz w:val="28"/>
          <w:szCs w:val="28"/>
          <w:lang w:val="en-US"/>
        </w:rPr>
        <w:t xml:space="preserve"> E. </w:t>
      </w:r>
      <w:proofErr w:type="spellStart"/>
      <w:r w:rsidRPr="002F128B">
        <w:rPr>
          <w:color w:val="000000" w:themeColor="text1"/>
          <w:sz w:val="28"/>
          <w:szCs w:val="28"/>
          <w:lang w:val="en-US"/>
        </w:rPr>
        <w:t>Malyj</w:t>
      </w:r>
      <w:proofErr w:type="spellEnd"/>
      <w:r w:rsidRPr="002F128B">
        <w:rPr>
          <w:color w:val="000000" w:themeColor="text1"/>
          <w:sz w:val="28"/>
          <w:szCs w:val="28"/>
          <w:lang w:val="en-US"/>
        </w:rPr>
        <w:t xml:space="preserve"> , S. Mamykin, I. Petrenko, M. </w:t>
      </w:r>
      <w:proofErr w:type="spellStart"/>
      <w:r w:rsidRPr="002F128B">
        <w:rPr>
          <w:color w:val="000000" w:themeColor="text1"/>
          <w:sz w:val="28"/>
          <w:szCs w:val="28"/>
          <w:lang w:val="en-US"/>
        </w:rPr>
        <w:t>Pinkovska</w:t>
      </w:r>
      <w:proofErr w:type="spellEnd"/>
      <w:r w:rsidRPr="002F128B">
        <w:rPr>
          <w:color w:val="000000" w:themeColor="text1"/>
          <w:sz w:val="28"/>
          <w:szCs w:val="28"/>
          <w:lang w:val="en-US"/>
        </w:rPr>
        <w:t xml:space="preserve">, V. </w:t>
      </w:r>
      <w:proofErr w:type="spellStart"/>
      <w:r w:rsidRPr="002F128B">
        <w:rPr>
          <w:color w:val="000000" w:themeColor="text1"/>
          <w:sz w:val="28"/>
          <w:szCs w:val="28"/>
          <w:lang w:val="en-US"/>
        </w:rPr>
        <w:t>Tartachnyk</w:t>
      </w:r>
      <w:proofErr w:type="spellEnd"/>
      <w:r w:rsidRPr="002F128B">
        <w:rPr>
          <w:color w:val="000000" w:themeColor="text1"/>
          <w:sz w:val="28"/>
          <w:szCs w:val="28"/>
          <w:lang w:val="en-US"/>
        </w:rPr>
        <w:t xml:space="preserve">. Influence of complex defects on electrophysical properties of </w:t>
      </w:r>
      <w:proofErr w:type="spellStart"/>
      <w:r w:rsidRPr="002F128B">
        <w:rPr>
          <w:color w:val="000000" w:themeColor="text1"/>
          <w:sz w:val="28"/>
          <w:szCs w:val="28"/>
          <w:lang w:val="en-US"/>
        </w:rPr>
        <w:t>GaP</w:t>
      </w:r>
      <w:proofErr w:type="spellEnd"/>
      <w:r w:rsidRPr="002F128B">
        <w:rPr>
          <w:color w:val="000000" w:themeColor="text1"/>
          <w:sz w:val="28"/>
          <w:szCs w:val="28"/>
          <w:lang w:val="en-US"/>
        </w:rPr>
        <w:t xml:space="preserve"> light emitting diodes. Semiconductor Physics, Quantum Electronics &amp; Optoelectronics, 2014. V. 17, N 2. P. 184-187. PACS 29.40.-n, 85.30.-z, 85.60.Dw</w:t>
      </w:r>
      <w:r w:rsidRPr="002F128B">
        <w:rPr>
          <w:color w:val="000000" w:themeColor="text1"/>
          <w:sz w:val="28"/>
          <w:szCs w:val="28"/>
          <w:lang w:val="uk-UA"/>
        </w:rPr>
        <w:t xml:space="preserve"> </w:t>
      </w:r>
      <w:r w:rsidRPr="002F128B">
        <w:rPr>
          <w:color w:val="000000" w:themeColor="text1"/>
          <w:sz w:val="28"/>
          <w:szCs w:val="28"/>
          <w:lang w:val="en-US"/>
        </w:rPr>
        <w:t xml:space="preserve">   </w:t>
      </w:r>
    </w:p>
    <w:p w14:paraId="5C732524" w14:textId="77777777" w:rsidR="00015871" w:rsidRPr="002F128B" w:rsidRDefault="00015871" w:rsidP="00A75FEA">
      <w:pPr>
        <w:pStyle w:val="a7"/>
        <w:numPr>
          <w:ilvl w:val="0"/>
          <w:numId w:val="22"/>
        </w:numPr>
        <w:spacing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O. V. </w:t>
      </w:r>
      <w:proofErr w:type="spellStart"/>
      <w:r w:rsidRPr="002F128B">
        <w:rPr>
          <w:color w:val="000000" w:themeColor="text1"/>
          <w:sz w:val="28"/>
          <w:szCs w:val="28"/>
          <w:lang w:val="uk-UA"/>
        </w:rPr>
        <w:t>Konoreva</w:t>
      </w:r>
      <w:proofErr w:type="spellEnd"/>
      <w:r w:rsidRPr="002F128B">
        <w:rPr>
          <w:color w:val="000000" w:themeColor="text1"/>
          <w:sz w:val="28"/>
          <w:szCs w:val="28"/>
          <w:lang w:val="uk-UA"/>
        </w:rPr>
        <w:t xml:space="preserve">, M. V. </w:t>
      </w:r>
      <w:proofErr w:type="spellStart"/>
      <w:r w:rsidRPr="002F128B">
        <w:rPr>
          <w:color w:val="000000" w:themeColor="text1"/>
          <w:sz w:val="28"/>
          <w:szCs w:val="28"/>
          <w:lang w:val="uk-UA"/>
        </w:rPr>
        <w:t>Lytovchenko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Ye</w:t>
      </w:r>
      <w:proofErr w:type="spellEnd"/>
      <w:r w:rsidRPr="002F128B">
        <w:rPr>
          <w:color w:val="000000" w:themeColor="text1"/>
          <w:sz w:val="28"/>
          <w:szCs w:val="28"/>
          <w:lang w:val="uk-UA"/>
        </w:rPr>
        <w:t xml:space="preserve">. V. </w:t>
      </w:r>
      <w:proofErr w:type="spellStart"/>
      <w:r w:rsidRPr="002F128B">
        <w:rPr>
          <w:color w:val="000000" w:themeColor="text1"/>
          <w:sz w:val="28"/>
          <w:szCs w:val="28"/>
          <w:lang w:val="uk-UA"/>
        </w:rPr>
        <w:t>Malyi</w:t>
      </w:r>
      <w:proofErr w:type="spellEnd"/>
      <w:r w:rsidRPr="002F128B">
        <w:rPr>
          <w:color w:val="000000" w:themeColor="text1"/>
          <w:sz w:val="28"/>
          <w:szCs w:val="28"/>
          <w:lang w:val="uk-UA"/>
        </w:rPr>
        <w:t xml:space="preserve">, I. V. </w:t>
      </w:r>
      <w:proofErr w:type="spellStart"/>
      <w:r w:rsidRPr="002F128B">
        <w:rPr>
          <w:color w:val="000000" w:themeColor="text1"/>
          <w:sz w:val="28"/>
          <w:szCs w:val="28"/>
          <w:lang w:val="uk-UA"/>
        </w:rPr>
        <w:t>Petrenko</w:t>
      </w:r>
      <w:proofErr w:type="spellEnd"/>
      <w:r w:rsidRPr="002F128B">
        <w:rPr>
          <w:color w:val="000000" w:themeColor="text1"/>
          <w:sz w:val="28"/>
          <w:szCs w:val="28"/>
          <w:lang w:val="uk-UA"/>
        </w:rPr>
        <w:t xml:space="preserve">, M. B. </w:t>
      </w:r>
      <w:proofErr w:type="spellStart"/>
      <w:r w:rsidRPr="002F128B">
        <w:rPr>
          <w:color w:val="000000" w:themeColor="text1"/>
          <w:sz w:val="28"/>
          <w:szCs w:val="28"/>
          <w:lang w:val="uk-UA"/>
        </w:rPr>
        <w:t>Pinkovska</w:t>
      </w:r>
      <w:proofErr w:type="spellEnd"/>
      <w:r w:rsidRPr="002F128B">
        <w:rPr>
          <w:color w:val="000000" w:themeColor="text1"/>
          <w:sz w:val="28"/>
          <w:szCs w:val="28"/>
          <w:lang w:val="uk-UA"/>
        </w:rPr>
        <w:t xml:space="preserve">, V. P. </w:t>
      </w:r>
      <w:proofErr w:type="spellStart"/>
      <w:r w:rsidRPr="002F128B">
        <w:rPr>
          <w:color w:val="000000" w:themeColor="text1"/>
          <w:sz w:val="28"/>
          <w:szCs w:val="28"/>
          <w:lang w:val="uk-UA"/>
        </w:rPr>
        <w:t>Tartachnyk</w:t>
      </w:r>
      <w:proofErr w:type="spellEnd"/>
      <w:r w:rsidRPr="002F128B">
        <w:rPr>
          <w:color w:val="000000" w:themeColor="text1"/>
          <w:sz w:val="28"/>
          <w:szCs w:val="28"/>
          <w:lang w:val="uk-UA"/>
        </w:rPr>
        <w:t xml:space="preserve">, V. V. </w:t>
      </w:r>
      <w:proofErr w:type="spellStart"/>
      <w:r w:rsidRPr="002F128B">
        <w:rPr>
          <w:color w:val="000000" w:themeColor="text1"/>
          <w:sz w:val="28"/>
          <w:szCs w:val="28"/>
          <w:lang w:val="uk-UA"/>
        </w:rPr>
        <w:t>Shlapatska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Degradation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electrooptical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characteristics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serial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caused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fast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Semiconductor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quantum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electronics</w:t>
      </w:r>
      <w:proofErr w:type="spellEnd"/>
      <w:r w:rsidRPr="002F128B">
        <w:rPr>
          <w:color w:val="000000" w:themeColor="text1"/>
          <w:sz w:val="28"/>
          <w:szCs w:val="28"/>
          <w:lang w:val="uk-UA"/>
        </w:rPr>
        <w:t xml:space="preserve"> &amp; </w:t>
      </w:r>
      <w:proofErr w:type="spellStart"/>
      <w:r w:rsidRPr="002F128B">
        <w:rPr>
          <w:color w:val="000000" w:themeColor="text1"/>
          <w:sz w:val="28"/>
          <w:szCs w:val="28"/>
          <w:lang w:val="uk-UA"/>
        </w:rPr>
        <w:t>optoelectronics</w:t>
      </w:r>
      <w:proofErr w:type="spellEnd"/>
      <w:r w:rsidRPr="002F128B">
        <w:rPr>
          <w:color w:val="000000" w:themeColor="text1"/>
          <w:sz w:val="28"/>
          <w:szCs w:val="28"/>
          <w:lang w:val="uk-UA"/>
        </w:rPr>
        <w:t xml:space="preserve">. - 2015. - </w:t>
      </w:r>
      <w:proofErr w:type="spellStart"/>
      <w:r w:rsidRPr="002F128B">
        <w:rPr>
          <w:color w:val="000000" w:themeColor="text1"/>
          <w:sz w:val="28"/>
          <w:szCs w:val="28"/>
          <w:lang w:val="uk-UA"/>
        </w:rPr>
        <w:t>Vol</w:t>
      </w:r>
      <w:proofErr w:type="spellEnd"/>
      <w:r w:rsidRPr="002F128B">
        <w:rPr>
          <w:color w:val="000000" w:themeColor="text1"/>
          <w:sz w:val="28"/>
          <w:szCs w:val="28"/>
          <w:lang w:val="uk-UA"/>
        </w:rPr>
        <w:t xml:space="preserve">. 18, № 3. - С. 312-316. </w:t>
      </w:r>
    </w:p>
    <w:p w14:paraId="4864BB28" w14:textId="77777777" w:rsidR="00015871" w:rsidRPr="002F128B" w:rsidRDefault="00015871" w:rsidP="00A75FEA">
      <w:pPr>
        <w:spacing w:line="360" w:lineRule="auto"/>
        <w:ind w:left="360" w:right="140" w:firstLine="348"/>
        <w:contextualSpacing/>
        <w:jc w:val="both"/>
        <w:rPr>
          <w:color w:val="000000" w:themeColor="text1"/>
          <w:sz w:val="28"/>
          <w:szCs w:val="28"/>
          <w:lang w:val="uk-UA"/>
        </w:rPr>
      </w:pPr>
      <w:r w:rsidRPr="002F128B">
        <w:rPr>
          <w:color w:val="000000" w:themeColor="text1"/>
          <w:sz w:val="28"/>
          <w:szCs w:val="28"/>
          <w:lang w:val="uk-UA"/>
        </w:rPr>
        <w:t>http://nbuv.gov.ua/UJRN/MSMW_2015_18_3_15</w:t>
      </w:r>
    </w:p>
    <w:p w14:paraId="5B6CC8A5" w14:textId="77777777" w:rsidR="00015871" w:rsidRPr="002F128B" w:rsidRDefault="00015871" w:rsidP="00A75FEA">
      <w:pPr>
        <w:pStyle w:val="a7"/>
        <w:numPr>
          <w:ilvl w:val="0"/>
          <w:numId w:val="22"/>
        </w:numPr>
        <w:spacing w:after="160" w:line="360" w:lineRule="auto"/>
        <w:ind w:left="709" w:right="140" w:hanging="283"/>
        <w:contextualSpacing/>
        <w:jc w:val="both"/>
        <w:rPr>
          <w:color w:val="000000" w:themeColor="text1"/>
          <w:sz w:val="28"/>
          <w:szCs w:val="28"/>
          <w:lang w:val="uk-UA"/>
        </w:rPr>
      </w:pPr>
      <w:r w:rsidRPr="002F128B">
        <w:rPr>
          <w:color w:val="000000" w:themeColor="text1"/>
          <w:sz w:val="28"/>
          <w:szCs w:val="28"/>
          <w:lang w:val="uk-UA"/>
        </w:rPr>
        <w:t xml:space="preserve">І. В. Коляденко, П. Г. Литовченко, В. Я. </w:t>
      </w:r>
      <w:proofErr w:type="spellStart"/>
      <w:r w:rsidRPr="002F128B">
        <w:rPr>
          <w:color w:val="000000" w:themeColor="text1"/>
          <w:sz w:val="28"/>
          <w:szCs w:val="28"/>
          <w:lang w:val="uk-UA"/>
        </w:rPr>
        <w:t>Опилат</w:t>
      </w:r>
      <w:proofErr w:type="spellEnd"/>
      <w:r w:rsidRPr="002F128B">
        <w:rPr>
          <w:color w:val="000000" w:themeColor="text1"/>
          <w:sz w:val="28"/>
          <w:szCs w:val="28"/>
          <w:lang w:val="uk-UA"/>
        </w:rPr>
        <w:t xml:space="preserve">, І. В. Петренко, В. П. </w:t>
      </w:r>
      <w:proofErr w:type="spellStart"/>
      <w:r w:rsidRPr="002F128B">
        <w:rPr>
          <w:color w:val="000000" w:themeColor="text1"/>
          <w:sz w:val="28"/>
          <w:szCs w:val="28"/>
          <w:lang w:val="uk-UA"/>
        </w:rPr>
        <w:t>Тартачник</w:t>
      </w:r>
      <w:proofErr w:type="spellEnd"/>
      <w:r w:rsidRPr="002F128B">
        <w:rPr>
          <w:color w:val="000000" w:themeColor="text1"/>
          <w:sz w:val="28"/>
          <w:szCs w:val="28"/>
          <w:lang w:val="uk-UA"/>
        </w:rPr>
        <w:t xml:space="preserve">, В. І. </w:t>
      </w:r>
      <w:proofErr w:type="spellStart"/>
      <w:r w:rsidRPr="002F128B">
        <w:rPr>
          <w:color w:val="000000" w:themeColor="text1"/>
          <w:sz w:val="28"/>
          <w:szCs w:val="28"/>
          <w:lang w:val="uk-UA"/>
        </w:rPr>
        <w:t>Хіврич</w:t>
      </w:r>
      <w:proofErr w:type="spellEnd"/>
      <w:r w:rsidRPr="002F128B">
        <w:rPr>
          <w:color w:val="000000" w:themeColor="text1"/>
          <w:sz w:val="28"/>
          <w:szCs w:val="28"/>
          <w:lang w:val="uk-UA"/>
        </w:rPr>
        <w:t xml:space="preserve">. Деградація </w:t>
      </w:r>
      <w:proofErr w:type="spellStart"/>
      <w:r w:rsidRPr="002F128B">
        <w:rPr>
          <w:color w:val="000000" w:themeColor="text1"/>
          <w:sz w:val="28"/>
          <w:szCs w:val="28"/>
          <w:lang w:val="uk-UA"/>
        </w:rPr>
        <w:t>фосфідо</w:t>
      </w:r>
      <w:proofErr w:type="spellEnd"/>
      <w:r w:rsidRPr="002F128B">
        <w:rPr>
          <w:color w:val="000000" w:themeColor="text1"/>
          <w:sz w:val="28"/>
          <w:szCs w:val="28"/>
          <w:lang w:val="uk-UA"/>
        </w:rPr>
        <w:t>-галієвих світлодіодів, обумовлена радіаційними дефектами. Фізика і хімія твердого тіла. - 2006. - 7, № 1. - С. 184-188. НБУВ: З852.27-01</w:t>
      </w:r>
    </w:p>
    <w:p w14:paraId="775A36FB" w14:textId="77777777" w:rsidR="00015871" w:rsidRPr="002F128B" w:rsidRDefault="00015871" w:rsidP="00A75FEA">
      <w:pPr>
        <w:pStyle w:val="a7"/>
        <w:numPr>
          <w:ilvl w:val="0"/>
          <w:numId w:val="22"/>
        </w:numPr>
        <w:spacing w:after="160" w:line="360" w:lineRule="auto"/>
        <w:ind w:right="140"/>
        <w:contextualSpacing/>
        <w:jc w:val="both"/>
        <w:rPr>
          <w:color w:val="000000" w:themeColor="text1"/>
          <w:sz w:val="28"/>
          <w:szCs w:val="28"/>
          <w:lang w:val="en-US"/>
        </w:rPr>
      </w:pPr>
      <w:r w:rsidRPr="002F128B">
        <w:rPr>
          <w:color w:val="000000" w:themeColor="text1"/>
          <w:sz w:val="28"/>
          <w:szCs w:val="28"/>
          <w:lang w:val="uk-UA"/>
        </w:rPr>
        <w:t xml:space="preserve"> </w:t>
      </w:r>
      <w:r w:rsidRPr="002F128B">
        <w:rPr>
          <w:color w:val="000000" w:themeColor="text1"/>
          <w:sz w:val="28"/>
          <w:szCs w:val="28"/>
          <w:lang w:val="en-US"/>
        </w:rPr>
        <w:t xml:space="preserve">O. M. </w:t>
      </w:r>
      <w:proofErr w:type="spellStart"/>
      <w:r w:rsidRPr="002F128B">
        <w:rPr>
          <w:color w:val="000000" w:themeColor="text1"/>
          <w:sz w:val="28"/>
          <w:szCs w:val="28"/>
          <w:lang w:val="en-US"/>
        </w:rPr>
        <w:t>Hontaruk</w:t>
      </w:r>
      <w:proofErr w:type="spellEnd"/>
      <w:r w:rsidRPr="002F128B">
        <w:rPr>
          <w:color w:val="000000" w:themeColor="text1"/>
          <w:sz w:val="28"/>
          <w:szCs w:val="28"/>
          <w:lang w:val="en-US"/>
        </w:rPr>
        <w:t xml:space="preserve">, O. V. </w:t>
      </w:r>
      <w:proofErr w:type="spellStart"/>
      <w:r w:rsidRPr="002F128B">
        <w:rPr>
          <w:color w:val="000000" w:themeColor="text1"/>
          <w:sz w:val="28"/>
          <w:szCs w:val="28"/>
          <w:lang w:val="en-US"/>
        </w:rPr>
        <w:t>Konoreva</w:t>
      </w:r>
      <w:proofErr w:type="spellEnd"/>
      <w:r w:rsidRPr="002F128B">
        <w:rPr>
          <w:color w:val="000000" w:themeColor="text1"/>
          <w:sz w:val="28"/>
          <w:szCs w:val="28"/>
          <w:lang w:val="en-US"/>
        </w:rPr>
        <w:t xml:space="preserve">*, М. V. </w:t>
      </w:r>
      <w:proofErr w:type="spellStart"/>
      <w:r w:rsidRPr="002F128B">
        <w:rPr>
          <w:color w:val="000000" w:themeColor="text1"/>
          <w:sz w:val="28"/>
          <w:szCs w:val="28"/>
          <w:lang w:val="en-US"/>
        </w:rPr>
        <w:t>Lytovchenko</w:t>
      </w:r>
      <w:proofErr w:type="spellEnd"/>
      <w:r w:rsidRPr="002F128B">
        <w:rPr>
          <w:color w:val="000000" w:themeColor="text1"/>
          <w:sz w:val="28"/>
          <w:szCs w:val="28"/>
          <w:lang w:val="en-US"/>
        </w:rPr>
        <w:t xml:space="preserve">, E. V. </w:t>
      </w:r>
      <w:proofErr w:type="spellStart"/>
      <w:r w:rsidRPr="002F128B">
        <w:rPr>
          <w:color w:val="000000" w:themeColor="text1"/>
          <w:sz w:val="28"/>
          <w:szCs w:val="28"/>
          <w:lang w:val="en-US"/>
        </w:rPr>
        <w:t>Malyi</w:t>
      </w:r>
      <w:proofErr w:type="spellEnd"/>
      <w:r w:rsidRPr="002F128B">
        <w:rPr>
          <w:color w:val="000000" w:themeColor="text1"/>
          <w:sz w:val="28"/>
          <w:szCs w:val="28"/>
          <w:lang w:val="en-US"/>
        </w:rPr>
        <w:t xml:space="preserve">, I. V. Petrenko, M. B. </w:t>
      </w:r>
      <w:proofErr w:type="spellStart"/>
      <w:r w:rsidRPr="002F128B">
        <w:rPr>
          <w:color w:val="000000" w:themeColor="text1"/>
          <w:sz w:val="28"/>
          <w:szCs w:val="28"/>
          <w:lang w:val="en-US"/>
        </w:rPr>
        <w:t>Pinkovska</w:t>
      </w:r>
      <w:proofErr w:type="spellEnd"/>
      <w:r w:rsidRPr="002F128B">
        <w:rPr>
          <w:color w:val="000000" w:themeColor="text1"/>
          <w:sz w:val="28"/>
          <w:szCs w:val="28"/>
          <w:lang w:val="en-US"/>
        </w:rPr>
        <w:t xml:space="preserve">, V. P. </w:t>
      </w:r>
      <w:proofErr w:type="spellStart"/>
      <w:r w:rsidRPr="002F128B">
        <w:rPr>
          <w:color w:val="000000" w:themeColor="text1"/>
          <w:sz w:val="28"/>
          <w:szCs w:val="28"/>
          <w:lang w:val="en-US"/>
        </w:rPr>
        <w:t>Tartachnyk</w:t>
      </w:r>
      <w:proofErr w:type="spellEnd"/>
      <w:r w:rsidRPr="002F128B">
        <w:rPr>
          <w:color w:val="000000" w:themeColor="text1"/>
          <w:sz w:val="28"/>
          <w:szCs w:val="28"/>
          <w:lang w:val="en-US"/>
        </w:rPr>
        <w:t xml:space="preserve">. Peculiarities of electrooptical characteristics of gallium phosphide light-emitting diodes in high injection level conditions. </w:t>
      </w:r>
      <w:proofErr w:type="spellStart"/>
      <w:r w:rsidRPr="002F128B">
        <w:rPr>
          <w:color w:val="000000" w:themeColor="text1"/>
          <w:sz w:val="28"/>
          <w:szCs w:val="28"/>
          <w:lang w:val="en-US"/>
        </w:rPr>
        <w:t>Nucl</w:t>
      </w:r>
      <w:proofErr w:type="spellEnd"/>
      <w:r w:rsidRPr="002F128B">
        <w:rPr>
          <w:color w:val="000000" w:themeColor="text1"/>
          <w:sz w:val="28"/>
          <w:szCs w:val="28"/>
          <w:lang w:val="en-US"/>
        </w:rPr>
        <w:t xml:space="preserve">. Phys. At. Energy 2015, volume 16, issue 1, pages 56-59. </w:t>
      </w:r>
    </w:p>
    <w:p w14:paraId="5AFC419B" w14:textId="77777777" w:rsidR="00015871" w:rsidRPr="002F128B" w:rsidRDefault="00015871" w:rsidP="00A75FEA">
      <w:pPr>
        <w:pStyle w:val="a7"/>
        <w:widowControl/>
        <w:autoSpaceDE/>
        <w:autoSpaceDN/>
        <w:spacing w:after="160" w:line="360" w:lineRule="auto"/>
        <w:ind w:left="720" w:right="140"/>
        <w:contextualSpacing/>
        <w:jc w:val="both"/>
        <w:rPr>
          <w:color w:val="000000" w:themeColor="text1"/>
          <w:sz w:val="28"/>
          <w:szCs w:val="28"/>
          <w:lang w:val="uk-UA"/>
        </w:rPr>
      </w:pPr>
      <w:r w:rsidRPr="002F128B">
        <w:rPr>
          <w:color w:val="000000" w:themeColor="text1"/>
          <w:sz w:val="28"/>
          <w:szCs w:val="28"/>
          <w:lang w:val="en-US"/>
        </w:rPr>
        <w:t>https://doi.org/10.15407/jnpae2015.01.056</w:t>
      </w:r>
    </w:p>
    <w:p w14:paraId="1A6DAC0E"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O.V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Konoreva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Litovchenko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Petrenko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M.B</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Pyinkovs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Tartachnik</w:t>
      </w:r>
      <w:proofErr w:type="spellEnd"/>
      <w:r w:rsidRPr="002F128B">
        <w:rPr>
          <w:color w:val="000000" w:themeColor="text1"/>
          <w:sz w:val="28"/>
          <w:szCs w:val="28"/>
          <w:lang w:val="uk-UA"/>
        </w:rPr>
        <w:t xml:space="preserve">, V. </w:t>
      </w:r>
      <w:proofErr w:type="spellStart"/>
      <w:r w:rsidRPr="002F128B">
        <w:rPr>
          <w:color w:val="000000" w:themeColor="text1"/>
          <w:sz w:val="28"/>
          <w:szCs w:val="28"/>
          <w:lang w:val="uk-UA"/>
        </w:rPr>
        <w:t>Ya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Opilat</w:t>
      </w:r>
      <w:proofErr w:type="spellEnd"/>
      <w:r w:rsidRPr="002F128B">
        <w:rPr>
          <w:color w:val="000000" w:themeColor="text1"/>
          <w:sz w:val="28"/>
          <w:szCs w:val="28"/>
          <w:lang w:val="uk-UA"/>
        </w:rPr>
        <w:t>.</w:t>
      </w:r>
      <w:r w:rsidRPr="002F128B">
        <w:rPr>
          <w:color w:val="000000" w:themeColor="text1"/>
          <w:sz w:val="28"/>
          <w:szCs w:val="28"/>
          <w:lang w:val="en-US"/>
        </w:rPr>
        <w:t xml:space="preserve"> </w:t>
      </w:r>
      <w:proofErr w:type="spellStart"/>
      <w:r w:rsidRPr="002F128B">
        <w:rPr>
          <w:color w:val="000000" w:themeColor="text1"/>
          <w:sz w:val="28"/>
          <w:szCs w:val="28"/>
          <w:lang w:val="uk-UA"/>
        </w:rPr>
        <w:t>Effect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penetrative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irradiation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electrical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characteristics</w:t>
      </w:r>
      <w:proofErr w:type="spellEnd"/>
      <w:r w:rsidRPr="002F128B">
        <w:rPr>
          <w:color w:val="000000" w:themeColor="text1"/>
          <w:sz w:val="28"/>
          <w:szCs w:val="28"/>
          <w:lang w:val="uk-UA"/>
        </w:rPr>
        <w:t>.</w:t>
      </w:r>
      <w:r w:rsidRPr="002F128B">
        <w:rPr>
          <w:color w:val="000000" w:themeColor="text1"/>
          <w:sz w:val="28"/>
          <w:szCs w:val="28"/>
          <w:lang w:val="en-US"/>
        </w:rPr>
        <w:t xml:space="preserve"> </w:t>
      </w:r>
      <w:proofErr w:type="spellStart"/>
      <w:r w:rsidRPr="002F128B">
        <w:rPr>
          <w:color w:val="000000" w:themeColor="text1"/>
          <w:sz w:val="28"/>
          <w:szCs w:val="28"/>
          <w:lang w:val="uk-UA"/>
        </w:rPr>
        <w:t>Voprosy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Atomnoj</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Nauki</w:t>
      </w:r>
      <w:proofErr w:type="spellEnd"/>
      <w:r w:rsidRPr="002F128B">
        <w:rPr>
          <w:color w:val="000000" w:themeColor="text1"/>
          <w:sz w:val="28"/>
          <w:szCs w:val="28"/>
          <w:lang w:val="uk-UA"/>
        </w:rPr>
        <w:t xml:space="preserve"> i </w:t>
      </w:r>
      <w:proofErr w:type="spellStart"/>
      <w:r w:rsidRPr="002F128B">
        <w:rPr>
          <w:color w:val="000000" w:themeColor="text1"/>
          <w:sz w:val="28"/>
          <w:szCs w:val="28"/>
          <w:lang w:val="uk-UA"/>
        </w:rPr>
        <w:t>Tekhniki</w:t>
      </w:r>
      <w:proofErr w:type="spellEnd"/>
      <w:r w:rsidRPr="002F128B">
        <w:rPr>
          <w:color w:val="000000" w:themeColor="text1"/>
          <w:sz w:val="28"/>
          <w:szCs w:val="28"/>
          <w:lang w:val="uk-UA"/>
        </w:rPr>
        <w:t xml:space="preserve"> 2 (92), 140-144</w:t>
      </w:r>
    </w:p>
    <w:p w14:paraId="7C6E5944" w14:textId="77777777" w:rsidR="00015871" w:rsidRPr="002F128B" w:rsidRDefault="00015871" w:rsidP="00A75FEA">
      <w:pPr>
        <w:pStyle w:val="a7"/>
        <w:numPr>
          <w:ilvl w:val="0"/>
          <w:numId w:val="22"/>
        </w:numPr>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O. </w:t>
      </w:r>
      <w:proofErr w:type="spellStart"/>
      <w:r w:rsidRPr="002F128B">
        <w:rPr>
          <w:color w:val="000000" w:themeColor="text1"/>
          <w:sz w:val="28"/>
          <w:szCs w:val="28"/>
          <w:lang w:val="uk-UA"/>
        </w:rPr>
        <w:t>Hontaruk</w:t>
      </w:r>
      <w:proofErr w:type="spellEnd"/>
      <w:r w:rsidRPr="002F128B">
        <w:rPr>
          <w:color w:val="000000" w:themeColor="text1"/>
          <w:sz w:val="28"/>
          <w:szCs w:val="28"/>
          <w:lang w:val="uk-UA"/>
        </w:rPr>
        <w:t xml:space="preserve">, O. </w:t>
      </w:r>
      <w:proofErr w:type="spellStart"/>
      <w:r w:rsidRPr="002F128B">
        <w:rPr>
          <w:color w:val="000000" w:themeColor="text1"/>
          <w:sz w:val="28"/>
          <w:szCs w:val="28"/>
          <w:lang w:val="uk-UA"/>
        </w:rPr>
        <w:t>Konoreva</w:t>
      </w:r>
      <w:proofErr w:type="spellEnd"/>
      <w:r w:rsidRPr="002F128B">
        <w:rPr>
          <w:color w:val="000000" w:themeColor="text1"/>
          <w:sz w:val="28"/>
          <w:szCs w:val="28"/>
          <w:lang w:val="uk-UA"/>
        </w:rPr>
        <w:t xml:space="preserve">, P. </w:t>
      </w:r>
      <w:proofErr w:type="spellStart"/>
      <w:r w:rsidRPr="002F128B">
        <w:rPr>
          <w:color w:val="000000" w:themeColor="text1"/>
          <w:sz w:val="28"/>
          <w:szCs w:val="28"/>
          <w:lang w:val="uk-UA"/>
        </w:rPr>
        <w:t>Litovchenko</w:t>
      </w:r>
      <w:proofErr w:type="spellEnd"/>
      <w:r w:rsidRPr="002F128B">
        <w:rPr>
          <w:color w:val="000000" w:themeColor="text1"/>
          <w:sz w:val="28"/>
          <w:szCs w:val="28"/>
          <w:lang w:val="uk-UA"/>
        </w:rPr>
        <w:t xml:space="preserve">, V. </w:t>
      </w:r>
      <w:proofErr w:type="spellStart"/>
      <w:r w:rsidRPr="002F128B">
        <w:rPr>
          <w:color w:val="000000" w:themeColor="text1"/>
          <w:sz w:val="28"/>
          <w:szCs w:val="28"/>
          <w:lang w:val="uk-UA"/>
        </w:rPr>
        <w:t>Manzhara</w:t>
      </w:r>
      <w:proofErr w:type="spellEnd"/>
      <w:r w:rsidRPr="002F128B">
        <w:rPr>
          <w:color w:val="000000" w:themeColor="text1"/>
          <w:sz w:val="28"/>
          <w:szCs w:val="28"/>
          <w:lang w:val="uk-UA"/>
        </w:rPr>
        <w:t xml:space="preserve">, V. </w:t>
      </w:r>
      <w:proofErr w:type="spellStart"/>
      <w:r w:rsidRPr="002F128B">
        <w:rPr>
          <w:color w:val="000000" w:themeColor="text1"/>
          <w:sz w:val="28"/>
          <w:szCs w:val="28"/>
          <w:lang w:val="uk-UA"/>
        </w:rPr>
        <w:t>Opilat</w:t>
      </w:r>
      <w:proofErr w:type="spellEnd"/>
      <w:r w:rsidRPr="002F128B">
        <w:rPr>
          <w:color w:val="000000" w:themeColor="text1"/>
          <w:sz w:val="28"/>
          <w:szCs w:val="28"/>
          <w:lang w:val="uk-UA"/>
        </w:rPr>
        <w:t xml:space="preserve">, M. </w:t>
      </w:r>
      <w:proofErr w:type="spellStart"/>
      <w:r w:rsidRPr="002F128B">
        <w:rPr>
          <w:color w:val="000000" w:themeColor="text1"/>
          <w:sz w:val="28"/>
          <w:szCs w:val="28"/>
          <w:lang w:val="uk-UA"/>
        </w:rPr>
        <w:t>Pinkovska</w:t>
      </w:r>
      <w:proofErr w:type="spellEnd"/>
      <w:r w:rsidRPr="002F128B">
        <w:rPr>
          <w:color w:val="000000" w:themeColor="text1"/>
          <w:sz w:val="28"/>
          <w:szCs w:val="28"/>
          <w:lang w:val="uk-UA"/>
        </w:rPr>
        <w:t xml:space="preserve">, V. </w:t>
      </w:r>
      <w:proofErr w:type="spellStart"/>
      <w:r w:rsidRPr="002F128B">
        <w:rPr>
          <w:color w:val="000000" w:themeColor="text1"/>
          <w:sz w:val="28"/>
          <w:szCs w:val="28"/>
          <w:lang w:val="uk-UA"/>
        </w:rPr>
        <w:t>Tartachnyk</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Radiative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recombination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initial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electron-irradiated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crystals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Semiconductor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quantum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optoelectronics</w:t>
      </w:r>
      <w:proofErr w:type="spellEnd"/>
      <w:r w:rsidRPr="002F128B">
        <w:rPr>
          <w:color w:val="000000" w:themeColor="text1"/>
          <w:sz w:val="28"/>
          <w:szCs w:val="28"/>
          <w:lang w:val="uk-UA"/>
        </w:rPr>
        <w:t>. 2010. V.13, N.1. P. 030-035.</w:t>
      </w:r>
    </w:p>
    <w:p w14:paraId="30639125" w14:textId="77777777" w:rsidR="00015871" w:rsidRPr="002F128B" w:rsidRDefault="00015871" w:rsidP="00A75FEA">
      <w:pPr>
        <w:pStyle w:val="a7"/>
        <w:widowControl/>
        <w:autoSpaceDE/>
        <w:autoSpaceDN/>
        <w:spacing w:after="160" w:line="360" w:lineRule="auto"/>
        <w:ind w:left="720" w:right="140"/>
        <w:contextualSpacing/>
        <w:jc w:val="both"/>
        <w:rPr>
          <w:color w:val="000000" w:themeColor="text1"/>
          <w:sz w:val="28"/>
          <w:szCs w:val="28"/>
          <w:lang w:val="uk-UA"/>
        </w:rPr>
      </w:pPr>
      <w:proofErr w:type="spellStart"/>
      <w:r w:rsidRPr="002F128B">
        <w:rPr>
          <w:color w:val="000000" w:themeColor="text1"/>
          <w:sz w:val="28"/>
          <w:szCs w:val="28"/>
          <w:lang w:val="uk-UA"/>
        </w:rPr>
        <w:t>PACS</w:t>
      </w:r>
      <w:proofErr w:type="spellEnd"/>
      <w:r w:rsidRPr="002F128B">
        <w:rPr>
          <w:color w:val="000000" w:themeColor="text1"/>
          <w:sz w:val="28"/>
          <w:szCs w:val="28"/>
          <w:lang w:val="uk-UA"/>
        </w:rPr>
        <w:t xml:space="preserve"> 29.40.-n, 85.30.-z, 85.60.Dw</w:t>
      </w:r>
    </w:p>
    <w:p w14:paraId="76C413A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P. </w:t>
      </w:r>
      <w:proofErr w:type="spellStart"/>
      <w:r w:rsidRPr="002F128B">
        <w:rPr>
          <w:color w:val="000000" w:themeColor="text1"/>
          <w:sz w:val="28"/>
          <w:szCs w:val="28"/>
          <w:lang w:val="uk-UA"/>
        </w:rPr>
        <w:t>Litovchenko</w:t>
      </w:r>
      <w:proofErr w:type="spellEnd"/>
      <w:r w:rsidRPr="002F128B">
        <w:rPr>
          <w:color w:val="000000" w:themeColor="text1"/>
          <w:sz w:val="28"/>
          <w:szCs w:val="28"/>
          <w:lang w:val="uk-UA"/>
        </w:rPr>
        <w:t xml:space="preserve">, A. </w:t>
      </w:r>
      <w:proofErr w:type="spellStart"/>
      <w:r w:rsidRPr="002F128B">
        <w:rPr>
          <w:color w:val="000000" w:themeColor="text1"/>
          <w:sz w:val="28"/>
          <w:szCs w:val="28"/>
          <w:lang w:val="uk-UA"/>
        </w:rPr>
        <w:t>Litovchenko</w:t>
      </w:r>
      <w:proofErr w:type="spellEnd"/>
      <w:r w:rsidRPr="002F128B">
        <w:rPr>
          <w:color w:val="000000" w:themeColor="text1"/>
          <w:sz w:val="28"/>
          <w:szCs w:val="28"/>
          <w:lang w:val="uk-UA"/>
        </w:rPr>
        <w:t xml:space="preserve">, O. </w:t>
      </w:r>
      <w:proofErr w:type="spellStart"/>
      <w:r w:rsidRPr="002F128B">
        <w:rPr>
          <w:color w:val="000000" w:themeColor="text1"/>
          <w:sz w:val="28"/>
          <w:szCs w:val="28"/>
          <w:lang w:val="uk-UA"/>
        </w:rPr>
        <w:t>Konoreva</w:t>
      </w:r>
      <w:proofErr w:type="spellEnd"/>
      <w:r w:rsidRPr="002F128B">
        <w:rPr>
          <w:color w:val="000000" w:themeColor="text1"/>
          <w:sz w:val="28"/>
          <w:szCs w:val="28"/>
          <w:lang w:val="uk-UA"/>
        </w:rPr>
        <w:t xml:space="preserve">, V. </w:t>
      </w:r>
      <w:proofErr w:type="spellStart"/>
      <w:r w:rsidRPr="002F128B">
        <w:rPr>
          <w:color w:val="000000" w:themeColor="text1"/>
          <w:sz w:val="28"/>
          <w:szCs w:val="28"/>
          <w:lang w:val="uk-UA"/>
        </w:rPr>
        <w:t>Opilat</w:t>
      </w:r>
      <w:proofErr w:type="spellEnd"/>
      <w:r w:rsidRPr="002F128B">
        <w:rPr>
          <w:color w:val="000000" w:themeColor="text1"/>
          <w:sz w:val="28"/>
          <w:szCs w:val="28"/>
          <w:lang w:val="uk-UA"/>
        </w:rPr>
        <w:t xml:space="preserve">, M. </w:t>
      </w:r>
      <w:proofErr w:type="spellStart"/>
      <w:r w:rsidRPr="002F128B">
        <w:rPr>
          <w:color w:val="000000" w:themeColor="text1"/>
          <w:sz w:val="28"/>
          <w:szCs w:val="28"/>
          <w:lang w:val="uk-UA"/>
        </w:rPr>
        <w:t>Pinkovska</w:t>
      </w:r>
      <w:proofErr w:type="spellEnd"/>
      <w:r w:rsidRPr="002F128B">
        <w:rPr>
          <w:color w:val="000000" w:themeColor="text1"/>
          <w:sz w:val="28"/>
          <w:szCs w:val="28"/>
          <w:lang w:val="uk-UA"/>
        </w:rPr>
        <w:t xml:space="preserve">, V. </w:t>
      </w:r>
      <w:proofErr w:type="spellStart"/>
      <w:r w:rsidRPr="002F128B">
        <w:rPr>
          <w:color w:val="000000" w:themeColor="text1"/>
          <w:sz w:val="28"/>
          <w:szCs w:val="28"/>
          <w:lang w:val="uk-UA"/>
        </w:rPr>
        <w:t>Tartachnyk</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Peculiarities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neutron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irradiation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influence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structures</w:t>
      </w:r>
      <w:proofErr w:type="spellEnd"/>
      <w:r w:rsidRPr="002F128B">
        <w:rPr>
          <w:color w:val="000000" w:themeColor="text1"/>
          <w:sz w:val="28"/>
          <w:szCs w:val="28"/>
          <w:lang w:val="uk-UA"/>
        </w:rPr>
        <w:t>.</w:t>
      </w:r>
      <w:r w:rsidRPr="002F128B">
        <w:rPr>
          <w:color w:val="000000" w:themeColor="text1"/>
          <w:sz w:val="28"/>
          <w:szCs w:val="28"/>
          <w:lang w:val="en-US"/>
        </w:rPr>
        <w:t xml:space="preserve"> </w:t>
      </w:r>
      <w:proofErr w:type="spellStart"/>
      <w:r w:rsidRPr="002F128B">
        <w:rPr>
          <w:color w:val="000000" w:themeColor="text1"/>
          <w:sz w:val="28"/>
          <w:szCs w:val="28"/>
          <w:lang w:val="uk-UA"/>
        </w:rPr>
        <w:t>Semiconductor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Quantum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Electronics</w:t>
      </w:r>
      <w:proofErr w:type="spellEnd"/>
      <w:r w:rsidRPr="002F128B">
        <w:rPr>
          <w:color w:val="000000" w:themeColor="text1"/>
          <w:sz w:val="28"/>
          <w:szCs w:val="28"/>
          <w:lang w:val="uk-UA"/>
        </w:rPr>
        <w:t xml:space="preserve"> &amp; </w:t>
      </w:r>
      <w:proofErr w:type="spellStart"/>
      <w:r w:rsidRPr="002F128B">
        <w:rPr>
          <w:color w:val="000000" w:themeColor="text1"/>
          <w:sz w:val="28"/>
          <w:szCs w:val="28"/>
          <w:lang w:val="uk-UA"/>
        </w:rPr>
        <w:t>Optoelectronics</w:t>
      </w:r>
      <w:proofErr w:type="spellEnd"/>
      <w:r w:rsidRPr="002F128B">
        <w:rPr>
          <w:color w:val="000000" w:themeColor="text1"/>
          <w:sz w:val="28"/>
          <w:szCs w:val="28"/>
          <w:lang w:val="uk-UA"/>
        </w:rPr>
        <w:t>, 2009, № 3, p. 276-279</w:t>
      </w:r>
      <w:r w:rsidRPr="002F128B">
        <w:rPr>
          <w:color w:val="000000" w:themeColor="text1"/>
          <w:sz w:val="28"/>
          <w:szCs w:val="28"/>
          <w:lang w:val="en-US"/>
        </w:rPr>
        <w:t xml:space="preserve">. </w:t>
      </w:r>
      <w:r w:rsidRPr="002F128B">
        <w:rPr>
          <w:color w:val="000000" w:themeColor="text1"/>
          <w:sz w:val="28"/>
          <w:szCs w:val="28"/>
          <w:lang w:val="uk-UA"/>
        </w:rPr>
        <w:t>https://doi.org/10.15407/spqeo12.03.276</w:t>
      </w:r>
    </w:p>
    <w:p w14:paraId="5B31E380" w14:textId="77777777" w:rsidR="00015871" w:rsidRPr="00157C9D" w:rsidRDefault="00015871" w:rsidP="00A75FEA">
      <w:pPr>
        <w:pStyle w:val="a7"/>
        <w:numPr>
          <w:ilvl w:val="0"/>
          <w:numId w:val="22"/>
        </w:numPr>
        <w:spacing w:after="160" w:line="360" w:lineRule="auto"/>
        <w:ind w:right="140"/>
        <w:contextualSpacing/>
        <w:jc w:val="both"/>
        <w:rPr>
          <w:color w:val="FF0000"/>
          <w:sz w:val="28"/>
          <w:szCs w:val="28"/>
          <w:lang w:val="uk-UA"/>
        </w:rPr>
      </w:pPr>
      <w:r w:rsidRPr="002F128B">
        <w:rPr>
          <w:color w:val="000000" w:themeColor="text1"/>
          <w:sz w:val="28"/>
          <w:szCs w:val="28"/>
          <w:lang w:val="uk-UA"/>
        </w:rPr>
        <w:t xml:space="preserve"> </w:t>
      </w:r>
      <w:r w:rsidRPr="002F128B">
        <w:rPr>
          <w:color w:val="000000" w:themeColor="text1"/>
          <w:sz w:val="28"/>
          <w:szCs w:val="28"/>
          <w:lang w:val="en-US"/>
        </w:rPr>
        <w:t xml:space="preserve">  </w:t>
      </w:r>
      <w:r w:rsidRPr="00157C9D">
        <w:rPr>
          <w:color w:val="FF0000"/>
          <w:sz w:val="28"/>
          <w:szCs w:val="28"/>
        </w:rPr>
        <w:t xml:space="preserve">В. Г. </w:t>
      </w:r>
      <w:proofErr w:type="spellStart"/>
      <w:proofErr w:type="gramStart"/>
      <w:r w:rsidRPr="00157C9D">
        <w:rPr>
          <w:color w:val="FF0000"/>
          <w:sz w:val="28"/>
          <w:szCs w:val="28"/>
        </w:rPr>
        <w:t>Воробйов</w:t>
      </w:r>
      <w:proofErr w:type="spellEnd"/>
      <w:r w:rsidRPr="00157C9D">
        <w:rPr>
          <w:color w:val="FF0000"/>
          <w:sz w:val="28"/>
          <w:szCs w:val="28"/>
        </w:rPr>
        <w:t xml:space="preserve"> ,</w:t>
      </w:r>
      <w:proofErr w:type="gramEnd"/>
      <w:r w:rsidRPr="00157C9D">
        <w:rPr>
          <w:color w:val="FF0000"/>
          <w:sz w:val="28"/>
          <w:szCs w:val="28"/>
        </w:rPr>
        <w:t xml:space="preserve"> О. В. Конорева , Є. В. </w:t>
      </w:r>
      <w:proofErr w:type="spellStart"/>
      <w:r w:rsidRPr="00157C9D">
        <w:rPr>
          <w:color w:val="FF0000"/>
          <w:sz w:val="28"/>
          <w:szCs w:val="28"/>
        </w:rPr>
        <w:t>Малий</w:t>
      </w:r>
      <w:proofErr w:type="spellEnd"/>
      <w:r w:rsidRPr="00157C9D">
        <w:rPr>
          <w:color w:val="FF0000"/>
          <w:sz w:val="28"/>
          <w:szCs w:val="28"/>
        </w:rPr>
        <w:t xml:space="preserve"> , М. Б. </w:t>
      </w:r>
      <w:proofErr w:type="spellStart"/>
      <w:r w:rsidRPr="00157C9D">
        <w:rPr>
          <w:color w:val="FF0000"/>
          <w:sz w:val="28"/>
          <w:szCs w:val="28"/>
        </w:rPr>
        <w:t>Пінковська</w:t>
      </w:r>
      <w:proofErr w:type="spellEnd"/>
      <w:r w:rsidRPr="00157C9D">
        <w:rPr>
          <w:color w:val="FF0000"/>
          <w:sz w:val="28"/>
          <w:szCs w:val="28"/>
        </w:rPr>
        <w:t xml:space="preserve"> , В. П. </w:t>
      </w:r>
      <w:proofErr w:type="spellStart"/>
      <w:r w:rsidRPr="00157C9D">
        <w:rPr>
          <w:color w:val="FF0000"/>
          <w:sz w:val="28"/>
          <w:szCs w:val="28"/>
        </w:rPr>
        <w:t>Тартачник</w:t>
      </w:r>
      <w:proofErr w:type="spellEnd"/>
      <w:r w:rsidRPr="00157C9D">
        <w:rPr>
          <w:color w:val="FF0000"/>
          <w:sz w:val="28"/>
          <w:szCs w:val="28"/>
        </w:rPr>
        <w:t xml:space="preserve"> , В. В. </w:t>
      </w:r>
      <w:proofErr w:type="spellStart"/>
      <w:r w:rsidRPr="00157C9D">
        <w:rPr>
          <w:color w:val="FF0000"/>
          <w:sz w:val="28"/>
          <w:szCs w:val="28"/>
        </w:rPr>
        <w:t>Шлапацька</w:t>
      </w:r>
      <w:proofErr w:type="spellEnd"/>
      <w:r w:rsidRPr="00157C9D">
        <w:rPr>
          <w:color w:val="FF0000"/>
          <w:sz w:val="28"/>
          <w:szCs w:val="28"/>
        </w:rPr>
        <w:t>.</w:t>
      </w:r>
      <w:r w:rsidRPr="00157C9D">
        <w:rPr>
          <w:color w:val="FF0000"/>
          <w:sz w:val="28"/>
          <w:szCs w:val="28"/>
          <w:lang w:val="uk-UA"/>
        </w:rPr>
        <w:t xml:space="preserve"> Вплив опромінення електронами з енергією 2 </w:t>
      </w:r>
      <w:proofErr w:type="spellStart"/>
      <w:r w:rsidRPr="00157C9D">
        <w:rPr>
          <w:color w:val="FF0000"/>
          <w:sz w:val="28"/>
          <w:szCs w:val="28"/>
          <w:lang w:val="uk-UA"/>
        </w:rPr>
        <w:t>МеВ</w:t>
      </w:r>
      <w:proofErr w:type="spellEnd"/>
      <w:r w:rsidRPr="00157C9D">
        <w:rPr>
          <w:color w:val="FF0000"/>
          <w:sz w:val="28"/>
          <w:szCs w:val="28"/>
          <w:lang w:val="uk-UA"/>
        </w:rPr>
        <w:t xml:space="preserve"> на зворотні струми фосфід-галієвих світлодіодів. Ядерна фізика та енергетика 2015 Т. 16 № 3. https://doi.org/10.15407/jnpae2015.03.238</w:t>
      </w:r>
    </w:p>
    <w:p w14:paraId="23F1817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О.В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Конорєва</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О.І</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Радкевич</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В.І</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Слісенко</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В.П</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Тартачник</w:t>
      </w:r>
      <w:proofErr w:type="spellEnd"/>
      <w:r w:rsidRPr="002F128B">
        <w:rPr>
          <w:color w:val="000000" w:themeColor="text1"/>
          <w:sz w:val="28"/>
          <w:szCs w:val="28"/>
          <w:lang w:val="uk-UA"/>
        </w:rPr>
        <w:t xml:space="preserve"> «Вплив дефектів структури на фізичні властивості окремих </w:t>
      </w:r>
      <w:proofErr w:type="spellStart"/>
      <w:r w:rsidRPr="002F128B">
        <w:rPr>
          <w:color w:val="000000" w:themeColor="text1"/>
          <w:sz w:val="28"/>
          <w:szCs w:val="28"/>
          <w:lang w:val="uk-UA"/>
        </w:rPr>
        <w:t>апівпровідникових</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сполук</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А</w:t>
      </w:r>
      <w:r w:rsidRPr="002F128B">
        <w:rPr>
          <w:color w:val="000000" w:themeColor="text1"/>
          <w:sz w:val="28"/>
          <w:szCs w:val="28"/>
          <w:vertAlign w:val="superscript"/>
          <w:lang w:val="uk-UA"/>
        </w:rPr>
        <w:t>ІІІ</w:t>
      </w:r>
      <w:r w:rsidRPr="002F128B">
        <w:rPr>
          <w:color w:val="000000" w:themeColor="text1"/>
          <w:sz w:val="28"/>
          <w:szCs w:val="28"/>
          <w:lang w:val="uk-UA"/>
        </w:rPr>
        <w:t>В</w:t>
      </w:r>
      <w:proofErr w:type="spellEnd"/>
      <w:r w:rsidRPr="002F128B">
        <w:rPr>
          <w:color w:val="000000" w:themeColor="text1"/>
          <w:sz w:val="28"/>
          <w:szCs w:val="28"/>
          <w:vertAlign w:val="superscript"/>
          <w:lang w:val="en-US"/>
        </w:rPr>
        <w:t>V</w:t>
      </w:r>
      <w:r w:rsidRPr="002F128B">
        <w:rPr>
          <w:color w:val="000000" w:themeColor="text1"/>
          <w:sz w:val="28"/>
          <w:szCs w:val="28"/>
          <w:lang w:val="uk-UA"/>
        </w:rPr>
        <w:t xml:space="preserve">» КИЇВ, НАУКОВА ДУМКА, 2021р </w:t>
      </w:r>
    </w:p>
    <w:p w14:paraId="02FF7AA9" w14:textId="77777777" w:rsidR="00015871" w:rsidRPr="002F128B" w:rsidRDefault="00015871" w:rsidP="00A75FEA">
      <w:pPr>
        <w:pStyle w:val="a7"/>
        <w:numPr>
          <w:ilvl w:val="0"/>
          <w:numId w:val="22"/>
        </w:numPr>
        <w:spacing w:line="360" w:lineRule="auto"/>
        <w:ind w:right="140"/>
        <w:rPr>
          <w:color w:val="000000" w:themeColor="text1"/>
          <w:sz w:val="28"/>
          <w:szCs w:val="28"/>
          <w:lang w:val="en-US"/>
        </w:rPr>
      </w:pPr>
      <w:r w:rsidRPr="002F128B">
        <w:rPr>
          <w:color w:val="000000" w:themeColor="text1"/>
          <w:sz w:val="28"/>
          <w:szCs w:val="28"/>
          <w:lang w:val="en-US"/>
        </w:rPr>
        <w:t xml:space="preserve">Fast Neutron Effects on </w:t>
      </w:r>
      <w:proofErr w:type="spellStart"/>
      <w:r w:rsidRPr="002F128B">
        <w:rPr>
          <w:color w:val="000000" w:themeColor="text1"/>
          <w:sz w:val="28"/>
          <w:szCs w:val="28"/>
          <w:lang w:val="en-US"/>
        </w:rPr>
        <w:t>GaAsP</w:t>
      </w:r>
      <w:proofErr w:type="spellEnd"/>
      <w:r w:rsidRPr="002F128B">
        <w:rPr>
          <w:color w:val="000000" w:themeColor="text1"/>
          <w:sz w:val="28"/>
          <w:szCs w:val="28"/>
          <w:lang w:val="en-US"/>
        </w:rPr>
        <w:t xml:space="preserve"> Schottky Barrier Diodes and Hall Effect Devices</w:t>
      </w:r>
    </w:p>
    <w:p w14:paraId="1E115820" w14:textId="77777777" w:rsidR="00015871" w:rsidRPr="002F128B" w:rsidRDefault="00015871" w:rsidP="00A75FEA">
      <w:pPr>
        <w:pStyle w:val="a7"/>
        <w:spacing w:line="360" w:lineRule="auto"/>
        <w:ind w:left="720" w:right="140"/>
        <w:rPr>
          <w:color w:val="000000" w:themeColor="text1"/>
          <w:sz w:val="28"/>
          <w:szCs w:val="28"/>
          <w:lang w:val="uk-UA"/>
        </w:rPr>
      </w:pPr>
      <w:r w:rsidRPr="002F128B">
        <w:rPr>
          <w:color w:val="000000" w:themeColor="text1"/>
          <w:sz w:val="28"/>
          <w:szCs w:val="28"/>
          <w:lang w:val="en-US"/>
        </w:rPr>
        <w:t> </w:t>
      </w:r>
      <w:hyperlink r:id="rId165" w:history="1">
        <w:r w:rsidRPr="002F128B">
          <w:rPr>
            <w:rStyle w:val="a9"/>
            <w:color w:val="000000" w:themeColor="text1"/>
            <w:sz w:val="28"/>
            <w:szCs w:val="28"/>
            <w:u w:val="none"/>
            <w:lang w:val="en-US"/>
          </w:rPr>
          <w:t>IEEE Transactions on Nuclear Science</w:t>
        </w:r>
      </w:hyperlink>
      <w:r w:rsidRPr="002F128B">
        <w:rPr>
          <w:color w:val="000000" w:themeColor="text1"/>
          <w:sz w:val="28"/>
          <w:szCs w:val="28"/>
          <w:lang w:val="en-US"/>
        </w:rPr>
        <w:t> ( Volume: 19, </w:t>
      </w:r>
      <w:hyperlink r:id="rId166" w:history="1">
        <w:r w:rsidRPr="002F128B">
          <w:rPr>
            <w:rStyle w:val="a9"/>
            <w:color w:val="000000" w:themeColor="text1"/>
            <w:sz w:val="28"/>
            <w:szCs w:val="28"/>
            <w:u w:val="none"/>
            <w:lang w:val="en-US"/>
          </w:rPr>
          <w:t>Issue: 6</w:t>
        </w:r>
      </w:hyperlink>
      <w:r w:rsidRPr="002F128B">
        <w:rPr>
          <w:color w:val="000000" w:themeColor="text1"/>
          <w:sz w:val="28"/>
          <w:szCs w:val="28"/>
          <w:lang w:val="en-US"/>
        </w:rPr>
        <w:t>, December 1972) DOI: </w:t>
      </w:r>
      <w:hyperlink r:id="rId167" w:tgtFrame="_blank" w:history="1">
        <w:r w:rsidRPr="002F128B">
          <w:rPr>
            <w:rStyle w:val="a9"/>
            <w:color w:val="000000" w:themeColor="text1"/>
            <w:sz w:val="28"/>
            <w:szCs w:val="28"/>
            <w:u w:val="none"/>
            <w:lang w:val="en-US"/>
          </w:rPr>
          <w:t>10.1109/TNS.1972.4326835</w:t>
        </w:r>
      </w:hyperlink>
      <w:r w:rsidRPr="002F128B">
        <w:rPr>
          <w:color w:val="000000" w:themeColor="text1"/>
          <w:sz w:val="28"/>
          <w:szCs w:val="28"/>
          <w:lang w:val="en-US"/>
        </w:rPr>
        <w:t xml:space="preserve">  </w:t>
      </w:r>
    </w:p>
    <w:p w14:paraId="1A6E75F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FD5118">
        <w:rPr>
          <w:color w:val="000000" w:themeColor="text1"/>
          <w:sz w:val="28"/>
          <w:szCs w:val="28"/>
          <w:highlight w:val="magenta"/>
          <w:lang w:val="uk-UA"/>
          <w:rPrChange w:id="138" w:author="oleg" w:date="2024-07-15T11:51:00Z" w16du:dateUtc="2024-07-15T08:51:00Z">
            <w:rPr>
              <w:color w:val="000000" w:themeColor="text1"/>
              <w:sz w:val="28"/>
              <w:szCs w:val="28"/>
              <w:lang w:val="uk-UA"/>
            </w:rPr>
          </w:rPrChange>
        </w:rPr>
        <w:t>Рыжков</w:t>
      </w:r>
      <w:proofErr w:type="spellEnd"/>
      <w:r w:rsidRPr="00FD5118">
        <w:rPr>
          <w:color w:val="000000" w:themeColor="text1"/>
          <w:sz w:val="28"/>
          <w:szCs w:val="28"/>
          <w:highlight w:val="magenta"/>
          <w:lang w:val="uk-UA"/>
          <w:rPrChange w:id="139" w:author="oleg" w:date="2024-07-15T11:51:00Z" w16du:dateUtc="2024-07-15T08:51:00Z">
            <w:rPr>
              <w:color w:val="000000" w:themeColor="text1"/>
              <w:sz w:val="28"/>
              <w:szCs w:val="28"/>
              <w:lang w:val="uk-UA"/>
            </w:rPr>
          </w:rPrChange>
        </w:rPr>
        <w:t xml:space="preserve"> Валентин </w:t>
      </w:r>
      <w:proofErr w:type="spellStart"/>
      <w:r w:rsidRPr="00FD5118">
        <w:rPr>
          <w:color w:val="000000" w:themeColor="text1"/>
          <w:sz w:val="28"/>
          <w:szCs w:val="28"/>
          <w:highlight w:val="magenta"/>
          <w:lang w:val="uk-UA"/>
          <w:rPrChange w:id="140" w:author="oleg" w:date="2024-07-15T11:51:00Z" w16du:dateUtc="2024-07-15T08:51:00Z">
            <w:rPr>
              <w:color w:val="000000" w:themeColor="text1"/>
              <w:sz w:val="28"/>
              <w:szCs w:val="28"/>
              <w:lang w:val="uk-UA"/>
            </w:rPr>
          </w:rPrChange>
        </w:rPr>
        <w:t>Игорьевич</w:t>
      </w:r>
      <w:proofErr w:type="spellEnd"/>
      <w:r w:rsidRPr="00FD5118">
        <w:rPr>
          <w:color w:val="000000" w:themeColor="text1"/>
          <w:sz w:val="28"/>
          <w:szCs w:val="28"/>
          <w:highlight w:val="magenta"/>
          <w:lang w:val="uk-UA"/>
          <w:rPrChange w:id="141" w:author="oleg" w:date="2024-07-15T11:51:00Z" w16du:dateUtc="2024-07-15T08:51:00Z">
            <w:rPr>
              <w:color w:val="000000" w:themeColor="text1"/>
              <w:sz w:val="28"/>
              <w:szCs w:val="28"/>
              <w:lang w:val="uk-UA"/>
            </w:rPr>
          </w:rPrChange>
        </w:rPr>
        <w:t xml:space="preserve">; Контроль </w:t>
      </w:r>
      <w:proofErr w:type="spellStart"/>
      <w:r w:rsidRPr="00FD5118">
        <w:rPr>
          <w:color w:val="000000" w:themeColor="text1"/>
          <w:sz w:val="28"/>
          <w:szCs w:val="28"/>
          <w:highlight w:val="magenta"/>
          <w:lang w:val="uk-UA"/>
          <w:rPrChange w:id="142" w:author="oleg" w:date="2024-07-15T11:51:00Z" w16du:dateUtc="2024-07-15T08:51:00Z">
            <w:rPr>
              <w:color w:val="000000" w:themeColor="text1"/>
              <w:sz w:val="28"/>
              <w:szCs w:val="28"/>
              <w:lang w:val="uk-UA"/>
            </w:rPr>
          </w:rPrChange>
        </w:rPr>
        <w:t>радиационной</w:t>
      </w:r>
      <w:proofErr w:type="spellEnd"/>
      <w:r w:rsidRPr="00FD5118">
        <w:rPr>
          <w:color w:val="000000" w:themeColor="text1"/>
          <w:sz w:val="28"/>
          <w:szCs w:val="28"/>
          <w:highlight w:val="magenta"/>
          <w:lang w:val="uk-UA"/>
          <w:rPrChange w:id="143" w:author="oleg" w:date="2024-07-15T11:51:00Z" w16du:dateUtc="2024-07-15T08:51:00Z">
            <w:rPr>
              <w:color w:val="000000" w:themeColor="text1"/>
              <w:sz w:val="28"/>
              <w:szCs w:val="28"/>
              <w:lang w:val="uk-UA"/>
            </w:rPr>
          </w:rPrChange>
        </w:rPr>
        <w:t xml:space="preserve"> </w:t>
      </w:r>
      <w:proofErr w:type="spellStart"/>
      <w:r w:rsidRPr="00FD5118">
        <w:rPr>
          <w:color w:val="000000" w:themeColor="text1"/>
          <w:sz w:val="28"/>
          <w:szCs w:val="28"/>
          <w:highlight w:val="magenta"/>
          <w:lang w:val="uk-UA"/>
          <w:rPrChange w:id="144" w:author="oleg" w:date="2024-07-15T11:51:00Z" w16du:dateUtc="2024-07-15T08:51:00Z">
            <w:rPr>
              <w:color w:val="000000" w:themeColor="text1"/>
              <w:sz w:val="28"/>
              <w:szCs w:val="28"/>
              <w:lang w:val="uk-UA"/>
            </w:rPr>
          </w:rPrChange>
        </w:rPr>
        <w:t>стойкости</w:t>
      </w:r>
      <w:proofErr w:type="spellEnd"/>
      <w:r w:rsidRPr="00FD5118">
        <w:rPr>
          <w:color w:val="000000" w:themeColor="text1"/>
          <w:sz w:val="28"/>
          <w:szCs w:val="28"/>
          <w:highlight w:val="magenta"/>
          <w:lang w:val="uk-UA"/>
          <w:rPrChange w:id="145" w:author="oleg" w:date="2024-07-15T11:51:00Z" w16du:dateUtc="2024-07-15T08:51:00Z">
            <w:rPr>
              <w:color w:val="000000" w:themeColor="text1"/>
              <w:sz w:val="28"/>
              <w:szCs w:val="28"/>
              <w:lang w:val="uk-UA"/>
            </w:rPr>
          </w:rPrChange>
        </w:rPr>
        <w:t xml:space="preserve"> </w:t>
      </w:r>
      <w:proofErr w:type="spellStart"/>
      <w:r w:rsidRPr="00FD5118">
        <w:rPr>
          <w:color w:val="000000" w:themeColor="text1"/>
          <w:sz w:val="28"/>
          <w:szCs w:val="28"/>
          <w:highlight w:val="magenta"/>
          <w:lang w:val="uk-UA"/>
          <w:rPrChange w:id="146" w:author="oleg" w:date="2024-07-15T11:51:00Z" w16du:dateUtc="2024-07-15T08:51:00Z">
            <w:rPr>
              <w:color w:val="000000" w:themeColor="text1"/>
              <w:sz w:val="28"/>
              <w:szCs w:val="28"/>
              <w:lang w:val="uk-UA"/>
            </w:rPr>
          </w:rPrChange>
        </w:rPr>
        <w:t>мощных</w:t>
      </w:r>
      <w:proofErr w:type="spellEnd"/>
      <w:r w:rsidRPr="00FD5118">
        <w:rPr>
          <w:color w:val="000000" w:themeColor="text1"/>
          <w:sz w:val="28"/>
          <w:szCs w:val="28"/>
          <w:highlight w:val="magenta"/>
          <w:lang w:val="uk-UA"/>
          <w:rPrChange w:id="147" w:author="oleg" w:date="2024-07-15T11:51:00Z" w16du:dateUtc="2024-07-15T08:51:00Z">
            <w:rPr>
              <w:color w:val="000000" w:themeColor="text1"/>
              <w:sz w:val="28"/>
              <w:szCs w:val="28"/>
              <w:lang w:val="uk-UA"/>
            </w:rPr>
          </w:rPrChange>
        </w:rPr>
        <w:t xml:space="preserve"> </w:t>
      </w:r>
      <w:proofErr w:type="spellStart"/>
      <w:r w:rsidRPr="00FD5118">
        <w:rPr>
          <w:color w:val="000000" w:themeColor="text1"/>
          <w:sz w:val="28"/>
          <w:szCs w:val="28"/>
          <w:highlight w:val="magenta"/>
          <w:lang w:val="uk-UA"/>
          <w:rPrChange w:id="148" w:author="oleg" w:date="2024-07-15T11:51:00Z" w16du:dateUtc="2024-07-15T08:51:00Z">
            <w:rPr>
              <w:color w:val="000000" w:themeColor="text1"/>
              <w:sz w:val="28"/>
              <w:szCs w:val="28"/>
              <w:lang w:val="uk-UA"/>
            </w:rPr>
          </w:rPrChange>
        </w:rPr>
        <w:t>светодиодов</w:t>
      </w:r>
      <w:proofErr w:type="spellEnd"/>
      <w:r w:rsidRPr="00FD5118">
        <w:rPr>
          <w:color w:val="000000" w:themeColor="text1"/>
          <w:sz w:val="28"/>
          <w:szCs w:val="28"/>
          <w:highlight w:val="magenta"/>
          <w:lang w:val="uk-UA"/>
          <w:rPrChange w:id="149" w:author="oleg" w:date="2024-07-15T11:51:00Z" w16du:dateUtc="2024-07-15T08:51:00Z">
            <w:rPr>
              <w:color w:val="000000" w:themeColor="text1"/>
              <w:sz w:val="28"/>
              <w:szCs w:val="28"/>
              <w:lang w:val="uk-UA"/>
            </w:rPr>
          </w:rPrChange>
        </w:rPr>
        <w:t xml:space="preserve"> на </w:t>
      </w:r>
      <w:proofErr w:type="spellStart"/>
      <w:r w:rsidRPr="00FD5118">
        <w:rPr>
          <w:color w:val="000000" w:themeColor="text1"/>
          <w:sz w:val="28"/>
          <w:szCs w:val="28"/>
          <w:highlight w:val="magenta"/>
          <w:lang w:val="uk-UA"/>
          <w:rPrChange w:id="150" w:author="oleg" w:date="2024-07-15T11:51:00Z" w16du:dateUtc="2024-07-15T08:51:00Z">
            <w:rPr>
              <w:color w:val="000000" w:themeColor="text1"/>
              <w:sz w:val="28"/>
              <w:szCs w:val="28"/>
              <w:lang w:val="uk-UA"/>
            </w:rPr>
          </w:rPrChange>
        </w:rPr>
        <w:t>основе</w:t>
      </w:r>
      <w:proofErr w:type="spellEnd"/>
      <w:r w:rsidRPr="00FD5118">
        <w:rPr>
          <w:color w:val="000000" w:themeColor="text1"/>
          <w:sz w:val="28"/>
          <w:szCs w:val="28"/>
          <w:highlight w:val="magenta"/>
          <w:lang w:val="uk-UA"/>
          <w:rPrChange w:id="151" w:author="oleg" w:date="2024-07-15T11:51:00Z" w16du:dateUtc="2024-07-15T08:51:00Z">
            <w:rPr>
              <w:color w:val="000000" w:themeColor="text1"/>
              <w:sz w:val="28"/>
              <w:szCs w:val="28"/>
              <w:lang w:val="uk-UA"/>
            </w:rPr>
          </w:rPrChange>
        </w:rPr>
        <w:t xml:space="preserve"> </w:t>
      </w:r>
      <w:proofErr w:type="spellStart"/>
      <w:r w:rsidRPr="00FD5118">
        <w:rPr>
          <w:color w:val="000000" w:themeColor="text1"/>
          <w:sz w:val="28"/>
          <w:szCs w:val="28"/>
          <w:highlight w:val="magenta"/>
          <w:lang w:val="uk-UA"/>
          <w:rPrChange w:id="152" w:author="oleg" w:date="2024-07-15T11:51:00Z" w16du:dateUtc="2024-07-15T08:51:00Z">
            <w:rPr>
              <w:color w:val="000000" w:themeColor="text1"/>
              <w:sz w:val="28"/>
              <w:szCs w:val="28"/>
              <w:lang w:val="uk-UA"/>
            </w:rPr>
          </w:rPrChange>
        </w:rPr>
        <w:t>широкозонных</w:t>
      </w:r>
      <w:proofErr w:type="spellEnd"/>
      <w:r w:rsidRPr="00FD5118">
        <w:rPr>
          <w:color w:val="000000" w:themeColor="text1"/>
          <w:sz w:val="28"/>
          <w:szCs w:val="28"/>
          <w:highlight w:val="magenta"/>
          <w:lang w:val="uk-UA"/>
          <w:rPrChange w:id="153" w:author="oleg" w:date="2024-07-15T11:51:00Z" w16du:dateUtc="2024-07-15T08:51:00Z">
            <w:rPr>
              <w:color w:val="000000" w:themeColor="text1"/>
              <w:sz w:val="28"/>
              <w:szCs w:val="28"/>
              <w:lang w:val="uk-UA"/>
            </w:rPr>
          </w:rPrChange>
        </w:rPr>
        <w:t xml:space="preserve"> </w:t>
      </w:r>
      <w:proofErr w:type="spellStart"/>
      <w:r w:rsidRPr="00FD5118">
        <w:rPr>
          <w:color w:val="000000" w:themeColor="text1"/>
          <w:sz w:val="28"/>
          <w:szCs w:val="28"/>
          <w:highlight w:val="magenta"/>
          <w:lang w:val="uk-UA"/>
          <w:rPrChange w:id="154" w:author="oleg" w:date="2024-07-15T11:51:00Z" w16du:dateUtc="2024-07-15T08:51:00Z">
            <w:rPr>
              <w:color w:val="000000" w:themeColor="text1"/>
              <w:sz w:val="28"/>
              <w:szCs w:val="28"/>
              <w:lang w:val="uk-UA"/>
            </w:rPr>
          </w:rPrChange>
        </w:rPr>
        <w:t>полупроводников</w:t>
      </w:r>
      <w:proofErr w:type="spellEnd"/>
    </w:p>
    <w:p w14:paraId="1AB0EB1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rStyle w:val="a9"/>
          <w:color w:val="000000" w:themeColor="text1"/>
          <w:sz w:val="28"/>
          <w:szCs w:val="28"/>
          <w:u w:val="none"/>
          <w:lang w:val="uk-UA"/>
        </w:rPr>
      </w:pPr>
      <w:r w:rsidRPr="002F128B">
        <w:rPr>
          <w:color w:val="000000" w:themeColor="text1"/>
          <w:sz w:val="28"/>
          <w:szCs w:val="28"/>
        </w:rPr>
        <w:t xml:space="preserve"> </w:t>
      </w:r>
      <w:proofErr w:type="spellStart"/>
      <w:r w:rsidRPr="002F128B">
        <w:rPr>
          <w:color w:val="000000" w:themeColor="text1"/>
          <w:sz w:val="28"/>
          <w:szCs w:val="28"/>
          <w:lang w:val="uk-UA"/>
        </w:rPr>
        <w:t>Investigation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Impact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Point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Defects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InGaN</w:t>
      </w:r>
      <w:proofErr w:type="spellEnd"/>
      <w:r w:rsidRPr="002F128B">
        <w:rPr>
          <w:color w:val="000000" w:themeColor="text1"/>
          <w:sz w:val="28"/>
          <w:szCs w:val="28"/>
          <w:lang w:val="uk-UA"/>
        </w:rPr>
        <w:t>/</w:t>
      </w:r>
      <w:proofErr w:type="spellStart"/>
      <w:r w:rsidRPr="002F128B">
        <w:rPr>
          <w:color w:val="000000" w:themeColor="text1"/>
          <w:sz w:val="28"/>
          <w:szCs w:val="28"/>
          <w:lang w:val="uk-UA"/>
        </w:rPr>
        <w:t>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Quantum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Wells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with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High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Dislocation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Densities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Nanomaterials</w:t>
      </w:r>
      <w:proofErr w:type="spellEnd"/>
      <w:r w:rsidRPr="002F128B">
        <w:rPr>
          <w:color w:val="000000" w:themeColor="text1"/>
          <w:sz w:val="28"/>
          <w:szCs w:val="28"/>
          <w:lang w:val="uk-UA"/>
        </w:rPr>
        <w:t> 2023, 13(18), 2569; </w:t>
      </w:r>
      <w:hyperlink r:id="rId168" w:history="1">
        <w:r w:rsidRPr="002F128B">
          <w:rPr>
            <w:rStyle w:val="a9"/>
            <w:color w:val="000000" w:themeColor="text1"/>
            <w:sz w:val="28"/>
            <w:szCs w:val="28"/>
            <w:u w:val="none"/>
            <w:lang w:val="uk-UA"/>
          </w:rPr>
          <w:t>https://doi.org/10.3390/nano13182569</w:t>
        </w:r>
      </w:hyperlink>
    </w:p>
    <w:p w14:paraId="1036863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en-US"/>
        </w:rPr>
        <w:t xml:space="preserve"> </w:t>
      </w:r>
      <w:proofErr w:type="spellStart"/>
      <w:r w:rsidRPr="002F128B">
        <w:rPr>
          <w:color w:val="000000" w:themeColor="text1"/>
          <w:sz w:val="28"/>
          <w:szCs w:val="28"/>
          <w:lang w:val="uk-UA"/>
        </w:rPr>
        <w:t>Topical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Review</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Development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overgrown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semi-polar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high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efﬁciency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green</w:t>
      </w:r>
      <w:proofErr w:type="spellEnd"/>
      <w:r w:rsidRPr="002F128B">
        <w:rPr>
          <w:color w:val="000000" w:themeColor="text1"/>
          <w:sz w:val="28"/>
          <w:szCs w:val="28"/>
          <w:lang w:val="uk-UA"/>
        </w:rPr>
        <w:t>/</w:t>
      </w:r>
      <w:proofErr w:type="spellStart"/>
      <w:r w:rsidRPr="002F128B">
        <w:rPr>
          <w:color w:val="000000" w:themeColor="text1"/>
          <w:sz w:val="28"/>
          <w:szCs w:val="28"/>
          <w:lang w:val="uk-UA"/>
        </w:rPr>
        <w:t>yellow</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emission</w:t>
      </w:r>
      <w:proofErr w:type="spellEnd"/>
      <w:r w:rsidRPr="002F128B">
        <w:rPr>
          <w:color w:val="000000" w:themeColor="text1"/>
          <w:sz w:val="28"/>
          <w:szCs w:val="28"/>
          <w:lang w:val="uk-UA"/>
        </w:rPr>
        <w:t xml:space="preserve"> </w:t>
      </w:r>
      <w:hyperlink r:id="rId169" w:history="1">
        <w:r w:rsidRPr="002F128B">
          <w:rPr>
            <w:rStyle w:val="a9"/>
            <w:color w:val="000000" w:themeColor="text1"/>
            <w:sz w:val="28"/>
            <w:szCs w:val="28"/>
            <w:u w:val="none"/>
            <w:lang w:val="uk-UA"/>
          </w:rPr>
          <w:t>http://dx.doi.org/10.1088/0268-1242/31/9/093003</w:t>
        </w:r>
      </w:hyperlink>
    </w:p>
    <w:p w14:paraId="16C82881"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rStyle w:val="anchor-text"/>
          <w:color w:val="000000" w:themeColor="text1"/>
          <w:sz w:val="28"/>
          <w:szCs w:val="28"/>
          <w:lang w:val="uk-UA"/>
        </w:rPr>
      </w:pPr>
      <w:r w:rsidRPr="002F128B">
        <w:rPr>
          <w:color w:val="000000" w:themeColor="text1"/>
          <w:sz w:val="28"/>
          <w:szCs w:val="28"/>
          <w:lang w:val="en-US"/>
        </w:rPr>
        <w:t xml:space="preserve"> </w:t>
      </w:r>
      <w:r w:rsidRPr="002F128B">
        <w:rPr>
          <w:color w:val="000000" w:themeColor="text1"/>
          <w:sz w:val="28"/>
          <w:szCs w:val="28"/>
          <w:lang w:val="uk-UA"/>
        </w:rPr>
        <w:t xml:space="preserve">9 - </w:t>
      </w:r>
      <w:proofErr w:type="spellStart"/>
      <w:r w:rsidRPr="002F128B">
        <w:rPr>
          <w:color w:val="000000" w:themeColor="text1"/>
          <w:sz w:val="28"/>
          <w:szCs w:val="28"/>
          <w:lang w:val="uk-UA"/>
        </w:rPr>
        <w:t>Hydrothermal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Synthesis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Native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Elements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Simple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Oxides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Author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links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open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overlay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panelK</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Byrappa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Masahiro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Yoshimura</w:t>
      </w:r>
      <w:proofErr w:type="spellEnd"/>
      <w:r w:rsidRPr="002F128B">
        <w:rPr>
          <w:color w:val="000000" w:themeColor="text1"/>
          <w:sz w:val="28"/>
          <w:szCs w:val="28"/>
          <w:lang w:val="uk-UA"/>
        </w:rPr>
        <w:t xml:space="preserve"> </w:t>
      </w:r>
      <w:hyperlink r:id="rId170" w:tgtFrame="_blank" w:tooltip="Persistent link using digital object identifier" w:history="1">
        <w:r w:rsidRPr="002F128B">
          <w:rPr>
            <w:rStyle w:val="anchor-text"/>
            <w:color w:val="000000" w:themeColor="text1"/>
            <w:sz w:val="28"/>
            <w:szCs w:val="28"/>
            <w:lang w:val="uk-UA"/>
          </w:rPr>
          <w:t>https://doi.org/10.1016/B978-0-12-375090-7.00009-8</w:t>
        </w:r>
      </w:hyperlink>
    </w:p>
    <w:p w14:paraId="17C690A4" w14:textId="77777777" w:rsidR="00015871" w:rsidRPr="002F128B" w:rsidRDefault="00000000"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hyperlink r:id="rId171" w:history="1">
        <w:r w:rsidR="00015871" w:rsidRPr="002F128B">
          <w:rPr>
            <w:rStyle w:val="a9"/>
            <w:color w:val="000000" w:themeColor="text1"/>
            <w:sz w:val="28"/>
            <w:szCs w:val="28"/>
            <w:u w:val="none"/>
            <w:lang w:val="uk-UA"/>
          </w:rPr>
          <w:t>https://electronics360.globalspec.com/article/12615</w:t>
        </w:r>
      </w:hyperlink>
    </w:p>
    <w:p w14:paraId="37A7AAC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LED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Spectrum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Enhancement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with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Transparent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Pigmented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Glazes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LpR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Article</w:t>
      </w:r>
      <w:proofErr w:type="spellEnd"/>
      <w:r w:rsidRPr="002F128B">
        <w:rPr>
          <w:color w:val="000000" w:themeColor="text1"/>
          <w:sz w:val="28"/>
          <w:szCs w:val="28"/>
          <w:lang w:val="uk-UA"/>
        </w:rPr>
        <w:t xml:space="preserve"> | Technologies | </w:t>
      </w:r>
      <w:proofErr w:type="spellStart"/>
      <w:r w:rsidRPr="002F128B">
        <w:rPr>
          <w:color w:val="000000" w:themeColor="text1"/>
          <w:sz w:val="28"/>
          <w:szCs w:val="28"/>
          <w:lang w:val="uk-UA"/>
        </w:rPr>
        <w:t>Jun</w:t>
      </w:r>
      <w:proofErr w:type="spellEnd"/>
      <w:r w:rsidRPr="002F128B">
        <w:rPr>
          <w:color w:val="000000" w:themeColor="text1"/>
          <w:sz w:val="28"/>
          <w:szCs w:val="28"/>
          <w:lang w:val="uk-UA"/>
        </w:rPr>
        <w:t xml:space="preserve"> 20, 2016,https://www.led-professional.com</w:t>
      </w:r>
    </w:p>
    <w:p w14:paraId="364EC3BF"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three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primary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colors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RGB</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Color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Model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Green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Blue</w:t>
      </w:r>
      <w:proofErr w:type="spellEnd"/>
      <w:r w:rsidRPr="002F128B">
        <w:rPr>
          <w:color w:val="000000" w:themeColor="text1"/>
          <w:sz w:val="28"/>
          <w:szCs w:val="28"/>
          <w:lang w:val="uk-UA"/>
        </w:rPr>
        <w:t>) wikimedia.org/wiki/File:The_three_primary_colors_of_RGB_Color_Model_(Red,_Green,_Blue).png</w:t>
      </w:r>
    </w:p>
    <w:p w14:paraId="06B8461D"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Timothé</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Allanche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Effect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high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doses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MGy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optical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glasses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physics.optics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Université</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Lyon</w:t>
      </w:r>
      <w:proofErr w:type="spellEnd"/>
      <w:r w:rsidRPr="002F128B">
        <w:rPr>
          <w:color w:val="000000" w:themeColor="text1"/>
          <w:sz w:val="28"/>
          <w:szCs w:val="28"/>
          <w:lang w:val="uk-UA"/>
        </w:rPr>
        <w:t xml:space="preserve">, 2020. </w:t>
      </w:r>
      <w:proofErr w:type="spellStart"/>
      <w:r w:rsidRPr="002F128B">
        <w:rPr>
          <w:color w:val="000000" w:themeColor="text1"/>
          <w:sz w:val="28"/>
          <w:szCs w:val="28"/>
          <w:lang w:val="uk-UA"/>
        </w:rPr>
        <w:t>English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NNT</w:t>
      </w:r>
      <w:proofErr w:type="spellEnd"/>
      <w:r w:rsidRPr="002F128B">
        <w:rPr>
          <w:color w:val="000000" w:themeColor="text1"/>
          <w:sz w:val="28"/>
          <w:szCs w:val="28"/>
          <w:lang w:val="uk-UA"/>
        </w:rPr>
        <w:t xml:space="preserve"> : 2020LYSES039. tel-03215958</w:t>
      </w:r>
    </w:p>
    <w:p w14:paraId="6666843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A. H. </w:t>
      </w:r>
      <w:proofErr w:type="spellStart"/>
      <w:r w:rsidRPr="002F128B">
        <w:rPr>
          <w:color w:val="000000" w:themeColor="text1"/>
          <w:sz w:val="28"/>
          <w:szCs w:val="28"/>
          <w:lang w:val="uk-UA"/>
        </w:rPr>
        <w:t>Johnston</w:t>
      </w:r>
      <w:proofErr w:type="spellEnd"/>
      <w:r w:rsidRPr="002F128B">
        <w:rPr>
          <w:color w:val="000000" w:themeColor="text1"/>
          <w:sz w:val="28"/>
          <w:szCs w:val="28"/>
          <w:lang w:val="uk-UA"/>
        </w:rPr>
        <w:t>, ―</w:t>
      </w:r>
      <w:proofErr w:type="spellStart"/>
      <w:r w:rsidRPr="002F128B">
        <w:rPr>
          <w:color w:val="000000" w:themeColor="text1"/>
          <w:sz w:val="28"/>
          <w:szCs w:val="28"/>
          <w:lang w:val="uk-UA"/>
        </w:rPr>
        <w:t>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damage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optoelectronic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devices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space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Proceedings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4th </w:t>
      </w:r>
      <w:proofErr w:type="spellStart"/>
      <w:r w:rsidRPr="002F128B">
        <w:rPr>
          <w:color w:val="000000" w:themeColor="text1"/>
          <w:sz w:val="28"/>
          <w:szCs w:val="28"/>
          <w:lang w:val="uk-UA"/>
        </w:rPr>
        <w:t>International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Workshop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Effects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Semiconductor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Devices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Space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Application</w:t>
      </w:r>
      <w:proofErr w:type="spellEnd"/>
      <w:r w:rsidRPr="002F128B">
        <w:rPr>
          <w:color w:val="000000" w:themeColor="text1"/>
          <w:sz w:val="28"/>
          <w:szCs w:val="28"/>
          <w:lang w:val="uk-UA"/>
        </w:rPr>
        <w:t xml:space="preserve">, 2000. </w:t>
      </w:r>
      <w:hyperlink r:id="rId172" w:history="1">
        <w:r w:rsidRPr="002F128B">
          <w:rPr>
            <w:rStyle w:val="a9"/>
            <w:color w:val="000000" w:themeColor="text1"/>
            <w:sz w:val="28"/>
            <w:szCs w:val="28"/>
            <w:u w:val="none"/>
            <w:lang w:val="uk-UA"/>
          </w:rPr>
          <w:t>http://nepp.nasa.gov/docuploads/D41D389D-04D4-4710-BBCFF24F4529B3B3/Dmg_Space-00.pdf</w:t>
        </w:r>
      </w:hyperlink>
      <w:r w:rsidRPr="002F128B">
        <w:rPr>
          <w:color w:val="000000" w:themeColor="text1"/>
          <w:sz w:val="28"/>
          <w:szCs w:val="28"/>
          <w:lang w:val="uk-UA"/>
        </w:rPr>
        <w:t>.</w:t>
      </w:r>
    </w:p>
    <w:p w14:paraId="05EA852D"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A. </w:t>
      </w:r>
      <w:proofErr w:type="spellStart"/>
      <w:r w:rsidRPr="002F128B">
        <w:rPr>
          <w:color w:val="000000" w:themeColor="text1"/>
          <w:sz w:val="28"/>
          <w:szCs w:val="28"/>
          <w:lang w:val="uk-UA"/>
        </w:rPr>
        <w:t>Floriduz</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J. D. </w:t>
      </w:r>
      <w:proofErr w:type="spellStart"/>
      <w:r w:rsidRPr="002F128B">
        <w:rPr>
          <w:color w:val="000000" w:themeColor="text1"/>
          <w:sz w:val="28"/>
          <w:szCs w:val="28"/>
          <w:lang w:val="uk-UA"/>
        </w:rPr>
        <w:t>Devine</w:t>
      </w:r>
      <w:proofErr w:type="spellEnd"/>
      <w:r w:rsidRPr="002F128B">
        <w:rPr>
          <w:color w:val="000000" w:themeColor="text1"/>
          <w:sz w:val="28"/>
          <w:szCs w:val="28"/>
          <w:lang w:val="uk-UA"/>
        </w:rPr>
        <w:t>, ―</w:t>
      </w:r>
      <w:proofErr w:type="spellStart"/>
      <w:r w:rsidRPr="002F128B">
        <w:rPr>
          <w:color w:val="000000" w:themeColor="text1"/>
          <w:sz w:val="28"/>
          <w:szCs w:val="28"/>
          <w:lang w:val="uk-UA"/>
        </w:rPr>
        <w:t>Modelling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proton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irradiated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GaN-based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high-power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white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Jpn</w:t>
      </w:r>
      <w:proofErr w:type="spellEnd"/>
      <w:r w:rsidRPr="002F128B">
        <w:rPr>
          <w:color w:val="000000" w:themeColor="text1"/>
          <w:sz w:val="28"/>
          <w:szCs w:val="28"/>
          <w:lang w:val="uk-UA"/>
        </w:rPr>
        <w:t xml:space="preserve">. J. </w:t>
      </w:r>
      <w:proofErr w:type="spellStart"/>
      <w:r w:rsidRPr="002F128B">
        <w:rPr>
          <w:color w:val="000000" w:themeColor="text1"/>
          <w:sz w:val="28"/>
          <w:szCs w:val="28"/>
          <w:lang w:val="uk-UA"/>
        </w:rPr>
        <w:t>Appl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vol</w:t>
      </w:r>
      <w:proofErr w:type="spellEnd"/>
      <w:r w:rsidRPr="002F128B">
        <w:rPr>
          <w:color w:val="000000" w:themeColor="text1"/>
          <w:sz w:val="28"/>
          <w:szCs w:val="28"/>
          <w:lang w:val="uk-UA"/>
        </w:rPr>
        <w:t xml:space="preserve">. 57, </w:t>
      </w:r>
      <w:proofErr w:type="spellStart"/>
      <w:r w:rsidRPr="002F128B">
        <w:rPr>
          <w:color w:val="000000" w:themeColor="text1"/>
          <w:sz w:val="28"/>
          <w:szCs w:val="28"/>
          <w:lang w:val="uk-UA"/>
        </w:rPr>
        <w:t>no</w:t>
      </w:r>
      <w:proofErr w:type="spellEnd"/>
      <w:r w:rsidRPr="002F128B">
        <w:rPr>
          <w:color w:val="000000" w:themeColor="text1"/>
          <w:sz w:val="28"/>
          <w:szCs w:val="28"/>
          <w:lang w:val="uk-UA"/>
        </w:rPr>
        <w:t xml:space="preserve">. 8, p. 080304, </w:t>
      </w:r>
      <w:proofErr w:type="spellStart"/>
      <w:r w:rsidRPr="002F128B">
        <w:rPr>
          <w:color w:val="000000" w:themeColor="text1"/>
          <w:sz w:val="28"/>
          <w:szCs w:val="28"/>
          <w:lang w:val="uk-UA"/>
        </w:rPr>
        <w:t>Aug</w:t>
      </w:r>
      <w:proofErr w:type="spellEnd"/>
      <w:r w:rsidRPr="002F128B">
        <w:rPr>
          <w:color w:val="000000" w:themeColor="text1"/>
          <w:sz w:val="28"/>
          <w:szCs w:val="28"/>
          <w:lang w:val="uk-UA"/>
        </w:rPr>
        <w:t>. 2018, doi:10.7567/JJAP.57.080304.</w:t>
      </w:r>
    </w:p>
    <w:p w14:paraId="1103D15D" w14:textId="77777777" w:rsidR="00015871" w:rsidRPr="00157C9D"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r w:rsidRPr="002F128B">
        <w:rPr>
          <w:color w:val="000000" w:themeColor="text1"/>
          <w:sz w:val="28"/>
          <w:szCs w:val="28"/>
          <w:lang w:val="uk-UA"/>
        </w:rPr>
        <w:t xml:space="preserve"> </w:t>
      </w:r>
      <w:r w:rsidRPr="00157C9D">
        <w:rPr>
          <w:color w:val="FF0000"/>
          <w:sz w:val="28"/>
          <w:szCs w:val="28"/>
          <w:lang w:val="uk-UA"/>
        </w:rPr>
        <w:t xml:space="preserve">A. </w:t>
      </w:r>
      <w:proofErr w:type="spellStart"/>
      <w:r w:rsidRPr="00157C9D">
        <w:rPr>
          <w:color w:val="FF0000"/>
          <w:sz w:val="28"/>
          <w:szCs w:val="28"/>
          <w:lang w:val="uk-UA"/>
        </w:rPr>
        <w:t>Floriduz</w:t>
      </w:r>
      <w:proofErr w:type="spellEnd"/>
      <w:r w:rsidRPr="00157C9D">
        <w:rPr>
          <w:color w:val="FF0000"/>
          <w:sz w:val="28"/>
          <w:szCs w:val="28"/>
          <w:lang w:val="uk-UA"/>
        </w:rPr>
        <w:t xml:space="preserve"> </w:t>
      </w:r>
      <w:proofErr w:type="spellStart"/>
      <w:r w:rsidRPr="00157C9D">
        <w:rPr>
          <w:color w:val="FF0000"/>
          <w:sz w:val="28"/>
          <w:szCs w:val="28"/>
          <w:lang w:val="uk-UA"/>
        </w:rPr>
        <w:t>and</w:t>
      </w:r>
      <w:proofErr w:type="spellEnd"/>
      <w:r w:rsidRPr="00157C9D">
        <w:rPr>
          <w:color w:val="FF0000"/>
          <w:sz w:val="28"/>
          <w:szCs w:val="28"/>
          <w:lang w:val="uk-UA"/>
        </w:rPr>
        <w:t xml:space="preserve"> J. D. </w:t>
      </w:r>
      <w:proofErr w:type="spellStart"/>
      <w:r w:rsidRPr="00157C9D">
        <w:rPr>
          <w:color w:val="FF0000"/>
          <w:sz w:val="28"/>
          <w:szCs w:val="28"/>
          <w:lang w:val="uk-UA"/>
        </w:rPr>
        <w:t>Devine</w:t>
      </w:r>
      <w:proofErr w:type="spellEnd"/>
      <w:r w:rsidRPr="00157C9D">
        <w:rPr>
          <w:color w:val="FF0000"/>
          <w:sz w:val="28"/>
          <w:szCs w:val="28"/>
          <w:lang w:val="uk-UA"/>
        </w:rPr>
        <w:t>, ―</w:t>
      </w:r>
      <w:proofErr w:type="spellStart"/>
      <w:r w:rsidRPr="00157C9D">
        <w:rPr>
          <w:color w:val="FF0000"/>
          <w:sz w:val="28"/>
          <w:szCs w:val="28"/>
          <w:lang w:val="uk-UA"/>
        </w:rPr>
        <w:t>Modelling</w:t>
      </w:r>
      <w:proofErr w:type="spellEnd"/>
      <w:r w:rsidRPr="00157C9D">
        <w:rPr>
          <w:color w:val="FF0000"/>
          <w:sz w:val="28"/>
          <w:szCs w:val="28"/>
          <w:lang w:val="uk-UA"/>
        </w:rPr>
        <w:t xml:space="preserve"> </w:t>
      </w:r>
      <w:proofErr w:type="spellStart"/>
      <w:r w:rsidRPr="00157C9D">
        <w:rPr>
          <w:color w:val="FF0000"/>
          <w:sz w:val="28"/>
          <w:szCs w:val="28"/>
          <w:lang w:val="uk-UA"/>
        </w:rPr>
        <w:t>of</w:t>
      </w:r>
      <w:proofErr w:type="spellEnd"/>
      <w:r w:rsidRPr="00157C9D">
        <w:rPr>
          <w:color w:val="FF0000"/>
          <w:sz w:val="28"/>
          <w:szCs w:val="28"/>
          <w:lang w:val="uk-UA"/>
        </w:rPr>
        <w:t xml:space="preserve"> </w:t>
      </w:r>
      <w:proofErr w:type="spellStart"/>
      <w:r w:rsidRPr="00157C9D">
        <w:rPr>
          <w:color w:val="FF0000"/>
          <w:sz w:val="28"/>
          <w:szCs w:val="28"/>
          <w:lang w:val="uk-UA"/>
        </w:rPr>
        <w:t>proton</w:t>
      </w:r>
      <w:proofErr w:type="spellEnd"/>
      <w:r w:rsidRPr="00157C9D">
        <w:rPr>
          <w:color w:val="FF0000"/>
          <w:sz w:val="28"/>
          <w:szCs w:val="28"/>
          <w:lang w:val="uk-UA"/>
        </w:rPr>
        <w:t xml:space="preserve"> </w:t>
      </w:r>
      <w:proofErr w:type="spellStart"/>
      <w:r w:rsidRPr="00157C9D">
        <w:rPr>
          <w:color w:val="FF0000"/>
          <w:sz w:val="28"/>
          <w:szCs w:val="28"/>
          <w:lang w:val="uk-UA"/>
        </w:rPr>
        <w:t>irradiated</w:t>
      </w:r>
      <w:proofErr w:type="spellEnd"/>
      <w:r w:rsidRPr="00157C9D">
        <w:rPr>
          <w:color w:val="FF0000"/>
          <w:sz w:val="28"/>
          <w:szCs w:val="28"/>
          <w:lang w:val="uk-UA"/>
        </w:rPr>
        <w:t xml:space="preserve"> </w:t>
      </w:r>
      <w:proofErr w:type="spellStart"/>
      <w:r w:rsidRPr="00157C9D">
        <w:rPr>
          <w:color w:val="FF0000"/>
          <w:sz w:val="28"/>
          <w:szCs w:val="28"/>
          <w:lang w:val="uk-UA"/>
        </w:rPr>
        <w:t>GaN-based</w:t>
      </w:r>
      <w:proofErr w:type="spellEnd"/>
      <w:r w:rsidRPr="00157C9D">
        <w:rPr>
          <w:color w:val="FF0000"/>
          <w:sz w:val="28"/>
          <w:szCs w:val="28"/>
          <w:lang w:val="uk-UA"/>
        </w:rPr>
        <w:t xml:space="preserve"> </w:t>
      </w:r>
      <w:proofErr w:type="spellStart"/>
      <w:r w:rsidRPr="00157C9D">
        <w:rPr>
          <w:color w:val="FF0000"/>
          <w:sz w:val="28"/>
          <w:szCs w:val="28"/>
          <w:lang w:val="uk-UA"/>
        </w:rPr>
        <w:t>high-power</w:t>
      </w:r>
      <w:proofErr w:type="spellEnd"/>
      <w:r w:rsidRPr="00157C9D">
        <w:rPr>
          <w:color w:val="FF0000"/>
          <w:sz w:val="28"/>
          <w:szCs w:val="28"/>
          <w:lang w:val="uk-UA"/>
        </w:rPr>
        <w:t xml:space="preserve"> </w:t>
      </w:r>
      <w:proofErr w:type="spellStart"/>
      <w:r w:rsidRPr="00157C9D">
        <w:rPr>
          <w:color w:val="FF0000"/>
          <w:sz w:val="28"/>
          <w:szCs w:val="28"/>
          <w:lang w:val="uk-UA"/>
        </w:rPr>
        <w:t>white</w:t>
      </w:r>
      <w:proofErr w:type="spellEnd"/>
      <w:r w:rsidRPr="00157C9D">
        <w:rPr>
          <w:color w:val="FF0000"/>
          <w:sz w:val="28"/>
          <w:szCs w:val="28"/>
          <w:lang w:val="uk-UA"/>
        </w:rPr>
        <w:t xml:space="preserve"> </w:t>
      </w:r>
      <w:proofErr w:type="spellStart"/>
      <w:r w:rsidRPr="00157C9D">
        <w:rPr>
          <w:color w:val="FF0000"/>
          <w:sz w:val="28"/>
          <w:szCs w:val="28"/>
          <w:lang w:val="uk-UA"/>
        </w:rPr>
        <w:t>light-emitting</w:t>
      </w:r>
      <w:proofErr w:type="spellEnd"/>
      <w:r w:rsidRPr="00157C9D">
        <w:rPr>
          <w:color w:val="FF0000"/>
          <w:sz w:val="28"/>
          <w:szCs w:val="28"/>
          <w:lang w:val="uk-UA"/>
        </w:rPr>
        <w:t xml:space="preserve"> </w:t>
      </w:r>
      <w:proofErr w:type="spellStart"/>
      <w:r w:rsidRPr="00157C9D">
        <w:rPr>
          <w:color w:val="FF0000"/>
          <w:sz w:val="28"/>
          <w:szCs w:val="28"/>
          <w:lang w:val="uk-UA"/>
        </w:rPr>
        <w:t>diodes</w:t>
      </w:r>
      <w:proofErr w:type="spellEnd"/>
      <w:r w:rsidRPr="00157C9D">
        <w:rPr>
          <w:color w:val="FF0000"/>
          <w:sz w:val="28"/>
          <w:szCs w:val="28"/>
          <w:lang w:val="uk-UA"/>
        </w:rPr>
        <w:t xml:space="preserve">,‖ </w:t>
      </w:r>
      <w:proofErr w:type="spellStart"/>
      <w:r w:rsidRPr="00157C9D">
        <w:rPr>
          <w:color w:val="FF0000"/>
          <w:sz w:val="28"/>
          <w:szCs w:val="28"/>
          <w:lang w:val="uk-UA"/>
        </w:rPr>
        <w:t>Jpn</w:t>
      </w:r>
      <w:proofErr w:type="spellEnd"/>
      <w:r w:rsidRPr="00157C9D">
        <w:rPr>
          <w:color w:val="FF0000"/>
          <w:sz w:val="28"/>
          <w:szCs w:val="28"/>
          <w:lang w:val="uk-UA"/>
        </w:rPr>
        <w:t xml:space="preserve">. J. </w:t>
      </w:r>
      <w:proofErr w:type="spellStart"/>
      <w:r w:rsidRPr="00157C9D">
        <w:rPr>
          <w:color w:val="FF0000"/>
          <w:sz w:val="28"/>
          <w:szCs w:val="28"/>
          <w:lang w:val="uk-UA"/>
        </w:rPr>
        <w:t>Appl</w:t>
      </w:r>
      <w:proofErr w:type="spellEnd"/>
      <w:r w:rsidRPr="00157C9D">
        <w:rPr>
          <w:color w:val="FF0000"/>
          <w:sz w:val="28"/>
          <w:szCs w:val="28"/>
          <w:lang w:val="uk-UA"/>
        </w:rPr>
        <w:t xml:space="preserve">. </w:t>
      </w:r>
      <w:proofErr w:type="spellStart"/>
      <w:r w:rsidRPr="00157C9D">
        <w:rPr>
          <w:color w:val="FF0000"/>
          <w:sz w:val="28"/>
          <w:szCs w:val="28"/>
          <w:lang w:val="uk-UA"/>
        </w:rPr>
        <w:t>Phys</w:t>
      </w:r>
      <w:proofErr w:type="spellEnd"/>
      <w:r w:rsidRPr="00157C9D">
        <w:rPr>
          <w:color w:val="FF0000"/>
          <w:sz w:val="28"/>
          <w:szCs w:val="28"/>
          <w:lang w:val="uk-UA"/>
        </w:rPr>
        <w:t xml:space="preserve">., </w:t>
      </w:r>
      <w:proofErr w:type="spellStart"/>
      <w:r w:rsidRPr="00157C9D">
        <w:rPr>
          <w:color w:val="FF0000"/>
          <w:sz w:val="28"/>
          <w:szCs w:val="28"/>
          <w:lang w:val="uk-UA"/>
        </w:rPr>
        <w:t>vol</w:t>
      </w:r>
      <w:proofErr w:type="spellEnd"/>
      <w:r w:rsidRPr="00157C9D">
        <w:rPr>
          <w:color w:val="FF0000"/>
          <w:sz w:val="28"/>
          <w:szCs w:val="28"/>
          <w:lang w:val="uk-UA"/>
        </w:rPr>
        <w:t xml:space="preserve">. 57, </w:t>
      </w:r>
      <w:proofErr w:type="spellStart"/>
      <w:r w:rsidRPr="00157C9D">
        <w:rPr>
          <w:color w:val="FF0000"/>
          <w:sz w:val="28"/>
          <w:szCs w:val="28"/>
          <w:lang w:val="uk-UA"/>
        </w:rPr>
        <w:t>no</w:t>
      </w:r>
      <w:proofErr w:type="spellEnd"/>
      <w:r w:rsidRPr="00157C9D">
        <w:rPr>
          <w:color w:val="FF0000"/>
          <w:sz w:val="28"/>
          <w:szCs w:val="28"/>
          <w:lang w:val="uk-UA"/>
        </w:rPr>
        <w:t xml:space="preserve">. 8, p. 080304, </w:t>
      </w:r>
      <w:proofErr w:type="spellStart"/>
      <w:r w:rsidRPr="00157C9D">
        <w:rPr>
          <w:color w:val="FF0000"/>
          <w:sz w:val="28"/>
          <w:szCs w:val="28"/>
          <w:lang w:val="uk-UA"/>
        </w:rPr>
        <w:t>Aug</w:t>
      </w:r>
      <w:proofErr w:type="spellEnd"/>
      <w:r w:rsidRPr="00157C9D">
        <w:rPr>
          <w:color w:val="FF0000"/>
          <w:sz w:val="28"/>
          <w:szCs w:val="28"/>
          <w:lang w:val="uk-UA"/>
        </w:rPr>
        <w:t>. 2018, doi:10.7567/JJAP.57.080304.</w:t>
      </w:r>
    </w:p>
    <w:p w14:paraId="5A83913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A. H. </w:t>
      </w:r>
      <w:proofErr w:type="spellStart"/>
      <w:r w:rsidRPr="002F128B">
        <w:rPr>
          <w:color w:val="000000" w:themeColor="text1"/>
          <w:sz w:val="28"/>
          <w:szCs w:val="28"/>
          <w:lang w:val="uk-UA"/>
        </w:rPr>
        <w:t>Johnston</w:t>
      </w:r>
      <w:proofErr w:type="spellEnd"/>
      <w:r w:rsidRPr="002F128B">
        <w:rPr>
          <w:color w:val="000000" w:themeColor="text1"/>
          <w:sz w:val="28"/>
          <w:szCs w:val="28"/>
          <w:lang w:val="uk-UA"/>
        </w:rPr>
        <w:t>, ―</w:t>
      </w:r>
      <w:proofErr w:type="spellStart"/>
      <w:r w:rsidRPr="002F128B">
        <w:rPr>
          <w:color w:val="000000" w:themeColor="text1"/>
          <w:sz w:val="28"/>
          <w:szCs w:val="28"/>
          <w:lang w:val="uk-UA"/>
        </w:rPr>
        <w:t>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Effects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Optoelectronic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Devices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IEEE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Trans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Nucl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Sci</w:t>
      </w:r>
      <w:proofErr w:type="spellEnd"/>
      <w:r w:rsidRPr="002F128B">
        <w:rPr>
          <w:color w:val="000000" w:themeColor="text1"/>
          <w:sz w:val="28"/>
          <w:szCs w:val="28"/>
          <w:lang w:val="uk-UA"/>
        </w:rPr>
        <w:t xml:space="preserve">., vol.60, </w:t>
      </w:r>
      <w:proofErr w:type="spellStart"/>
      <w:r w:rsidRPr="002F128B">
        <w:rPr>
          <w:color w:val="000000" w:themeColor="text1"/>
          <w:sz w:val="28"/>
          <w:szCs w:val="28"/>
          <w:lang w:val="uk-UA"/>
        </w:rPr>
        <w:t>no</w:t>
      </w:r>
      <w:proofErr w:type="spellEnd"/>
      <w:r w:rsidRPr="002F128B">
        <w:rPr>
          <w:color w:val="000000" w:themeColor="text1"/>
          <w:sz w:val="28"/>
          <w:szCs w:val="28"/>
          <w:lang w:val="uk-UA"/>
        </w:rPr>
        <w:t xml:space="preserve">. 3, </w:t>
      </w:r>
      <w:proofErr w:type="spellStart"/>
      <w:r w:rsidRPr="002F128B">
        <w:rPr>
          <w:color w:val="000000" w:themeColor="text1"/>
          <w:sz w:val="28"/>
          <w:szCs w:val="28"/>
          <w:lang w:val="uk-UA"/>
        </w:rPr>
        <w:t>pp</w:t>
      </w:r>
      <w:proofErr w:type="spellEnd"/>
      <w:r w:rsidRPr="002F128B">
        <w:rPr>
          <w:color w:val="000000" w:themeColor="text1"/>
          <w:sz w:val="28"/>
          <w:szCs w:val="28"/>
          <w:lang w:val="uk-UA"/>
        </w:rPr>
        <w:t xml:space="preserve">. 2054–2073, </w:t>
      </w:r>
      <w:proofErr w:type="spellStart"/>
      <w:r w:rsidRPr="002F128B">
        <w:rPr>
          <w:color w:val="000000" w:themeColor="text1"/>
          <w:sz w:val="28"/>
          <w:szCs w:val="28"/>
          <w:lang w:val="uk-UA"/>
        </w:rPr>
        <w:t>Jun</w:t>
      </w:r>
      <w:proofErr w:type="spellEnd"/>
      <w:r w:rsidRPr="002F128B">
        <w:rPr>
          <w:color w:val="000000" w:themeColor="text1"/>
          <w:sz w:val="28"/>
          <w:szCs w:val="28"/>
          <w:lang w:val="uk-UA"/>
        </w:rPr>
        <w:t xml:space="preserve">. 2013, </w:t>
      </w:r>
      <w:proofErr w:type="spellStart"/>
      <w:r w:rsidRPr="002F128B">
        <w:rPr>
          <w:color w:val="000000" w:themeColor="text1"/>
          <w:sz w:val="28"/>
          <w:szCs w:val="28"/>
          <w:lang w:val="uk-UA"/>
        </w:rPr>
        <w:t>doi</w:t>
      </w:r>
      <w:proofErr w:type="spellEnd"/>
      <w:r w:rsidRPr="002F128B">
        <w:rPr>
          <w:color w:val="000000" w:themeColor="text1"/>
          <w:sz w:val="28"/>
          <w:szCs w:val="28"/>
          <w:lang w:val="uk-UA"/>
        </w:rPr>
        <w:t>: 10.1109/TNS.2013.2259504.</w:t>
      </w:r>
    </w:p>
    <w:p w14:paraId="04678A56"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G. A. </w:t>
      </w:r>
      <w:proofErr w:type="spellStart"/>
      <w:r w:rsidRPr="002F128B">
        <w:rPr>
          <w:color w:val="000000" w:themeColor="text1"/>
          <w:sz w:val="28"/>
          <w:szCs w:val="28"/>
          <w:lang w:val="uk-UA"/>
        </w:rPr>
        <w:t>Umana-Membreno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w:t>
      </w:r>
      <w:proofErr w:type="spellEnd"/>
      <w:r w:rsidRPr="002F128B">
        <w:rPr>
          <w:color w:val="000000" w:themeColor="text1"/>
          <w:sz w:val="28"/>
          <w:szCs w:val="28"/>
          <w:lang w:val="uk-UA"/>
        </w:rPr>
        <w:t xml:space="preserve">., ―60Co </w:t>
      </w:r>
      <w:proofErr w:type="spellStart"/>
      <w:r w:rsidRPr="002F128B">
        <w:rPr>
          <w:color w:val="000000" w:themeColor="text1"/>
          <w:sz w:val="28"/>
          <w:szCs w:val="28"/>
          <w:lang w:val="uk-UA"/>
        </w:rPr>
        <w:t>gamma-irradiation-induced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defects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n-</w:t>
      </w:r>
      <w:proofErr w:type="spellStart"/>
      <w:r w:rsidRPr="002F128B">
        <w:rPr>
          <w:color w:val="000000" w:themeColor="text1"/>
          <w:sz w:val="28"/>
          <w:szCs w:val="28"/>
          <w:lang w:val="uk-UA"/>
        </w:rPr>
        <w:t>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Appl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Lett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vol</w:t>
      </w:r>
      <w:proofErr w:type="spellEnd"/>
      <w:r w:rsidRPr="002F128B">
        <w:rPr>
          <w:color w:val="000000" w:themeColor="text1"/>
          <w:sz w:val="28"/>
          <w:szCs w:val="28"/>
          <w:lang w:val="uk-UA"/>
        </w:rPr>
        <w:t xml:space="preserve">. 80, </w:t>
      </w:r>
      <w:proofErr w:type="spellStart"/>
      <w:r w:rsidRPr="002F128B">
        <w:rPr>
          <w:color w:val="000000" w:themeColor="text1"/>
          <w:sz w:val="28"/>
          <w:szCs w:val="28"/>
          <w:lang w:val="uk-UA"/>
        </w:rPr>
        <w:t>no</w:t>
      </w:r>
      <w:proofErr w:type="spellEnd"/>
      <w:r w:rsidRPr="002F128B">
        <w:rPr>
          <w:color w:val="000000" w:themeColor="text1"/>
          <w:sz w:val="28"/>
          <w:szCs w:val="28"/>
          <w:lang w:val="uk-UA"/>
        </w:rPr>
        <w:t xml:space="preserve">. 23, </w:t>
      </w:r>
      <w:proofErr w:type="spellStart"/>
      <w:r w:rsidRPr="002F128B">
        <w:rPr>
          <w:color w:val="000000" w:themeColor="text1"/>
          <w:sz w:val="28"/>
          <w:szCs w:val="28"/>
          <w:lang w:val="uk-UA"/>
        </w:rPr>
        <w:t>pp</w:t>
      </w:r>
      <w:proofErr w:type="spellEnd"/>
      <w:r w:rsidRPr="002F128B">
        <w:rPr>
          <w:color w:val="000000" w:themeColor="text1"/>
          <w:sz w:val="28"/>
          <w:szCs w:val="28"/>
          <w:lang w:val="uk-UA"/>
        </w:rPr>
        <w:t xml:space="preserve">. 4354–4356, </w:t>
      </w:r>
      <w:proofErr w:type="spellStart"/>
      <w:r w:rsidRPr="002F128B">
        <w:rPr>
          <w:color w:val="000000" w:themeColor="text1"/>
          <w:sz w:val="28"/>
          <w:szCs w:val="28"/>
          <w:lang w:val="uk-UA"/>
        </w:rPr>
        <w:t>Jun</w:t>
      </w:r>
      <w:proofErr w:type="spellEnd"/>
      <w:r w:rsidRPr="002F128B">
        <w:rPr>
          <w:color w:val="000000" w:themeColor="text1"/>
          <w:sz w:val="28"/>
          <w:szCs w:val="28"/>
          <w:lang w:val="uk-UA"/>
        </w:rPr>
        <w:t xml:space="preserve">. 2002, </w:t>
      </w:r>
      <w:proofErr w:type="spellStart"/>
      <w:r w:rsidRPr="002F128B">
        <w:rPr>
          <w:color w:val="000000" w:themeColor="text1"/>
          <w:sz w:val="28"/>
          <w:szCs w:val="28"/>
          <w:lang w:val="uk-UA"/>
        </w:rPr>
        <w:t>doi</w:t>
      </w:r>
      <w:proofErr w:type="spellEnd"/>
      <w:r w:rsidRPr="002F128B">
        <w:rPr>
          <w:color w:val="000000" w:themeColor="text1"/>
          <w:sz w:val="28"/>
          <w:szCs w:val="28"/>
          <w:lang w:val="uk-UA"/>
        </w:rPr>
        <w:t>: 10.1063/1.1483390.</w:t>
      </w:r>
    </w:p>
    <w:p w14:paraId="1332A91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R. </w:t>
      </w:r>
      <w:proofErr w:type="spellStart"/>
      <w:r w:rsidRPr="002F128B">
        <w:rPr>
          <w:color w:val="000000" w:themeColor="text1"/>
          <w:sz w:val="28"/>
          <w:szCs w:val="28"/>
          <w:lang w:val="uk-UA"/>
        </w:rPr>
        <w:t>Khanna</w:t>
      </w:r>
      <w:proofErr w:type="spellEnd"/>
      <w:r w:rsidRPr="002F128B">
        <w:rPr>
          <w:color w:val="000000" w:themeColor="text1"/>
          <w:sz w:val="28"/>
          <w:szCs w:val="28"/>
          <w:lang w:val="uk-UA"/>
        </w:rPr>
        <w:t xml:space="preserve">, S. Y. </w:t>
      </w:r>
      <w:proofErr w:type="spellStart"/>
      <w:r w:rsidRPr="002F128B">
        <w:rPr>
          <w:color w:val="000000" w:themeColor="text1"/>
          <w:sz w:val="28"/>
          <w:szCs w:val="28"/>
          <w:lang w:val="uk-UA"/>
        </w:rPr>
        <w:t>Han</w:t>
      </w:r>
      <w:proofErr w:type="spellEnd"/>
      <w:r w:rsidRPr="002F128B">
        <w:rPr>
          <w:color w:val="000000" w:themeColor="text1"/>
          <w:sz w:val="28"/>
          <w:szCs w:val="28"/>
          <w:lang w:val="uk-UA"/>
        </w:rPr>
        <w:t xml:space="preserve">, S. J. </w:t>
      </w:r>
      <w:proofErr w:type="spellStart"/>
      <w:r w:rsidRPr="002F128B">
        <w:rPr>
          <w:color w:val="000000" w:themeColor="text1"/>
          <w:sz w:val="28"/>
          <w:szCs w:val="28"/>
          <w:lang w:val="uk-UA"/>
        </w:rPr>
        <w:t>Pearton</w:t>
      </w:r>
      <w:proofErr w:type="spellEnd"/>
      <w:r w:rsidRPr="002F128B">
        <w:rPr>
          <w:color w:val="000000" w:themeColor="text1"/>
          <w:sz w:val="28"/>
          <w:szCs w:val="28"/>
          <w:lang w:val="uk-UA"/>
        </w:rPr>
        <w:t xml:space="preserve">, D. </w:t>
      </w:r>
      <w:proofErr w:type="spellStart"/>
      <w:r w:rsidRPr="002F128B">
        <w:rPr>
          <w:color w:val="000000" w:themeColor="text1"/>
          <w:sz w:val="28"/>
          <w:szCs w:val="28"/>
          <w:lang w:val="uk-UA"/>
        </w:rPr>
        <w:t>Schoenfeld</w:t>
      </w:r>
      <w:proofErr w:type="spellEnd"/>
      <w:r w:rsidRPr="002F128B">
        <w:rPr>
          <w:color w:val="000000" w:themeColor="text1"/>
          <w:sz w:val="28"/>
          <w:szCs w:val="28"/>
          <w:lang w:val="uk-UA"/>
        </w:rPr>
        <w:t xml:space="preserve">, W. V. </w:t>
      </w:r>
      <w:proofErr w:type="spellStart"/>
      <w:r w:rsidRPr="002F128B">
        <w:rPr>
          <w:color w:val="000000" w:themeColor="text1"/>
          <w:sz w:val="28"/>
          <w:szCs w:val="28"/>
          <w:lang w:val="uk-UA"/>
        </w:rPr>
        <w:t>Schoenfeld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F. </w:t>
      </w:r>
      <w:proofErr w:type="spellStart"/>
      <w:r w:rsidRPr="002F128B">
        <w:rPr>
          <w:color w:val="000000" w:themeColor="text1"/>
          <w:sz w:val="28"/>
          <w:szCs w:val="28"/>
          <w:lang w:val="uk-UA"/>
        </w:rPr>
        <w:t>Ren</w:t>
      </w:r>
      <w:proofErr w:type="spellEnd"/>
      <w:r w:rsidRPr="002F128B">
        <w:rPr>
          <w:color w:val="000000" w:themeColor="text1"/>
          <w:sz w:val="28"/>
          <w:szCs w:val="28"/>
          <w:lang w:val="uk-UA"/>
        </w:rPr>
        <w:t>, ―</w:t>
      </w:r>
      <w:proofErr w:type="spellStart"/>
      <w:r w:rsidRPr="002F128B">
        <w:rPr>
          <w:color w:val="000000" w:themeColor="text1"/>
          <w:sz w:val="28"/>
          <w:szCs w:val="28"/>
          <w:lang w:val="uk-UA"/>
        </w:rPr>
        <w:t>High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dose</w:t>
      </w:r>
      <w:proofErr w:type="spellEnd"/>
      <w:r w:rsidRPr="002F128B">
        <w:rPr>
          <w:color w:val="000000" w:themeColor="text1"/>
          <w:sz w:val="28"/>
          <w:szCs w:val="28"/>
          <w:lang w:val="uk-UA"/>
        </w:rPr>
        <w:t xml:space="preserve"> Co-60 </w:t>
      </w:r>
      <w:proofErr w:type="spellStart"/>
      <w:r w:rsidRPr="002F128B">
        <w:rPr>
          <w:color w:val="000000" w:themeColor="text1"/>
          <w:sz w:val="28"/>
          <w:szCs w:val="28"/>
          <w:lang w:val="uk-UA"/>
        </w:rPr>
        <w:t>gamma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irradiation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quantum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well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Appl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Lett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vol</w:t>
      </w:r>
      <w:proofErr w:type="spellEnd"/>
      <w:r w:rsidRPr="002F128B">
        <w:rPr>
          <w:color w:val="000000" w:themeColor="text1"/>
          <w:sz w:val="28"/>
          <w:szCs w:val="28"/>
          <w:lang w:val="uk-UA"/>
        </w:rPr>
        <w:t xml:space="preserve">. 87, </w:t>
      </w:r>
      <w:proofErr w:type="spellStart"/>
      <w:r w:rsidRPr="002F128B">
        <w:rPr>
          <w:color w:val="000000" w:themeColor="text1"/>
          <w:sz w:val="28"/>
          <w:szCs w:val="28"/>
          <w:lang w:val="uk-UA"/>
        </w:rPr>
        <w:t>no</w:t>
      </w:r>
      <w:proofErr w:type="spellEnd"/>
      <w:r w:rsidRPr="002F128B">
        <w:rPr>
          <w:color w:val="000000" w:themeColor="text1"/>
          <w:sz w:val="28"/>
          <w:szCs w:val="28"/>
          <w:lang w:val="uk-UA"/>
        </w:rPr>
        <w:t xml:space="preserve">. 21, </w:t>
      </w:r>
      <w:proofErr w:type="spellStart"/>
      <w:r w:rsidRPr="002F128B">
        <w:rPr>
          <w:color w:val="000000" w:themeColor="text1"/>
          <w:sz w:val="28"/>
          <w:szCs w:val="28"/>
          <w:lang w:val="uk-UA"/>
        </w:rPr>
        <w:t>pp</w:t>
      </w:r>
      <w:proofErr w:type="spellEnd"/>
      <w:r w:rsidRPr="002F128B">
        <w:rPr>
          <w:color w:val="000000" w:themeColor="text1"/>
          <w:sz w:val="28"/>
          <w:szCs w:val="28"/>
          <w:lang w:val="uk-UA"/>
        </w:rPr>
        <w:t xml:space="preserve">. 212107-1 212107-3, </w:t>
      </w:r>
      <w:proofErr w:type="spellStart"/>
      <w:r w:rsidRPr="002F128B">
        <w:rPr>
          <w:color w:val="000000" w:themeColor="text1"/>
          <w:sz w:val="28"/>
          <w:szCs w:val="28"/>
          <w:lang w:val="uk-UA"/>
        </w:rPr>
        <w:t>Nov</w:t>
      </w:r>
      <w:proofErr w:type="spellEnd"/>
      <w:r w:rsidRPr="002F128B">
        <w:rPr>
          <w:color w:val="000000" w:themeColor="text1"/>
          <w:sz w:val="28"/>
          <w:szCs w:val="28"/>
          <w:lang w:val="uk-UA"/>
        </w:rPr>
        <w:t xml:space="preserve">. 2005, </w:t>
      </w:r>
      <w:proofErr w:type="spellStart"/>
      <w:r w:rsidRPr="002F128B">
        <w:rPr>
          <w:color w:val="000000" w:themeColor="text1"/>
          <w:sz w:val="28"/>
          <w:szCs w:val="28"/>
          <w:lang w:val="uk-UA"/>
        </w:rPr>
        <w:t>doi</w:t>
      </w:r>
      <w:proofErr w:type="spellEnd"/>
      <w:r w:rsidRPr="002F128B">
        <w:rPr>
          <w:color w:val="000000" w:themeColor="text1"/>
          <w:sz w:val="28"/>
          <w:szCs w:val="28"/>
          <w:lang w:val="uk-UA"/>
        </w:rPr>
        <w:t>: 10.1063/1.2132085.</w:t>
      </w:r>
    </w:p>
    <w:p w14:paraId="198C778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K. N. </w:t>
      </w:r>
      <w:proofErr w:type="spellStart"/>
      <w:r w:rsidRPr="002F128B">
        <w:rPr>
          <w:color w:val="000000" w:themeColor="text1"/>
          <w:sz w:val="28"/>
          <w:szCs w:val="28"/>
          <w:lang w:val="uk-UA"/>
        </w:rPr>
        <w:t>Orlova</w:t>
      </w:r>
      <w:proofErr w:type="spellEnd"/>
      <w:r w:rsidRPr="002F128B">
        <w:rPr>
          <w:color w:val="000000" w:themeColor="text1"/>
          <w:sz w:val="28"/>
          <w:szCs w:val="28"/>
          <w:lang w:val="uk-UA"/>
        </w:rPr>
        <w:t xml:space="preserve">, A. V. </w:t>
      </w:r>
      <w:proofErr w:type="spellStart"/>
      <w:r w:rsidRPr="002F128B">
        <w:rPr>
          <w:color w:val="000000" w:themeColor="text1"/>
          <w:sz w:val="28"/>
          <w:szCs w:val="28"/>
          <w:lang w:val="uk-UA"/>
        </w:rPr>
        <w:t>Gradoboev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I. A. </w:t>
      </w:r>
      <w:proofErr w:type="spellStart"/>
      <w:r w:rsidRPr="002F128B">
        <w:rPr>
          <w:color w:val="000000" w:themeColor="text1"/>
          <w:sz w:val="28"/>
          <w:szCs w:val="28"/>
          <w:lang w:val="uk-UA"/>
        </w:rPr>
        <w:t>Asanov</w:t>
      </w:r>
      <w:proofErr w:type="spellEnd"/>
      <w:r w:rsidRPr="002F128B">
        <w:rPr>
          <w:color w:val="000000" w:themeColor="text1"/>
          <w:sz w:val="28"/>
          <w:szCs w:val="28"/>
          <w:lang w:val="uk-UA"/>
        </w:rPr>
        <w:t>, ―</w:t>
      </w:r>
      <w:proofErr w:type="spellStart"/>
      <w:r w:rsidRPr="002F128B">
        <w:rPr>
          <w:color w:val="000000" w:themeColor="text1"/>
          <w:sz w:val="28"/>
          <w:szCs w:val="28"/>
          <w:lang w:val="uk-UA"/>
        </w:rPr>
        <w:t>Gamma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degradation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based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heterostructures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AlGaInP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Strategic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Technology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IFOST</w:t>
      </w:r>
      <w:proofErr w:type="spellEnd"/>
      <w:r w:rsidRPr="002F128B">
        <w:rPr>
          <w:color w:val="000000" w:themeColor="text1"/>
          <w:sz w:val="28"/>
          <w:szCs w:val="28"/>
          <w:lang w:val="uk-UA"/>
        </w:rPr>
        <w:t xml:space="preserve">), 2012 7th </w:t>
      </w:r>
      <w:proofErr w:type="spellStart"/>
      <w:r w:rsidRPr="002F128B">
        <w:rPr>
          <w:color w:val="000000" w:themeColor="text1"/>
          <w:sz w:val="28"/>
          <w:szCs w:val="28"/>
          <w:lang w:val="uk-UA"/>
        </w:rPr>
        <w:t>International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Forum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2012, </w:t>
      </w:r>
      <w:proofErr w:type="spellStart"/>
      <w:r w:rsidRPr="002F128B">
        <w:rPr>
          <w:color w:val="000000" w:themeColor="text1"/>
          <w:sz w:val="28"/>
          <w:szCs w:val="28"/>
          <w:lang w:val="uk-UA"/>
        </w:rPr>
        <w:t>pp</w:t>
      </w:r>
      <w:proofErr w:type="spellEnd"/>
      <w:r w:rsidRPr="002F128B">
        <w:rPr>
          <w:color w:val="000000" w:themeColor="text1"/>
          <w:sz w:val="28"/>
          <w:szCs w:val="28"/>
          <w:lang w:val="uk-UA"/>
        </w:rPr>
        <w:t xml:space="preserve">. 201–204, </w:t>
      </w:r>
      <w:proofErr w:type="spellStart"/>
      <w:r w:rsidRPr="002F128B">
        <w:rPr>
          <w:color w:val="000000" w:themeColor="text1"/>
          <w:sz w:val="28"/>
          <w:szCs w:val="28"/>
          <w:lang w:val="uk-UA"/>
        </w:rPr>
        <w:t>Accessed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Jan</w:t>
      </w:r>
      <w:proofErr w:type="spellEnd"/>
      <w:r w:rsidRPr="002F128B">
        <w:rPr>
          <w:color w:val="000000" w:themeColor="text1"/>
          <w:sz w:val="28"/>
          <w:szCs w:val="28"/>
          <w:lang w:val="uk-UA"/>
        </w:rPr>
        <w:t>. 07, 2017. [</w:t>
      </w:r>
      <w:proofErr w:type="spellStart"/>
      <w:r w:rsidRPr="002F128B">
        <w:rPr>
          <w:color w:val="000000" w:themeColor="text1"/>
          <w:sz w:val="28"/>
          <w:szCs w:val="28"/>
          <w:lang w:val="uk-UA"/>
        </w:rPr>
        <w:t>Online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Available</w:t>
      </w:r>
      <w:proofErr w:type="spellEnd"/>
      <w:r w:rsidRPr="002F128B">
        <w:rPr>
          <w:color w:val="000000" w:themeColor="text1"/>
          <w:sz w:val="28"/>
          <w:szCs w:val="28"/>
          <w:lang w:val="uk-UA"/>
        </w:rPr>
        <w:t xml:space="preserve">: </w:t>
      </w:r>
      <w:hyperlink r:id="rId173" w:history="1">
        <w:r w:rsidRPr="002F128B">
          <w:rPr>
            <w:rStyle w:val="a9"/>
            <w:color w:val="000000" w:themeColor="text1"/>
            <w:sz w:val="28"/>
            <w:szCs w:val="28"/>
            <w:u w:val="none"/>
            <w:lang w:val="uk-UA"/>
          </w:rPr>
          <w:t>http://ieeexplore.ieee.org/xpls/abs_all.jsp?arnumber=6357528</w:t>
        </w:r>
      </w:hyperlink>
    </w:p>
    <w:p w14:paraId="3CD2FA3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T. </w:t>
      </w:r>
      <w:proofErr w:type="spellStart"/>
      <w:r w:rsidRPr="002F128B">
        <w:rPr>
          <w:color w:val="000000" w:themeColor="text1"/>
          <w:sz w:val="28"/>
          <w:szCs w:val="28"/>
          <w:lang w:val="uk-UA"/>
        </w:rPr>
        <w:t>Takeuchi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w:t>
      </w:r>
      <w:proofErr w:type="spellEnd"/>
      <w:r w:rsidRPr="002F128B">
        <w:rPr>
          <w:color w:val="000000" w:themeColor="text1"/>
          <w:sz w:val="28"/>
          <w:szCs w:val="28"/>
          <w:lang w:val="uk-UA"/>
        </w:rPr>
        <w:t>., ―</w:t>
      </w:r>
      <w:proofErr w:type="spellStart"/>
      <w:r w:rsidRPr="002F128B">
        <w:rPr>
          <w:color w:val="000000" w:themeColor="text1"/>
          <w:sz w:val="28"/>
          <w:szCs w:val="28"/>
          <w:lang w:val="uk-UA"/>
        </w:rPr>
        <w:t>Development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Radiation-Resistant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In-Water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Wireless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Transmission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System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Using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Photo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IEEE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Trans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Nucl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Sci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vol</w:t>
      </w:r>
      <w:proofErr w:type="spellEnd"/>
      <w:r w:rsidRPr="002F128B">
        <w:rPr>
          <w:color w:val="000000" w:themeColor="text1"/>
          <w:sz w:val="28"/>
          <w:szCs w:val="28"/>
          <w:lang w:val="uk-UA"/>
        </w:rPr>
        <w:t xml:space="preserve">. 63,no. 5, </w:t>
      </w:r>
      <w:proofErr w:type="spellStart"/>
      <w:r w:rsidRPr="002F128B">
        <w:rPr>
          <w:color w:val="000000" w:themeColor="text1"/>
          <w:sz w:val="28"/>
          <w:szCs w:val="28"/>
          <w:lang w:val="uk-UA"/>
        </w:rPr>
        <w:t>pp</w:t>
      </w:r>
      <w:proofErr w:type="spellEnd"/>
      <w:r w:rsidRPr="002F128B">
        <w:rPr>
          <w:color w:val="000000" w:themeColor="text1"/>
          <w:sz w:val="28"/>
          <w:szCs w:val="28"/>
          <w:lang w:val="uk-UA"/>
        </w:rPr>
        <w:t xml:space="preserve">. 2698–2702, </w:t>
      </w:r>
      <w:proofErr w:type="spellStart"/>
      <w:r w:rsidRPr="002F128B">
        <w:rPr>
          <w:color w:val="000000" w:themeColor="text1"/>
          <w:sz w:val="28"/>
          <w:szCs w:val="28"/>
          <w:lang w:val="uk-UA"/>
        </w:rPr>
        <w:t>Oct</w:t>
      </w:r>
      <w:proofErr w:type="spellEnd"/>
      <w:r w:rsidRPr="002F128B">
        <w:rPr>
          <w:color w:val="000000" w:themeColor="text1"/>
          <w:sz w:val="28"/>
          <w:szCs w:val="28"/>
          <w:lang w:val="uk-UA"/>
        </w:rPr>
        <w:t xml:space="preserve">. 2016, </w:t>
      </w:r>
      <w:proofErr w:type="spellStart"/>
      <w:r w:rsidRPr="002F128B">
        <w:rPr>
          <w:color w:val="000000" w:themeColor="text1"/>
          <w:sz w:val="28"/>
          <w:szCs w:val="28"/>
          <w:lang w:val="uk-UA"/>
        </w:rPr>
        <w:t>DOI</w:t>
      </w:r>
      <w:proofErr w:type="spellEnd"/>
      <w:r w:rsidRPr="002F128B">
        <w:rPr>
          <w:color w:val="000000" w:themeColor="text1"/>
          <w:sz w:val="28"/>
          <w:szCs w:val="28"/>
          <w:lang w:val="uk-UA"/>
        </w:rPr>
        <w:t>: 10.1109/TNS.2016.2582299</w:t>
      </w:r>
    </w:p>
    <w:p w14:paraId="04D51CD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rStyle w:val="a9"/>
          <w:color w:val="000000" w:themeColor="text1"/>
          <w:sz w:val="28"/>
          <w:szCs w:val="28"/>
          <w:u w:val="none"/>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Influence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Electron-Beam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Irradiation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Characters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GaN-Based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DOI</w:t>
      </w:r>
      <w:proofErr w:type="spellEnd"/>
      <w:r w:rsidRPr="002F128B">
        <w:rPr>
          <w:color w:val="000000" w:themeColor="text1"/>
          <w:sz w:val="28"/>
          <w:szCs w:val="28"/>
          <w:lang w:val="uk-UA"/>
        </w:rPr>
        <w:t>: </w:t>
      </w:r>
      <w:hyperlink r:id="rId174" w:tgtFrame="_blank" w:history="1">
        <w:r w:rsidRPr="002F128B">
          <w:rPr>
            <w:rStyle w:val="a9"/>
            <w:color w:val="000000" w:themeColor="text1"/>
            <w:sz w:val="28"/>
            <w:szCs w:val="28"/>
            <w:u w:val="none"/>
            <w:lang w:val="uk-UA"/>
          </w:rPr>
          <w:t>10.1109/SOPO.2012.6271097</w:t>
        </w:r>
      </w:hyperlink>
    </w:p>
    <w:p w14:paraId="7EBF50C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rStyle w:val="a9"/>
          <w:color w:val="000000" w:themeColor="text1"/>
          <w:sz w:val="28"/>
          <w:szCs w:val="28"/>
          <w:u w:val="none"/>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Effect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neutron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irradiation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electrical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optical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properties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InGaN</w:t>
      </w:r>
      <w:proofErr w:type="spellEnd"/>
      <w:r w:rsidRPr="002F128B">
        <w:rPr>
          <w:color w:val="000000" w:themeColor="text1"/>
          <w:sz w:val="28"/>
          <w:szCs w:val="28"/>
          <w:lang w:val="uk-UA"/>
        </w:rPr>
        <w:t>/</w:t>
      </w:r>
      <w:proofErr w:type="spellStart"/>
      <w:r w:rsidRPr="002F128B">
        <w:rPr>
          <w:color w:val="000000" w:themeColor="text1"/>
          <w:sz w:val="28"/>
          <w:szCs w:val="28"/>
          <w:lang w:val="uk-UA"/>
        </w:rPr>
        <w:t>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w:t>
      </w:r>
      <w:hyperlink r:id="rId175" w:tgtFrame="_blank" w:history="1">
        <w:r w:rsidRPr="002F128B">
          <w:rPr>
            <w:rStyle w:val="a9"/>
            <w:color w:val="000000" w:themeColor="text1"/>
            <w:sz w:val="28"/>
            <w:szCs w:val="28"/>
            <w:u w:val="none"/>
            <w:bdr w:val="none" w:sz="0" w:space="0" w:color="auto" w:frame="1"/>
            <w:shd w:val="clear" w:color="auto" w:fill="FFFFFF"/>
            <w:lang w:val="uk-UA"/>
          </w:rPr>
          <w:t>https://doi.org/10.1116/1.3268136</w:t>
        </w:r>
      </w:hyperlink>
    </w:p>
    <w:p w14:paraId="0C8B77E8"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rStyle w:val="a9"/>
          <w:color w:val="000000" w:themeColor="text1"/>
          <w:sz w:val="28"/>
          <w:szCs w:val="28"/>
          <w:u w:val="none"/>
          <w:bdr w:val="none" w:sz="0" w:space="0" w:color="auto" w:frame="1"/>
          <w:shd w:val="clear" w:color="auto" w:fill="FFFFFF"/>
          <w:lang w:val="uk-UA"/>
        </w:rPr>
        <w:t xml:space="preserve"> </w:t>
      </w:r>
      <w:proofErr w:type="spellStart"/>
      <w:r w:rsidRPr="002F128B">
        <w:rPr>
          <w:color w:val="000000" w:themeColor="text1"/>
          <w:sz w:val="28"/>
          <w:szCs w:val="28"/>
          <w:lang w:val="uk-UA"/>
        </w:rPr>
        <w:t>Electron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Irradiation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Effects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GaN</w:t>
      </w:r>
      <w:proofErr w:type="spellEnd"/>
      <w:r w:rsidRPr="002F128B">
        <w:rPr>
          <w:color w:val="000000" w:themeColor="text1"/>
          <w:sz w:val="28"/>
          <w:szCs w:val="28"/>
          <w:lang w:val="uk-UA"/>
        </w:rPr>
        <w:t> ∕ </w:t>
      </w:r>
      <w:proofErr w:type="spellStart"/>
      <w:r w:rsidRPr="002F128B">
        <w:rPr>
          <w:color w:val="000000" w:themeColor="text1"/>
          <w:sz w:val="28"/>
          <w:szCs w:val="28"/>
          <w:lang w:val="uk-UA"/>
        </w:rPr>
        <w:t>InGaN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Multiple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Quantum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Well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Structures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DOI</w:t>
      </w:r>
      <w:proofErr w:type="spellEnd"/>
      <w:r w:rsidRPr="002F128B">
        <w:rPr>
          <w:color w:val="000000" w:themeColor="text1"/>
          <w:sz w:val="28"/>
          <w:szCs w:val="28"/>
          <w:lang w:val="en-US"/>
        </w:rPr>
        <w:t>:</w:t>
      </w:r>
      <w:r w:rsidRPr="002F128B">
        <w:rPr>
          <w:color w:val="000000" w:themeColor="text1"/>
          <w:sz w:val="28"/>
          <w:szCs w:val="28"/>
          <w:lang w:val="uk-UA"/>
        </w:rPr>
        <w:t> 10.1149/1.2803517</w:t>
      </w:r>
    </w:p>
    <w:p w14:paraId="5D83B20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DOI</w:t>
      </w:r>
      <w:proofErr w:type="spellEnd"/>
      <w:r w:rsidRPr="002F128B">
        <w:rPr>
          <w:color w:val="000000" w:themeColor="text1"/>
          <w:sz w:val="28"/>
          <w:szCs w:val="28"/>
          <w:lang w:val="uk-UA"/>
        </w:rPr>
        <w:t>: 10.2227/PAM.15.3.54</w:t>
      </w:r>
    </w:p>
    <w:p w14:paraId="2050CF7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Шамирзаэв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В.Т</w:t>
      </w:r>
      <w:proofErr w:type="spellEnd"/>
      <w:r w:rsidRPr="002F128B">
        <w:rPr>
          <w:color w:val="000000" w:themeColor="text1"/>
          <w:sz w:val="28"/>
          <w:szCs w:val="28"/>
          <w:lang w:val="uk-UA"/>
        </w:rPr>
        <w:t>. «</w:t>
      </w:r>
      <w:proofErr w:type="spellStart"/>
      <w:r w:rsidRPr="002F128B">
        <w:rPr>
          <w:color w:val="000000" w:themeColor="text1"/>
          <w:sz w:val="28"/>
          <w:szCs w:val="28"/>
          <w:lang w:val="uk-UA"/>
        </w:rPr>
        <w:t>Мощные</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УФ</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светоизлучающие</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диоды</w:t>
      </w:r>
      <w:proofErr w:type="spellEnd"/>
      <w:r w:rsidRPr="002F128B">
        <w:rPr>
          <w:color w:val="000000" w:themeColor="text1"/>
          <w:sz w:val="28"/>
          <w:szCs w:val="28"/>
          <w:lang w:val="uk-UA"/>
        </w:rPr>
        <w:t xml:space="preserve">: характеристики и </w:t>
      </w:r>
      <w:proofErr w:type="spellStart"/>
      <w:r w:rsidRPr="002F128B">
        <w:rPr>
          <w:color w:val="000000" w:themeColor="text1"/>
          <w:sz w:val="28"/>
          <w:szCs w:val="28"/>
          <w:lang w:val="uk-UA"/>
        </w:rPr>
        <w:t>использование</w:t>
      </w:r>
      <w:proofErr w:type="spellEnd"/>
      <w:r w:rsidRPr="002F128B">
        <w:rPr>
          <w:color w:val="000000" w:themeColor="text1"/>
          <w:sz w:val="28"/>
          <w:szCs w:val="28"/>
          <w:lang w:val="uk-UA"/>
        </w:rPr>
        <w:t xml:space="preserve"> для контроля </w:t>
      </w:r>
      <w:proofErr w:type="spellStart"/>
      <w:r w:rsidRPr="002F128B">
        <w:rPr>
          <w:color w:val="000000" w:themeColor="text1"/>
          <w:sz w:val="28"/>
          <w:szCs w:val="28"/>
          <w:lang w:val="uk-UA"/>
        </w:rPr>
        <w:t>загрязненной</w:t>
      </w:r>
      <w:proofErr w:type="spellEnd"/>
      <w:r w:rsidRPr="002F128B">
        <w:rPr>
          <w:color w:val="000000" w:themeColor="text1"/>
          <w:sz w:val="28"/>
          <w:szCs w:val="28"/>
          <w:lang w:val="uk-UA"/>
        </w:rPr>
        <w:t xml:space="preserve"> води» </w:t>
      </w:r>
      <w:proofErr w:type="spellStart"/>
      <w:r w:rsidRPr="002F128B">
        <w:rPr>
          <w:color w:val="000000" w:themeColor="text1"/>
          <w:sz w:val="28"/>
          <w:szCs w:val="28"/>
          <w:lang w:val="uk-UA"/>
        </w:rPr>
        <w:t>Новосибирск</w:t>
      </w:r>
      <w:proofErr w:type="spellEnd"/>
      <w:r w:rsidRPr="002F128B">
        <w:rPr>
          <w:color w:val="000000" w:themeColor="text1"/>
          <w:sz w:val="28"/>
          <w:szCs w:val="28"/>
          <w:lang w:val="uk-UA"/>
        </w:rPr>
        <w:t xml:space="preserve"> 2016г.</w:t>
      </w:r>
    </w:p>
    <w:p w14:paraId="5732FE4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rPr>
        <w:t xml:space="preserve"> </w:t>
      </w:r>
      <w:r w:rsidRPr="002F128B">
        <w:rPr>
          <w:color w:val="000000" w:themeColor="text1"/>
          <w:sz w:val="28"/>
          <w:szCs w:val="28"/>
          <w:lang w:val="en-US"/>
        </w:rPr>
        <w:t xml:space="preserve">Datasheet - G-NOR ELECTRONICS </w:t>
      </w:r>
      <w:proofErr w:type="spellStart"/>
      <w:r w:rsidRPr="002F128B">
        <w:rPr>
          <w:color w:val="000000" w:themeColor="text1"/>
          <w:sz w:val="28"/>
          <w:szCs w:val="28"/>
          <w:lang w:val="en-US"/>
        </w:rPr>
        <w:t>CO.,LTD</w:t>
      </w:r>
      <w:proofErr w:type="spellEnd"/>
      <w:r w:rsidRPr="002F128B">
        <w:rPr>
          <w:color w:val="000000" w:themeColor="text1"/>
          <w:sz w:val="28"/>
          <w:szCs w:val="28"/>
          <w:lang w:val="en-US"/>
        </w:rPr>
        <w:t>. GNL-5013xx (Φ5mm ROUND TYPE) Ultra Brightness</w:t>
      </w:r>
    </w:p>
    <w:p w14:paraId="5A52275C" w14:textId="77777777" w:rsidR="00015871" w:rsidRPr="002F128B" w:rsidRDefault="00015871" w:rsidP="00517AD8">
      <w:pPr>
        <w:pStyle w:val="a7"/>
        <w:widowControl/>
        <w:numPr>
          <w:ilvl w:val="0"/>
          <w:numId w:val="22"/>
        </w:numPr>
        <w:autoSpaceDE/>
        <w:autoSpaceDN/>
        <w:spacing w:after="160" w:line="360" w:lineRule="auto"/>
        <w:ind w:right="140"/>
        <w:contextualSpacing/>
        <w:jc w:val="both"/>
        <w:rPr>
          <w:color w:val="000000" w:themeColor="text1"/>
          <w:sz w:val="28"/>
          <w:szCs w:val="28"/>
        </w:rPr>
      </w:pPr>
      <w:r w:rsidRPr="002F128B">
        <w:rPr>
          <w:color w:val="000000" w:themeColor="text1"/>
          <w:sz w:val="28"/>
          <w:szCs w:val="28"/>
          <w:lang w:val="en-US"/>
        </w:rPr>
        <w:t xml:space="preserve"> </w:t>
      </w:r>
      <w:r w:rsidR="00517AD8" w:rsidRPr="002F128B">
        <w:rPr>
          <w:color w:val="000000" w:themeColor="text1"/>
          <w:sz w:val="28"/>
          <w:szCs w:val="28"/>
        </w:rPr>
        <w:t xml:space="preserve">Малюк </w:t>
      </w:r>
      <w:proofErr w:type="spellStart"/>
      <w:r w:rsidR="00517AD8" w:rsidRPr="002F128B">
        <w:rPr>
          <w:color w:val="000000" w:themeColor="text1"/>
          <w:sz w:val="28"/>
          <w:szCs w:val="28"/>
        </w:rPr>
        <w:t>И.А</w:t>
      </w:r>
      <w:proofErr w:type="spellEnd"/>
      <w:r w:rsidR="00517AD8" w:rsidRPr="002F128B">
        <w:rPr>
          <w:color w:val="000000" w:themeColor="text1"/>
          <w:sz w:val="28"/>
          <w:szCs w:val="28"/>
        </w:rPr>
        <w:t xml:space="preserve">. Гамма – спектрометрия топливных сборок </w:t>
      </w:r>
      <w:proofErr w:type="spellStart"/>
      <w:r w:rsidR="00517AD8" w:rsidRPr="002F128B">
        <w:rPr>
          <w:color w:val="000000" w:themeColor="text1"/>
          <w:sz w:val="28"/>
          <w:szCs w:val="28"/>
        </w:rPr>
        <w:t>ислледовательского</w:t>
      </w:r>
      <w:proofErr w:type="spellEnd"/>
      <w:r w:rsidR="00517AD8" w:rsidRPr="002F128B">
        <w:rPr>
          <w:color w:val="000000" w:themeColor="text1"/>
          <w:sz w:val="28"/>
          <w:szCs w:val="28"/>
        </w:rPr>
        <w:t xml:space="preserve"> реактора </w:t>
      </w:r>
      <w:proofErr w:type="spellStart"/>
      <w:r w:rsidR="00517AD8" w:rsidRPr="002F128B">
        <w:rPr>
          <w:color w:val="000000" w:themeColor="text1"/>
          <w:sz w:val="28"/>
          <w:szCs w:val="28"/>
        </w:rPr>
        <w:t>ВВР</w:t>
      </w:r>
      <w:proofErr w:type="spellEnd"/>
      <w:r w:rsidR="00517AD8" w:rsidRPr="002F128B">
        <w:rPr>
          <w:color w:val="000000" w:themeColor="text1"/>
          <w:sz w:val="28"/>
          <w:szCs w:val="28"/>
        </w:rPr>
        <w:t xml:space="preserve">-М. </w:t>
      </w:r>
      <w:proofErr w:type="spellStart"/>
      <w:r w:rsidR="00517AD8" w:rsidRPr="002F128B">
        <w:rPr>
          <w:color w:val="000000" w:themeColor="text1"/>
          <w:sz w:val="28"/>
          <w:szCs w:val="28"/>
        </w:rPr>
        <w:t>ИЯИ</w:t>
      </w:r>
      <w:proofErr w:type="spellEnd"/>
      <w:r w:rsidR="00517AD8" w:rsidRPr="002F128B">
        <w:rPr>
          <w:color w:val="000000" w:themeColor="text1"/>
          <w:sz w:val="28"/>
          <w:szCs w:val="28"/>
        </w:rPr>
        <w:t xml:space="preserve"> НАНУ. Киев – 2004г.</w:t>
      </w:r>
    </w:p>
    <w:p w14:paraId="1CBCE36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en-US"/>
        </w:rPr>
        <w:t xml:space="preserve">  O. G. </w:t>
      </w:r>
      <w:proofErr w:type="spellStart"/>
      <w:r w:rsidRPr="002F128B">
        <w:rPr>
          <w:color w:val="000000" w:themeColor="text1"/>
          <w:sz w:val="28"/>
          <w:szCs w:val="28"/>
          <w:lang w:val="en-US"/>
        </w:rPr>
        <w:t>Diakov</w:t>
      </w:r>
      <w:proofErr w:type="spellEnd"/>
      <w:r w:rsidRPr="002F128B">
        <w:rPr>
          <w:color w:val="000000" w:themeColor="text1"/>
          <w:sz w:val="28"/>
          <w:szCs w:val="28"/>
          <w:lang w:val="en-US"/>
        </w:rPr>
        <w:t xml:space="preserve">, І. А. </w:t>
      </w:r>
      <w:proofErr w:type="spellStart"/>
      <w:r w:rsidRPr="002F128B">
        <w:rPr>
          <w:color w:val="000000" w:themeColor="text1"/>
          <w:sz w:val="28"/>
          <w:szCs w:val="28"/>
          <w:lang w:val="en-US"/>
        </w:rPr>
        <w:t>Maliuk</w:t>
      </w:r>
      <w:proofErr w:type="spellEnd"/>
      <w:r w:rsidRPr="002F128B">
        <w:rPr>
          <w:color w:val="000000" w:themeColor="text1"/>
          <w:sz w:val="28"/>
          <w:szCs w:val="28"/>
          <w:lang w:val="en-US"/>
        </w:rPr>
        <w:t xml:space="preserve">, D. P. </w:t>
      </w:r>
      <w:proofErr w:type="spellStart"/>
      <w:r w:rsidRPr="002F128B">
        <w:rPr>
          <w:color w:val="000000" w:themeColor="text1"/>
          <w:sz w:val="28"/>
          <w:szCs w:val="28"/>
          <w:lang w:val="en-US"/>
        </w:rPr>
        <w:t>Stratilat</w:t>
      </w:r>
      <w:proofErr w:type="spellEnd"/>
      <w:r w:rsidRPr="002F128B">
        <w:rPr>
          <w:color w:val="000000" w:themeColor="text1"/>
          <w:sz w:val="28"/>
          <w:szCs w:val="28"/>
          <w:lang w:val="en-US"/>
        </w:rPr>
        <w:t xml:space="preserve">, М. V. </w:t>
      </w:r>
      <w:proofErr w:type="spellStart"/>
      <w:r w:rsidRPr="002F128B">
        <w:rPr>
          <w:color w:val="000000" w:themeColor="text1"/>
          <w:sz w:val="28"/>
          <w:szCs w:val="28"/>
          <w:lang w:val="en-US"/>
        </w:rPr>
        <w:t>Strilchuk</w:t>
      </w:r>
      <w:proofErr w:type="spellEnd"/>
      <w:r w:rsidRPr="002F128B">
        <w:rPr>
          <w:color w:val="000000" w:themeColor="text1"/>
          <w:sz w:val="28"/>
          <w:szCs w:val="28"/>
          <w:lang w:val="en-US"/>
        </w:rPr>
        <w:t xml:space="preserve">, V. V. </w:t>
      </w:r>
      <w:proofErr w:type="spellStart"/>
      <w:r w:rsidRPr="002F128B">
        <w:rPr>
          <w:color w:val="000000" w:themeColor="text1"/>
          <w:sz w:val="28"/>
          <w:szCs w:val="28"/>
          <w:lang w:val="en-US"/>
        </w:rPr>
        <w:t>Tryshyn</w:t>
      </w:r>
      <w:proofErr w:type="spellEnd"/>
    </w:p>
    <w:p w14:paraId="156C4D8B" w14:textId="77777777" w:rsidR="00015871" w:rsidRPr="002F128B" w:rsidRDefault="00015871" w:rsidP="00A75FEA">
      <w:pPr>
        <w:pStyle w:val="a7"/>
        <w:spacing w:line="360" w:lineRule="auto"/>
        <w:ind w:left="720" w:right="140"/>
        <w:jc w:val="both"/>
        <w:rPr>
          <w:color w:val="000000" w:themeColor="text1"/>
          <w:sz w:val="28"/>
          <w:szCs w:val="28"/>
          <w:lang w:val="en-US"/>
        </w:rPr>
      </w:pPr>
      <w:r w:rsidRPr="002F128B">
        <w:rPr>
          <w:color w:val="000000" w:themeColor="text1"/>
          <w:sz w:val="28"/>
          <w:szCs w:val="28"/>
          <w:lang w:val="en-US"/>
        </w:rPr>
        <w:t xml:space="preserve">Institute for Nuclear Research National Academy of Sciences of Ukraine, Kyiv, Ukraine CALCULATION OF SPECTRUM AND NEUTRON FLUX DENSITY IN EXPERIMENTAL CHANNELS OF </w:t>
      </w:r>
      <w:proofErr w:type="spellStart"/>
      <w:r w:rsidRPr="002F128B">
        <w:rPr>
          <w:color w:val="000000" w:themeColor="text1"/>
          <w:sz w:val="28"/>
          <w:szCs w:val="28"/>
          <w:lang w:val="en-US"/>
        </w:rPr>
        <w:t>WWR</w:t>
      </w:r>
      <w:proofErr w:type="spellEnd"/>
      <w:r w:rsidRPr="002F128B">
        <w:rPr>
          <w:color w:val="000000" w:themeColor="text1"/>
          <w:sz w:val="28"/>
          <w:szCs w:val="28"/>
          <w:lang w:val="en-US"/>
        </w:rPr>
        <w:t xml:space="preserve">-M REACTOR </w:t>
      </w:r>
      <w:proofErr w:type="spellStart"/>
      <w:r w:rsidRPr="002F128B">
        <w:rPr>
          <w:color w:val="000000" w:themeColor="text1"/>
          <w:sz w:val="28"/>
          <w:szCs w:val="28"/>
        </w:rPr>
        <w:t>ЯДЕРНА</w:t>
      </w:r>
      <w:proofErr w:type="spellEnd"/>
      <w:r w:rsidRPr="002F128B">
        <w:rPr>
          <w:color w:val="000000" w:themeColor="text1"/>
          <w:sz w:val="28"/>
          <w:szCs w:val="28"/>
          <w:lang w:val="en-US"/>
        </w:rPr>
        <w:t xml:space="preserve"> </w:t>
      </w:r>
      <w:proofErr w:type="spellStart"/>
      <w:r w:rsidRPr="002F128B">
        <w:rPr>
          <w:color w:val="000000" w:themeColor="text1"/>
          <w:sz w:val="28"/>
          <w:szCs w:val="28"/>
        </w:rPr>
        <w:t>ФІЗИКА</w:t>
      </w:r>
      <w:proofErr w:type="spellEnd"/>
      <w:r w:rsidRPr="002F128B">
        <w:rPr>
          <w:color w:val="000000" w:themeColor="text1"/>
          <w:sz w:val="28"/>
          <w:szCs w:val="28"/>
          <w:lang w:val="en-US"/>
        </w:rPr>
        <w:t xml:space="preserve"> </w:t>
      </w:r>
      <w:r w:rsidRPr="002F128B">
        <w:rPr>
          <w:color w:val="000000" w:themeColor="text1"/>
          <w:sz w:val="28"/>
          <w:szCs w:val="28"/>
        </w:rPr>
        <w:t>ТА</w:t>
      </w:r>
      <w:r w:rsidRPr="002F128B">
        <w:rPr>
          <w:color w:val="000000" w:themeColor="text1"/>
          <w:sz w:val="28"/>
          <w:szCs w:val="28"/>
          <w:lang w:val="en-US"/>
        </w:rPr>
        <w:t xml:space="preserve"> </w:t>
      </w:r>
      <w:proofErr w:type="spellStart"/>
      <w:r w:rsidRPr="002F128B">
        <w:rPr>
          <w:color w:val="000000" w:themeColor="text1"/>
          <w:sz w:val="28"/>
          <w:szCs w:val="28"/>
        </w:rPr>
        <w:t>ЕНЕРГЕТИКА</w:t>
      </w:r>
      <w:proofErr w:type="spellEnd"/>
      <w:r w:rsidRPr="002F128B">
        <w:rPr>
          <w:color w:val="000000" w:themeColor="text1"/>
          <w:sz w:val="28"/>
          <w:szCs w:val="28"/>
          <w:lang w:val="en-US"/>
        </w:rPr>
        <w:t xml:space="preserve"> / </w:t>
      </w:r>
      <w:proofErr w:type="spellStart"/>
      <w:r w:rsidRPr="002F128B">
        <w:rPr>
          <w:color w:val="000000" w:themeColor="text1"/>
          <w:sz w:val="28"/>
          <w:szCs w:val="28"/>
          <w:lang w:val="en-US"/>
        </w:rPr>
        <w:t>NUCL</w:t>
      </w:r>
      <w:proofErr w:type="spellEnd"/>
      <w:r w:rsidRPr="002F128B">
        <w:rPr>
          <w:color w:val="000000" w:themeColor="text1"/>
          <w:sz w:val="28"/>
          <w:szCs w:val="28"/>
          <w:lang w:val="en-US"/>
        </w:rPr>
        <w:t>. PHYS. AT. ENERGY 22 (2021) 243-248</w:t>
      </w:r>
    </w:p>
    <w:p w14:paraId="76E79BA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uk-UA"/>
        </w:rPr>
        <w:t xml:space="preserve"> </w:t>
      </w:r>
      <w:r w:rsidRPr="002F128B">
        <w:rPr>
          <w:color w:val="000000" w:themeColor="text1"/>
          <w:sz w:val="28"/>
          <w:szCs w:val="28"/>
          <w:lang w:val="en-US"/>
        </w:rPr>
        <w:t xml:space="preserve">V.I. Karas, L.A. Nazarenko, I.V. Karas, </w:t>
      </w:r>
      <w:hyperlink r:id="rId176" w:history="1">
        <w:r w:rsidRPr="002F128B">
          <w:rPr>
            <w:rStyle w:val="a9"/>
            <w:color w:val="000000" w:themeColor="text1"/>
            <w:sz w:val="28"/>
            <w:szCs w:val="28"/>
            <w:u w:val="none"/>
            <w:lang w:val="en-US"/>
          </w:rPr>
          <w:t>LEDs: physics, manufacturing technology, application, Kharkiv, Ukraine, 2012.</w:t>
        </w:r>
      </w:hyperlink>
    </w:p>
    <w:p w14:paraId="2E4AF41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uk-UA"/>
        </w:rPr>
        <w:t xml:space="preserve"> S. </w:t>
      </w:r>
      <w:proofErr w:type="spellStart"/>
      <w:r w:rsidRPr="002F128B">
        <w:rPr>
          <w:color w:val="000000" w:themeColor="text1"/>
          <w:sz w:val="28"/>
          <w:szCs w:val="28"/>
          <w:lang w:val="uk-UA"/>
        </w:rPr>
        <w:t>Das</w:t>
      </w:r>
      <w:proofErr w:type="spellEnd"/>
      <w:r w:rsidRPr="002F128B">
        <w:rPr>
          <w:color w:val="000000" w:themeColor="text1"/>
          <w:sz w:val="28"/>
          <w:szCs w:val="28"/>
          <w:lang w:val="uk-UA"/>
        </w:rPr>
        <w:t xml:space="preserve">, S. </w:t>
      </w:r>
      <w:proofErr w:type="spellStart"/>
      <w:r w:rsidRPr="002F128B">
        <w:rPr>
          <w:color w:val="000000" w:themeColor="text1"/>
          <w:sz w:val="28"/>
          <w:szCs w:val="28"/>
          <w:lang w:val="uk-UA"/>
        </w:rPr>
        <w:t>Chaudhuri</w:t>
      </w:r>
      <w:proofErr w:type="spellEnd"/>
      <w:r w:rsidRPr="002F128B">
        <w:rPr>
          <w:color w:val="000000" w:themeColor="text1"/>
          <w:sz w:val="28"/>
          <w:szCs w:val="28"/>
          <w:lang w:val="uk-UA"/>
        </w:rPr>
        <w:t xml:space="preserve">, K. </w:t>
      </w:r>
      <w:proofErr w:type="spellStart"/>
      <w:r w:rsidRPr="002F128B">
        <w:rPr>
          <w:color w:val="000000" w:themeColor="text1"/>
          <w:sz w:val="28"/>
          <w:szCs w:val="28"/>
          <w:lang w:val="uk-UA"/>
        </w:rPr>
        <w:t>Mandal</w:t>
      </w:r>
      <w:proofErr w:type="spellEnd"/>
      <w:r w:rsidRPr="002F128B">
        <w:rPr>
          <w:color w:val="000000" w:themeColor="text1"/>
          <w:sz w:val="28"/>
          <w:szCs w:val="28"/>
          <w:lang w:val="uk-UA"/>
        </w:rPr>
        <w:t xml:space="preserve">. (2016). </w:t>
      </w:r>
      <w:proofErr w:type="spellStart"/>
      <w:r w:rsidRPr="002F128B">
        <w:rPr>
          <w:color w:val="000000" w:themeColor="text1"/>
          <w:sz w:val="28"/>
          <w:szCs w:val="28"/>
          <w:lang w:val="uk-UA"/>
        </w:rPr>
        <w:t>ECS</w:t>
      </w:r>
      <w:proofErr w:type="spellEnd"/>
      <w:r w:rsidRPr="002F128B">
        <w:rPr>
          <w:color w:val="000000" w:themeColor="text1"/>
          <w:sz w:val="28"/>
          <w:szCs w:val="28"/>
          <w:lang w:val="uk-UA"/>
        </w:rPr>
        <w:t xml:space="preserve"> J. </w:t>
      </w:r>
      <w:proofErr w:type="spellStart"/>
      <w:r w:rsidRPr="002F128B">
        <w:rPr>
          <w:color w:val="000000" w:themeColor="text1"/>
          <w:sz w:val="28"/>
          <w:szCs w:val="28"/>
          <w:lang w:val="uk-UA"/>
        </w:rPr>
        <w:t>Solid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State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Sci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Technol</w:t>
      </w:r>
      <w:proofErr w:type="spellEnd"/>
      <w:r w:rsidRPr="002F128B">
        <w:rPr>
          <w:color w:val="000000" w:themeColor="text1"/>
          <w:sz w:val="28"/>
          <w:szCs w:val="28"/>
          <w:lang w:val="uk-UA"/>
        </w:rPr>
        <w:t xml:space="preserve">. 5, 3059 (2016). </w:t>
      </w:r>
      <w:proofErr w:type="spellStart"/>
      <w:r w:rsidRPr="002F128B">
        <w:rPr>
          <w:color w:val="000000" w:themeColor="text1"/>
          <w:sz w:val="28"/>
          <w:szCs w:val="28"/>
          <w:lang w:val="uk-UA"/>
        </w:rPr>
        <w:t>DOI</w:t>
      </w:r>
      <w:proofErr w:type="spellEnd"/>
      <w:r w:rsidRPr="002F128B">
        <w:rPr>
          <w:color w:val="000000" w:themeColor="text1"/>
          <w:sz w:val="28"/>
          <w:szCs w:val="28"/>
          <w:lang w:val="uk-UA"/>
        </w:rPr>
        <w:t xml:space="preserve">: https://doi.org/10.1149/2.0101604jss  </w:t>
      </w:r>
    </w:p>
    <w:p w14:paraId="0C82E69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uk-UA"/>
        </w:rPr>
        <w:t xml:space="preserve"> S. </w:t>
      </w:r>
      <w:proofErr w:type="spellStart"/>
      <w:r w:rsidRPr="002F128B">
        <w:rPr>
          <w:color w:val="000000" w:themeColor="text1"/>
          <w:sz w:val="28"/>
          <w:szCs w:val="28"/>
          <w:lang w:val="uk-UA"/>
        </w:rPr>
        <w:t>Assali</w:t>
      </w:r>
      <w:proofErr w:type="spellEnd"/>
      <w:r w:rsidRPr="002F128B">
        <w:rPr>
          <w:color w:val="000000" w:themeColor="text1"/>
          <w:sz w:val="28"/>
          <w:szCs w:val="28"/>
          <w:lang w:val="uk-UA"/>
        </w:rPr>
        <w:t xml:space="preserve">, I. </w:t>
      </w:r>
      <w:proofErr w:type="spellStart"/>
      <w:r w:rsidRPr="002F128B">
        <w:rPr>
          <w:color w:val="000000" w:themeColor="text1"/>
          <w:sz w:val="28"/>
          <w:szCs w:val="28"/>
          <w:lang w:val="uk-UA"/>
        </w:rPr>
        <w:t>Zardo</w:t>
      </w:r>
      <w:proofErr w:type="spellEnd"/>
      <w:r w:rsidRPr="002F128B">
        <w:rPr>
          <w:color w:val="000000" w:themeColor="text1"/>
          <w:sz w:val="28"/>
          <w:szCs w:val="28"/>
          <w:lang w:val="uk-UA"/>
        </w:rPr>
        <w:t xml:space="preserve">, S. </w:t>
      </w:r>
      <w:proofErr w:type="spellStart"/>
      <w:r w:rsidRPr="002F128B">
        <w:rPr>
          <w:color w:val="000000" w:themeColor="text1"/>
          <w:sz w:val="28"/>
          <w:szCs w:val="28"/>
          <w:lang w:val="uk-UA"/>
        </w:rPr>
        <w:t>Plissard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Verheijen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J.E.M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Haverkort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E.P.A.M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Bakkers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International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Conference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Indium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Phosphide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Related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Materials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IPRM</w:t>
      </w:r>
      <w:proofErr w:type="spellEnd"/>
      <w:r w:rsidRPr="002F128B">
        <w:rPr>
          <w:color w:val="000000" w:themeColor="text1"/>
          <w:sz w:val="28"/>
          <w:szCs w:val="28"/>
          <w:lang w:val="uk-UA"/>
        </w:rPr>
        <w:t>). 1 (2013)</w:t>
      </w:r>
    </w:p>
    <w:p w14:paraId="14D59064"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en-US"/>
        </w:rPr>
        <w:t xml:space="preserve">A. Martin, S. </w:t>
      </w:r>
      <w:proofErr w:type="spellStart"/>
      <w:r w:rsidRPr="002F128B">
        <w:rPr>
          <w:color w:val="000000" w:themeColor="text1"/>
          <w:sz w:val="28"/>
          <w:szCs w:val="28"/>
          <w:lang w:val="en-US"/>
        </w:rPr>
        <w:t>Combrié</w:t>
      </w:r>
      <w:proofErr w:type="spellEnd"/>
      <w:r w:rsidRPr="002F128B">
        <w:rPr>
          <w:color w:val="000000" w:themeColor="text1"/>
          <w:sz w:val="28"/>
          <w:szCs w:val="28"/>
          <w:lang w:val="en-US"/>
        </w:rPr>
        <w:t xml:space="preserve">, A. Rossi, G. Beaudoin, I. </w:t>
      </w:r>
      <w:proofErr w:type="spellStart"/>
      <w:r w:rsidRPr="002F128B">
        <w:rPr>
          <w:color w:val="000000" w:themeColor="text1"/>
          <w:sz w:val="28"/>
          <w:szCs w:val="28"/>
          <w:lang w:val="en-US"/>
        </w:rPr>
        <w:t>Sagnes</w:t>
      </w:r>
      <w:proofErr w:type="spellEnd"/>
      <w:r w:rsidRPr="002F128B">
        <w:rPr>
          <w:color w:val="000000" w:themeColor="text1"/>
          <w:sz w:val="28"/>
          <w:szCs w:val="28"/>
          <w:lang w:val="en-US"/>
        </w:rPr>
        <w:t>, F. Raineri. Photonics Research. 6, 43 (2018)</w:t>
      </w:r>
      <w:r w:rsidRPr="002F128B">
        <w:rPr>
          <w:color w:val="000000" w:themeColor="text1"/>
          <w:sz w:val="28"/>
          <w:szCs w:val="28"/>
          <w:lang w:val="uk-UA"/>
        </w:rPr>
        <w:t xml:space="preserve"> </w:t>
      </w:r>
      <w:r w:rsidRPr="002F128B">
        <w:rPr>
          <w:color w:val="000000" w:themeColor="text1"/>
          <w:sz w:val="28"/>
          <w:szCs w:val="28"/>
          <w:lang w:val="en-US"/>
        </w:rPr>
        <w:t xml:space="preserve">DOI: </w:t>
      </w:r>
      <w:hyperlink r:id="rId177" w:history="1">
        <w:r w:rsidRPr="002F128B">
          <w:rPr>
            <w:rStyle w:val="a9"/>
            <w:color w:val="000000" w:themeColor="text1"/>
            <w:sz w:val="28"/>
            <w:szCs w:val="28"/>
            <w:u w:val="none"/>
            <w:lang w:val="en-US"/>
          </w:rPr>
          <w:t>https://doi.org/10.1364/PRJ.6.000B43</w:t>
        </w:r>
      </w:hyperlink>
    </w:p>
    <w:p w14:paraId="60111C2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en-US"/>
        </w:rPr>
      </w:pPr>
      <w:r w:rsidRPr="002F128B">
        <w:rPr>
          <w:color w:val="000000" w:themeColor="text1"/>
          <w:sz w:val="28"/>
          <w:szCs w:val="28"/>
          <w:lang w:val="uk-UA"/>
        </w:rPr>
        <w:t xml:space="preserve"> </w:t>
      </w:r>
      <w:proofErr w:type="spellStart"/>
      <w:r w:rsidRPr="002F128B">
        <w:rPr>
          <w:color w:val="000000" w:themeColor="text1"/>
          <w:sz w:val="28"/>
          <w:szCs w:val="28"/>
          <w:lang w:val="uk-UA"/>
        </w:rPr>
        <w:t>J.H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Kim</w:t>
      </w:r>
      <w:proofErr w:type="spellEnd"/>
      <w:r w:rsidRPr="002F128B">
        <w:rPr>
          <w:color w:val="000000" w:themeColor="text1"/>
          <w:sz w:val="28"/>
          <w:szCs w:val="28"/>
          <w:lang w:val="uk-UA"/>
        </w:rPr>
        <w:t xml:space="preserve">, T. </w:t>
      </w:r>
      <w:proofErr w:type="spellStart"/>
      <w:r w:rsidRPr="002F128B">
        <w:rPr>
          <w:color w:val="000000" w:themeColor="text1"/>
          <w:sz w:val="28"/>
          <w:szCs w:val="28"/>
          <w:lang w:val="uk-UA"/>
        </w:rPr>
        <w:t>Kawazoe</w:t>
      </w:r>
      <w:proofErr w:type="spellEnd"/>
      <w:r w:rsidRPr="002F128B">
        <w:rPr>
          <w:color w:val="000000" w:themeColor="text1"/>
          <w:sz w:val="28"/>
          <w:szCs w:val="28"/>
          <w:lang w:val="uk-UA"/>
        </w:rPr>
        <w:t xml:space="preserve">, M. </w:t>
      </w:r>
      <w:proofErr w:type="spellStart"/>
      <w:r w:rsidRPr="002F128B">
        <w:rPr>
          <w:color w:val="000000" w:themeColor="text1"/>
          <w:sz w:val="28"/>
          <w:szCs w:val="28"/>
          <w:lang w:val="uk-UA"/>
        </w:rPr>
        <w:t>Ohtsu</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Advances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Optical</w:t>
      </w:r>
      <w:proofErr w:type="spellEnd"/>
      <w:r w:rsidRPr="002F128B">
        <w:rPr>
          <w:color w:val="000000" w:themeColor="text1"/>
          <w:sz w:val="28"/>
          <w:szCs w:val="28"/>
          <w:lang w:val="uk-UA"/>
        </w:rPr>
        <w:t xml:space="preserve"> Technologies.2015, 8 (2015) </w:t>
      </w:r>
      <w:proofErr w:type="spellStart"/>
      <w:r w:rsidRPr="002F128B">
        <w:rPr>
          <w:color w:val="000000" w:themeColor="text1"/>
          <w:sz w:val="28"/>
          <w:szCs w:val="28"/>
          <w:lang w:val="uk-UA"/>
        </w:rPr>
        <w:t>DOI</w:t>
      </w:r>
      <w:proofErr w:type="spellEnd"/>
      <w:r w:rsidRPr="002F128B">
        <w:rPr>
          <w:color w:val="000000" w:themeColor="text1"/>
          <w:sz w:val="28"/>
          <w:szCs w:val="28"/>
          <w:lang w:val="uk-UA"/>
        </w:rPr>
        <w:t xml:space="preserve">: </w:t>
      </w:r>
      <w:hyperlink r:id="rId178" w:history="1">
        <w:r w:rsidRPr="002F128B">
          <w:rPr>
            <w:rStyle w:val="a9"/>
            <w:color w:val="000000" w:themeColor="text1"/>
            <w:sz w:val="28"/>
            <w:szCs w:val="28"/>
            <w:u w:val="none"/>
            <w:lang w:val="uk-UA"/>
          </w:rPr>
          <w:t>https://doi.org/10.1155/2015/236014</w:t>
        </w:r>
      </w:hyperlink>
    </w:p>
    <w:p w14:paraId="0B70E2A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M. </w:t>
      </w:r>
      <w:proofErr w:type="spellStart"/>
      <w:r w:rsidRPr="002F128B">
        <w:rPr>
          <w:color w:val="000000" w:themeColor="text1"/>
          <w:sz w:val="28"/>
          <w:szCs w:val="28"/>
          <w:lang w:val="uk-UA"/>
        </w:rPr>
        <w:t>Darnon</w:t>
      </w:r>
      <w:proofErr w:type="spellEnd"/>
      <w:r w:rsidRPr="002F128B">
        <w:rPr>
          <w:color w:val="000000" w:themeColor="text1"/>
          <w:sz w:val="28"/>
          <w:szCs w:val="28"/>
          <w:lang w:val="uk-UA"/>
        </w:rPr>
        <w:t xml:space="preserve">, R. </w:t>
      </w:r>
      <w:proofErr w:type="spellStart"/>
      <w:r w:rsidRPr="002F128B">
        <w:rPr>
          <w:color w:val="000000" w:themeColor="text1"/>
          <w:sz w:val="28"/>
          <w:szCs w:val="28"/>
          <w:lang w:val="uk-UA"/>
        </w:rPr>
        <w:t>Varache</w:t>
      </w:r>
      <w:proofErr w:type="spellEnd"/>
      <w:r w:rsidRPr="002F128B">
        <w:rPr>
          <w:color w:val="000000" w:themeColor="text1"/>
          <w:sz w:val="28"/>
          <w:szCs w:val="28"/>
          <w:lang w:val="uk-UA"/>
        </w:rPr>
        <w:t xml:space="preserve">, M. </w:t>
      </w:r>
      <w:proofErr w:type="spellStart"/>
      <w:r w:rsidRPr="002F128B">
        <w:rPr>
          <w:color w:val="000000" w:themeColor="text1"/>
          <w:sz w:val="28"/>
          <w:szCs w:val="28"/>
          <w:lang w:val="uk-UA"/>
        </w:rPr>
        <w:t>Descazeaux</w:t>
      </w:r>
      <w:proofErr w:type="spellEnd"/>
      <w:r w:rsidRPr="002F128B">
        <w:rPr>
          <w:color w:val="000000" w:themeColor="text1"/>
          <w:sz w:val="28"/>
          <w:szCs w:val="28"/>
          <w:lang w:val="uk-UA"/>
        </w:rPr>
        <w:t xml:space="preserve">, T. </w:t>
      </w:r>
      <w:proofErr w:type="spellStart"/>
      <w:r w:rsidRPr="002F128B">
        <w:rPr>
          <w:color w:val="000000" w:themeColor="text1"/>
          <w:sz w:val="28"/>
          <w:szCs w:val="28"/>
          <w:lang w:val="uk-UA"/>
        </w:rPr>
        <w:t>Quinci</w:t>
      </w:r>
      <w:proofErr w:type="spellEnd"/>
      <w:r w:rsidRPr="002F128B">
        <w:rPr>
          <w:color w:val="000000" w:themeColor="text1"/>
          <w:sz w:val="28"/>
          <w:szCs w:val="28"/>
          <w:lang w:val="uk-UA"/>
        </w:rPr>
        <w:t xml:space="preserve">, M. </w:t>
      </w:r>
      <w:proofErr w:type="spellStart"/>
      <w:r w:rsidRPr="002F128B">
        <w:rPr>
          <w:color w:val="000000" w:themeColor="text1"/>
          <w:sz w:val="28"/>
          <w:szCs w:val="28"/>
          <w:lang w:val="uk-UA"/>
        </w:rPr>
        <w:t>Martin</w:t>
      </w:r>
      <w:proofErr w:type="spellEnd"/>
      <w:r w:rsidRPr="002F128B">
        <w:rPr>
          <w:color w:val="000000" w:themeColor="text1"/>
          <w:sz w:val="28"/>
          <w:szCs w:val="28"/>
          <w:lang w:val="uk-UA"/>
        </w:rPr>
        <w:t xml:space="preserve">, T. </w:t>
      </w:r>
      <w:proofErr w:type="spellStart"/>
      <w:r w:rsidRPr="002F128B">
        <w:rPr>
          <w:color w:val="000000" w:themeColor="text1"/>
          <w:sz w:val="28"/>
          <w:szCs w:val="28"/>
          <w:lang w:val="uk-UA"/>
        </w:rPr>
        <w:t>Baron</w:t>
      </w:r>
      <w:proofErr w:type="spellEnd"/>
      <w:r w:rsidRPr="002F128B">
        <w:rPr>
          <w:color w:val="000000" w:themeColor="text1"/>
          <w:sz w:val="28"/>
          <w:szCs w:val="28"/>
          <w:lang w:val="uk-UA"/>
        </w:rPr>
        <w:t xml:space="preserve">, D. </w:t>
      </w:r>
      <w:proofErr w:type="spellStart"/>
      <w:r w:rsidRPr="002F128B">
        <w:rPr>
          <w:color w:val="000000" w:themeColor="text1"/>
          <w:sz w:val="28"/>
          <w:szCs w:val="28"/>
          <w:lang w:val="uk-UA"/>
        </w:rPr>
        <w:t>Munoz</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AIP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Conference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Proceedings</w:t>
      </w:r>
      <w:proofErr w:type="spellEnd"/>
      <w:r w:rsidRPr="002F128B">
        <w:rPr>
          <w:color w:val="000000" w:themeColor="text1"/>
          <w:sz w:val="28"/>
          <w:szCs w:val="28"/>
          <w:lang w:val="uk-UA"/>
        </w:rPr>
        <w:t xml:space="preserve">. 1679, 040003 (2015) </w:t>
      </w:r>
      <w:proofErr w:type="spellStart"/>
      <w:r w:rsidRPr="002F128B">
        <w:rPr>
          <w:color w:val="000000" w:themeColor="text1"/>
          <w:sz w:val="28"/>
          <w:szCs w:val="28"/>
          <w:lang w:val="uk-UA"/>
        </w:rPr>
        <w:t>DOI</w:t>
      </w:r>
      <w:proofErr w:type="spellEnd"/>
      <w:r w:rsidRPr="002F128B">
        <w:rPr>
          <w:color w:val="000000" w:themeColor="text1"/>
          <w:sz w:val="28"/>
          <w:szCs w:val="28"/>
          <w:lang w:val="uk-UA"/>
        </w:rPr>
        <w:t xml:space="preserve">: </w:t>
      </w:r>
      <w:hyperlink r:id="rId179" w:history="1">
        <w:r w:rsidRPr="002F128B">
          <w:rPr>
            <w:rStyle w:val="a9"/>
            <w:color w:val="000000" w:themeColor="text1"/>
            <w:sz w:val="28"/>
            <w:szCs w:val="28"/>
            <w:u w:val="none"/>
            <w:lang w:val="uk-UA"/>
          </w:rPr>
          <w:t>https://doi.org/10.1063/1.4931514</w:t>
        </w:r>
      </w:hyperlink>
    </w:p>
    <w:p w14:paraId="04B2D64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Zh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Pankov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Optical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processes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semiconductors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Moscow</w:t>
      </w:r>
      <w:proofErr w:type="spellEnd"/>
      <w:r w:rsidRPr="002F128B">
        <w:rPr>
          <w:color w:val="000000" w:themeColor="text1"/>
          <w:sz w:val="28"/>
          <w:szCs w:val="28"/>
          <w:lang w:val="uk-UA"/>
        </w:rPr>
        <w:t>, 1973.</w:t>
      </w:r>
    </w:p>
    <w:p w14:paraId="5BD3974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A.A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Bergh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P.J</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Oxford</w:t>
      </w:r>
      <w:proofErr w:type="spellEnd"/>
      <w:r w:rsidRPr="002F128B">
        <w:rPr>
          <w:color w:val="000000" w:themeColor="text1"/>
          <w:sz w:val="28"/>
          <w:szCs w:val="28"/>
          <w:lang w:val="uk-UA"/>
        </w:rPr>
        <w:t>, 1976.</w:t>
      </w:r>
    </w:p>
    <w:p w14:paraId="5F5F095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V.V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Antonov-Romanovskij</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Kinetics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photoluminescence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crystals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Moscow</w:t>
      </w:r>
      <w:proofErr w:type="spellEnd"/>
      <w:r w:rsidRPr="002F128B">
        <w:rPr>
          <w:color w:val="000000" w:themeColor="text1"/>
          <w:sz w:val="28"/>
          <w:szCs w:val="28"/>
          <w:lang w:val="uk-UA"/>
        </w:rPr>
        <w:t>, 1966.</w:t>
      </w:r>
    </w:p>
    <w:p w14:paraId="5BF6D95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E.Yu</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Brailovskii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Konozenko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Makarenko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Manzhara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Tartachnik</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International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conference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lattice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defects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semiconductors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AED-Conf</w:t>
      </w:r>
      <w:proofErr w:type="spellEnd"/>
      <w:r w:rsidRPr="002F128B">
        <w:rPr>
          <w:color w:val="000000" w:themeColor="text1"/>
          <w:sz w:val="28"/>
          <w:szCs w:val="28"/>
          <w:lang w:val="uk-UA"/>
        </w:rPr>
        <w:t>--74-328-021). 6, 8 (1974)</w:t>
      </w:r>
    </w:p>
    <w:p w14:paraId="27FD1DC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O.V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Konoreva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Lytovchenko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Ye.V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Malyj</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M.B</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Pinkovska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Shlapatska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Semiconductors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Quantum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Optoelectronics</w:t>
      </w:r>
      <w:proofErr w:type="spellEnd"/>
      <w:r w:rsidRPr="002F128B">
        <w:rPr>
          <w:color w:val="000000" w:themeColor="text1"/>
          <w:sz w:val="28"/>
          <w:szCs w:val="28"/>
          <w:lang w:val="uk-UA"/>
        </w:rPr>
        <w:t xml:space="preserve">. 18, 312 (2015) </w:t>
      </w:r>
      <w:proofErr w:type="spellStart"/>
      <w:r w:rsidRPr="002F128B">
        <w:rPr>
          <w:color w:val="000000" w:themeColor="text1"/>
          <w:sz w:val="28"/>
          <w:szCs w:val="28"/>
          <w:lang w:val="uk-UA"/>
        </w:rPr>
        <w:t>DOI</w:t>
      </w:r>
      <w:proofErr w:type="spellEnd"/>
      <w:r w:rsidRPr="002F128B">
        <w:rPr>
          <w:color w:val="000000" w:themeColor="text1"/>
          <w:sz w:val="28"/>
          <w:szCs w:val="28"/>
          <w:lang w:val="uk-UA"/>
        </w:rPr>
        <w:t xml:space="preserve">: </w:t>
      </w:r>
      <w:hyperlink r:id="rId180" w:history="1">
        <w:r w:rsidRPr="002F128B">
          <w:rPr>
            <w:rStyle w:val="a9"/>
            <w:color w:val="000000" w:themeColor="text1"/>
            <w:sz w:val="28"/>
            <w:szCs w:val="28"/>
            <w:u w:val="none"/>
            <w:lang w:val="uk-UA"/>
          </w:rPr>
          <w:t>https://doi.org/10.15407/spqeo18.03.312</w:t>
        </w:r>
      </w:hyperlink>
    </w:p>
    <w:p w14:paraId="346B103D"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B.H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Rose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Barnes</w:t>
      </w:r>
      <w:proofErr w:type="spellEnd"/>
      <w:r w:rsidRPr="002F128B">
        <w:rPr>
          <w:color w:val="000000" w:themeColor="text1"/>
          <w:sz w:val="28"/>
          <w:szCs w:val="28"/>
          <w:lang w:val="uk-UA"/>
        </w:rPr>
        <w:t xml:space="preserve">, J. </w:t>
      </w:r>
      <w:proofErr w:type="spellStart"/>
      <w:r w:rsidRPr="002F128B">
        <w:rPr>
          <w:color w:val="000000" w:themeColor="text1"/>
          <w:sz w:val="28"/>
          <w:szCs w:val="28"/>
          <w:lang w:val="uk-UA"/>
        </w:rPr>
        <w:t>Appl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53, 1772 (1982)  </w:t>
      </w:r>
      <w:proofErr w:type="spellStart"/>
      <w:r w:rsidRPr="002F128B">
        <w:rPr>
          <w:color w:val="000000" w:themeColor="text1"/>
          <w:sz w:val="28"/>
          <w:szCs w:val="28"/>
          <w:lang w:val="uk-UA"/>
        </w:rPr>
        <w:t>DOI</w:t>
      </w:r>
      <w:proofErr w:type="spellEnd"/>
      <w:r w:rsidRPr="002F128B">
        <w:rPr>
          <w:color w:val="000000" w:themeColor="text1"/>
          <w:sz w:val="28"/>
          <w:szCs w:val="28"/>
          <w:lang w:val="uk-UA"/>
        </w:rPr>
        <w:t xml:space="preserve">: </w:t>
      </w:r>
      <w:hyperlink r:id="rId181" w:history="1">
        <w:r w:rsidRPr="002F128B">
          <w:rPr>
            <w:rStyle w:val="a9"/>
            <w:color w:val="000000" w:themeColor="text1"/>
            <w:sz w:val="28"/>
            <w:szCs w:val="28"/>
            <w:u w:val="none"/>
            <w:lang w:val="uk-UA"/>
          </w:rPr>
          <w:t>https://doi.org/10.1063/1.331649</w:t>
        </w:r>
      </w:hyperlink>
    </w:p>
    <w:p w14:paraId="0A5AC49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R.M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Vernydub</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Kyrylenko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Konoreva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Ya.M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Olikh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Litovchenko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Yu.V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Pavlovskyy</w:t>
      </w:r>
      <w:proofErr w:type="spellEnd"/>
      <w:r w:rsidRPr="002F128B">
        <w:rPr>
          <w:color w:val="000000" w:themeColor="text1"/>
          <w:sz w:val="28"/>
          <w:szCs w:val="28"/>
          <w:lang w:val="uk-UA"/>
        </w:rPr>
        <w:t xml:space="preserve">, P. </w:t>
      </w:r>
      <w:proofErr w:type="spellStart"/>
      <w:r w:rsidRPr="002F128B">
        <w:rPr>
          <w:color w:val="000000" w:themeColor="text1"/>
          <w:sz w:val="28"/>
          <w:szCs w:val="28"/>
          <w:lang w:val="uk-UA"/>
        </w:rPr>
        <w:t>Potera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Semiconductor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quantum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optoelectronics</w:t>
      </w:r>
      <w:proofErr w:type="spellEnd"/>
      <w:r w:rsidRPr="002F128B">
        <w:rPr>
          <w:color w:val="000000" w:themeColor="text1"/>
          <w:sz w:val="28"/>
          <w:szCs w:val="28"/>
          <w:lang w:val="uk-UA"/>
        </w:rPr>
        <w:t xml:space="preserve">. 23, 201 (2020) </w:t>
      </w:r>
      <w:r w:rsidRPr="002F128B">
        <w:rPr>
          <w:color w:val="000000" w:themeColor="text1"/>
          <w:sz w:val="28"/>
          <w:szCs w:val="28"/>
          <w:lang w:val="uk-UA"/>
        </w:rPr>
        <w:tab/>
      </w:r>
      <w:proofErr w:type="spellStart"/>
      <w:r w:rsidRPr="002F128B">
        <w:rPr>
          <w:color w:val="000000" w:themeColor="text1"/>
          <w:sz w:val="28"/>
          <w:szCs w:val="28"/>
          <w:lang w:val="uk-UA"/>
        </w:rPr>
        <w:t>DOI</w:t>
      </w:r>
      <w:proofErr w:type="spellEnd"/>
      <w:r w:rsidRPr="002F128B">
        <w:rPr>
          <w:color w:val="000000" w:themeColor="text1"/>
          <w:sz w:val="28"/>
          <w:szCs w:val="28"/>
          <w:lang w:val="uk-UA"/>
        </w:rPr>
        <w:t xml:space="preserve">: </w:t>
      </w:r>
      <w:hyperlink r:id="rId182" w:history="1">
        <w:r w:rsidRPr="002F128B">
          <w:rPr>
            <w:rStyle w:val="a9"/>
            <w:color w:val="000000" w:themeColor="text1"/>
            <w:sz w:val="28"/>
            <w:szCs w:val="28"/>
            <w:u w:val="none"/>
            <w:lang w:val="uk-UA"/>
          </w:rPr>
          <w:t>https://doi.org/10.15407/spqeo23.02.201</w:t>
        </w:r>
      </w:hyperlink>
    </w:p>
    <w:p w14:paraId="573377F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Ф.П</w:t>
      </w:r>
      <w:proofErr w:type="spellEnd"/>
      <w:r w:rsidRPr="002F128B">
        <w:rPr>
          <w:color w:val="000000" w:themeColor="text1"/>
          <w:sz w:val="28"/>
          <w:szCs w:val="28"/>
          <w:lang w:val="uk-UA"/>
        </w:rPr>
        <w:t xml:space="preserve">. Коршунов, </w:t>
      </w:r>
      <w:proofErr w:type="spellStart"/>
      <w:r w:rsidRPr="002F128B">
        <w:rPr>
          <w:color w:val="000000" w:themeColor="text1"/>
          <w:sz w:val="28"/>
          <w:szCs w:val="28"/>
          <w:lang w:val="uk-UA"/>
        </w:rPr>
        <w:t>Г.В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Гатальский</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Г.М</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Иванов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Радиационные</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эффекты</w:t>
      </w:r>
      <w:proofErr w:type="spellEnd"/>
      <w:r w:rsidRPr="002F128B">
        <w:rPr>
          <w:color w:val="000000" w:themeColor="text1"/>
          <w:sz w:val="28"/>
          <w:szCs w:val="28"/>
          <w:lang w:val="uk-UA"/>
        </w:rPr>
        <w:t xml:space="preserve"> в </w:t>
      </w:r>
      <w:proofErr w:type="spellStart"/>
      <w:r w:rsidRPr="002F128B">
        <w:rPr>
          <w:color w:val="000000" w:themeColor="text1"/>
          <w:sz w:val="28"/>
          <w:szCs w:val="28"/>
          <w:lang w:val="uk-UA"/>
        </w:rPr>
        <w:t>полупроводниковых</w:t>
      </w:r>
      <w:proofErr w:type="spellEnd"/>
      <w:r w:rsidRPr="002F128B">
        <w:rPr>
          <w:color w:val="000000" w:themeColor="text1"/>
          <w:sz w:val="28"/>
          <w:szCs w:val="28"/>
          <w:lang w:val="uk-UA"/>
        </w:rPr>
        <w:t xml:space="preserve"> приборах (</w:t>
      </w:r>
      <w:proofErr w:type="spellStart"/>
      <w:r w:rsidRPr="002F128B">
        <w:rPr>
          <w:color w:val="000000" w:themeColor="text1"/>
          <w:sz w:val="28"/>
          <w:szCs w:val="28"/>
          <w:lang w:val="uk-UA"/>
        </w:rPr>
        <w:t>Минск</w:t>
      </w:r>
      <w:proofErr w:type="spellEnd"/>
      <w:r w:rsidRPr="002F128B">
        <w:rPr>
          <w:color w:val="000000" w:themeColor="text1"/>
          <w:sz w:val="28"/>
          <w:szCs w:val="28"/>
          <w:lang w:val="uk-UA"/>
        </w:rPr>
        <w:t xml:space="preserve">: Наука и </w:t>
      </w:r>
      <w:proofErr w:type="spellStart"/>
      <w:r w:rsidRPr="002F128B">
        <w:rPr>
          <w:color w:val="000000" w:themeColor="text1"/>
          <w:sz w:val="28"/>
          <w:szCs w:val="28"/>
          <w:lang w:val="uk-UA"/>
        </w:rPr>
        <w:t>техника</w:t>
      </w:r>
      <w:proofErr w:type="spellEnd"/>
      <w:r w:rsidRPr="002F128B">
        <w:rPr>
          <w:color w:val="000000" w:themeColor="text1"/>
          <w:sz w:val="28"/>
          <w:szCs w:val="28"/>
          <w:lang w:val="uk-UA"/>
        </w:rPr>
        <w:t>, 1978) 231 с.</w:t>
      </w:r>
    </w:p>
    <w:p w14:paraId="6C8E2CA6"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Ф.П</w:t>
      </w:r>
      <w:proofErr w:type="spellEnd"/>
      <w:r w:rsidRPr="002F128B">
        <w:rPr>
          <w:color w:val="000000" w:themeColor="text1"/>
          <w:sz w:val="28"/>
          <w:szCs w:val="28"/>
          <w:lang w:val="uk-UA"/>
        </w:rPr>
        <w:t xml:space="preserve">. Коршунов, </w:t>
      </w:r>
      <w:proofErr w:type="spellStart"/>
      <w:r w:rsidRPr="002F128B">
        <w:rPr>
          <w:color w:val="000000" w:themeColor="text1"/>
          <w:sz w:val="28"/>
          <w:szCs w:val="28"/>
          <w:lang w:val="uk-UA"/>
        </w:rPr>
        <w:t>Ю.В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Богатырев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В.А.Вавилов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Воздействие</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радиации</w:t>
      </w:r>
      <w:proofErr w:type="spellEnd"/>
      <w:r w:rsidRPr="002F128B">
        <w:rPr>
          <w:color w:val="000000" w:themeColor="text1"/>
          <w:sz w:val="28"/>
          <w:szCs w:val="28"/>
          <w:lang w:val="uk-UA"/>
        </w:rPr>
        <w:t xml:space="preserve"> на </w:t>
      </w:r>
      <w:proofErr w:type="spellStart"/>
      <w:r w:rsidRPr="002F128B">
        <w:rPr>
          <w:color w:val="000000" w:themeColor="text1"/>
          <w:sz w:val="28"/>
          <w:szCs w:val="28"/>
          <w:lang w:val="uk-UA"/>
        </w:rPr>
        <w:t>интегральные</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мик-росхемы</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Минск</w:t>
      </w:r>
      <w:proofErr w:type="spellEnd"/>
      <w:r w:rsidRPr="002F128B">
        <w:rPr>
          <w:color w:val="000000" w:themeColor="text1"/>
          <w:sz w:val="28"/>
          <w:szCs w:val="28"/>
          <w:lang w:val="uk-UA"/>
        </w:rPr>
        <w:t xml:space="preserve">: Наука и </w:t>
      </w:r>
      <w:proofErr w:type="spellStart"/>
      <w:r w:rsidRPr="002F128B">
        <w:rPr>
          <w:color w:val="000000" w:themeColor="text1"/>
          <w:sz w:val="28"/>
          <w:szCs w:val="28"/>
          <w:lang w:val="uk-UA"/>
        </w:rPr>
        <w:t>техника</w:t>
      </w:r>
      <w:proofErr w:type="spellEnd"/>
      <w:r w:rsidRPr="002F128B">
        <w:rPr>
          <w:color w:val="000000" w:themeColor="text1"/>
          <w:sz w:val="28"/>
          <w:szCs w:val="28"/>
          <w:lang w:val="uk-UA"/>
        </w:rPr>
        <w:t>, 1986) 254 с.</w:t>
      </w:r>
    </w:p>
    <w:p w14:paraId="2553C80E"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І.А</w:t>
      </w:r>
      <w:proofErr w:type="spellEnd"/>
      <w:r w:rsidRPr="002F128B">
        <w:rPr>
          <w:color w:val="000000" w:themeColor="text1"/>
          <w:sz w:val="28"/>
          <w:szCs w:val="28"/>
          <w:lang w:val="uk-UA"/>
        </w:rPr>
        <w:t xml:space="preserve">. Большакова та ін. Радіаційна модифікація як спосіб стабілізації параметрів </w:t>
      </w:r>
      <w:proofErr w:type="spellStart"/>
      <w:r w:rsidRPr="002F128B">
        <w:rPr>
          <w:color w:val="000000" w:themeColor="text1"/>
          <w:sz w:val="28"/>
          <w:szCs w:val="28"/>
          <w:lang w:val="uk-UA"/>
        </w:rPr>
        <w:t>In-вмісних</w:t>
      </w:r>
      <w:proofErr w:type="spellEnd"/>
      <w:r w:rsidRPr="002F128B">
        <w:rPr>
          <w:color w:val="000000" w:themeColor="text1"/>
          <w:sz w:val="28"/>
          <w:szCs w:val="28"/>
          <w:lang w:val="uk-UA"/>
        </w:rPr>
        <w:t xml:space="preserve"> напівпровідникових матеріалів. </w:t>
      </w:r>
      <w:proofErr w:type="spellStart"/>
      <w:r w:rsidRPr="002F128B">
        <w:rPr>
          <w:color w:val="000000" w:themeColor="text1"/>
          <w:sz w:val="28"/>
          <w:szCs w:val="28"/>
          <w:lang w:val="uk-UA"/>
        </w:rPr>
        <w:t>Вісн</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Нац</w:t>
      </w:r>
      <w:proofErr w:type="spellEnd"/>
      <w:r w:rsidRPr="002F128B">
        <w:rPr>
          <w:color w:val="000000" w:themeColor="text1"/>
          <w:sz w:val="28"/>
          <w:szCs w:val="28"/>
          <w:lang w:val="uk-UA"/>
        </w:rPr>
        <w:t>. ун-ту «Львівська політехніка», Електроніка 734 (2012) 28.</w:t>
      </w:r>
    </w:p>
    <w:p w14:paraId="1A2E7C5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Т.О</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Буско</w:t>
      </w:r>
      <w:proofErr w:type="spellEnd"/>
      <w:r w:rsidRPr="002F128B">
        <w:rPr>
          <w:color w:val="000000" w:themeColor="text1"/>
          <w:sz w:val="28"/>
          <w:szCs w:val="28"/>
          <w:lang w:val="uk-UA"/>
        </w:rPr>
        <w:t xml:space="preserve"> та ін. Радіаційна модифікація цент-рів рекомбінаційного випромінювання в TiO2-плів¬ках. </w:t>
      </w:r>
      <w:proofErr w:type="spellStart"/>
      <w:r w:rsidRPr="002F128B">
        <w:rPr>
          <w:color w:val="000000" w:themeColor="text1"/>
          <w:sz w:val="28"/>
          <w:szCs w:val="28"/>
          <w:lang w:val="uk-UA"/>
        </w:rPr>
        <w:t>Вопросы</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атомной</w:t>
      </w:r>
      <w:proofErr w:type="spellEnd"/>
      <w:r w:rsidRPr="002F128B">
        <w:rPr>
          <w:color w:val="000000" w:themeColor="text1"/>
          <w:sz w:val="28"/>
          <w:szCs w:val="28"/>
          <w:lang w:val="uk-UA"/>
        </w:rPr>
        <w:t xml:space="preserve"> науки и </w:t>
      </w:r>
      <w:proofErr w:type="spellStart"/>
      <w:r w:rsidRPr="002F128B">
        <w:rPr>
          <w:color w:val="000000" w:themeColor="text1"/>
          <w:sz w:val="28"/>
          <w:szCs w:val="28"/>
          <w:lang w:val="uk-UA"/>
        </w:rPr>
        <w:t>техники</w:t>
      </w:r>
      <w:proofErr w:type="spellEnd"/>
      <w:r w:rsidRPr="002F128B">
        <w:rPr>
          <w:color w:val="000000" w:themeColor="text1"/>
          <w:sz w:val="28"/>
          <w:szCs w:val="28"/>
          <w:lang w:val="uk-UA"/>
        </w:rPr>
        <w:t xml:space="preserve"> 4 (2011) 3.</w:t>
      </w:r>
    </w:p>
    <w:p w14:paraId="04657C8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С.В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Луньов</w:t>
      </w:r>
      <w:proofErr w:type="spellEnd"/>
      <w:r w:rsidRPr="002F128B">
        <w:rPr>
          <w:color w:val="000000" w:themeColor="text1"/>
          <w:sz w:val="28"/>
          <w:szCs w:val="28"/>
          <w:lang w:val="uk-UA"/>
        </w:rPr>
        <w:t xml:space="preserve"> та ін. Технологія одержання </w:t>
      </w:r>
      <w:proofErr w:type="spellStart"/>
      <w:r w:rsidRPr="002F128B">
        <w:rPr>
          <w:color w:val="000000" w:themeColor="text1"/>
          <w:sz w:val="28"/>
          <w:szCs w:val="28"/>
          <w:lang w:val="uk-UA"/>
        </w:rPr>
        <w:t>чут-ливого</w:t>
      </w:r>
      <w:proofErr w:type="spellEnd"/>
      <w:r w:rsidRPr="002F128B">
        <w:rPr>
          <w:color w:val="000000" w:themeColor="text1"/>
          <w:sz w:val="28"/>
          <w:szCs w:val="28"/>
          <w:lang w:val="uk-UA"/>
        </w:rPr>
        <w:t xml:space="preserve"> елемента для датчика інфрачервоного випромінювання. Перспективні технології та прилади 14 (2019) 77.</w:t>
      </w:r>
    </w:p>
    <w:p w14:paraId="44676691"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Б.П</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Коман</w:t>
      </w:r>
      <w:proofErr w:type="spellEnd"/>
      <w:r w:rsidRPr="002F128B">
        <w:rPr>
          <w:color w:val="000000" w:themeColor="text1"/>
          <w:sz w:val="28"/>
          <w:szCs w:val="28"/>
          <w:lang w:val="uk-UA"/>
        </w:rPr>
        <w:t>. Вплив альфа-опромінення на крем-</w:t>
      </w:r>
      <w:proofErr w:type="spellStart"/>
      <w:r w:rsidRPr="002F128B">
        <w:rPr>
          <w:color w:val="000000" w:themeColor="text1"/>
          <w:sz w:val="28"/>
          <w:szCs w:val="28"/>
          <w:lang w:val="uk-UA"/>
        </w:rPr>
        <w:t>нієві</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МОН</w:t>
      </w:r>
      <w:proofErr w:type="spellEnd"/>
      <w:r w:rsidRPr="002F128B">
        <w:rPr>
          <w:color w:val="000000" w:themeColor="text1"/>
          <w:sz w:val="28"/>
          <w:szCs w:val="28"/>
          <w:lang w:val="uk-UA"/>
        </w:rPr>
        <w:t xml:space="preserve">-транзистори. Сенсорна електроніка і </w:t>
      </w:r>
      <w:proofErr w:type="spellStart"/>
      <w:r w:rsidRPr="002F128B">
        <w:rPr>
          <w:color w:val="000000" w:themeColor="text1"/>
          <w:sz w:val="28"/>
          <w:szCs w:val="28"/>
          <w:lang w:val="uk-UA"/>
        </w:rPr>
        <w:t>мікросистемні</w:t>
      </w:r>
      <w:proofErr w:type="spellEnd"/>
      <w:r w:rsidRPr="002F128B">
        <w:rPr>
          <w:color w:val="000000" w:themeColor="text1"/>
          <w:sz w:val="28"/>
          <w:szCs w:val="28"/>
          <w:lang w:val="uk-UA"/>
        </w:rPr>
        <w:t xml:space="preserve"> технології 9 (2012) 88.</w:t>
      </w:r>
    </w:p>
    <w:p w14:paraId="4DD6978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В.І</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Осінський</w:t>
      </w:r>
      <w:proofErr w:type="spellEnd"/>
      <w:r w:rsidRPr="002F128B">
        <w:rPr>
          <w:color w:val="000000" w:themeColor="text1"/>
          <w:sz w:val="28"/>
          <w:szCs w:val="28"/>
          <w:lang w:val="uk-UA"/>
        </w:rPr>
        <w:t xml:space="preserve"> та ін. Аналіз та перспективи за-</w:t>
      </w:r>
      <w:proofErr w:type="spellStart"/>
      <w:r w:rsidRPr="002F128B">
        <w:rPr>
          <w:color w:val="000000" w:themeColor="text1"/>
          <w:sz w:val="28"/>
          <w:szCs w:val="28"/>
          <w:lang w:val="uk-UA"/>
        </w:rPr>
        <w:t>стосування</w:t>
      </w:r>
      <w:proofErr w:type="spellEnd"/>
      <w:r w:rsidRPr="002F128B">
        <w:rPr>
          <w:color w:val="000000" w:themeColor="text1"/>
          <w:sz w:val="28"/>
          <w:szCs w:val="28"/>
          <w:lang w:val="uk-UA"/>
        </w:rPr>
        <w:t xml:space="preserve"> лазерних та світлодіодних джерел світла на квантово-розмірних структурах для </w:t>
      </w:r>
      <w:proofErr w:type="spellStart"/>
      <w:r w:rsidRPr="002F128B">
        <w:rPr>
          <w:color w:val="000000" w:themeColor="text1"/>
          <w:sz w:val="28"/>
          <w:szCs w:val="28"/>
          <w:lang w:val="uk-UA"/>
        </w:rPr>
        <w:t>фотомедицини</w:t>
      </w:r>
      <w:proofErr w:type="spellEnd"/>
      <w:r w:rsidRPr="002F128B">
        <w:rPr>
          <w:color w:val="000000" w:themeColor="text1"/>
          <w:sz w:val="28"/>
          <w:szCs w:val="28"/>
          <w:lang w:val="uk-UA"/>
        </w:rPr>
        <w:t xml:space="preserve">. Фотобіологія та </w:t>
      </w:r>
      <w:proofErr w:type="spellStart"/>
      <w:r w:rsidRPr="002F128B">
        <w:rPr>
          <w:color w:val="000000" w:themeColor="text1"/>
          <w:sz w:val="28"/>
          <w:szCs w:val="28"/>
          <w:lang w:val="uk-UA"/>
        </w:rPr>
        <w:t>фотомедицина</w:t>
      </w:r>
      <w:proofErr w:type="spellEnd"/>
      <w:r w:rsidRPr="002F128B">
        <w:rPr>
          <w:color w:val="000000" w:themeColor="text1"/>
          <w:sz w:val="28"/>
          <w:szCs w:val="28"/>
          <w:lang w:val="uk-UA"/>
        </w:rPr>
        <w:t xml:space="preserve"> 1 - 2 (2010) 104.</w:t>
      </w:r>
    </w:p>
    <w:p w14:paraId="3C7EE6A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А. Берг, П. Дин. </w:t>
      </w:r>
      <w:proofErr w:type="spellStart"/>
      <w:r w:rsidRPr="002F128B">
        <w:rPr>
          <w:color w:val="000000" w:themeColor="text1"/>
          <w:sz w:val="28"/>
          <w:szCs w:val="28"/>
          <w:lang w:val="uk-UA"/>
        </w:rPr>
        <w:t>Светодиоды</w:t>
      </w:r>
      <w:proofErr w:type="spellEnd"/>
      <w:r w:rsidRPr="002F128B">
        <w:rPr>
          <w:color w:val="000000" w:themeColor="text1"/>
          <w:sz w:val="28"/>
          <w:szCs w:val="28"/>
          <w:lang w:val="uk-UA"/>
        </w:rPr>
        <w:t xml:space="preserve"> (Москва: Мир, 1979) 688 с.</w:t>
      </w:r>
    </w:p>
    <w:p w14:paraId="6B62CC96"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Ф. Шуберт. </w:t>
      </w:r>
      <w:proofErr w:type="spellStart"/>
      <w:r w:rsidRPr="002F128B">
        <w:rPr>
          <w:color w:val="000000" w:themeColor="text1"/>
          <w:sz w:val="28"/>
          <w:szCs w:val="28"/>
          <w:lang w:val="uk-UA"/>
        </w:rPr>
        <w:t>Светодиоды</w:t>
      </w:r>
      <w:proofErr w:type="spellEnd"/>
      <w:r w:rsidRPr="002F128B">
        <w:rPr>
          <w:color w:val="000000" w:themeColor="text1"/>
          <w:sz w:val="28"/>
          <w:szCs w:val="28"/>
          <w:lang w:val="uk-UA"/>
        </w:rPr>
        <w:t xml:space="preserve"> (Москва: </w:t>
      </w:r>
      <w:proofErr w:type="spellStart"/>
      <w:r w:rsidRPr="002F128B">
        <w:rPr>
          <w:color w:val="000000" w:themeColor="text1"/>
          <w:sz w:val="28"/>
          <w:szCs w:val="28"/>
          <w:lang w:val="uk-UA"/>
        </w:rPr>
        <w:t>Физматлит</w:t>
      </w:r>
      <w:proofErr w:type="spellEnd"/>
      <w:r w:rsidRPr="002F128B">
        <w:rPr>
          <w:color w:val="000000" w:themeColor="text1"/>
          <w:sz w:val="28"/>
          <w:szCs w:val="28"/>
          <w:lang w:val="uk-UA"/>
        </w:rPr>
        <w:t>, 2008) 496 с.</w:t>
      </w:r>
    </w:p>
    <w:p w14:paraId="484F7A5F"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G. </w:t>
      </w:r>
      <w:proofErr w:type="spellStart"/>
      <w:r w:rsidRPr="002F128B">
        <w:rPr>
          <w:color w:val="000000" w:themeColor="text1"/>
          <w:sz w:val="28"/>
          <w:szCs w:val="28"/>
          <w:lang w:val="uk-UA"/>
        </w:rPr>
        <w:t>Gaydar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About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bond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model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S-</w:t>
      </w:r>
      <w:proofErr w:type="spellStart"/>
      <w:r w:rsidRPr="002F128B">
        <w:rPr>
          <w:color w:val="000000" w:themeColor="text1"/>
          <w:sz w:val="28"/>
          <w:szCs w:val="28"/>
          <w:lang w:val="uk-UA"/>
        </w:rPr>
        <w:t>type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negative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differential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resistance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LEDs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Su-perlattices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Microstructures</w:t>
      </w:r>
      <w:proofErr w:type="spellEnd"/>
      <w:r w:rsidRPr="002F128B">
        <w:rPr>
          <w:color w:val="000000" w:themeColor="text1"/>
          <w:sz w:val="28"/>
          <w:szCs w:val="28"/>
          <w:lang w:val="uk-UA"/>
        </w:rPr>
        <w:t xml:space="preserve"> 104 (2017) 316.</w:t>
      </w:r>
    </w:p>
    <w:p w14:paraId="2C166D4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R.M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Vernydub</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Electrophysical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characteris-tics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GaAs1-xPx </w:t>
      </w:r>
      <w:proofErr w:type="spellStart"/>
      <w:r w:rsidRPr="002F128B">
        <w:rPr>
          <w:color w:val="000000" w:themeColor="text1"/>
          <w:sz w:val="28"/>
          <w:szCs w:val="28"/>
          <w:lang w:val="uk-UA"/>
        </w:rPr>
        <w:t>LEDs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irradiated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by</w:t>
      </w:r>
      <w:proofErr w:type="spellEnd"/>
      <w:r w:rsidRPr="002F128B">
        <w:rPr>
          <w:color w:val="000000" w:themeColor="text1"/>
          <w:sz w:val="28"/>
          <w:szCs w:val="28"/>
          <w:lang w:val="uk-UA"/>
        </w:rPr>
        <w:t xml:space="preserve"> 2 </w:t>
      </w:r>
      <w:proofErr w:type="spellStart"/>
      <w:r w:rsidRPr="002F128B">
        <w:rPr>
          <w:color w:val="000000" w:themeColor="text1"/>
          <w:sz w:val="28"/>
          <w:szCs w:val="28"/>
          <w:lang w:val="uk-UA"/>
        </w:rPr>
        <w:t>МeV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Semiconductor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Quantum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Electron-ics</w:t>
      </w:r>
      <w:proofErr w:type="spellEnd"/>
      <w:r w:rsidRPr="002F128B">
        <w:rPr>
          <w:color w:val="000000" w:themeColor="text1"/>
          <w:sz w:val="28"/>
          <w:szCs w:val="28"/>
          <w:lang w:val="uk-UA"/>
        </w:rPr>
        <w:t xml:space="preserve"> &amp; </w:t>
      </w:r>
      <w:proofErr w:type="spellStart"/>
      <w:r w:rsidRPr="002F128B">
        <w:rPr>
          <w:color w:val="000000" w:themeColor="text1"/>
          <w:sz w:val="28"/>
          <w:szCs w:val="28"/>
          <w:lang w:val="uk-UA"/>
        </w:rPr>
        <w:t>Optoelectronics</w:t>
      </w:r>
      <w:proofErr w:type="spellEnd"/>
      <w:r w:rsidRPr="002F128B">
        <w:rPr>
          <w:color w:val="000000" w:themeColor="text1"/>
          <w:sz w:val="28"/>
          <w:szCs w:val="28"/>
          <w:lang w:val="uk-UA"/>
        </w:rPr>
        <w:t xml:space="preserve"> 23 (2020) 201.</w:t>
      </w:r>
    </w:p>
    <w:p w14:paraId="736BCDD4"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Е.Ю</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Брайловский</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И.Д</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Конозенко</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В.П</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Тартач¬ник</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Дефекты</w:t>
      </w:r>
      <w:proofErr w:type="spellEnd"/>
      <w:r w:rsidRPr="002F128B">
        <w:rPr>
          <w:color w:val="000000" w:themeColor="text1"/>
          <w:sz w:val="28"/>
          <w:szCs w:val="28"/>
          <w:lang w:val="uk-UA"/>
        </w:rPr>
        <w:t xml:space="preserve"> в </w:t>
      </w:r>
      <w:proofErr w:type="spellStart"/>
      <w:r w:rsidRPr="002F128B">
        <w:rPr>
          <w:color w:val="000000" w:themeColor="text1"/>
          <w:sz w:val="28"/>
          <w:szCs w:val="28"/>
          <w:lang w:val="uk-UA"/>
        </w:rPr>
        <w:t>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облученном</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электронами</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Физика</w:t>
      </w:r>
      <w:proofErr w:type="spellEnd"/>
      <w:r w:rsidRPr="002F128B">
        <w:rPr>
          <w:color w:val="000000" w:themeColor="text1"/>
          <w:sz w:val="28"/>
          <w:szCs w:val="28"/>
          <w:lang w:val="uk-UA"/>
        </w:rPr>
        <w:t xml:space="preserve"> и </w:t>
      </w:r>
      <w:proofErr w:type="spellStart"/>
      <w:r w:rsidRPr="002F128B">
        <w:rPr>
          <w:color w:val="000000" w:themeColor="text1"/>
          <w:sz w:val="28"/>
          <w:szCs w:val="28"/>
          <w:lang w:val="uk-UA"/>
        </w:rPr>
        <w:t>техника</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полупроводни-ков</w:t>
      </w:r>
      <w:proofErr w:type="spellEnd"/>
      <w:r w:rsidRPr="002F128B">
        <w:rPr>
          <w:color w:val="000000" w:themeColor="text1"/>
          <w:sz w:val="28"/>
          <w:szCs w:val="28"/>
          <w:lang w:val="uk-UA"/>
        </w:rPr>
        <w:t xml:space="preserve"> 9 (1975) 769.</w:t>
      </w:r>
    </w:p>
    <w:p w14:paraId="09C43A5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С.І</w:t>
      </w:r>
      <w:proofErr w:type="spellEnd"/>
      <w:r w:rsidRPr="002F128B">
        <w:rPr>
          <w:color w:val="000000" w:themeColor="text1"/>
          <w:sz w:val="28"/>
          <w:szCs w:val="28"/>
          <w:lang w:val="uk-UA"/>
        </w:rPr>
        <w:t xml:space="preserve">. Драпак, </w:t>
      </w:r>
      <w:proofErr w:type="spellStart"/>
      <w:r w:rsidRPr="002F128B">
        <w:rPr>
          <w:color w:val="000000" w:themeColor="text1"/>
          <w:sz w:val="28"/>
          <w:szCs w:val="28"/>
          <w:lang w:val="uk-UA"/>
        </w:rPr>
        <w:t>З.Д</w:t>
      </w:r>
      <w:proofErr w:type="spellEnd"/>
      <w:r w:rsidRPr="002F128B">
        <w:rPr>
          <w:color w:val="000000" w:themeColor="text1"/>
          <w:sz w:val="28"/>
          <w:szCs w:val="28"/>
          <w:lang w:val="uk-UA"/>
        </w:rPr>
        <w:t xml:space="preserve">.  Ковалюк. Особливості </w:t>
      </w:r>
      <w:proofErr w:type="spellStart"/>
      <w:r w:rsidRPr="002F128B">
        <w:rPr>
          <w:color w:val="000000" w:themeColor="text1"/>
          <w:sz w:val="28"/>
          <w:szCs w:val="28"/>
          <w:lang w:val="uk-UA"/>
        </w:rPr>
        <w:t>елект-ричних</w:t>
      </w:r>
      <w:proofErr w:type="spellEnd"/>
      <w:r w:rsidRPr="002F128B">
        <w:rPr>
          <w:color w:val="000000" w:themeColor="text1"/>
          <w:sz w:val="28"/>
          <w:szCs w:val="28"/>
          <w:lang w:val="uk-UA"/>
        </w:rPr>
        <w:t xml:space="preserve"> властивостей </w:t>
      </w:r>
      <w:proofErr w:type="spellStart"/>
      <w:r w:rsidRPr="002F128B">
        <w:rPr>
          <w:color w:val="000000" w:themeColor="text1"/>
          <w:sz w:val="28"/>
          <w:szCs w:val="28"/>
          <w:lang w:val="uk-UA"/>
        </w:rPr>
        <w:t>ізотипних</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гетероперехо</w:t>
      </w:r>
      <w:proofErr w:type="spellEnd"/>
      <w:r w:rsidRPr="002F128B">
        <w:rPr>
          <w:color w:val="000000" w:themeColor="text1"/>
          <w:sz w:val="28"/>
          <w:szCs w:val="28"/>
          <w:lang w:val="uk-UA"/>
        </w:rPr>
        <w:t xml:space="preserve">-дів p </w:t>
      </w:r>
      <w:proofErr w:type="spellStart"/>
      <w:r w:rsidRPr="002F128B">
        <w:rPr>
          <w:color w:val="000000" w:themeColor="text1"/>
          <w:sz w:val="28"/>
          <w:szCs w:val="28"/>
          <w:lang w:val="uk-UA"/>
        </w:rPr>
        <w:t>GaSe</w:t>
      </w:r>
      <w:proofErr w:type="spellEnd"/>
      <w:r w:rsidRPr="002F128B">
        <w:rPr>
          <w:color w:val="000000" w:themeColor="text1"/>
          <w:sz w:val="28"/>
          <w:szCs w:val="28"/>
          <w:lang w:val="uk-UA"/>
        </w:rPr>
        <w:t>-p-</w:t>
      </w:r>
      <w:proofErr w:type="spellStart"/>
      <w:r w:rsidRPr="002F128B">
        <w:rPr>
          <w:color w:val="000000" w:themeColor="text1"/>
          <w:sz w:val="28"/>
          <w:szCs w:val="28"/>
          <w:lang w:val="uk-UA"/>
        </w:rPr>
        <w:t>InSe</w:t>
      </w:r>
      <w:proofErr w:type="spellEnd"/>
      <w:r w:rsidRPr="002F128B">
        <w:rPr>
          <w:color w:val="000000" w:themeColor="text1"/>
          <w:sz w:val="28"/>
          <w:szCs w:val="28"/>
          <w:lang w:val="uk-UA"/>
        </w:rPr>
        <w:t>. Фізика і хімія твердого тіла 5 (2004) 292.</w:t>
      </w:r>
    </w:p>
    <w:p w14:paraId="47FE42D1"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О.А</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Політанська</w:t>
      </w:r>
      <w:proofErr w:type="spellEnd"/>
      <w:r w:rsidRPr="002F128B">
        <w:rPr>
          <w:color w:val="000000" w:themeColor="text1"/>
          <w:sz w:val="28"/>
          <w:szCs w:val="28"/>
          <w:lang w:val="uk-UA"/>
        </w:rPr>
        <w:t>. Вплив Х-</w:t>
      </w:r>
      <w:proofErr w:type="spellStart"/>
      <w:r w:rsidRPr="002F128B">
        <w:rPr>
          <w:color w:val="000000" w:themeColor="text1"/>
          <w:sz w:val="28"/>
          <w:szCs w:val="28"/>
          <w:lang w:val="uk-UA"/>
        </w:rPr>
        <w:t>опромiнення</w:t>
      </w:r>
      <w:proofErr w:type="spellEnd"/>
      <w:r w:rsidRPr="002F128B">
        <w:rPr>
          <w:color w:val="000000" w:themeColor="text1"/>
          <w:sz w:val="28"/>
          <w:szCs w:val="28"/>
          <w:lang w:val="uk-UA"/>
        </w:rPr>
        <w:t xml:space="preserve"> на </w:t>
      </w:r>
      <w:proofErr w:type="spellStart"/>
      <w:r w:rsidRPr="002F128B">
        <w:rPr>
          <w:color w:val="000000" w:themeColor="text1"/>
          <w:sz w:val="28"/>
          <w:szCs w:val="28"/>
          <w:lang w:val="uk-UA"/>
        </w:rPr>
        <w:t>фо-тоелектричні</w:t>
      </w:r>
      <w:proofErr w:type="spellEnd"/>
      <w:r w:rsidRPr="002F128B">
        <w:rPr>
          <w:color w:val="000000" w:themeColor="text1"/>
          <w:sz w:val="28"/>
          <w:szCs w:val="28"/>
          <w:lang w:val="uk-UA"/>
        </w:rPr>
        <w:t xml:space="preserve"> параметри </w:t>
      </w:r>
      <w:proofErr w:type="spellStart"/>
      <w:r w:rsidRPr="002F128B">
        <w:rPr>
          <w:color w:val="000000" w:themeColor="text1"/>
          <w:sz w:val="28"/>
          <w:szCs w:val="28"/>
          <w:lang w:val="uk-UA"/>
        </w:rPr>
        <w:t>гетероструктур</w:t>
      </w:r>
      <w:proofErr w:type="spellEnd"/>
      <w:r w:rsidRPr="002F128B">
        <w:rPr>
          <w:color w:val="000000" w:themeColor="text1"/>
          <w:sz w:val="28"/>
          <w:szCs w:val="28"/>
          <w:lang w:val="uk-UA"/>
        </w:rPr>
        <w:t xml:space="preserve"> оксид-</w:t>
      </w:r>
      <w:proofErr w:type="spellStart"/>
      <w:r w:rsidRPr="002F128B">
        <w:rPr>
          <w:color w:val="000000" w:themeColor="text1"/>
          <w:sz w:val="28"/>
          <w:szCs w:val="28"/>
          <w:lang w:val="uk-UA"/>
        </w:rPr>
        <w:t>InSe</w:t>
      </w:r>
      <w:proofErr w:type="spellEnd"/>
      <w:r w:rsidRPr="002F128B">
        <w:rPr>
          <w:color w:val="000000" w:themeColor="text1"/>
          <w:sz w:val="28"/>
          <w:szCs w:val="28"/>
          <w:lang w:val="uk-UA"/>
        </w:rPr>
        <w:t xml:space="preserve">. Наук. </w:t>
      </w:r>
      <w:proofErr w:type="spellStart"/>
      <w:r w:rsidRPr="002F128B">
        <w:rPr>
          <w:color w:val="000000" w:themeColor="text1"/>
          <w:sz w:val="28"/>
          <w:szCs w:val="28"/>
          <w:lang w:val="uk-UA"/>
        </w:rPr>
        <w:t>вісн</w:t>
      </w:r>
      <w:proofErr w:type="spellEnd"/>
      <w:r w:rsidRPr="002F128B">
        <w:rPr>
          <w:color w:val="000000" w:themeColor="text1"/>
          <w:sz w:val="28"/>
          <w:szCs w:val="28"/>
          <w:lang w:val="uk-UA"/>
        </w:rPr>
        <w:t xml:space="preserve">. Ужгород. </w:t>
      </w:r>
      <w:proofErr w:type="spellStart"/>
      <w:r w:rsidRPr="002F128B">
        <w:rPr>
          <w:color w:val="000000" w:themeColor="text1"/>
          <w:sz w:val="28"/>
          <w:szCs w:val="28"/>
          <w:lang w:val="uk-UA"/>
        </w:rPr>
        <w:t>ун</w:t>
      </w:r>
      <w:proofErr w:type="spellEnd"/>
      <w:r w:rsidRPr="002F128B">
        <w:rPr>
          <w:color w:val="000000" w:themeColor="text1"/>
          <w:sz w:val="28"/>
          <w:szCs w:val="28"/>
          <w:lang w:val="uk-UA"/>
        </w:rPr>
        <w:t>-у. Сер. «Фізика» 17 (2005) 38.</w:t>
      </w:r>
    </w:p>
    <w:p w14:paraId="00561C6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Y. </w:t>
      </w:r>
      <w:proofErr w:type="spellStart"/>
      <w:r w:rsidRPr="002F128B">
        <w:rPr>
          <w:color w:val="000000" w:themeColor="text1"/>
          <w:sz w:val="28"/>
          <w:szCs w:val="28"/>
          <w:lang w:val="uk-UA"/>
        </w:rPr>
        <w:t>Ozen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Characterization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Double-Junction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GaAsP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Two-Color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Structure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Jour-nal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Materials</w:t>
      </w:r>
      <w:proofErr w:type="spellEnd"/>
      <w:r w:rsidRPr="002F128B">
        <w:rPr>
          <w:color w:val="000000" w:themeColor="text1"/>
          <w:sz w:val="28"/>
          <w:szCs w:val="28"/>
          <w:lang w:val="uk-UA"/>
        </w:rPr>
        <w:t xml:space="preserve"> 47 (2018) 7129.</w:t>
      </w:r>
    </w:p>
    <w:p w14:paraId="028C520B"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Г.Г</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Шишкин</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А.Г</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Шишкин</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Электроника</w:t>
      </w:r>
      <w:proofErr w:type="spellEnd"/>
      <w:r w:rsidRPr="002F128B">
        <w:rPr>
          <w:color w:val="000000" w:themeColor="text1"/>
          <w:sz w:val="28"/>
          <w:szCs w:val="28"/>
          <w:lang w:val="uk-UA"/>
        </w:rPr>
        <w:t xml:space="preserve"> (Москва: </w:t>
      </w:r>
      <w:proofErr w:type="spellStart"/>
      <w:r w:rsidRPr="002F128B">
        <w:rPr>
          <w:color w:val="000000" w:themeColor="text1"/>
          <w:sz w:val="28"/>
          <w:szCs w:val="28"/>
          <w:lang w:val="uk-UA"/>
        </w:rPr>
        <w:t>Юрайт</w:t>
      </w:r>
      <w:proofErr w:type="spellEnd"/>
      <w:r w:rsidRPr="002F128B">
        <w:rPr>
          <w:color w:val="000000" w:themeColor="text1"/>
          <w:sz w:val="28"/>
          <w:szCs w:val="28"/>
          <w:lang w:val="uk-UA"/>
        </w:rPr>
        <w:t>, 2019) 703 с.</w:t>
      </w:r>
    </w:p>
    <w:p w14:paraId="5C34336E"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С.С</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Вильчинская</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В.М</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Лисицын</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Оптические</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материалы</w:t>
      </w:r>
      <w:proofErr w:type="spellEnd"/>
      <w:r w:rsidRPr="002F128B">
        <w:rPr>
          <w:color w:val="000000" w:themeColor="text1"/>
          <w:sz w:val="28"/>
          <w:szCs w:val="28"/>
          <w:lang w:val="uk-UA"/>
        </w:rPr>
        <w:t xml:space="preserve"> и </w:t>
      </w:r>
      <w:proofErr w:type="spellStart"/>
      <w:r w:rsidRPr="002F128B">
        <w:rPr>
          <w:color w:val="000000" w:themeColor="text1"/>
          <w:sz w:val="28"/>
          <w:szCs w:val="28"/>
          <w:lang w:val="uk-UA"/>
        </w:rPr>
        <w:t>технологии</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Томск</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ТПУ</w:t>
      </w:r>
      <w:proofErr w:type="spellEnd"/>
      <w:r w:rsidRPr="002F128B">
        <w:rPr>
          <w:color w:val="000000" w:themeColor="text1"/>
          <w:sz w:val="28"/>
          <w:szCs w:val="28"/>
          <w:lang w:val="uk-UA"/>
        </w:rPr>
        <w:t>, 2011) 107 с.</w:t>
      </w:r>
    </w:p>
    <w:p w14:paraId="59A5FD75" w14:textId="77777777" w:rsidR="00015871" w:rsidRPr="00157C9D"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r w:rsidRPr="00157C9D">
        <w:rPr>
          <w:color w:val="FF0000"/>
          <w:sz w:val="28"/>
          <w:szCs w:val="28"/>
          <w:lang w:val="uk-UA"/>
        </w:rPr>
        <w:t xml:space="preserve"> </w:t>
      </w:r>
      <w:proofErr w:type="spellStart"/>
      <w:r w:rsidRPr="00157C9D">
        <w:rPr>
          <w:color w:val="FF0000"/>
          <w:sz w:val="28"/>
          <w:szCs w:val="28"/>
          <w:lang w:val="uk-UA"/>
        </w:rPr>
        <w:t>В.І</w:t>
      </w:r>
      <w:proofErr w:type="spellEnd"/>
      <w:r w:rsidRPr="00157C9D">
        <w:rPr>
          <w:color w:val="FF0000"/>
          <w:sz w:val="28"/>
          <w:szCs w:val="28"/>
          <w:lang w:val="uk-UA"/>
        </w:rPr>
        <w:t xml:space="preserve">. </w:t>
      </w:r>
      <w:proofErr w:type="spellStart"/>
      <w:r w:rsidRPr="00157C9D">
        <w:rPr>
          <w:color w:val="FF0000"/>
          <w:sz w:val="28"/>
          <w:szCs w:val="28"/>
          <w:lang w:val="uk-UA"/>
        </w:rPr>
        <w:t>Осінський</w:t>
      </w:r>
      <w:proofErr w:type="spellEnd"/>
      <w:r w:rsidRPr="00157C9D">
        <w:rPr>
          <w:color w:val="FF0000"/>
          <w:sz w:val="28"/>
          <w:szCs w:val="28"/>
          <w:lang w:val="uk-UA"/>
        </w:rPr>
        <w:t xml:space="preserve"> та ін. Аналіз та перспективи за-</w:t>
      </w:r>
      <w:proofErr w:type="spellStart"/>
      <w:r w:rsidRPr="00157C9D">
        <w:rPr>
          <w:color w:val="FF0000"/>
          <w:sz w:val="28"/>
          <w:szCs w:val="28"/>
          <w:lang w:val="uk-UA"/>
        </w:rPr>
        <w:t>стосування</w:t>
      </w:r>
      <w:proofErr w:type="spellEnd"/>
      <w:r w:rsidRPr="00157C9D">
        <w:rPr>
          <w:color w:val="FF0000"/>
          <w:sz w:val="28"/>
          <w:szCs w:val="28"/>
          <w:lang w:val="uk-UA"/>
        </w:rPr>
        <w:t xml:space="preserve"> лазерних та світлодіодних джерел світла на квантово-розмірних структурах для </w:t>
      </w:r>
      <w:proofErr w:type="spellStart"/>
      <w:r w:rsidRPr="00157C9D">
        <w:rPr>
          <w:color w:val="FF0000"/>
          <w:sz w:val="28"/>
          <w:szCs w:val="28"/>
          <w:lang w:val="uk-UA"/>
        </w:rPr>
        <w:t>фотомедицини</w:t>
      </w:r>
      <w:proofErr w:type="spellEnd"/>
      <w:r w:rsidRPr="00157C9D">
        <w:rPr>
          <w:color w:val="FF0000"/>
          <w:sz w:val="28"/>
          <w:szCs w:val="28"/>
          <w:lang w:val="uk-UA"/>
        </w:rPr>
        <w:t xml:space="preserve">. Фотобіологія і </w:t>
      </w:r>
      <w:proofErr w:type="spellStart"/>
      <w:r w:rsidRPr="00157C9D">
        <w:rPr>
          <w:color w:val="FF0000"/>
          <w:sz w:val="28"/>
          <w:szCs w:val="28"/>
          <w:lang w:val="uk-UA"/>
        </w:rPr>
        <w:t>фотомедицина</w:t>
      </w:r>
      <w:proofErr w:type="spellEnd"/>
      <w:r w:rsidRPr="00157C9D">
        <w:rPr>
          <w:color w:val="FF0000"/>
          <w:sz w:val="28"/>
          <w:szCs w:val="28"/>
          <w:lang w:val="uk-UA"/>
        </w:rPr>
        <w:t xml:space="preserve"> 1 (2010) 104.</w:t>
      </w:r>
    </w:p>
    <w:p w14:paraId="4FF94ABE"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В.Ф</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Агекян</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Основы</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фотоники</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полупроводни-ковых</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кристаллов</w:t>
      </w:r>
      <w:proofErr w:type="spellEnd"/>
      <w:r w:rsidRPr="002F128B">
        <w:rPr>
          <w:color w:val="000000" w:themeColor="text1"/>
          <w:sz w:val="28"/>
          <w:szCs w:val="28"/>
          <w:lang w:val="uk-UA"/>
        </w:rPr>
        <w:t xml:space="preserve"> и </w:t>
      </w:r>
      <w:proofErr w:type="spellStart"/>
      <w:r w:rsidRPr="002F128B">
        <w:rPr>
          <w:color w:val="000000" w:themeColor="text1"/>
          <w:sz w:val="28"/>
          <w:szCs w:val="28"/>
          <w:lang w:val="uk-UA"/>
        </w:rPr>
        <w:t>наноструктур</w:t>
      </w:r>
      <w:proofErr w:type="spellEnd"/>
      <w:r w:rsidRPr="002F128B">
        <w:rPr>
          <w:color w:val="000000" w:themeColor="text1"/>
          <w:sz w:val="28"/>
          <w:szCs w:val="28"/>
          <w:lang w:val="uk-UA"/>
        </w:rPr>
        <w:t xml:space="preserve"> (Санкт-Петербург: </w:t>
      </w:r>
      <w:proofErr w:type="spellStart"/>
      <w:r w:rsidRPr="002F128B">
        <w:rPr>
          <w:color w:val="000000" w:themeColor="text1"/>
          <w:sz w:val="28"/>
          <w:szCs w:val="28"/>
          <w:lang w:val="uk-UA"/>
        </w:rPr>
        <w:t>КМЦ</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ФФ</w:t>
      </w:r>
      <w:proofErr w:type="spellEnd"/>
      <w:r w:rsidRPr="002F128B">
        <w:rPr>
          <w:color w:val="000000" w:themeColor="text1"/>
          <w:sz w:val="28"/>
          <w:szCs w:val="28"/>
          <w:lang w:val="uk-UA"/>
        </w:rPr>
        <w:t>, 2007) 133 с.</w:t>
      </w:r>
    </w:p>
    <w:p w14:paraId="29B541AD"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А.И</w:t>
      </w:r>
      <w:proofErr w:type="spellEnd"/>
      <w:r w:rsidRPr="002F128B">
        <w:rPr>
          <w:color w:val="000000" w:themeColor="text1"/>
          <w:sz w:val="28"/>
          <w:szCs w:val="28"/>
          <w:lang w:val="uk-UA"/>
        </w:rPr>
        <w:t xml:space="preserve">. Сидоров. </w:t>
      </w:r>
      <w:proofErr w:type="spellStart"/>
      <w:r w:rsidRPr="002F128B">
        <w:rPr>
          <w:color w:val="000000" w:themeColor="text1"/>
          <w:sz w:val="28"/>
          <w:szCs w:val="28"/>
          <w:lang w:val="uk-UA"/>
        </w:rPr>
        <w:t>Основы</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фотоники</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физические</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принципы</w:t>
      </w:r>
      <w:proofErr w:type="spellEnd"/>
      <w:r w:rsidRPr="002F128B">
        <w:rPr>
          <w:color w:val="000000" w:themeColor="text1"/>
          <w:sz w:val="28"/>
          <w:szCs w:val="28"/>
          <w:lang w:val="uk-UA"/>
        </w:rPr>
        <w:t xml:space="preserve"> и </w:t>
      </w:r>
      <w:proofErr w:type="spellStart"/>
      <w:r w:rsidRPr="002F128B">
        <w:rPr>
          <w:color w:val="000000" w:themeColor="text1"/>
          <w:sz w:val="28"/>
          <w:szCs w:val="28"/>
          <w:lang w:val="uk-UA"/>
        </w:rPr>
        <w:t>методы</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преобразования</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оптиче-ских</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сигналов</w:t>
      </w:r>
      <w:proofErr w:type="spellEnd"/>
      <w:r w:rsidRPr="002F128B">
        <w:rPr>
          <w:color w:val="000000" w:themeColor="text1"/>
          <w:sz w:val="28"/>
          <w:szCs w:val="28"/>
          <w:lang w:val="uk-UA"/>
        </w:rPr>
        <w:t xml:space="preserve"> в </w:t>
      </w:r>
      <w:proofErr w:type="spellStart"/>
      <w:r w:rsidRPr="002F128B">
        <w:rPr>
          <w:color w:val="000000" w:themeColor="text1"/>
          <w:sz w:val="28"/>
          <w:szCs w:val="28"/>
          <w:lang w:val="uk-UA"/>
        </w:rPr>
        <w:t>устройствах</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фотоники</w:t>
      </w:r>
      <w:proofErr w:type="spellEnd"/>
      <w:r w:rsidRPr="002F128B">
        <w:rPr>
          <w:color w:val="000000" w:themeColor="text1"/>
          <w:sz w:val="28"/>
          <w:szCs w:val="28"/>
          <w:lang w:val="uk-UA"/>
        </w:rPr>
        <w:t xml:space="preserve"> (Санкт-Петербург: </w:t>
      </w:r>
      <w:proofErr w:type="spellStart"/>
      <w:r w:rsidRPr="002F128B">
        <w:rPr>
          <w:color w:val="000000" w:themeColor="text1"/>
          <w:sz w:val="28"/>
          <w:szCs w:val="28"/>
          <w:lang w:val="uk-UA"/>
        </w:rPr>
        <w:t>ФГБОУ</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ВПО</w:t>
      </w:r>
      <w:proofErr w:type="spellEnd"/>
      <w:r w:rsidRPr="002F128B">
        <w:rPr>
          <w:color w:val="000000" w:themeColor="text1"/>
          <w:sz w:val="28"/>
          <w:szCs w:val="28"/>
          <w:lang w:val="uk-UA"/>
        </w:rPr>
        <w:t xml:space="preserve"> «СПб </w:t>
      </w:r>
      <w:proofErr w:type="spellStart"/>
      <w:r w:rsidRPr="002F128B">
        <w:rPr>
          <w:color w:val="000000" w:themeColor="text1"/>
          <w:sz w:val="28"/>
          <w:szCs w:val="28"/>
          <w:lang w:val="uk-UA"/>
        </w:rPr>
        <w:t>НИУ</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ИТМО</w:t>
      </w:r>
      <w:proofErr w:type="spellEnd"/>
      <w:r w:rsidRPr="002F128B">
        <w:rPr>
          <w:color w:val="000000" w:themeColor="text1"/>
          <w:sz w:val="28"/>
          <w:szCs w:val="28"/>
          <w:lang w:val="uk-UA"/>
        </w:rPr>
        <w:t>», 2014) 148 с.</w:t>
      </w:r>
    </w:p>
    <w:p w14:paraId="29A55DD8"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O.V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Konoreva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influence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acoustic-dislocation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interaction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intensity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bound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exciton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recombination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initial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irradiated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GaAsP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LEDs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structures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Superlattices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Microstruc-tures</w:t>
      </w:r>
      <w:proofErr w:type="spellEnd"/>
      <w:r w:rsidRPr="002F128B">
        <w:rPr>
          <w:color w:val="000000" w:themeColor="text1"/>
          <w:sz w:val="28"/>
          <w:szCs w:val="28"/>
          <w:lang w:val="uk-UA"/>
        </w:rPr>
        <w:t xml:space="preserve"> 102 (2017) 88.</w:t>
      </w:r>
    </w:p>
    <w:p w14:paraId="480DF2B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A. </w:t>
      </w:r>
      <w:proofErr w:type="spellStart"/>
      <w:r w:rsidRPr="002F128B">
        <w:rPr>
          <w:color w:val="000000" w:themeColor="text1"/>
          <w:sz w:val="28"/>
          <w:szCs w:val="28"/>
          <w:lang w:val="uk-UA"/>
        </w:rPr>
        <w:t>Stromberg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Heteroepitaxy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GaAsP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GaAs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low</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pressure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hydride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va-por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phase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epitaxy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Journal</w:t>
      </w:r>
      <w:proofErr w:type="spellEnd"/>
      <w:r w:rsidRPr="002F128B">
        <w:rPr>
          <w:color w:val="000000" w:themeColor="text1"/>
          <w:sz w:val="28"/>
          <w:szCs w:val="28"/>
          <w:lang w:val="uk-UA"/>
        </w:rPr>
        <w:t xml:space="preserve"> of </w:t>
      </w:r>
      <w:proofErr w:type="spellStart"/>
      <w:r w:rsidRPr="002F128B">
        <w:rPr>
          <w:color w:val="000000" w:themeColor="text1"/>
          <w:sz w:val="28"/>
          <w:szCs w:val="28"/>
          <w:lang w:val="uk-UA"/>
        </w:rPr>
        <w:t>Crystal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Growth</w:t>
      </w:r>
      <w:proofErr w:type="spellEnd"/>
      <w:r w:rsidRPr="002F128B">
        <w:rPr>
          <w:color w:val="000000" w:themeColor="text1"/>
          <w:sz w:val="28"/>
          <w:szCs w:val="28"/>
          <w:lang w:val="uk-UA"/>
        </w:rPr>
        <w:t xml:space="preserve"> 540 (2020) 125623.</w:t>
      </w:r>
    </w:p>
    <w:p w14:paraId="5A247E97" w14:textId="77777777" w:rsidR="00015871" w:rsidRPr="00157C9D"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r w:rsidRPr="002F128B">
        <w:rPr>
          <w:color w:val="000000" w:themeColor="text1"/>
          <w:sz w:val="28"/>
          <w:szCs w:val="28"/>
          <w:lang w:val="uk-UA"/>
        </w:rPr>
        <w:t xml:space="preserve"> </w:t>
      </w:r>
      <w:r w:rsidRPr="00157C9D">
        <w:rPr>
          <w:color w:val="FF0000"/>
          <w:sz w:val="28"/>
          <w:szCs w:val="28"/>
          <w:lang w:val="uk-UA"/>
        </w:rPr>
        <w:t xml:space="preserve">A. </w:t>
      </w:r>
      <w:proofErr w:type="spellStart"/>
      <w:r w:rsidRPr="00157C9D">
        <w:rPr>
          <w:color w:val="FF0000"/>
          <w:sz w:val="28"/>
          <w:szCs w:val="28"/>
          <w:lang w:val="uk-UA"/>
        </w:rPr>
        <w:t>Stromberg</w:t>
      </w:r>
      <w:proofErr w:type="spellEnd"/>
      <w:r w:rsidRPr="00157C9D">
        <w:rPr>
          <w:color w:val="FF0000"/>
          <w:sz w:val="28"/>
          <w:szCs w:val="28"/>
          <w:lang w:val="uk-UA"/>
        </w:rPr>
        <w:t xml:space="preserve"> </w:t>
      </w:r>
      <w:proofErr w:type="spellStart"/>
      <w:r w:rsidRPr="00157C9D">
        <w:rPr>
          <w:color w:val="FF0000"/>
          <w:sz w:val="28"/>
          <w:szCs w:val="28"/>
          <w:lang w:val="uk-UA"/>
        </w:rPr>
        <w:t>et</w:t>
      </w:r>
      <w:proofErr w:type="spellEnd"/>
      <w:r w:rsidRPr="00157C9D">
        <w:rPr>
          <w:color w:val="FF0000"/>
          <w:sz w:val="28"/>
          <w:szCs w:val="28"/>
          <w:lang w:val="uk-UA"/>
        </w:rPr>
        <w:t xml:space="preserve"> </w:t>
      </w:r>
      <w:proofErr w:type="spellStart"/>
      <w:r w:rsidRPr="00157C9D">
        <w:rPr>
          <w:color w:val="FF0000"/>
          <w:sz w:val="28"/>
          <w:szCs w:val="28"/>
          <w:lang w:val="uk-UA"/>
        </w:rPr>
        <w:t>al</w:t>
      </w:r>
      <w:proofErr w:type="spellEnd"/>
      <w:r w:rsidRPr="00157C9D">
        <w:rPr>
          <w:color w:val="FF0000"/>
          <w:sz w:val="28"/>
          <w:szCs w:val="28"/>
          <w:lang w:val="uk-UA"/>
        </w:rPr>
        <w:t xml:space="preserve">. </w:t>
      </w:r>
      <w:proofErr w:type="spellStart"/>
      <w:r w:rsidRPr="00157C9D">
        <w:rPr>
          <w:color w:val="FF0000"/>
          <w:sz w:val="28"/>
          <w:szCs w:val="28"/>
          <w:lang w:val="uk-UA"/>
        </w:rPr>
        <w:t>Heteroepitaxy</w:t>
      </w:r>
      <w:proofErr w:type="spellEnd"/>
      <w:r w:rsidRPr="00157C9D">
        <w:rPr>
          <w:color w:val="FF0000"/>
          <w:sz w:val="28"/>
          <w:szCs w:val="28"/>
          <w:lang w:val="uk-UA"/>
        </w:rPr>
        <w:t xml:space="preserve"> </w:t>
      </w:r>
      <w:proofErr w:type="spellStart"/>
      <w:r w:rsidRPr="00157C9D">
        <w:rPr>
          <w:color w:val="FF0000"/>
          <w:sz w:val="28"/>
          <w:szCs w:val="28"/>
          <w:lang w:val="uk-UA"/>
        </w:rPr>
        <w:t>of</w:t>
      </w:r>
      <w:proofErr w:type="spellEnd"/>
      <w:r w:rsidRPr="00157C9D">
        <w:rPr>
          <w:color w:val="FF0000"/>
          <w:sz w:val="28"/>
          <w:szCs w:val="28"/>
          <w:lang w:val="uk-UA"/>
        </w:rPr>
        <w:t xml:space="preserve"> </w:t>
      </w:r>
      <w:proofErr w:type="spellStart"/>
      <w:r w:rsidRPr="00157C9D">
        <w:rPr>
          <w:color w:val="FF0000"/>
          <w:sz w:val="28"/>
          <w:szCs w:val="28"/>
          <w:lang w:val="uk-UA"/>
        </w:rPr>
        <w:t>GaAsP</w:t>
      </w:r>
      <w:proofErr w:type="spellEnd"/>
      <w:r w:rsidRPr="00157C9D">
        <w:rPr>
          <w:color w:val="FF0000"/>
          <w:sz w:val="28"/>
          <w:szCs w:val="28"/>
          <w:lang w:val="uk-UA"/>
        </w:rPr>
        <w:t xml:space="preserve"> </w:t>
      </w:r>
      <w:proofErr w:type="spellStart"/>
      <w:r w:rsidRPr="00157C9D">
        <w:rPr>
          <w:color w:val="FF0000"/>
          <w:sz w:val="28"/>
          <w:szCs w:val="28"/>
          <w:lang w:val="uk-UA"/>
        </w:rPr>
        <w:t>and</w:t>
      </w:r>
      <w:proofErr w:type="spellEnd"/>
      <w:r w:rsidRPr="00157C9D">
        <w:rPr>
          <w:color w:val="FF0000"/>
          <w:sz w:val="28"/>
          <w:szCs w:val="28"/>
          <w:lang w:val="uk-UA"/>
        </w:rPr>
        <w:t xml:space="preserve"> </w:t>
      </w:r>
      <w:proofErr w:type="spellStart"/>
      <w:r w:rsidRPr="00157C9D">
        <w:rPr>
          <w:color w:val="FF0000"/>
          <w:sz w:val="28"/>
          <w:szCs w:val="28"/>
          <w:lang w:val="uk-UA"/>
        </w:rPr>
        <w:t>GaP</w:t>
      </w:r>
      <w:proofErr w:type="spellEnd"/>
      <w:r w:rsidRPr="00157C9D">
        <w:rPr>
          <w:color w:val="FF0000"/>
          <w:sz w:val="28"/>
          <w:szCs w:val="28"/>
          <w:lang w:val="uk-UA"/>
        </w:rPr>
        <w:t xml:space="preserve"> </w:t>
      </w:r>
      <w:proofErr w:type="spellStart"/>
      <w:r w:rsidRPr="00157C9D">
        <w:rPr>
          <w:color w:val="FF0000"/>
          <w:sz w:val="28"/>
          <w:szCs w:val="28"/>
          <w:lang w:val="uk-UA"/>
        </w:rPr>
        <w:t>on</w:t>
      </w:r>
      <w:proofErr w:type="spellEnd"/>
      <w:r w:rsidRPr="00157C9D">
        <w:rPr>
          <w:color w:val="FF0000"/>
          <w:sz w:val="28"/>
          <w:szCs w:val="28"/>
          <w:lang w:val="uk-UA"/>
        </w:rPr>
        <w:t xml:space="preserve"> </w:t>
      </w:r>
      <w:proofErr w:type="spellStart"/>
      <w:r w:rsidRPr="00157C9D">
        <w:rPr>
          <w:color w:val="FF0000"/>
          <w:sz w:val="28"/>
          <w:szCs w:val="28"/>
          <w:lang w:val="uk-UA"/>
        </w:rPr>
        <w:t>GaAs</w:t>
      </w:r>
      <w:proofErr w:type="spellEnd"/>
      <w:r w:rsidRPr="00157C9D">
        <w:rPr>
          <w:color w:val="FF0000"/>
          <w:sz w:val="28"/>
          <w:szCs w:val="28"/>
          <w:lang w:val="uk-UA"/>
        </w:rPr>
        <w:t xml:space="preserve"> </w:t>
      </w:r>
      <w:proofErr w:type="spellStart"/>
      <w:r w:rsidRPr="00157C9D">
        <w:rPr>
          <w:color w:val="FF0000"/>
          <w:sz w:val="28"/>
          <w:szCs w:val="28"/>
          <w:lang w:val="uk-UA"/>
        </w:rPr>
        <w:t>and</w:t>
      </w:r>
      <w:proofErr w:type="spellEnd"/>
      <w:r w:rsidRPr="00157C9D">
        <w:rPr>
          <w:color w:val="FF0000"/>
          <w:sz w:val="28"/>
          <w:szCs w:val="28"/>
          <w:lang w:val="uk-UA"/>
        </w:rPr>
        <w:t xml:space="preserve"> </w:t>
      </w:r>
      <w:proofErr w:type="spellStart"/>
      <w:r w:rsidRPr="00157C9D">
        <w:rPr>
          <w:color w:val="FF0000"/>
          <w:sz w:val="28"/>
          <w:szCs w:val="28"/>
          <w:lang w:val="uk-UA"/>
        </w:rPr>
        <w:t>Si</w:t>
      </w:r>
      <w:proofErr w:type="spellEnd"/>
      <w:r w:rsidRPr="00157C9D">
        <w:rPr>
          <w:color w:val="FF0000"/>
          <w:sz w:val="28"/>
          <w:szCs w:val="28"/>
          <w:lang w:val="uk-UA"/>
        </w:rPr>
        <w:t xml:space="preserve"> </w:t>
      </w:r>
      <w:proofErr w:type="spellStart"/>
      <w:r w:rsidRPr="00157C9D">
        <w:rPr>
          <w:color w:val="FF0000"/>
          <w:sz w:val="28"/>
          <w:szCs w:val="28"/>
          <w:lang w:val="uk-UA"/>
        </w:rPr>
        <w:t>by</w:t>
      </w:r>
      <w:proofErr w:type="spellEnd"/>
      <w:r w:rsidRPr="00157C9D">
        <w:rPr>
          <w:color w:val="FF0000"/>
          <w:sz w:val="28"/>
          <w:szCs w:val="28"/>
          <w:lang w:val="uk-UA"/>
        </w:rPr>
        <w:t xml:space="preserve"> </w:t>
      </w:r>
      <w:proofErr w:type="spellStart"/>
      <w:r w:rsidRPr="00157C9D">
        <w:rPr>
          <w:color w:val="FF0000"/>
          <w:sz w:val="28"/>
          <w:szCs w:val="28"/>
          <w:lang w:val="uk-UA"/>
        </w:rPr>
        <w:t>low</w:t>
      </w:r>
      <w:proofErr w:type="spellEnd"/>
      <w:r w:rsidRPr="00157C9D">
        <w:rPr>
          <w:color w:val="FF0000"/>
          <w:sz w:val="28"/>
          <w:szCs w:val="28"/>
          <w:lang w:val="uk-UA"/>
        </w:rPr>
        <w:t xml:space="preserve"> </w:t>
      </w:r>
      <w:proofErr w:type="spellStart"/>
      <w:r w:rsidRPr="00157C9D">
        <w:rPr>
          <w:color w:val="FF0000"/>
          <w:sz w:val="28"/>
          <w:szCs w:val="28"/>
          <w:lang w:val="uk-UA"/>
        </w:rPr>
        <w:t>pressure</w:t>
      </w:r>
      <w:proofErr w:type="spellEnd"/>
      <w:r w:rsidRPr="00157C9D">
        <w:rPr>
          <w:color w:val="FF0000"/>
          <w:sz w:val="28"/>
          <w:szCs w:val="28"/>
          <w:lang w:val="uk-UA"/>
        </w:rPr>
        <w:t xml:space="preserve"> </w:t>
      </w:r>
      <w:proofErr w:type="spellStart"/>
      <w:r w:rsidRPr="00157C9D">
        <w:rPr>
          <w:color w:val="FF0000"/>
          <w:sz w:val="28"/>
          <w:szCs w:val="28"/>
          <w:lang w:val="uk-UA"/>
        </w:rPr>
        <w:t>hydride</w:t>
      </w:r>
      <w:proofErr w:type="spellEnd"/>
      <w:r w:rsidRPr="00157C9D">
        <w:rPr>
          <w:color w:val="FF0000"/>
          <w:sz w:val="28"/>
          <w:szCs w:val="28"/>
          <w:lang w:val="uk-UA"/>
        </w:rPr>
        <w:t xml:space="preserve"> </w:t>
      </w:r>
      <w:proofErr w:type="spellStart"/>
      <w:r w:rsidRPr="00157C9D">
        <w:rPr>
          <w:color w:val="FF0000"/>
          <w:sz w:val="28"/>
          <w:szCs w:val="28"/>
          <w:lang w:val="uk-UA"/>
        </w:rPr>
        <w:t>va-por</w:t>
      </w:r>
      <w:proofErr w:type="spellEnd"/>
      <w:r w:rsidRPr="00157C9D">
        <w:rPr>
          <w:color w:val="FF0000"/>
          <w:sz w:val="28"/>
          <w:szCs w:val="28"/>
          <w:lang w:val="uk-UA"/>
        </w:rPr>
        <w:t xml:space="preserve"> </w:t>
      </w:r>
      <w:proofErr w:type="spellStart"/>
      <w:r w:rsidRPr="00157C9D">
        <w:rPr>
          <w:color w:val="FF0000"/>
          <w:sz w:val="28"/>
          <w:szCs w:val="28"/>
          <w:lang w:val="uk-UA"/>
        </w:rPr>
        <w:t>phase</w:t>
      </w:r>
      <w:proofErr w:type="spellEnd"/>
      <w:r w:rsidRPr="00157C9D">
        <w:rPr>
          <w:color w:val="FF0000"/>
          <w:sz w:val="28"/>
          <w:szCs w:val="28"/>
          <w:lang w:val="uk-UA"/>
        </w:rPr>
        <w:t xml:space="preserve"> </w:t>
      </w:r>
      <w:proofErr w:type="spellStart"/>
      <w:r w:rsidRPr="00157C9D">
        <w:rPr>
          <w:color w:val="FF0000"/>
          <w:sz w:val="28"/>
          <w:szCs w:val="28"/>
          <w:lang w:val="uk-UA"/>
        </w:rPr>
        <w:t>epitaxy</w:t>
      </w:r>
      <w:proofErr w:type="spellEnd"/>
      <w:r w:rsidRPr="00157C9D">
        <w:rPr>
          <w:color w:val="FF0000"/>
          <w:sz w:val="28"/>
          <w:szCs w:val="28"/>
          <w:lang w:val="uk-UA"/>
        </w:rPr>
        <w:t xml:space="preserve">. </w:t>
      </w:r>
      <w:proofErr w:type="spellStart"/>
      <w:r w:rsidRPr="00157C9D">
        <w:rPr>
          <w:color w:val="FF0000"/>
          <w:sz w:val="28"/>
          <w:szCs w:val="28"/>
          <w:lang w:val="uk-UA"/>
        </w:rPr>
        <w:t>Journal</w:t>
      </w:r>
      <w:proofErr w:type="spellEnd"/>
      <w:r w:rsidRPr="00157C9D">
        <w:rPr>
          <w:color w:val="FF0000"/>
          <w:sz w:val="28"/>
          <w:szCs w:val="28"/>
          <w:lang w:val="uk-UA"/>
        </w:rPr>
        <w:t xml:space="preserve"> of </w:t>
      </w:r>
      <w:proofErr w:type="spellStart"/>
      <w:r w:rsidRPr="00157C9D">
        <w:rPr>
          <w:color w:val="FF0000"/>
          <w:sz w:val="28"/>
          <w:szCs w:val="28"/>
          <w:lang w:val="uk-UA"/>
        </w:rPr>
        <w:t>Crystal</w:t>
      </w:r>
      <w:proofErr w:type="spellEnd"/>
      <w:r w:rsidRPr="00157C9D">
        <w:rPr>
          <w:color w:val="FF0000"/>
          <w:sz w:val="28"/>
          <w:szCs w:val="28"/>
          <w:lang w:val="uk-UA"/>
        </w:rPr>
        <w:t xml:space="preserve"> </w:t>
      </w:r>
      <w:proofErr w:type="spellStart"/>
      <w:r w:rsidRPr="00157C9D">
        <w:rPr>
          <w:color w:val="FF0000"/>
          <w:sz w:val="28"/>
          <w:szCs w:val="28"/>
          <w:lang w:val="uk-UA"/>
        </w:rPr>
        <w:t>Growth</w:t>
      </w:r>
      <w:proofErr w:type="spellEnd"/>
      <w:r w:rsidRPr="00157C9D">
        <w:rPr>
          <w:color w:val="FF0000"/>
          <w:sz w:val="28"/>
          <w:szCs w:val="28"/>
          <w:lang w:val="uk-UA"/>
        </w:rPr>
        <w:t xml:space="preserve"> 540 (2020) 125623.</w:t>
      </w:r>
    </w:p>
    <w:p w14:paraId="45193E3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В.А</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Холоднов</w:t>
      </w:r>
      <w:proofErr w:type="spellEnd"/>
      <w:r w:rsidRPr="002F128B">
        <w:rPr>
          <w:color w:val="000000" w:themeColor="text1"/>
          <w:sz w:val="28"/>
          <w:szCs w:val="28"/>
          <w:lang w:val="uk-UA"/>
        </w:rPr>
        <w:t xml:space="preserve">. К </w:t>
      </w:r>
      <w:proofErr w:type="spellStart"/>
      <w:r w:rsidRPr="002F128B">
        <w:rPr>
          <w:color w:val="000000" w:themeColor="text1"/>
          <w:sz w:val="28"/>
          <w:szCs w:val="28"/>
          <w:lang w:val="uk-UA"/>
        </w:rPr>
        <w:t>теории</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рекомбинации</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Холла</w:t>
      </w:r>
      <w:proofErr w:type="spellEnd"/>
      <w:r w:rsidRPr="002F128B">
        <w:rPr>
          <w:color w:val="000000" w:themeColor="text1"/>
          <w:sz w:val="28"/>
          <w:szCs w:val="28"/>
          <w:lang w:val="uk-UA"/>
        </w:rPr>
        <w:t xml:space="preserve"> - </w:t>
      </w:r>
      <w:proofErr w:type="spellStart"/>
      <w:r w:rsidRPr="002F128B">
        <w:rPr>
          <w:color w:val="000000" w:themeColor="text1"/>
          <w:sz w:val="28"/>
          <w:szCs w:val="28"/>
          <w:lang w:val="uk-UA"/>
        </w:rPr>
        <w:t>Шокли</w:t>
      </w:r>
      <w:proofErr w:type="spellEnd"/>
      <w:r w:rsidRPr="002F128B">
        <w:rPr>
          <w:color w:val="000000" w:themeColor="text1"/>
          <w:sz w:val="28"/>
          <w:szCs w:val="28"/>
          <w:lang w:val="uk-UA"/>
        </w:rPr>
        <w:t xml:space="preserve"> - </w:t>
      </w:r>
      <w:proofErr w:type="spellStart"/>
      <w:r w:rsidRPr="002F128B">
        <w:rPr>
          <w:color w:val="000000" w:themeColor="text1"/>
          <w:sz w:val="28"/>
          <w:szCs w:val="28"/>
          <w:lang w:val="uk-UA"/>
        </w:rPr>
        <w:t>Рида</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Физика</w:t>
      </w:r>
      <w:proofErr w:type="spellEnd"/>
      <w:r w:rsidRPr="002F128B">
        <w:rPr>
          <w:color w:val="000000" w:themeColor="text1"/>
          <w:sz w:val="28"/>
          <w:szCs w:val="28"/>
          <w:lang w:val="uk-UA"/>
        </w:rPr>
        <w:t xml:space="preserve"> и </w:t>
      </w:r>
      <w:proofErr w:type="spellStart"/>
      <w:r w:rsidRPr="002F128B">
        <w:rPr>
          <w:color w:val="000000" w:themeColor="text1"/>
          <w:sz w:val="28"/>
          <w:szCs w:val="28"/>
          <w:lang w:val="uk-UA"/>
        </w:rPr>
        <w:t>техника</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полупровод-ников</w:t>
      </w:r>
      <w:proofErr w:type="spellEnd"/>
      <w:r w:rsidRPr="002F128B">
        <w:rPr>
          <w:color w:val="000000" w:themeColor="text1"/>
          <w:sz w:val="28"/>
          <w:szCs w:val="28"/>
          <w:lang w:val="uk-UA"/>
        </w:rPr>
        <w:t xml:space="preserve"> 30 (1996) 1011</w:t>
      </w:r>
    </w:p>
    <w:p w14:paraId="7474E29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А.Н</w:t>
      </w:r>
      <w:proofErr w:type="spellEnd"/>
      <w:r w:rsidRPr="002F128B">
        <w:rPr>
          <w:color w:val="000000" w:themeColor="text1"/>
          <w:sz w:val="28"/>
          <w:szCs w:val="28"/>
          <w:lang w:val="uk-UA"/>
        </w:rPr>
        <w:t xml:space="preserve">. Яшин. </w:t>
      </w:r>
      <w:proofErr w:type="spellStart"/>
      <w:r w:rsidRPr="002F128B">
        <w:rPr>
          <w:color w:val="000000" w:themeColor="text1"/>
          <w:sz w:val="28"/>
          <w:szCs w:val="28"/>
          <w:lang w:val="uk-UA"/>
        </w:rPr>
        <w:t>Применимость</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упрощенной</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модели</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Шокли</w:t>
      </w:r>
      <w:proofErr w:type="spellEnd"/>
      <w:r w:rsidRPr="002F128B">
        <w:rPr>
          <w:color w:val="000000" w:themeColor="text1"/>
          <w:sz w:val="28"/>
          <w:szCs w:val="28"/>
          <w:lang w:val="uk-UA"/>
        </w:rPr>
        <w:t xml:space="preserve"> - </w:t>
      </w:r>
      <w:proofErr w:type="spellStart"/>
      <w:r w:rsidRPr="002F128B">
        <w:rPr>
          <w:color w:val="000000" w:themeColor="text1"/>
          <w:sz w:val="28"/>
          <w:szCs w:val="28"/>
          <w:lang w:val="uk-UA"/>
        </w:rPr>
        <w:t>Рида</w:t>
      </w:r>
      <w:proofErr w:type="spellEnd"/>
      <w:r w:rsidRPr="002F128B">
        <w:rPr>
          <w:color w:val="000000" w:themeColor="text1"/>
          <w:sz w:val="28"/>
          <w:szCs w:val="28"/>
          <w:lang w:val="uk-UA"/>
        </w:rPr>
        <w:t xml:space="preserve"> - </w:t>
      </w:r>
      <w:proofErr w:type="spellStart"/>
      <w:r w:rsidRPr="002F128B">
        <w:rPr>
          <w:color w:val="000000" w:themeColor="text1"/>
          <w:sz w:val="28"/>
          <w:szCs w:val="28"/>
          <w:lang w:val="uk-UA"/>
        </w:rPr>
        <w:t>Холла</w:t>
      </w:r>
      <w:proofErr w:type="spellEnd"/>
      <w:r w:rsidRPr="002F128B">
        <w:rPr>
          <w:color w:val="000000" w:themeColor="text1"/>
          <w:sz w:val="28"/>
          <w:szCs w:val="28"/>
          <w:lang w:val="uk-UA"/>
        </w:rPr>
        <w:t xml:space="preserve"> для </w:t>
      </w:r>
      <w:proofErr w:type="spellStart"/>
      <w:r w:rsidRPr="002F128B">
        <w:rPr>
          <w:color w:val="000000" w:themeColor="text1"/>
          <w:sz w:val="28"/>
          <w:szCs w:val="28"/>
          <w:lang w:val="uk-UA"/>
        </w:rPr>
        <w:t>полупроводников</w:t>
      </w:r>
      <w:proofErr w:type="spellEnd"/>
      <w:r w:rsidRPr="002F128B">
        <w:rPr>
          <w:color w:val="000000" w:themeColor="text1"/>
          <w:sz w:val="28"/>
          <w:szCs w:val="28"/>
          <w:lang w:val="uk-UA"/>
        </w:rPr>
        <w:t xml:space="preserve"> с </w:t>
      </w:r>
      <w:proofErr w:type="spellStart"/>
      <w:r w:rsidRPr="002F128B">
        <w:rPr>
          <w:color w:val="000000" w:themeColor="text1"/>
          <w:sz w:val="28"/>
          <w:szCs w:val="28"/>
          <w:lang w:val="uk-UA"/>
        </w:rPr>
        <w:t>различными</w:t>
      </w:r>
      <w:proofErr w:type="spellEnd"/>
      <w:r w:rsidRPr="002F128B">
        <w:rPr>
          <w:color w:val="000000" w:themeColor="text1"/>
          <w:sz w:val="28"/>
          <w:szCs w:val="28"/>
          <w:lang w:val="uk-UA"/>
        </w:rPr>
        <w:t xml:space="preserve"> типами </w:t>
      </w:r>
      <w:proofErr w:type="spellStart"/>
      <w:r w:rsidRPr="002F128B">
        <w:rPr>
          <w:color w:val="000000" w:themeColor="text1"/>
          <w:sz w:val="28"/>
          <w:szCs w:val="28"/>
          <w:lang w:val="uk-UA"/>
        </w:rPr>
        <w:t>дефектов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Физика</w:t>
      </w:r>
      <w:proofErr w:type="spellEnd"/>
      <w:r w:rsidRPr="002F128B">
        <w:rPr>
          <w:color w:val="000000" w:themeColor="text1"/>
          <w:sz w:val="28"/>
          <w:szCs w:val="28"/>
          <w:lang w:val="uk-UA"/>
        </w:rPr>
        <w:t xml:space="preserve"> и </w:t>
      </w:r>
      <w:proofErr w:type="spellStart"/>
      <w:r w:rsidRPr="002F128B">
        <w:rPr>
          <w:color w:val="000000" w:themeColor="text1"/>
          <w:sz w:val="28"/>
          <w:szCs w:val="28"/>
          <w:lang w:val="uk-UA"/>
        </w:rPr>
        <w:t>техни</w:t>
      </w:r>
      <w:proofErr w:type="spellEnd"/>
      <w:r w:rsidRPr="002F128B">
        <w:rPr>
          <w:color w:val="000000" w:themeColor="text1"/>
          <w:sz w:val="28"/>
          <w:szCs w:val="28"/>
          <w:lang w:val="uk-UA"/>
        </w:rPr>
        <w:t xml:space="preserve">-ка </w:t>
      </w:r>
      <w:proofErr w:type="spellStart"/>
      <w:r w:rsidRPr="002F128B">
        <w:rPr>
          <w:color w:val="000000" w:themeColor="text1"/>
          <w:sz w:val="28"/>
          <w:szCs w:val="28"/>
          <w:lang w:val="uk-UA"/>
        </w:rPr>
        <w:t>полупроводников</w:t>
      </w:r>
      <w:proofErr w:type="spellEnd"/>
      <w:r w:rsidRPr="002F128B">
        <w:rPr>
          <w:color w:val="000000" w:themeColor="text1"/>
          <w:sz w:val="28"/>
          <w:szCs w:val="28"/>
          <w:lang w:val="uk-UA"/>
        </w:rPr>
        <w:t xml:space="preserve"> 39 (2005) 1331</w:t>
      </w:r>
    </w:p>
    <w:p w14:paraId="43261C3D"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R. </w:t>
      </w:r>
      <w:proofErr w:type="spellStart"/>
      <w:r w:rsidRPr="002F128B">
        <w:rPr>
          <w:color w:val="000000" w:themeColor="text1"/>
          <w:sz w:val="28"/>
          <w:szCs w:val="28"/>
          <w:lang w:val="uk-UA"/>
        </w:rPr>
        <w:t>Passler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Non-Debye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heat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capacity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formula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refined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applied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GaAs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GaSb</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InAs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InSb</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AIP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Advances</w:t>
      </w:r>
      <w:proofErr w:type="spellEnd"/>
      <w:r w:rsidRPr="002F128B">
        <w:rPr>
          <w:color w:val="000000" w:themeColor="text1"/>
          <w:sz w:val="28"/>
          <w:szCs w:val="28"/>
          <w:lang w:val="uk-UA"/>
        </w:rPr>
        <w:t xml:space="preserve"> 3 (2013) 082108.</w:t>
      </w:r>
    </w:p>
    <w:p w14:paraId="2816386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В.И</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Светцов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И.В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Холодков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Физическая</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элек-троника</w:t>
      </w:r>
      <w:proofErr w:type="spellEnd"/>
      <w:r w:rsidRPr="002F128B">
        <w:rPr>
          <w:color w:val="000000" w:themeColor="text1"/>
          <w:sz w:val="28"/>
          <w:szCs w:val="28"/>
          <w:lang w:val="uk-UA"/>
        </w:rPr>
        <w:t xml:space="preserve"> и </w:t>
      </w:r>
      <w:proofErr w:type="spellStart"/>
      <w:r w:rsidRPr="002F128B">
        <w:rPr>
          <w:color w:val="000000" w:themeColor="text1"/>
          <w:sz w:val="28"/>
          <w:szCs w:val="28"/>
          <w:lang w:val="uk-UA"/>
        </w:rPr>
        <w:t>электронные</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приборы</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Иваново</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ИГХТУ</w:t>
      </w:r>
      <w:proofErr w:type="spellEnd"/>
      <w:r w:rsidRPr="002F128B">
        <w:rPr>
          <w:color w:val="000000" w:themeColor="text1"/>
          <w:sz w:val="28"/>
          <w:szCs w:val="28"/>
          <w:lang w:val="uk-UA"/>
        </w:rPr>
        <w:t>, 2008) 494 с.</w:t>
      </w:r>
    </w:p>
    <w:p w14:paraId="777DFAD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O.Ambacher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Growth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applications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Group</w:t>
      </w:r>
      <w:proofErr w:type="spellEnd"/>
      <w:r w:rsidRPr="002F128B">
        <w:rPr>
          <w:color w:val="000000" w:themeColor="text1"/>
          <w:sz w:val="28"/>
          <w:szCs w:val="28"/>
          <w:lang w:val="uk-UA"/>
        </w:rPr>
        <w:t xml:space="preserve"> II – </w:t>
      </w:r>
      <w:proofErr w:type="spellStart"/>
      <w:r w:rsidRPr="002F128B">
        <w:rPr>
          <w:color w:val="000000" w:themeColor="text1"/>
          <w:sz w:val="28"/>
          <w:szCs w:val="28"/>
          <w:lang w:val="uk-UA"/>
        </w:rPr>
        <w:t>Nitrides</w:t>
      </w:r>
      <w:proofErr w:type="spellEnd"/>
      <w:r w:rsidRPr="002F128B">
        <w:rPr>
          <w:color w:val="000000" w:themeColor="text1"/>
          <w:sz w:val="28"/>
          <w:szCs w:val="28"/>
          <w:lang w:val="uk-UA"/>
        </w:rPr>
        <w:t xml:space="preserve"> J.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D: </w:t>
      </w:r>
      <w:proofErr w:type="spellStart"/>
      <w:r w:rsidRPr="002F128B">
        <w:rPr>
          <w:color w:val="000000" w:themeColor="text1"/>
          <w:sz w:val="28"/>
          <w:szCs w:val="28"/>
          <w:lang w:val="uk-UA"/>
        </w:rPr>
        <w:t>Appl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31 (1998) 2653 </w:t>
      </w:r>
      <w:proofErr w:type="spellStart"/>
      <w:r w:rsidRPr="002F128B">
        <w:rPr>
          <w:color w:val="000000" w:themeColor="text1"/>
          <w:sz w:val="28"/>
          <w:szCs w:val="28"/>
          <w:lang w:val="uk-UA"/>
        </w:rPr>
        <w:t>DOI</w:t>
      </w:r>
      <w:proofErr w:type="spellEnd"/>
      <w:r w:rsidRPr="002F128B">
        <w:rPr>
          <w:color w:val="000000" w:themeColor="text1"/>
          <w:sz w:val="28"/>
          <w:szCs w:val="28"/>
          <w:lang w:val="uk-UA"/>
        </w:rPr>
        <w:t xml:space="preserve"> 10.1088/0022-3727/31/20/001</w:t>
      </w:r>
    </w:p>
    <w:p w14:paraId="370CF1E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E.T.Yu</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X.Z.Dang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P.M.Asbesk</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Spontaneous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piezoelectric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polarization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effects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III–V </w:t>
      </w:r>
      <w:proofErr w:type="spellStart"/>
      <w:r w:rsidRPr="002F128B">
        <w:rPr>
          <w:color w:val="000000" w:themeColor="text1"/>
          <w:sz w:val="28"/>
          <w:szCs w:val="28"/>
          <w:lang w:val="uk-UA"/>
        </w:rPr>
        <w:t>nitride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heterostructures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Journal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Vacuum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Science</w:t>
      </w:r>
      <w:proofErr w:type="spellEnd"/>
      <w:r w:rsidRPr="002F128B">
        <w:rPr>
          <w:color w:val="000000" w:themeColor="text1"/>
          <w:sz w:val="28"/>
          <w:szCs w:val="28"/>
          <w:lang w:val="uk-UA"/>
        </w:rPr>
        <w:t xml:space="preserve"> &amp; </w:t>
      </w:r>
      <w:proofErr w:type="spellStart"/>
      <w:r w:rsidRPr="002F128B">
        <w:rPr>
          <w:color w:val="000000" w:themeColor="text1"/>
          <w:sz w:val="28"/>
          <w:szCs w:val="28"/>
          <w:lang w:val="uk-UA"/>
        </w:rPr>
        <w:t>Technology</w:t>
      </w:r>
      <w:proofErr w:type="spellEnd"/>
      <w:r w:rsidRPr="002F128B">
        <w:rPr>
          <w:color w:val="000000" w:themeColor="text1"/>
          <w:sz w:val="28"/>
          <w:szCs w:val="28"/>
          <w:lang w:val="uk-UA"/>
        </w:rPr>
        <w:t xml:space="preserve"> B: </w:t>
      </w:r>
      <w:proofErr w:type="spellStart"/>
      <w:r w:rsidRPr="002F128B">
        <w:rPr>
          <w:color w:val="000000" w:themeColor="text1"/>
          <w:sz w:val="28"/>
          <w:szCs w:val="28"/>
          <w:lang w:val="uk-UA"/>
        </w:rPr>
        <w:t>Microelectronics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Nanometer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Structures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Processing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Measurement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Phenomena</w:t>
      </w:r>
      <w:proofErr w:type="spellEnd"/>
      <w:r w:rsidRPr="002F128B">
        <w:rPr>
          <w:color w:val="000000" w:themeColor="text1"/>
          <w:sz w:val="28"/>
          <w:szCs w:val="28"/>
          <w:lang w:val="uk-UA"/>
        </w:rPr>
        <w:t xml:space="preserve"> 17, 1742–1749 (1999) </w:t>
      </w:r>
      <w:hyperlink r:id="rId183" w:history="1">
        <w:r w:rsidRPr="002F128B">
          <w:rPr>
            <w:rStyle w:val="a9"/>
            <w:color w:val="000000" w:themeColor="text1"/>
            <w:sz w:val="28"/>
            <w:szCs w:val="28"/>
            <w:u w:val="none"/>
            <w:lang w:val="uk-UA"/>
          </w:rPr>
          <w:t>https://doi.org/10.1116/1.590818</w:t>
        </w:r>
      </w:hyperlink>
    </w:p>
    <w:p w14:paraId="06A8349C"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3. O. </w:t>
      </w:r>
      <w:proofErr w:type="spellStart"/>
      <w:r w:rsidRPr="002F128B">
        <w:rPr>
          <w:color w:val="000000" w:themeColor="text1"/>
          <w:sz w:val="28"/>
          <w:szCs w:val="28"/>
          <w:lang w:val="uk-UA"/>
        </w:rPr>
        <w:t>Ambacher</w:t>
      </w:r>
      <w:proofErr w:type="spellEnd"/>
      <w:r w:rsidRPr="002F128B">
        <w:rPr>
          <w:color w:val="000000" w:themeColor="text1"/>
          <w:sz w:val="28"/>
          <w:szCs w:val="28"/>
          <w:lang w:val="uk-UA"/>
        </w:rPr>
        <w:t xml:space="preserve">, R. </w:t>
      </w:r>
      <w:proofErr w:type="spellStart"/>
      <w:r w:rsidRPr="002F128B">
        <w:rPr>
          <w:color w:val="000000" w:themeColor="text1"/>
          <w:sz w:val="28"/>
          <w:szCs w:val="28"/>
          <w:lang w:val="uk-UA"/>
        </w:rPr>
        <w:t>Dimitrov</w:t>
      </w:r>
      <w:proofErr w:type="spellEnd"/>
      <w:r w:rsidRPr="002F128B">
        <w:rPr>
          <w:color w:val="000000" w:themeColor="text1"/>
          <w:sz w:val="28"/>
          <w:szCs w:val="28"/>
          <w:lang w:val="uk-UA"/>
        </w:rPr>
        <w:t xml:space="preserve">, L. </w:t>
      </w:r>
      <w:proofErr w:type="spellStart"/>
      <w:r w:rsidRPr="002F128B">
        <w:rPr>
          <w:color w:val="000000" w:themeColor="text1"/>
          <w:sz w:val="28"/>
          <w:szCs w:val="28"/>
          <w:lang w:val="uk-UA"/>
        </w:rPr>
        <w:t>Eastman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Role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Spontaneous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Piezoelectric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Polarization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Induced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Effects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Group</w:t>
      </w:r>
      <w:proofErr w:type="spellEnd"/>
      <w:r w:rsidRPr="002F128B">
        <w:rPr>
          <w:color w:val="000000" w:themeColor="text1"/>
          <w:sz w:val="28"/>
          <w:szCs w:val="28"/>
          <w:lang w:val="uk-UA"/>
        </w:rPr>
        <w:t xml:space="preserve">-III </w:t>
      </w:r>
      <w:proofErr w:type="spellStart"/>
      <w:r w:rsidRPr="002F128B">
        <w:rPr>
          <w:color w:val="000000" w:themeColor="text1"/>
          <w:sz w:val="28"/>
          <w:szCs w:val="28"/>
          <w:lang w:val="uk-UA"/>
        </w:rPr>
        <w:t>Nitride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Based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Heterostructures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Devices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Published</w:t>
      </w:r>
      <w:proofErr w:type="spellEnd"/>
      <w:r w:rsidRPr="002F128B">
        <w:rPr>
          <w:color w:val="000000" w:themeColor="text1"/>
          <w:sz w:val="28"/>
          <w:szCs w:val="28"/>
          <w:lang w:val="uk-UA"/>
        </w:rPr>
        <w:t xml:space="preserve"> 1 </w:t>
      </w:r>
      <w:proofErr w:type="spellStart"/>
      <w:r w:rsidRPr="002F128B">
        <w:rPr>
          <w:color w:val="000000" w:themeColor="text1"/>
          <w:sz w:val="28"/>
          <w:szCs w:val="28"/>
          <w:lang w:val="uk-UA"/>
        </w:rPr>
        <w:t>November</w:t>
      </w:r>
      <w:proofErr w:type="spellEnd"/>
      <w:r w:rsidRPr="002F128B">
        <w:rPr>
          <w:color w:val="000000" w:themeColor="text1"/>
          <w:sz w:val="28"/>
          <w:szCs w:val="28"/>
          <w:lang w:val="uk-UA"/>
        </w:rPr>
        <w:t xml:space="preserve"> 1999 </w:t>
      </w:r>
      <w:proofErr w:type="spellStart"/>
      <w:r w:rsidRPr="002F128B">
        <w:rPr>
          <w:color w:val="000000" w:themeColor="text1"/>
          <w:sz w:val="28"/>
          <w:szCs w:val="28"/>
          <w:lang w:val="uk-UA"/>
        </w:rPr>
        <w:t>Materials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Science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Physica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Status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Solidi</w:t>
      </w:r>
      <w:proofErr w:type="spellEnd"/>
      <w:r w:rsidRPr="002F128B">
        <w:rPr>
          <w:color w:val="000000" w:themeColor="text1"/>
          <w:sz w:val="28"/>
          <w:szCs w:val="28"/>
          <w:lang w:val="uk-UA"/>
        </w:rPr>
        <w:t xml:space="preserve"> B-</w:t>
      </w:r>
      <w:proofErr w:type="spellStart"/>
      <w:r w:rsidRPr="002F128B">
        <w:rPr>
          <w:color w:val="000000" w:themeColor="text1"/>
          <w:sz w:val="28"/>
          <w:szCs w:val="28"/>
          <w:lang w:val="uk-UA"/>
        </w:rPr>
        <w:t>basic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Solid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State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Physics</w:t>
      </w:r>
      <w:proofErr w:type="spellEnd"/>
      <w:r w:rsidRPr="002F128B">
        <w:rPr>
          <w:color w:val="000000" w:themeColor="text1"/>
          <w:sz w:val="28"/>
          <w:szCs w:val="28"/>
          <w:lang w:val="uk-UA"/>
        </w:rPr>
        <w:t xml:space="preserve"> DOI:10.1002/(SICI)1521-3951(199911)216:1&lt;381::AID-PSSB381&gt;3.0.CO;2-O</w:t>
      </w:r>
    </w:p>
    <w:p w14:paraId="7DF6FF6A"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Hongjian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Panpan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Haojun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Zhang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Electrically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driven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polarized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phosphor-free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white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semipolar</w:t>
      </w:r>
      <w:proofErr w:type="spellEnd"/>
      <w:r w:rsidRPr="002F128B">
        <w:rPr>
          <w:color w:val="000000" w:themeColor="text1"/>
          <w:sz w:val="28"/>
          <w:szCs w:val="28"/>
          <w:lang w:val="uk-UA"/>
        </w:rPr>
        <w:t xml:space="preserve"> (20-21) </w:t>
      </w:r>
      <w:proofErr w:type="spellStart"/>
      <w:r w:rsidRPr="002F128B">
        <w:rPr>
          <w:color w:val="000000" w:themeColor="text1"/>
          <w:sz w:val="28"/>
          <w:szCs w:val="28"/>
          <w:lang w:val="uk-UA"/>
        </w:rPr>
        <w:t>InGaN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grown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semipolar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bulk</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substrate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Optics</w:t>
      </w:r>
      <w:proofErr w:type="spellEnd"/>
      <w:r w:rsidRPr="002F128B">
        <w:rPr>
          <w:color w:val="000000" w:themeColor="text1"/>
          <w:sz w:val="28"/>
          <w:szCs w:val="28"/>
          <w:lang w:val="uk-UA"/>
        </w:rPr>
        <w:t xml:space="preserve"> Express </w:t>
      </w:r>
      <w:proofErr w:type="spellStart"/>
      <w:r w:rsidRPr="002F128B">
        <w:rPr>
          <w:color w:val="000000" w:themeColor="text1"/>
          <w:sz w:val="28"/>
          <w:szCs w:val="28"/>
          <w:lang w:val="uk-UA"/>
        </w:rPr>
        <w:t>Vol</w:t>
      </w:r>
      <w:proofErr w:type="spellEnd"/>
      <w:r w:rsidRPr="002F128B">
        <w:rPr>
          <w:color w:val="000000" w:themeColor="text1"/>
          <w:sz w:val="28"/>
          <w:szCs w:val="28"/>
          <w:lang w:val="uk-UA"/>
        </w:rPr>
        <w:t xml:space="preserve">. 28, </w:t>
      </w:r>
      <w:proofErr w:type="spellStart"/>
      <w:r w:rsidRPr="002F128B">
        <w:rPr>
          <w:color w:val="000000" w:themeColor="text1"/>
          <w:sz w:val="28"/>
          <w:szCs w:val="28"/>
          <w:lang w:val="uk-UA"/>
        </w:rPr>
        <w:t>Issue</w:t>
      </w:r>
      <w:proofErr w:type="spellEnd"/>
      <w:r w:rsidRPr="002F128B">
        <w:rPr>
          <w:color w:val="000000" w:themeColor="text1"/>
          <w:sz w:val="28"/>
          <w:szCs w:val="28"/>
          <w:lang w:val="uk-UA"/>
        </w:rPr>
        <w:t xml:space="preserve"> 9, </w:t>
      </w:r>
      <w:proofErr w:type="spellStart"/>
      <w:r w:rsidRPr="002F128B">
        <w:rPr>
          <w:color w:val="000000" w:themeColor="text1"/>
          <w:sz w:val="28"/>
          <w:szCs w:val="28"/>
          <w:lang w:val="uk-UA"/>
        </w:rPr>
        <w:t>pp</w:t>
      </w:r>
      <w:proofErr w:type="spellEnd"/>
      <w:r w:rsidRPr="002F128B">
        <w:rPr>
          <w:color w:val="000000" w:themeColor="text1"/>
          <w:sz w:val="28"/>
          <w:szCs w:val="28"/>
          <w:lang w:val="uk-UA"/>
        </w:rPr>
        <w:t xml:space="preserve">. 13569-13575 (2020) </w:t>
      </w:r>
      <w:hyperlink r:id="rId184" w:history="1">
        <w:r w:rsidRPr="002F128B">
          <w:rPr>
            <w:rStyle w:val="a9"/>
            <w:color w:val="000000" w:themeColor="text1"/>
            <w:sz w:val="28"/>
            <w:szCs w:val="28"/>
            <w:u w:val="none"/>
            <w:lang w:val="uk-UA"/>
          </w:rPr>
          <w:t>https://doi.org/10.1364/OE.384139</w:t>
        </w:r>
      </w:hyperlink>
    </w:p>
    <w:p w14:paraId="07B16EF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Tingzhu</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Wu</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Chin-Wei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Sher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Yue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Mini-LED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Micro-LED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Promising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Candidates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Next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Generation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Display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Technology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Appl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Sci</w:t>
      </w:r>
      <w:proofErr w:type="spellEnd"/>
      <w:r w:rsidRPr="002F128B">
        <w:rPr>
          <w:color w:val="000000" w:themeColor="text1"/>
          <w:sz w:val="28"/>
          <w:szCs w:val="28"/>
          <w:lang w:val="uk-UA"/>
        </w:rPr>
        <w:t xml:space="preserve">. 2018, 8(9), 1557; </w:t>
      </w:r>
      <w:hyperlink r:id="rId185" w:history="1">
        <w:r w:rsidRPr="002F128B">
          <w:rPr>
            <w:rStyle w:val="a9"/>
            <w:color w:val="000000" w:themeColor="text1"/>
            <w:sz w:val="28"/>
            <w:szCs w:val="28"/>
            <w:u w:val="none"/>
            <w:lang w:val="uk-UA"/>
          </w:rPr>
          <w:t>https://doi.org/10.3390/app8091557</w:t>
        </w:r>
      </w:hyperlink>
    </w:p>
    <w:p w14:paraId="3CF9902E"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 </w:t>
      </w:r>
      <w:proofErr w:type="spellStart"/>
      <w:r w:rsidRPr="002F128B">
        <w:rPr>
          <w:color w:val="000000" w:themeColor="text1"/>
          <w:sz w:val="28"/>
          <w:szCs w:val="28"/>
          <w:lang w:val="uk-UA"/>
        </w:rPr>
        <w:t>Sung-Wen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Huang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Chen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Yu-Ming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Huang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Konthoujam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James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Singh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Full-color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micro-LED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display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with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high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color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stability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using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semipolar</w:t>
      </w:r>
      <w:proofErr w:type="spellEnd"/>
      <w:r w:rsidRPr="002F128B">
        <w:rPr>
          <w:color w:val="000000" w:themeColor="text1"/>
          <w:sz w:val="28"/>
          <w:szCs w:val="28"/>
          <w:lang w:val="uk-UA"/>
        </w:rPr>
        <w:t xml:space="preserve"> (20-21) </w:t>
      </w:r>
      <w:proofErr w:type="spellStart"/>
      <w:r w:rsidRPr="002F128B">
        <w:rPr>
          <w:color w:val="000000" w:themeColor="text1"/>
          <w:sz w:val="28"/>
          <w:szCs w:val="28"/>
          <w:lang w:val="uk-UA"/>
        </w:rPr>
        <w:t>InGaN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LEDs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quantum-dot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photoresist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Photonics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Research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Vol</w:t>
      </w:r>
      <w:proofErr w:type="spellEnd"/>
      <w:r w:rsidRPr="002F128B">
        <w:rPr>
          <w:color w:val="000000" w:themeColor="text1"/>
          <w:sz w:val="28"/>
          <w:szCs w:val="28"/>
          <w:lang w:val="uk-UA"/>
        </w:rPr>
        <w:t xml:space="preserve">. 8, </w:t>
      </w:r>
      <w:proofErr w:type="spellStart"/>
      <w:r w:rsidRPr="002F128B">
        <w:rPr>
          <w:color w:val="000000" w:themeColor="text1"/>
          <w:sz w:val="28"/>
          <w:szCs w:val="28"/>
          <w:lang w:val="uk-UA"/>
        </w:rPr>
        <w:t>Issue</w:t>
      </w:r>
      <w:proofErr w:type="spellEnd"/>
      <w:r w:rsidRPr="002F128B">
        <w:rPr>
          <w:color w:val="000000" w:themeColor="text1"/>
          <w:sz w:val="28"/>
          <w:szCs w:val="28"/>
          <w:lang w:val="uk-UA"/>
        </w:rPr>
        <w:t xml:space="preserve"> 5, </w:t>
      </w:r>
      <w:proofErr w:type="spellStart"/>
      <w:r w:rsidRPr="002F128B">
        <w:rPr>
          <w:color w:val="000000" w:themeColor="text1"/>
          <w:sz w:val="28"/>
          <w:szCs w:val="28"/>
          <w:lang w:val="uk-UA"/>
        </w:rPr>
        <w:t>pp</w:t>
      </w:r>
      <w:proofErr w:type="spellEnd"/>
      <w:r w:rsidRPr="002F128B">
        <w:rPr>
          <w:color w:val="000000" w:themeColor="text1"/>
          <w:sz w:val="28"/>
          <w:szCs w:val="28"/>
          <w:lang w:val="uk-UA"/>
        </w:rPr>
        <w:t xml:space="preserve">. 630-636 (2020) </w:t>
      </w:r>
      <w:hyperlink r:id="rId186" w:history="1">
        <w:r w:rsidRPr="002F128B">
          <w:rPr>
            <w:rStyle w:val="a9"/>
            <w:color w:val="000000" w:themeColor="text1"/>
            <w:sz w:val="28"/>
            <w:szCs w:val="28"/>
            <w:u w:val="none"/>
            <w:lang w:val="uk-UA"/>
          </w:rPr>
          <w:t>https://doi.org/10.1364/PRJ.388958</w:t>
        </w:r>
      </w:hyperlink>
    </w:p>
    <w:p w14:paraId="4D1D07E2" w14:textId="77777777" w:rsidR="00015871" w:rsidRPr="00157C9D"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r w:rsidRPr="002F128B">
        <w:rPr>
          <w:color w:val="000000" w:themeColor="text1"/>
          <w:sz w:val="28"/>
          <w:szCs w:val="28"/>
          <w:lang w:val="uk-UA"/>
        </w:rPr>
        <w:t xml:space="preserve">  </w:t>
      </w:r>
      <w:proofErr w:type="spellStart"/>
      <w:r w:rsidRPr="00157C9D">
        <w:rPr>
          <w:color w:val="FF0000"/>
          <w:sz w:val="28"/>
          <w:szCs w:val="28"/>
          <w:lang w:val="uk-UA"/>
        </w:rPr>
        <w:t>Sung-Wen</w:t>
      </w:r>
      <w:proofErr w:type="spellEnd"/>
      <w:r w:rsidRPr="00157C9D">
        <w:rPr>
          <w:color w:val="FF0000"/>
          <w:sz w:val="28"/>
          <w:szCs w:val="28"/>
          <w:lang w:val="uk-UA"/>
        </w:rPr>
        <w:t xml:space="preserve"> </w:t>
      </w:r>
      <w:proofErr w:type="spellStart"/>
      <w:r w:rsidRPr="00157C9D">
        <w:rPr>
          <w:color w:val="FF0000"/>
          <w:sz w:val="28"/>
          <w:szCs w:val="28"/>
          <w:lang w:val="uk-UA"/>
        </w:rPr>
        <w:t>Huang</w:t>
      </w:r>
      <w:proofErr w:type="spellEnd"/>
      <w:r w:rsidRPr="00157C9D">
        <w:rPr>
          <w:color w:val="FF0000"/>
          <w:sz w:val="28"/>
          <w:szCs w:val="28"/>
          <w:lang w:val="uk-UA"/>
        </w:rPr>
        <w:t xml:space="preserve"> </w:t>
      </w:r>
      <w:proofErr w:type="spellStart"/>
      <w:r w:rsidRPr="00157C9D">
        <w:rPr>
          <w:color w:val="FF0000"/>
          <w:sz w:val="28"/>
          <w:szCs w:val="28"/>
          <w:lang w:val="uk-UA"/>
        </w:rPr>
        <w:t>Chen</w:t>
      </w:r>
      <w:proofErr w:type="spellEnd"/>
      <w:r w:rsidRPr="00157C9D">
        <w:rPr>
          <w:color w:val="FF0000"/>
          <w:sz w:val="28"/>
          <w:szCs w:val="28"/>
          <w:lang w:val="uk-UA"/>
        </w:rPr>
        <w:t xml:space="preserve">, </w:t>
      </w:r>
      <w:proofErr w:type="spellStart"/>
      <w:r w:rsidRPr="00157C9D">
        <w:rPr>
          <w:color w:val="FF0000"/>
          <w:sz w:val="28"/>
          <w:szCs w:val="28"/>
          <w:lang w:val="uk-UA"/>
        </w:rPr>
        <w:t>Yu-Ming</w:t>
      </w:r>
      <w:proofErr w:type="spellEnd"/>
      <w:r w:rsidRPr="00157C9D">
        <w:rPr>
          <w:color w:val="FF0000"/>
          <w:sz w:val="28"/>
          <w:szCs w:val="28"/>
          <w:lang w:val="uk-UA"/>
        </w:rPr>
        <w:t xml:space="preserve"> </w:t>
      </w:r>
      <w:proofErr w:type="spellStart"/>
      <w:r w:rsidRPr="00157C9D">
        <w:rPr>
          <w:color w:val="FF0000"/>
          <w:sz w:val="28"/>
          <w:szCs w:val="28"/>
          <w:lang w:val="uk-UA"/>
        </w:rPr>
        <w:t>Huang</w:t>
      </w:r>
      <w:proofErr w:type="spellEnd"/>
      <w:r w:rsidRPr="00157C9D">
        <w:rPr>
          <w:color w:val="FF0000"/>
          <w:sz w:val="28"/>
          <w:szCs w:val="28"/>
          <w:lang w:val="uk-UA"/>
        </w:rPr>
        <w:t xml:space="preserve">, </w:t>
      </w:r>
      <w:proofErr w:type="spellStart"/>
      <w:r w:rsidRPr="00157C9D">
        <w:rPr>
          <w:color w:val="FF0000"/>
          <w:sz w:val="28"/>
          <w:szCs w:val="28"/>
          <w:lang w:val="uk-UA"/>
        </w:rPr>
        <w:t>Konthoujam</w:t>
      </w:r>
      <w:proofErr w:type="spellEnd"/>
      <w:r w:rsidRPr="00157C9D">
        <w:rPr>
          <w:color w:val="FF0000"/>
          <w:sz w:val="28"/>
          <w:szCs w:val="28"/>
          <w:lang w:val="uk-UA"/>
        </w:rPr>
        <w:t xml:space="preserve"> </w:t>
      </w:r>
      <w:proofErr w:type="spellStart"/>
      <w:r w:rsidRPr="00157C9D">
        <w:rPr>
          <w:color w:val="FF0000"/>
          <w:sz w:val="28"/>
          <w:szCs w:val="28"/>
          <w:lang w:val="uk-UA"/>
        </w:rPr>
        <w:t>James</w:t>
      </w:r>
      <w:proofErr w:type="spellEnd"/>
      <w:r w:rsidRPr="00157C9D">
        <w:rPr>
          <w:color w:val="FF0000"/>
          <w:sz w:val="28"/>
          <w:szCs w:val="28"/>
          <w:lang w:val="uk-UA"/>
        </w:rPr>
        <w:t xml:space="preserve"> </w:t>
      </w:r>
      <w:proofErr w:type="spellStart"/>
      <w:r w:rsidRPr="00157C9D">
        <w:rPr>
          <w:color w:val="FF0000"/>
          <w:sz w:val="28"/>
          <w:szCs w:val="28"/>
          <w:lang w:val="uk-UA"/>
        </w:rPr>
        <w:t>Singh</w:t>
      </w:r>
      <w:proofErr w:type="spellEnd"/>
      <w:r w:rsidRPr="00157C9D">
        <w:rPr>
          <w:color w:val="FF0000"/>
          <w:sz w:val="28"/>
          <w:szCs w:val="28"/>
          <w:lang w:val="uk-UA"/>
        </w:rPr>
        <w:t xml:space="preserve"> </w:t>
      </w:r>
      <w:proofErr w:type="spellStart"/>
      <w:r w:rsidRPr="00157C9D">
        <w:rPr>
          <w:color w:val="FF0000"/>
          <w:sz w:val="28"/>
          <w:szCs w:val="28"/>
          <w:lang w:val="uk-UA"/>
        </w:rPr>
        <w:t>et</w:t>
      </w:r>
      <w:proofErr w:type="spellEnd"/>
      <w:r w:rsidRPr="00157C9D">
        <w:rPr>
          <w:color w:val="FF0000"/>
          <w:sz w:val="28"/>
          <w:szCs w:val="28"/>
          <w:lang w:val="uk-UA"/>
        </w:rPr>
        <w:t xml:space="preserve"> </w:t>
      </w:r>
      <w:proofErr w:type="spellStart"/>
      <w:r w:rsidRPr="00157C9D">
        <w:rPr>
          <w:color w:val="FF0000"/>
          <w:sz w:val="28"/>
          <w:szCs w:val="28"/>
          <w:lang w:val="uk-UA"/>
        </w:rPr>
        <w:t>all</w:t>
      </w:r>
      <w:proofErr w:type="spellEnd"/>
      <w:r w:rsidRPr="00157C9D">
        <w:rPr>
          <w:color w:val="FF0000"/>
          <w:sz w:val="28"/>
          <w:szCs w:val="28"/>
          <w:lang w:val="uk-UA"/>
        </w:rPr>
        <w:t xml:space="preserve">. </w:t>
      </w:r>
      <w:proofErr w:type="spellStart"/>
      <w:r w:rsidRPr="00157C9D">
        <w:rPr>
          <w:color w:val="FF0000"/>
          <w:sz w:val="28"/>
          <w:szCs w:val="28"/>
          <w:lang w:val="uk-UA"/>
        </w:rPr>
        <w:t>Full-color</w:t>
      </w:r>
      <w:proofErr w:type="spellEnd"/>
      <w:r w:rsidRPr="00157C9D">
        <w:rPr>
          <w:color w:val="FF0000"/>
          <w:sz w:val="28"/>
          <w:szCs w:val="28"/>
          <w:lang w:val="uk-UA"/>
        </w:rPr>
        <w:t xml:space="preserve"> </w:t>
      </w:r>
      <w:proofErr w:type="spellStart"/>
      <w:r w:rsidRPr="00157C9D">
        <w:rPr>
          <w:color w:val="FF0000"/>
          <w:sz w:val="28"/>
          <w:szCs w:val="28"/>
          <w:lang w:val="uk-UA"/>
        </w:rPr>
        <w:t>micro-LED</w:t>
      </w:r>
      <w:proofErr w:type="spellEnd"/>
      <w:r w:rsidRPr="00157C9D">
        <w:rPr>
          <w:color w:val="FF0000"/>
          <w:sz w:val="28"/>
          <w:szCs w:val="28"/>
          <w:lang w:val="uk-UA"/>
        </w:rPr>
        <w:t xml:space="preserve"> </w:t>
      </w:r>
      <w:proofErr w:type="spellStart"/>
      <w:r w:rsidRPr="00157C9D">
        <w:rPr>
          <w:color w:val="FF0000"/>
          <w:sz w:val="28"/>
          <w:szCs w:val="28"/>
          <w:lang w:val="uk-UA"/>
        </w:rPr>
        <w:t>display</w:t>
      </w:r>
      <w:proofErr w:type="spellEnd"/>
      <w:r w:rsidRPr="00157C9D">
        <w:rPr>
          <w:color w:val="FF0000"/>
          <w:sz w:val="28"/>
          <w:szCs w:val="28"/>
          <w:lang w:val="uk-UA"/>
        </w:rPr>
        <w:t xml:space="preserve"> </w:t>
      </w:r>
      <w:proofErr w:type="spellStart"/>
      <w:r w:rsidRPr="00157C9D">
        <w:rPr>
          <w:color w:val="FF0000"/>
          <w:sz w:val="28"/>
          <w:szCs w:val="28"/>
          <w:lang w:val="uk-UA"/>
        </w:rPr>
        <w:t>with</w:t>
      </w:r>
      <w:proofErr w:type="spellEnd"/>
      <w:r w:rsidRPr="00157C9D">
        <w:rPr>
          <w:color w:val="FF0000"/>
          <w:sz w:val="28"/>
          <w:szCs w:val="28"/>
          <w:lang w:val="uk-UA"/>
        </w:rPr>
        <w:t xml:space="preserve"> </w:t>
      </w:r>
      <w:proofErr w:type="spellStart"/>
      <w:r w:rsidRPr="00157C9D">
        <w:rPr>
          <w:color w:val="FF0000"/>
          <w:sz w:val="28"/>
          <w:szCs w:val="28"/>
          <w:lang w:val="uk-UA"/>
        </w:rPr>
        <w:t>high</w:t>
      </w:r>
      <w:proofErr w:type="spellEnd"/>
      <w:r w:rsidRPr="00157C9D">
        <w:rPr>
          <w:color w:val="FF0000"/>
          <w:sz w:val="28"/>
          <w:szCs w:val="28"/>
          <w:lang w:val="uk-UA"/>
        </w:rPr>
        <w:t xml:space="preserve"> </w:t>
      </w:r>
      <w:proofErr w:type="spellStart"/>
      <w:r w:rsidRPr="00157C9D">
        <w:rPr>
          <w:color w:val="FF0000"/>
          <w:sz w:val="28"/>
          <w:szCs w:val="28"/>
          <w:lang w:val="uk-UA"/>
        </w:rPr>
        <w:t>color</w:t>
      </w:r>
      <w:proofErr w:type="spellEnd"/>
      <w:r w:rsidRPr="00157C9D">
        <w:rPr>
          <w:color w:val="FF0000"/>
          <w:sz w:val="28"/>
          <w:szCs w:val="28"/>
          <w:lang w:val="uk-UA"/>
        </w:rPr>
        <w:t xml:space="preserve"> </w:t>
      </w:r>
      <w:proofErr w:type="spellStart"/>
      <w:r w:rsidRPr="00157C9D">
        <w:rPr>
          <w:color w:val="FF0000"/>
          <w:sz w:val="28"/>
          <w:szCs w:val="28"/>
          <w:lang w:val="uk-UA"/>
        </w:rPr>
        <w:t>stability</w:t>
      </w:r>
      <w:proofErr w:type="spellEnd"/>
      <w:r w:rsidRPr="00157C9D">
        <w:rPr>
          <w:color w:val="FF0000"/>
          <w:sz w:val="28"/>
          <w:szCs w:val="28"/>
          <w:lang w:val="uk-UA"/>
        </w:rPr>
        <w:t xml:space="preserve"> </w:t>
      </w:r>
      <w:proofErr w:type="spellStart"/>
      <w:r w:rsidRPr="00157C9D">
        <w:rPr>
          <w:color w:val="FF0000"/>
          <w:sz w:val="28"/>
          <w:szCs w:val="28"/>
          <w:lang w:val="uk-UA"/>
        </w:rPr>
        <w:t>using</w:t>
      </w:r>
      <w:proofErr w:type="spellEnd"/>
      <w:r w:rsidRPr="00157C9D">
        <w:rPr>
          <w:color w:val="FF0000"/>
          <w:sz w:val="28"/>
          <w:szCs w:val="28"/>
          <w:lang w:val="uk-UA"/>
        </w:rPr>
        <w:t xml:space="preserve"> </w:t>
      </w:r>
      <w:proofErr w:type="spellStart"/>
      <w:r w:rsidRPr="00157C9D">
        <w:rPr>
          <w:color w:val="FF0000"/>
          <w:sz w:val="28"/>
          <w:szCs w:val="28"/>
          <w:lang w:val="uk-UA"/>
        </w:rPr>
        <w:t>semipolar</w:t>
      </w:r>
      <w:proofErr w:type="spellEnd"/>
      <w:r w:rsidRPr="00157C9D">
        <w:rPr>
          <w:color w:val="FF0000"/>
          <w:sz w:val="28"/>
          <w:szCs w:val="28"/>
          <w:lang w:val="uk-UA"/>
        </w:rPr>
        <w:t xml:space="preserve"> (20-21) </w:t>
      </w:r>
      <w:proofErr w:type="spellStart"/>
      <w:r w:rsidRPr="00157C9D">
        <w:rPr>
          <w:color w:val="FF0000"/>
          <w:sz w:val="28"/>
          <w:szCs w:val="28"/>
          <w:lang w:val="uk-UA"/>
        </w:rPr>
        <w:t>InGaN</w:t>
      </w:r>
      <w:proofErr w:type="spellEnd"/>
      <w:r w:rsidRPr="00157C9D">
        <w:rPr>
          <w:color w:val="FF0000"/>
          <w:sz w:val="28"/>
          <w:szCs w:val="28"/>
          <w:lang w:val="uk-UA"/>
        </w:rPr>
        <w:t xml:space="preserve"> </w:t>
      </w:r>
      <w:proofErr w:type="spellStart"/>
      <w:r w:rsidRPr="00157C9D">
        <w:rPr>
          <w:color w:val="FF0000"/>
          <w:sz w:val="28"/>
          <w:szCs w:val="28"/>
          <w:lang w:val="uk-UA"/>
        </w:rPr>
        <w:t>LEDs</w:t>
      </w:r>
      <w:proofErr w:type="spellEnd"/>
      <w:r w:rsidRPr="00157C9D">
        <w:rPr>
          <w:color w:val="FF0000"/>
          <w:sz w:val="28"/>
          <w:szCs w:val="28"/>
          <w:lang w:val="uk-UA"/>
        </w:rPr>
        <w:t xml:space="preserve"> </w:t>
      </w:r>
      <w:proofErr w:type="spellStart"/>
      <w:r w:rsidRPr="00157C9D">
        <w:rPr>
          <w:color w:val="FF0000"/>
          <w:sz w:val="28"/>
          <w:szCs w:val="28"/>
          <w:lang w:val="uk-UA"/>
        </w:rPr>
        <w:t>and</w:t>
      </w:r>
      <w:proofErr w:type="spellEnd"/>
      <w:r w:rsidRPr="00157C9D">
        <w:rPr>
          <w:color w:val="FF0000"/>
          <w:sz w:val="28"/>
          <w:szCs w:val="28"/>
          <w:lang w:val="uk-UA"/>
        </w:rPr>
        <w:t xml:space="preserve"> </w:t>
      </w:r>
      <w:proofErr w:type="spellStart"/>
      <w:r w:rsidRPr="00157C9D">
        <w:rPr>
          <w:color w:val="FF0000"/>
          <w:sz w:val="28"/>
          <w:szCs w:val="28"/>
          <w:lang w:val="uk-UA"/>
        </w:rPr>
        <w:t>quantum-dot</w:t>
      </w:r>
      <w:proofErr w:type="spellEnd"/>
      <w:r w:rsidRPr="00157C9D">
        <w:rPr>
          <w:color w:val="FF0000"/>
          <w:sz w:val="28"/>
          <w:szCs w:val="28"/>
          <w:lang w:val="uk-UA"/>
        </w:rPr>
        <w:t xml:space="preserve"> </w:t>
      </w:r>
      <w:proofErr w:type="spellStart"/>
      <w:r w:rsidRPr="00157C9D">
        <w:rPr>
          <w:color w:val="FF0000"/>
          <w:sz w:val="28"/>
          <w:szCs w:val="28"/>
          <w:lang w:val="uk-UA"/>
        </w:rPr>
        <w:t>photoresist</w:t>
      </w:r>
      <w:proofErr w:type="spellEnd"/>
      <w:r w:rsidRPr="00157C9D">
        <w:rPr>
          <w:color w:val="FF0000"/>
          <w:sz w:val="28"/>
          <w:szCs w:val="28"/>
          <w:lang w:val="uk-UA"/>
        </w:rPr>
        <w:t xml:space="preserve"> </w:t>
      </w:r>
      <w:proofErr w:type="spellStart"/>
      <w:r w:rsidRPr="00157C9D">
        <w:rPr>
          <w:color w:val="FF0000"/>
          <w:sz w:val="28"/>
          <w:szCs w:val="28"/>
          <w:lang w:val="uk-UA"/>
        </w:rPr>
        <w:t>Photonics</w:t>
      </w:r>
      <w:proofErr w:type="spellEnd"/>
      <w:r w:rsidRPr="00157C9D">
        <w:rPr>
          <w:color w:val="FF0000"/>
          <w:sz w:val="28"/>
          <w:szCs w:val="28"/>
          <w:lang w:val="uk-UA"/>
        </w:rPr>
        <w:t xml:space="preserve"> </w:t>
      </w:r>
      <w:proofErr w:type="spellStart"/>
      <w:r w:rsidRPr="00157C9D">
        <w:rPr>
          <w:color w:val="FF0000"/>
          <w:sz w:val="28"/>
          <w:szCs w:val="28"/>
          <w:lang w:val="uk-UA"/>
        </w:rPr>
        <w:t>Research</w:t>
      </w:r>
      <w:proofErr w:type="spellEnd"/>
      <w:r w:rsidRPr="00157C9D">
        <w:rPr>
          <w:color w:val="FF0000"/>
          <w:sz w:val="28"/>
          <w:szCs w:val="28"/>
          <w:lang w:val="uk-UA"/>
        </w:rPr>
        <w:t xml:space="preserve"> </w:t>
      </w:r>
      <w:proofErr w:type="spellStart"/>
      <w:r w:rsidRPr="00157C9D">
        <w:rPr>
          <w:color w:val="FF0000"/>
          <w:sz w:val="28"/>
          <w:szCs w:val="28"/>
          <w:lang w:val="uk-UA"/>
        </w:rPr>
        <w:t>Vol</w:t>
      </w:r>
      <w:proofErr w:type="spellEnd"/>
      <w:r w:rsidRPr="00157C9D">
        <w:rPr>
          <w:color w:val="FF0000"/>
          <w:sz w:val="28"/>
          <w:szCs w:val="28"/>
          <w:lang w:val="uk-UA"/>
        </w:rPr>
        <w:t xml:space="preserve">. 8, </w:t>
      </w:r>
      <w:proofErr w:type="spellStart"/>
      <w:r w:rsidRPr="00157C9D">
        <w:rPr>
          <w:color w:val="FF0000"/>
          <w:sz w:val="28"/>
          <w:szCs w:val="28"/>
          <w:lang w:val="uk-UA"/>
        </w:rPr>
        <w:t>Issue</w:t>
      </w:r>
      <w:proofErr w:type="spellEnd"/>
      <w:r w:rsidRPr="00157C9D">
        <w:rPr>
          <w:color w:val="FF0000"/>
          <w:sz w:val="28"/>
          <w:szCs w:val="28"/>
          <w:lang w:val="uk-UA"/>
        </w:rPr>
        <w:t xml:space="preserve"> 5, </w:t>
      </w:r>
      <w:proofErr w:type="spellStart"/>
      <w:r w:rsidRPr="00157C9D">
        <w:rPr>
          <w:color w:val="FF0000"/>
          <w:sz w:val="28"/>
          <w:szCs w:val="28"/>
          <w:lang w:val="uk-UA"/>
        </w:rPr>
        <w:t>pp</w:t>
      </w:r>
      <w:proofErr w:type="spellEnd"/>
      <w:r w:rsidRPr="00157C9D">
        <w:rPr>
          <w:color w:val="FF0000"/>
          <w:sz w:val="28"/>
          <w:szCs w:val="28"/>
          <w:lang w:val="uk-UA"/>
        </w:rPr>
        <w:t xml:space="preserve">. 630-636 (2020) </w:t>
      </w:r>
      <w:hyperlink r:id="rId187" w:history="1">
        <w:r w:rsidRPr="00157C9D">
          <w:rPr>
            <w:rStyle w:val="a9"/>
            <w:color w:val="FF0000"/>
            <w:sz w:val="28"/>
            <w:szCs w:val="28"/>
            <w:u w:val="none"/>
            <w:lang w:val="uk-UA"/>
          </w:rPr>
          <w:t>https://doi.org/10.1364/PRJ.3889589</w:t>
        </w:r>
      </w:hyperlink>
      <w:r w:rsidRPr="00157C9D">
        <w:rPr>
          <w:color w:val="FF0000"/>
          <w:sz w:val="28"/>
          <w:szCs w:val="28"/>
          <w:lang w:val="uk-UA"/>
        </w:rPr>
        <w:t>.</w:t>
      </w:r>
    </w:p>
    <w:p w14:paraId="6DC43467"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R </w:t>
      </w:r>
      <w:proofErr w:type="spellStart"/>
      <w:r w:rsidRPr="002F128B">
        <w:rPr>
          <w:color w:val="000000" w:themeColor="text1"/>
          <w:sz w:val="28"/>
          <w:szCs w:val="28"/>
          <w:lang w:val="uk-UA"/>
        </w:rPr>
        <w:t>Smith</w:t>
      </w:r>
      <w:proofErr w:type="spellEnd"/>
      <w:r w:rsidRPr="002F128B">
        <w:rPr>
          <w:color w:val="000000" w:themeColor="text1"/>
          <w:sz w:val="28"/>
          <w:szCs w:val="28"/>
          <w:lang w:val="uk-UA"/>
        </w:rPr>
        <w:t xml:space="preserve">, B </w:t>
      </w:r>
      <w:proofErr w:type="spellStart"/>
      <w:r w:rsidRPr="002F128B">
        <w:rPr>
          <w:color w:val="000000" w:themeColor="text1"/>
          <w:sz w:val="28"/>
          <w:szCs w:val="28"/>
          <w:lang w:val="uk-UA"/>
        </w:rPr>
        <w:t>Liu</w:t>
      </w:r>
      <w:proofErr w:type="spellEnd"/>
      <w:r w:rsidRPr="002F128B">
        <w:rPr>
          <w:color w:val="000000" w:themeColor="text1"/>
          <w:sz w:val="28"/>
          <w:szCs w:val="28"/>
          <w:lang w:val="uk-UA"/>
        </w:rPr>
        <w:t xml:space="preserve">, J </w:t>
      </w:r>
      <w:proofErr w:type="spellStart"/>
      <w:r w:rsidRPr="002F128B">
        <w:rPr>
          <w:color w:val="000000" w:themeColor="text1"/>
          <w:sz w:val="28"/>
          <w:szCs w:val="28"/>
          <w:lang w:val="uk-UA"/>
        </w:rPr>
        <w:t>Bai</w:t>
      </w:r>
      <w:proofErr w:type="spellEnd"/>
      <w:r w:rsidRPr="002F128B">
        <w:rPr>
          <w:color w:val="000000" w:themeColor="text1"/>
          <w:sz w:val="28"/>
          <w:szCs w:val="28"/>
          <w:lang w:val="uk-UA"/>
        </w:rPr>
        <w:t xml:space="preserve">, T </w:t>
      </w:r>
      <w:proofErr w:type="spellStart"/>
      <w:r w:rsidRPr="002F128B">
        <w:rPr>
          <w:color w:val="000000" w:themeColor="text1"/>
          <w:sz w:val="28"/>
          <w:szCs w:val="28"/>
          <w:lang w:val="uk-UA"/>
        </w:rPr>
        <w:t>Wang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Hybrid</w:t>
      </w:r>
      <w:proofErr w:type="spellEnd"/>
      <w:r w:rsidRPr="002F128B">
        <w:rPr>
          <w:color w:val="000000" w:themeColor="text1"/>
          <w:sz w:val="28"/>
          <w:szCs w:val="28"/>
          <w:lang w:val="uk-UA"/>
        </w:rPr>
        <w:t xml:space="preserve"> III-</w:t>
      </w:r>
      <w:proofErr w:type="spellStart"/>
      <w:r w:rsidRPr="002F128B">
        <w:rPr>
          <w:color w:val="000000" w:themeColor="text1"/>
          <w:sz w:val="28"/>
          <w:szCs w:val="28"/>
          <w:lang w:val="uk-UA"/>
        </w:rPr>
        <w:t>nitride</w:t>
      </w:r>
      <w:proofErr w:type="spellEnd"/>
      <w:r w:rsidRPr="002F128B">
        <w:rPr>
          <w:color w:val="000000" w:themeColor="text1"/>
          <w:sz w:val="28"/>
          <w:szCs w:val="28"/>
          <w:lang w:val="uk-UA"/>
        </w:rPr>
        <w:t>/</w:t>
      </w:r>
      <w:proofErr w:type="spellStart"/>
      <w:r w:rsidRPr="002F128B">
        <w:rPr>
          <w:color w:val="000000" w:themeColor="text1"/>
          <w:sz w:val="28"/>
          <w:szCs w:val="28"/>
          <w:lang w:val="uk-UA"/>
        </w:rPr>
        <w:t>organic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semiconductor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nanostructure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with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high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efficiency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nonradiative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energy</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transfer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white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emitters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Nano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Lett</w:t>
      </w:r>
      <w:proofErr w:type="spellEnd"/>
      <w:r w:rsidRPr="002F128B">
        <w:rPr>
          <w:color w:val="000000" w:themeColor="text1"/>
          <w:sz w:val="28"/>
          <w:szCs w:val="28"/>
          <w:lang w:val="uk-UA"/>
        </w:rPr>
        <w:t xml:space="preserve">. 2013 </w:t>
      </w:r>
      <w:proofErr w:type="spellStart"/>
      <w:r w:rsidRPr="002F128B">
        <w:rPr>
          <w:color w:val="000000" w:themeColor="text1"/>
          <w:sz w:val="28"/>
          <w:szCs w:val="28"/>
          <w:lang w:val="uk-UA"/>
        </w:rPr>
        <w:t>Jul</w:t>
      </w:r>
      <w:proofErr w:type="spellEnd"/>
      <w:r w:rsidRPr="002F128B">
        <w:rPr>
          <w:color w:val="000000" w:themeColor="text1"/>
          <w:sz w:val="28"/>
          <w:szCs w:val="28"/>
          <w:lang w:val="uk-UA"/>
        </w:rPr>
        <w:t xml:space="preserve"> 10;13(7):3042-7.  </w:t>
      </w:r>
      <w:proofErr w:type="spellStart"/>
      <w:r w:rsidRPr="002F128B">
        <w:rPr>
          <w:color w:val="000000" w:themeColor="text1"/>
          <w:sz w:val="28"/>
          <w:szCs w:val="28"/>
          <w:lang w:val="uk-UA"/>
        </w:rPr>
        <w:t>doi</w:t>
      </w:r>
      <w:proofErr w:type="spellEnd"/>
      <w:r w:rsidRPr="002F128B">
        <w:rPr>
          <w:color w:val="000000" w:themeColor="text1"/>
          <w:sz w:val="28"/>
          <w:szCs w:val="28"/>
          <w:lang w:val="uk-UA"/>
        </w:rPr>
        <w:t xml:space="preserve">: 10.1021/nl400597d. </w:t>
      </w:r>
      <w:proofErr w:type="spellStart"/>
      <w:r w:rsidRPr="002F128B">
        <w:rPr>
          <w:color w:val="000000" w:themeColor="text1"/>
          <w:sz w:val="28"/>
          <w:szCs w:val="28"/>
          <w:lang w:val="uk-UA"/>
        </w:rPr>
        <w:t>Epub</w:t>
      </w:r>
      <w:proofErr w:type="spellEnd"/>
      <w:r w:rsidRPr="002F128B">
        <w:rPr>
          <w:color w:val="000000" w:themeColor="text1"/>
          <w:sz w:val="28"/>
          <w:szCs w:val="28"/>
          <w:lang w:val="uk-UA"/>
        </w:rPr>
        <w:t xml:space="preserve"> 2013 </w:t>
      </w:r>
      <w:proofErr w:type="spellStart"/>
      <w:r w:rsidRPr="002F128B">
        <w:rPr>
          <w:color w:val="000000" w:themeColor="text1"/>
          <w:sz w:val="28"/>
          <w:szCs w:val="28"/>
          <w:lang w:val="uk-UA"/>
        </w:rPr>
        <w:t>Jun</w:t>
      </w:r>
      <w:proofErr w:type="spellEnd"/>
      <w:r w:rsidRPr="002F128B">
        <w:rPr>
          <w:color w:val="000000" w:themeColor="text1"/>
          <w:sz w:val="28"/>
          <w:szCs w:val="28"/>
          <w:lang w:val="uk-UA"/>
        </w:rPr>
        <w:t xml:space="preserve"> 26. </w:t>
      </w:r>
    </w:p>
    <w:p w14:paraId="1B1B425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Hedzir</w:t>
      </w:r>
      <w:proofErr w:type="spellEnd"/>
      <w:r w:rsidRPr="002F128B">
        <w:rPr>
          <w:color w:val="000000" w:themeColor="text1"/>
          <w:sz w:val="28"/>
          <w:szCs w:val="28"/>
          <w:lang w:val="uk-UA"/>
        </w:rPr>
        <w:t xml:space="preserve"> A. S., </w:t>
      </w:r>
      <w:proofErr w:type="spellStart"/>
      <w:r w:rsidRPr="002F128B">
        <w:rPr>
          <w:color w:val="000000" w:themeColor="text1"/>
          <w:sz w:val="28"/>
          <w:szCs w:val="28"/>
          <w:lang w:val="uk-UA"/>
        </w:rPr>
        <w:t>Sallehuddin</w:t>
      </w:r>
      <w:proofErr w:type="spellEnd"/>
      <w:r w:rsidRPr="002F128B">
        <w:rPr>
          <w:color w:val="000000" w:themeColor="text1"/>
          <w:sz w:val="28"/>
          <w:szCs w:val="28"/>
          <w:lang w:val="uk-UA"/>
        </w:rPr>
        <w:t xml:space="preserve"> N. N., </w:t>
      </w:r>
      <w:proofErr w:type="spellStart"/>
      <w:r w:rsidRPr="002F128B">
        <w:rPr>
          <w:color w:val="000000" w:themeColor="text1"/>
          <w:sz w:val="28"/>
          <w:szCs w:val="28"/>
          <w:lang w:val="uk-UA"/>
        </w:rPr>
        <w:t>Saidin</w:t>
      </w:r>
      <w:proofErr w:type="spellEnd"/>
      <w:r w:rsidRPr="002F128B">
        <w:rPr>
          <w:color w:val="000000" w:themeColor="text1"/>
          <w:sz w:val="28"/>
          <w:szCs w:val="28"/>
          <w:lang w:val="uk-UA"/>
        </w:rPr>
        <w:t xml:space="preserve"> N.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Hasbullah</w:t>
      </w:r>
      <w:proofErr w:type="spellEnd"/>
      <w:r w:rsidRPr="002F128B">
        <w:rPr>
          <w:color w:val="000000" w:themeColor="text1"/>
          <w:sz w:val="28"/>
          <w:szCs w:val="28"/>
          <w:lang w:val="uk-UA"/>
        </w:rPr>
        <w:t xml:space="preserve"> N. F. </w:t>
      </w:r>
      <w:proofErr w:type="spellStart"/>
      <w:r w:rsidRPr="002F128B">
        <w:rPr>
          <w:color w:val="000000" w:themeColor="text1"/>
          <w:sz w:val="28"/>
          <w:szCs w:val="28"/>
          <w:lang w:val="uk-UA"/>
        </w:rPr>
        <w:t>Influence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irradiation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electroluminescence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spectra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white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Ukr</w:t>
      </w:r>
      <w:proofErr w:type="spellEnd"/>
      <w:r w:rsidRPr="002F128B">
        <w:rPr>
          <w:color w:val="000000" w:themeColor="text1"/>
          <w:sz w:val="28"/>
          <w:szCs w:val="28"/>
          <w:lang w:val="uk-UA"/>
        </w:rPr>
        <w:t xml:space="preserve">. J.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Opt</w:t>
      </w:r>
      <w:proofErr w:type="spellEnd"/>
      <w:r w:rsidRPr="002F128B">
        <w:rPr>
          <w:color w:val="000000" w:themeColor="text1"/>
          <w:sz w:val="28"/>
          <w:szCs w:val="28"/>
          <w:lang w:val="uk-UA"/>
        </w:rPr>
        <w:t xml:space="preserve">. 19: 159-164 </w:t>
      </w:r>
      <w:proofErr w:type="spellStart"/>
      <w:r w:rsidRPr="002F128B">
        <w:rPr>
          <w:color w:val="000000" w:themeColor="text1"/>
          <w:sz w:val="28"/>
          <w:szCs w:val="28"/>
          <w:lang w:val="uk-UA"/>
        </w:rPr>
        <w:t>doi</w:t>
      </w:r>
      <w:proofErr w:type="spellEnd"/>
      <w:r w:rsidRPr="002F128B">
        <w:rPr>
          <w:color w:val="000000" w:themeColor="text1"/>
          <w:sz w:val="28"/>
          <w:szCs w:val="28"/>
          <w:lang w:val="uk-UA"/>
        </w:rPr>
        <w:t>: 10.3116/16091833/19/3/159/2018</w:t>
      </w:r>
    </w:p>
    <w:p w14:paraId="7FCBCA4E" w14:textId="77777777" w:rsidR="00015871" w:rsidRPr="00157C9D" w:rsidRDefault="00015871" w:rsidP="00A75FEA">
      <w:pPr>
        <w:pStyle w:val="a7"/>
        <w:widowControl/>
        <w:numPr>
          <w:ilvl w:val="0"/>
          <w:numId w:val="22"/>
        </w:numPr>
        <w:autoSpaceDE/>
        <w:autoSpaceDN/>
        <w:spacing w:after="160" w:line="360" w:lineRule="auto"/>
        <w:ind w:right="140"/>
        <w:contextualSpacing/>
        <w:jc w:val="both"/>
        <w:rPr>
          <w:color w:val="FF0000"/>
          <w:sz w:val="28"/>
          <w:szCs w:val="28"/>
          <w:lang w:val="uk-UA"/>
        </w:rPr>
      </w:pPr>
      <w:proofErr w:type="spellStart"/>
      <w:r w:rsidRPr="00157C9D">
        <w:rPr>
          <w:color w:val="FF0000"/>
          <w:sz w:val="28"/>
          <w:szCs w:val="28"/>
          <w:lang w:val="uk-UA"/>
        </w:rPr>
        <w:t>Alessandro</w:t>
      </w:r>
      <w:proofErr w:type="spellEnd"/>
      <w:r w:rsidRPr="00157C9D">
        <w:rPr>
          <w:color w:val="FF0000"/>
          <w:sz w:val="28"/>
          <w:szCs w:val="28"/>
          <w:lang w:val="uk-UA"/>
        </w:rPr>
        <w:t xml:space="preserve"> </w:t>
      </w:r>
      <w:proofErr w:type="spellStart"/>
      <w:r w:rsidRPr="00157C9D">
        <w:rPr>
          <w:color w:val="FF0000"/>
          <w:sz w:val="28"/>
          <w:szCs w:val="28"/>
          <w:lang w:val="uk-UA"/>
        </w:rPr>
        <w:t>Floriduz</w:t>
      </w:r>
      <w:proofErr w:type="spellEnd"/>
      <w:r w:rsidRPr="00157C9D">
        <w:rPr>
          <w:color w:val="FF0000"/>
          <w:sz w:val="28"/>
          <w:szCs w:val="28"/>
          <w:lang w:val="uk-UA"/>
        </w:rPr>
        <w:t xml:space="preserve"> </w:t>
      </w:r>
      <w:proofErr w:type="spellStart"/>
      <w:r w:rsidRPr="00157C9D">
        <w:rPr>
          <w:color w:val="FF0000"/>
          <w:sz w:val="28"/>
          <w:szCs w:val="28"/>
          <w:lang w:val="uk-UA"/>
        </w:rPr>
        <w:t>and</w:t>
      </w:r>
      <w:proofErr w:type="spellEnd"/>
      <w:r w:rsidRPr="00157C9D">
        <w:rPr>
          <w:color w:val="FF0000"/>
          <w:sz w:val="28"/>
          <w:szCs w:val="28"/>
          <w:lang w:val="uk-UA"/>
        </w:rPr>
        <w:t xml:space="preserve"> </w:t>
      </w:r>
      <w:proofErr w:type="spellStart"/>
      <w:r w:rsidRPr="00157C9D">
        <w:rPr>
          <w:color w:val="FF0000"/>
          <w:sz w:val="28"/>
          <w:szCs w:val="28"/>
          <w:lang w:val="uk-UA"/>
        </w:rPr>
        <w:t>James</w:t>
      </w:r>
      <w:proofErr w:type="spellEnd"/>
      <w:r w:rsidRPr="00157C9D">
        <w:rPr>
          <w:color w:val="FF0000"/>
          <w:sz w:val="28"/>
          <w:szCs w:val="28"/>
          <w:lang w:val="uk-UA"/>
        </w:rPr>
        <w:t xml:space="preserve"> D. </w:t>
      </w:r>
      <w:proofErr w:type="spellStart"/>
      <w:r w:rsidRPr="00157C9D">
        <w:rPr>
          <w:color w:val="FF0000"/>
          <w:sz w:val="28"/>
          <w:szCs w:val="28"/>
          <w:lang w:val="uk-UA"/>
        </w:rPr>
        <w:t>Devine</w:t>
      </w:r>
      <w:proofErr w:type="spellEnd"/>
      <w:r w:rsidRPr="00157C9D">
        <w:rPr>
          <w:color w:val="FF0000"/>
          <w:sz w:val="28"/>
          <w:szCs w:val="28"/>
          <w:lang w:val="uk-UA"/>
        </w:rPr>
        <w:t xml:space="preserve"> </w:t>
      </w:r>
      <w:proofErr w:type="spellStart"/>
      <w:r w:rsidRPr="00157C9D">
        <w:rPr>
          <w:color w:val="FF0000"/>
          <w:sz w:val="28"/>
          <w:szCs w:val="28"/>
          <w:lang w:val="uk-UA"/>
        </w:rPr>
        <w:t>Modelling</w:t>
      </w:r>
      <w:proofErr w:type="spellEnd"/>
      <w:r w:rsidRPr="00157C9D">
        <w:rPr>
          <w:color w:val="FF0000"/>
          <w:sz w:val="28"/>
          <w:szCs w:val="28"/>
          <w:lang w:val="uk-UA"/>
        </w:rPr>
        <w:t xml:space="preserve"> </w:t>
      </w:r>
      <w:proofErr w:type="spellStart"/>
      <w:r w:rsidRPr="00157C9D">
        <w:rPr>
          <w:color w:val="FF0000"/>
          <w:sz w:val="28"/>
          <w:szCs w:val="28"/>
          <w:lang w:val="uk-UA"/>
        </w:rPr>
        <w:t>of</w:t>
      </w:r>
      <w:proofErr w:type="spellEnd"/>
      <w:r w:rsidRPr="00157C9D">
        <w:rPr>
          <w:color w:val="FF0000"/>
          <w:sz w:val="28"/>
          <w:szCs w:val="28"/>
          <w:lang w:val="uk-UA"/>
        </w:rPr>
        <w:t xml:space="preserve"> </w:t>
      </w:r>
      <w:proofErr w:type="spellStart"/>
      <w:r w:rsidRPr="00157C9D">
        <w:rPr>
          <w:color w:val="FF0000"/>
          <w:sz w:val="28"/>
          <w:szCs w:val="28"/>
          <w:lang w:val="uk-UA"/>
        </w:rPr>
        <w:t>proton</w:t>
      </w:r>
      <w:proofErr w:type="spellEnd"/>
      <w:r w:rsidRPr="00157C9D">
        <w:rPr>
          <w:color w:val="FF0000"/>
          <w:sz w:val="28"/>
          <w:szCs w:val="28"/>
          <w:lang w:val="uk-UA"/>
        </w:rPr>
        <w:t xml:space="preserve"> </w:t>
      </w:r>
      <w:proofErr w:type="spellStart"/>
      <w:r w:rsidRPr="00157C9D">
        <w:rPr>
          <w:color w:val="FF0000"/>
          <w:sz w:val="28"/>
          <w:szCs w:val="28"/>
          <w:lang w:val="uk-UA"/>
        </w:rPr>
        <w:t>irradiated</w:t>
      </w:r>
      <w:proofErr w:type="spellEnd"/>
      <w:r w:rsidRPr="00157C9D">
        <w:rPr>
          <w:color w:val="FF0000"/>
          <w:sz w:val="28"/>
          <w:szCs w:val="28"/>
          <w:lang w:val="uk-UA"/>
        </w:rPr>
        <w:t xml:space="preserve"> </w:t>
      </w:r>
      <w:proofErr w:type="spellStart"/>
      <w:r w:rsidRPr="00157C9D">
        <w:rPr>
          <w:color w:val="FF0000"/>
          <w:sz w:val="28"/>
          <w:szCs w:val="28"/>
          <w:lang w:val="uk-UA"/>
        </w:rPr>
        <w:t>GaN-based</w:t>
      </w:r>
      <w:proofErr w:type="spellEnd"/>
      <w:r w:rsidRPr="00157C9D">
        <w:rPr>
          <w:color w:val="FF0000"/>
          <w:sz w:val="28"/>
          <w:szCs w:val="28"/>
          <w:lang w:val="uk-UA"/>
        </w:rPr>
        <w:t xml:space="preserve"> </w:t>
      </w:r>
      <w:proofErr w:type="spellStart"/>
      <w:r w:rsidRPr="00157C9D">
        <w:rPr>
          <w:color w:val="FF0000"/>
          <w:sz w:val="28"/>
          <w:szCs w:val="28"/>
          <w:lang w:val="uk-UA"/>
        </w:rPr>
        <w:t>high-power</w:t>
      </w:r>
      <w:proofErr w:type="spellEnd"/>
      <w:r w:rsidRPr="00157C9D">
        <w:rPr>
          <w:color w:val="FF0000"/>
          <w:sz w:val="28"/>
          <w:szCs w:val="28"/>
          <w:lang w:val="uk-UA"/>
        </w:rPr>
        <w:t xml:space="preserve"> </w:t>
      </w:r>
      <w:proofErr w:type="spellStart"/>
      <w:r w:rsidRPr="00157C9D">
        <w:rPr>
          <w:color w:val="FF0000"/>
          <w:sz w:val="28"/>
          <w:szCs w:val="28"/>
          <w:lang w:val="uk-UA"/>
        </w:rPr>
        <w:t>white</w:t>
      </w:r>
      <w:proofErr w:type="spellEnd"/>
      <w:r w:rsidRPr="00157C9D">
        <w:rPr>
          <w:color w:val="FF0000"/>
          <w:sz w:val="28"/>
          <w:szCs w:val="28"/>
          <w:lang w:val="uk-UA"/>
        </w:rPr>
        <w:t xml:space="preserve"> </w:t>
      </w:r>
      <w:proofErr w:type="spellStart"/>
      <w:r w:rsidRPr="00157C9D">
        <w:rPr>
          <w:color w:val="FF0000"/>
          <w:sz w:val="28"/>
          <w:szCs w:val="28"/>
          <w:lang w:val="uk-UA"/>
        </w:rPr>
        <w:t>light-emitting</w:t>
      </w:r>
      <w:proofErr w:type="spellEnd"/>
      <w:r w:rsidRPr="00157C9D">
        <w:rPr>
          <w:color w:val="FF0000"/>
          <w:sz w:val="28"/>
          <w:szCs w:val="28"/>
          <w:lang w:val="uk-UA"/>
        </w:rPr>
        <w:t xml:space="preserve"> </w:t>
      </w:r>
      <w:proofErr w:type="spellStart"/>
      <w:r w:rsidRPr="00157C9D">
        <w:rPr>
          <w:color w:val="FF0000"/>
          <w:sz w:val="28"/>
          <w:szCs w:val="28"/>
          <w:lang w:val="uk-UA"/>
        </w:rPr>
        <w:t>diodes</w:t>
      </w:r>
      <w:proofErr w:type="spellEnd"/>
      <w:r w:rsidRPr="00157C9D">
        <w:rPr>
          <w:color w:val="FF0000"/>
          <w:sz w:val="28"/>
          <w:szCs w:val="28"/>
          <w:lang w:val="uk-UA"/>
        </w:rPr>
        <w:t xml:space="preserve"> </w:t>
      </w:r>
      <w:proofErr w:type="spellStart"/>
      <w:r w:rsidRPr="00157C9D">
        <w:rPr>
          <w:color w:val="FF0000"/>
          <w:sz w:val="28"/>
          <w:szCs w:val="28"/>
          <w:lang w:val="uk-UA"/>
        </w:rPr>
        <w:t>Japanese</w:t>
      </w:r>
      <w:proofErr w:type="spellEnd"/>
      <w:r w:rsidRPr="00157C9D">
        <w:rPr>
          <w:color w:val="FF0000"/>
          <w:sz w:val="28"/>
          <w:szCs w:val="28"/>
          <w:lang w:val="uk-UA"/>
        </w:rPr>
        <w:t xml:space="preserve"> </w:t>
      </w:r>
      <w:proofErr w:type="spellStart"/>
      <w:r w:rsidRPr="00157C9D">
        <w:rPr>
          <w:color w:val="FF0000"/>
          <w:sz w:val="28"/>
          <w:szCs w:val="28"/>
          <w:lang w:val="uk-UA"/>
        </w:rPr>
        <w:t>Journal</w:t>
      </w:r>
      <w:proofErr w:type="spellEnd"/>
      <w:r w:rsidRPr="00157C9D">
        <w:rPr>
          <w:color w:val="FF0000"/>
          <w:sz w:val="28"/>
          <w:szCs w:val="28"/>
          <w:lang w:val="uk-UA"/>
        </w:rPr>
        <w:t xml:space="preserve"> </w:t>
      </w:r>
      <w:proofErr w:type="spellStart"/>
      <w:r w:rsidRPr="00157C9D">
        <w:rPr>
          <w:color w:val="FF0000"/>
          <w:sz w:val="28"/>
          <w:szCs w:val="28"/>
          <w:lang w:val="uk-UA"/>
        </w:rPr>
        <w:t>of</w:t>
      </w:r>
      <w:proofErr w:type="spellEnd"/>
      <w:r w:rsidRPr="00157C9D">
        <w:rPr>
          <w:color w:val="FF0000"/>
          <w:sz w:val="28"/>
          <w:szCs w:val="28"/>
          <w:lang w:val="uk-UA"/>
        </w:rPr>
        <w:t xml:space="preserve"> </w:t>
      </w:r>
      <w:proofErr w:type="spellStart"/>
      <w:r w:rsidRPr="00157C9D">
        <w:rPr>
          <w:color w:val="FF0000"/>
          <w:sz w:val="28"/>
          <w:szCs w:val="28"/>
          <w:lang w:val="uk-UA"/>
        </w:rPr>
        <w:t>Applied</w:t>
      </w:r>
      <w:proofErr w:type="spellEnd"/>
      <w:r w:rsidRPr="00157C9D">
        <w:rPr>
          <w:color w:val="FF0000"/>
          <w:sz w:val="28"/>
          <w:szCs w:val="28"/>
          <w:lang w:val="uk-UA"/>
        </w:rPr>
        <w:t xml:space="preserve"> </w:t>
      </w:r>
      <w:proofErr w:type="spellStart"/>
      <w:r w:rsidRPr="00157C9D">
        <w:rPr>
          <w:color w:val="FF0000"/>
          <w:sz w:val="28"/>
          <w:szCs w:val="28"/>
          <w:lang w:val="uk-UA"/>
        </w:rPr>
        <w:t>Physics</w:t>
      </w:r>
      <w:proofErr w:type="spellEnd"/>
      <w:r w:rsidRPr="00157C9D">
        <w:rPr>
          <w:color w:val="FF0000"/>
          <w:sz w:val="28"/>
          <w:szCs w:val="28"/>
          <w:lang w:val="uk-UA"/>
        </w:rPr>
        <w:t xml:space="preserve"> 57, 080304 (2018) </w:t>
      </w:r>
      <w:hyperlink r:id="rId188" w:history="1">
        <w:r w:rsidRPr="00157C9D">
          <w:rPr>
            <w:rStyle w:val="a9"/>
            <w:color w:val="FF0000"/>
            <w:sz w:val="28"/>
            <w:szCs w:val="28"/>
            <w:u w:val="none"/>
            <w:lang w:val="uk-UA"/>
          </w:rPr>
          <w:t>https://doi.org/10.7567/JJAP.57.080304</w:t>
        </w:r>
      </w:hyperlink>
    </w:p>
    <w:p w14:paraId="481D0AF8"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r w:rsidRPr="002F128B">
        <w:rPr>
          <w:color w:val="000000" w:themeColor="text1"/>
          <w:sz w:val="28"/>
          <w:szCs w:val="28"/>
          <w:lang w:val="uk-UA"/>
        </w:rPr>
        <w:t xml:space="preserve">D. S. </w:t>
      </w:r>
      <w:proofErr w:type="spellStart"/>
      <w:r w:rsidRPr="002F128B">
        <w:rPr>
          <w:color w:val="000000" w:themeColor="text1"/>
          <w:sz w:val="28"/>
          <w:szCs w:val="28"/>
          <w:lang w:val="uk-UA"/>
        </w:rPr>
        <w:t>Ukolov</w:t>
      </w:r>
      <w:proofErr w:type="spellEnd"/>
      <w:r w:rsidRPr="002F128B">
        <w:rPr>
          <w:color w:val="000000" w:themeColor="text1"/>
          <w:sz w:val="28"/>
          <w:szCs w:val="28"/>
          <w:lang w:val="uk-UA"/>
        </w:rPr>
        <w:t xml:space="preserve">; N. A. </w:t>
      </w:r>
      <w:proofErr w:type="spellStart"/>
      <w:r w:rsidRPr="002F128B">
        <w:rPr>
          <w:color w:val="000000" w:themeColor="text1"/>
          <w:sz w:val="28"/>
          <w:szCs w:val="28"/>
          <w:lang w:val="uk-UA"/>
        </w:rPr>
        <w:t>Chirkov</w:t>
      </w:r>
      <w:proofErr w:type="spellEnd"/>
      <w:r w:rsidRPr="002F128B">
        <w:rPr>
          <w:color w:val="000000" w:themeColor="text1"/>
          <w:sz w:val="28"/>
          <w:szCs w:val="28"/>
          <w:lang w:val="uk-UA"/>
        </w:rPr>
        <w:t xml:space="preserve">; R. K. </w:t>
      </w:r>
      <w:proofErr w:type="spellStart"/>
      <w:r w:rsidRPr="002F128B">
        <w:rPr>
          <w:color w:val="000000" w:themeColor="text1"/>
          <w:sz w:val="28"/>
          <w:szCs w:val="28"/>
          <w:lang w:val="uk-UA"/>
        </w:rPr>
        <w:t>Mozhaev</w:t>
      </w:r>
      <w:proofErr w:type="spellEnd"/>
      <w:r w:rsidRPr="002F128B">
        <w:rPr>
          <w:color w:val="000000" w:themeColor="text1"/>
          <w:sz w:val="28"/>
          <w:szCs w:val="28"/>
          <w:lang w:val="uk-UA"/>
        </w:rPr>
        <w:t xml:space="preserve">; A. A. </w:t>
      </w:r>
      <w:proofErr w:type="spellStart"/>
      <w:r w:rsidRPr="002F128B">
        <w:rPr>
          <w:color w:val="000000" w:themeColor="text1"/>
          <w:sz w:val="28"/>
          <w:szCs w:val="28"/>
          <w:lang w:val="uk-UA"/>
        </w:rPr>
        <w:t>Pechenkin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Authors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Hardness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Evaluation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LEDs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Based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AlInGaP</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Heterostructures</w:t>
      </w:r>
      <w:proofErr w:type="spellEnd"/>
      <w:r w:rsidRPr="002F128B">
        <w:rPr>
          <w:color w:val="000000" w:themeColor="text1"/>
          <w:sz w:val="28"/>
          <w:szCs w:val="28"/>
          <w:lang w:val="uk-UA"/>
        </w:rPr>
        <w:t xml:space="preserve"> 2019 </w:t>
      </w:r>
      <w:proofErr w:type="spellStart"/>
      <w:r w:rsidRPr="002F128B">
        <w:rPr>
          <w:color w:val="000000" w:themeColor="text1"/>
          <w:sz w:val="28"/>
          <w:szCs w:val="28"/>
          <w:lang w:val="uk-UA"/>
        </w:rPr>
        <w:t>IEEE</w:t>
      </w:r>
      <w:proofErr w:type="spellEnd"/>
      <w:r w:rsidRPr="002F128B">
        <w:rPr>
          <w:color w:val="000000" w:themeColor="text1"/>
          <w:sz w:val="28"/>
          <w:szCs w:val="28"/>
          <w:lang w:val="uk-UA"/>
        </w:rPr>
        <w:t xml:space="preserve"> 31st </w:t>
      </w:r>
      <w:proofErr w:type="spellStart"/>
      <w:r w:rsidRPr="002F128B">
        <w:rPr>
          <w:color w:val="000000" w:themeColor="text1"/>
          <w:sz w:val="28"/>
          <w:szCs w:val="28"/>
          <w:lang w:val="uk-UA"/>
        </w:rPr>
        <w:t>International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Conference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Microelectronics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MIEL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Nis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Serbia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pp</w:t>
      </w:r>
      <w:proofErr w:type="spellEnd"/>
      <w:r w:rsidRPr="002F128B">
        <w:rPr>
          <w:color w:val="000000" w:themeColor="text1"/>
          <w:sz w:val="28"/>
          <w:szCs w:val="28"/>
          <w:lang w:val="uk-UA"/>
        </w:rPr>
        <w:t xml:space="preserve">. 197-200,  </w:t>
      </w:r>
      <w:proofErr w:type="spellStart"/>
      <w:r w:rsidRPr="002F128B">
        <w:rPr>
          <w:color w:val="000000" w:themeColor="text1"/>
          <w:sz w:val="28"/>
          <w:szCs w:val="28"/>
          <w:lang w:val="uk-UA"/>
        </w:rPr>
        <w:t>DOI</w:t>
      </w:r>
      <w:proofErr w:type="spellEnd"/>
      <w:r w:rsidRPr="002F128B">
        <w:rPr>
          <w:color w:val="000000" w:themeColor="text1"/>
          <w:sz w:val="28"/>
          <w:szCs w:val="28"/>
          <w:lang w:val="uk-UA"/>
        </w:rPr>
        <w:t>: 10.1109/MIEL.2019.8889651</w:t>
      </w:r>
    </w:p>
    <w:p w14:paraId="1D3AB705"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Исследование</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воздействия</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быстрых</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нейтронов</w:t>
      </w:r>
      <w:proofErr w:type="spellEnd"/>
      <w:r w:rsidRPr="002F128B">
        <w:rPr>
          <w:color w:val="000000" w:themeColor="text1"/>
          <w:sz w:val="28"/>
          <w:szCs w:val="28"/>
          <w:lang w:val="uk-UA"/>
        </w:rPr>
        <w:t xml:space="preserve"> и </w:t>
      </w:r>
      <w:proofErr w:type="spellStart"/>
      <w:r w:rsidRPr="002F128B">
        <w:rPr>
          <w:color w:val="000000" w:themeColor="text1"/>
          <w:sz w:val="28"/>
          <w:szCs w:val="28"/>
          <w:lang w:val="uk-UA"/>
        </w:rPr>
        <w:t>электронов</w:t>
      </w:r>
      <w:proofErr w:type="spellEnd"/>
      <w:r w:rsidRPr="002F128B">
        <w:rPr>
          <w:color w:val="000000" w:themeColor="text1"/>
          <w:sz w:val="28"/>
          <w:szCs w:val="28"/>
          <w:lang w:val="uk-UA"/>
        </w:rPr>
        <w:t xml:space="preserve"> на </w:t>
      </w:r>
      <w:proofErr w:type="spellStart"/>
      <w:r w:rsidRPr="002F128B">
        <w:rPr>
          <w:color w:val="000000" w:themeColor="text1"/>
          <w:sz w:val="28"/>
          <w:szCs w:val="28"/>
          <w:lang w:val="uk-UA"/>
        </w:rPr>
        <w:t>светодиоды</w:t>
      </w:r>
      <w:proofErr w:type="spellEnd"/>
      <w:r w:rsidRPr="002F128B">
        <w:rPr>
          <w:color w:val="000000" w:themeColor="text1"/>
          <w:sz w:val="28"/>
          <w:szCs w:val="28"/>
          <w:lang w:val="uk-UA"/>
        </w:rPr>
        <w:t xml:space="preserve"> с </w:t>
      </w:r>
      <w:proofErr w:type="spellStart"/>
      <w:r w:rsidRPr="002F128B">
        <w:rPr>
          <w:color w:val="000000" w:themeColor="text1"/>
          <w:sz w:val="28"/>
          <w:szCs w:val="28"/>
          <w:lang w:val="uk-UA"/>
        </w:rPr>
        <w:t>белым</w:t>
      </w:r>
      <w:proofErr w:type="spellEnd"/>
      <w:r w:rsidRPr="002F128B">
        <w:rPr>
          <w:color w:val="000000" w:themeColor="text1"/>
          <w:sz w:val="28"/>
          <w:szCs w:val="28"/>
          <w:lang w:val="uk-UA"/>
        </w:rPr>
        <w:t xml:space="preserve"> и синим </w:t>
      </w:r>
      <w:proofErr w:type="spellStart"/>
      <w:r w:rsidRPr="002F128B">
        <w:rPr>
          <w:color w:val="000000" w:themeColor="text1"/>
          <w:sz w:val="28"/>
          <w:szCs w:val="28"/>
          <w:lang w:val="uk-UA"/>
        </w:rPr>
        <w:t>цветом</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свечения</w:t>
      </w:r>
      <w:proofErr w:type="spellEnd"/>
      <w:r w:rsidRPr="002F128B">
        <w:rPr>
          <w:color w:val="000000" w:themeColor="text1"/>
          <w:sz w:val="28"/>
          <w:szCs w:val="28"/>
          <w:lang w:val="uk-UA"/>
        </w:rPr>
        <w:t xml:space="preserve"> [Текст] / В. Н. </w:t>
      </w:r>
      <w:proofErr w:type="spellStart"/>
      <w:r w:rsidRPr="002F128B">
        <w:rPr>
          <w:color w:val="000000" w:themeColor="text1"/>
          <w:sz w:val="28"/>
          <w:szCs w:val="28"/>
          <w:lang w:val="uk-UA"/>
        </w:rPr>
        <w:t>Гридин</w:t>
      </w:r>
      <w:proofErr w:type="spellEnd"/>
      <w:r w:rsidRPr="002F128B">
        <w:rPr>
          <w:color w:val="000000" w:themeColor="text1"/>
          <w:sz w:val="28"/>
          <w:szCs w:val="28"/>
          <w:lang w:val="uk-UA"/>
        </w:rPr>
        <w:t xml:space="preserve">, И. В. </w:t>
      </w:r>
      <w:proofErr w:type="spellStart"/>
      <w:r w:rsidRPr="002F128B">
        <w:rPr>
          <w:color w:val="000000" w:themeColor="text1"/>
          <w:sz w:val="28"/>
          <w:szCs w:val="28"/>
          <w:lang w:val="uk-UA"/>
        </w:rPr>
        <w:t>Рыжиков</w:t>
      </w:r>
      <w:proofErr w:type="spellEnd"/>
      <w:r w:rsidRPr="002F128B">
        <w:rPr>
          <w:color w:val="000000" w:themeColor="text1"/>
          <w:sz w:val="28"/>
          <w:szCs w:val="28"/>
          <w:lang w:val="uk-UA"/>
        </w:rPr>
        <w:t xml:space="preserve">, В. С. Виноградов // </w:t>
      </w:r>
      <w:proofErr w:type="spellStart"/>
      <w:r w:rsidRPr="002F128B">
        <w:rPr>
          <w:color w:val="000000" w:themeColor="text1"/>
          <w:sz w:val="28"/>
          <w:szCs w:val="28"/>
          <w:lang w:val="uk-UA"/>
        </w:rPr>
        <w:t>Известия</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вузов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Электроника</w:t>
      </w:r>
      <w:proofErr w:type="spellEnd"/>
      <w:r w:rsidRPr="002F128B">
        <w:rPr>
          <w:color w:val="000000" w:themeColor="text1"/>
          <w:sz w:val="28"/>
          <w:szCs w:val="28"/>
          <w:lang w:val="uk-UA"/>
        </w:rPr>
        <w:t xml:space="preserve">. - 2009. - N 1 (75). - С. 27-32 : рис. . - </w:t>
      </w:r>
      <w:proofErr w:type="spellStart"/>
      <w:r w:rsidRPr="002F128B">
        <w:rPr>
          <w:color w:val="000000" w:themeColor="text1"/>
          <w:sz w:val="28"/>
          <w:szCs w:val="28"/>
          <w:lang w:val="uk-UA"/>
        </w:rPr>
        <w:t>ISSN</w:t>
      </w:r>
      <w:proofErr w:type="spellEnd"/>
      <w:r w:rsidRPr="002F128B">
        <w:rPr>
          <w:color w:val="000000" w:themeColor="text1"/>
          <w:sz w:val="28"/>
          <w:szCs w:val="28"/>
          <w:lang w:val="uk-UA"/>
        </w:rPr>
        <w:t xml:space="preserve"> 1561-5405</w:t>
      </w:r>
    </w:p>
    <w:p w14:paraId="708BF602"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Daisuke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Iida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Zhe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Zhuang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Pavel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Kirilenko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Martin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Velazquez-Rizo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Kazuhiro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Ohkawa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Demonstration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low</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forward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voltage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InGaN-based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LEDs</w:t>
      </w:r>
      <w:proofErr w:type="spellEnd"/>
      <w:r w:rsidRPr="002F128B">
        <w:rPr>
          <w:color w:val="000000" w:themeColor="text1"/>
          <w:sz w:val="28"/>
          <w:szCs w:val="28"/>
          <w:lang w:val="uk-UA"/>
        </w:rPr>
        <w:t xml:space="preserve"> 2020 </w:t>
      </w:r>
      <w:proofErr w:type="spellStart"/>
      <w:r w:rsidRPr="002F128B">
        <w:rPr>
          <w:color w:val="000000" w:themeColor="text1"/>
          <w:sz w:val="28"/>
          <w:szCs w:val="28"/>
          <w:lang w:val="uk-UA"/>
        </w:rPr>
        <w:t>Appl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Phys</w:t>
      </w:r>
      <w:proofErr w:type="spellEnd"/>
      <w:r w:rsidRPr="002F128B">
        <w:rPr>
          <w:color w:val="000000" w:themeColor="text1"/>
          <w:sz w:val="28"/>
          <w:szCs w:val="28"/>
          <w:lang w:val="uk-UA"/>
        </w:rPr>
        <w:t xml:space="preserve">. Express 13 031001 </w:t>
      </w:r>
      <w:proofErr w:type="spellStart"/>
      <w:r w:rsidRPr="002F128B">
        <w:rPr>
          <w:color w:val="000000" w:themeColor="text1"/>
          <w:sz w:val="28"/>
          <w:szCs w:val="28"/>
          <w:lang w:val="uk-UA"/>
        </w:rPr>
        <w:t>DOI</w:t>
      </w:r>
      <w:proofErr w:type="spellEnd"/>
      <w:r w:rsidRPr="002F128B">
        <w:rPr>
          <w:color w:val="000000" w:themeColor="text1"/>
          <w:sz w:val="28"/>
          <w:szCs w:val="28"/>
          <w:lang w:val="uk-UA"/>
        </w:rPr>
        <w:t>: 10.35848/1882-0786/ab7168</w:t>
      </w:r>
    </w:p>
    <w:p w14:paraId="44699799"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Особенности</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синтеза</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ультрадисперсных</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порошков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иттрий-алюминиевого</w:t>
      </w:r>
      <w:proofErr w:type="spellEnd"/>
      <w:r w:rsidRPr="002F128B">
        <w:rPr>
          <w:color w:val="000000" w:themeColor="text1"/>
          <w:sz w:val="28"/>
          <w:szCs w:val="28"/>
          <w:lang w:val="uk-UA"/>
        </w:rPr>
        <w:t xml:space="preserve"> граната, </w:t>
      </w:r>
      <w:proofErr w:type="spellStart"/>
      <w:r w:rsidRPr="002F128B">
        <w:rPr>
          <w:color w:val="000000" w:themeColor="text1"/>
          <w:sz w:val="28"/>
          <w:szCs w:val="28"/>
          <w:lang w:val="uk-UA"/>
        </w:rPr>
        <w:t>активированного</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ионами</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церия</w:t>
      </w:r>
      <w:proofErr w:type="spellEnd"/>
      <w:r w:rsidRPr="002F128B">
        <w:rPr>
          <w:color w:val="000000" w:themeColor="text1"/>
          <w:sz w:val="28"/>
          <w:szCs w:val="28"/>
          <w:lang w:val="uk-UA"/>
        </w:rPr>
        <w:t xml:space="preserve"> с </w:t>
      </w:r>
      <w:proofErr w:type="spellStart"/>
      <w:r w:rsidRPr="002F128B">
        <w:rPr>
          <w:color w:val="000000" w:themeColor="text1"/>
          <w:sz w:val="28"/>
          <w:szCs w:val="28"/>
          <w:lang w:val="uk-UA"/>
        </w:rPr>
        <w:t>использованием</w:t>
      </w:r>
      <w:proofErr w:type="spellEnd"/>
      <w:r w:rsidRPr="002F128B">
        <w:rPr>
          <w:color w:val="000000" w:themeColor="text1"/>
          <w:sz w:val="28"/>
          <w:szCs w:val="28"/>
          <w:lang w:val="uk-UA"/>
        </w:rPr>
        <w:t xml:space="preserve"> метода </w:t>
      </w:r>
      <w:proofErr w:type="spellStart"/>
      <w:r w:rsidRPr="002F128B">
        <w:rPr>
          <w:color w:val="000000" w:themeColor="text1"/>
          <w:sz w:val="28"/>
          <w:szCs w:val="28"/>
          <w:lang w:val="uk-UA"/>
        </w:rPr>
        <w:t>горения</w:t>
      </w:r>
      <w:proofErr w:type="spellEnd"/>
      <w:r w:rsidRPr="002F128B">
        <w:rPr>
          <w:color w:val="000000" w:themeColor="text1"/>
          <w:sz w:val="28"/>
          <w:szCs w:val="28"/>
          <w:lang w:val="uk-UA"/>
        </w:rPr>
        <w:t xml:space="preserve"> О. В. </w:t>
      </w:r>
      <w:proofErr w:type="spellStart"/>
      <w:r w:rsidRPr="002F128B">
        <w:rPr>
          <w:color w:val="000000" w:themeColor="text1"/>
          <w:sz w:val="28"/>
          <w:szCs w:val="28"/>
          <w:lang w:val="uk-UA"/>
        </w:rPr>
        <w:t>Давыдова</w:t>
      </w:r>
      <w:proofErr w:type="spellEnd"/>
      <w:r w:rsidRPr="002F128B">
        <w:rPr>
          <w:color w:val="000000" w:themeColor="text1"/>
          <w:sz w:val="28"/>
          <w:szCs w:val="28"/>
          <w:lang w:val="uk-UA"/>
        </w:rPr>
        <w:t xml:space="preserve">, А. В. </w:t>
      </w:r>
      <w:proofErr w:type="spellStart"/>
      <w:r w:rsidRPr="002F128B">
        <w:rPr>
          <w:color w:val="000000" w:themeColor="text1"/>
          <w:sz w:val="28"/>
          <w:szCs w:val="28"/>
          <w:lang w:val="uk-UA"/>
        </w:rPr>
        <w:t>Павленок</w:t>
      </w:r>
      <w:proofErr w:type="spellEnd"/>
      <w:r w:rsidRPr="002F128B">
        <w:rPr>
          <w:color w:val="000000" w:themeColor="text1"/>
          <w:sz w:val="28"/>
          <w:szCs w:val="28"/>
          <w:lang w:val="uk-UA"/>
        </w:rPr>
        <w:t xml:space="preserve">, А. О. </w:t>
      </w:r>
      <w:proofErr w:type="spellStart"/>
      <w:r w:rsidRPr="002F128B">
        <w:rPr>
          <w:color w:val="000000" w:themeColor="text1"/>
          <w:sz w:val="28"/>
          <w:szCs w:val="28"/>
          <w:lang w:val="uk-UA"/>
        </w:rPr>
        <w:t>Добродей</w:t>
      </w:r>
      <w:proofErr w:type="spellEnd"/>
      <w:r w:rsidRPr="002F128B">
        <w:rPr>
          <w:color w:val="000000" w:themeColor="text1"/>
          <w:sz w:val="28"/>
          <w:szCs w:val="28"/>
          <w:lang w:val="uk-UA"/>
        </w:rPr>
        <w:t xml:space="preserve">, Е. Н. </w:t>
      </w:r>
      <w:proofErr w:type="spellStart"/>
      <w:r w:rsidRPr="002F128B">
        <w:rPr>
          <w:color w:val="000000" w:themeColor="text1"/>
          <w:sz w:val="28"/>
          <w:szCs w:val="28"/>
          <w:lang w:val="uk-UA"/>
        </w:rPr>
        <w:t>Подденежный</w:t>
      </w:r>
      <w:proofErr w:type="spellEnd"/>
      <w:r w:rsidRPr="002F128B">
        <w:rPr>
          <w:color w:val="000000" w:themeColor="text1"/>
          <w:sz w:val="28"/>
          <w:szCs w:val="28"/>
          <w:lang w:val="uk-UA"/>
        </w:rPr>
        <w:t xml:space="preserve">, Н. Е. </w:t>
      </w:r>
      <w:proofErr w:type="spellStart"/>
      <w:r w:rsidRPr="002F128B">
        <w:rPr>
          <w:color w:val="000000" w:themeColor="text1"/>
          <w:sz w:val="28"/>
          <w:szCs w:val="28"/>
          <w:lang w:val="uk-UA"/>
        </w:rPr>
        <w:t>Дробышевская</w:t>
      </w:r>
      <w:proofErr w:type="spellEnd"/>
      <w:r w:rsidRPr="002F128B">
        <w:rPr>
          <w:color w:val="000000" w:themeColor="text1"/>
          <w:sz w:val="28"/>
          <w:szCs w:val="28"/>
          <w:lang w:val="uk-UA"/>
        </w:rPr>
        <w:t xml:space="preserve">, А. А. </w:t>
      </w:r>
      <w:proofErr w:type="spellStart"/>
      <w:r w:rsidRPr="002F128B">
        <w:rPr>
          <w:color w:val="000000" w:themeColor="text1"/>
          <w:sz w:val="28"/>
          <w:szCs w:val="28"/>
          <w:lang w:val="uk-UA"/>
        </w:rPr>
        <w:t>Алексеенко</w:t>
      </w:r>
      <w:proofErr w:type="spellEnd"/>
      <w:r w:rsidRPr="002F128B">
        <w:rPr>
          <w:color w:val="000000" w:themeColor="text1"/>
          <w:sz w:val="28"/>
          <w:szCs w:val="28"/>
          <w:lang w:val="uk-UA"/>
        </w:rPr>
        <w:t xml:space="preserve">, А. А. Бойко </w:t>
      </w:r>
      <w:proofErr w:type="spellStart"/>
      <w:r w:rsidRPr="002F128B">
        <w:rPr>
          <w:color w:val="000000" w:themeColor="text1"/>
          <w:sz w:val="28"/>
          <w:szCs w:val="28"/>
          <w:lang w:val="uk-UA"/>
        </w:rPr>
        <w:t>Вестник</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ГГТУ</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им</w:t>
      </w:r>
      <w:proofErr w:type="spellEnd"/>
      <w:r w:rsidRPr="002F128B">
        <w:rPr>
          <w:color w:val="000000" w:themeColor="text1"/>
          <w:sz w:val="28"/>
          <w:szCs w:val="28"/>
          <w:lang w:val="uk-UA"/>
        </w:rPr>
        <w:t>. П. О. Сухого № 2, 2016, ст. 45-52</w:t>
      </w:r>
    </w:p>
    <w:p w14:paraId="21E99F9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Seung-Hye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Baek</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Hyun-Jin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Sung-Nam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High-performance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flat-type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InGaN-based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diodes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with</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local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breakdown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conductive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channel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Scientific</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Reports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volume</w:t>
      </w:r>
      <w:proofErr w:type="spellEnd"/>
      <w:r w:rsidRPr="002F128B">
        <w:rPr>
          <w:color w:val="000000" w:themeColor="text1"/>
          <w:sz w:val="28"/>
          <w:szCs w:val="28"/>
          <w:lang w:val="uk-UA"/>
        </w:rPr>
        <w:t xml:space="preserve"> 9, </w:t>
      </w:r>
      <w:proofErr w:type="spellStart"/>
      <w:r w:rsidRPr="002F128B">
        <w:rPr>
          <w:color w:val="000000" w:themeColor="text1"/>
          <w:sz w:val="28"/>
          <w:szCs w:val="28"/>
          <w:lang w:val="uk-UA"/>
        </w:rPr>
        <w:t>Article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number</w:t>
      </w:r>
      <w:proofErr w:type="spellEnd"/>
      <w:r w:rsidRPr="002F128B">
        <w:rPr>
          <w:color w:val="000000" w:themeColor="text1"/>
          <w:sz w:val="28"/>
          <w:szCs w:val="28"/>
          <w:lang w:val="uk-UA"/>
        </w:rPr>
        <w:t xml:space="preserve">: 13654 (2019) </w:t>
      </w:r>
      <w:hyperlink r:id="rId189" w:history="1">
        <w:r w:rsidRPr="002F128B">
          <w:rPr>
            <w:rStyle w:val="a9"/>
            <w:color w:val="000000" w:themeColor="text1"/>
            <w:sz w:val="28"/>
            <w:szCs w:val="28"/>
            <w:u w:val="none"/>
            <w:lang w:val="uk-UA"/>
          </w:rPr>
          <w:t>https://doi.org/10.1038/s41598-019-49727-4</w:t>
        </w:r>
      </w:hyperlink>
    </w:p>
    <w:p w14:paraId="1A9B9FD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Qingxuan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Lia</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Lib</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Lei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Wangb</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Zhongming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Zheng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all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Comparison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10 </w:t>
      </w:r>
      <w:proofErr w:type="spellStart"/>
      <w:r w:rsidRPr="002F128B">
        <w:rPr>
          <w:color w:val="000000" w:themeColor="text1"/>
          <w:sz w:val="28"/>
          <w:szCs w:val="28"/>
          <w:lang w:val="uk-UA"/>
        </w:rPr>
        <w:t>MeV</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electron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beam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radiation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effect</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InGaN</w:t>
      </w:r>
      <w:proofErr w:type="spellEnd"/>
      <w:r w:rsidRPr="002F128B">
        <w:rPr>
          <w:color w:val="000000" w:themeColor="text1"/>
          <w:sz w:val="28"/>
          <w:szCs w:val="28"/>
          <w:lang w:val="uk-UA"/>
        </w:rPr>
        <w:t>/</w:t>
      </w:r>
      <w:proofErr w:type="spellStart"/>
      <w:r w:rsidRPr="002F128B">
        <w:rPr>
          <w:color w:val="000000" w:themeColor="text1"/>
          <w:sz w:val="28"/>
          <w:szCs w:val="28"/>
          <w:lang w:val="uk-UA"/>
        </w:rPr>
        <w:t>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and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GaN</w:t>
      </w:r>
      <w:proofErr w:type="spellEnd"/>
      <w:r w:rsidRPr="002F128B">
        <w:rPr>
          <w:color w:val="000000" w:themeColor="text1"/>
          <w:sz w:val="28"/>
          <w:szCs w:val="28"/>
          <w:lang w:val="uk-UA"/>
        </w:rPr>
        <w:t>/</w:t>
      </w:r>
      <w:proofErr w:type="spellStart"/>
      <w:r w:rsidRPr="002F128B">
        <w:rPr>
          <w:color w:val="000000" w:themeColor="text1"/>
          <w:sz w:val="28"/>
          <w:szCs w:val="28"/>
          <w:lang w:val="uk-UA"/>
        </w:rPr>
        <w:t>AlGaN</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multiple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quantum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wells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Journal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of</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Luminescence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Volume</w:t>
      </w:r>
      <w:proofErr w:type="spellEnd"/>
      <w:r w:rsidRPr="002F128B">
        <w:rPr>
          <w:color w:val="000000" w:themeColor="text1"/>
          <w:sz w:val="28"/>
          <w:szCs w:val="28"/>
          <w:lang w:val="uk-UA"/>
        </w:rPr>
        <w:t xml:space="preserve"> 210, </w:t>
      </w:r>
      <w:proofErr w:type="spellStart"/>
      <w:r w:rsidRPr="002F128B">
        <w:rPr>
          <w:color w:val="000000" w:themeColor="text1"/>
          <w:sz w:val="28"/>
          <w:szCs w:val="28"/>
          <w:lang w:val="uk-UA"/>
        </w:rPr>
        <w:t>June</w:t>
      </w:r>
      <w:proofErr w:type="spellEnd"/>
      <w:r w:rsidRPr="002F128B">
        <w:rPr>
          <w:color w:val="000000" w:themeColor="text1"/>
          <w:sz w:val="28"/>
          <w:szCs w:val="28"/>
          <w:lang w:val="uk-UA"/>
        </w:rPr>
        <w:t xml:space="preserve"> 2019, </w:t>
      </w:r>
      <w:proofErr w:type="spellStart"/>
      <w:r w:rsidRPr="002F128B">
        <w:rPr>
          <w:color w:val="000000" w:themeColor="text1"/>
          <w:sz w:val="28"/>
          <w:szCs w:val="28"/>
          <w:lang w:val="uk-UA"/>
        </w:rPr>
        <w:t>Pages</w:t>
      </w:r>
      <w:proofErr w:type="spellEnd"/>
      <w:r w:rsidRPr="002F128B">
        <w:rPr>
          <w:color w:val="000000" w:themeColor="text1"/>
          <w:sz w:val="28"/>
          <w:szCs w:val="28"/>
          <w:lang w:val="uk-UA"/>
        </w:rPr>
        <w:t xml:space="preserve"> 169-174 </w:t>
      </w:r>
      <w:hyperlink r:id="rId190" w:history="1">
        <w:r w:rsidRPr="002F128B">
          <w:rPr>
            <w:rStyle w:val="a9"/>
            <w:color w:val="000000" w:themeColor="text1"/>
            <w:sz w:val="28"/>
            <w:szCs w:val="28"/>
            <w:u w:val="none"/>
            <w:lang w:val="uk-UA"/>
          </w:rPr>
          <w:t>https://doi.org/10.1016/j.jlumin.2019.02.034202343</w:t>
        </w:r>
      </w:hyperlink>
    </w:p>
    <w:p w14:paraId="5F4F17D3"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Lishu</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Iuo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Tang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Zhao</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etall</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Transfer-printed</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tandem</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microscale</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light-emitting</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full-color</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displays</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PNAS</w:t>
      </w:r>
      <w:proofErr w:type="spellEnd"/>
      <w:r w:rsidRPr="002F128B">
        <w:rPr>
          <w:color w:val="000000" w:themeColor="text1"/>
          <w:sz w:val="28"/>
          <w:szCs w:val="28"/>
          <w:lang w:val="uk-UA"/>
        </w:rPr>
        <w:t xml:space="preserve"> 2021, №118, №18 e2023436118.</w:t>
      </w:r>
    </w:p>
    <w:p w14:paraId="7851E000" w14:textId="77777777" w:rsidR="00015871" w:rsidRPr="002F128B" w:rsidRDefault="00015871" w:rsidP="00A75FEA">
      <w:pPr>
        <w:pStyle w:val="a7"/>
        <w:widowControl/>
        <w:numPr>
          <w:ilvl w:val="0"/>
          <w:numId w:val="22"/>
        </w:numPr>
        <w:autoSpaceDE/>
        <w:autoSpaceDN/>
        <w:spacing w:after="160" w:line="360" w:lineRule="auto"/>
        <w:ind w:right="140"/>
        <w:contextualSpacing/>
        <w:jc w:val="both"/>
        <w:rPr>
          <w:color w:val="000000" w:themeColor="text1"/>
          <w:sz w:val="28"/>
          <w:szCs w:val="28"/>
          <w:lang w:val="uk-UA"/>
        </w:rPr>
      </w:pPr>
      <w:proofErr w:type="spellStart"/>
      <w:r w:rsidRPr="002F128B">
        <w:rPr>
          <w:color w:val="000000" w:themeColor="text1"/>
          <w:sz w:val="28"/>
          <w:szCs w:val="28"/>
          <w:lang w:val="uk-UA"/>
        </w:rPr>
        <w:t>Н.И</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Бочкарева</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Ю.Г</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Шретер</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Влияние</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глубоких</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центров</w:t>
      </w:r>
      <w:proofErr w:type="spellEnd"/>
      <w:r w:rsidRPr="002F128B">
        <w:rPr>
          <w:color w:val="000000" w:themeColor="text1"/>
          <w:sz w:val="28"/>
          <w:szCs w:val="28"/>
          <w:lang w:val="uk-UA"/>
        </w:rPr>
        <w:t xml:space="preserve"> на </w:t>
      </w:r>
      <w:proofErr w:type="spellStart"/>
      <w:r w:rsidRPr="002F128B">
        <w:rPr>
          <w:color w:val="000000" w:themeColor="text1"/>
          <w:sz w:val="28"/>
          <w:szCs w:val="28"/>
          <w:lang w:val="uk-UA"/>
        </w:rPr>
        <w:t>конфаймент</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носителей</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квантовых</w:t>
      </w:r>
      <w:proofErr w:type="spellEnd"/>
      <w:r w:rsidRPr="002F128B">
        <w:rPr>
          <w:color w:val="000000" w:themeColor="text1"/>
          <w:sz w:val="28"/>
          <w:szCs w:val="28"/>
          <w:lang w:val="uk-UA"/>
        </w:rPr>
        <w:t xml:space="preserve"> ямах </w:t>
      </w:r>
      <w:proofErr w:type="spellStart"/>
      <w:r w:rsidRPr="002F128B">
        <w:rPr>
          <w:color w:val="000000" w:themeColor="text1"/>
          <w:sz w:val="28"/>
          <w:szCs w:val="28"/>
          <w:lang w:val="uk-UA"/>
        </w:rPr>
        <w:t>InGaN</w:t>
      </w:r>
      <w:proofErr w:type="spellEnd"/>
      <w:r w:rsidRPr="002F128B">
        <w:rPr>
          <w:color w:val="000000" w:themeColor="text1"/>
          <w:sz w:val="28"/>
          <w:szCs w:val="28"/>
          <w:lang w:val="uk-UA"/>
        </w:rPr>
        <w:t>/</w:t>
      </w:r>
      <w:proofErr w:type="spellStart"/>
      <w:r w:rsidRPr="002F128B">
        <w:rPr>
          <w:color w:val="000000" w:themeColor="text1"/>
          <w:sz w:val="28"/>
          <w:szCs w:val="28"/>
          <w:lang w:val="uk-UA"/>
        </w:rPr>
        <w:t>GaN</w:t>
      </w:r>
      <w:proofErr w:type="spellEnd"/>
      <w:r w:rsidRPr="002F128B">
        <w:rPr>
          <w:color w:val="000000" w:themeColor="text1"/>
          <w:sz w:val="28"/>
          <w:szCs w:val="28"/>
          <w:lang w:val="uk-UA"/>
        </w:rPr>
        <w:t xml:space="preserve"> и </w:t>
      </w:r>
      <w:proofErr w:type="spellStart"/>
      <w:r w:rsidRPr="002F128B">
        <w:rPr>
          <w:color w:val="000000" w:themeColor="text1"/>
          <w:sz w:val="28"/>
          <w:szCs w:val="28"/>
          <w:lang w:val="uk-UA"/>
        </w:rPr>
        <w:t>эффективность</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светодиодов</w:t>
      </w:r>
      <w:proofErr w:type="spellEnd"/>
      <w:r w:rsidRPr="002F128B">
        <w:rPr>
          <w:color w:val="000000" w:themeColor="text1"/>
          <w:sz w:val="28"/>
          <w:szCs w:val="28"/>
          <w:lang w:val="uk-UA"/>
        </w:rPr>
        <w:t xml:space="preserve">. </w:t>
      </w:r>
      <w:proofErr w:type="spellStart"/>
      <w:r w:rsidRPr="002F128B">
        <w:rPr>
          <w:color w:val="000000" w:themeColor="text1"/>
          <w:sz w:val="28"/>
          <w:szCs w:val="28"/>
          <w:lang w:val="uk-UA"/>
        </w:rPr>
        <w:t>ЖТФ</w:t>
      </w:r>
      <w:proofErr w:type="spellEnd"/>
      <w:r w:rsidRPr="002F128B">
        <w:rPr>
          <w:color w:val="000000" w:themeColor="text1"/>
          <w:sz w:val="28"/>
          <w:szCs w:val="28"/>
          <w:lang w:val="uk-UA"/>
        </w:rPr>
        <w:t xml:space="preserve"> 52(7):796, DOI:10 12</w:t>
      </w:r>
      <w:r w:rsidR="00930261" w:rsidRPr="002F128B">
        <w:rPr>
          <w:color w:val="000000" w:themeColor="text1"/>
          <w:sz w:val="28"/>
          <w:szCs w:val="28"/>
          <w:lang w:val="uk-UA"/>
        </w:rPr>
        <w:t> </w:t>
      </w:r>
      <w:r w:rsidRPr="002F128B">
        <w:rPr>
          <w:color w:val="000000" w:themeColor="text1"/>
          <w:sz w:val="28"/>
          <w:szCs w:val="28"/>
          <w:lang w:val="uk-UA"/>
        </w:rPr>
        <w:t>883.</w:t>
      </w:r>
    </w:p>
    <w:p w14:paraId="780B64D8"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6828B49E"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7CA5FEDE"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072F72F4"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4259A81F"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049390EC"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2C2B512D"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14D601F8"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711639AB" w14:textId="77777777" w:rsidR="00930261" w:rsidRPr="002F128B" w:rsidRDefault="00930261" w:rsidP="00930261">
      <w:pPr>
        <w:spacing w:after="160" w:line="360" w:lineRule="auto"/>
        <w:ind w:right="140"/>
        <w:contextualSpacing/>
        <w:jc w:val="both"/>
        <w:rPr>
          <w:color w:val="000000" w:themeColor="text1"/>
          <w:sz w:val="28"/>
          <w:szCs w:val="28"/>
          <w:lang w:val="uk-UA"/>
        </w:rPr>
      </w:pPr>
    </w:p>
    <w:p w14:paraId="7CAF4642" w14:textId="77777777" w:rsidR="00930261" w:rsidRPr="002F128B" w:rsidRDefault="00C24E5E" w:rsidP="00930261">
      <w:pPr>
        <w:spacing w:after="160" w:line="360" w:lineRule="auto"/>
        <w:ind w:right="140"/>
        <w:contextualSpacing/>
        <w:jc w:val="both"/>
        <w:rPr>
          <w:b/>
          <w:color w:val="000000" w:themeColor="text1"/>
          <w:sz w:val="28"/>
          <w:szCs w:val="28"/>
          <w:lang w:val="uk-UA"/>
        </w:rPr>
      </w:pPr>
      <w:r w:rsidRPr="002F128B">
        <w:rPr>
          <w:b/>
          <w:color w:val="000000" w:themeColor="text1"/>
          <w:sz w:val="28"/>
          <w:szCs w:val="28"/>
          <w:lang w:val="uk-UA"/>
        </w:rPr>
        <w:t>ДОДАТОК А</w:t>
      </w:r>
    </w:p>
    <w:p w14:paraId="60266DD5" w14:textId="0C5FDB1E" w:rsidR="00930261" w:rsidRDefault="00930261" w:rsidP="00930261">
      <w:pPr>
        <w:pStyle w:val="12"/>
        <w:widowControl w:val="0"/>
        <w:spacing w:line="360" w:lineRule="auto"/>
        <w:ind w:firstLine="284"/>
        <w:jc w:val="center"/>
        <w:rPr>
          <w:rFonts w:ascii="Times New Roman" w:hAnsi="Times New Roman"/>
          <w:b/>
          <w:sz w:val="28"/>
          <w:szCs w:val="28"/>
        </w:rPr>
      </w:pPr>
      <w:r w:rsidRPr="002F128B">
        <w:rPr>
          <w:rFonts w:ascii="Times New Roman" w:hAnsi="Times New Roman"/>
          <w:b/>
          <w:sz w:val="28"/>
          <w:szCs w:val="28"/>
        </w:rPr>
        <w:t xml:space="preserve">СТАТТІ З ПРЕДСТАВЛЕНИМИ ОСНОВНИМИ НАУКОВИМИ РЕЗУЛЬТАТАМИ ДИСЕРТАЦІЇ: </w:t>
      </w:r>
    </w:p>
    <w:p w14:paraId="5465BB14" w14:textId="77777777" w:rsidR="0067026B" w:rsidRPr="002F128B" w:rsidRDefault="0067026B" w:rsidP="00930261">
      <w:pPr>
        <w:pStyle w:val="12"/>
        <w:widowControl w:val="0"/>
        <w:spacing w:line="360" w:lineRule="auto"/>
        <w:ind w:firstLine="284"/>
        <w:jc w:val="center"/>
        <w:rPr>
          <w:rFonts w:ascii="Times New Roman" w:hAnsi="Times New Roman"/>
          <w:b/>
          <w:sz w:val="28"/>
          <w:szCs w:val="28"/>
        </w:rPr>
      </w:pPr>
    </w:p>
    <w:p w14:paraId="66EDB3E6" w14:textId="77777777" w:rsidR="0067026B" w:rsidRPr="006D2091" w:rsidRDefault="0067026B" w:rsidP="0067026B">
      <w:pPr>
        <w:pStyle w:val="a7"/>
        <w:numPr>
          <w:ilvl w:val="0"/>
          <w:numId w:val="26"/>
        </w:numPr>
        <w:tabs>
          <w:tab w:val="left" w:pos="284"/>
        </w:tabs>
        <w:spacing w:line="360" w:lineRule="auto"/>
        <w:ind w:right="-1"/>
        <w:jc w:val="both"/>
        <w:rPr>
          <w:sz w:val="28"/>
          <w:szCs w:val="28"/>
          <w:lang w:val="uk-UA"/>
        </w:rPr>
      </w:pPr>
      <w:r w:rsidRPr="006D2091">
        <w:rPr>
          <w:b/>
          <w:sz w:val="28"/>
          <w:szCs w:val="28"/>
          <w:lang w:val="en-US"/>
        </w:rPr>
        <w:t>D</w:t>
      </w:r>
      <w:r w:rsidRPr="006D2091">
        <w:rPr>
          <w:b/>
          <w:sz w:val="28"/>
          <w:szCs w:val="28"/>
          <w:lang w:val="uk-UA"/>
        </w:rPr>
        <w:t>.</w:t>
      </w:r>
      <w:r w:rsidRPr="006D2091">
        <w:rPr>
          <w:b/>
          <w:sz w:val="28"/>
          <w:szCs w:val="28"/>
          <w:lang w:val="en-US"/>
        </w:rPr>
        <w:t>P</w:t>
      </w:r>
      <w:r w:rsidRPr="006D2091">
        <w:rPr>
          <w:b/>
          <w:sz w:val="28"/>
          <w:szCs w:val="28"/>
          <w:lang w:val="uk-UA"/>
        </w:rPr>
        <w:t xml:space="preserve">. </w:t>
      </w:r>
      <w:proofErr w:type="spellStart"/>
      <w:r w:rsidRPr="006D2091">
        <w:rPr>
          <w:b/>
          <w:sz w:val="28"/>
          <w:szCs w:val="28"/>
          <w:lang w:val="en-US"/>
        </w:rPr>
        <w:t>Stratilat</w:t>
      </w:r>
      <w:proofErr w:type="spellEnd"/>
      <w:r w:rsidRPr="006D2091">
        <w:rPr>
          <w:b/>
          <w:sz w:val="28"/>
          <w:szCs w:val="28"/>
          <w:lang w:val="uk-UA"/>
        </w:rPr>
        <w:t xml:space="preserve">, </w:t>
      </w:r>
      <w:r w:rsidRPr="006D2091">
        <w:rPr>
          <w:sz w:val="28"/>
          <w:szCs w:val="28"/>
          <w:lang w:val="en-US"/>
        </w:rPr>
        <w:t>R</w:t>
      </w:r>
      <w:r w:rsidRPr="006D2091">
        <w:rPr>
          <w:sz w:val="28"/>
          <w:szCs w:val="28"/>
          <w:lang w:val="uk-UA"/>
        </w:rPr>
        <w:t>.</w:t>
      </w:r>
      <w:r w:rsidRPr="006D2091">
        <w:rPr>
          <w:sz w:val="28"/>
          <w:szCs w:val="28"/>
          <w:lang w:val="en-US"/>
        </w:rPr>
        <w:t>M</w:t>
      </w:r>
      <w:r w:rsidRPr="006D2091">
        <w:rPr>
          <w:sz w:val="28"/>
          <w:szCs w:val="28"/>
          <w:lang w:val="uk-UA"/>
        </w:rPr>
        <w:t>.</w:t>
      </w:r>
      <w:proofErr w:type="spellStart"/>
      <w:r w:rsidRPr="006D2091">
        <w:rPr>
          <w:sz w:val="28"/>
          <w:szCs w:val="28"/>
          <w:lang w:val="en-US"/>
        </w:rPr>
        <w:t>Vernydub</w:t>
      </w:r>
      <w:proofErr w:type="spellEnd"/>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w:t>
      </w:r>
      <w:r w:rsidRPr="006D2091">
        <w:rPr>
          <w:sz w:val="28"/>
          <w:szCs w:val="28"/>
          <w:lang w:val="en-US"/>
        </w:rPr>
        <w:t>Kyrylenko</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V</w:t>
      </w:r>
      <w:r w:rsidRPr="006D2091">
        <w:rPr>
          <w:sz w:val="28"/>
          <w:szCs w:val="28"/>
          <w:lang w:val="uk-UA"/>
        </w:rPr>
        <w:t>.</w:t>
      </w:r>
      <w:proofErr w:type="spellStart"/>
      <w:r w:rsidRPr="006D2091">
        <w:rPr>
          <w:sz w:val="28"/>
          <w:szCs w:val="28"/>
          <w:lang w:val="en-US"/>
        </w:rPr>
        <w:t>Konoreva</w:t>
      </w:r>
      <w:proofErr w:type="spellEnd"/>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 xml:space="preserve">. </w:t>
      </w:r>
      <w:proofErr w:type="spellStart"/>
      <w:r w:rsidRPr="006D2091">
        <w:rPr>
          <w:sz w:val="28"/>
          <w:szCs w:val="28"/>
          <w:lang w:val="en-US"/>
        </w:rPr>
        <w:t>Radkevych</w:t>
      </w:r>
      <w:proofErr w:type="spellEnd"/>
      <w:r w:rsidRPr="006D2091">
        <w:rPr>
          <w:sz w:val="28"/>
          <w:szCs w:val="28"/>
          <w:lang w:val="uk-UA"/>
        </w:rPr>
        <w:t xml:space="preserve">, </w:t>
      </w:r>
      <w:r w:rsidRPr="006D2091">
        <w:rPr>
          <w:sz w:val="28"/>
          <w:szCs w:val="28"/>
          <w:lang w:val="en-US"/>
        </w:rPr>
        <w:t>and</w:t>
      </w:r>
      <w:r w:rsidRPr="006D2091">
        <w:rPr>
          <w:sz w:val="28"/>
          <w:szCs w:val="28"/>
          <w:lang w:val="uk-UA"/>
        </w:rPr>
        <w:t xml:space="preserve"> </w:t>
      </w:r>
      <w:r w:rsidRPr="006D2091">
        <w:rPr>
          <w:sz w:val="28"/>
          <w:szCs w:val="28"/>
          <w:lang w:val="en-US"/>
        </w:rPr>
        <w:t>V</w:t>
      </w:r>
      <w:r w:rsidRPr="006D2091">
        <w:rPr>
          <w:sz w:val="28"/>
          <w:szCs w:val="28"/>
          <w:lang w:val="uk-UA"/>
        </w:rPr>
        <w:t>.</w:t>
      </w:r>
      <w:r w:rsidRPr="006D2091">
        <w:rPr>
          <w:sz w:val="28"/>
          <w:szCs w:val="28"/>
          <w:lang w:val="en-US"/>
        </w:rPr>
        <w:t>P</w:t>
      </w:r>
      <w:r w:rsidRPr="006D2091">
        <w:rPr>
          <w:sz w:val="28"/>
          <w:szCs w:val="28"/>
          <w:lang w:val="uk-UA"/>
        </w:rPr>
        <w:t xml:space="preserve">. </w:t>
      </w:r>
      <w:proofErr w:type="spellStart"/>
      <w:r w:rsidRPr="006D2091">
        <w:rPr>
          <w:sz w:val="28"/>
          <w:szCs w:val="28"/>
          <w:lang w:val="en-US"/>
        </w:rPr>
        <w:t>Tartachnyk</w:t>
      </w:r>
      <w:proofErr w:type="spellEnd"/>
      <w:r w:rsidRPr="006D2091">
        <w:rPr>
          <w:sz w:val="28"/>
          <w:szCs w:val="28"/>
          <w:lang w:val="uk-UA"/>
        </w:rPr>
        <w:t xml:space="preserve">. </w:t>
      </w:r>
      <w:r w:rsidRPr="006D2091">
        <w:rPr>
          <w:sz w:val="28"/>
          <w:szCs w:val="28"/>
          <w:lang w:val="en-US"/>
        </w:rPr>
        <w:t xml:space="preserve">Degradation-Reduction Features of Electrophysical Characteristics of Irradiated Gallium Phosphide Light-Emitting Diodes. ACTA </w:t>
      </w:r>
      <w:proofErr w:type="spellStart"/>
      <w:r w:rsidRPr="006D2091">
        <w:rPr>
          <w:sz w:val="28"/>
          <w:szCs w:val="28"/>
          <w:lang w:val="en-US"/>
        </w:rPr>
        <w:t>PHYSICA</w:t>
      </w:r>
      <w:proofErr w:type="spellEnd"/>
      <w:r w:rsidRPr="006D2091">
        <w:rPr>
          <w:sz w:val="28"/>
          <w:szCs w:val="28"/>
          <w:lang w:val="en-US"/>
        </w:rPr>
        <w:t xml:space="preserve"> POLONICA A. No. 2 Vol. 140 (2021).</w:t>
      </w:r>
      <w:r w:rsidRPr="006D2091">
        <w:rPr>
          <w:sz w:val="28"/>
          <w:szCs w:val="28"/>
          <w:lang w:val="uk-UA"/>
        </w:rPr>
        <w:t xml:space="preserve"> D</w:t>
      </w:r>
      <w:r w:rsidRPr="006D2091">
        <w:rPr>
          <w:sz w:val="28"/>
          <w:szCs w:val="28"/>
          <w:lang w:val="en-US"/>
        </w:rPr>
        <w:t>OI</w:t>
      </w:r>
      <w:r w:rsidRPr="006D2091">
        <w:rPr>
          <w:sz w:val="28"/>
          <w:szCs w:val="28"/>
          <w:lang w:val="uk-UA"/>
        </w:rPr>
        <w:t>: 10.12693/APhysPolA.140.141</w:t>
      </w:r>
    </w:p>
    <w:p w14:paraId="6986150A" w14:textId="3217AFAD" w:rsidR="0067026B" w:rsidRPr="0067026B" w:rsidRDefault="0067026B" w:rsidP="008573E2">
      <w:pPr>
        <w:pStyle w:val="a7"/>
        <w:numPr>
          <w:ilvl w:val="0"/>
          <w:numId w:val="26"/>
        </w:numPr>
        <w:tabs>
          <w:tab w:val="left" w:pos="284"/>
        </w:tabs>
        <w:spacing w:line="360" w:lineRule="auto"/>
        <w:ind w:right="-1"/>
        <w:jc w:val="both"/>
        <w:rPr>
          <w:sz w:val="28"/>
          <w:szCs w:val="28"/>
          <w:lang w:val="uk-UA"/>
        </w:rPr>
      </w:pPr>
      <w:proofErr w:type="spellStart"/>
      <w:r w:rsidRPr="0067026B">
        <w:rPr>
          <w:b/>
          <w:sz w:val="28"/>
          <w:szCs w:val="28"/>
          <w:lang w:val="uk-UA"/>
        </w:rPr>
        <w:t>Д.П</w:t>
      </w:r>
      <w:proofErr w:type="spellEnd"/>
      <w:r w:rsidRPr="0067026B">
        <w:rPr>
          <w:b/>
          <w:sz w:val="28"/>
          <w:szCs w:val="28"/>
          <w:lang w:val="uk-UA"/>
        </w:rPr>
        <w:t xml:space="preserve">. </w:t>
      </w:r>
      <w:proofErr w:type="spellStart"/>
      <w:r w:rsidRPr="0067026B">
        <w:rPr>
          <w:b/>
          <w:sz w:val="28"/>
          <w:szCs w:val="28"/>
          <w:lang w:val="uk-UA"/>
        </w:rPr>
        <w:t>Стратілат</w:t>
      </w:r>
      <w:proofErr w:type="spellEnd"/>
      <w:r w:rsidRPr="0067026B">
        <w:rPr>
          <w:b/>
          <w:sz w:val="28"/>
          <w:szCs w:val="28"/>
          <w:lang w:val="uk-UA"/>
        </w:rPr>
        <w:t xml:space="preserve">, </w:t>
      </w:r>
      <w:proofErr w:type="spellStart"/>
      <w:r w:rsidRPr="0067026B">
        <w:rPr>
          <w:sz w:val="28"/>
          <w:szCs w:val="28"/>
          <w:lang w:val="uk-UA"/>
        </w:rPr>
        <w:t>Р.М.Вернидуб</w:t>
      </w:r>
      <w:proofErr w:type="spellEnd"/>
      <w:r w:rsidRPr="0067026B">
        <w:rPr>
          <w:sz w:val="28"/>
          <w:szCs w:val="28"/>
          <w:lang w:val="uk-UA"/>
        </w:rPr>
        <w:t>,</w:t>
      </w:r>
      <w:r w:rsidRPr="0067026B">
        <w:rPr>
          <w:spacing w:val="-3"/>
          <w:sz w:val="28"/>
          <w:szCs w:val="28"/>
          <w:lang w:val="uk-UA"/>
        </w:rPr>
        <w:t xml:space="preserve"> </w:t>
      </w:r>
      <w:proofErr w:type="spellStart"/>
      <w:r w:rsidRPr="0067026B">
        <w:rPr>
          <w:sz w:val="28"/>
          <w:szCs w:val="28"/>
          <w:lang w:val="uk-UA"/>
        </w:rPr>
        <w:t>О.І</w:t>
      </w:r>
      <w:proofErr w:type="spellEnd"/>
      <w:r w:rsidRPr="0067026B">
        <w:rPr>
          <w:sz w:val="28"/>
          <w:szCs w:val="28"/>
          <w:lang w:val="uk-UA"/>
        </w:rPr>
        <w:t>. Кириленко,</w:t>
      </w:r>
      <w:r w:rsidRPr="0067026B">
        <w:rPr>
          <w:spacing w:val="-3"/>
          <w:sz w:val="28"/>
          <w:szCs w:val="28"/>
          <w:lang w:val="uk-UA"/>
        </w:rPr>
        <w:t xml:space="preserve"> </w:t>
      </w:r>
      <w:proofErr w:type="spellStart"/>
      <w:r w:rsidRPr="0067026B">
        <w:rPr>
          <w:sz w:val="28"/>
          <w:szCs w:val="28"/>
          <w:lang w:val="uk-UA"/>
        </w:rPr>
        <w:t>О.В</w:t>
      </w:r>
      <w:proofErr w:type="spellEnd"/>
      <w:r w:rsidRPr="0067026B">
        <w:rPr>
          <w:sz w:val="28"/>
          <w:szCs w:val="28"/>
          <w:lang w:val="uk-UA"/>
        </w:rPr>
        <w:t xml:space="preserve">. </w:t>
      </w:r>
      <w:proofErr w:type="spellStart"/>
      <w:r w:rsidRPr="0067026B">
        <w:rPr>
          <w:sz w:val="28"/>
          <w:szCs w:val="28"/>
          <w:lang w:val="uk-UA"/>
        </w:rPr>
        <w:t>Конорева</w:t>
      </w:r>
      <w:proofErr w:type="spellEnd"/>
      <w:r w:rsidRPr="0067026B">
        <w:rPr>
          <w:sz w:val="28"/>
          <w:szCs w:val="28"/>
          <w:lang w:val="uk-UA"/>
        </w:rPr>
        <w:t>,</w:t>
      </w:r>
      <w:r w:rsidRPr="0067026B">
        <w:rPr>
          <w:spacing w:val="-4"/>
          <w:sz w:val="28"/>
          <w:szCs w:val="28"/>
          <w:lang w:val="uk-UA"/>
        </w:rPr>
        <w:t xml:space="preserve"> </w:t>
      </w:r>
      <w:proofErr w:type="spellStart"/>
      <w:r w:rsidRPr="0067026B">
        <w:rPr>
          <w:sz w:val="28"/>
          <w:szCs w:val="28"/>
          <w:lang w:val="uk-UA"/>
        </w:rPr>
        <w:t>П.Г</w:t>
      </w:r>
      <w:proofErr w:type="spellEnd"/>
      <w:r w:rsidRPr="0067026B">
        <w:rPr>
          <w:sz w:val="28"/>
          <w:szCs w:val="28"/>
          <w:lang w:val="uk-UA"/>
        </w:rPr>
        <w:t>. Литовченко,</w:t>
      </w:r>
      <w:r w:rsidRPr="0067026B">
        <w:rPr>
          <w:spacing w:val="-1"/>
          <w:sz w:val="28"/>
          <w:szCs w:val="28"/>
          <w:lang w:val="uk-UA"/>
        </w:rPr>
        <w:t xml:space="preserve"> </w:t>
      </w:r>
      <w:proofErr w:type="spellStart"/>
      <w:r w:rsidRPr="0067026B">
        <w:rPr>
          <w:sz w:val="28"/>
          <w:szCs w:val="28"/>
          <w:lang w:val="uk-UA"/>
        </w:rPr>
        <w:t>В.П</w:t>
      </w:r>
      <w:proofErr w:type="spellEnd"/>
      <w:r w:rsidRPr="0067026B">
        <w:rPr>
          <w:sz w:val="28"/>
          <w:szCs w:val="28"/>
          <w:lang w:val="uk-UA"/>
        </w:rPr>
        <w:t xml:space="preserve">. </w:t>
      </w:r>
      <w:proofErr w:type="spellStart"/>
      <w:r w:rsidRPr="0067026B">
        <w:rPr>
          <w:sz w:val="28"/>
          <w:szCs w:val="28"/>
          <w:lang w:val="uk-UA"/>
        </w:rPr>
        <w:t>Тартачник</w:t>
      </w:r>
      <w:proofErr w:type="spellEnd"/>
      <w:r w:rsidRPr="0067026B">
        <w:rPr>
          <w:sz w:val="28"/>
          <w:szCs w:val="28"/>
          <w:lang w:val="uk-UA"/>
        </w:rPr>
        <w:t xml:space="preserve">, </w:t>
      </w:r>
      <w:proofErr w:type="spellStart"/>
      <w:r w:rsidRPr="0067026B">
        <w:rPr>
          <w:sz w:val="28"/>
          <w:szCs w:val="28"/>
          <w:lang w:val="uk-UA"/>
        </w:rPr>
        <w:t>М.М</w:t>
      </w:r>
      <w:proofErr w:type="spellEnd"/>
      <w:r w:rsidRPr="0067026B">
        <w:rPr>
          <w:sz w:val="28"/>
          <w:szCs w:val="28"/>
          <w:lang w:val="uk-UA"/>
        </w:rPr>
        <w:t>. Філоненко, Вплив опромінення на електрофізичні характеристики світлодіодів</w:t>
      </w:r>
      <w:r w:rsidRPr="0067026B">
        <w:rPr>
          <w:spacing w:val="-3"/>
          <w:sz w:val="28"/>
          <w:szCs w:val="28"/>
          <w:lang w:val="uk-UA"/>
        </w:rPr>
        <w:t xml:space="preserve"> </w:t>
      </w:r>
      <w:proofErr w:type="spellStart"/>
      <w:r w:rsidRPr="0067026B">
        <w:rPr>
          <w:sz w:val="28"/>
          <w:szCs w:val="28"/>
          <w:lang w:val="uk-UA"/>
        </w:rPr>
        <w:t>GaAsP</w:t>
      </w:r>
      <w:proofErr w:type="spellEnd"/>
      <w:r w:rsidRPr="0067026B">
        <w:rPr>
          <w:sz w:val="28"/>
          <w:szCs w:val="28"/>
          <w:lang w:val="uk-UA"/>
        </w:rPr>
        <w:t>. Ядерна фізика та</w:t>
      </w:r>
      <w:r w:rsidRPr="0067026B">
        <w:rPr>
          <w:spacing w:val="-1"/>
          <w:sz w:val="28"/>
          <w:szCs w:val="28"/>
          <w:lang w:val="uk-UA"/>
        </w:rPr>
        <w:t xml:space="preserve"> </w:t>
      </w:r>
      <w:r w:rsidRPr="0067026B">
        <w:rPr>
          <w:sz w:val="28"/>
          <w:szCs w:val="28"/>
          <w:lang w:val="uk-UA"/>
        </w:rPr>
        <w:t>енергетика №22.</w:t>
      </w:r>
      <w:r w:rsidRPr="0067026B">
        <w:rPr>
          <w:spacing w:val="-1"/>
          <w:sz w:val="28"/>
          <w:szCs w:val="28"/>
          <w:lang w:val="uk-UA"/>
        </w:rPr>
        <w:t xml:space="preserve"> </w:t>
      </w:r>
      <w:r w:rsidRPr="0067026B">
        <w:rPr>
          <w:sz w:val="28"/>
          <w:szCs w:val="28"/>
          <w:lang w:val="uk-UA"/>
        </w:rPr>
        <w:t xml:space="preserve">2021. </w:t>
      </w:r>
      <w:r w:rsidRPr="0067026B">
        <w:rPr>
          <w:sz w:val="28"/>
          <w:szCs w:val="28"/>
          <w:lang w:val="en-US"/>
        </w:rPr>
        <w:t>C</w:t>
      </w:r>
      <w:r w:rsidRPr="0067026B">
        <w:rPr>
          <w:sz w:val="28"/>
          <w:szCs w:val="28"/>
          <w:lang w:val="uk-UA"/>
        </w:rPr>
        <w:t>. 056-061.  (</w:t>
      </w:r>
      <w:r w:rsidRPr="0067026B">
        <w:rPr>
          <w:sz w:val="28"/>
          <w:szCs w:val="28"/>
          <w:lang w:val="en-US"/>
        </w:rPr>
        <w:t>Q</w:t>
      </w:r>
      <w:r w:rsidRPr="0067026B">
        <w:rPr>
          <w:sz w:val="28"/>
          <w:szCs w:val="28"/>
          <w:lang w:val="uk-UA"/>
        </w:rPr>
        <w:t xml:space="preserve">-3, </w:t>
      </w:r>
      <w:r w:rsidRPr="0067026B">
        <w:rPr>
          <w:sz w:val="28"/>
          <w:szCs w:val="28"/>
          <w:lang w:val="en-US"/>
        </w:rPr>
        <w:t>SCOPUS</w:t>
      </w:r>
      <w:r w:rsidRPr="0067026B">
        <w:rPr>
          <w:sz w:val="28"/>
          <w:szCs w:val="28"/>
          <w:lang w:val="uk-UA"/>
        </w:rPr>
        <w:t xml:space="preserve">, </w:t>
      </w:r>
      <w:r w:rsidRPr="0067026B">
        <w:rPr>
          <w:sz w:val="28"/>
          <w:szCs w:val="28"/>
          <w:lang w:val="en-US"/>
        </w:rPr>
        <w:t>EBSCO</w:t>
      </w:r>
      <w:r w:rsidRPr="0067026B">
        <w:rPr>
          <w:sz w:val="28"/>
          <w:szCs w:val="28"/>
          <w:lang w:val="uk-UA"/>
        </w:rPr>
        <w:t xml:space="preserve">) </w:t>
      </w:r>
      <w:hyperlink r:id="rId191" w:history="1">
        <w:r w:rsidRPr="0067026B">
          <w:rPr>
            <w:rStyle w:val="a9"/>
            <w:sz w:val="28"/>
            <w:szCs w:val="28"/>
            <w:lang w:val="uk-UA"/>
          </w:rPr>
          <w:t>https://doi.org/10.15407/jnpae2021.01.056</w:t>
        </w:r>
      </w:hyperlink>
    </w:p>
    <w:p w14:paraId="595C4467" w14:textId="77777777" w:rsidR="0067026B" w:rsidRPr="006D2091" w:rsidRDefault="0067026B" w:rsidP="0067026B">
      <w:pPr>
        <w:pStyle w:val="a7"/>
        <w:numPr>
          <w:ilvl w:val="0"/>
          <w:numId w:val="26"/>
        </w:numPr>
        <w:tabs>
          <w:tab w:val="left" w:pos="709"/>
          <w:tab w:val="left" w:pos="1348"/>
          <w:tab w:val="left" w:pos="3482"/>
          <w:tab w:val="left" w:pos="4364"/>
          <w:tab w:val="left" w:pos="6791"/>
          <w:tab w:val="left" w:pos="8178"/>
        </w:tabs>
        <w:spacing w:line="360" w:lineRule="auto"/>
        <w:ind w:right="-1"/>
        <w:jc w:val="both"/>
        <w:rPr>
          <w:sz w:val="28"/>
          <w:szCs w:val="28"/>
          <w:lang w:val="uk-UA"/>
        </w:rPr>
      </w:pPr>
      <w:r w:rsidRPr="006D2091">
        <w:rPr>
          <w:b/>
          <w:sz w:val="28"/>
          <w:szCs w:val="28"/>
          <w:lang w:val="uk-UA"/>
        </w:rPr>
        <w:t xml:space="preserve">Д. П. </w:t>
      </w:r>
      <w:proofErr w:type="spellStart"/>
      <w:r w:rsidRPr="006D2091">
        <w:rPr>
          <w:b/>
          <w:sz w:val="28"/>
          <w:szCs w:val="28"/>
          <w:lang w:val="uk-UA"/>
        </w:rPr>
        <w:t>Стратілат</w:t>
      </w:r>
      <w:proofErr w:type="spellEnd"/>
      <w:r w:rsidRPr="006D2091">
        <w:rPr>
          <w:sz w:val="28"/>
          <w:szCs w:val="28"/>
          <w:lang w:val="uk-UA"/>
        </w:rPr>
        <w:t xml:space="preserve">, Р. М. </w:t>
      </w:r>
      <w:proofErr w:type="spellStart"/>
      <w:r w:rsidRPr="006D2091">
        <w:rPr>
          <w:sz w:val="28"/>
          <w:szCs w:val="28"/>
          <w:lang w:val="uk-UA"/>
        </w:rPr>
        <w:t>Вернидуб</w:t>
      </w:r>
      <w:proofErr w:type="spellEnd"/>
      <w:r w:rsidRPr="006D2091">
        <w:rPr>
          <w:sz w:val="28"/>
          <w:szCs w:val="28"/>
          <w:lang w:val="uk-UA"/>
        </w:rPr>
        <w:t xml:space="preserve">, О. І. Кириленко, О. В. </w:t>
      </w:r>
      <w:proofErr w:type="spellStart"/>
      <w:r w:rsidRPr="006D2091">
        <w:rPr>
          <w:sz w:val="28"/>
          <w:szCs w:val="28"/>
          <w:lang w:val="uk-UA"/>
        </w:rPr>
        <w:t>Конорева</w:t>
      </w:r>
      <w:proofErr w:type="spellEnd"/>
      <w:r w:rsidRPr="006D2091">
        <w:rPr>
          <w:sz w:val="28"/>
          <w:szCs w:val="28"/>
          <w:lang w:val="uk-UA"/>
        </w:rPr>
        <w:t xml:space="preserve">, В. П. </w:t>
      </w:r>
      <w:proofErr w:type="spellStart"/>
      <w:r w:rsidRPr="006D2091">
        <w:rPr>
          <w:sz w:val="28"/>
          <w:szCs w:val="28"/>
          <w:lang w:val="uk-UA"/>
        </w:rPr>
        <w:t>Тартачник</w:t>
      </w:r>
      <w:proofErr w:type="spellEnd"/>
      <w:r w:rsidRPr="006D2091">
        <w:rPr>
          <w:sz w:val="28"/>
          <w:szCs w:val="28"/>
          <w:lang w:val="uk-UA"/>
        </w:rPr>
        <w:t>, М. М. Філоненко,</w:t>
      </w:r>
      <w:r w:rsidRPr="006D2091">
        <w:rPr>
          <w:spacing w:val="1"/>
          <w:sz w:val="28"/>
          <w:szCs w:val="28"/>
          <w:lang w:val="uk-UA"/>
        </w:rPr>
        <w:t xml:space="preserve"> </w:t>
      </w:r>
      <w:r w:rsidRPr="006D2091">
        <w:rPr>
          <w:sz w:val="28"/>
          <w:szCs w:val="28"/>
          <w:lang w:val="uk-UA"/>
        </w:rPr>
        <w:t>В.</w:t>
      </w:r>
      <w:r w:rsidRPr="006D2091">
        <w:rPr>
          <w:spacing w:val="1"/>
          <w:sz w:val="28"/>
          <w:szCs w:val="28"/>
          <w:lang w:val="uk-UA"/>
        </w:rPr>
        <w:t xml:space="preserve"> </w:t>
      </w:r>
      <w:r w:rsidRPr="006D2091">
        <w:rPr>
          <w:sz w:val="28"/>
          <w:szCs w:val="28"/>
          <w:lang w:val="uk-UA"/>
        </w:rPr>
        <w:t xml:space="preserve">В. </w:t>
      </w:r>
      <w:proofErr w:type="spellStart"/>
      <w:r w:rsidRPr="006D2091">
        <w:rPr>
          <w:sz w:val="28"/>
          <w:szCs w:val="28"/>
          <w:lang w:val="uk-UA"/>
        </w:rPr>
        <w:t>Шлапацька</w:t>
      </w:r>
      <w:proofErr w:type="spellEnd"/>
      <w:r w:rsidRPr="006D2091">
        <w:rPr>
          <w:sz w:val="28"/>
          <w:szCs w:val="28"/>
          <w:lang w:val="uk-UA"/>
        </w:rPr>
        <w:t>.</w:t>
      </w:r>
      <w:r w:rsidRPr="006D2091">
        <w:rPr>
          <w:spacing w:val="1"/>
          <w:sz w:val="28"/>
          <w:szCs w:val="28"/>
          <w:lang w:val="uk-UA"/>
        </w:rPr>
        <w:t xml:space="preserve"> </w:t>
      </w:r>
      <w:proofErr w:type="spellStart"/>
      <w:r w:rsidRPr="006D2091">
        <w:rPr>
          <w:sz w:val="28"/>
          <w:szCs w:val="28"/>
          <w:lang w:val="uk-UA"/>
        </w:rPr>
        <w:t>Cпектральні</w:t>
      </w:r>
      <w:proofErr w:type="spellEnd"/>
      <w:r w:rsidRPr="006D2091">
        <w:rPr>
          <w:spacing w:val="1"/>
          <w:sz w:val="28"/>
          <w:szCs w:val="28"/>
          <w:lang w:val="uk-UA"/>
        </w:rPr>
        <w:t xml:space="preserve"> </w:t>
      </w:r>
      <w:r w:rsidRPr="006D2091">
        <w:rPr>
          <w:sz w:val="28"/>
          <w:szCs w:val="28"/>
          <w:lang w:val="uk-UA"/>
        </w:rPr>
        <w:t>характеристики</w:t>
      </w:r>
      <w:r w:rsidRPr="006D2091">
        <w:rPr>
          <w:spacing w:val="1"/>
          <w:sz w:val="28"/>
          <w:szCs w:val="28"/>
          <w:lang w:val="uk-UA"/>
        </w:rPr>
        <w:t xml:space="preserve"> </w:t>
      </w:r>
      <w:r w:rsidRPr="006D2091">
        <w:rPr>
          <w:sz w:val="28"/>
          <w:szCs w:val="28"/>
          <w:lang w:val="uk-UA"/>
        </w:rPr>
        <w:t>вихідних</w:t>
      </w:r>
      <w:r w:rsidRPr="006D2091">
        <w:rPr>
          <w:spacing w:val="1"/>
          <w:sz w:val="28"/>
          <w:szCs w:val="28"/>
          <w:lang w:val="uk-UA"/>
        </w:rPr>
        <w:t xml:space="preserve"> </w:t>
      </w:r>
      <w:r w:rsidRPr="006D2091">
        <w:rPr>
          <w:sz w:val="28"/>
          <w:szCs w:val="28"/>
          <w:lang w:val="uk-UA"/>
        </w:rPr>
        <w:t>та</w:t>
      </w:r>
      <w:r w:rsidRPr="006D2091">
        <w:rPr>
          <w:spacing w:val="1"/>
          <w:sz w:val="28"/>
          <w:szCs w:val="28"/>
          <w:lang w:val="uk-UA"/>
        </w:rPr>
        <w:t xml:space="preserve"> </w:t>
      </w:r>
      <w:r w:rsidRPr="006D2091">
        <w:rPr>
          <w:sz w:val="28"/>
          <w:szCs w:val="28"/>
          <w:lang w:val="uk-UA"/>
        </w:rPr>
        <w:t xml:space="preserve">опромінених світлодіодів </w:t>
      </w:r>
      <w:r w:rsidRPr="006D2091">
        <w:rPr>
          <w:sz w:val="28"/>
          <w:szCs w:val="28"/>
          <w:lang w:val="en-US"/>
        </w:rPr>
        <w:t>G</w:t>
      </w:r>
      <w:proofErr w:type="spellStart"/>
      <w:r w:rsidRPr="006D2091">
        <w:rPr>
          <w:sz w:val="28"/>
          <w:szCs w:val="28"/>
          <w:lang w:val="uk-UA"/>
        </w:rPr>
        <w:t>aAsP</w:t>
      </w:r>
      <w:proofErr w:type="spellEnd"/>
      <w:r w:rsidRPr="006D2091">
        <w:rPr>
          <w:sz w:val="28"/>
          <w:szCs w:val="28"/>
          <w:lang w:val="uk-UA"/>
        </w:rPr>
        <w:t>. Ядерна фізика та</w:t>
      </w:r>
      <w:r w:rsidRPr="006D2091">
        <w:rPr>
          <w:spacing w:val="-1"/>
          <w:sz w:val="28"/>
          <w:szCs w:val="28"/>
          <w:lang w:val="uk-UA"/>
        </w:rPr>
        <w:t xml:space="preserve"> </w:t>
      </w:r>
      <w:r w:rsidRPr="006D2091">
        <w:rPr>
          <w:sz w:val="28"/>
          <w:szCs w:val="28"/>
          <w:lang w:val="uk-UA"/>
        </w:rPr>
        <w:t xml:space="preserve">енергетика №22. 2021. </w:t>
      </w:r>
      <w:r w:rsidRPr="006D2091">
        <w:rPr>
          <w:sz w:val="28"/>
          <w:szCs w:val="28"/>
          <w:lang w:val="en-US"/>
        </w:rPr>
        <w:t>C</w:t>
      </w:r>
      <w:r w:rsidRPr="006D2091">
        <w:rPr>
          <w:sz w:val="28"/>
          <w:szCs w:val="28"/>
          <w:lang w:val="uk-UA"/>
        </w:rPr>
        <w:t>.143-148</w:t>
      </w:r>
      <w:r w:rsidRPr="006D2091">
        <w:rPr>
          <w:sz w:val="28"/>
          <w:szCs w:val="28"/>
          <w:lang w:val="en-US"/>
        </w:rPr>
        <w:t xml:space="preserve"> </w:t>
      </w:r>
      <w:r w:rsidRPr="006D2091">
        <w:rPr>
          <w:sz w:val="28"/>
          <w:szCs w:val="28"/>
          <w:lang w:val="uk-UA"/>
        </w:rPr>
        <w:t>(</w:t>
      </w:r>
      <w:r w:rsidRPr="006D2091">
        <w:rPr>
          <w:sz w:val="28"/>
          <w:szCs w:val="28"/>
          <w:lang w:val="en-US"/>
        </w:rPr>
        <w:t>Q-3, SCOPUS, EBSCO)</w:t>
      </w:r>
      <w:r w:rsidRPr="006D2091">
        <w:rPr>
          <w:sz w:val="28"/>
          <w:szCs w:val="28"/>
          <w:lang w:val="uk-UA"/>
        </w:rPr>
        <w:t xml:space="preserve"> </w:t>
      </w:r>
      <w:hyperlink r:id="rId192" w:history="1">
        <w:r w:rsidRPr="006D2091">
          <w:rPr>
            <w:rStyle w:val="a9"/>
            <w:sz w:val="28"/>
            <w:szCs w:val="28"/>
            <w:lang w:val="uk-UA"/>
          </w:rPr>
          <w:t>https://doi.org/10.15407/jnpae2021.02.143</w:t>
        </w:r>
      </w:hyperlink>
    </w:p>
    <w:p w14:paraId="7AEFE869" w14:textId="77777777" w:rsidR="0067026B" w:rsidRPr="006D2091" w:rsidRDefault="0067026B" w:rsidP="0067026B">
      <w:pPr>
        <w:pStyle w:val="a5"/>
        <w:numPr>
          <w:ilvl w:val="0"/>
          <w:numId w:val="26"/>
        </w:numPr>
        <w:tabs>
          <w:tab w:val="left" w:pos="1348"/>
          <w:tab w:val="left" w:pos="3482"/>
          <w:tab w:val="left" w:pos="4364"/>
          <w:tab w:val="left" w:pos="5670"/>
          <w:tab w:val="left" w:pos="8178"/>
          <w:tab w:val="left" w:pos="9356"/>
        </w:tabs>
        <w:spacing w:line="360" w:lineRule="auto"/>
        <w:ind w:right="-1"/>
        <w:jc w:val="both"/>
        <w:rPr>
          <w:sz w:val="28"/>
          <w:szCs w:val="28"/>
          <w:lang w:val="uk-UA"/>
        </w:rPr>
      </w:pPr>
      <w:r w:rsidRPr="006D2091">
        <w:rPr>
          <w:b/>
          <w:sz w:val="28"/>
          <w:szCs w:val="28"/>
          <w:lang w:val="en-US"/>
        </w:rPr>
        <w:t xml:space="preserve">D.P. </w:t>
      </w:r>
      <w:proofErr w:type="spellStart"/>
      <w:r w:rsidRPr="006D2091">
        <w:rPr>
          <w:b/>
          <w:sz w:val="28"/>
          <w:szCs w:val="28"/>
          <w:lang w:val="en-US"/>
        </w:rPr>
        <w:t>Stratilat</w:t>
      </w:r>
      <w:proofErr w:type="spellEnd"/>
      <w:r w:rsidRPr="006D2091">
        <w:rPr>
          <w:sz w:val="28"/>
          <w:szCs w:val="28"/>
          <w:lang w:val="en-US"/>
        </w:rPr>
        <w:t xml:space="preserve">, O.P. </w:t>
      </w:r>
      <w:proofErr w:type="spellStart"/>
      <w:r w:rsidRPr="006D2091">
        <w:rPr>
          <w:sz w:val="28"/>
          <w:szCs w:val="28"/>
          <w:lang w:val="en-US"/>
        </w:rPr>
        <w:t>Budnyk</w:t>
      </w:r>
      <w:proofErr w:type="spellEnd"/>
      <w:r w:rsidRPr="006D2091">
        <w:rPr>
          <w:sz w:val="28"/>
          <w:szCs w:val="28"/>
          <w:lang w:val="en-US"/>
        </w:rPr>
        <w:t xml:space="preserve">, M.E. Chumak, V.P. </w:t>
      </w:r>
      <w:proofErr w:type="spellStart"/>
      <w:r w:rsidRPr="006D2091">
        <w:rPr>
          <w:sz w:val="28"/>
          <w:szCs w:val="28"/>
          <w:lang w:val="en-US"/>
        </w:rPr>
        <w:t>Tartachnyk</w:t>
      </w:r>
      <w:proofErr w:type="spellEnd"/>
      <w:r w:rsidRPr="006D2091">
        <w:rPr>
          <w:sz w:val="28"/>
          <w:szCs w:val="28"/>
          <w:lang w:val="en-US"/>
        </w:rPr>
        <w:t xml:space="preserve">. Spectral features of pristine and irradiated white emitting </w:t>
      </w:r>
      <w:proofErr w:type="spellStart"/>
      <w:r w:rsidRPr="006D2091">
        <w:rPr>
          <w:sz w:val="28"/>
          <w:szCs w:val="28"/>
          <w:lang w:val="en-US"/>
        </w:rPr>
        <w:t>InGaN</w:t>
      </w:r>
      <w:proofErr w:type="spellEnd"/>
      <w:r w:rsidRPr="006D2091">
        <w:rPr>
          <w:sz w:val="28"/>
          <w:szCs w:val="28"/>
          <w:lang w:val="en-US"/>
        </w:rPr>
        <w:t xml:space="preserve"> LEDs with quantum wells. </w:t>
      </w:r>
      <w:proofErr w:type="spellStart"/>
      <w:r w:rsidRPr="006D2091">
        <w:rPr>
          <w:sz w:val="28"/>
          <w:szCs w:val="28"/>
          <w:lang w:val="uk-UA"/>
        </w:rPr>
        <w:t>Semiconductor</w:t>
      </w:r>
      <w:proofErr w:type="spellEnd"/>
      <w:r w:rsidRPr="006D2091">
        <w:rPr>
          <w:sz w:val="28"/>
          <w:szCs w:val="28"/>
          <w:lang w:val="uk-UA"/>
        </w:rPr>
        <w:t xml:space="preserve"> </w:t>
      </w:r>
      <w:proofErr w:type="spellStart"/>
      <w:r w:rsidRPr="006D2091">
        <w:rPr>
          <w:sz w:val="28"/>
          <w:szCs w:val="28"/>
          <w:lang w:val="uk-UA"/>
        </w:rPr>
        <w:t>Physics</w:t>
      </w:r>
      <w:proofErr w:type="spellEnd"/>
      <w:r w:rsidRPr="006D2091">
        <w:rPr>
          <w:sz w:val="28"/>
          <w:szCs w:val="28"/>
          <w:lang w:val="uk-UA"/>
        </w:rPr>
        <w:t xml:space="preserve">, </w:t>
      </w:r>
      <w:proofErr w:type="spellStart"/>
      <w:r w:rsidRPr="006D2091">
        <w:rPr>
          <w:sz w:val="28"/>
          <w:szCs w:val="28"/>
          <w:lang w:val="uk-UA"/>
        </w:rPr>
        <w:t>Quantum</w:t>
      </w:r>
      <w:proofErr w:type="spellEnd"/>
      <w:r w:rsidRPr="006D2091">
        <w:rPr>
          <w:sz w:val="28"/>
          <w:szCs w:val="28"/>
          <w:lang w:val="uk-UA"/>
        </w:rPr>
        <w:t xml:space="preserve"> </w:t>
      </w:r>
      <w:proofErr w:type="spellStart"/>
      <w:r w:rsidRPr="006D2091">
        <w:rPr>
          <w:sz w:val="28"/>
          <w:szCs w:val="28"/>
          <w:lang w:val="uk-UA"/>
        </w:rPr>
        <w:t>Electronics</w:t>
      </w:r>
      <w:proofErr w:type="spellEnd"/>
      <w:r w:rsidRPr="006D2091">
        <w:rPr>
          <w:sz w:val="28"/>
          <w:szCs w:val="28"/>
          <w:lang w:val="uk-UA"/>
        </w:rPr>
        <w:t xml:space="preserve"> &amp; </w:t>
      </w:r>
      <w:proofErr w:type="spellStart"/>
      <w:r w:rsidRPr="006D2091">
        <w:rPr>
          <w:sz w:val="28"/>
          <w:szCs w:val="28"/>
          <w:lang w:val="uk-UA"/>
        </w:rPr>
        <w:t>Optoelectronics</w:t>
      </w:r>
      <w:proofErr w:type="spellEnd"/>
      <w:r w:rsidRPr="006D2091">
        <w:rPr>
          <w:sz w:val="28"/>
          <w:szCs w:val="28"/>
          <w:lang w:val="uk-UA"/>
        </w:rPr>
        <w:t xml:space="preserve">, 2024. V. 27, </w:t>
      </w:r>
      <w:proofErr w:type="spellStart"/>
      <w:r w:rsidRPr="006D2091">
        <w:rPr>
          <w:sz w:val="28"/>
          <w:szCs w:val="28"/>
          <w:lang w:val="uk-UA"/>
        </w:rPr>
        <w:t>No</w:t>
      </w:r>
      <w:proofErr w:type="spellEnd"/>
      <w:r w:rsidRPr="006D2091">
        <w:rPr>
          <w:sz w:val="28"/>
          <w:szCs w:val="28"/>
          <w:lang w:val="uk-UA"/>
        </w:rPr>
        <w:t xml:space="preserve"> 2. P. </w:t>
      </w:r>
      <w:hyperlink r:id="rId193" w:history="1">
        <w:r w:rsidRPr="006D2091">
          <w:rPr>
            <w:rStyle w:val="a9"/>
            <w:sz w:val="28"/>
            <w:szCs w:val="28"/>
            <w:lang w:val="en-US"/>
          </w:rPr>
          <w:t>https://doi.org/10.15407/spqeo27</w:t>
        </w:r>
      </w:hyperlink>
    </w:p>
    <w:p w14:paraId="7088B478" w14:textId="77777777" w:rsidR="0067026B" w:rsidRDefault="0067026B" w:rsidP="0067026B">
      <w:pPr>
        <w:pStyle w:val="a5"/>
        <w:numPr>
          <w:ilvl w:val="0"/>
          <w:numId w:val="26"/>
        </w:numPr>
        <w:tabs>
          <w:tab w:val="left" w:pos="1348"/>
          <w:tab w:val="left" w:pos="3482"/>
          <w:tab w:val="left" w:pos="4364"/>
          <w:tab w:val="left" w:pos="6791"/>
          <w:tab w:val="left" w:pos="8178"/>
          <w:tab w:val="left" w:pos="9214"/>
        </w:tabs>
        <w:spacing w:line="360" w:lineRule="auto"/>
        <w:ind w:right="-1"/>
        <w:jc w:val="both"/>
        <w:rPr>
          <w:sz w:val="28"/>
          <w:szCs w:val="28"/>
          <w:lang w:val="en-US"/>
        </w:rPr>
      </w:pPr>
      <w:r w:rsidRPr="006D2091">
        <w:rPr>
          <w:b/>
          <w:sz w:val="28"/>
          <w:szCs w:val="28"/>
          <w:lang w:val="en-US"/>
        </w:rPr>
        <w:t>D</w:t>
      </w:r>
      <w:r w:rsidRPr="006D2091">
        <w:rPr>
          <w:b/>
          <w:sz w:val="28"/>
          <w:szCs w:val="28"/>
          <w:lang w:val="uk-UA"/>
        </w:rPr>
        <w:t xml:space="preserve">. </w:t>
      </w:r>
      <w:r w:rsidRPr="006D2091">
        <w:rPr>
          <w:b/>
          <w:sz w:val="28"/>
          <w:szCs w:val="28"/>
          <w:lang w:val="en-US"/>
        </w:rPr>
        <w:t>P</w:t>
      </w:r>
      <w:r w:rsidRPr="006D2091">
        <w:rPr>
          <w:b/>
          <w:sz w:val="28"/>
          <w:szCs w:val="28"/>
          <w:lang w:val="uk-UA"/>
        </w:rPr>
        <w:t xml:space="preserve">. </w:t>
      </w:r>
      <w:proofErr w:type="spellStart"/>
      <w:r w:rsidRPr="006D2091">
        <w:rPr>
          <w:b/>
          <w:sz w:val="28"/>
          <w:szCs w:val="28"/>
          <w:lang w:val="en-US"/>
        </w:rPr>
        <w:t>Stratilat</w:t>
      </w:r>
      <w:proofErr w:type="spellEnd"/>
      <w:r w:rsidRPr="006D2091">
        <w:rPr>
          <w:b/>
          <w:sz w:val="28"/>
          <w:szCs w:val="28"/>
          <w:lang w:val="uk-UA"/>
        </w:rPr>
        <w:t>,</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G</w:t>
      </w:r>
      <w:r w:rsidRPr="006D2091">
        <w:rPr>
          <w:sz w:val="28"/>
          <w:szCs w:val="28"/>
          <w:lang w:val="uk-UA"/>
        </w:rPr>
        <w:t xml:space="preserve">. </w:t>
      </w:r>
      <w:proofErr w:type="spellStart"/>
      <w:r w:rsidRPr="006D2091">
        <w:rPr>
          <w:sz w:val="28"/>
          <w:szCs w:val="28"/>
          <w:lang w:val="en-US"/>
        </w:rPr>
        <w:t>Diakov</w:t>
      </w:r>
      <w:proofErr w:type="spellEnd"/>
      <w:r w:rsidRPr="006D2091">
        <w:rPr>
          <w:sz w:val="28"/>
          <w:szCs w:val="28"/>
          <w:lang w:val="uk-UA"/>
        </w:rPr>
        <w:t xml:space="preserve">, </w:t>
      </w:r>
      <w:proofErr w:type="spellStart"/>
      <w:r w:rsidRPr="006D2091">
        <w:rPr>
          <w:sz w:val="28"/>
          <w:szCs w:val="28"/>
          <w:lang w:val="uk-UA"/>
        </w:rPr>
        <w:t>І.А</w:t>
      </w:r>
      <w:proofErr w:type="spellEnd"/>
      <w:r w:rsidRPr="006D2091">
        <w:rPr>
          <w:sz w:val="28"/>
          <w:szCs w:val="28"/>
          <w:lang w:val="uk-UA"/>
        </w:rPr>
        <w:t xml:space="preserve">. </w:t>
      </w:r>
      <w:proofErr w:type="spellStart"/>
      <w:r w:rsidRPr="006D2091">
        <w:rPr>
          <w:sz w:val="28"/>
          <w:szCs w:val="28"/>
          <w:lang w:val="en-US"/>
        </w:rPr>
        <w:t>Maliuk</w:t>
      </w:r>
      <w:proofErr w:type="spellEnd"/>
      <w:proofErr w:type="gramStart"/>
      <w:r w:rsidRPr="006D2091">
        <w:rPr>
          <w:sz w:val="28"/>
          <w:szCs w:val="28"/>
          <w:lang w:val="uk-UA"/>
        </w:rPr>
        <w:t>, ,</w:t>
      </w:r>
      <w:proofErr w:type="gramEnd"/>
      <w:r w:rsidRPr="006D2091">
        <w:rPr>
          <w:sz w:val="28"/>
          <w:szCs w:val="28"/>
          <w:lang w:val="uk-UA"/>
        </w:rPr>
        <w:t xml:space="preserve"> М.</w:t>
      </w:r>
      <w:r w:rsidRPr="006D2091">
        <w:rPr>
          <w:sz w:val="28"/>
          <w:szCs w:val="28"/>
          <w:lang w:val="en-US"/>
        </w:rPr>
        <w:t>V</w:t>
      </w:r>
      <w:r w:rsidRPr="006D2091">
        <w:rPr>
          <w:sz w:val="28"/>
          <w:szCs w:val="28"/>
          <w:lang w:val="uk-UA"/>
        </w:rPr>
        <w:t xml:space="preserve">. </w:t>
      </w:r>
      <w:proofErr w:type="spellStart"/>
      <w:r w:rsidRPr="006D2091">
        <w:rPr>
          <w:sz w:val="28"/>
          <w:szCs w:val="28"/>
          <w:lang w:val="en-US"/>
        </w:rPr>
        <w:t>Strilchuk</w:t>
      </w:r>
      <w:proofErr w:type="spellEnd"/>
      <w:r w:rsidRPr="006D2091">
        <w:rPr>
          <w:sz w:val="28"/>
          <w:szCs w:val="28"/>
          <w:lang w:val="uk-UA"/>
        </w:rPr>
        <w:t xml:space="preserve">, </w:t>
      </w:r>
      <w:r w:rsidRPr="006D2091">
        <w:rPr>
          <w:sz w:val="28"/>
          <w:szCs w:val="28"/>
          <w:lang w:val="en-US"/>
        </w:rPr>
        <w:t>V</w:t>
      </w:r>
      <w:r w:rsidRPr="006D2091">
        <w:rPr>
          <w:sz w:val="28"/>
          <w:szCs w:val="28"/>
          <w:lang w:val="uk-UA"/>
        </w:rPr>
        <w:t>.</w:t>
      </w:r>
      <w:r w:rsidRPr="006D2091">
        <w:rPr>
          <w:sz w:val="28"/>
          <w:szCs w:val="28"/>
          <w:lang w:val="en-US"/>
        </w:rPr>
        <w:t>V</w:t>
      </w:r>
      <w:r w:rsidRPr="006D2091">
        <w:rPr>
          <w:sz w:val="28"/>
          <w:szCs w:val="28"/>
          <w:lang w:val="uk-UA"/>
        </w:rPr>
        <w:t xml:space="preserve">. </w:t>
      </w:r>
      <w:proofErr w:type="spellStart"/>
      <w:r w:rsidRPr="006D2091">
        <w:rPr>
          <w:sz w:val="28"/>
          <w:szCs w:val="28"/>
          <w:lang w:val="en-US"/>
        </w:rPr>
        <w:t>Tryshyn</w:t>
      </w:r>
      <w:proofErr w:type="spellEnd"/>
      <w:r w:rsidRPr="006D2091">
        <w:rPr>
          <w:sz w:val="28"/>
          <w:szCs w:val="28"/>
          <w:lang w:val="uk-UA"/>
        </w:rPr>
        <w:t xml:space="preserve">. </w:t>
      </w:r>
      <w:r w:rsidRPr="006D2091">
        <w:rPr>
          <w:sz w:val="28"/>
          <w:szCs w:val="28"/>
          <w:lang w:val="en-US"/>
        </w:rPr>
        <w:t xml:space="preserve">Calculation of spectrum and neutron flux density in experimental channels of </w:t>
      </w:r>
      <w:proofErr w:type="spellStart"/>
      <w:r w:rsidRPr="006D2091">
        <w:rPr>
          <w:sz w:val="28"/>
          <w:szCs w:val="28"/>
          <w:lang w:val="en-US"/>
        </w:rPr>
        <w:t>WWR</w:t>
      </w:r>
      <w:proofErr w:type="spellEnd"/>
      <w:r w:rsidRPr="006D2091">
        <w:rPr>
          <w:sz w:val="28"/>
          <w:szCs w:val="28"/>
          <w:lang w:val="en-US"/>
        </w:rPr>
        <w:t xml:space="preserve">-M reactor. </w:t>
      </w:r>
      <w:r w:rsidRPr="006D2091">
        <w:rPr>
          <w:sz w:val="28"/>
          <w:szCs w:val="28"/>
          <w:lang w:val="uk-UA"/>
        </w:rPr>
        <w:t>Ядерна фізика та</w:t>
      </w:r>
      <w:r w:rsidRPr="006D2091">
        <w:rPr>
          <w:spacing w:val="-1"/>
          <w:sz w:val="28"/>
          <w:szCs w:val="28"/>
          <w:lang w:val="uk-UA"/>
        </w:rPr>
        <w:t xml:space="preserve"> </w:t>
      </w:r>
      <w:r w:rsidRPr="006D2091">
        <w:rPr>
          <w:sz w:val="28"/>
          <w:szCs w:val="28"/>
          <w:lang w:val="uk-UA"/>
        </w:rPr>
        <w:t>енергетика</w:t>
      </w:r>
      <w:r w:rsidRPr="006D2091">
        <w:rPr>
          <w:sz w:val="28"/>
          <w:szCs w:val="28"/>
          <w:lang w:val="en-US"/>
        </w:rPr>
        <w:t xml:space="preserve"> 22. 2021. C. 243-248. </w:t>
      </w:r>
      <w:r w:rsidRPr="006D2091">
        <w:rPr>
          <w:sz w:val="28"/>
          <w:szCs w:val="28"/>
          <w:lang w:val="uk-UA"/>
        </w:rPr>
        <w:t>(</w:t>
      </w:r>
      <w:r w:rsidRPr="006D2091">
        <w:rPr>
          <w:sz w:val="28"/>
          <w:szCs w:val="28"/>
          <w:lang w:val="en-US"/>
        </w:rPr>
        <w:t>Q-3, SCOPUS, EBSCO)</w:t>
      </w:r>
      <w:r>
        <w:rPr>
          <w:sz w:val="28"/>
          <w:szCs w:val="28"/>
          <w:lang w:val="uk-UA"/>
        </w:rPr>
        <w:t xml:space="preserve"> </w:t>
      </w:r>
      <w:hyperlink r:id="rId194" w:history="1">
        <w:r w:rsidRPr="006D2091">
          <w:rPr>
            <w:rStyle w:val="a9"/>
            <w:sz w:val="28"/>
            <w:szCs w:val="28"/>
            <w:lang w:val="en-US"/>
          </w:rPr>
          <w:t>https://doi.org/10.15407/jnpae2021.03.243</w:t>
        </w:r>
      </w:hyperlink>
      <w:r w:rsidRPr="006D2091">
        <w:rPr>
          <w:sz w:val="28"/>
          <w:szCs w:val="28"/>
          <w:lang w:val="en-US"/>
        </w:rPr>
        <w:t xml:space="preserve"> </w:t>
      </w:r>
    </w:p>
    <w:p w14:paraId="38910B38" w14:textId="77777777" w:rsidR="0067026B" w:rsidRPr="0067026B" w:rsidRDefault="0067026B" w:rsidP="0067026B">
      <w:pPr>
        <w:pStyle w:val="a5"/>
        <w:tabs>
          <w:tab w:val="left" w:pos="1348"/>
          <w:tab w:val="left" w:pos="3482"/>
          <w:tab w:val="left" w:pos="4364"/>
          <w:tab w:val="left" w:pos="5670"/>
          <w:tab w:val="left" w:pos="8178"/>
          <w:tab w:val="left" w:pos="9356"/>
        </w:tabs>
        <w:spacing w:before="120" w:line="360" w:lineRule="auto"/>
        <w:ind w:left="597" w:right="-1"/>
        <w:jc w:val="both"/>
        <w:rPr>
          <w:rStyle w:val="a9"/>
          <w:color w:val="auto"/>
          <w:sz w:val="28"/>
          <w:szCs w:val="28"/>
          <w:u w:val="none"/>
          <w:lang w:val="uk-UA"/>
        </w:rPr>
      </w:pPr>
    </w:p>
    <w:p w14:paraId="0B944FB4" w14:textId="60500EA1" w:rsidR="0067026B" w:rsidRDefault="0067026B" w:rsidP="0067026B">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lang w:val="en-US"/>
        </w:rPr>
      </w:pPr>
    </w:p>
    <w:p w14:paraId="7A4E12B9" w14:textId="666980A4" w:rsidR="0067026B" w:rsidRDefault="0067026B" w:rsidP="0067026B">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lang w:val="en-US"/>
        </w:rPr>
      </w:pPr>
    </w:p>
    <w:p w14:paraId="7878F548" w14:textId="5377BECE" w:rsidR="0067026B" w:rsidRDefault="0067026B" w:rsidP="0067026B">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lang w:val="en-US"/>
        </w:rPr>
      </w:pPr>
    </w:p>
    <w:p w14:paraId="5AAFDC4E" w14:textId="77777777" w:rsidR="0067026B" w:rsidRPr="006D2091" w:rsidRDefault="0067026B" w:rsidP="0067026B">
      <w:pPr>
        <w:pStyle w:val="12"/>
        <w:widowControl w:val="0"/>
        <w:spacing w:line="360" w:lineRule="auto"/>
        <w:ind w:firstLine="284"/>
        <w:jc w:val="center"/>
        <w:rPr>
          <w:rFonts w:ascii="Times New Roman" w:hAnsi="Times New Roman"/>
          <w:b/>
          <w:sz w:val="28"/>
          <w:szCs w:val="28"/>
        </w:rPr>
      </w:pPr>
      <w:r w:rsidRPr="006D2091">
        <w:rPr>
          <w:rFonts w:ascii="Times New Roman" w:hAnsi="Times New Roman"/>
          <w:b/>
          <w:sz w:val="28"/>
          <w:szCs w:val="28"/>
        </w:rPr>
        <w:t>СПИСОК</w:t>
      </w:r>
      <w:r w:rsidRPr="006D2091">
        <w:rPr>
          <w:rFonts w:ascii="Times New Roman" w:hAnsi="Times New Roman"/>
          <w:b/>
          <w:sz w:val="28"/>
          <w:szCs w:val="28"/>
          <w:lang w:val="ru-RU"/>
        </w:rPr>
        <w:t xml:space="preserve"> </w:t>
      </w:r>
      <w:r w:rsidRPr="006D2091">
        <w:rPr>
          <w:rFonts w:ascii="Times New Roman" w:hAnsi="Times New Roman"/>
          <w:b/>
          <w:sz w:val="28"/>
          <w:szCs w:val="28"/>
        </w:rPr>
        <w:t>ОПУБЛІКОВАНИХ ПРАЦЬ ЗА ТЕМОЮ ДИСЕРТАЦІЇ</w:t>
      </w:r>
    </w:p>
    <w:p w14:paraId="27A370A2" w14:textId="77777777" w:rsidR="0067026B" w:rsidRPr="006D2091" w:rsidRDefault="0067026B" w:rsidP="0067026B">
      <w:pPr>
        <w:pStyle w:val="12"/>
        <w:widowControl w:val="0"/>
        <w:spacing w:line="360" w:lineRule="auto"/>
        <w:ind w:firstLine="284"/>
        <w:jc w:val="center"/>
        <w:rPr>
          <w:rFonts w:ascii="Times New Roman" w:hAnsi="Times New Roman"/>
          <w:b/>
          <w:sz w:val="28"/>
          <w:szCs w:val="28"/>
        </w:rPr>
      </w:pPr>
    </w:p>
    <w:p w14:paraId="4424B797" w14:textId="77777777" w:rsidR="0067026B" w:rsidRPr="006D2091" w:rsidRDefault="0067026B" w:rsidP="0067026B">
      <w:pPr>
        <w:pStyle w:val="a7"/>
        <w:numPr>
          <w:ilvl w:val="0"/>
          <w:numId w:val="42"/>
        </w:numPr>
        <w:tabs>
          <w:tab w:val="left" w:pos="284"/>
        </w:tabs>
        <w:spacing w:line="360" w:lineRule="auto"/>
        <w:ind w:right="-1"/>
        <w:jc w:val="both"/>
        <w:rPr>
          <w:sz w:val="28"/>
          <w:szCs w:val="28"/>
          <w:lang w:val="uk-UA"/>
        </w:rPr>
      </w:pPr>
      <w:r w:rsidRPr="006D2091">
        <w:rPr>
          <w:b/>
          <w:sz w:val="28"/>
          <w:szCs w:val="28"/>
          <w:lang w:val="en-US"/>
        </w:rPr>
        <w:t>D</w:t>
      </w:r>
      <w:r w:rsidRPr="006D2091">
        <w:rPr>
          <w:b/>
          <w:sz w:val="28"/>
          <w:szCs w:val="28"/>
          <w:lang w:val="uk-UA"/>
        </w:rPr>
        <w:t>.</w:t>
      </w:r>
      <w:r w:rsidRPr="006D2091">
        <w:rPr>
          <w:b/>
          <w:sz w:val="28"/>
          <w:szCs w:val="28"/>
          <w:lang w:val="en-US"/>
        </w:rPr>
        <w:t>P</w:t>
      </w:r>
      <w:r w:rsidRPr="006D2091">
        <w:rPr>
          <w:b/>
          <w:sz w:val="28"/>
          <w:szCs w:val="28"/>
          <w:lang w:val="uk-UA"/>
        </w:rPr>
        <w:t xml:space="preserve">. </w:t>
      </w:r>
      <w:proofErr w:type="spellStart"/>
      <w:r w:rsidRPr="006D2091">
        <w:rPr>
          <w:b/>
          <w:sz w:val="28"/>
          <w:szCs w:val="28"/>
          <w:lang w:val="en-US"/>
        </w:rPr>
        <w:t>Stratilat</w:t>
      </w:r>
      <w:proofErr w:type="spellEnd"/>
      <w:r w:rsidRPr="006D2091">
        <w:rPr>
          <w:b/>
          <w:sz w:val="28"/>
          <w:szCs w:val="28"/>
          <w:lang w:val="uk-UA"/>
        </w:rPr>
        <w:t xml:space="preserve">, </w:t>
      </w:r>
      <w:r w:rsidRPr="006D2091">
        <w:rPr>
          <w:sz w:val="28"/>
          <w:szCs w:val="28"/>
          <w:lang w:val="en-US"/>
        </w:rPr>
        <w:t>R</w:t>
      </w:r>
      <w:r w:rsidRPr="006D2091">
        <w:rPr>
          <w:sz w:val="28"/>
          <w:szCs w:val="28"/>
          <w:lang w:val="uk-UA"/>
        </w:rPr>
        <w:t>.</w:t>
      </w:r>
      <w:r w:rsidRPr="006D2091">
        <w:rPr>
          <w:sz w:val="28"/>
          <w:szCs w:val="28"/>
          <w:lang w:val="en-US"/>
        </w:rPr>
        <w:t>M</w:t>
      </w:r>
      <w:r w:rsidRPr="006D2091">
        <w:rPr>
          <w:sz w:val="28"/>
          <w:szCs w:val="28"/>
          <w:lang w:val="uk-UA"/>
        </w:rPr>
        <w:t>.</w:t>
      </w:r>
      <w:proofErr w:type="spellStart"/>
      <w:r w:rsidRPr="006D2091">
        <w:rPr>
          <w:sz w:val="28"/>
          <w:szCs w:val="28"/>
          <w:lang w:val="en-US"/>
        </w:rPr>
        <w:t>Vernydub</w:t>
      </w:r>
      <w:proofErr w:type="spellEnd"/>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w:t>
      </w:r>
      <w:r w:rsidRPr="006D2091">
        <w:rPr>
          <w:sz w:val="28"/>
          <w:szCs w:val="28"/>
          <w:lang w:val="en-US"/>
        </w:rPr>
        <w:t>Kyrylenko</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V</w:t>
      </w:r>
      <w:r w:rsidRPr="006D2091">
        <w:rPr>
          <w:sz w:val="28"/>
          <w:szCs w:val="28"/>
          <w:lang w:val="uk-UA"/>
        </w:rPr>
        <w:t>.</w:t>
      </w:r>
      <w:proofErr w:type="spellStart"/>
      <w:r w:rsidRPr="006D2091">
        <w:rPr>
          <w:sz w:val="28"/>
          <w:szCs w:val="28"/>
          <w:lang w:val="en-US"/>
        </w:rPr>
        <w:t>Konoreva</w:t>
      </w:r>
      <w:proofErr w:type="spellEnd"/>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I</w:t>
      </w:r>
      <w:r w:rsidRPr="006D2091">
        <w:rPr>
          <w:sz w:val="28"/>
          <w:szCs w:val="28"/>
          <w:lang w:val="uk-UA"/>
        </w:rPr>
        <w:t xml:space="preserve">. </w:t>
      </w:r>
      <w:proofErr w:type="spellStart"/>
      <w:r w:rsidRPr="006D2091">
        <w:rPr>
          <w:sz w:val="28"/>
          <w:szCs w:val="28"/>
          <w:lang w:val="en-US"/>
        </w:rPr>
        <w:t>Radkevych</w:t>
      </w:r>
      <w:proofErr w:type="spellEnd"/>
      <w:r w:rsidRPr="006D2091">
        <w:rPr>
          <w:sz w:val="28"/>
          <w:szCs w:val="28"/>
          <w:lang w:val="uk-UA"/>
        </w:rPr>
        <w:t xml:space="preserve">, </w:t>
      </w:r>
      <w:r w:rsidRPr="006D2091">
        <w:rPr>
          <w:sz w:val="28"/>
          <w:szCs w:val="28"/>
          <w:lang w:val="en-US"/>
        </w:rPr>
        <w:t>and</w:t>
      </w:r>
      <w:r w:rsidRPr="006D2091">
        <w:rPr>
          <w:sz w:val="28"/>
          <w:szCs w:val="28"/>
          <w:lang w:val="uk-UA"/>
        </w:rPr>
        <w:t xml:space="preserve"> </w:t>
      </w:r>
      <w:r w:rsidRPr="006D2091">
        <w:rPr>
          <w:sz w:val="28"/>
          <w:szCs w:val="28"/>
          <w:lang w:val="en-US"/>
        </w:rPr>
        <w:t>V</w:t>
      </w:r>
      <w:r w:rsidRPr="006D2091">
        <w:rPr>
          <w:sz w:val="28"/>
          <w:szCs w:val="28"/>
          <w:lang w:val="uk-UA"/>
        </w:rPr>
        <w:t>.</w:t>
      </w:r>
      <w:r w:rsidRPr="006D2091">
        <w:rPr>
          <w:sz w:val="28"/>
          <w:szCs w:val="28"/>
          <w:lang w:val="en-US"/>
        </w:rPr>
        <w:t>P</w:t>
      </w:r>
      <w:r w:rsidRPr="006D2091">
        <w:rPr>
          <w:sz w:val="28"/>
          <w:szCs w:val="28"/>
          <w:lang w:val="uk-UA"/>
        </w:rPr>
        <w:t xml:space="preserve">. </w:t>
      </w:r>
      <w:proofErr w:type="spellStart"/>
      <w:r w:rsidRPr="006D2091">
        <w:rPr>
          <w:sz w:val="28"/>
          <w:szCs w:val="28"/>
          <w:lang w:val="en-US"/>
        </w:rPr>
        <w:t>Tartachnyk</w:t>
      </w:r>
      <w:proofErr w:type="spellEnd"/>
      <w:r w:rsidRPr="006D2091">
        <w:rPr>
          <w:sz w:val="28"/>
          <w:szCs w:val="28"/>
          <w:lang w:val="uk-UA"/>
        </w:rPr>
        <w:t xml:space="preserve">. </w:t>
      </w:r>
      <w:r w:rsidRPr="006D2091">
        <w:rPr>
          <w:sz w:val="28"/>
          <w:szCs w:val="28"/>
          <w:lang w:val="en-US"/>
        </w:rPr>
        <w:t xml:space="preserve">Degradation-Reduction Features of Electrophysical Characteristics of Irradiated Gallium Phosphide Light-Emitting Diodes. ACTA </w:t>
      </w:r>
      <w:proofErr w:type="spellStart"/>
      <w:r w:rsidRPr="006D2091">
        <w:rPr>
          <w:sz w:val="28"/>
          <w:szCs w:val="28"/>
          <w:lang w:val="en-US"/>
        </w:rPr>
        <w:t>PHYSICA</w:t>
      </w:r>
      <w:proofErr w:type="spellEnd"/>
      <w:r w:rsidRPr="006D2091">
        <w:rPr>
          <w:sz w:val="28"/>
          <w:szCs w:val="28"/>
          <w:lang w:val="en-US"/>
        </w:rPr>
        <w:t xml:space="preserve"> POLONICA A. No. 2 Vol. 140 (2021).</w:t>
      </w:r>
      <w:r w:rsidRPr="006D2091">
        <w:rPr>
          <w:sz w:val="28"/>
          <w:szCs w:val="28"/>
          <w:lang w:val="uk-UA"/>
        </w:rPr>
        <w:t xml:space="preserve"> D</w:t>
      </w:r>
      <w:r w:rsidRPr="006D2091">
        <w:rPr>
          <w:sz w:val="28"/>
          <w:szCs w:val="28"/>
          <w:lang w:val="en-US"/>
        </w:rPr>
        <w:t>OI</w:t>
      </w:r>
      <w:r w:rsidRPr="006D2091">
        <w:rPr>
          <w:sz w:val="28"/>
          <w:szCs w:val="28"/>
          <w:lang w:val="uk-UA"/>
        </w:rPr>
        <w:t>: 10.12693/APhysPolA.140.141</w:t>
      </w:r>
    </w:p>
    <w:p w14:paraId="4FA3F34C" w14:textId="77777777" w:rsidR="0067026B" w:rsidRPr="006D2091" w:rsidRDefault="0067026B" w:rsidP="0067026B">
      <w:pPr>
        <w:pStyle w:val="a7"/>
        <w:numPr>
          <w:ilvl w:val="0"/>
          <w:numId w:val="42"/>
        </w:numPr>
        <w:tabs>
          <w:tab w:val="left" w:pos="284"/>
        </w:tabs>
        <w:spacing w:line="360" w:lineRule="auto"/>
        <w:ind w:left="709" w:right="-1" w:hanging="425"/>
        <w:jc w:val="both"/>
        <w:rPr>
          <w:sz w:val="28"/>
          <w:szCs w:val="28"/>
          <w:lang w:val="uk-UA"/>
        </w:rPr>
      </w:pPr>
      <w:proofErr w:type="spellStart"/>
      <w:r w:rsidRPr="006D2091">
        <w:rPr>
          <w:b/>
          <w:sz w:val="28"/>
          <w:szCs w:val="28"/>
          <w:lang w:val="uk-UA"/>
        </w:rPr>
        <w:t>Д.П</w:t>
      </w:r>
      <w:proofErr w:type="spellEnd"/>
      <w:r w:rsidRPr="006D2091">
        <w:rPr>
          <w:b/>
          <w:sz w:val="28"/>
          <w:szCs w:val="28"/>
          <w:lang w:val="uk-UA"/>
        </w:rPr>
        <w:t xml:space="preserve">. </w:t>
      </w:r>
      <w:proofErr w:type="spellStart"/>
      <w:r w:rsidRPr="006D2091">
        <w:rPr>
          <w:b/>
          <w:sz w:val="28"/>
          <w:szCs w:val="28"/>
          <w:lang w:val="uk-UA"/>
        </w:rPr>
        <w:t>Стратілат</w:t>
      </w:r>
      <w:proofErr w:type="spellEnd"/>
      <w:r w:rsidRPr="006D2091">
        <w:rPr>
          <w:b/>
          <w:sz w:val="28"/>
          <w:szCs w:val="28"/>
          <w:lang w:val="uk-UA"/>
        </w:rPr>
        <w:t xml:space="preserve">, </w:t>
      </w:r>
      <w:proofErr w:type="spellStart"/>
      <w:r w:rsidRPr="006D2091">
        <w:rPr>
          <w:sz w:val="28"/>
          <w:szCs w:val="28"/>
          <w:lang w:val="uk-UA"/>
        </w:rPr>
        <w:t>Р.М.Вернидуб</w:t>
      </w:r>
      <w:proofErr w:type="spellEnd"/>
      <w:r w:rsidRPr="006D2091">
        <w:rPr>
          <w:sz w:val="28"/>
          <w:szCs w:val="28"/>
          <w:lang w:val="uk-UA"/>
        </w:rPr>
        <w:t>,</w:t>
      </w:r>
      <w:r w:rsidRPr="006D2091">
        <w:rPr>
          <w:spacing w:val="-3"/>
          <w:sz w:val="28"/>
          <w:szCs w:val="28"/>
          <w:lang w:val="uk-UA"/>
        </w:rPr>
        <w:t xml:space="preserve"> </w:t>
      </w:r>
      <w:proofErr w:type="spellStart"/>
      <w:r w:rsidRPr="006D2091">
        <w:rPr>
          <w:sz w:val="28"/>
          <w:szCs w:val="28"/>
          <w:lang w:val="uk-UA"/>
        </w:rPr>
        <w:t>О.І</w:t>
      </w:r>
      <w:proofErr w:type="spellEnd"/>
      <w:r w:rsidRPr="006D2091">
        <w:rPr>
          <w:sz w:val="28"/>
          <w:szCs w:val="28"/>
          <w:lang w:val="uk-UA"/>
        </w:rPr>
        <w:t>. Кириленко,</w:t>
      </w:r>
      <w:r w:rsidRPr="006D2091">
        <w:rPr>
          <w:spacing w:val="-3"/>
          <w:sz w:val="28"/>
          <w:szCs w:val="28"/>
          <w:lang w:val="uk-UA"/>
        </w:rPr>
        <w:t xml:space="preserve"> </w:t>
      </w:r>
      <w:proofErr w:type="spellStart"/>
      <w:r w:rsidRPr="006D2091">
        <w:rPr>
          <w:sz w:val="28"/>
          <w:szCs w:val="28"/>
          <w:lang w:val="uk-UA"/>
        </w:rPr>
        <w:t>О.В</w:t>
      </w:r>
      <w:proofErr w:type="spellEnd"/>
      <w:r w:rsidRPr="006D2091">
        <w:rPr>
          <w:sz w:val="28"/>
          <w:szCs w:val="28"/>
          <w:lang w:val="uk-UA"/>
        </w:rPr>
        <w:t xml:space="preserve">. </w:t>
      </w:r>
      <w:proofErr w:type="spellStart"/>
      <w:r w:rsidRPr="006D2091">
        <w:rPr>
          <w:sz w:val="28"/>
          <w:szCs w:val="28"/>
          <w:lang w:val="uk-UA"/>
        </w:rPr>
        <w:t>Конорева</w:t>
      </w:r>
      <w:proofErr w:type="spellEnd"/>
      <w:r w:rsidRPr="006D2091">
        <w:rPr>
          <w:sz w:val="28"/>
          <w:szCs w:val="28"/>
          <w:lang w:val="uk-UA"/>
        </w:rPr>
        <w:t>,</w:t>
      </w:r>
      <w:r w:rsidRPr="006D2091">
        <w:rPr>
          <w:spacing w:val="-4"/>
          <w:sz w:val="28"/>
          <w:szCs w:val="28"/>
          <w:lang w:val="uk-UA"/>
        </w:rPr>
        <w:t xml:space="preserve"> </w:t>
      </w:r>
      <w:proofErr w:type="spellStart"/>
      <w:r w:rsidRPr="006D2091">
        <w:rPr>
          <w:sz w:val="28"/>
          <w:szCs w:val="28"/>
          <w:lang w:val="uk-UA"/>
        </w:rPr>
        <w:t>П.Г</w:t>
      </w:r>
      <w:proofErr w:type="spellEnd"/>
      <w:r w:rsidRPr="006D2091">
        <w:rPr>
          <w:sz w:val="28"/>
          <w:szCs w:val="28"/>
          <w:lang w:val="uk-UA"/>
        </w:rPr>
        <w:t>. Литовченко,</w:t>
      </w:r>
      <w:r w:rsidRPr="006D2091">
        <w:rPr>
          <w:spacing w:val="-1"/>
          <w:sz w:val="28"/>
          <w:szCs w:val="28"/>
          <w:lang w:val="uk-UA"/>
        </w:rPr>
        <w:t xml:space="preserve"> </w:t>
      </w:r>
      <w:proofErr w:type="spellStart"/>
      <w:r w:rsidRPr="006D2091">
        <w:rPr>
          <w:sz w:val="28"/>
          <w:szCs w:val="28"/>
          <w:lang w:val="uk-UA"/>
        </w:rPr>
        <w:t>В.П</w:t>
      </w:r>
      <w:proofErr w:type="spellEnd"/>
      <w:r w:rsidRPr="006D2091">
        <w:rPr>
          <w:sz w:val="28"/>
          <w:szCs w:val="28"/>
          <w:lang w:val="uk-UA"/>
        </w:rPr>
        <w:t xml:space="preserve">. </w:t>
      </w:r>
      <w:proofErr w:type="spellStart"/>
      <w:r w:rsidRPr="006D2091">
        <w:rPr>
          <w:sz w:val="28"/>
          <w:szCs w:val="28"/>
          <w:lang w:val="uk-UA"/>
        </w:rPr>
        <w:t>Тартачник</w:t>
      </w:r>
      <w:proofErr w:type="spellEnd"/>
      <w:r w:rsidRPr="006D2091">
        <w:rPr>
          <w:sz w:val="28"/>
          <w:szCs w:val="28"/>
          <w:lang w:val="uk-UA"/>
        </w:rPr>
        <w:t xml:space="preserve">, </w:t>
      </w:r>
      <w:proofErr w:type="spellStart"/>
      <w:r w:rsidRPr="006D2091">
        <w:rPr>
          <w:sz w:val="28"/>
          <w:szCs w:val="28"/>
          <w:lang w:val="uk-UA"/>
        </w:rPr>
        <w:t>М.М</w:t>
      </w:r>
      <w:proofErr w:type="spellEnd"/>
      <w:r w:rsidRPr="006D2091">
        <w:rPr>
          <w:sz w:val="28"/>
          <w:szCs w:val="28"/>
          <w:lang w:val="uk-UA"/>
        </w:rPr>
        <w:t>. Філоненко, Вплив опромінення на електрофізичні характеристики</w:t>
      </w:r>
      <w:r w:rsidRPr="006D2091">
        <w:rPr>
          <w:spacing w:val="-57"/>
          <w:sz w:val="28"/>
          <w:szCs w:val="28"/>
          <w:lang w:val="uk-UA"/>
        </w:rPr>
        <w:t xml:space="preserve"> </w:t>
      </w:r>
      <w:r w:rsidRPr="006D2091">
        <w:rPr>
          <w:sz w:val="28"/>
          <w:szCs w:val="28"/>
          <w:lang w:val="uk-UA"/>
        </w:rPr>
        <w:t>світлодіодів</w:t>
      </w:r>
      <w:r w:rsidRPr="006D2091">
        <w:rPr>
          <w:spacing w:val="-3"/>
          <w:sz w:val="28"/>
          <w:szCs w:val="28"/>
          <w:lang w:val="uk-UA"/>
        </w:rPr>
        <w:t xml:space="preserve"> </w:t>
      </w:r>
      <w:proofErr w:type="spellStart"/>
      <w:r w:rsidRPr="006D2091">
        <w:rPr>
          <w:sz w:val="28"/>
          <w:szCs w:val="28"/>
          <w:lang w:val="uk-UA"/>
        </w:rPr>
        <w:t>GaAsP</w:t>
      </w:r>
      <w:proofErr w:type="spellEnd"/>
      <w:r w:rsidRPr="006D2091">
        <w:rPr>
          <w:sz w:val="28"/>
          <w:szCs w:val="28"/>
          <w:lang w:val="uk-UA"/>
        </w:rPr>
        <w:t>. Ядерна фізика та</w:t>
      </w:r>
      <w:r w:rsidRPr="006D2091">
        <w:rPr>
          <w:spacing w:val="-1"/>
          <w:sz w:val="28"/>
          <w:szCs w:val="28"/>
          <w:lang w:val="uk-UA"/>
        </w:rPr>
        <w:t xml:space="preserve"> </w:t>
      </w:r>
      <w:r w:rsidRPr="006D2091">
        <w:rPr>
          <w:sz w:val="28"/>
          <w:szCs w:val="28"/>
          <w:lang w:val="uk-UA"/>
        </w:rPr>
        <w:t>енергетика №22.</w:t>
      </w:r>
      <w:r w:rsidRPr="006D2091">
        <w:rPr>
          <w:spacing w:val="-1"/>
          <w:sz w:val="28"/>
          <w:szCs w:val="28"/>
          <w:lang w:val="uk-UA"/>
        </w:rPr>
        <w:t xml:space="preserve"> </w:t>
      </w:r>
      <w:r w:rsidRPr="006D2091">
        <w:rPr>
          <w:sz w:val="28"/>
          <w:szCs w:val="28"/>
          <w:lang w:val="uk-UA"/>
        </w:rPr>
        <w:t xml:space="preserve">2021. </w:t>
      </w:r>
      <w:r w:rsidRPr="006D2091">
        <w:rPr>
          <w:sz w:val="28"/>
          <w:szCs w:val="28"/>
          <w:lang w:val="en-US"/>
        </w:rPr>
        <w:t>C</w:t>
      </w:r>
      <w:r w:rsidRPr="006D2091">
        <w:rPr>
          <w:sz w:val="28"/>
          <w:szCs w:val="28"/>
          <w:lang w:val="uk-UA"/>
        </w:rPr>
        <w:t>. 056-061.  (</w:t>
      </w:r>
      <w:r w:rsidRPr="006D2091">
        <w:rPr>
          <w:sz w:val="28"/>
          <w:szCs w:val="28"/>
          <w:lang w:val="en-US"/>
        </w:rPr>
        <w:t>Q</w:t>
      </w:r>
      <w:r w:rsidRPr="006D2091">
        <w:rPr>
          <w:sz w:val="28"/>
          <w:szCs w:val="28"/>
          <w:lang w:val="uk-UA"/>
        </w:rPr>
        <w:t xml:space="preserve">-3, </w:t>
      </w:r>
      <w:r w:rsidRPr="006D2091">
        <w:rPr>
          <w:sz w:val="28"/>
          <w:szCs w:val="28"/>
          <w:lang w:val="en-US"/>
        </w:rPr>
        <w:t>SCOPUS</w:t>
      </w:r>
      <w:r w:rsidRPr="006D2091">
        <w:rPr>
          <w:sz w:val="28"/>
          <w:szCs w:val="28"/>
          <w:lang w:val="uk-UA"/>
        </w:rPr>
        <w:t xml:space="preserve">, </w:t>
      </w:r>
      <w:r w:rsidRPr="006D2091">
        <w:rPr>
          <w:sz w:val="28"/>
          <w:szCs w:val="28"/>
          <w:lang w:val="en-US"/>
        </w:rPr>
        <w:t>EBSCO</w:t>
      </w:r>
      <w:r w:rsidRPr="006D2091">
        <w:rPr>
          <w:sz w:val="28"/>
          <w:szCs w:val="28"/>
          <w:lang w:val="uk-UA"/>
        </w:rPr>
        <w:t xml:space="preserve">) </w:t>
      </w:r>
      <w:hyperlink r:id="rId195" w:history="1">
        <w:r w:rsidRPr="006D2091">
          <w:rPr>
            <w:rStyle w:val="a9"/>
            <w:sz w:val="28"/>
            <w:szCs w:val="28"/>
            <w:lang w:val="uk-UA"/>
          </w:rPr>
          <w:t>https://doi.org/10.15407/jnpae2021.01.056</w:t>
        </w:r>
      </w:hyperlink>
    </w:p>
    <w:p w14:paraId="5FB98379" w14:textId="77777777" w:rsidR="0067026B" w:rsidRPr="006D2091" w:rsidRDefault="0067026B" w:rsidP="0067026B">
      <w:pPr>
        <w:pStyle w:val="a7"/>
        <w:numPr>
          <w:ilvl w:val="0"/>
          <w:numId w:val="42"/>
        </w:numPr>
        <w:tabs>
          <w:tab w:val="left" w:pos="709"/>
          <w:tab w:val="left" w:pos="1348"/>
          <w:tab w:val="left" w:pos="3482"/>
          <w:tab w:val="left" w:pos="4364"/>
          <w:tab w:val="left" w:pos="6791"/>
          <w:tab w:val="left" w:pos="8178"/>
        </w:tabs>
        <w:spacing w:line="360" w:lineRule="auto"/>
        <w:ind w:left="709" w:right="-1" w:hanging="425"/>
        <w:jc w:val="both"/>
        <w:rPr>
          <w:sz w:val="28"/>
          <w:szCs w:val="28"/>
          <w:lang w:val="uk-UA"/>
        </w:rPr>
      </w:pPr>
      <w:r w:rsidRPr="006D2091">
        <w:rPr>
          <w:b/>
          <w:sz w:val="28"/>
          <w:szCs w:val="28"/>
          <w:lang w:val="uk-UA"/>
        </w:rPr>
        <w:t xml:space="preserve">Д. П. </w:t>
      </w:r>
      <w:proofErr w:type="spellStart"/>
      <w:r w:rsidRPr="006D2091">
        <w:rPr>
          <w:b/>
          <w:sz w:val="28"/>
          <w:szCs w:val="28"/>
          <w:lang w:val="uk-UA"/>
        </w:rPr>
        <w:t>Стратілат</w:t>
      </w:r>
      <w:proofErr w:type="spellEnd"/>
      <w:r w:rsidRPr="006D2091">
        <w:rPr>
          <w:sz w:val="28"/>
          <w:szCs w:val="28"/>
          <w:lang w:val="uk-UA"/>
        </w:rPr>
        <w:t xml:space="preserve">, Р. М. </w:t>
      </w:r>
      <w:proofErr w:type="spellStart"/>
      <w:r w:rsidRPr="006D2091">
        <w:rPr>
          <w:sz w:val="28"/>
          <w:szCs w:val="28"/>
          <w:lang w:val="uk-UA"/>
        </w:rPr>
        <w:t>Вернидуб</w:t>
      </w:r>
      <w:proofErr w:type="spellEnd"/>
      <w:r w:rsidRPr="006D2091">
        <w:rPr>
          <w:sz w:val="28"/>
          <w:szCs w:val="28"/>
          <w:lang w:val="uk-UA"/>
        </w:rPr>
        <w:t xml:space="preserve">, О. І. Кириленко, О. В. </w:t>
      </w:r>
      <w:proofErr w:type="spellStart"/>
      <w:r w:rsidRPr="006D2091">
        <w:rPr>
          <w:sz w:val="28"/>
          <w:szCs w:val="28"/>
          <w:lang w:val="uk-UA"/>
        </w:rPr>
        <w:t>Конорева</w:t>
      </w:r>
      <w:proofErr w:type="spellEnd"/>
      <w:r w:rsidRPr="006D2091">
        <w:rPr>
          <w:sz w:val="28"/>
          <w:szCs w:val="28"/>
          <w:lang w:val="uk-UA"/>
        </w:rPr>
        <w:t xml:space="preserve">, В. П. </w:t>
      </w:r>
      <w:proofErr w:type="spellStart"/>
      <w:r w:rsidRPr="006D2091">
        <w:rPr>
          <w:sz w:val="28"/>
          <w:szCs w:val="28"/>
          <w:lang w:val="uk-UA"/>
        </w:rPr>
        <w:t>Тартачник</w:t>
      </w:r>
      <w:proofErr w:type="spellEnd"/>
      <w:r w:rsidRPr="006D2091">
        <w:rPr>
          <w:sz w:val="28"/>
          <w:szCs w:val="28"/>
          <w:lang w:val="uk-UA"/>
        </w:rPr>
        <w:t>, М. М. Філоненко,</w:t>
      </w:r>
      <w:r w:rsidRPr="006D2091">
        <w:rPr>
          <w:spacing w:val="1"/>
          <w:sz w:val="28"/>
          <w:szCs w:val="28"/>
          <w:lang w:val="uk-UA"/>
        </w:rPr>
        <w:t xml:space="preserve"> </w:t>
      </w:r>
      <w:r w:rsidRPr="006D2091">
        <w:rPr>
          <w:sz w:val="28"/>
          <w:szCs w:val="28"/>
          <w:lang w:val="uk-UA"/>
        </w:rPr>
        <w:t>В.</w:t>
      </w:r>
      <w:r w:rsidRPr="006D2091">
        <w:rPr>
          <w:spacing w:val="1"/>
          <w:sz w:val="28"/>
          <w:szCs w:val="28"/>
          <w:lang w:val="uk-UA"/>
        </w:rPr>
        <w:t xml:space="preserve"> </w:t>
      </w:r>
      <w:r w:rsidRPr="006D2091">
        <w:rPr>
          <w:sz w:val="28"/>
          <w:szCs w:val="28"/>
          <w:lang w:val="uk-UA"/>
        </w:rPr>
        <w:t xml:space="preserve">В. </w:t>
      </w:r>
      <w:proofErr w:type="spellStart"/>
      <w:r w:rsidRPr="006D2091">
        <w:rPr>
          <w:sz w:val="28"/>
          <w:szCs w:val="28"/>
          <w:lang w:val="uk-UA"/>
        </w:rPr>
        <w:t>Шлапацька</w:t>
      </w:r>
      <w:proofErr w:type="spellEnd"/>
      <w:r w:rsidRPr="006D2091">
        <w:rPr>
          <w:sz w:val="28"/>
          <w:szCs w:val="28"/>
          <w:lang w:val="uk-UA"/>
        </w:rPr>
        <w:t>.</w:t>
      </w:r>
      <w:r w:rsidRPr="006D2091">
        <w:rPr>
          <w:spacing w:val="1"/>
          <w:sz w:val="28"/>
          <w:szCs w:val="28"/>
          <w:lang w:val="uk-UA"/>
        </w:rPr>
        <w:t xml:space="preserve"> </w:t>
      </w:r>
      <w:proofErr w:type="spellStart"/>
      <w:r w:rsidRPr="006D2091">
        <w:rPr>
          <w:sz w:val="28"/>
          <w:szCs w:val="28"/>
          <w:lang w:val="uk-UA"/>
        </w:rPr>
        <w:t>Cпектральні</w:t>
      </w:r>
      <w:proofErr w:type="spellEnd"/>
      <w:r w:rsidRPr="006D2091">
        <w:rPr>
          <w:spacing w:val="1"/>
          <w:sz w:val="28"/>
          <w:szCs w:val="28"/>
          <w:lang w:val="uk-UA"/>
        </w:rPr>
        <w:t xml:space="preserve"> </w:t>
      </w:r>
      <w:r w:rsidRPr="006D2091">
        <w:rPr>
          <w:sz w:val="28"/>
          <w:szCs w:val="28"/>
          <w:lang w:val="uk-UA"/>
        </w:rPr>
        <w:t>характеристики</w:t>
      </w:r>
      <w:r w:rsidRPr="006D2091">
        <w:rPr>
          <w:spacing w:val="1"/>
          <w:sz w:val="28"/>
          <w:szCs w:val="28"/>
          <w:lang w:val="uk-UA"/>
        </w:rPr>
        <w:t xml:space="preserve"> </w:t>
      </w:r>
      <w:r w:rsidRPr="006D2091">
        <w:rPr>
          <w:sz w:val="28"/>
          <w:szCs w:val="28"/>
          <w:lang w:val="uk-UA"/>
        </w:rPr>
        <w:t>вихідних</w:t>
      </w:r>
      <w:r w:rsidRPr="006D2091">
        <w:rPr>
          <w:spacing w:val="1"/>
          <w:sz w:val="28"/>
          <w:szCs w:val="28"/>
          <w:lang w:val="uk-UA"/>
        </w:rPr>
        <w:t xml:space="preserve"> </w:t>
      </w:r>
      <w:r w:rsidRPr="006D2091">
        <w:rPr>
          <w:sz w:val="28"/>
          <w:szCs w:val="28"/>
          <w:lang w:val="uk-UA"/>
        </w:rPr>
        <w:t>та</w:t>
      </w:r>
      <w:r w:rsidRPr="006D2091">
        <w:rPr>
          <w:spacing w:val="1"/>
          <w:sz w:val="28"/>
          <w:szCs w:val="28"/>
          <w:lang w:val="uk-UA"/>
        </w:rPr>
        <w:t xml:space="preserve"> </w:t>
      </w:r>
      <w:r w:rsidRPr="006D2091">
        <w:rPr>
          <w:sz w:val="28"/>
          <w:szCs w:val="28"/>
          <w:lang w:val="uk-UA"/>
        </w:rPr>
        <w:t xml:space="preserve">опромінених світлодіодів </w:t>
      </w:r>
      <w:r w:rsidRPr="006D2091">
        <w:rPr>
          <w:sz w:val="28"/>
          <w:szCs w:val="28"/>
          <w:lang w:val="en-US"/>
        </w:rPr>
        <w:t>G</w:t>
      </w:r>
      <w:proofErr w:type="spellStart"/>
      <w:r w:rsidRPr="006D2091">
        <w:rPr>
          <w:sz w:val="28"/>
          <w:szCs w:val="28"/>
          <w:lang w:val="uk-UA"/>
        </w:rPr>
        <w:t>aAsP</w:t>
      </w:r>
      <w:proofErr w:type="spellEnd"/>
      <w:r w:rsidRPr="006D2091">
        <w:rPr>
          <w:sz w:val="28"/>
          <w:szCs w:val="28"/>
          <w:lang w:val="uk-UA"/>
        </w:rPr>
        <w:t>. Ядерна фізика та</w:t>
      </w:r>
      <w:r w:rsidRPr="006D2091">
        <w:rPr>
          <w:spacing w:val="-1"/>
          <w:sz w:val="28"/>
          <w:szCs w:val="28"/>
          <w:lang w:val="uk-UA"/>
        </w:rPr>
        <w:t xml:space="preserve"> </w:t>
      </w:r>
      <w:r w:rsidRPr="006D2091">
        <w:rPr>
          <w:sz w:val="28"/>
          <w:szCs w:val="28"/>
          <w:lang w:val="uk-UA"/>
        </w:rPr>
        <w:t xml:space="preserve">енергетика №22. 2021. </w:t>
      </w:r>
      <w:r w:rsidRPr="006D2091">
        <w:rPr>
          <w:sz w:val="28"/>
          <w:szCs w:val="28"/>
          <w:lang w:val="en-US"/>
        </w:rPr>
        <w:t>C</w:t>
      </w:r>
      <w:r w:rsidRPr="006D2091">
        <w:rPr>
          <w:sz w:val="28"/>
          <w:szCs w:val="28"/>
          <w:lang w:val="uk-UA"/>
        </w:rPr>
        <w:t>.143-148</w:t>
      </w:r>
      <w:r w:rsidRPr="006D2091">
        <w:rPr>
          <w:sz w:val="28"/>
          <w:szCs w:val="28"/>
          <w:lang w:val="en-US"/>
        </w:rPr>
        <w:t xml:space="preserve"> </w:t>
      </w:r>
      <w:r w:rsidRPr="006D2091">
        <w:rPr>
          <w:sz w:val="28"/>
          <w:szCs w:val="28"/>
          <w:lang w:val="uk-UA"/>
        </w:rPr>
        <w:t>(</w:t>
      </w:r>
      <w:r w:rsidRPr="006D2091">
        <w:rPr>
          <w:sz w:val="28"/>
          <w:szCs w:val="28"/>
          <w:lang w:val="en-US"/>
        </w:rPr>
        <w:t>Q-3, SCOPUS, EBSCO)</w:t>
      </w:r>
      <w:r w:rsidRPr="006D2091">
        <w:rPr>
          <w:sz w:val="28"/>
          <w:szCs w:val="28"/>
          <w:lang w:val="uk-UA"/>
        </w:rPr>
        <w:t xml:space="preserve"> </w:t>
      </w:r>
      <w:hyperlink r:id="rId196" w:history="1">
        <w:r w:rsidRPr="006D2091">
          <w:rPr>
            <w:rStyle w:val="a9"/>
            <w:sz w:val="28"/>
            <w:szCs w:val="28"/>
            <w:lang w:val="uk-UA"/>
          </w:rPr>
          <w:t>https://doi.org/10.15407/jnpae2021.02.143</w:t>
        </w:r>
      </w:hyperlink>
    </w:p>
    <w:p w14:paraId="6AF5A321" w14:textId="77777777" w:rsidR="0067026B" w:rsidRPr="006D2091" w:rsidRDefault="0067026B" w:rsidP="0067026B">
      <w:pPr>
        <w:pStyle w:val="a5"/>
        <w:numPr>
          <w:ilvl w:val="0"/>
          <w:numId w:val="4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proofErr w:type="spellStart"/>
      <w:r w:rsidRPr="006D2091">
        <w:rPr>
          <w:b/>
          <w:sz w:val="28"/>
          <w:szCs w:val="28"/>
          <w:lang w:val="uk-UA"/>
        </w:rPr>
        <w:t>Д.П</w:t>
      </w:r>
      <w:proofErr w:type="spellEnd"/>
      <w:r w:rsidRPr="006D2091">
        <w:rPr>
          <w:b/>
          <w:sz w:val="28"/>
          <w:szCs w:val="28"/>
          <w:lang w:val="uk-UA"/>
        </w:rPr>
        <w:t xml:space="preserve">. </w:t>
      </w:r>
      <w:proofErr w:type="spellStart"/>
      <w:r w:rsidRPr="006D2091">
        <w:rPr>
          <w:b/>
          <w:sz w:val="28"/>
          <w:szCs w:val="28"/>
          <w:lang w:val="uk-UA"/>
        </w:rPr>
        <w:t>Стратілат</w:t>
      </w:r>
      <w:proofErr w:type="spellEnd"/>
      <w:r w:rsidRPr="006D2091">
        <w:rPr>
          <w:sz w:val="28"/>
          <w:szCs w:val="28"/>
          <w:lang w:val="uk-UA"/>
        </w:rPr>
        <w:t xml:space="preserve">, </w:t>
      </w:r>
      <w:proofErr w:type="spellStart"/>
      <w:r w:rsidRPr="006D2091">
        <w:rPr>
          <w:sz w:val="28"/>
          <w:szCs w:val="28"/>
          <w:lang w:val="uk-UA"/>
        </w:rPr>
        <w:t>О.П</w:t>
      </w:r>
      <w:proofErr w:type="spellEnd"/>
      <w:r w:rsidRPr="006D2091">
        <w:rPr>
          <w:sz w:val="28"/>
          <w:szCs w:val="28"/>
          <w:lang w:val="uk-UA"/>
        </w:rPr>
        <w:t xml:space="preserve">. Будник, </w:t>
      </w:r>
      <w:proofErr w:type="spellStart"/>
      <w:r w:rsidRPr="006D2091">
        <w:rPr>
          <w:sz w:val="28"/>
          <w:szCs w:val="28"/>
          <w:lang w:val="uk-UA"/>
        </w:rPr>
        <w:t>Р.М</w:t>
      </w:r>
      <w:proofErr w:type="spellEnd"/>
      <w:r w:rsidRPr="006D2091">
        <w:rPr>
          <w:sz w:val="28"/>
          <w:szCs w:val="28"/>
          <w:lang w:val="uk-UA"/>
        </w:rPr>
        <w:t xml:space="preserve">. </w:t>
      </w:r>
      <w:proofErr w:type="spellStart"/>
      <w:r w:rsidRPr="006D2091">
        <w:rPr>
          <w:sz w:val="28"/>
          <w:szCs w:val="28"/>
          <w:lang w:val="uk-UA"/>
        </w:rPr>
        <w:t>Вернидуб</w:t>
      </w:r>
      <w:proofErr w:type="spellEnd"/>
      <w:r w:rsidRPr="006D2091">
        <w:rPr>
          <w:sz w:val="28"/>
          <w:szCs w:val="28"/>
          <w:lang w:val="uk-UA"/>
        </w:rPr>
        <w:t xml:space="preserve">, О. І. Кириленко, П. Г. Литовченко, О. І. </w:t>
      </w:r>
      <w:proofErr w:type="spellStart"/>
      <w:r w:rsidRPr="006D2091">
        <w:rPr>
          <w:sz w:val="28"/>
          <w:szCs w:val="28"/>
          <w:lang w:val="uk-UA"/>
        </w:rPr>
        <w:t>Радкевич</w:t>
      </w:r>
      <w:proofErr w:type="spellEnd"/>
      <w:r w:rsidRPr="006D2091">
        <w:rPr>
          <w:sz w:val="28"/>
          <w:szCs w:val="28"/>
          <w:lang w:val="uk-UA"/>
        </w:rPr>
        <w:t xml:space="preserve">, </w:t>
      </w:r>
      <w:proofErr w:type="spellStart"/>
      <w:r w:rsidRPr="006D2091">
        <w:rPr>
          <w:sz w:val="28"/>
          <w:szCs w:val="28"/>
          <w:lang w:val="uk-UA"/>
        </w:rPr>
        <w:t>Тартачник</w:t>
      </w:r>
      <w:proofErr w:type="spellEnd"/>
      <w:r w:rsidRPr="006D2091">
        <w:rPr>
          <w:sz w:val="28"/>
          <w:szCs w:val="28"/>
          <w:lang w:val="uk-UA"/>
        </w:rPr>
        <w:t xml:space="preserve"> В. П. </w:t>
      </w:r>
      <w:proofErr w:type="spellStart"/>
      <w:r w:rsidRPr="006D2091">
        <w:rPr>
          <w:sz w:val="28"/>
          <w:szCs w:val="28"/>
          <w:lang w:val="uk-UA"/>
        </w:rPr>
        <w:t>Деградаційно</w:t>
      </w:r>
      <w:proofErr w:type="spellEnd"/>
      <w:r w:rsidRPr="006D2091">
        <w:rPr>
          <w:sz w:val="28"/>
          <w:szCs w:val="28"/>
          <w:lang w:val="uk-UA"/>
        </w:rPr>
        <w:t>-відновні особливості опромінених світлодіодів G</w:t>
      </w:r>
      <w:r w:rsidRPr="006D2091">
        <w:rPr>
          <w:sz w:val="28"/>
          <w:szCs w:val="28"/>
          <w:lang w:val="en-US"/>
        </w:rPr>
        <w:t>a</w:t>
      </w:r>
      <w:r w:rsidRPr="006D2091">
        <w:rPr>
          <w:sz w:val="28"/>
          <w:szCs w:val="28"/>
          <w:lang w:val="uk-UA"/>
        </w:rPr>
        <w:t>P. Ядерна фізика та</w:t>
      </w:r>
      <w:r w:rsidRPr="006D2091">
        <w:rPr>
          <w:spacing w:val="-1"/>
          <w:sz w:val="28"/>
          <w:szCs w:val="28"/>
          <w:lang w:val="uk-UA"/>
        </w:rPr>
        <w:t xml:space="preserve"> </w:t>
      </w:r>
      <w:r w:rsidRPr="006D2091">
        <w:rPr>
          <w:sz w:val="28"/>
          <w:szCs w:val="28"/>
          <w:lang w:val="uk-UA"/>
        </w:rPr>
        <w:t>енергетика 23. 2022. С.116-121.</w:t>
      </w:r>
    </w:p>
    <w:p w14:paraId="6C801196" w14:textId="77777777" w:rsidR="0067026B" w:rsidRPr="006D2091" w:rsidRDefault="0067026B" w:rsidP="0067026B">
      <w:pPr>
        <w:pStyle w:val="a5"/>
        <w:tabs>
          <w:tab w:val="left" w:pos="1348"/>
          <w:tab w:val="left" w:pos="3482"/>
          <w:tab w:val="left" w:pos="4364"/>
          <w:tab w:val="left" w:pos="5670"/>
          <w:tab w:val="left" w:pos="8178"/>
          <w:tab w:val="left" w:pos="9566"/>
        </w:tabs>
        <w:spacing w:line="360" w:lineRule="auto"/>
        <w:ind w:left="709" w:right="-1" w:hanging="425"/>
        <w:jc w:val="both"/>
        <w:rPr>
          <w:sz w:val="28"/>
          <w:szCs w:val="28"/>
          <w:lang w:val="uk-UA"/>
        </w:rPr>
      </w:pPr>
      <w:r>
        <w:rPr>
          <w:sz w:val="28"/>
          <w:szCs w:val="28"/>
          <w:lang w:val="uk-UA"/>
        </w:rPr>
        <w:tab/>
      </w:r>
      <w:r w:rsidRPr="006D2091">
        <w:rPr>
          <w:sz w:val="28"/>
          <w:szCs w:val="28"/>
          <w:lang w:val="uk-UA"/>
        </w:rPr>
        <w:t>(</w:t>
      </w:r>
      <w:r w:rsidRPr="006D2091">
        <w:rPr>
          <w:sz w:val="28"/>
          <w:szCs w:val="28"/>
          <w:lang w:val="en-US"/>
        </w:rPr>
        <w:t xml:space="preserve">Q-3, SCOPUS, EBSCO) </w:t>
      </w:r>
      <w:hyperlink r:id="rId197" w:history="1">
        <w:r w:rsidRPr="006D2091">
          <w:rPr>
            <w:rStyle w:val="a9"/>
            <w:sz w:val="28"/>
            <w:szCs w:val="28"/>
            <w:lang w:val="uk-UA"/>
          </w:rPr>
          <w:t>https://doi.org/10.15407/jnpae2022.02.116</w:t>
        </w:r>
      </w:hyperlink>
    </w:p>
    <w:p w14:paraId="082F9737" w14:textId="77777777" w:rsidR="0067026B" w:rsidRPr="00A022FB" w:rsidRDefault="0067026B" w:rsidP="0067026B">
      <w:pPr>
        <w:pStyle w:val="a5"/>
        <w:numPr>
          <w:ilvl w:val="0"/>
          <w:numId w:val="42"/>
        </w:numPr>
        <w:tabs>
          <w:tab w:val="left" w:pos="1348"/>
          <w:tab w:val="left" w:pos="3482"/>
          <w:tab w:val="left" w:pos="4364"/>
          <w:tab w:val="left" w:pos="5670"/>
          <w:tab w:val="left" w:pos="8178"/>
          <w:tab w:val="left" w:pos="9356"/>
        </w:tabs>
        <w:spacing w:line="360" w:lineRule="auto"/>
        <w:ind w:left="709" w:right="-1" w:hanging="425"/>
        <w:jc w:val="both"/>
        <w:rPr>
          <w:rStyle w:val="a9"/>
          <w:color w:val="auto"/>
          <w:sz w:val="28"/>
          <w:szCs w:val="28"/>
          <w:u w:val="none"/>
          <w:lang w:val="uk-UA"/>
        </w:rPr>
      </w:pPr>
      <w:proofErr w:type="spellStart"/>
      <w:r w:rsidRPr="00A022FB">
        <w:rPr>
          <w:b/>
          <w:sz w:val="28"/>
          <w:szCs w:val="28"/>
          <w:lang w:val="uk-UA"/>
        </w:rPr>
        <w:t>D.P</w:t>
      </w:r>
      <w:proofErr w:type="spellEnd"/>
      <w:r w:rsidRPr="00A022FB">
        <w:rPr>
          <w:b/>
          <w:sz w:val="28"/>
          <w:szCs w:val="28"/>
          <w:lang w:val="uk-UA"/>
        </w:rPr>
        <w:t>.</w:t>
      </w:r>
      <w:r w:rsidRPr="00A022FB">
        <w:rPr>
          <w:b/>
          <w:sz w:val="28"/>
          <w:szCs w:val="28"/>
          <w:lang w:val="en-US"/>
        </w:rPr>
        <w:t xml:space="preserve"> </w:t>
      </w:r>
      <w:proofErr w:type="spellStart"/>
      <w:r w:rsidRPr="00A022FB">
        <w:rPr>
          <w:b/>
          <w:sz w:val="28"/>
          <w:szCs w:val="28"/>
          <w:lang w:val="uk-UA"/>
        </w:rPr>
        <w:t>Stratilat</w:t>
      </w:r>
      <w:proofErr w:type="spellEnd"/>
      <w:r w:rsidRPr="00A022FB">
        <w:rPr>
          <w:b/>
          <w:sz w:val="28"/>
          <w:szCs w:val="28"/>
          <w:lang w:val="en-US"/>
        </w:rPr>
        <w:t>,</w:t>
      </w:r>
      <w:r w:rsidRPr="00A022FB">
        <w:rPr>
          <w:sz w:val="28"/>
          <w:szCs w:val="28"/>
          <w:lang w:val="uk-UA"/>
        </w:rPr>
        <w:t xml:space="preserve"> </w:t>
      </w:r>
      <w:proofErr w:type="spellStart"/>
      <w:r w:rsidRPr="00A022FB">
        <w:rPr>
          <w:sz w:val="28"/>
          <w:szCs w:val="28"/>
          <w:lang w:val="uk-UA"/>
        </w:rPr>
        <w:t>R.M.Vernydub</w:t>
      </w:r>
      <w:proofErr w:type="spellEnd"/>
      <w:r w:rsidRPr="00A022FB">
        <w:rPr>
          <w:sz w:val="28"/>
          <w:szCs w:val="28"/>
          <w:lang w:val="uk-UA"/>
        </w:rPr>
        <w:t xml:space="preserve">, </w:t>
      </w:r>
      <w:proofErr w:type="spellStart"/>
      <w:r w:rsidRPr="00A022FB">
        <w:rPr>
          <w:sz w:val="28"/>
          <w:szCs w:val="28"/>
          <w:lang w:val="uk-UA"/>
        </w:rPr>
        <w:t>O.I</w:t>
      </w:r>
      <w:proofErr w:type="spellEnd"/>
      <w:r w:rsidRPr="00A022FB">
        <w:rPr>
          <w:sz w:val="28"/>
          <w:szCs w:val="28"/>
          <w:lang w:val="uk-UA"/>
        </w:rPr>
        <w:t>.</w:t>
      </w:r>
      <w:r w:rsidRPr="00A022FB">
        <w:rPr>
          <w:sz w:val="28"/>
          <w:szCs w:val="28"/>
          <w:lang w:val="en-US"/>
        </w:rPr>
        <w:t xml:space="preserve"> </w:t>
      </w:r>
      <w:proofErr w:type="spellStart"/>
      <w:r w:rsidRPr="00A022FB">
        <w:rPr>
          <w:sz w:val="28"/>
          <w:szCs w:val="28"/>
          <w:lang w:val="uk-UA"/>
        </w:rPr>
        <w:t>Kyrylenko</w:t>
      </w:r>
      <w:proofErr w:type="spellEnd"/>
      <w:r w:rsidRPr="00A022FB">
        <w:rPr>
          <w:sz w:val="28"/>
          <w:szCs w:val="28"/>
          <w:lang w:val="uk-UA"/>
        </w:rPr>
        <w:t xml:space="preserve">, </w:t>
      </w:r>
      <w:proofErr w:type="spellStart"/>
      <w:r w:rsidRPr="00A022FB">
        <w:rPr>
          <w:sz w:val="28"/>
          <w:szCs w:val="28"/>
          <w:lang w:val="uk-UA"/>
        </w:rPr>
        <w:t>O.V</w:t>
      </w:r>
      <w:proofErr w:type="spellEnd"/>
      <w:r w:rsidRPr="00A022FB">
        <w:rPr>
          <w:sz w:val="28"/>
          <w:szCs w:val="28"/>
          <w:lang w:val="uk-UA"/>
        </w:rPr>
        <w:t>.</w:t>
      </w:r>
      <w:r w:rsidRPr="00A022FB">
        <w:rPr>
          <w:sz w:val="28"/>
          <w:szCs w:val="28"/>
          <w:lang w:val="en-US"/>
        </w:rPr>
        <w:t xml:space="preserve"> </w:t>
      </w:r>
      <w:proofErr w:type="spellStart"/>
      <w:r w:rsidRPr="00A022FB">
        <w:rPr>
          <w:sz w:val="28"/>
          <w:szCs w:val="28"/>
          <w:lang w:val="uk-UA"/>
        </w:rPr>
        <w:t>Konoreva</w:t>
      </w:r>
      <w:proofErr w:type="spellEnd"/>
      <w:r w:rsidRPr="00A022FB">
        <w:rPr>
          <w:sz w:val="28"/>
          <w:szCs w:val="28"/>
          <w:lang w:val="uk-UA"/>
        </w:rPr>
        <w:t xml:space="preserve">, </w:t>
      </w:r>
      <w:proofErr w:type="spellStart"/>
      <w:r w:rsidRPr="00A022FB">
        <w:rPr>
          <w:sz w:val="28"/>
          <w:szCs w:val="28"/>
          <w:lang w:val="uk-UA"/>
        </w:rPr>
        <w:t>Ya.M</w:t>
      </w:r>
      <w:proofErr w:type="spellEnd"/>
      <w:r w:rsidRPr="00A022FB">
        <w:rPr>
          <w:sz w:val="28"/>
          <w:szCs w:val="28"/>
          <w:lang w:val="uk-UA"/>
        </w:rPr>
        <w:t xml:space="preserve">. </w:t>
      </w:r>
      <w:proofErr w:type="spellStart"/>
      <w:r w:rsidRPr="00A022FB">
        <w:rPr>
          <w:sz w:val="28"/>
          <w:szCs w:val="28"/>
          <w:lang w:val="uk-UA"/>
        </w:rPr>
        <w:t>Olikh</w:t>
      </w:r>
      <w:proofErr w:type="spellEnd"/>
      <w:r w:rsidRPr="00A022FB">
        <w:rPr>
          <w:sz w:val="28"/>
          <w:szCs w:val="28"/>
          <w:lang w:val="uk-UA"/>
        </w:rPr>
        <w:t xml:space="preserve">, </w:t>
      </w:r>
      <w:proofErr w:type="spellStart"/>
      <w:r w:rsidRPr="00A022FB">
        <w:rPr>
          <w:sz w:val="28"/>
          <w:szCs w:val="28"/>
          <w:lang w:val="uk-UA"/>
        </w:rPr>
        <w:t>O.I</w:t>
      </w:r>
      <w:proofErr w:type="spellEnd"/>
      <w:r w:rsidRPr="00A022FB">
        <w:rPr>
          <w:sz w:val="28"/>
          <w:szCs w:val="28"/>
          <w:lang w:val="uk-UA"/>
        </w:rPr>
        <w:t>.</w:t>
      </w:r>
      <w:r w:rsidRPr="00A022FB">
        <w:rPr>
          <w:sz w:val="28"/>
          <w:szCs w:val="28"/>
          <w:lang w:val="en-US"/>
        </w:rPr>
        <w:t xml:space="preserve"> </w:t>
      </w:r>
      <w:proofErr w:type="spellStart"/>
      <w:r w:rsidRPr="00A022FB">
        <w:rPr>
          <w:sz w:val="28"/>
          <w:szCs w:val="28"/>
          <w:lang w:val="uk-UA"/>
        </w:rPr>
        <w:t>Radkevych</w:t>
      </w:r>
      <w:proofErr w:type="spellEnd"/>
      <w:r w:rsidRPr="00A022FB">
        <w:rPr>
          <w:sz w:val="28"/>
          <w:szCs w:val="28"/>
          <w:lang w:val="uk-UA"/>
        </w:rPr>
        <w:t xml:space="preserve">, </w:t>
      </w:r>
      <w:proofErr w:type="spellStart"/>
      <w:r w:rsidRPr="00A022FB">
        <w:rPr>
          <w:sz w:val="28"/>
          <w:szCs w:val="28"/>
          <w:lang w:val="uk-UA"/>
        </w:rPr>
        <w:t>V.P</w:t>
      </w:r>
      <w:proofErr w:type="spellEnd"/>
      <w:r w:rsidRPr="00A022FB">
        <w:rPr>
          <w:sz w:val="28"/>
          <w:szCs w:val="28"/>
          <w:lang w:val="uk-UA"/>
        </w:rPr>
        <w:t xml:space="preserve">. </w:t>
      </w:r>
      <w:proofErr w:type="spellStart"/>
      <w:r w:rsidRPr="00A022FB">
        <w:rPr>
          <w:sz w:val="28"/>
          <w:szCs w:val="28"/>
          <w:lang w:val="uk-UA"/>
        </w:rPr>
        <w:t>Tartachnyk</w:t>
      </w:r>
      <w:proofErr w:type="spellEnd"/>
      <w:r w:rsidRPr="00A022FB">
        <w:rPr>
          <w:sz w:val="28"/>
          <w:szCs w:val="28"/>
          <w:lang w:val="uk-UA"/>
        </w:rPr>
        <w:t xml:space="preserve"> </w:t>
      </w:r>
      <w:proofErr w:type="spellStart"/>
      <w:r w:rsidRPr="00A022FB">
        <w:rPr>
          <w:sz w:val="28"/>
          <w:szCs w:val="28"/>
          <w:lang w:val="uk-UA"/>
        </w:rPr>
        <w:t>Field</w:t>
      </w:r>
      <w:proofErr w:type="spellEnd"/>
      <w:r w:rsidRPr="00A022FB">
        <w:rPr>
          <w:sz w:val="28"/>
          <w:szCs w:val="28"/>
          <w:lang w:val="uk-UA"/>
        </w:rPr>
        <w:t xml:space="preserve"> </w:t>
      </w:r>
      <w:proofErr w:type="spellStart"/>
      <w:r w:rsidRPr="00A022FB">
        <w:rPr>
          <w:sz w:val="28"/>
          <w:szCs w:val="28"/>
          <w:lang w:val="uk-UA"/>
        </w:rPr>
        <w:t>effects</w:t>
      </w:r>
      <w:proofErr w:type="spellEnd"/>
      <w:r w:rsidRPr="00A022FB">
        <w:rPr>
          <w:sz w:val="28"/>
          <w:szCs w:val="28"/>
          <w:lang w:val="uk-UA"/>
        </w:rPr>
        <w:t xml:space="preserve"> </w:t>
      </w:r>
      <w:proofErr w:type="spellStart"/>
      <w:r w:rsidRPr="00A022FB">
        <w:rPr>
          <w:sz w:val="28"/>
          <w:szCs w:val="28"/>
          <w:lang w:val="uk-UA"/>
        </w:rPr>
        <w:t>in</w:t>
      </w:r>
      <w:proofErr w:type="spellEnd"/>
      <w:r w:rsidRPr="00A022FB">
        <w:rPr>
          <w:sz w:val="28"/>
          <w:szCs w:val="28"/>
          <w:lang w:val="uk-UA"/>
        </w:rPr>
        <w:t xml:space="preserve"> </w:t>
      </w:r>
      <w:proofErr w:type="spellStart"/>
      <w:r w:rsidRPr="00A022FB">
        <w:rPr>
          <w:sz w:val="28"/>
          <w:szCs w:val="28"/>
          <w:lang w:val="uk-UA"/>
        </w:rPr>
        <w:t>electron-irradiated</w:t>
      </w:r>
      <w:proofErr w:type="spellEnd"/>
      <w:r w:rsidRPr="00A022FB">
        <w:rPr>
          <w:sz w:val="28"/>
          <w:szCs w:val="28"/>
          <w:lang w:val="uk-UA"/>
        </w:rPr>
        <w:t xml:space="preserve"> </w:t>
      </w:r>
      <w:proofErr w:type="spellStart"/>
      <w:r w:rsidRPr="00A022FB">
        <w:rPr>
          <w:sz w:val="28"/>
          <w:szCs w:val="28"/>
          <w:lang w:val="uk-UA"/>
        </w:rPr>
        <w:t>GaP</w:t>
      </w:r>
      <w:proofErr w:type="spellEnd"/>
      <w:r w:rsidRPr="00A022FB">
        <w:rPr>
          <w:sz w:val="28"/>
          <w:szCs w:val="28"/>
          <w:lang w:val="uk-UA"/>
        </w:rPr>
        <w:t xml:space="preserve"> </w:t>
      </w:r>
      <w:proofErr w:type="spellStart"/>
      <w:r w:rsidRPr="00A022FB">
        <w:rPr>
          <w:sz w:val="28"/>
          <w:szCs w:val="28"/>
          <w:lang w:val="uk-UA"/>
        </w:rPr>
        <w:t>LEDs</w:t>
      </w:r>
      <w:proofErr w:type="spellEnd"/>
      <w:r w:rsidRPr="00A022FB">
        <w:rPr>
          <w:sz w:val="28"/>
          <w:szCs w:val="28"/>
          <w:lang w:val="uk-UA"/>
        </w:rPr>
        <w:t xml:space="preserve">. </w:t>
      </w:r>
      <w:proofErr w:type="spellStart"/>
      <w:r w:rsidRPr="00A022FB">
        <w:rPr>
          <w:sz w:val="28"/>
          <w:szCs w:val="28"/>
          <w:lang w:val="uk-UA"/>
        </w:rPr>
        <w:t>Semiconductor</w:t>
      </w:r>
      <w:proofErr w:type="spellEnd"/>
      <w:r w:rsidRPr="00A022FB">
        <w:rPr>
          <w:sz w:val="28"/>
          <w:szCs w:val="28"/>
          <w:lang w:val="uk-UA"/>
        </w:rPr>
        <w:t xml:space="preserve"> </w:t>
      </w:r>
      <w:proofErr w:type="spellStart"/>
      <w:r w:rsidRPr="00A022FB">
        <w:rPr>
          <w:sz w:val="28"/>
          <w:szCs w:val="28"/>
          <w:lang w:val="uk-UA"/>
        </w:rPr>
        <w:t>Physics</w:t>
      </w:r>
      <w:proofErr w:type="spellEnd"/>
      <w:r w:rsidRPr="00A022FB">
        <w:rPr>
          <w:sz w:val="28"/>
          <w:szCs w:val="28"/>
          <w:lang w:val="uk-UA"/>
        </w:rPr>
        <w:t xml:space="preserve">, </w:t>
      </w:r>
      <w:proofErr w:type="spellStart"/>
      <w:r w:rsidRPr="00A022FB">
        <w:rPr>
          <w:sz w:val="28"/>
          <w:szCs w:val="28"/>
          <w:lang w:val="uk-UA"/>
        </w:rPr>
        <w:t>Quantum</w:t>
      </w:r>
      <w:proofErr w:type="spellEnd"/>
      <w:r w:rsidRPr="00A022FB">
        <w:rPr>
          <w:sz w:val="28"/>
          <w:szCs w:val="28"/>
          <w:lang w:val="uk-UA"/>
        </w:rPr>
        <w:t xml:space="preserve"> </w:t>
      </w:r>
      <w:proofErr w:type="spellStart"/>
      <w:r w:rsidRPr="00A022FB">
        <w:rPr>
          <w:sz w:val="28"/>
          <w:szCs w:val="28"/>
          <w:lang w:val="uk-UA"/>
        </w:rPr>
        <w:t>Electronics</w:t>
      </w:r>
      <w:proofErr w:type="spellEnd"/>
      <w:r w:rsidRPr="00A022FB">
        <w:rPr>
          <w:sz w:val="28"/>
          <w:szCs w:val="28"/>
          <w:lang w:val="uk-UA"/>
        </w:rPr>
        <w:t xml:space="preserve"> &amp; </w:t>
      </w:r>
      <w:proofErr w:type="spellStart"/>
      <w:r w:rsidRPr="00A022FB">
        <w:rPr>
          <w:sz w:val="28"/>
          <w:szCs w:val="28"/>
          <w:lang w:val="uk-UA"/>
        </w:rPr>
        <w:t>Optoelectronics</w:t>
      </w:r>
      <w:proofErr w:type="spellEnd"/>
      <w:r w:rsidRPr="00A022FB">
        <w:rPr>
          <w:sz w:val="28"/>
          <w:szCs w:val="28"/>
          <w:lang w:val="uk-UA"/>
        </w:rPr>
        <w:t xml:space="preserve">, 2022. V. 25, </w:t>
      </w:r>
      <w:proofErr w:type="spellStart"/>
      <w:r w:rsidRPr="00A022FB">
        <w:rPr>
          <w:sz w:val="28"/>
          <w:szCs w:val="28"/>
          <w:lang w:val="uk-UA"/>
        </w:rPr>
        <w:t>No</w:t>
      </w:r>
      <w:proofErr w:type="spellEnd"/>
      <w:r w:rsidRPr="00A022FB">
        <w:rPr>
          <w:sz w:val="28"/>
          <w:szCs w:val="28"/>
          <w:lang w:val="uk-UA"/>
        </w:rPr>
        <w:t xml:space="preserve"> 2. P. 179-184</w:t>
      </w:r>
      <w:r w:rsidRPr="00F94499">
        <w:rPr>
          <w:sz w:val="28"/>
          <w:szCs w:val="28"/>
          <w:lang w:val="uk-UA"/>
        </w:rPr>
        <w:t>.</w:t>
      </w:r>
      <w:r w:rsidRPr="00F94499">
        <w:rPr>
          <w:sz w:val="28"/>
          <w:szCs w:val="28"/>
          <w:lang w:val="en-US"/>
        </w:rPr>
        <w:t xml:space="preserve"> </w:t>
      </w:r>
      <w:hyperlink r:id="rId198" w:history="1">
        <w:r w:rsidRPr="00F94499">
          <w:rPr>
            <w:rStyle w:val="a9"/>
            <w:sz w:val="28"/>
            <w:szCs w:val="28"/>
            <w:shd w:val="clear" w:color="auto" w:fill="AAE6CC"/>
            <w:lang w:val="en-US"/>
          </w:rPr>
          <w:t>https://doi.org/10.15407/spqeo25.02.179</w:t>
        </w:r>
      </w:hyperlink>
    </w:p>
    <w:p w14:paraId="24C8C5DD" w14:textId="77777777" w:rsidR="0067026B" w:rsidRPr="00A022FB" w:rsidRDefault="0067026B" w:rsidP="0067026B">
      <w:pPr>
        <w:pStyle w:val="a5"/>
        <w:numPr>
          <w:ilvl w:val="0"/>
          <w:numId w:val="4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proofErr w:type="spellStart"/>
      <w:r w:rsidRPr="00A022FB">
        <w:rPr>
          <w:b/>
          <w:sz w:val="28"/>
          <w:szCs w:val="28"/>
          <w:lang w:val="uk-UA"/>
        </w:rPr>
        <w:t>Д.П</w:t>
      </w:r>
      <w:proofErr w:type="spellEnd"/>
      <w:r w:rsidRPr="00A022FB">
        <w:rPr>
          <w:b/>
          <w:sz w:val="28"/>
          <w:szCs w:val="28"/>
          <w:lang w:val="uk-UA"/>
        </w:rPr>
        <w:t xml:space="preserve">. </w:t>
      </w:r>
      <w:proofErr w:type="spellStart"/>
      <w:r w:rsidRPr="00A022FB">
        <w:rPr>
          <w:b/>
          <w:sz w:val="28"/>
          <w:szCs w:val="28"/>
          <w:lang w:val="uk-UA"/>
        </w:rPr>
        <w:t>Стратілат</w:t>
      </w:r>
      <w:proofErr w:type="spellEnd"/>
      <w:r w:rsidRPr="00A022FB">
        <w:rPr>
          <w:sz w:val="28"/>
          <w:szCs w:val="28"/>
          <w:lang w:val="uk-UA"/>
        </w:rPr>
        <w:t xml:space="preserve">, </w:t>
      </w:r>
      <w:proofErr w:type="spellStart"/>
      <w:r w:rsidRPr="00A022FB">
        <w:rPr>
          <w:sz w:val="28"/>
          <w:szCs w:val="28"/>
          <w:lang w:val="uk-UA"/>
        </w:rPr>
        <w:t>Т.І</w:t>
      </w:r>
      <w:proofErr w:type="spellEnd"/>
      <w:r w:rsidRPr="00A022FB">
        <w:rPr>
          <w:sz w:val="28"/>
          <w:szCs w:val="28"/>
          <w:lang w:val="uk-UA"/>
        </w:rPr>
        <w:t xml:space="preserve">. </w:t>
      </w:r>
      <w:proofErr w:type="spellStart"/>
      <w:r w:rsidRPr="00A022FB">
        <w:rPr>
          <w:sz w:val="28"/>
          <w:szCs w:val="28"/>
          <w:lang w:val="uk-UA"/>
        </w:rPr>
        <w:t>Мосюк</w:t>
      </w:r>
      <w:proofErr w:type="spellEnd"/>
      <w:r w:rsidRPr="00A022FB">
        <w:rPr>
          <w:sz w:val="28"/>
          <w:szCs w:val="28"/>
          <w:lang w:val="uk-UA"/>
        </w:rPr>
        <w:t xml:space="preserve">, </w:t>
      </w:r>
      <w:proofErr w:type="spellStart"/>
      <w:r w:rsidRPr="00A022FB">
        <w:rPr>
          <w:sz w:val="28"/>
          <w:szCs w:val="28"/>
          <w:lang w:val="uk-UA"/>
        </w:rPr>
        <w:t>Р.М</w:t>
      </w:r>
      <w:proofErr w:type="spellEnd"/>
      <w:r w:rsidRPr="00A022FB">
        <w:rPr>
          <w:sz w:val="28"/>
          <w:szCs w:val="28"/>
          <w:lang w:val="uk-UA"/>
        </w:rPr>
        <w:t xml:space="preserve">. </w:t>
      </w:r>
      <w:proofErr w:type="spellStart"/>
      <w:r w:rsidRPr="00A022FB">
        <w:rPr>
          <w:sz w:val="28"/>
          <w:szCs w:val="28"/>
          <w:lang w:val="uk-UA"/>
        </w:rPr>
        <w:t>Вернидуб</w:t>
      </w:r>
      <w:proofErr w:type="spellEnd"/>
      <w:r w:rsidRPr="00A022FB">
        <w:rPr>
          <w:sz w:val="28"/>
          <w:szCs w:val="28"/>
          <w:lang w:val="uk-UA"/>
        </w:rPr>
        <w:t xml:space="preserve">, </w:t>
      </w:r>
      <w:proofErr w:type="spellStart"/>
      <w:r w:rsidRPr="00A022FB">
        <w:rPr>
          <w:sz w:val="28"/>
          <w:szCs w:val="28"/>
          <w:lang w:val="uk-UA"/>
        </w:rPr>
        <w:t>П.Г</w:t>
      </w:r>
      <w:proofErr w:type="spellEnd"/>
      <w:r w:rsidRPr="00A022FB">
        <w:rPr>
          <w:sz w:val="28"/>
          <w:szCs w:val="28"/>
          <w:lang w:val="uk-UA"/>
        </w:rPr>
        <w:t xml:space="preserve">. Литовченко,                                        </w:t>
      </w:r>
      <w:proofErr w:type="spellStart"/>
      <w:r w:rsidRPr="00A022FB">
        <w:rPr>
          <w:sz w:val="28"/>
          <w:szCs w:val="28"/>
          <w:lang w:val="uk-UA"/>
        </w:rPr>
        <w:t>Ю.Б</w:t>
      </w:r>
      <w:proofErr w:type="spellEnd"/>
      <w:r w:rsidRPr="00A022FB">
        <w:rPr>
          <w:sz w:val="28"/>
          <w:szCs w:val="28"/>
          <w:lang w:val="uk-UA"/>
        </w:rPr>
        <w:t xml:space="preserve">. </w:t>
      </w:r>
      <w:proofErr w:type="spellStart"/>
      <w:r w:rsidRPr="00A022FB">
        <w:rPr>
          <w:sz w:val="28"/>
          <w:szCs w:val="28"/>
          <w:lang w:val="uk-UA"/>
        </w:rPr>
        <w:t>Мирошніченко</w:t>
      </w:r>
      <w:proofErr w:type="spellEnd"/>
      <w:r w:rsidRPr="00A022FB">
        <w:rPr>
          <w:sz w:val="28"/>
          <w:szCs w:val="28"/>
          <w:lang w:val="uk-UA"/>
        </w:rPr>
        <w:t xml:space="preserve">, В. П. </w:t>
      </w:r>
      <w:proofErr w:type="spellStart"/>
      <w:r w:rsidRPr="00A022FB">
        <w:rPr>
          <w:sz w:val="28"/>
          <w:szCs w:val="28"/>
          <w:lang w:val="uk-UA"/>
        </w:rPr>
        <w:t>Тартачник</w:t>
      </w:r>
      <w:proofErr w:type="spellEnd"/>
      <w:r w:rsidRPr="00A022FB">
        <w:rPr>
          <w:sz w:val="28"/>
          <w:szCs w:val="28"/>
          <w:lang w:val="uk-UA"/>
        </w:rPr>
        <w:t xml:space="preserve">, В. В. </w:t>
      </w:r>
      <w:proofErr w:type="spellStart"/>
      <w:r w:rsidRPr="00A022FB">
        <w:rPr>
          <w:sz w:val="28"/>
          <w:szCs w:val="28"/>
          <w:lang w:val="uk-UA"/>
        </w:rPr>
        <w:t>Шлапацька</w:t>
      </w:r>
      <w:proofErr w:type="spellEnd"/>
      <w:r w:rsidRPr="00A022FB">
        <w:rPr>
          <w:sz w:val="28"/>
          <w:szCs w:val="28"/>
          <w:lang w:val="uk-UA"/>
        </w:rPr>
        <w:t xml:space="preserve">. Вплив опромінення електронами з Е = 2 </w:t>
      </w:r>
      <w:proofErr w:type="spellStart"/>
      <w:r w:rsidRPr="00A022FB">
        <w:rPr>
          <w:sz w:val="28"/>
          <w:szCs w:val="28"/>
          <w:lang w:val="uk-UA"/>
        </w:rPr>
        <w:t>МеВ</w:t>
      </w:r>
      <w:proofErr w:type="spellEnd"/>
      <w:r w:rsidRPr="00A022FB">
        <w:rPr>
          <w:sz w:val="28"/>
          <w:szCs w:val="28"/>
          <w:lang w:val="uk-UA"/>
        </w:rPr>
        <w:t xml:space="preserve"> на електрофізичні та оптичні характеристики зелених </w:t>
      </w:r>
      <w:proofErr w:type="spellStart"/>
      <w:r w:rsidRPr="00A022FB">
        <w:rPr>
          <w:sz w:val="28"/>
          <w:szCs w:val="28"/>
          <w:lang w:val="uk-UA"/>
        </w:rPr>
        <w:t>InGaN</w:t>
      </w:r>
      <w:proofErr w:type="spellEnd"/>
      <w:r w:rsidRPr="00A022FB">
        <w:rPr>
          <w:sz w:val="28"/>
          <w:szCs w:val="28"/>
          <w:lang w:val="uk-UA"/>
        </w:rPr>
        <w:t>/</w:t>
      </w:r>
      <w:proofErr w:type="spellStart"/>
      <w:r w:rsidRPr="00A022FB">
        <w:rPr>
          <w:sz w:val="28"/>
          <w:szCs w:val="28"/>
          <w:lang w:val="uk-UA"/>
        </w:rPr>
        <w:t>GaN</w:t>
      </w:r>
      <w:proofErr w:type="spellEnd"/>
      <w:r w:rsidRPr="00A022FB">
        <w:rPr>
          <w:sz w:val="28"/>
          <w:szCs w:val="28"/>
          <w:lang w:val="uk-UA"/>
        </w:rPr>
        <w:t xml:space="preserve"> світлодіодів. Ядерна фізика та</w:t>
      </w:r>
      <w:r w:rsidRPr="00A022FB">
        <w:rPr>
          <w:spacing w:val="-1"/>
          <w:sz w:val="28"/>
          <w:szCs w:val="28"/>
          <w:lang w:val="uk-UA"/>
        </w:rPr>
        <w:t xml:space="preserve"> </w:t>
      </w:r>
      <w:r w:rsidRPr="00A022FB">
        <w:rPr>
          <w:sz w:val="28"/>
          <w:szCs w:val="28"/>
          <w:lang w:val="uk-UA"/>
        </w:rPr>
        <w:t xml:space="preserve">енергетика 24. 2023. С. 027-033. </w:t>
      </w:r>
      <w:hyperlink r:id="rId199" w:history="1">
        <w:r w:rsidRPr="00A022FB">
          <w:rPr>
            <w:rStyle w:val="a9"/>
            <w:sz w:val="28"/>
            <w:szCs w:val="28"/>
            <w:lang w:val="uk-UA"/>
          </w:rPr>
          <w:t>https://doi.org/10.15407/jnpae2023.01.027</w:t>
        </w:r>
      </w:hyperlink>
    </w:p>
    <w:p w14:paraId="455B818E" w14:textId="77777777" w:rsidR="0067026B" w:rsidRPr="006D2091" w:rsidRDefault="0067026B" w:rsidP="0067026B">
      <w:pPr>
        <w:pStyle w:val="a5"/>
        <w:numPr>
          <w:ilvl w:val="0"/>
          <w:numId w:val="42"/>
        </w:numPr>
        <w:tabs>
          <w:tab w:val="left" w:pos="1348"/>
          <w:tab w:val="left" w:pos="3482"/>
          <w:tab w:val="left" w:pos="4364"/>
          <w:tab w:val="left" w:pos="5670"/>
          <w:tab w:val="left" w:pos="8178"/>
          <w:tab w:val="left" w:pos="9356"/>
        </w:tabs>
        <w:spacing w:line="360" w:lineRule="auto"/>
        <w:ind w:left="709" w:right="-1" w:hanging="425"/>
        <w:jc w:val="both"/>
        <w:rPr>
          <w:sz w:val="28"/>
          <w:szCs w:val="28"/>
          <w:lang w:val="uk-UA"/>
        </w:rPr>
      </w:pPr>
      <w:r w:rsidRPr="006D2091">
        <w:rPr>
          <w:b/>
          <w:sz w:val="28"/>
          <w:szCs w:val="28"/>
          <w:lang w:val="en-US"/>
        </w:rPr>
        <w:t xml:space="preserve">D.P. </w:t>
      </w:r>
      <w:proofErr w:type="spellStart"/>
      <w:r w:rsidRPr="006D2091">
        <w:rPr>
          <w:b/>
          <w:sz w:val="28"/>
          <w:szCs w:val="28"/>
          <w:lang w:val="en-US"/>
        </w:rPr>
        <w:t>Stratilat</w:t>
      </w:r>
      <w:proofErr w:type="spellEnd"/>
      <w:r w:rsidRPr="006D2091">
        <w:rPr>
          <w:sz w:val="28"/>
          <w:szCs w:val="28"/>
          <w:lang w:val="en-US"/>
        </w:rPr>
        <w:t xml:space="preserve">, O.P. </w:t>
      </w:r>
      <w:proofErr w:type="spellStart"/>
      <w:r w:rsidRPr="006D2091">
        <w:rPr>
          <w:sz w:val="28"/>
          <w:szCs w:val="28"/>
          <w:lang w:val="en-US"/>
        </w:rPr>
        <w:t>Budnyk</w:t>
      </w:r>
      <w:proofErr w:type="spellEnd"/>
      <w:r w:rsidRPr="006D2091">
        <w:rPr>
          <w:sz w:val="28"/>
          <w:szCs w:val="28"/>
          <w:lang w:val="en-US"/>
        </w:rPr>
        <w:t xml:space="preserve">, M.E. Chumak, V.P. </w:t>
      </w:r>
      <w:proofErr w:type="spellStart"/>
      <w:r w:rsidRPr="006D2091">
        <w:rPr>
          <w:sz w:val="28"/>
          <w:szCs w:val="28"/>
          <w:lang w:val="en-US"/>
        </w:rPr>
        <w:t>Tartachnyk</w:t>
      </w:r>
      <w:proofErr w:type="spellEnd"/>
      <w:r w:rsidRPr="006D2091">
        <w:rPr>
          <w:sz w:val="28"/>
          <w:szCs w:val="28"/>
          <w:lang w:val="en-US"/>
        </w:rPr>
        <w:t xml:space="preserve">. Spectral features of pristine and irradiated white emitting </w:t>
      </w:r>
      <w:proofErr w:type="spellStart"/>
      <w:r w:rsidRPr="006D2091">
        <w:rPr>
          <w:sz w:val="28"/>
          <w:szCs w:val="28"/>
          <w:lang w:val="en-US"/>
        </w:rPr>
        <w:t>InGaN</w:t>
      </w:r>
      <w:proofErr w:type="spellEnd"/>
      <w:r w:rsidRPr="006D2091">
        <w:rPr>
          <w:sz w:val="28"/>
          <w:szCs w:val="28"/>
          <w:lang w:val="en-US"/>
        </w:rPr>
        <w:t xml:space="preserve"> LEDs with quantum wells. </w:t>
      </w:r>
      <w:proofErr w:type="spellStart"/>
      <w:r w:rsidRPr="006D2091">
        <w:rPr>
          <w:sz w:val="28"/>
          <w:szCs w:val="28"/>
          <w:lang w:val="uk-UA"/>
        </w:rPr>
        <w:t>Semiconductor</w:t>
      </w:r>
      <w:proofErr w:type="spellEnd"/>
      <w:r w:rsidRPr="006D2091">
        <w:rPr>
          <w:sz w:val="28"/>
          <w:szCs w:val="28"/>
          <w:lang w:val="uk-UA"/>
        </w:rPr>
        <w:t xml:space="preserve"> </w:t>
      </w:r>
      <w:proofErr w:type="spellStart"/>
      <w:r w:rsidRPr="006D2091">
        <w:rPr>
          <w:sz w:val="28"/>
          <w:szCs w:val="28"/>
          <w:lang w:val="uk-UA"/>
        </w:rPr>
        <w:t>Physics</w:t>
      </w:r>
      <w:proofErr w:type="spellEnd"/>
      <w:r w:rsidRPr="006D2091">
        <w:rPr>
          <w:sz w:val="28"/>
          <w:szCs w:val="28"/>
          <w:lang w:val="uk-UA"/>
        </w:rPr>
        <w:t xml:space="preserve">, </w:t>
      </w:r>
      <w:proofErr w:type="spellStart"/>
      <w:r w:rsidRPr="006D2091">
        <w:rPr>
          <w:sz w:val="28"/>
          <w:szCs w:val="28"/>
          <w:lang w:val="uk-UA"/>
        </w:rPr>
        <w:t>Quantum</w:t>
      </w:r>
      <w:proofErr w:type="spellEnd"/>
      <w:r w:rsidRPr="006D2091">
        <w:rPr>
          <w:sz w:val="28"/>
          <w:szCs w:val="28"/>
          <w:lang w:val="uk-UA"/>
        </w:rPr>
        <w:t xml:space="preserve"> </w:t>
      </w:r>
      <w:proofErr w:type="spellStart"/>
      <w:r w:rsidRPr="006D2091">
        <w:rPr>
          <w:sz w:val="28"/>
          <w:szCs w:val="28"/>
          <w:lang w:val="uk-UA"/>
        </w:rPr>
        <w:t>Electronics</w:t>
      </w:r>
      <w:proofErr w:type="spellEnd"/>
      <w:r w:rsidRPr="006D2091">
        <w:rPr>
          <w:sz w:val="28"/>
          <w:szCs w:val="28"/>
          <w:lang w:val="uk-UA"/>
        </w:rPr>
        <w:t xml:space="preserve"> &amp; </w:t>
      </w:r>
      <w:proofErr w:type="spellStart"/>
      <w:r w:rsidRPr="006D2091">
        <w:rPr>
          <w:sz w:val="28"/>
          <w:szCs w:val="28"/>
          <w:lang w:val="uk-UA"/>
        </w:rPr>
        <w:t>Optoelectronics</w:t>
      </w:r>
      <w:proofErr w:type="spellEnd"/>
      <w:r w:rsidRPr="006D2091">
        <w:rPr>
          <w:sz w:val="28"/>
          <w:szCs w:val="28"/>
          <w:lang w:val="uk-UA"/>
        </w:rPr>
        <w:t xml:space="preserve">, 2024. V. 27, </w:t>
      </w:r>
      <w:proofErr w:type="spellStart"/>
      <w:r w:rsidRPr="006D2091">
        <w:rPr>
          <w:sz w:val="28"/>
          <w:szCs w:val="28"/>
          <w:lang w:val="uk-UA"/>
        </w:rPr>
        <w:t>No</w:t>
      </w:r>
      <w:proofErr w:type="spellEnd"/>
      <w:r w:rsidRPr="006D2091">
        <w:rPr>
          <w:sz w:val="28"/>
          <w:szCs w:val="28"/>
          <w:lang w:val="uk-UA"/>
        </w:rPr>
        <w:t xml:space="preserve"> 2. P. </w:t>
      </w:r>
      <w:hyperlink r:id="rId200" w:history="1">
        <w:r w:rsidRPr="006D2091">
          <w:rPr>
            <w:rStyle w:val="a9"/>
            <w:sz w:val="28"/>
            <w:szCs w:val="28"/>
            <w:lang w:val="en-US"/>
          </w:rPr>
          <w:t>https://doi.org/10.15407/spqeo27</w:t>
        </w:r>
      </w:hyperlink>
    </w:p>
    <w:p w14:paraId="62860F5B" w14:textId="77777777" w:rsidR="0067026B" w:rsidRPr="006D2091" w:rsidRDefault="0067026B" w:rsidP="0067026B">
      <w:pPr>
        <w:pStyle w:val="a5"/>
        <w:numPr>
          <w:ilvl w:val="0"/>
          <w:numId w:val="42"/>
        </w:numPr>
        <w:tabs>
          <w:tab w:val="left" w:pos="1348"/>
          <w:tab w:val="left" w:pos="3482"/>
          <w:tab w:val="left" w:pos="4364"/>
          <w:tab w:val="left" w:pos="6791"/>
          <w:tab w:val="left" w:pos="8178"/>
          <w:tab w:val="left" w:pos="8647"/>
        </w:tabs>
        <w:spacing w:line="360" w:lineRule="auto"/>
        <w:ind w:left="709" w:right="-1" w:hanging="425"/>
        <w:jc w:val="both"/>
        <w:rPr>
          <w:sz w:val="28"/>
          <w:szCs w:val="28"/>
          <w:lang w:val="uk-UA"/>
        </w:rPr>
      </w:pPr>
      <w:proofErr w:type="spellStart"/>
      <w:r w:rsidRPr="006D2091">
        <w:rPr>
          <w:b/>
          <w:sz w:val="28"/>
          <w:szCs w:val="28"/>
          <w:lang w:val="uk-UA"/>
        </w:rPr>
        <w:t>D.P</w:t>
      </w:r>
      <w:proofErr w:type="spellEnd"/>
      <w:r w:rsidRPr="006D2091">
        <w:rPr>
          <w:b/>
          <w:sz w:val="28"/>
          <w:szCs w:val="28"/>
          <w:lang w:val="uk-UA"/>
        </w:rPr>
        <w:t>.</w:t>
      </w:r>
      <w:r w:rsidRPr="006D2091">
        <w:rPr>
          <w:b/>
          <w:sz w:val="28"/>
          <w:szCs w:val="28"/>
          <w:lang w:val="en-US"/>
        </w:rPr>
        <w:t xml:space="preserve"> </w:t>
      </w:r>
      <w:proofErr w:type="spellStart"/>
      <w:r w:rsidRPr="006D2091">
        <w:rPr>
          <w:b/>
          <w:sz w:val="28"/>
          <w:szCs w:val="28"/>
          <w:lang w:val="uk-UA"/>
        </w:rPr>
        <w:t>Stratilat</w:t>
      </w:r>
      <w:proofErr w:type="spellEnd"/>
      <w:r w:rsidRPr="006D2091">
        <w:rPr>
          <w:sz w:val="28"/>
          <w:szCs w:val="28"/>
          <w:lang w:val="uk-UA"/>
        </w:rPr>
        <w:t xml:space="preserve">, </w:t>
      </w:r>
      <w:proofErr w:type="spellStart"/>
      <w:r w:rsidRPr="006D2091">
        <w:rPr>
          <w:sz w:val="28"/>
          <w:szCs w:val="28"/>
          <w:lang w:val="uk-UA"/>
        </w:rPr>
        <w:t>M.B</w:t>
      </w:r>
      <w:proofErr w:type="spellEnd"/>
      <w:r w:rsidRPr="006D2091">
        <w:rPr>
          <w:sz w:val="28"/>
          <w:szCs w:val="28"/>
          <w:lang w:val="uk-UA"/>
        </w:rPr>
        <w:t>.</w:t>
      </w:r>
      <w:r w:rsidRPr="006D2091">
        <w:rPr>
          <w:sz w:val="28"/>
          <w:szCs w:val="28"/>
          <w:lang w:val="en-US"/>
        </w:rPr>
        <w:t xml:space="preserve"> </w:t>
      </w:r>
      <w:proofErr w:type="spellStart"/>
      <w:r w:rsidRPr="006D2091">
        <w:rPr>
          <w:sz w:val="28"/>
          <w:szCs w:val="28"/>
          <w:lang w:val="uk-UA"/>
        </w:rPr>
        <w:t>Pinkovska</w:t>
      </w:r>
      <w:proofErr w:type="spellEnd"/>
      <w:r w:rsidRPr="006D2091">
        <w:rPr>
          <w:sz w:val="28"/>
          <w:szCs w:val="28"/>
          <w:lang w:val="uk-UA"/>
        </w:rPr>
        <w:t xml:space="preserve">, </w:t>
      </w:r>
      <w:proofErr w:type="spellStart"/>
      <w:r w:rsidRPr="006D2091">
        <w:rPr>
          <w:sz w:val="28"/>
          <w:szCs w:val="28"/>
          <w:lang w:val="uk-UA"/>
        </w:rPr>
        <w:t>V.P</w:t>
      </w:r>
      <w:proofErr w:type="spellEnd"/>
      <w:r w:rsidRPr="006D2091">
        <w:rPr>
          <w:sz w:val="28"/>
          <w:szCs w:val="28"/>
          <w:lang w:val="uk-UA"/>
        </w:rPr>
        <w:t>.</w:t>
      </w:r>
      <w:r w:rsidRPr="006D2091">
        <w:rPr>
          <w:sz w:val="28"/>
          <w:szCs w:val="28"/>
          <w:lang w:val="en-US"/>
        </w:rPr>
        <w:t xml:space="preserve"> </w:t>
      </w:r>
      <w:proofErr w:type="spellStart"/>
      <w:r w:rsidRPr="006D2091">
        <w:rPr>
          <w:sz w:val="28"/>
          <w:szCs w:val="28"/>
          <w:lang w:val="uk-UA"/>
        </w:rPr>
        <w:t>Tartachnyk</w:t>
      </w:r>
      <w:proofErr w:type="spellEnd"/>
      <w:r w:rsidRPr="006D2091">
        <w:rPr>
          <w:sz w:val="28"/>
          <w:szCs w:val="28"/>
          <w:lang w:val="uk-UA"/>
        </w:rPr>
        <w:t xml:space="preserve">, </w:t>
      </w:r>
      <w:proofErr w:type="spellStart"/>
      <w:r w:rsidRPr="006D2091">
        <w:rPr>
          <w:sz w:val="28"/>
          <w:szCs w:val="28"/>
          <w:lang w:val="uk-UA"/>
        </w:rPr>
        <w:t>M.E</w:t>
      </w:r>
      <w:proofErr w:type="spellEnd"/>
      <w:r w:rsidRPr="006D2091">
        <w:rPr>
          <w:sz w:val="28"/>
          <w:szCs w:val="28"/>
          <w:lang w:val="uk-UA"/>
        </w:rPr>
        <w:t xml:space="preserve">. </w:t>
      </w:r>
      <w:proofErr w:type="spellStart"/>
      <w:r w:rsidRPr="006D2091">
        <w:rPr>
          <w:sz w:val="28"/>
          <w:szCs w:val="28"/>
          <w:lang w:val="uk-UA"/>
        </w:rPr>
        <w:t>Chumak</w:t>
      </w:r>
      <w:proofErr w:type="spellEnd"/>
      <w:r w:rsidRPr="006D2091">
        <w:rPr>
          <w:sz w:val="28"/>
          <w:szCs w:val="28"/>
          <w:lang w:val="en-US"/>
        </w:rPr>
        <w:t>.</w:t>
      </w:r>
      <w:r w:rsidRPr="006D2091">
        <w:rPr>
          <w:sz w:val="28"/>
          <w:szCs w:val="28"/>
          <w:lang w:val="uk-UA"/>
        </w:rPr>
        <w:t xml:space="preserve"> </w:t>
      </w:r>
      <w:r w:rsidRPr="006D2091">
        <w:rPr>
          <w:sz w:val="28"/>
          <w:szCs w:val="28"/>
          <w:lang w:val="en-US"/>
        </w:rPr>
        <w:t>S</w:t>
      </w:r>
      <w:proofErr w:type="spellStart"/>
      <w:r w:rsidRPr="006D2091">
        <w:rPr>
          <w:sz w:val="28"/>
          <w:szCs w:val="28"/>
          <w:lang w:val="uk-UA"/>
        </w:rPr>
        <w:t>pectral</w:t>
      </w:r>
      <w:proofErr w:type="spellEnd"/>
      <w:r w:rsidRPr="006D2091">
        <w:rPr>
          <w:sz w:val="28"/>
          <w:szCs w:val="28"/>
          <w:lang w:val="uk-UA"/>
        </w:rPr>
        <w:t xml:space="preserve"> </w:t>
      </w:r>
      <w:proofErr w:type="spellStart"/>
      <w:r w:rsidRPr="006D2091">
        <w:rPr>
          <w:sz w:val="28"/>
          <w:szCs w:val="28"/>
          <w:lang w:val="uk-UA"/>
        </w:rPr>
        <w:t>characteristics</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s - </w:t>
      </w:r>
      <w:proofErr w:type="spellStart"/>
      <w:r w:rsidRPr="006D2091">
        <w:rPr>
          <w:sz w:val="28"/>
          <w:szCs w:val="28"/>
          <w:lang w:val="uk-UA"/>
        </w:rPr>
        <w:t>diodes</w:t>
      </w:r>
      <w:proofErr w:type="spellEnd"/>
      <w:r w:rsidRPr="006D2091">
        <w:rPr>
          <w:sz w:val="28"/>
          <w:szCs w:val="28"/>
          <w:lang w:val="uk-UA"/>
        </w:rPr>
        <w:t xml:space="preserve"> </w:t>
      </w:r>
      <w:proofErr w:type="spellStart"/>
      <w:r w:rsidRPr="006D2091">
        <w:rPr>
          <w:sz w:val="28"/>
          <w:szCs w:val="28"/>
          <w:lang w:val="uk-UA"/>
        </w:rPr>
        <w:t>grown</w:t>
      </w:r>
      <w:proofErr w:type="spellEnd"/>
      <w:r w:rsidRPr="006D2091">
        <w:rPr>
          <w:sz w:val="28"/>
          <w:szCs w:val="28"/>
          <w:lang w:val="uk-UA"/>
        </w:rPr>
        <w:t xml:space="preserve"> </w:t>
      </w:r>
      <w:proofErr w:type="spellStart"/>
      <w:r w:rsidRPr="006D2091">
        <w:rPr>
          <w:sz w:val="28"/>
          <w:szCs w:val="28"/>
          <w:lang w:val="uk-UA"/>
        </w:rPr>
        <w:t>on</w:t>
      </w:r>
      <w:proofErr w:type="spellEnd"/>
      <w:r w:rsidRPr="006D2091">
        <w:rPr>
          <w:sz w:val="28"/>
          <w:szCs w:val="28"/>
          <w:lang w:val="uk-UA"/>
        </w:rPr>
        <w:t xml:space="preserve"> </w:t>
      </w:r>
      <w:proofErr w:type="spellStart"/>
      <w:r w:rsidRPr="006D2091">
        <w:rPr>
          <w:sz w:val="28"/>
          <w:szCs w:val="28"/>
          <w:lang w:val="uk-UA"/>
        </w:rPr>
        <w:t>the</w:t>
      </w:r>
      <w:proofErr w:type="spellEnd"/>
      <w:r w:rsidRPr="006D2091">
        <w:rPr>
          <w:sz w:val="28"/>
          <w:szCs w:val="28"/>
          <w:lang w:val="uk-UA"/>
        </w:rPr>
        <w:t xml:space="preserve"> </w:t>
      </w:r>
      <w:proofErr w:type="spellStart"/>
      <w:r w:rsidRPr="006D2091">
        <w:rPr>
          <w:sz w:val="28"/>
          <w:szCs w:val="28"/>
          <w:lang w:val="uk-UA"/>
        </w:rPr>
        <w:t>basis</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gallium</w:t>
      </w:r>
      <w:proofErr w:type="spellEnd"/>
      <w:r w:rsidRPr="006D2091">
        <w:rPr>
          <w:sz w:val="28"/>
          <w:szCs w:val="28"/>
          <w:lang w:val="uk-UA"/>
        </w:rPr>
        <w:t xml:space="preserve"> </w:t>
      </w:r>
      <w:proofErr w:type="spellStart"/>
      <w:r w:rsidRPr="006D2091">
        <w:rPr>
          <w:sz w:val="28"/>
          <w:szCs w:val="28"/>
          <w:lang w:val="uk-UA"/>
        </w:rPr>
        <w:t>phosphide</w:t>
      </w:r>
      <w:proofErr w:type="spellEnd"/>
      <w:r w:rsidRPr="006D2091">
        <w:rPr>
          <w:sz w:val="28"/>
          <w:szCs w:val="28"/>
          <w:lang w:val="en-US"/>
        </w:rPr>
        <w:t>.</w:t>
      </w:r>
      <w:r w:rsidRPr="006D2091">
        <w:rPr>
          <w:sz w:val="28"/>
          <w:szCs w:val="28"/>
          <w:lang w:val="uk-UA"/>
        </w:rPr>
        <w:t xml:space="preserve"> </w:t>
      </w:r>
      <w:proofErr w:type="spellStart"/>
      <w:r w:rsidRPr="006D2091">
        <w:rPr>
          <w:sz w:val="28"/>
          <w:szCs w:val="28"/>
          <w:lang w:val="uk-UA"/>
        </w:rPr>
        <w:t>Bulletin</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Cherkasy</w:t>
      </w:r>
      <w:proofErr w:type="spellEnd"/>
      <w:r w:rsidRPr="006D2091">
        <w:rPr>
          <w:sz w:val="28"/>
          <w:szCs w:val="28"/>
          <w:lang w:val="uk-UA"/>
        </w:rPr>
        <w:t xml:space="preserve"> </w:t>
      </w:r>
      <w:proofErr w:type="spellStart"/>
      <w:r w:rsidRPr="006D2091">
        <w:rPr>
          <w:sz w:val="28"/>
          <w:szCs w:val="28"/>
          <w:lang w:val="uk-UA"/>
        </w:rPr>
        <w:t>University</w:t>
      </w:r>
      <w:proofErr w:type="spellEnd"/>
      <w:r w:rsidRPr="006D2091">
        <w:rPr>
          <w:sz w:val="28"/>
          <w:szCs w:val="28"/>
          <w:lang w:val="uk-UA"/>
        </w:rPr>
        <w:t xml:space="preserve">. </w:t>
      </w:r>
      <w:proofErr w:type="spellStart"/>
      <w:r w:rsidRPr="006D2091">
        <w:rPr>
          <w:sz w:val="28"/>
          <w:szCs w:val="28"/>
          <w:lang w:val="uk-UA"/>
        </w:rPr>
        <w:t>Series</w:t>
      </w:r>
      <w:proofErr w:type="spellEnd"/>
      <w:r w:rsidRPr="006D2091">
        <w:rPr>
          <w:sz w:val="28"/>
          <w:szCs w:val="28"/>
          <w:lang w:val="uk-UA"/>
        </w:rPr>
        <w:t xml:space="preserve"> "</w:t>
      </w:r>
      <w:proofErr w:type="spellStart"/>
      <w:r w:rsidRPr="006D2091">
        <w:rPr>
          <w:sz w:val="28"/>
          <w:szCs w:val="28"/>
          <w:lang w:val="uk-UA"/>
        </w:rPr>
        <w:t>Physics</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Mathematics</w:t>
      </w:r>
      <w:proofErr w:type="spellEnd"/>
      <w:r w:rsidRPr="006D2091">
        <w:rPr>
          <w:sz w:val="28"/>
          <w:szCs w:val="28"/>
          <w:lang w:val="uk-UA"/>
        </w:rPr>
        <w:t>"</w:t>
      </w:r>
      <w:r w:rsidRPr="006D2091">
        <w:rPr>
          <w:sz w:val="28"/>
          <w:szCs w:val="28"/>
          <w:lang w:val="en-US"/>
        </w:rPr>
        <w:t xml:space="preserve"> </w:t>
      </w:r>
      <w:proofErr w:type="spellStart"/>
      <w:r w:rsidRPr="006D2091">
        <w:rPr>
          <w:sz w:val="28"/>
          <w:szCs w:val="28"/>
          <w:lang w:val="uk-UA"/>
        </w:rPr>
        <w:t>Vol</w:t>
      </w:r>
      <w:proofErr w:type="spellEnd"/>
      <w:r w:rsidRPr="006D2091">
        <w:rPr>
          <w:sz w:val="28"/>
          <w:szCs w:val="28"/>
          <w:lang w:val="uk-UA"/>
        </w:rPr>
        <w:t xml:space="preserve">. 1 </w:t>
      </w:r>
      <w:proofErr w:type="spellStart"/>
      <w:r w:rsidRPr="006D2091">
        <w:rPr>
          <w:sz w:val="28"/>
          <w:szCs w:val="28"/>
          <w:lang w:val="uk-UA"/>
        </w:rPr>
        <w:t>No</w:t>
      </w:r>
      <w:proofErr w:type="spellEnd"/>
      <w:r w:rsidRPr="006D2091">
        <w:rPr>
          <w:sz w:val="28"/>
          <w:szCs w:val="28"/>
          <w:lang w:val="uk-UA"/>
        </w:rPr>
        <w:t xml:space="preserve">. 1. 2023   </w:t>
      </w:r>
      <w:hyperlink r:id="rId201" w:history="1">
        <w:r w:rsidRPr="006D2091">
          <w:rPr>
            <w:rStyle w:val="a9"/>
            <w:sz w:val="28"/>
            <w:szCs w:val="28"/>
            <w:lang w:val="uk-UA"/>
          </w:rPr>
          <w:t>https://doi.org/10.31651/2076-5851-2023-37-49</w:t>
        </w:r>
      </w:hyperlink>
      <w:r w:rsidRPr="006D2091">
        <w:rPr>
          <w:sz w:val="28"/>
          <w:szCs w:val="28"/>
          <w:lang w:val="uk-UA"/>
        </w:rPr>
        <w:t xml:space="preserve"> </w:t>
      </w:r>
    </w:p>
    <w:p w14:paraId="4C08100B" w14:textId="77777777" w:rsidR="0067026B" w:rsidRDefault="0067026B" w:rsidP="0067026B">
      <w:pPr>
        <w:pStyle w:val="a5"/>
        <w:numPr>
          <w:ilvl w:val="0"/>
          <w:numId w:val="42"/>
        </w:numPr>
        <w:tabs>
          <w:tab w:val="left" w:pos="1348"/>
          <w:tab w:val="left" w:pos="3482"/>
          <w:tab w:val="left" w:pos="4364"/>
          <w:tab w:val="left" w:pos="6791"/>
          <w:tab w:val="left" w:pos="8178"/>
          <w:tab w:val="left" w:pos="9214"/>
        </w:tabs>
        <w:spacing w:line="360" w:lineRule="auto"/>
        <w:ind w:left="709" w:right="-1" w:hanging="425"/>
        <w:jc w:val="both"/>
        <w:rPr>
          <w:sz w:val="28"/>
          <w:szCs w:val="28"/>
          <w:lang w:val="en-US"/>
        </w:rPr>
      </w:pPr>
      <w:r w:rsidRPr="006D2091">
        <w:rPr>
          <w:b/>
          <w:sz w:val="28"/>
          <w:szCs w:val="28"/>
          <w:lang w:val="en-US"/>
        </w:rPr>
        <w:t>D</w:t>
      </w:r>
      <w:r w:rsidRPr="006D2091">
        <w:rPr>
          <w:b/>
          <w:sz w:val="28"/>
          <w:szCs w:val="28"/>
          <w:lang w:val="uk-UA"/>
        </w:rPr>
        <w:t xml:space="preserve">. </w:t>
      </w:r>
      <w:r w:rsidRPr="006D2091">
        <w:rPr>
          <w:b/>
          <w:sz w:val="28"/>
          <w:szCs w:val="28"/>
          <w:lang w:val="en-US"/>
        </w:rPr>
        <w:t>P</w:t>
      </w:r>
      <w:r w:rsidRPr="006D2091">
        <w:rPr>
          <w:b/>
          <w:sz w:val="28"/>
          <w:szCs w:val="28"/>
          <w:lang w:val="uk-UA"/>
        </w:rPr>
        <w:t xml:space="preserve">. </w:t>
      </w:r>
      <w:proofErr w:type="spellStart"/>
      <w:r w:rsidRPr="006D2091">
        <w:rPr>
          <w:b/>
          <w:sz w:val="28"/>
          <w:szCs w:val="28"/>
          <w:lang w:val="en-US"/>
        </w:rPr>
        <w:t>Stratilat</w:t>
      </w:r>
      <w:proofErr w:type="spellEnd"/>
      <w:r w:rsidRPr="006D2091">
        <w:rPr>
          <w:b/>
          <w:sz w:val="28"/>
          <w:szCs w:val="28"/>
          <w:lang w:val="uk-UA"/>
        </w:rPr>
        <w:t>,</w:t>
      </w:r>
      <w:r w:rsidRPr="006D2091">
        <w:rPr>
          <w:sz w:val="28"/>
          <w:szCs w:val="28"/>
          <w:lang w:val="uk-UA"/>
        </w:rPr>
        <w:t xml:space="preserve"> </w:t>
      </w:r>
      <w:r w:rsidRPr="006D2091">
        <w:rPr>
          <w:sz w:val="28"/>
          <w:szCs w:val="28"/>
          <w:lang w:val="en-US"/>
        </w:rPr>
        <w:t>O</w:t>
      </w:r>
      <w:r w:rsidRPr="006D2091">
        <w:rPr>
          <w:sz w:val="28"/>
          <w:szCs w:val="28"/>
          <w:lang w:val="uk-UA"/>
        </w:rPr>
        <w:t>.</w:t>
      </w:r>
      <w:r w:rsidRPr="006D2091">
        <w:rPr>
          <w:sz w:val="28"/>
          <w:szCs w:val="28"/>
          <w:lang w:val="en-US"/>
        </w:rPr>
        <w:t>G</w:t>
      </w:r>
      <w:r w:rsidRPr="006D2091">
        <w:rPr>
          <w:sz w:val="28"/>
          <w:szCs w:val="28"/>
          <w:lang w:val="uk-UA"/>
        </w:rPr>
        <w:t xml:space="preserve">. </w:t>
      </w:r>
      <w:proofErr w:type="spellStart"/>
      <w:r w:rsidRPr="006D2091">
        <w:rPr>
          <w:sz w:val="28"/>
          <w:szCs w:val="28"/>
          <w:lang w:val="en-US"/>
        </w:rPr>
        <w:t>Diakov</w:t>
      </w:r>
      <w:proofErr w:type="spellEnd"/>
      <w:r w:rsidRPr="006D2091">
        <w:rPr>
          <w:sz w:val="28"/>
          <w:szCs w:val="28"/>
          <w:lang w:val="uk-UA"/>
        </w:rPr>
        <w:t xml:space="preserve">, </w:t>
      </w:r>
      <w:proofErr w:type="spellStart"/>
      <w:r w:rsidRPr="006D2091">
        <w:rPr>
          <w:sz w:val="28"/>
          <w:szCs w:val="28"/>
          <w:lang w:val="uk-UA"/>
        </w:rPr>
        <w:t>І.А</w:t>
      </w:r>
      <w:proofErr w:type="spellEnd"/>
      <w:r w:rsidRPr="006D2091">
        <w:rPr>
          <w:sz w:val="28"/>
          <w:szCs w:val="28"/>
          <w:lang w:val="uk-UA"/>
        </w:rPr>
        <w:t xml:space="preserve">. </w:t>
      </w:r>
      <w:proofErr w:type="spellStart"/>
      <w:r w:rsidRPr="006D2091">
        <w:rPr>
          <w:sz w:val="28"/>
          <w:szCs w:val="28"/>
          <w:lang w:val="en-US"/>
        </w:rPr>
        <w:t>Maliuk</w:t>
      </w:r>
      <w:proofErr w:type="spellEnd"/>
      <w:proofErr w:type="gramStart"/>
      <w:r w:rsidRPr="006D2091">
        <w:rPr>
          <w:sz w:val="28"/>
          <w:szCs w:val="28"/>
          <w:lang w:val="uk-UA"/>
        </w:rPr>
        <w:t>, ,</w:t>
      </w:r>
      <w:proofErr w:type="gramEnd"/>
      <w:r w:rsidRPr="006D2091">
        <w:rPr>
          <w:sz w:val="28"/>
          <w:szCs w:val="28"/>
          <w:lang w:val="uk-UA"/>
        </w:rPr>
        <w:t xml:space="preserve"> М.</w:t>
      </w:r>
      <w:r w:rsidRPr="006D2091">
        <w:rPr>
          <w:sz w:val="28"/>
          <w:szCs w:val="28"/>
          <w:lang w:val="en-US"/>
        </w:rPr>
        <w:t>V</w:t>
      </w:r>
      <w:r w:rsidRPr="006D2091">
        <w:rPr>
          <w:sz w:val="28"/>
          <w:szCs w:val="28"/>
          <w:lang w:val="uk-UA"/>
        </w:rPr>
        <w:t xml:space="preserve">. </w:t>
      </w:r>
      <w:proofErr w:type="spellStart"/>
      <w:r w:rsidRPr="006D2091">
        <w:rPr>
          <w:sz w:val="28"/>
          <w:szCs w:val="28"/>
          <w:lang w:val="en-US"/>
        </w:rPr>
        <w:t>Strilchuk</w:t>
      </w:r>
      <w:proofErr w:type="spellEnd"/>
      <w:r w:rsidRPr="006D2091">
        <w:rPr>
          <w:sz w:val="28"/>
          <w:szCs w:val="28"/>
          <w:lang w:val="uk-UA"/>
        </w:rPr>
        <w:t xml:space="preserve">, </w:t>
      </w:r>
      <w:r w:rsidRPr="006D2091">
        <w:rPr>
          <w:sz w:val="28"/>
          <w:szCs w:val="28"/>
          <w:lang w:val="en-US"/>
        </w:rPr>
        <w:t>V</w:t>
      </w:r>
      <w:r w:rsidRPr="006D2091">
        <w:rPr>
          <w:sz w:val="28"/>
          <w:szCs w:val="28"/>
          <w:lang w:val="uk-UA"/>
        </w:rPr>
        <w:t>.</w:t>
      </w:r>
      <w:r w:rsidRPr="006D2091">
        <w:rPr>
          <w:sz w:val="28"/>
          <w:szCs w:val="28"/>
          <w:lang w:val="en-US"/>
        </w:rPr>
        <w:t>V</w:t>
      </w:r>
      <w:r w:rsidRPr="006D2091">
        <w:rPr>
          <w:sz w:val="28"/>
          <w:szCs w:val="28"/>
          <w:lang w:val="uk-UA"/>
        </w:rPr>
        <w:t xml:space="preserve">. </w:t>
      </w:r>
      <w:proofErr w:type="spellStart"/>
      <w:r w:rsidRPr="006D2091">
        <w:rPr>
          <w:sz w:val="28"/>
          <w:szCs w:val="28"/>
          <w:lang w:val="en-US"/>
        </w:rPr>
        <w:t>Tryshyn</w:t>
      </w:r>
      <w:proofErr w:type="spellEnd"/>
      <w:r w:rsidRPr="006D2091">
        <w:rPr>
          <w:sz w:val="28"/>
          <w:szCs w:val="28"/>
          <w:lang w:val="uk-UA"/>
        </w:rPr>
        <w:t xml:space="preserve">. </w:t>
      </w:r>
      <w:r w:rsidRPr="006D2091">
        <w:rPr>
          <w:sz w:val="28"/>
          <w:szCs w:val="28"/>
          <w:lang w:val="en-US"/>
        </w:rPr>
        <w:t xml:space="preserve">Calculation of spectrum and neutron flux density in experimental channels of </w:t>
      </w:r>
      <w:proofErr w:type="spellStart"/>
      <w:r w:rsidRPr="006D2091">
        <w:rPr>
          <w:sz w:val="28"/>
          <w:szCs w:val="28"/>
          <w:lang w:val="en-US"/>
        </w:rPr>
        <w:t>WWR</w:t>
      </w:r>
      <w:proofErr w:type="spellEnd"/>
      <w:r w:rsidRPr="006D2091">
        <w:rPr>
          <w:sz w:val="28"/>
          <w:szCs w:val="28"/>
          <w:lang w:val="en-US"/>
        </w:rPr>
        <w:t xml:space="preserve">-M reactor. </w:t>
      </w:r>
      <w:r w:rsidRPr="006D2091">
        <w:rPr>
          <w:sz w:val="28"/>
          <w:szCs w:val="28"/>
          <w:lang w:val="uk-UA"/>
        </w:rPr>
        <w:t>Ядерна фізика та</w:t>
      </w:r>
      <w:r w:rsidRPr="006D2091">
        <w:rPr>
          <w:spacing w:val="-1"/>
          <w:sz w:val="28"/>
          <w:szCs w:val="28"/>
          <w:lang w:val="uk-UA"/>
        </w:rPr>
        <w:t xml:space="preserve"> </w:t>
      </w:r>
      <w:r w:rsidRPr="006D2091">
        <w:rPr>
          <w:sz w:val="28"/>
          <w:szCs w:val="28"/>
          <w:lang w:val="uk-UA"/>
        </w:rPr>
        <w:t>енергетика</w:t>
      </w:r>
      <w:r w:rsidRPr="006D2091">
        <w:rPr>
          <w:sz w:val="28"/>
          <w:szCs w:val="28"/>
          <w:lang w:val="en-US"/>
        </w:rPr>
        <w:t xml:space="preserve"> 22. 2021. C. 243-248. </w:t>
      </w:r>
      <w:r w:rsidRPr="006D2091">
        <w:rPr>
          <w:sz w:val="28"/>
          <w:szCs w:val="28"/>
          <w:lang w:val="uk-UA"/>
        </w:rPr>
        <w:t>(</w:t>
      </w:r>
      <w:r w:rsidRPr="006D2091">
        <w:rPr>
          <w:sz w:val="28"/>
          <w:szCs w:val="28"/>
          <w:lang w:val="en-US"/>
        </w:rPr>
        <w:t>Q-3, SCOPUS, EBSCO)</w:t>
      </w:r>
      <w:r>
        <w:rPr>
          <w:sz w:val="28"/>
          <w:szCs w:val="28"/>
          <w:lang w:val="uk-UA"/>
        </w:rPr>
        <w:t xml:space="preserve"> </w:t>
      </w:r>
      <w:hyperlink r:id="rId202" w:history="1">
        <w:r w:rsidRPr="006D2091">
          <w:rPr>
            <w:rStyle w:val="a9"/>
            <w:sz w:val="28"/>
            <w:szCs w:val="28"/>
            <w:lang w:val="en-US"/>
          </w:rPr>
          <w:t>https://doi.org/10.15407/jnpae2021.03.243</w:t>
        </w:r>
      </w:hyperlink>
      <w:r w:rsidRPr="006D2091">
        <w:rPr>
          <w:sz w:val="28"/>
          <w:szCs w:val="28"/>
          <w:lang w:val="en-US"/>
        </w:rPr>
        <w:t xml:space="preserve"> </w:t>
      </w:r>
    </w:p>
    <w:p w14:paraId="6C5C44BE" w14:textId="7291EF03" w:rsidR="0067026B" w:rsidRPr="001204F9" w:rsidRDefault="007067C5" w:rsidP="0067026B">
      <w:pPr>
        <w:pStyle w:val="a5"/>
        <w:numPr>
          <w:ilvl w:val="0"/>
          <w:numId w:val="42"/>
        </w:numPr>
        <w:tabs>
          <w:tab w:val="left" w:pos="1348"/>
          <w:tab w:val="left" w:pos="3482"/>
          <w:tab w:val="left" w:pos="4364"/>
          <w:tab w:val="left" w:pos="6791"/>
          <w:tab w:val="left" w:pos="8178"/>
          <w:tab w:val="left" w:pos="9214"/>
        </w:tabs>
        <w:spacing w:line="360" w:lineRule="auto"/>
        <w:ind w:left="709" w:right="-1" w:hanging="425"/>
        <w:jc w:val="both"/>
        <w:rPr>
          <w:sz w:val="28"/>
          <w:szCs w:val="28"/>
          <w:highlight w:val="yellow"/>
          <w:lang w:val="en-US"/>
        </w:rPr>
      </w:pPr>
      <w:r>
        <w:rPr>
          <w:sz w:val="28"/>
          <w:szCs w:val="28"/>
          <w:highlight w:val="yellow"/>
        </w:rPr>
        <w:t xml:space="preserve">Драгоманова </w:t>
      </w:r>
      <w:proofErr w:type="spellStart"/>
      <w:r>
        <w:rPr>
          <w:sz w:val="28"/>
          <w:szCs w:val="28"/>
          <w:highlight w:val="yellow"/>
        </w:rPr>
        <w:t>стат</w:t>
      </w:r>
      <w:proofErr w:type="spellEnd"/>
      <w:r w:rsidR="00F354CA">
        <w:rPr>
          <w:sz w:val="28"/>
          <w:szCs w:val="28"/>
          <w:highlight w:val="yellow"/>
          <w:lang w:val="uk-UA"/>
        </w:rPr>
        <w:t>т</w:t>
      </w:r>
      <w:r w:rsidR="0067026B" w:rsidRPr="001204F9">
        <w:rPr>
          <w:sz w:val="28"/>
          <w:szCs w:val="28"/>
          <w:highlight w:val="yellow"/>
        </w:rPr>
        <w:t>я</w:t>
      </w:r>
    </w:p>
    <w:p w14:paraId="2AC6298E" w14:textId="77777777" w:rsidR="0067026B" w:rsidRPr="006D2091" w:rsidRDefault="0067026B" w:rsidP="0067026B">
      <w:pPr>
        <w:pStyle w:val="a5"/>
        <w:tabs>
          <w:tab w:val="left" w:pos="1348"/>
          <w:tab w:val="left" w:pos="3482"/>
          <w:tab w:val="left" w:pos="4364"/>
          <w:tab w:val="left" w:pos="6791"/>
          <w:tab w:val="left" w:pos="8178"/>
          <w:tab w:val="left" w:pos="8647"/>
        </w:tabs>
        <w:spacing w:before="360" w:after="300" w:line="360" w:lineRule="auto"/>
        <w:ind w:left="709" w:right="-1" w:hanging="425"/>
        <w:jc w:val="center"/>
        <w:rPr>
          <w:b/>
          <w:sz w:val="28"/>
          <w:szCs w:val="28"/>
        </w:rPr>
      </w:pPr>
      <w:proofErr w:type="spellStart"/>
      <w:r w:rsidRPr="006D2091">
        <w:rPr>
          <w:b/>
          <w:sz w:val="28"/>
          <w:szCs w:val="28"/>
        </w:rPr>
        <w:t>Праці</w:t>
      </w:r>
      <w:proofErr w:type="spellEnd"/>
      <w:r w:rsidRPr="0088453D">
        <w:rPr>
          <w:b/>
          <w:sz w:val="28"/>
          <w:szCs w:val="28"/>
        </w:rPr>
        <w:t xml:space="preserve"> </w:t>
      </w:r>
      <w:r w:rsidRPr="006D2091">
        <w:rPr>
          <w:b/>
          <w:sz w:val="28"/>
          <w:szCs w:val="28"/>
        </w:rPr>
        <w:t>з</w:t>
      </w:r>
      <w:r w:rsidRPr="0088453D">
        <w:rPr>
          <w:b/>
          <w:sz w:val="28"/>
          <w:szCs w:val="28"/>
        </w:rPr>
        <w:t xml:space="preserve"> </w:t>
      </w:r>
      <w:proofErr w:type="spellStart"/>
      <w:r w:rsidRPr="006D2091">
        <w:rPr>
          <w:b/>
          <w:sz w:val="28"/>
          <w:szCs w:val="28"/>
        </w:rPr>
        <w:t>представленими</w:t>
      </w:r>
      <w:proofErr w:type="spellEnd"/>
      <w:r w:rsidRPr="006D2091">
        <w:rPr>
          <w:b/>
          <w:sz w:val="28"/>
          <w:szCs w:val="28"/>
        </w:rPr>
        <w:t xml:space="preserve"> </w:t>
      </w:r>
      <w:proofErr w:type="spellStart"/>
      <w:r w:rsidRPr="006D2091">
        <w:rPr>
          <w:b/>
          <w:sz w:val="28"/>
          <w:szCs w:val="28"/>
        </w:rPr>
        <w:t>матеріалами</w:t>
      </w:r>
      <w:proofErr w:type="spellEnd"/>
      <w:r w:rsidRPr="006D2091">
        <w:rPr>
          <w:b/>
          <w:sz w:val="28"/>
          <w:szCs w:val="28"/>
        </w:rPr>
        <w:t xml:space="preserve"> </w:t>
      </w:r>
      <w:proofErr w:type="spellStart"/>
      <w:r w:rsidRPr="006D2091">
        <w:rPr>
          <w:b/>
          <w:sz w:val="28"/>
          <w:szCs w:val="28"/>
        </w:rPr>
        <w:t>апробації</w:t>
      </w:r>
      <w:proofErr w:type="spellEnd"/>
      <w:r w:rsidRPr="006D2091">
        <w:rPr>
          <w:b/>
          <w:sz w:val="28"/>
          <w:szCs w:val="28"/>
        </w:rPr>
        <w:t xml:space="preserve"> </w:t>
      </w:r>
      <w:proofErr w:type="spellStart"/>
      <w:r w:rsidRPr="006D2091">
        <w:rPr>
          <w:b/>
          <w:sz w:val="28"/>
          <w:szCs w:val="28"/>
        </w:rPr>
        <w:t>дисертації</w:t>
      </w:r>
      <w:proofErr w:type="spellEnd"/>
      <w:r w:rsidRPr="006D2091">
        <w:rPr>
          <w:b/>
          <w:sz w:val="28"/>
          <w:szCs w:val="28"/>
        </w:rPr>
        <w:t>.</w:t>
      </w:r>
    </w:p>
    <w:p w14:paraId="0F35023B" w14:textId="77777777" w:rsidR="0067026B" w:rsidRPr="00C35255" w:rsidRDefault="0067026B" w:rsidP="0067026B">
      <w:pPr>
        <w:pStyle w:val="a5"/>
        <w:numPr>
          <w:ilvl w:val="0"/>
          <w:numId w:val="43"/>
        </w:numPr>
        <w:tabs>
          <w:tab w:val="left" w:pos="1348"/>
          <w:tab w:val="left" w:pos="3482"/>
          <w:tab w:val="left" w:pos="4364"/>
          <w:tab w:val="left" w:pos="5670"/>
          <w:tab w:val="left" w:pos="8178"/>
          <w:tab w:val="left" w:pos="9566"/>
        </w:tabs>
        <w:spacing w:line="360" w:lineRule="auto"/>
        <w:ind w:right="-1"/>
        <w:jc w:val="both"/>
        <w:rPr>
          <w:rStyle w:val="a9"/>
          <w:color w:val="auto"/>
          <w:sz w:val="28"/>
          <w:szCs w:val="28"/>
          <w:u w:val="none"/>
          <w:lang w:val="uk-UA"/>
        </w:rPr>
      </w:pPr>
      <w:proofErr w:type="spellStart"/>
      <w:r w:rsidRPr="006D2091">
        <w:rPr>
          <w:b/>
          <w:sz w:val="28"/>
          <w:szCs w:val="28"/>
          <w:lang w:val="uk-UA"/>
        </w:rPr>
        <w:t>Dmytro</w:t>
      </w:r>
      <w:proofErr w:type="spellEnd"/>
      <w:r w:rsidRPr="006D2091">
        <w:rPr>
          <w:b/>
          <w:sz w:val="28"/>
          <w:szCs w:val="28"/>
          <w:lang w:val="uk-UA"/>
        </w:rPr>
        <w:t xml:space="preserve"> </w:t>
      </w:r>
      <w:proofErr w:type="spellStart"/>
      <w:r w:rsidRPr="006D2091">
        <w:rPr>
          <w:b/>
          <w:sz w:val="28"/>
          <w:szCs w:val="28"/>
          <w:lang w:val="uk-UA"/>
        </w:rPr>
        <w:t>Stratilat</w:t>
      </w:r>
      <w:proofErr w:type="spellEnd"/>
      <w:r w:rsidRPr="006D2091">
        <w:rPr>
          <w:sz w:val="28"/>
          <w:szCs w:val="28"/>
          <w:lang w:val="uk-UA"/>
        </w:rPr>
        <w:t>,</w:t>
      </w:r>
      <w:r w:rsidRPr="006D2091">
        <w:rPr>
          <w:sz w:val="28"/>
          <w:szCs w:val="28"/>
          <w:lang w:val="en-US"/>
        </w:rPr>
        <w:t xml:space="preserve"> </w:t>
      </w:r>
      <w:proofErr w:type="spellStart"/>
      <w:r w:rsidRPr="006D2091">
        <w:rPr>
          <w:sz w:val="28"/>
          <w:szCs w:val="28"/>
          <w:lang w:val="uk-UA"/>
        </w:rPr>
        <w:t>Roman</w:t>
      </w:r>
      <w:proofErr w:type="spellEnd"/>
      <w:r w:rsidRPr="006D2091">
        <w:rPr>
          <w:sz w:val="28"/>
          <w:szCs w:val="28"/>
          <w:lang w:val="uk-UA"/>
        </w:rPr>
        <w:t xml:space="preserve"> </w:t>
      </w:r>
      <w:proofErr w:type="spellStart"/>
      <w:r w:rsidRPr="006D2091">
        <w:rPr>
          <w:sz w:val="28"/>
          <w:szCs w:val="28"/>
          <w:lang w:val="uk-UA"/>
        </w:rPr>
        <w:t>Vernydub</w:t>
      </w:r>
      <w:proofErr w:type="spellEnd"/>
      <w:r w:rsidRPr="006D2091">
        <w:rPr>
          <w:sz w:val="28"/>
          <w:szCs w:val="28"/>
          <w:lang w:val="uk-UA"/>
        </w:rPr>
        <w:t xml:space="preserve">, </w:t>
      </w:r>
      <w:proofErr w:type="spellStart"/>
      <w:r w:rsidRPr="006D2091">
        <w:rPr>
          <w:sz w:val="28"/>
          <w:szCs w:val="28"/>
          <w:lang w:val="uk-UA"/>
        </w:rPr>
        <w:t>Olena</w:t>
      </w:r>
      <w:proofErr w:type="spellEnd"/>
      <w:r w:rsidRPr="006D2091">
        <w:rPr>
          <w:sz w:val="28"/>
          <w:szCs w:val="28"/>
          <w:lang w:val="uk-UA"/>
        </w:rPr>
        <w:t xml:space="preserve"> </w:t>
      </w:r>
      <w:proofErr w:type="spellStart"/>
      <w:r w:rsidRPr="006D2091">
        <w:rPr>
          <w:sz w:val="28"/>
          <w:szCs w:val="28"/>
          <w:lang w:val="uk-UA"/>
        </w:rPr>
        <w:t>Kyrylenko</w:t>
      </w:r>
      <w:proofErr w:type="spellEnd"/>
      <w:r w:rsidRPr="006D2091">
        <w:rPr>
          <w:sz w:val="28"/>
          <w:szCs w:val="28"/>
          <w:lang w:val="uk-UA"/>
        </w:rPr>
        <w:t xml:space="preserve">, </w:t>
      </w:r>
      <w:proofErr w:type="spellStart"/>
      <w:r w:rsidRPr="006D2091">
        <w:rPr>
          <w:sz w:val="28"/>
          <w:szCs w:val="28"/>
          <w:lang w:val="uk-UA"/>
        </w:rPr>
        <w:t>Oksana</w:t>
      </w:r>
      <w:proofErr w:type="spellEnd"/>
      <w:r w:rsidRPr="006D2091">
        <w:rPr>
          <w:sz w:val="28"/>
          <w:szCs w:val="28"/>
          <w:lang w:val="uk-UA"/>
        </w:rPr>
        <w:t xml:space="preserve"> </w:t>
      </w:r>
      <w:proofErr w:type="spellStart"/>
      <w:r w:rsidRPr="006D2091">
        <w:rPr>
          <w:sz w:val="28"/>
          <w:szCs w:val="28"/>
          <w:lang w:val="uk-UA"/>
        </w:rPr>
        <w:t>Konoreva</w:t>
      </w:r>
      <w:proofErr w:type="spellEnd"/>
      <w:r w:rsidRPr="006D2091">
        <w:rPr>
          <w:sz w:val="28"/>
          <w:szCs w:val="28"/>
          <w:lang w:val="uk-UA"/>
        </w:rPr>
        <w:t xml:space="preserve">, </w:t>
      </w:r>
      <w:proofErr w:type="spellStart"/>
      <w:r w:rsidRPr="006D2091">
        <w:rPr>
          <w:sz w:val="28"/>
          <w:szCs w:val="28"/>
          <w:lang w:val="uk-UA"/>
        </w:rPr>
        <w:t>Oleksander</w:t>
      </w:r>
      <w:proofErr w:type="spellEnd"/>
      <w:r w:rsidRPr="006D2091">
        <w:rPr>
          <w:sz w:val="28"/>
          <w:szCs w:val="28"/>
          <w:lang w:val="uk-UA"/>
        </w:rPr>
        <w:t xml:space="preserve"> </w:t>
      </w:r>
      <w:proofErr w:type="spellStart"/>
      <w:r w:rsidRPr="006D2091">
        <w:rPr>
          <w:sz w:val="28"/>
          <w:szCs w:val="28"/>
          <w:lang w:val="uk-UA"/>
        </w:rPr>
        <w:t>Radkevych</w:t>
      </w:r>
      <w:proofErr w:type="spellEnd"/>
      <w:r w:rsidRPr="006D2091">
        <w:rPr>
          <w:b/>
          <w:sz w:val="28"/>
          <w:szCs w:val="28"/>
          <w:lang w:val="uk-UA"/>
        </w:rPr>
        <w:t xml:space="preserve">, </w:t>
      </w:r>
      <w:proofErr w:type="spellStart"/>
      <w:r w:rsidRPr="006D2091">
        <w:rPr>
          <w:sz w:val="28"/>
          <w:szCs w:val="28"/>
          <w:lang w:val="uk-UA"/>
        </w:rPr>
        <w:t>Volodymyr</w:t>
      </w:r>
      <w:proofErr w:type="spellEnd"/>
      <w:r w:rsidRPr="006D2091">
        <w:rPr>
          <w:sz w:val="28"/>
          <w:szCs w:val="28"/>
          <w:lang w:val="uk-UA"/>
        </w:rPr>
        <w:t xml:space="preserve"> </w:t>
      </w:r>
      <w:proofErr w:type="spellStart"/>
      <w:r w:rsidRPr="006D2091">
        <w:rPr>
          <w:sz w:val="28"/>
          <w:szCs w:val="28"/>
          <w:lang w:val="uk-UA"/>
        </w:rPr>
        <w:t>Tartachnyk</w:t>
      </w:r>
      <w:proofErr w:type="spellEnd"/>
      <w:r w:rsidRPr="006D2091">
        <w:rPr>
          <w:sz w:val="28"/>
          <w:szCs w:val="28"/>
          <w:lang w:val="uk-UA"/>
        </w:rPr>
        <w:t xml:space="preserve">, </w:t>
      </w:r>
      <w:proofErr w:type="spellStart"/>
      <w:r w:rsidRPr="006D2091">
        <w:rPr>
          <w:sz w:val="28"/>
          <w:szCs w:val="28"/>
          <w:lang w:val="uk-UA"/>
        </w:rPr>
        <w:t>Valentyna</w:t>
      </w:r>
      <w:proofErr w:type="spellEnd"/>
      <w:r w:rsidRPr="006D2091">
        <w:rPr>
          <w:sz w:val="28"/>
          <w:szCs w:val="28"/>
          <w:lang w:val="uk-UA"/>
        </w:rPr>
        <w:t xml:space="preserve"> </w:t>
      </w:r>
      <w:proofErr w:type="spellStart"/>
      <w:r w:rsidRPr="006D2091">
        <w:rPr>
          <w:sz w:val="28"/>
          <w:szCs w:val="28"/>
          <w:lang w:val="uk-UA"/>
        </w:rPr>
        <w:t>Shlapatska</w:t>
      </w:r>
      <w:proofErr w:type="spellEnd"/>
      <w:r w:rsidRPr="006D2091">
        <w:rPr>
          <w:sz w:val="28"/>
          <w:szCs w:val="28"/>
          <w:lang w:val="uk-UA"/>
        </w:rPr>
        <w:t xml:space="preserve">  «</w:t>
      </w:r>
      <w:proofErr w:type="spellStart"/>
      <w:r w:rsidRPr="006D2091">
        <w:rPr>
          <w:sz w:val="28"/>
          <w:szCs w:val="28"/>
          <w:lang w:val="uk-UA"/>
        </w:rPr>
        <w:t>Effect</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electron</w:t>
      </w:r>
      <w:proofErr w:type="spellEnd"/>
      <w:r w:rsidRPr="006D2091">
        <w:rPr>
          <w:sz w:val="28"/>
          <w:szCs w:val="28"/>
          <w:lang w:val="uk-UA"/>
        </w:rPr>
        <w:t xml:space="preserve"> </w:t>
      </w:r>
      <w:proofErr w:type="spellStart"/>
      <w:r w:rsidRPr="006D2091">
        <w:rPr>
          <w:sz w:val="28"/>
          <w:szCs w:val="28"/>
          <w:lang w:val="uk-UA"/>
        </w:rPr>
        <w:t>irradiation</w:t>
      </w:r>
      <w:proofErr w:type="spellEnd"/>
      <w:r w:rsidRPr="006D2091">
        <w:rPr>
          <w:sz w:val="28"/>
          <w:szCs w:val="28"/>
          <w:lang w:val="uk-UA"/>
        </w:rPr>
        <w:t xml:space="preserve"> </w:t>
      </w:r>
      <w:proofErr w:type="spellStart"/>
      <w:r w:rsidRPr="006D2091">
        <w:rPr>
          <w:sz w:val="28"/>
          <w:szCs w:val="28"/>
          <w:lang w:val="uk-UA"/>
        </w:rPr>
        <w:t>on</w:t>
      </w:r>
      <w:proofErr w:type="spellEnd"/>
      <w:r w:rsidRPr="006D2091">
        <w:rPr>
          <w:sz w:val="28"/>
          <w:szCs w:val="28"/>
          <w:lang w:val="uk-UA"/>
        </w:rPr>
        <w:t xml:space="preserve"> </w:t>
      </w:r>
      <w:proofErr w:type="spellStart"/>
      <w:r w:rsidRPr="006D2091">
        <w:rPr>
          <w:sz w:val="28"/>
          <w:szCs w:val="28"/>
          <w:lang w:val="uk-UA"/>
        </w:rPr>
        <w:t>the</w:t>
      </w:r>
      <w:proofErr w:type="spellEnd"/>
      <w:r w:rsidRPr="006D2091">
        <w:rPr>
          <w:sz w:val="28"/>
          <w:szCs w:val="28"/>
          <w:lang w:val="uk-UA"/>
        </w:rPr>
        <w:t xml:space="preserve"> </w:t>
      </w:r>
      <w:proofErr w:type="spellStart"/>
      <w:r w:rsidRPr="006D2091">
        <w:rPr>
          <w:sz w:val="28"/>
          <w:szCs w:val="28"/>
          <w:lang w:val="uk-UA"/>
        </w:rPr>
        <w:t>characteristics</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green</w:t>
      </w:r>
      <w:proofErr w:type="spellEnd"/>
      <w:r w:rsidRPr="006D2091">
        <w:rPr>
          <w:sz w:val="28"/>
          <w:szCs w:val="28"/>
          <w:lang w:val="uk-UA"/>
        </w:rPr>
        <w:t xml:space="preserve"> </w:t>
      </w:r>
      <w:proofErr w:type="spellStart"/>
      <w:r w:rsidRPr="006D2091">
        <w:rPr>
          <w:sz w:val="28"/>
          <w:szCs w:val="28"/>
          <w:lang w:val="uk-UA"/>
        </w:rPr>
        <w:t>LED</w:t>
      </w:r>
      <w:proofErr w:type="spellEnd"/>
      <w:r w:rsidRPr="006D2091">
        <w:rPr>
          <w:sz w:val="28"/>
          <w:szCs w:val="28"/>
          <w:lang w:val="uk-UA"/>
        </w:rPr>
        <w:t xml:space="preserve"> </w:t>
      </w:r>
      <w:proofErr w:type="spellStart"/>
      <w:r w:rsidRPr="006D2091">
        <w:rPr>
          <w:sz w:val="28"/>
          <w:szCs w:val="28"/>
          <w:lang w:val="uk-UA"/>
        </w:rPr>
        <w:t>quantum</w:t>
      </w:r>
      <w:proofErr w:type="spellEnd"/>
      <w:r w:rsidRPr="006D2091">
        <w:rPr>
          <w:sz w:val="28"/>
          <w:szCs w:val="28"/>
          <w:lang w:val="uk-UA"/>
        </w:rPr>
        <w:t xml:space="preserve"> </w:t>
      </w:r>
      <w:proofErr w:type="spellStart"/>
      <w:r w:rsidRPr="006D2091">
        <w:rPr>
          <w:sz w:val="28"/>
          <w:szCs w:val="28"/>
          <w:lang w:val="uk-UA"/>
        </w:rPr>
        <w:t>well</w:t>
      </w:r>
      <w:proofErr w:type="spellEnd"/>
      <w:r w:rsidRPr="006D2091">
        <w:rPr>
          <w:sz w:val="28"/>
          <w:szCs w:val="28"/>
          <w:lang w:val="uk-UA"/>
        </w:rPr>
        <w:t xml:space="preserve"> </w:t>
      </w:r>
      <w:proofErr w:type="spellStart"/>
      <w:r w:rsidRPr="006D2091">
        <w:rPr>
          <w:sz w:val="28"/>
          <w:szCs w:val="28"/>
          <w:lang w:val="uk-UA"/>
        </w:rPr>
        <w:t>structures</w:t>
      </w:r>
      <w:proofErr w:type="spellEnd"/>
      <w:r w:rsidRPr="006D2091">
        <w:rPr>
          <w:sz w:val="28"/>
          <w:szCs w:val="28"/>
          <w:lang w:val="uk-UA"/>
        </w:rPr>
        <w:t xml:space="preserve">» 10th </w:t>
      </w:r>
      <w:proofErr w:type="spellStart"/>
      <w:r w:rsidRPr="006D2091">
        <w:rPr>
          <w:sz w:val="28"/>
          <w:szCs w:val="28"/>
          <w:lang w:val="uk-UA"/>
        </w:rPr>
        <w:t>jubilee</w:t>
      </w:r>
      <w:proofErr w:type="spellEnd"/>
      <w:r w:rsidRPr="006D2091">
        <w:rPr>
          <w:sz w:val="28"/>
          <w:szCs w:val="28"/>
          <w:lang w:val="uk-UA"/>
        </w:rPr>
        <w:t xml:space="preserve"> </w:t>
      </w:r>
      <w:proofErr w:type="spellStart"/>
      <w:r w:rsidRPr="006D2091">
        <w:rPr>
          <w:sz w:val="28"/>
          <w:szCs w:val="28"/>
          <w:lang w:val="uk-UA"/>
        </w:rPr>
        <w:t>international</w:t>
      </w:r>
      <w:proofErr w:type="spellEnd"/>
      <w:r w:rsidRPr="006D2091">
        <w:rPr>
          <w:sz w:val="28"/>
          <w:szCs w:val="28"/>
          <w:lang w:val="uk-UA"/>
        </w:rPr>
        <w:t xml:space="preserve"> </w:t>
      </w:r>
      <w:proofErr w:type="spellStart"/>
      <w:r w:rsidRPr="006D2091">
        <w:rPr>
          <w:sz w:val="28"/>
          <w:szCs w:val="28"/>
          <w:lang w:val="uk-UA"/>
        </w:rPr>
        <w:t>conference</w:t>
      </w:r>
      <w:proofErr w:type="spellEnd"/>
      <w:r w:rsidRPr="006D2091">
        <w:rPr>
          <w:sz w:val="28"/>
          <w:szCs w:val="28"/>
          <w:lang w:val="uk-UA"/>
        </w:rPr>
        <w:t xml:space="preserve"> </w:t>
      </w:r>
      <w:proofErr w:type="spellStart"/>
      <w:r w:rsidRPr="006D2091">
        <w:rPr>
          <w:sz w:val="28"/>
          <w:szCs w:val="28"/>
          <w:lang w:val="uk-UA"/>
        </w:rPr>
        <w:t>on</w:t>
      </w:r>
      <w:proofErr w:type="spellEnd"/>
      <w:r w:rsidRPr="006D2091">
        <w:rPr>
          <w:sz w:val="28"/>
          <w:szCs w:val="28"/>
          <w:lang w:val="uk-UA"/>
        </w:rPr>
        <w:t xml:space="preserve"> </w:t>
      </w:r>
      <w:proofErr w:type="spellStart"/>
      <w:r w:rsidRPr="006D2091">
        <w:rPr>
          <w:sz w:val="28"/>
          <w:szCs w:val="28"/>
          <w:lang w:val="uk-UA"/>
        </w:rPr>
        <w:t>radiation</w:t>
      </w:r>
      <w:proofErr w:type="spellEnd"/>
      <w:r w:rsidRPr="006D2091">
        <w:rPr>
          <w:sz w:val="28"/>
          <w:szCs w:val="28"/>
          <w:lang w:val="uk-UA"/>
        </w:rPr>
        <w:t xml:space="preserve"> </w:t>
      </w:r>
      <w:proofErr w:type="spellStart"/>
      <w:r w:rsidRPr="006D2091">
        <w:rPr>
          <w:sz w:val="28"/>
          <w:szCs w:val="28"/>
          <w:lang w:val="uk-UA"/>
        </w:rPr>
        <w:t>in</w:t>
      </w:r>
      <w:proofErr w:type="spellEnd"/>
      <w:r w:rsidRPr="006D2091">
        <w:rPr>
          <w:sz w:val="28"/>
          <w:szCs w:val="28"/>
          <w:lang w:val="uk-UA"/>
        </w:rPr>
        <w:t xml:space="preserve"> </w:t>
      </w:r>
      <w:proofErr w:type="spellStart"/>
      <w:r w:rsidRPr="006D2091">
        <w:rPr>
          <w:sz w:val="28"/>
          <w:szCs w:val="28"/>
          <w:lang w:val="uk-UA"/>
        </w:rPr>
        <w:t>various</w:t>
      </w:r>
      <w:proofErr w:type="spellEnd"/>
      <w:r w:rsidRPr="006D2091">
        <w:rPr>
          <w:sz w:val="28"/>
          <w:szCs w:val="28"/>
          <w:lang w:val="uk-UA"/>
        </w:rPr>
        <w:t xml:space="preserve"> </w:t>
      </w:r>
      <w:proofErr w:type="spellStart"/>
      <w:r w:rsidRPr="006D2091">
        <w:rPr>
          <w:sz w:val="28"/>
          <w:szCs w:val="28"/>
          <w:lang w:val="uk-UA"/>
        </w:rPr>
        <w:t>fields</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research</w:t>
      </w:r>
      <w:proofErr w:type="spellEnd"/>
      <w:r w:rsidRPr="006D2091">
        <w:rPr>
          <w:sz w:val="28"/>
          <w:szCs w:val="28"/>
          <w:lang w:val="uk-UA"/>
        </w:rPr>
        <w:t xml:space="preserve"> (</w:t>
      </w:r>
      <w:proofErr w:type="spellStart"/>
      <w:r w:rsidRPr="006D2091">
        <w:rPr>
          <w:sz w:val="28"/>
          <w:szCs w:val="28"/>
          <w:lang w:val="uk-UA"/>
        </w:rPr>
        <w:t>rad</w:t>
      </w:r>
      <w:proofErr w:type="spellEnd"/>
      <w:r w:rsidRPr="006D2091">
        <w:rPr>
          <w:sz w:val="28"/>
          <w:szCs w:val="28"/>
          <w:lang w:val="uk-UA"/>
        </w:rPr>
        <w:t xml:space="preserve"> 2022) </w:t>
      </w:r>
      <w:proofErr w:type="spellStart"/>
      <w:r w:rsidRPr="006D2091">
        <w:rPr>
          <w:sz w:val="28"/>
          <w:szCs w:val="28"/>
          <w:lang w:val="uk-UA"/>
        </w:rPr>
        <w:t>spring</w:t>
      </w:r>
      <w:proofErr w:type="spellEnd"/>
      <w:r w:rsidRPr="006D2091">
        <w:rPr>
          <w:sz w:val="28"/>
          <w:szCs w:val="28"/>
          <w:lang w:val="uk-UA"/>
        </w:rPr>
        <w:t xml:space="preserve"> edition.13–17.06.2022 | </w:t>
      </w:r>
      <w:proofErr w:type="spellStart"/>
      <w:r w:rsidRPr="006D2091">
        <w:rPr>
          <w:sz w:val="28"/>
          <w:szCs w:val="28"/>
          <w:lang w:val="uk-UA"/>
        </w:rPr>
        <w:t>hunguest</w:t>
      </w:r>
      <w:proofErr w:type="spellEnd"/>
      <w:r w:rsidRPr="006D2091">
        <w:rPr>
          <w:sz w:val="28"/>
          <w:szCs w:val="28"/>
          <w:lang w:val="uk-UA"/>
        </w:rPr>
        <w:t xml:space="preserve"> </w:t>
      </w:r>
      <w:proofErr w:type="spellStart"/>
      <w:r w:rsidRPr="006D2091">
        <w:rPr>
          <w:sz w:val="28"/>
          <w:szCs w:val="28"/>
          <w:lang w:val="uk-UA"/>
        </w:rPr>
        <w:t>hotel</w:t>
      </w:r>
      <w:proofErr w:type="spellEnd"/>
      <w:r w:rsidRPr="006D2091">
        <w:rPr>
          <w:sz w:val="28"/>
          <w:szCs w:val="28"/>
          <w:lang w:val="uk-UA"/>
        </w:rPr>
        <w:t xml:space="preserve"> </w:t>
      </w:r>
      <w:proofErr w:type="spellStart"/>
      <w:r w:rsidRPr="006D2091">
        <w:rPr>
          <w:sz w:val="28"/>
          <w:szCs w:val="28"/>
          <w:lang w:val="uk-UA"/>
        </w:rPr>
        <w:t>sun</w:t>
      </w:r>
      <w:proofErr w:type="spellEnd"/>
      <w:r w:rsidRPr="006D2091">
        <w:rPr>
          <w:sz w:val="28"/>
          <w:szCs w:val="28"/>
          <w:lang w:val="uk-UA"/>
        </w:rPr>
        <w:t xml:space="preserve"> </w:t>
      </w:r>
      <w:proofErr w:type="spellStart"/>
      <w:r w:rsidRPr="006D2091">
        <w:rPr>
          <w:sz w:val="28"/>
          <w:szCs w:val="28"/>
          <w:lang w:val="uk-UA"/>
        </w:rPr>
        <w:t>resort</w:t>
      </w:r>
      <w:proofErr w:type="spellEnd"/>
      <w:r w:rsidRPr="006D2091">
        <w:rPr>
          <w:sz w:val="28"/>
          <w:szCs w:val="28"/>
          <w:lang w:val="uk-UA"/>
        </w:rPr>
        <w:t xml:space="preserve"> | </w:t>
      </w:r>
      <w:proofErr w:type="spellStart"/>
      <w:r w:rsidRPr="006D2091">
        <w:rPr>
          <w:sz w:val="28"/>
          <w:szCs w:val="28"/>
          <w:lang w:val="uk-UA"/>
        </w:rPr>
        <w:t>herceg</w:t>
      </w:r>
      <w:proofErr w:type="spellEnd"/>
      <w:r w:rsidRPr="006D2091">
        <w:rPr>
          <w:sz w:val="28"/>
          <w:szCs w:val="28"/>
          <w:lang w:val="uk-UA"/>
        </w:rPr>
        <w:t xml:space="preserve"> </w:t>
      </w:r>
      <w:proofErr w:type="spellStart"/>
      <w:r w:rsidRPr="006D2091">
        <w:rPr>
          <w:sz w:val="28"/>
          <w:szCs w:val="28"/>
          <w:lang w:val="uk-UA"/>
        </w:rPr>
        <w:t>novi</w:t>
      </w:r>
      <w:proofErr w:type="spellEnd"/>
      <w:r w:rsidRPr="006D2091">
        <w:rPr>
          <w:sz w:val="28"/>
          <w:szCs w:val="28"/>
          <w:lang w:val="uk-UA"/>
        </w:rPr>
        <w:t xml:space="preserve"> | </w:t>
      </w:r>
      <w:proofErr w:type="spellStart"/>
      <w:r w:rsidRPr="006D2091">
        <w:rPr>
          <w:sz w:val="28"/>
          <w:szCs w:val="28"/>
          <w:lang w:val="uk-UA"/>
        </w:rPr>
        <w:t>montenegro</w:t>
      </w:r>
      <w:proofErr w:type="spellEnd"/>
      <w:r w:rsidRPr="006D2091">
        <w:rPr>
          <w:sz w:val="28"/>
          <w:szCs w:val="28"/>
          <w:lang w:val="en-US"/>
        </w:rPr>
        <w:t xml:space="preserve"> p.146</w:t>
      </w:r>
      <w:r w:rsidRPr="006D2091">
        <w:rPr>
          <w:sz w:val="28"/>
          <w:szCs w:val="28"/>
          <w:lang w:val="uk-UA"/>
        </w:rPr>
        <w:t xml:space="preserve">. </w:t>
      </w:r>
      <w:hyperlink r:id="rId203" w:history="1">
        <w:r w:rsidRPr="006D2091">
          <w:rPr>
            <w:rStyle w:val="a9"/>
            <w:sz w:val="28"/>
            <w:szCs w:val="28"/>
            <w:lang w:val="uk-UA"/>
          </w:rPr>
          <w:t>https://doi.org/10.21175/rad.spr.abstr.book.2022.30.2</w:t>
        </w:r>
      </w:hyperlink>
    </w:p>
    <w:p w14:paraId="7FA35C82" w14:textId="77777777" w:rsidR="0067026B" w:rsidRPr="00F94499" w:rsidRDefault="0067026B" w:rsidP="0067026B">
      <w:pPr>
        <w:pStyle w:val="a5"/>
        <w:numPr>
          <w:ilvl w:val="0"/>
          <w:numId w:val="43"/>
        </w:numPr>
        <w:tabs>
          <w:tab w:val="left" w:pos="1348"/>
          <w:tab w:val="left" w:pos="3482"/>
          <w:tab w:val="left" w:pos="4364"/>
          <w:tab w:val="left" w:pos="6791"/>
          <w:tab w:val="left" w:pos="8178"/>
          <w:tab w:val="left" w:pos="9356"/>
        </w:tabs>
        <w:spacing w:line="360" w:lineRule="auto"/>
        <w:ind w:left="709" w:right="-1" w:hanging="425"/>
        <w:jc w:val="both"/>
        <w:rPr>
          <w:sz w:val="28"/>
          <w:szCs w:val="28"/>
          <w:lang w:val="uk-UA"/>
        </w:rPr>
      </w:pPr>
      <w:r w:rsidRPr="00F94499">
        <w:rPr>
          <w:b/>
          <w:sz w:val="28"/>
          <w:szCs w:val="28"/>
          <w:lang w:val="uk-UA"/>
        </w:rPr>
        <w:t>D.</w:t>
      </w:r>
      <w:r w:rsidRPr="00F94499">
        <w:rPr>
          <w:b/>
          <w:sz w:val="28"/>
          <w:szCs w:val="28"/>
          <w:lang w:val="en-US"/>
        </w:rPr>
        <w:t xml:space="preserve"> </w:t>
      </w:r>
      <w:proofErr w:type="spellStart"/>
      <w:r w:rsidRPr="00F94499">
        <w:rPr>
          <w:b/>
          <w:sz w:val="28"/>
          <w:szCs w:val="28"/>
          <w:lang w:val="uk-UA"/>
        </w:rPr>
        <w:t>Stratilat</w:t>
      </w:r>
      <w:proofErr w:type="spellEnd"/>
      <w:r w:rsidRPr="00F94499">
        <w:rPr>
          <w:sz w:val="28"/>
          <w:szCs w:val="28"/>
          <w:lang w:val="uk-UA"/>
        </w:rPr>
        <w:t>, R.</w:t>
      </w:r>
      <w:r w:rsidRPr="00F94499">
        <w:rPr>
          <w:sz w:val="28"/>
          <w:szCs w:val="28"/>
          <w:lang w:val="en-US"/>
        </w:rPr>
        <w:t xml:space="preserve"> </w:t>
      </w:r>
      <w:proofErr w:type="spellStart"/>
      <w:r w:rsidRPr="00F94499">
        <w:rPr>
          <w:sz w:val="28"/>
          <w:szCs w:val="28"/>
          <w:lang w:val="uk-UA"/>
        </w:rPr>
        <w:t>Vernydub</w:t>
      </w:r>
      <w:proofErr w:type="spellEnd"/>
      <w:r w:rsidRPr="00F94499">
        <w:rPr>
          <w:sz w:val="28"/>
          <w:szCs w:val="28"/>
          <w:lang w:val="uk-UA"/>
        </w:rPr>
        <w:t>, O.</w:t>
      </w:r>
      <w:r w:rsidRPr="00F94499">
        <w:rPr>
          <w:sz w:val="28"/>
          <w:szCs w:val="28"/>
          <w:lang w:val="en-US"/>
        </w:rPr>
        <w:t xml:space="preserve"> </w:t>
      </w:r>
      <w:proofErr w:type="spellStart"/>
      <w:r w:rsidRPr="00F94499">
        <w:rPr>
          <w:sz w:val="28"/>
          <w:szCs w:val="28"/>
          <w:lang w:val="uk-UA"/>
        </w:rPr>
        <w:t>Kyrylenko</w:t>
      </w:r>
      <w:proofErr w:type="spellEnd"/>
      <w:r w:rsidRPr="00F94499">
        <w:rPr>
          <w:sz w:val="28"/>
          <w:szCs w:val="28"/>
          <w:lang w:val="uk-UA"/>
        </w:rPr>
        <w:t xml:space="preserve">, O. </w:t>
      </w:r>
      <w:proofErr w:type="spellStart"/>
      <w:r w:rsidRPr="00F94499">
        <w:rPr>
          <w:sz w:val="28"/>
          <w:szCs w:val="28"/>
          <w:lang w:val="uk-UA"/>
        </w:rPr>
        <w:t>Konoreva</w:t>
      </w:r>
      <w:proofErr w:type="spellEnd"/>
      <w:r w:rsidRPr="00F94499">
        <w:rPr>
          <w:sz w:val="28"/>
          <w:szCs w:val="28"/>
          <w:lang w:val="uk-UA"/>
        </w:rPr>
        <w:t xml:space="preserve">, O. </w:t>
      </w:r>
      <w:proofErr w:type="spellStart"/>
      <w:r w:rsidRPr="00F94499">
        <w:rPr>
          <w:sz w:val="28"/>
          <w:szCs w:val="28"/>
          <w:lang w:val="uk-UA"/>
        </w:rPr>
        <w:t>Radkevych</w:t>
      </w:r>
      <w:proofErr w:type="spellEnd"/>
      <w:r w:rsidRPr="00F94499">
        <w:rPr>
          <w:sz w:val="28"/>
          <w:szCs w:val="28"/>
          <w:lang w:val="uk-UA"/>
        </w:rPr>
        <w:t xml:space="preserve">, </w:t>
      </w:r>
      <w:proofErr w:type="spellStart"/>
      <w:r w:rsidRPr="00F94499">
        <w:rPr>
          <w:sz w:val="28"/>
          <w:szCs w:val="28"/>
          <w:lang w:val="uk-UA"/>
        </w:rPr>
        <w:t>Tartachnyk</w:t>
      </w:r>
      <w:proofErr w:type="spellEnd"/>
      <w:r w:rsidRPr="00F94499">
        <w:rPr>
          <w:sz w:val="28"/>
          <w:szCs w:val="28"/>
          <w:lang w:val="uk-UA"/>
        </w:rPr>
        <w:t xml:space="preserve"> V. </w:t>
      </w:r>
      <w:proofErr w:type="spellStart"/>
      <w:r w:rsidRPr="00F94499">
        <w:rPr>
          <w:sz w:val="28"/>
          <w:szCs w:val="28"/>
          <w:lang w:val="uk-UA"/>
        </w:rPr>
        <w:t>Radiation</w:t>
      </w:r>
      <w:proofErr w:type="spellEnd"/>
      <w:r w:rsidRPr="00F94499">
        <w:rPr>
          <w:sz w:val="28"/>
          <w:szCs w:val="28"/>
          <w:lang w:val="uk-UA"/>
        </w:rPr>
        <w:t xml:space="preserve"> </w:t>
      </w:r>
      <w:proofErr w:type="spellStart"/>
      <w:r w:rsidRPr="00F94499">
        <w:rPr>
          <w:sz w:val="28"/>
          <w:szCs w:val="28"/>
          <w:lang w:val="uk-UA"/>
        </w:rPr>
        <w:t>defects</w:t>
      </w:r>
      <w:proofErr w:type="spellEnd"/>
      <w:r w:rsidRPr="00F94499">
        <w:rPr>
          <w:sz w:val="28"/>
          <w:szCs w:val="28"/>
          <w:lang w:val="uk-UA"/>
        </w:rPr>
        <w:t xml:space="preserve"> </w:t>
      </w:r>
      <w:proofErr w:type="spellStart"/>
      <w:r w:rsidRPr="00F94499">
        <w:rPr>
          <w:sz w:val="28"/>
          <w:szCs w:val="28"/>
          <w:lang w:val="uk-UA"/>
        </w:rPr>
        <w:t>in</w:t>
      </w:r>
      <w:proofErr w:type="spellEnd"/>
      <w:r w:rsidRPr="00F94499">
        <w:rPr>
          <w:sz w:val="28"/>
          <w:szCs w:val="28"/>
          <w:lang w:val="uk-UA"/>
        </w:rPr>
        <w:t xml:space="preserve"> </w:t>
      </w:r>
      <w:proofErr w:type="spellStart"/>
      <w:r w:rsidRPr="00F94499">
        <w:rPr>
          <w:sz w:val="28"/>
          <w:szCs w:val="28"/>
          <w:lang w:val="uk-UA"/>
        </w:rPr>
        <w:t>GaP</w:t>
      </w:r>
      <w:proofErr w:type="spellEnd"/>
      <w:r w:rsidRPr="00F94499">
        <w:rPr>
          <w:sz w:val="28"/>
          <w:szCs w:val="28"/>
          <w:lang w:val="uk-UA"/>
        </w:rPr>
        <w:t xml:space="preserve">, </w:t>
      </w:r>
      <w:proofErr w:type="spellStart"/>
      <w:r w:rsidRPr="00F94499">
        <w:rPr>
          <w:sz w:val="28"/>
          <w:szCs w:val="28"/>
          <w:lang w:val="uk-UA"/>
        </w:rPr>
        <w:t>GaAsP</w:t>
      </w:r>
      <w:proofErr w:type="spellEnd"/>
      <w:r w:rsidRPr="00F94499">
        <w:rPr>
          <w:sz w:val="28"/>
          <w:szCs w:val="28"/>
          <w:lang w:val="uk-UA"/>
        </w:rPr>
        <w:t xml:space="preserve">, </w:t>
      </w:r>
      <w:proofErr w:type="spellStart"/>
      <w:r w:rsidRPr="00F94499">
        <w:rPr>
          <w:sz w:val="28"/>
          <w:szCs w:val="28"/>
          <w:lang w:val="uk-UA"/>
        </w:rPr>
        <w:t>InGaN</w:t>
      </w:r>
      <w:proofErr w:type="spellEnd"/>
      <w:r w:rsidRPr="00F94499">
        <w:rPr>
          <w:sz w:val="28"/>
          <w:szCs w:val="28"/>
          <w:lang w:val="uk-UA"/>
        </w:rPr>
        <w:t xml:space="preserve"> </w:t>
      </w:r>
      <w:proofErr w:type="spellStart"/>
      <w:r w:rsidRPr="00F94499">
        <w:rPr>
          <w:sz w:val="28"/>
          <w:szCs w:val="28"/>
          <w:lang w:val="uk-UA"/>
        </w:rPr>
        <w:t>LEDs</w:t>
      </w:r>
      <w:proofErr w:type="spellEnd"/>
      <w:r w:rsidRPr="00F94499">
        <w:rPr>
          <w:sz w:val="28"/>
          <w:szCs w:val="28"/>
          <w:lang w:val="en-US"/>
        </w:rPr>
        <w:t>.</w:t>
      </w:r>
      <w:r w:rsidRPr="00F94499">
        <w:rPr>
          <w:sz w:val="28"/>
          <w:szCs w:val="28"/>
          <w:lang w:val="uk-UA"/>
        </w:rPr>
        <w:t xml:space="preserve"> </w:t>
      </w:r>
      <w:proofErr w:type="spellStart"/>
      <w:r w:rsidRPr="00F94499">
        <w:rPr>
          <w:sz w:val="28"/>
          <w:szCs w:val="28"/>
          <w:lang w:val="uk-UA"/>
        </w:rPr>
        <w:t>The</w:t>
      </w:r>
      <w:proofErr w:type="spellEnd"/>
      <w:r w:rsidRPr="00F94499">
        <w:rPr>
          <w:sz w:val="28"/>
          <w:szCs w:val="28"/>
          <w:lang w:val="uk-UA"/>
        </w:rPr>
        <w:t xml:space="preserve"> </w:t>
      </w:r>
      <w:proofErr w:type="spellStart"/>
      <w:r w:rsidRPr="00F94499">
        <w:rPr>
          <w:sz w:val="28"/>
          <w:szCs w:val="28"/>
          <w:lang w:val="uk-UA"/>
        </w:rPr>
        <w:t>Ninth</w:t>
      </w:r>
      <w:proofErr w:type="spellEnd"/>
      <w:r w:rsidRPr="00F94499">
        <w:rPr>
          <w:sz w:val="28"/>
          <w:szCs w:val="28"/>
          <w:lang w:val="uk-UA"/>
        </w:rPr>
        <w:t xml:space="preserve"> </w:t>
      </w:r>
      <w:proofErr w:type="spellStart"/>
      <w:r w:rsidRPr="00F94499">
        <w:rPr>
          <w:sz w:val="28"/>
          <w:szCs w:val="28"/>
          <w:lang w:val="uk-UA"/>
        </w:rPr>
        <w:t>International</w:t>
      </w:r>
      <w:proofErr w:type="spellEnd"/>
      <w:r w:rsidRPr="00F94499">
        <w:rPr>
          <w:sz w:val="28"/>
          <w:szCs w:val="28"/>
          <w:lang w:val="uk-UA"/>
        </w:rPr>
        <w:t xml:space="preserve"> </w:t>
      </w:r>
      <w:proofErr w:type="spellStart"/>
      <w:r w:rsidRPr="00F94499">
        <w:rPr>
          <w:sz w:val="28"/>
          <w:szCs w:val="28"/>
          <w:lang w:val="uk-UA"/>
        </w:rPr>
        <w:t>Conference</w:t>
      </w:r>
      <w:proofErr w:type="spellEnd"/>
      <w:r w:rsidRPr="00F94499">
        <w:rPr>
          <w:sz w:val="28"/>
          <w:szCs w:val="28"/>
          <w:lang w:val="uk-UA"/>
        </w:rPr>
        <w:t xml:space="preserve"> </w:t>
      </w:r>
      <w:proofErr w:type="spellStart"/>
      <w:r w:rsidRPr="00F94499">
        <w:rPr>
          <w:sz w:val="28"/>
          <w:szCs w:val="28"/>
          <w:lang w:val="uk-UA"/>
        </w:rPr>
        <w:t>on</w:t>
      </w:r>
      <w:proofErr w:type="spellEnd"/>
      <w:r w:rsidRPr="00F94499">
        <w:rPr>
          <w:sz w:val="28"/>
          <w:szCs w:val="28"/>
          <w:lang w:val="uk-UA"/>
        </w:rPr>
        <w:t xml:space="preserve"> </w:t>
      </w:r>
      <w:proofErr w:type="spellStart"/>
      <w:r w:rsidRPr="00F94499">
        <w:rPr>
          <w:sz w:val="28"/>
          <w:szCs w:val="28"/>
          <w:lang w:val="uk-UA"/>
        </w:rPr>
        <w:t>Radiation</w:t>
      </w:r>
      <w:proofErr w:type="spellEnd"/>
      <w:r w:rsidRPr="00F94499">
        <w:rPr>
          <w:sz w:val="28"/>
          <w:szCs w:val="28"/>
          <w:lang w:val="uk-UA"/>
        </w:rPr>
        <w:t xml:space="preserve"> </w:t>
      </w:r>
      <w:proofErr w:type="spellStart"/>
      <w:r w:rsidRPr="00F94499">
        <w:rPr>
          <w:sz w:val="28"/>
          <w:szCs w:val="28"/>
          <w:lang w:val="uk-UA"/>
        </w:rPr>
        <w:t>in</w:t>
      </w:r>
      <w:proofErr w:type="spellEnd"/>
      <w:r w:rsidRPr="00F94499">
        <w:rPr>
          <w:sz w:val="28"/>
          <w:szCs w:val="28"/>
          <w:lang w:val="uk-UA"/>
        </w:rPr>
        <w:t xml:space="preserve"> </w:t>
      </w:r>
      <w:proofErr w:type="spellStart"/>
      <w:r w:rsidRPr="00F94499">
        <w:rPr>
          <w:sz w:val="28"/>
          <w:szCs w:val="28"/>
          <w:lang w:val="uk-UA"/>
        </w:rPr>
        <w:t>Various</w:t>
      </w:r>
      <w:proofErr w:type="spellEnd"/>
      <w:r w:rsidRPr="00F94499">
        <w:rPr>
          <w:sz w:val="28"/>
          <w:szCs w:val="28"/>
          <w:lang w:val="uk-UA"/>
        </w:rPr>
        <w:t xml:space="preserve"> </w:t>
      </w:r>
      <w:proofErr w:type="spellStart"/>
      <w:r w:rsidRPr="00F94499">
        <w:rPr>
          <w:sz w:val="28"/>
          <w:szCs w:val="28"/>
          <w:lang w:val="uk-UA"/>
        </w:rPr>
        <w:t>Fields</w:t>
      </w:r>
      <w:proofErr w:type="spellEnd"/>
      <w:r w:rsidRPr="00F94499">
        <w:rPr>
          <w:sz w:val="28"/>
          <w:szCs w:val="28"/>
          <w:lang w:val="uk-UA"/>
        </w:rPr>
        <w:t xml:space="preserve"> </w:t>
      </w:r>
      <w:proofErr w:type="spellStart"/>
      <w:r w:rsidRPr="00F94499">
        <w:rPr>
          <w:sz w:val="28"/>
          <w:szCs w:val="28"/>
          <w:lang w:val="uk-UA"/>
        </w:rPr>
        <w:t>of</w:t>
      </w:r>
      <w:proofErr w:type="spellEnd"/>
      <w:r w:rsidRPr="00F94499">
        <w:rPr>
          <w:sz w:val="28"/>
          <w:szCs w:val="28"/>
          <w:lang w:val="uk-UA"/>
        </w:rPr>
        <w:t xml:space="preserve"> </w:t>
      </w:r>
      <w:proofErr w:type="spellStart"/>
      <w:r w:rsidRPr="00F94499">
        <w:rPr>
          <w:sz w:val="28"/>
          <w:szCs w:val="28"/>
          <w:lang w:val="uk-UA"/>
        </w:rPr>
        <w:t>Research</w:t>
      </w:r>
      <w:proofErr w:type="spellEnd"/>
      <w:r w:rsidRPr="00F94499">
        <w:rPr>
          <w:sz w:val="28"/>
          <w:szCs w:val="28"/>
          <w:lang w:val="en-US"/>
        </w:rPr>
        <w:t>.</w:t>
      </w:r>
      <w:r w:rsidRPr="00F94499">
        <w:rPr>
          <w:sz w:val="28"/>
          <w:szCs w:val="28"/>
          <w:lang w:val="uk-UA"/>
        </w:rPr>
        <w:t xml:space="preserve"> </w:t>
      </w:r>
      <w:proofErr w:type="spellStart"/>
      <w:r w:rsidRPr="00F94499">
        <w:rPr>
          <w:sz w:val="28"/>
          <w:szCs w:val="28"/>
          <w:lang w:val="uk-UA"/>
        </w:rPr>
        <w:t>vol</w:t>
      </w:r>
      <w:proofErr w:type="spellEnd"/>
      <w:r w:rsidRPr="00F94499">
        <w:rPr>
          <w:sz w:val="28"/>
          <w:szCs w:val="28"/>
          <w:lang w:val="uk-UA"/>
        </w:rPr>
        <w:t xml:space="preserve">. 5. 2021. P. 84 – 89.    </w:t>
      </w:r>
      <w:proofErr w:type="spellStart"/>
      <w:r w:rsidRPr="00F94499">
        <w:rPr>
          <w:sz w:val="28"/>
          <w:szCs w:val="28"/>
          <w:lang w:val="uk-UA"/>
        </w:rPr>
        <w:t>DOI</w:t>
      </w:r>
      <w:proofErr w:type="spellEnd"/>
      <w:r w:rsidRPr="00F94499">
        <w:rPr>
          <w:sz w:val="28"/>
          <w:szCs w:val="28"/>
          <w:lang w:val="uk-UA"/>
        </w:rPr>
        <w:t>: 10.21175/RadProc.2021.16</w:t>
      </w:r>
    </w:p>
    <w:p w14:paraId="3920E794" w14:textId="77777777" w:rsidR="0067026B" w:rsidRPr="006D2091" w:rsidRDefault="0067026B" w:rsidP="0067026B">
      <w:pPr>
        <w:pStyle w:val="a5"/>
        <w:numPr>
          <w:ilvl w:val="0"/>
          <w:numId w:val="43"/>
        </w:numPr>
        <w:spacing w:line="360" w:lineRule="auto"/>
        <w:ind w:left="709" w:right="-1" w:hanging="425"/>
        <w:jc w:val="both"/>
        <w:rPr>
          <w:b/>
          <w:sz w:val="28"/>
          <w:szCs w:val="28"/>
          <w:lang w:val="uk-UA"/>
        </w:rPr>
      </w:pPr>
      <w:proofErr w:type="spellStart"/>
      <w:r w:rsidRPr="006D2091">
        <w:rPr>
          <w:b/>
          <w:sz w:val="28"/>
          <w:szCs w:val="28"/>
          <w:lang w:val="uk-UA"/>
        </w:rPr>
        <w:t>Д.П</w:t>
      </w:r>
      <w:proofErr w:type="spellEnd"/>
      <w:r w:rsidRPr="006D2091">
        <w:rPr>
          <w:b/>
          <w:sz w:val="28"/>
          <w:szCs w:val="28"/>
          <w:lang w:val="uk-UA"/>
        </w:rPr>
        <w:t xml:space="preserve">. </w:t>
      </w:r>
      <w:proofErr w:type="spellStart"/>
      <w:r w:rsidRPr="006D2091">
        <w:rPr>
          <w:b/>
          <w:sz w:val="28"/>
          <w:szCs w:val="28"/>
          <w:lang w:val="uk-UA"/>
        </w:rPr>
        <w:t>Стратілат</w:t>
      </w:r>
      <w:proofErr w:type="spellEnd"/>
      <w:r w:rsidRPr="006D2091">
        <w:rPr>
          <w:sz w:val="28"/>
          <w:szCs w:val="28"/>
          <w:lang w:val="uk-UA"/>
        </w:rPr>
        <w:t xml:space="preserve">, </w:t>
      </w:r>
      <w:proofErr w:type="spellStart"/>
      <w:r w:rsidRPr="006D2091">
        <w:rPr>
          <w:sz w:val="28"/>
          <w:szCs w:val="28"/>
          <w:lang w:val="uk-UA"/>
        </w:rPr>
        <w:t>Р.М</w:t>
      </w:r>
      <w:proofErr w:type="spellEnd"/>
      <w:r w:rsidRPr="006D2091">
        <w:rPr>
          <w:sz w:val="28"/>
          <w:szCs w:val="28"/>
          <w:lang w:val="uk-UA"/>
        </w:rPr>
        <w:t xml:space="preserve">. </w:t>
      </w:r>
      <w:proofErr w:type="spellStart"/>
      <w:r w:rsidRPr="006D2091">
        <w:rPr>
          <w:sz w:val="28"/>
          <w:szCs w:val="28"/>
          <w:lang w:val="uk-UA"/>
        </w:rPr>
        <w:t>Вернидуб</w:t>
      </w:r>
      <w:proofErr w:type="spellEnd"/>
      <w:r w:rsidRPr="006D2091">
        <w:rPr>
          <w:sz w:val="28"/>
          <w:szCs w:val="28"/>
          <w:lang w:val="uk-UA"/>
        </w:rPr>
        <w:t xml:space="preserve">, </w:t>
      </w:r>
      <w:proofErr w:type="spellStart"/>
      <w:r w:rsidRPr="006D2091">
        <w:rPr>
          <w:sz w:val="28"/>
          <w:szCs w:val="28"/>
          <w:lang w:val="uk-UA"/>
        </w:rPr>
        <w:t>Є.В</w:t>
      </w:r>
      <w:proofErr w:type="spellEnd"/>
      <w:r w:rsidRPr="006D2091">
        <w:rPr>
          <w:sz w:val="28"/>
          <w:szCs w:val="28"/>
          <w:lang w:val="uk-UA"/>
        </w:rPr>
        <w:t xml:space="preserve">. Малий, </w:t>
      </w:r>
      <w:proofErr w:type="spellStart"/>
      <w:r w:rsidRPr="006D2091">
        <w:rPr>
          <w:sz w:val="28"/>
          <w:szCs w:val="28"/>
          <w:lang w:val="uk-UA"/>
        </w:rPr>
        <w:t>Т.І</w:t>
      </w:r>
      <w:proofErr w:type="spellEnd"/>
      <w:r w:rsidRPr="006D2091">
        <w:rPr>
          <w:sz w:val="28"/>
          <w:szCs w:val="28"/>
          <w:lang w:val="uk-UA"/>
        </w:rPr>
        <w:t xml:space="preserve">. </w:t>
      </w:r>
      <w:proofErr w:type="spellStart"/>
      <w:r w:rsidRPr="006D2091">
        <w:rPr>
          <w:sz w:val="28"/>
          <w:szCs w:val="28"/>
          <w:lang w:val="uk-UA"/>
        </w:rPr>
        <w:t>Мосюк</w:t>
      </w:r>
      <w:proofErr w:type="spellEnd"/>
      <w:r w:rsidRPr="006D2091">
        <w:rPr>
          <w:sz w:val="28"/>
          <w:szCs w:val="28"/>
          <w:lang w:val="uk-UA"/>
        </w:rPr>
        <w:t xml:space="preserve">, </w:t>
      </w:r>
      <w:proofErr w:type="spellStart"/>
      <w:r w:rsidRPr="006D2091">
        <w:rPr>
          <w:sz w:val="28"/>
          <w:szCs w:val="28"/>
          <w:lang w:val="uk-UA"/>
        </w:rPr>
        <w:t>І.В</w:t>
      </w:r>
      <w:proofErr w:type="spellEnd"/>
      <w:r w:rsidRPr="006D2091">
        <w:rPr>
          <w:sz w:val="28"/>
          <w:szCs w:val="28"/>
          <w:lang w:val="uk-UA"/>
        </w:rPr>
        <w:t xml:space="preserve">. Петренко, </w:t>
      </w:r>
      <w:proofErr w:type="spellStart"/>
      <w:r w:rsidRPr="006D2091">
        <w:rPr>
          <w:sz w:val="28"/>
          <w:szCs w:val="28"/>
          <w:lang w:val="uk-UA"/>
        </w:rPr>
        <w:t>В.П</w:t>
      </w:r>
      <w:proofErr w:type="spellEnd"/>
      <w:r w:rsidRPr="006D2091">
        <w:rPr>
          <w:sz w:val="28"/>
          <w:szCs w:val="28"/>
          <w:lang w:val="uk-UA"/>
        </w:rPr>
        <w:t xml:space="preserve">. </w:t>
      </w:r>
      <w:proofErr w:type="spellStart"/>
      <w:r w:rsidRPr="006D2091">
        <w:rPr>
          <w:sz w:val="28"/>
          <w:szCs w:val="28"/>
          <w:lang w:val="uk-UA"/>
        </w:rPr>
        <w:t>Тартачник</w:t>
      </w:r>
      <w:proofErr w:type="spellEnd"/>
      <w:r w:rsidRPr="006D2091">
        <w:rPr>
          <w:sz w:val="28"/>
          <w:szCs w:val="28"/>
          <w:lang w:val="uk-UA"/>
        </w:rPr>
        <w:t xml:space="preserve"> «Вплив проникної радіації на активні світлодіодні елементи контрольно-вимірювальних систем» Збірник тез </w:t>
      </w:r>
      <w:r w:rsidRPr="006D2091">
        <w:rPr>
          <w:sz w:val="28"/>
          <w:szCs w:val="28"/>
          <w:lang w:val="en-US"/>
        </w:rPr>
        <w:t>IV</w:t>
      </w:r>
      <w:r w:rsidRPr="006D2091">
        <w:rPr>
          <w:sz w:val="28"/>
          <w:szCs w:val="28"/>
          <w:lang w:val="uk-UA"/>
        </w:rPr>
        <w:t xml:space="preserve"> міжнародної конференції «Перспективи впровадження інновацій у атомну енергетику» (30 вересня 2022 року Інститут газу України) </w:t>
      </w:r>
      <w:r w:rsidRPr="006D2091">
        <w:rPr>
          <w:sz w:val="28"/>
          <w:szCs w:val="28"/>
          <w:lang w:val="en-US"/>
        </w:rPr>
        <w:t>c</w:t>
      </w:r>
      <w:r w:rsidRPr="006D2091">
        <w:rPr>
          <w:sz w:val="28"/>
          <w:szCs w:val="28"/>
          <w:lang w:val="uk-UA"/>
        </w:rPr>
        <w:t>.10</w:t>
      </w:r>
    </w:p>
    <w:p w14:paraId="3E60F873" w14:textId="77777777" w:rsidR="0067026B" w:rsidRPr="006D2091" w:rsidRDefault="0067026B" w:rsidP="0067026B">
      <w:pPr>
        <w:pStyle w:val="a5"/>
        <w:numPr>
          <w:ilvl w:val="0"/>
          <w:numId w:val="43"/>
        </w:numPr>
        <w:tabs>
          <w:tab w:val="left" w:pos="1348"/>
          <w:tab w:val="left" w:pos="3482"/>
          <w:tab w:val="left" w:pos="4364"/>
          <w:tab w:val="left" w:pos="5670"/>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D.P</w:t>
      </w:r>
      <w:proofErr w:type="spellEnd"/>
      <w:r w:rsidRPr="006D2091">
        <w:rPr>
          <w:b/>
          <w:sz w:val="28"/>
          <w:szCs w:val="28"/>
          <w:lang w:val="uk-UA"/>
        </w:rPr>
        <w:t>.</w:t>
      </w:r>
      <w:r>
        <w:rPr>
          <w:b/>
          <w:sz w:val="28"/>
          <w:szCs w:val="28"/>
          <w:lang w:val="uk-UA"/>
        </w:rPr>
        <w:t xml:space="preserve"> </w:t>
      </w:r>
      <w:proofErr w:type="spellStart"/>
      <w:r w:rsidRPr="006D2091">
        <w:rPr>
          <w:b/>
          <w:sz w:val="28"/>
          <w:szCs w:val="28"/>
          <w:lang w:val="uk-UA"/>
        </w:rPr>
        <w:t>Stratilat</w:t>
      </w:r>
      <w:proofErr w:type="spellEnd"/>
      <w:r w:rsidRPr="006D2091">
        <w:rPr>
          <w:sz w:val="28"/>
          <w:szCs w:val="28"/>
          <w:lang w:val="uk-UA"/>
        </w:rPr>
        <w:t xml:space="preserve">, </w:t>
      </w:r>
      <w:proofErr w:type="spellStart"/>
      <w:r w:rsidRPr="006D2091">
        <w:rPr>
          <w:sz w:val="28"/>
          <w:szCs w:val="28"/>
          <w:lang w:val="uk-UA"/>
        </w:rPr>
        <w:t>R.M</w:t>
      </w:r>
      <w:proofErr w:type="spellEnd"/>
      <w:r w:rsidRPr="006D2091">
        <w:rPr>
          <w:sz w:val="28"/>
          <w:szCs w:val="28"/>
          <w:lang w:val="uk-UA"/>
        </w:rPr>
        <w:t xml:space="preserve">. </w:t>
      </w:r>
      <w:proofErr w:type="spellStart"/>
      <w:r w:rsidRPr="006D2091">
        <w:rPr>
          <w:sz w:val="28"/>
          <w:szCs w:val="28"/>
          <w:lang w:val="uk-UA"/>
        </w:rPr>
        <w:t>Vernydub</w:t>
      </w:r>
      <w:proofErr w:type="spellEnd"/>
      <w:r w:rsidRPr="006D2091">
        <w:rPr>
          <w:sz w:val="28"/>
          <w:szCs w:val="28"/>
          <w:lang w:val="uk-UA"/>
        </w:rPr>
        <w:t xml:space="preserve">, </w:t>
      </w:r>
      <w:proofErr w:type="spellStart"/>
      <w:r w:rsidRPr="006D2091">
        <w:rPr>
          <w:sz w:val="28"/>
          <w:szCs w:val="28"/>
          <w:lang w:val="uk-UA"/>
        </w:rPr>
        <w:t>O.I</w:t>
      </w:r>
      <w:proofErr w:type="spellEnd"/>
      <w:r w:rsidRPr="006D2091">
        <w:rPr>
          <w:sz w:val="28"/>
          <w:szCs w:val="28"/>
          <w:lang w:val="uk-UA"/>
        </w:rPr>
        <w:t xml:space="preserve">. </w:t>
      </w:r>
      <w:proofErr w:type="spellStart"/>
      <w:r w:rsidRPr="006D2091">
        <w:rPr>
          <w:sz w:val="28"/>
          <w:szCs w:val="28"/>
          <w:lang w:val="uk-UA"/>
        </w:rPr>
        <w:t>Kyrylenko</w:t>
      </w:r>
      <w:proofErr w:type="spellEnd"/>
      <w:r w:rsidRPr="006D2091">
        <w:rPr>
          <w:sz w:val="28"/>
          <w:szCs w:val="28"/>
          <w:lang w:val="uk-UA"/>
        </w:rPr>
        <w:t xml:space="preserve">, </w:t>
      </w:r>
      <w:proofErr w:type="spellStart"/>
      <w:r w:rsidRPr="006D2091">
        <w:rPr>
          <w:sz w:val="28"/>
          <w:szCs w:val="28"/>
          <w:lang w:val="uk-UA"/>
        </w:rPr>
        <w:t>I.V</w:t>
      </w:r>
      <w:proofErr w:type="spellEnd"/>
      <w:r w:rsidRPr="006D2091">
        <w:rPr>
          <w:sz w:val="28"/>
          <w:szCs w:val="28"/>
          <w:lang w:val="uk-UA"/>
        </w:rPr>
        <w:t xml:space="preserve">. </w:t>
      </w:r>
      <w:proofErr w:type="spellStart"/>
      <w:r w:rsidRPr="006D2091">
        <w:rPr>
          <w:sz w:val="28"/>
          <w:szCs w:val="28"/>
          <w:lang w:val="uk-UA"/>
        </w:rPr>
        <w:t>Petrenko</w:t>
      </w:r>
      <w:proofErr w:type="spellEnd"/>
      <w:r w:rsidRPr="006D2091">
        <w:rPr>
          <w:sz w:val="28"/>
          <w:szCs w:val="28"/>
          <w:lang w:val="uk-UA"/>
        </w:rPr>
        <w:t xml:space="preserve">, </w:t>
      </w:r>
      <w:proofErr w:type="spellStart"/>
      <w:r w:rsidRPr="006D2091">
        <w:rPr>
          <w:sz w:val="28"/>
          <w:szCs w:val="28"/>
          <w:lang w:val="uk-UA"/>
        </w:rPr>
        <w:t>O.I</w:t>
      </w:r>
      <w:proofErr w:type="spellEnd"/>
      <w:r w:rsidRPr="006D2091">
        <w:rPr>
          <w:sz w:val="28"/>
          <w:szCs w:val="28"/>
          <w:lang w:val="uk-UA"/>
        </w:rPr>
        <w:t xml:space="preserve">. </w:t>
      </w:r>
      <w:proofErr w:type="spellStart"/>
      <w:r w:rsidRPr="006D2091">
        <w:rPr>
          <w:sz w:val="28"/>
          <w:szCs w:val="28"/>
          <w:lang w:val="uk-UA"/>
        </w:rPr>
        <w:t>Radkevych</w:t>
      </w:r>
      <w:proofErr w:type="spellEnd"/>
      <w:r w:rsidRPr="006D2091">
        <w:rPr>
          <w:sz w:val="28"/>
          <w:szCs w:val="28"/>
          <w:lang w:val="uk-UA"/>
        </w:rPr>
        <w:t xml:space="preserve">, </w:t>
      </w:r>
      <w:proofErr w:type="spellStart"/>
      <w:r w:rsidRPr="006D2091">
        <w:rPr>
          <w:sz w:val="28"/>
          <w:szCs w:val="28"/>
          <w:lang w:val="uk-UA"/>
        </w:rPr>
        <w:t>V.P</w:t>
      </w:r>
      <w:proofErr w:type="spellEnd"/>
      <w:r w:rsidRPr="006D2091">
        <w:rPr>
          <w:sz w:val="28"/>
          <w:szCs w:val="28"/>
          <w:lang w:val="uk-UA"/>
        </w:rPr>
        <w:t xml:space="preserve">. </w:t>
      </w:r>
      <w:proofErr w:type="spellStart"/>
      <w:r w:rsidRPr="006D2091">
        <w:rPr>
          <w:sz w:val="28"/>
          <w:szCs w:val="28"/>
          <w:lang w:val="uk-UA"/>
        </w:rPr>
        <w:t>Tartachnyk</w:t>
      </w:r>
      <w:proofErr w:type="spellEnd"/>
      <w:r w:rsidRPr="006D2091">
        <w:rPr>
          <w:sz w:val="28"/>
          <w:szCs w:val="28"/>
          <w:lang w:val="uk-UA"/>
        </w:rPr>
        <w:t xml:space="preserve">, </w:t>
      </w:r>
      <w:proofErr w:type="spellStart"/>
      <w:r w:rsidRPr="006D2091">
        <w:rPr>
          <w:sz w:val="28"/>
          <w:szCs w:val="28"/>
          <w:lang w:val="uk-UA"/>
        </w:rPr>
        <w:t>V.V</w:t>
      </w:r>
      <w:proofErr w:type="spellEnd"/>
      <w:r w:rsidRPr="006D2091">
        <w:rPr>
          <w:sz w:val="28"/>
          <w:szCs w:val="28"/>
          <w:lang w:val="uk-UA"/>
        </w:rPr>
        <w:t xml:space="preserve">. </w:t>
      </w:r>
      <w:proofErr w:type="spellStart"/>
      <w:r w:rsidRPr="006D2091">
        <w:rPr>
          <w:sz w:val="28"/>
          <w:szCs w:val="28"/>
          <w:lang w:val="uk-UA"/>
        </w:rPr>
        <w:t>Shlapatska</w:t>
      </w:r>
      <w:proofErr w:type="spellEnd"/>
      <w:r w:rsidRPr="006D2091">
        <w:rPr>
          <w:sz w:val="28"/>
          <w:szCs w:val="28"/>
          <w:lang w:val="uk-UA"/>
        </w:rPr>
        <w:t xml:space="preserve">, </w:t>
      </w:r>
      <w:proofErr w:type="spellStart"/>
      <w:r w:rsidRPr="006D2091">
        <w:rPr>
          <w:sz w:val="28"/>
          <w:szCs w:val="28"/>
          <w:lang w:val="uk-UA"/>
        </w:rPr>
        <w:t>I.O</w:t>
      </w:r>
      <w:proofErr w:type="spellEnd"/>
      <w:r w:rsidRPr="006D2091">
        <w:rPr>
          <w:sz w:val="28"/>
          <w:szCs w:val="28"/>
          <w:lang w:val="uk-UA"/>
        </w:rPr>
        <w:t xml:space="preserve">. </w:t>
      </w:r>
      <w:proofErr w:type="spellStart"/>
      <w:r w:rsidRPr="006D2091">
        <w:rPr>
          <w:sz w:val="28"/>
          <w:szCs w:val="28"/>
          <w:lang w:val="uk-UA"/>
        </w:rPr>
        <w:t>Poliakova</w:t>
      </w:r>
      <w:proofErr w:type="spellEnd"/>
      <w:r w:rsidRPr="006D2091">
        <w:rPr>
          <w:sz w:val="28"/>
          <w:szCs w:val="28"/>
          <w:lang w:val="uk-UA"/>
        </w:rPr>
        <w:t xml:space="preserve">, </w:t>
      </w:r>
      <w:proofErr w:type="spellStart"/>
      <w:r w:rsidRPr="006D2091">
        <w:rPr>
          <w:sz w:val="28"/>
          <w:szCs w:val="28"/>
          <w:lang w:val="uk-UA"/>
        </w:rPr>
        <w:t>O.Р</w:t>
      </w:r>
      <w:proofErr w:type="spellEnd"/>
      <w:r w:rsidRPr="006D2091">
        <w:rPr>
          <w:sz w:val="28"/>
          <w:szCs w:val="28"/>
          <w:lang w:val="uk-UA"/>
        </w:rPr>
        <w:t xml:space="preserve">. </w:t>
      </w:r>
      <w:proofErr w:type="spellStart"/>
      <w:r w:rsidRPr="006D2091">
        <w:rPr>
          <w:sz w:val="28"/>
          <w:szCs w:val="28"/>
          <w:lang w:val="uk-UA"/>
        </w:rPr>
        <w:t>Budnyk</w:t>
      </w:r>
      <w:proofErr w:type="spellEnd"/>
      <w:r w:rsidRPr="006D2091">
        <w:rPr>
          <w:sz w:val="28"/>
          <w:szCs w:val="28"/>
          <w:lang w:val="uk-UA"/>
        </w:rPr>
        <w:t>. «</w:t>
      </w:r>
      <w:proofErr w:type="spellStart"/>
      <w:r w:rsidRPr="006D2091">
        <w:rPr>
          <w:sz w:val="28"/>
          <w:szCs w:val="28"/>
          <w:lang w:val="uk-UA"/>
        </w:rPr>
        <w:t>Radiation</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gallium</w:t>
      </w:r>
      <w:proofErr w:type="spellEnd"/>
      <w:r w:rsidRPr="006D2091">
        <w:rPr>
          <w:sz w:val="28"/>
          <w:szCs w:val="28"/>
          <w:lang w:val="uk-UA"/>
        </w:rPr>
        <w:t xml:space="preserve"> </w:t>
      </w:r>
      <w:proofErr w:type="spellStart"/>
      <w:r w:rsidRPr="006D2091">
        <w:rPr>
          <w:sz w:val="28"/>
          <w:szCs w:val="28"/>
          <w:lang w:val="uk-UA"/>
        </w:rPr>
        <w:t>phosphide</w:t>
      </w:r>
      <w:proofErr w:type="spellEnd"/>
      <w:r w:rsidRPr="006D2091">
        <w:rPr>
          <w:sz w:val="28"/>
          <w:szCs w:val="28"/>
          <w:lang w:val="uk-UA"/>
        </w:rPr>
        <w:t xml:space="preserve"> </w:t>
      </w:r>
      <w:proofErr w:type="spellStart"/>
      <w:r w:rsidRPr="006D2091">
        <w:rPr>
          <w:sz w:val="28"/>
          <w:szCs w:val="28"/>
          <w:lang w:val="uk-UA"/>
        </w:rPr>
        <w:t>LEDs</w:t>
      </w:r>
      <w:proofErr w:type="spellEnd"/>
      <w:r w:rsidRPr="006D2091">
        <w:rPr>
          <w:sz w:val="28"/>
          <w:szCs w:val="28"/>
          <w:lang w:val="uk-UA"/>
        </w:rPr>
        <w:t xml:space="preserve"> </w:t>
      </w:r>
      <w:proofErr w:type="spellStart"/>
      <w:r w:rsidRPr="006D2091">
        <w:rPr>
          <w:sz w:val="28"/>
          <w:szCs w:val="28"/>
          <w:lang w:val="uk-UA"/>
        </w:rPr>
        <w:t>in</w:t>
      </w:r>
      <w:proofErr w:type="spellEnd"/>
      <w:r w:rsidRPr="006D2091">
        <w:rPr>
          <w:sz w:val="28"/>
          <w:szCs w:val="28"/>
          <w:lang w:val="uk-UA"/>
        </w:rPr>
        <w:t xml:space="preserve"> a </w:t>
      </w:r>
      <w:proofErr w:type="spellStart"/>
      <w:r w:rsidRPr="006D2091">
        <w:rPr>
          <w:sz w:val="28"/>
          <w:szCs w:val="28"/>
          <w:lang w:val="uk-UA"/>
        </w:rPr>
        <w:t>state</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negative</w:t>
      </w:r>
      <w:proofErr w:type="spellEnd"/>
      <w:r w:rsidRPr="006D2091">
        <w:rPr>
          <w:sz w:val="28"/>
          <w:szCs w:val="28"/>
          <w:lang w:val="uk-UA"/>
        </w:rPr>
        <w:t xml:space="preserve"> </w:t>
      </w:r>
      <w:proofErr w:type="spellStart"/>
      <w:r w:rsidRPr="006D2091">
        <w:rPr>
          <w:sz w:val="28"/>
          <w:szCs w:val="28"/>
          <w:lang w:val="uk-UA"/>
        </w:rPr>
        <w:t>differential</w:t>
      </w:r>
      <w:proofErr w:type="spellEnd"/>
      <w:r w:rsidRPr="006D2091">
        <w:rPr>
          <w:sz w:val="28"/>
          <w:szCs w:val="28"/>
          <w:lang w:val="uk-UA"/>
        </w:rPr>
        <w:t xml:space="preserve"> </w:t>
      </w:r>
      <w:proofErr w:type="spellStart"/>
      <w:r w:rsidRPr="006D2091">
        <w:rPr>
          <w:sz w:val="28"/>
          <w:szCs w:val="28"/>
          <w:lang w:val="uk-UA"/>
        </w:rPr>
        <w:t>resistance</w:t>
      </w:r>
      <w:proofErr w:type="spellEnd"/>
      <w:r w:rsidRPr="006D2091">
        <w:rPr>
          <w:sz w:val="28"/>
          <w:szCs w:val="28"/>
          <w:lang w:val="uk-UA"/>
        </w:rPr>
        <w:t xml:space="preserve">» </w:t>
      </w:r>
      <w:r w:rsidRPr="006D2091">
        <w:rPr>
          <w:sz w:val="28"/>
          <w:szCs w:val="28"/>
          <w:lang w:val="en-US"/>
        </w:rPr>
        <w:t>I</w:t>
      </w:r>
      <w:proofErr w:type="spellStart"/>
      <w:r w:rsidRPr="006D2091">
        <w:rPr>
          <w:sz w:val="28"/>
          <w:szCs w:val="28"/>
          <w:lang w:val="uk-UA"/>
        </w:rPr>
        <w:t>nternational</w:t>
      </w:r>
      <w:proofErr w:type="spellEnd"/>
      <w:r w:rsidRPr="006D2091">
        <w:rPr>
          <w:sz w:val="28"/>
          <w:szCs w:val="28"/>
          <w:lang w:val="uk-UA"/>
        </w:rPr>
        <w:t xml:space="preserve"> </w:t>
      </w:r>
      <w:proofErr w:type="spellStart"/>
      <w:r w:rsidRPr="006D2091">
        <w:rPr>
          <w:sz w:val="28"/>
          <w:szCs w:val="28"/>
          <w:lang w:val="uk-UA"/>
        </w:rPr>
        <w:t>research</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practice</w:t>
      </w:r>
      <w:proofErr w:type="spellEnd"/>
      <w:r w:rsidRPr="006D2091">
        <w:rPr>
          <w:sz w:val="28"/>
          <w:szCs w:val="28"/>
          <w:lang w:val="uk-UA"/>
        </w:rPr>
        <w:t xml:space="preserve"> </w:t>
      </w:r>
      <w:proofErr w:type="spellStart"/>
      <w:r w:rsidRPr="006D2091">
        <w:rPr>
          <w:sz w:val="28"/>
          <w:szCs w:val="28"/>
          <w:lang w:val="uk-UA"/>
        </w:rPr>
        <w:t>conference</w:t>
      </w:r>
      <w:proofErr w:type="spellEnd"/>
      <w:r w:rsidRPr="006D2091">
        <w:rPr>
          <w:sz w:val="28"/>
          <w:szCs w:val="28"/>
          <w:lang w:val="uk-UA"/>
        </w:rPr>
        <w:t xml:space="preserve"> “</w:t>
      </w:r>
      <w:proofErr w:type="spellStart"/>
      <w:r w:rsidRPr="006D2091">
        <w:rPr>
          <w:sz w:val="28"/>
          <w:szCs w:val="28"/>
          <w:lang w:val="uk-UA"/>
        </w:rPr>
        <w:t>nanotechnology</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nanomaterials</w:t>
      </w:r>
      <w:proofErr w:type="spellEnd"/>
      <w:r w:rsidRPr="006D2091">
        <w:rPr>
          <w:sz w:val="28"/>
          <w:szCs w:val="28"/>
          <w:lang w:val="uk-UA"/>
        </w:rPr>
        <w:t xml:space="preserve">” (25-27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August</w:t>
      </w:r>
      <w:proofErr w:type="spellEnd"/>
      <w:r w:rsidRPr="006D2091">
        <w:rPr>
          <w:sz w:val="28"/>
          <w:szCs w:val="28"/>
          <w:lang w:val="uk-UA"/>
        </w:rPr>
        <w:t xml:space="preserve"> 2022 </w:t>
      </w:r>
      <w:proofErr w:type="spellStart"/>
      <w:r w:rsidRPr="006D2091">
        <w:rPr>
          <w:sz w:val="28"/>
          <w:szCs w:val="28"/>
          <w:lang w:val="uk-UA"/>
        </w:rPr>
        <w:t>Lviv</w:t>
      </w:r>
      <w:proofErr w:type="spellEnd"/>
      <w:r w:rsidRPr="006D2091">
        <w:rPr>
          <w:sz w:val="28"/>
          <w:szCs w:val="28"/>
          <w:lang w:val="uk-UA"/>
        </w:rPr>
        <w:t xml:space="preserve">, </w:t>
      </w:r>
      <w:proofErr w:type="spellStart"/>
      <w:r w:rsidRPr="006D2091">
        <w:rPr>
          <w:sz w:val="28"/>
          <w:szCs w:val="28"/>
          <w:lang w:val="uk-UA"/>
        </w:rPr>
        <w:t>Ukraine</w:t>
      </w:r>
      <w:proofErr w:type="spellEnd"/>
      <w:r w:rsidRPr="006D2091">
        <w:rPr>
          <w:sz w:val="28"/>
          <w:szCs w:val="28"/>
          <w:lang w:val="en-US"/>
        </w:rPr>
        <w:t>) p.511</w:t>
      </w:r>
      <w:r w:rsidRPr="006D2091">
        <w:rPr>
          <w:sz w:val="28"/>
          <w:szCs w:val="28"/>
          <w:lang w:val="uk-UA"/>
        </w:rPr>
        <w:t xml:space="preserve"> </w:t>
      </w:r>
    </w:p>
    <w:p w14:paraId="29282BE5" w14:textId="77777777" w:rsidR="0067026B" w:rsidRPr="006D2091" w:rsidRDefault="0067026B" w:rsidP="0067026B">
      <w:pPr>
        <w:pStyle w:val="a5"/>
        <w:numPr>
          <w:ilvl w:val="0"/>
          <w:numId w:val="43"/>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Д.П</w:t>
      </w:r>
      <w:proofErr w:type="spellEnd"/>
      <w:r w:rsidRPr="006D2091">
        <w:rPr>
          <w:b/>
          <w:sz w:val="28"/>
          <w:szCs w:val="28"/>
          <w:lang w:val="uk-UA"/>
        </w:rPr>
        <w:t xml:space="preserve">. </w:t>
      </w:r>
      <w:proofErr w:type="spellStart"/>
      <w:r w:rsidRPr="006D2091">
        <w:rPr>
          <w:b/>
          <w:sz w:val="28"/>
          <w:szCs w:val="28"/>
          <w:lang w:val="uk-UA"/>
        </w:rPr>
        <w:t>Стратілат</w:t>
      </w:r>
      <w:proofErr w:type="spellEnd"/>
      <w:r w:rsidRPr="006D2091">
        <w:rPr>
          <w:b/>
          <w:sz w:val="28"/>
          <w:szCs w:val="28"/>
          <w:lang w:val="uk-UA"/>
        </w:rPr>
        <w:t>,</w:t>
      </w:r>
      <w:r w:rsidRPr="006D2091">
        <w:rPr>
          <w:sz w:val="28"/>
          <w:szCs w:val="28"/>
          <w:lang w:val="uk-UA"/>
        </w:rPr>
        <w:t xml:space="preserve">  Є. В. Малий, М. Б. </w:t>
      </w:r>
      <w:proofErr w:type="spellStart"/>
      <w:r w:rsidRPr="006D2091">
        <w:rPr>
          <w:sz w:val="28"/>
          <w:szCs w:val="28"/>
          <w:lang w:val="uk-UA"/>
        </w:rPr>
        <w:t>Пінковська</w:t>
      </w:r>
      <w:proofErr w:type="spellEnd"/>
      <w:r w:rsidRPr="006D2091">
        <w:rPr>
          <w:sz w:val="28"/>
          <w:szCs w:val="28"/>
          <w:lang w:val="uk-UA"/>
        </w:rPr>
        <w:t xml:space="preserve">, В. П. </w:t>
      </w:r>
      <w:proofErr w:type="spellStart"/>
      <w:r w:rsidRPr="006D2091">
        <w:rPr>
          <w:sz w:val="28"/>
          <w:szCs w:val="28"/>
          <w:lang w:val="uk-UA"/>
        </w:rPr>
        <w:t>Тартачник</w:t>
      </w:r>
      <w:proofErr w:type="spellEnd"/>
      <w:r w:rsidRPr="006D2091">
        <w:rPr>
          <w:sz w:val="28"/>
          <w:szCs w:val="28"/>
          <w:lang w:val="uk-UA"/>
        </w:rPr>
        <w:t xml:space="preserve">. «Рекомбінаційна ефективність </w:t>
      </w:r>
      <w:proofErr w:type="spellStart"/>
      <w:r w:rsidRPr="006D2091">
        <w:rPr>
          <w:sz w:val="28"/>
          <w:szCs w:val="28"/>
          <w:lang w:val="uk-UA"/>
        </w:rPr>
        <w:t>гомоперехідних</w:t>
      </w:r>
      <w:proofErr w:type="spellEnd"/>
      <w:r w:rsidRPr="006D2091">
        <w:rPr>
          <w:sz w:val="28"/>
          <w:szCs w:val="28"/>
          <w:lang w:val="uk-UA"/>
        </w:rPr>
        <w:t xml:space="preserve">  p-n-структур та </w:t>
      </w:r>
      <w:proofErr w:type="spellStart"/>
      <w:r w:rsidRPr="006D2091">
        <w:rPr>
          <w:sz w:val="28"/>
          <w:szCs w:val="28"/>
          <w:lang w:val="uk-UA"/>
        </w:rPr>
        <w:t>гетероструктур</w:t>
      </w:r>
      <w:proofErr w:type="spellEnd"/>
      <w:r w:rsidRPr="006D2091">
        <w:rPr>
          <w:sz w:val="28"/>
          <w:szCs w:val="28"/>
          <w:lang w:val="uk-UA"/>
        </w:rPr>
        <w:t xml:space="preserve"> із квантовими ямами» XXIX щорічна наукова конференція інституту ядерних досліджень </w:t>
      </w:r>
      <w:proofErr w:type="spellStart"/>
      <w:r w:rsidRPr="006D2091">
        <w:rPr>
          <w:sz w:val="28"/>
          <w:szCs w:val="28"/>
          <w:lang w:val="uk-UA"/>
        </w:rPr>
        <w:t>НАН</w:t>
      </w:r>
      <w:proofErr w:type="spellEnd"/>
      <w:r w:rsidRPr="006D2091">
        <w:rPr>
          <w:sz w:val="28"/>
          <w:szCs w:val="28"/>
          <w:lang w:val="uk-UA"/>
        </w:rPr>
        <w:t xml:space="preserve"> України  (Київ, 26-30 вересня 2022 року). с. 142</w:t>
      </w:r>
    </w:p>
    <w:p w14:paraId="0528BB0C" w14:textId="77777777" w:rsidR="0067026B" w:rsidRPr="006D2091" w:rsidRDefault="0067026B" w:rsidP="0067026B">
      <w:pPr>
        <w:pStyle w:val="a7"/>
        <w:numPr>
          <w:ilvl w:val="0"/>
          <w:numId w:val="43"/>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Д.П</w:t>
      </w:r>
      <w:proofErr w:type="spellEnd"/>
      <w:r w:rsidRPr="006D2091">
        <w:rPr>
          <w:b/>
          <w:sz w:val="28"/>
          <w:szCs w:val="28"/>
          <w:lang w:val="uk-UA"/>
        </w:rPr>
        <w:t xml:space="preserve">. </w:t>
      </w:r>
      <w:proofErr w:type="spellStart"/>
      <w:r w:rsidRPr="006D2091">
        <w:rPr>
          <w:b/>
          <w:sz w:val="28"/>
          <w:szCs w:val="28"/>
          <w:lang w:val="uk-UA"/>
        </w:rPr>
        <w:t>Стратілат</w:t>
      </w:r>
      <w:proofErr w:type="spellEnd"/>
      <w:r w:rsidRPr="006D2091">
        <w:rPr>
          <w:sz w:val="28"/>
          <w:szCs w:val="28"/>
          <w:lang w:val="uk-UA"/>
        </w:rPr>
        <w:t xml:space="preserve">, </w:t>
      </w:r>
      <w:proofErr w:type="spellStart"/>
      <w:r w:rsidRPr="006D2091">
        <w:rPr>
          <w:sz w:val="28"/>
          <w:szCs w:val="28"/>
          <w:lang w:val="uk-UA"/>
        </w:rPr>
        <w:t>Т.І</w:t>
      </w:r>
      <w:proofErr w:type="spellEnd"/>
      <w:r w:rsidRPr="006D2091">
        <w:rPr>
          <w:sz w:val="28"/>
          <w:szCs w:val="28"/>
          <w:lang w:val="uk-UA"/>
        </w:rPr>
        <w:t xml:space="preserve">. </w:t>
      </w:r>
      <w:proofErr w:type="spellStart"/>
      <w:r w:rsidRPr="006D2091">
        <w:rPr>
          <w:sz w:val="28"/>
          <w:szCs w:val="28"/>
          <w:lang w:val="uk-UA"/>
        </w:rPr>
        <w:t>Мосюк</w:t>
      </w:r>
      <w:proofErr w:type="spellEnd"/>
      <w:r w:rsidRPr="006D2091">
        <w:rPr>
          <w:sz w:val="28"/>
          <w:szCs w:val="28"/>
          <w:lang w:val="uk-UA"/>
        </w:rPr>
        <w:t xml:space="preserve">, </w:t>
      </w:r>
      <w:proofErr w:type="spellStart"/>
      <w:r w:rsidRPr="006D2091">
        <w:rPr>
          <w:sz w:val="28"/>
          <w:szCs w:val="28"/>
          <w:lang w:val="uk-UA"/>
        </w:rPr>
        <w:t>Р.М</w:t>
      </w:r>
      <w:proofErr w:type="spellEnd"/>
      <w:r w:rsidRPr="006D2091">
        <w:rPr>
          <w:sz w:val="28"/>
          <w:szCs w:val="28"/>
          <w:lang w:val="uk-UA"/>
        </w:rPr>
        <w:t xml:space="preserve">. </w:t>
      </w:r>
      <w:proofErr w:type="spellStart"/>
      <w:r w:rsidRPr="006D2091">
        <w:rPr>
          <w:sz w:val="28"/>
          <w:szCs w:val="28"/>
          <w:lang w:val="uk-UA"/>
        </w:rPr>
        <w:t>Вернидуб</w:t>
      </w:r>
      <w:proofErr w:type="spellEnd"/>
      <w:r w:rsidRPr="006D2091">
        <w:rPr>
          <w:sz w:val="28"/>
          <w:szCs w:val="28"/>
          <w:lang w:val="uk-UA"/>
        </w:rPr>
        <w:t xml:space="preserve">, </w:t>
      </w:r>
      <w:proofErr w:type="spellStart"/>
      <w:r w:rsidRPr="006D2091">
        <w:rPr>
          <w:sz w:val="28"/>
          <w:szCs w:val="28"/>
          <w:lang w:val="uk-UA"/>
        </w:rPr>
        <w:t>О.В</w:t>
      </w:r>
      <w:proofErr w:type="spellEnd"/>
      <w:r w:rsidRPr="006D2091">
        <w:rPr>
          <w:sz w:val="28"/>
          <w:szCs w:val="28"/>
          <w:lang w:val="uk-UA"/>
        </w:rPr>
        <w:t xml:space="preserve">. </w:t>
      </w:r>
      <w:proofErr w:type="spellStart"/>
      <w:r w:rsidRPr="006D2091">
        <w:rPr>
          <w:sz w:val="28"/>
          <w:szCs w:val="28"/>
          <w:lang w:val="uk-UA"/>
        </w:rPr>
        <w:t>Конорєва</w:t>
      </w:r>
      <w:proofErr w:type="spellEnd"/>
      <w:r w:rsidRPr="006D2091">
        <w:rPr>
          <w:sz w:val="28"/>
          <w:szCs w:val="28"/>
          <w:lang w:val="uk-UA"/>
        </w:rPr>
        <w:t xml:space="preserve">, </w:t>
      </w:r>
      <w:proofErr w:type="spellStart"/>
      <w:r w:rsidRPr="006D2091">
        <w:rPr>
          <w:sz w:val="28"/>
          <w:szCs w:val="28"/>
          <w:lang w:val="uk-UA"/>
        </w:rPr>
        <w:t>В.П</w:t>
      </w:r>
      <w:proofErr w:type="spellEnd"/>
      <w:r w:rsidRPr="006D2091">
        <w:rPr>
          <w:sz w:val="28"/>
          <w:szCs w:val="28"/>
          <w:lang w:val="uk-UA"/>
        </w:rPr>
        <w:t xml:space="preserve">. </w:t>
      </w:r>
      <w:proofErr w:type="spellStart"/>
      <w:r w:rsidRPr="006D2091">
        <w:rPr>
          <w:sz w:val="28"/>
          <w:szCs w:val="28"/>
          <w:lang w:val="uk-UA"/>
        </w:rPr>
        <w:t>Тартачник</w:t>
      </w:r>
      <w:proofErr w:type="spellEnd"/>
      <w:r w:rsidRPr="006D2091">
        <w:rPr>
          <w:sz w:val="28"/>
          <w:szCs w:val="28"/>
          <w:lang w:val="uk-UA"/>
        </w:rPr>
        <w:t>.</w:t>
      </w:r>
    </w:p>
    <w:p w14:paraId="069C8072" w14:textId="77777777" w:rsidR="0067026B" w:rsidRPr="006D2091" w:rsidRDefault="0067026B" w:rsidP="0067026B">
      <w:pPr>
        <w:pStyle w:val="a5"/>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r>
        <w:rPr>
          <w:sz w:val="28"/>
          <w:szCs w:val="28"/>
          <w:lang w:val="uk-UA"/>
        </w:rPr>
        <w:tab/>
      </w:r>
      <w:r w:rsidRPr="006D2091">
        <w:rPr>
          <w:sz w:val="28"/>
          <w:szCs w:val="28"/>
          <w:lang w:val="uk-UA"/>
        </w:rPr>
        <w:t>«Особливості електрофізичних характеристик вихідних та опромінених світлодіодів (</w:t>
      </w:r>
      <w:proofErr w:type="spellStart"/>
      <w:r w:rsidRPr="006D2091">
        <w:rPr>
          <w:sz w:val="28"/>
          <w:szCs w:val="28"/>
          <w:lang w:val="uk-UA"/>
        </w:rPr>
        <w:t>ingan</w:t>
      </w:r>
      <w:proofErr w:type="spellEnd"/>
      <w:r w:rsidRPr="006D2091">
        <w:rPr>
          <w:sz w:val="28"/>
          <w:szCs w:val="28"/>
          <w:lang w:val="uk-UA"/>
        </w:rPr>
        <w:t>/</w:t>
      </w:r>
      <w:proofErr w:type="spellStart"/>
      <w:r w:rsidRPr="006D2091">
        <w:rPr>
          <w:sz w:val="28"/>
          <w:szCs w:val="28"/>
          <w:lang w:val="uk-UA"/>
        </w:rPr>
        <w:t>gan</w:t>
      </w:r>
      <w:proofErr w:type="spellEnd"/>
      <w:r w:rsidRPr="006D2091">
        <w:rPr>
          <w:sz w:val="28"/>
          <w:szCs w:val="28"/>
          <w:lang w:val="uk-UA"/>
        </w:rPr>
        <w:t xml:space="preserve">) із квантовими ямами» III </w:t>
      </w:r>
      <w:r w:rsidRPr="006D2091">
        <w:rPr>
          <w:sz w:val="28"/>
          <w:szCs w:val="28"/>
          <w:lang w:val="en-US"/>
        </w:rPr>
        <w:t>I</w:t>
      </w:r>
      <w:proofErr w:type="spellStart"/>
      <w:r w:rsidRPr="006D2091">
        <w:rPr>
          <w:sz w:val="28"/>
          <w:szCs w:val="28"/>
          <w:lang w:val="uk-UA"/>
        </w:rPr>
        <w:t>nternational</w:t>
      </w:r>
      <w:proofErr w:type="spellEnd"/>
      <w:r w:rsidRPr="006D2091">
        <w:rPr>
          <w:sz w:val="28"/>
          <w:szCs w:val="28"/>
          <w:lang w:val="uk-UA"/>
        </w:rPr>
        <w:t xml:space="preserve"> </w:t>
      </w:r>
      <w:proofErr w:type="spellStart"/>
      <w:r w:rsidRPr="006D2091">
        <w:rPr>
          <w:sz w:val="28"/>
          <w:szCs w:val="28"/>
          <w:lang w:val="uk-UA"/>
        </w:rPr>
        <w:t>scientific</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prectical</w:t>
      </w:r>
      <w:proofErr w:type="spellEnd"/>
      <w:r w:rsidRPr="006D2091">
        <w:rPr>
          <w:sz w:val="28"/>
          <w:szCs w:val="28"/>
          <w:lang w:val="uk-UA"/>
        </w:rPr>
        <w:t xml:space="preserve"> </w:t>
      </w:r>
      <w:proofErr w:type="spellStart"/>
      <w:r w:rsidRPr="006D2091">
        <w:rPr>
          <w:sz w:val="28"/>
          <w:szCs w:val="28"/>
          <w:lang w:val="uk-UA"/>
        </w:rPr>
        <w:t>conferece</w:t>
      </w:r>
      <w:proofErr w:type="spellEnd"/>
      <w:r w:rsidRPr="006D2091">
        <w:rPr>
          <w:sz w:val="28"/>
          <w:szCs w:val="28"/>
          <w:lang w:val="uk-UA"/>
        </w:rPr>
        <w:t xml:space="preserve"> “</w:t>
      </w:r>
      <w:proofErr w:type="spellStart"/>
      <w:r w:rsidRPr="006D2091">
        <w:rPr>
          <w:sz w:val="28"/>
          <w:szCs w:val="28"/>
          <w:lang w:val="uk-UA"/>
        </w:rPr>
        <w:t>theoretical</w:t>
      </w:r>
      <w:proofErr w:type="spellEnd"/>
      <w:r w:rsidRPr="006D2091">
        <w:rPr>
          <w:sz w:val="28"/>
          <w:szCs w:val="28"/>
          <w:lang w:val="uk-UA"/>
        </w:rPr>
        <w:t xml:space="preserve"> </w:t>
      </w:r>
      <w:proofErr w:type="spellStart"/>
      <w:r w:rsidRPr="006D2091">
        <w:rPr>
          <w:sz w:val="28"/>
          <w:szCs w:val="28"/>
          <w:lang w:val="uk-UA"/>
        </w:rPr>
        <w:t>aspects</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education</w:t>
      </w:r>
      <w:proofErr w:type="spellEnd"/>
      <w:r w:rsidRPr="006D2091">
        <w:rPr>
          <w:sz w:val="28"/>
          <w:szCs w:val="28"/>
          <w:lang w:val="uk-UA"/>
        </w:rPr>
        <w:t xml:space="preserve"> </w:t>
      </w:r>
      <w:proofErr w:type="spellStart"/>
      <w:r w:rsidRPr="006D2091">
        <w:rPr>
          <w:sz w:val="28"/>
          <w:szCs w:val="28"/>
          <w:lang w:val="uk-UA"/>
        </w:rPr>
        <w:t>development</w:t>
      </w:r>
      <w:proofErr w:type="spellEnd"/>
      <w:r w:rsidRPr="006D2091">
        <w:rPr>
          <w:sz w:val="28"/>
          <w:szCs w:val="28"/>
          <w:lang w:val="uk-UA"/>
        </w:rPr>
        <w:t>” (</w:t>
      </w:r>
      <w:proofErr w:type="spellStart"/>
      <w:r w:rsidRPr="006D2091">
        <w:rPr>
          <w:sz w:val="28"/>
          <w:szCs w:val="28"/>
          <w:lang w:val="uk-UA"/>
        </w:rPr>
        <w:t>Warsaw</w:t>
      </w:r>
      <w:proofErr w:type="spellEnd"/>
      <w:r w:rsidRPr="006D2091">
        <w:rPr>
          <w:sz w:val="28"/>
          <w:szCs w:val="28"/>
          <w:lang w:val="uk-UA"/>
        </w:rPr>
        <w:t xml:space="preserve">, </w:t>
      </w:r>
      <w:proofErr w:type="spellStart"/>
      <w:r w:rsidRPr="006D2091">
        <w:rPr>
          <w:sz w:val="28"/>
          <w:szCs w:val="28"/>
          <w:lang w:val="uk-UA"/>
        </w:rPr>
        <w:t>Poland</w:t>
      </w:r>
      <w:proofErr w:type="spellEnd"/>
      <w:r w:rsidRPr="006D2091">
        <w:rPr>
          <w:sz w:val="28"/>
          <w:szCs w:val="28"/>
          <w:lang w:val="uk-UA"/>
        </w:rPr>
        <w:t xml:space="preserve"> </w:t>
      </w:r>
      <w:proofErr w:type="spellStart"/>
      <w:r w:rsidRPr="006D2091">
        <w:rPr>
          <w:sz w:val="28"/>
          <w:szCs w:val="28"/>
          <w:lang w:val="uk-UA"/>
        </w:rPr>
        <w:t>January</w:t>
      </w:r>
      <w:proofErr w:type="spellEnd"/>
      <w:r w:rsidRPr="006D2091">
        <w:rPr>
          <w:sz w:val="28"/>
          <w:szCs w:val="28"/>
          <w:lang w:val="uk-UA"/>
        </w:rPr>
        <w:t xml:space="preserve"> 24 – 27, 2023) </w:t>
      </w:r>
      <w:r w:rsidRPr="006D2091">
        <w:rPr>
          <w:sz w:val="28"/>
          <w:szCs w:val="28"/>
          <w:lang w:val="en-US"/>
        </w:rPr>
        <w:t>p</w:t>
      </w:r>
      <w:r w:rsidRPr="006D2091">
        <w:rPr>
          <w:sz w:val="28"/>
          <w:szCs w:val="28"/>
          <w:lang w:val="uk-UA"/>
        </w:rPr>
        <w:t>. 462</w:t>
      </w:r>
    </w:p>
    <w:p w14:paraId="3CF85B06" w14:textId="77777777" w:rsidR="0067026B" w:rsidRPr="006D2091" w:rsidRDefault="0067026B" w:rsidP="0067026B">
      <w:pPr>
        <w:pStyle w:val="a5"/>
        <w:numPr>
          <w:ilvl w:val="0"/>
          <w:numId w:val="43"/>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Д.П</w:t>
      </w:r>
      <w:proofErr w:type="spellEnd"/>
      <w:r w:rsidRPr="006D2091">
        <w:rPr>
          <w:b/>
          <w:sz w:val="28"/>
          <w:szCs w:val="28"/>
          <w:lang w:val="uk-UA"/>
        </w:rPr>
        <w:t xml:space="preserve">. </w:t>
      </w:r>
      <w:proofErr w:type="spellStart"/>
      <w:r w:rsidRPr="006D2091">
        <w:rPr>
          <w:b/>
          <w:sz w:val="28"/>
          <w:szCs w:val="28"/>
          <w:lang w:val="uk-UA"/>
        </w:rPr>
        <w:t>Стратілат</w:t>
      </w:r>
      <w:proofErr w:type="spellEnd"/>
      <w:r w:rsidRPr="006D2091">
        <w:rPr>
          <w:b/>
          <w:sz w:val="28"/>
          <w:szCs w:val="28"/>
          <w:lang w:val="uk-UA"/>
        </w:rPr>
        <w:t>,</w:t>
      </w:r>
      <w:r w:rsidRPr="006D2091">
        <w:rPr>
          <w:sz w:val="28"/>
          <w:szCs w:val="28"/>
          <w:lang w:val="uk-UA"/>
        </w:rPr>
        <w:t xml:space="preserve"> </w:t>
      </w:r>
      <w:proofErr w:type="spellStart"/>
      <w:r w:rsidRPr="006D2091">
        <w:rPr>
          <w:sz w:val="28"/>
          <w:szCs w:val="28"/>
          <w:lang w:val="uk-UA"/>
        </w:rPr>
        <w:t>Є.В</w:t>
      </w:r>
      <w:proofErr w:type="spellEnd"/>
      <w:r w:rsidRPr="006D2091">
        <w:rPr>
          <w:sz w:val="28"/>
          <w:szCs w:val="28"/>
          <w:lang w:val="uk-UA"/>
        </w:rPr>
        <w:t xml:space="preserve">. Малий, </w:t>
      </w:r>
      <w:proofErr w:type="spellStart"/>
      <w:r w:rsidRPr="006D2091">
        <w:rPr>
          <w:sz w:val="28"/>
          <w:szCs w:val="28"/>
          <w:lang w:val="uk-UA"/>
        </w:rPr>
        <w:t>О.Б</w:t>
      </w:r>
      <w:proofErr w:type="spellEnd"/>
      <w:r w:rsidRPr="006D2091">
        <w:rPr>
          <w:sz w:val="28"/>
          <w:szCs w:val="28"/>
          <w:lang w:val="uk-UA"/>
        </w:rPr>
        <w:t xml:space="preserve">. </w:t>
      </w:r>
      <w:proofErr w:type="spellStart"/>
      <w:r w:rsidRPr="006D2091">
        <w:rPr>
          <w:sz w:val="28"/>
          <w:szCs w:val="28"/>
          <w:lang w:val="uk-UA"/>
        </w:rPr>
        <w:t>Смірнов</w:t>
      </w:r>
      <w:proofErr w:type="spellEnd"/>
      <w:r w:rsidRPr="006D2091">
        <w:rPr>
          <w:sz w:val="28"/>
          <w:szCs w:val="28"/>
          <w:lang w:val="uk-UA"/>
        </w:rPr>
        <w:t xml:space="preserve">, </w:t>
      </w:r>
      <w:proofErr w:type="spellStart"/>
      <w:r w:rsidRPr="006D2091">
        <w:rPr>
          <w:sz w:val="28"/>
          <w:szCs w:val="28"/>
          <w:lang w:val="uk-UA"/>
        </w:rPr>
        <w:t>Р.К</w:t>
      </w:r>
      <w:proofErr w:type="spellEnd"/>
      <w:r w:rsidRPr="006D2091">
        <w:rPr>
          <w:sz w:val="28"/>
          <w:szCs w:val="28"/>
          <w:lang w:val="uk-UA"/>
        </w:rPr>
        <w:t xml:space="preserve">. </w:t>
      </w:r>
      <w:proofErr w:type="spellStart"/>
      <w:r w:rsidRPr="006D2091">
        <w:rPr>
          <w:sz w:val="28"/>
          <w:szCs w:val="28"/>
          <w:lang w:val="uk-UA"/>
        </w:rPr>
        <w:t>Савкіна</w:t>
      </w:r>
      <w:proofErr w:type="spellEnd"/>
      <w:r w:rsidRPr="006D2091">
        <w:rPr>
          <w:sz w:val="28"/>
          <w:szCs w:val="28"/>
          <w:lang w:val="uk-UA"/>
        </w:rPr>
        <w:t>. «</w:t>
      </w:r>
      <w:proofErr w:type="spellStart"/>
      <w:r w:rsidRPr="006D2091">
        <w:rPr>
          <w:sz w:val="28"/>
          <w:szCs w:val="28"/>
          <w:lang w:val="uk-UA"/>
        </w:rPr>
        <w:t>DLC</w:t>
      </w:r>
      <w:proofErr w:type="spellEnd"/>
      <w:r w:rsidRPr="006D2091">
        <w:rPr>
          <w:sz w:val="28"/>
          <w:szCs w:val="28"/>
          <w:lang w:val="uk-UA"/>
        </w:rPr>
        <w:t>/</w:t>
      </w:r>
      <w:proofErr w:type="spellStart"/>
      <w:r w:rsidRPr="006D2091">
        <w:rPr>
          <w:sz w:val="28"/>
          <w:szCs w:val="28"/>
          <w:lang w:val="uk-UA"/>
        </w:rPr>
        <w:t>Cd</w:t>
      </w:r>
      <w:proofErr w:type="spellEnd"/>
      <w:r w:rsidRPr="006D2091">
        <w:rPr>
          <w:sz w:val="28"/>
          <w:szCs w:val="28"/>
          <w:lang w:val="uk-UA"/>
        </w:rPr>
        <w:t>(</w:t>
      </w:r>
      <w:proofErr w:type="spellStart"/>
      <w:r w:rsidRPr="006D2091">
        <w:rPr>
          <w:sz w:val="28"/>
          <w:szCs w:val="28"/>
          <w:lang w:val="uk-UA"/>
        </w:rPr>
        <w:t>Zn</w:t>
      </w:r>
      <w:proofErr w:type="spellEnd"/>
      <w:r w:rsidRPr="006D2091">
        <w:rPr>
          <w:sz w:val="28"/>
          <w:szCs w:val="28"/>
          <w:lang w:val="uk-UA"/>
        </w:rPr>
        <w:t>)</w:t>
      </w:r>
      <w:proofErr w:type="spellStart"/>
      <w:r w:rsidRPr="006D2091">
        <w:rPr>
          <w:sz w:val="28"/>
          <w:szCs w:val="28"/>
          <w:lang w:val="uk-UA"/>
        </w:rPr>
        <w:t>Te</w:t>
      </w:r>
      <w:proofErr w:type="spellEnd"/>
      <w:r w:rsidRPr="006D2091">
        <w:rPr>
          <w:sz w:val="28"/>
          <w:szCs w:val="28"/>
          <w:lang w:val="uk-UA"/>
        </w:rPr>
        <w:t xml:space="preserve"> X/гамма-детектор з високопродуктивними можливостями для моніторингу навколишнього середовища» IX українська наукова конференція з фізики напівпровідників </w:t>
      </w:r>
      <w:proofErr w:type="spellStart"/>
      <w:r w:rsidRPr="006D2091">
        <w:rPr>
          <w:sz w:val="28"/>
          <w:szCs w:val="28"/>
          <w:lang w:val="uk-UA"/>
        </w:rPr>
        <w:t>УНКФН</w:t>
      </w:r>
      <w:proofErr w:type="spellEnd"/>
      <w:r w:rsidRPr="006D2091">
        <w:rPr>
          <w:sz w:val="28"/>
          <w:szCs w:val="28"/>
          <w:lang w:val="uk-UA"/>
        </w:rPr>
        <w:t>–9   (Ужгород, Україна 22 - 26 травня 2023) с. 261</w:t>
      </w:r>
    </w:p>
    <w:p w14:paraId="1EC8C535" w14:textId="77777777" w:rsidR="0067026B" w:rsidRPr="006D2091" w:rsidRDefault="0067026B" w:rsidP="0067026B">
      <w:pPr>
        <w:pStyle w:val="a5"/>
        <w:numPr>
          <w:ilvl w:val="0"/>
          <w:numId w:val="43"/>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D.P</w:t>
      </w:r>
      <w:proofErr w:type="spellEnd"/>
      <w:r w:rsidRPr="006D2091">
        <w:rPr>
          <w:b/>
          <w:sz w:val="28"/>
          <w:szCs w:val="28"/>
          <w:lang w:val="uk-UA"/>
        </w:rPr>
        <w:t xml:space="preserve">. </w:t>
      </w:r>
      <w:proofErr w:type="spellStart"/>
      <w:r w:rsidRPr="006D2091">
        <w:rPr>
          <w:b/>
          <w:sz w:val="28"/>
          <w:szCs w:val="28"/>
          <w:lang w:val="uk-UA"/>
        </w:rPr>
        <w:t>Stratilat</w:t>
      </w:r>
      <w:proofErr w:type="spellEnd"/>
      <w:r w:rsidRPr="006D2091">
        <w:rPr>
          <w:b/>
          <w:sz w:val="28"/>
          <w:szCs w:val="28"/>
          <w:lang w:val="uk-UA"/>
        </w:rPr>
        <w:t xml:space="preserve">, </w:t>
      </w:r>
      <w:proofErr w:type="spellStart"/>
      <w:r w:rsidRPr="006D2091">
        <w:rPr>
          <w:sz w:val="28"/>
          <w:szCs w:val="28"/>
          <w:lang w:val="uk-UA"/>
        </w:rPr>
        <w:t>O.P</w:t>
      </w:r>
      <w:proofErr w:type="spellEnd"/>
      <w:r w:rsidRPr="006D2091">
        <w:rPr>
          <w:sz w:val="28"/>
          <w:szCs w:val="28"/>
          <w:lang w:val="uk-UA"/>
        </w:rPr>
        <w:t xml:space="preserve">. </w:t>
      </w:r>
      <w:proofErr w:type="spellStart"/>
      <w:r w:rsidRPr="006D2091">
        <w:rPr>
          <w:sz w:val="28"/>
          <w:szCs w:val="28"/>
          <w:lang w:val="uk-UA"/>
        </w:rPr>
        <w:t>Budnyk</w:t>
      </w:r>
      <w:proofErr w:type="spellEnd"/>
      <w:r w:rsidRPr="006D2091">
        <w:rPr>
          <w:sz w:val="28"/>
          <w:szCs w:val="28"/>
          <w:lang w:val="uk-UA"/>
        </w:rPr>
        <w:t xml:space="preserve">, </w:t>
      </w:r>
      <w:proofErr w:type="spellStart"/>
      <w:r w:rsidRPr="006D2091">
        <w:rPr>
          <w:sz w:val="28"/>
          <w:szCs w:val="28"/>
          <w:lang w:val="uk-UA"/>
        </w:rPr>
        <w:t>R.M</w:t>
      </w:r>
      <w:proofErr w:type="spellEnd"/>
      <w:r w:rsidRPr="006D2091">
        <w:rPr>
          <w:sz w:val="28"/>
          <w:szCs w:val="28"/>
          <w:lang w:val="uk-UA"/>
        </w:rPr>
        <w:t xml:space="preserve">. </w:t>
      </w:r>
      <w:proofErr w:type="spellStart"/>
      <w:r w:rsidRPr="006D2091">
        <w:rPr>
          <w:sz w:val="28"/>
          <w:szCs w:val="28"/>
          <w:lang w:val="uk-UA"/>
        </w:rPr>
        <w:t>Vernydub</w:t>
      </w:r>
      <w:proofErr w:type="spellEnd"/>
      <w:r w:rsidRPr="006D2091">
        <w:rPr>
          <w:sz w:val="28"/>
          <w:szCs w:val="28"/>
          <w:lang w:val="uk-UA"/>
        </w:rPr>
        <w:t xml:space="preserve">, </w:t>
      </w:r>
      <w:proofErr w:type="spellStart"/>
      <w:r w:rsidRPr="006D2091">
        <w:rPr>
          <w:sz w:val="28"/>
          <w:szCs w:val="28"/>
          <w:lang w:val="uk-UA"/>
        </w:rPr>
        <w:t>L.A</w:t>
      </w:r>
      <w:proofErr w:type="spellEnd"/>
      <w:r w:rsidRPr="006D2091">
        <w:rPr>
          <w:sz w:val="28"/>
          <w:szCs w:val="28"/>
          <w:lang w:val="uk-UA"/>
        </w:rPr>
        <w:t xml:space="preserve"> </w:t>
      </w:r>
      <w:proofErr w:type="spellStart"/>
      <w:r w:rsidRPr="006D2091">
        <w:rPr>
          <w:sz w:val="28"/>
          <w:szCs w:val="28"/>
          <w:lang w:val="uk-UA"/>
        </w:rPr>
        <w:t>Kot</w:t>
      </w:r>
      <w:proofErr w:type="spellEnd"/>
      <w:r w:rsidRPr="006D2091">
        <w:rPr>
          <w:sz w:val="28"/>
          <w:szCs w:val="28"/>
          <w:lang w:val="uk-UA"/>
        </w:rPr>
        <w:t xml:space="preserve">, </w:t>
      </w:r>
      <w:proofErr w:type="spellStart"/>
      <w:r w:rsidRPr="006D2091">
        <w:rPr>
          <w:sz w:val="28"/>
          <w:szCs w:val="28"/>
          <w:lang w:val="uk-UA"/>
        </w:rPr>
        <w:t>O.V</w:t>
      </w:r>
      <w:proofErr w:type="spellEnd"/>
      <w:r w:rsidRPr="006D2091">
        <w:rPr>
          <w:sz w:val="28"/>
          <w:szCs w:val="28"/>
          <w:lang w:val="uk-UA"/>
        </w:rPr>
        <w:t xml:space="preserve">. </w:t>
      </w:r>
      <w:proofErr w:type="spellStart"/>
      <w:r w:rsidRPr="006D2091">
        <w:rPr>
          <w:sz w:val="28"/>
          <w:szCs w:val="28"/>
          <w:lang w:val="uk-UA"/>
        </w:rPr>
        <w:t>Melnychenko</w:t>
      </w:r>
      <w:proofErr w:type="spellEnd"/>
      <w:r w:rsidRPr="006D2091">
        <w:rPr>
          <w:sz w:val="28"/>
          <w:szCs w:val="28"/>
          <w:lang w:val="uk-UA"/>
        </w:rPr>
        <w:t xml:space="preserve">, </w:t>
      </w:r>
      <w:proofErr w:type="spellStart"/>
      <w:r w:rsidRPr="006D2091">
        <w:rPr>
          <w:sz w:val="28"/>
          <w:szCs w:val="28"/>
          <w:lang w:val="uk-UA"/>
        </w:rPr>
        <w:t>T.I</w:t>
      </w:r>
      <w:proofErr w:type="spellEnd"/>
      <w:r w:rsidRPr="006D2091">
        <w:rPr>
          <w:sz w:val="28"/>
          <w:szCs w:val="28"/>
          <w:lang w:val="uk-UA"/>
        </w:rPr>
        <w:t xml:space="preserve">. </w:t>
      </w:r>
      <w:proofErr w:type="spellStart"/>
      <w:r w:rsidRPr="006D2091">
        <w:rPr>
          <w:sz w:val="28"/>
          <w:szCs w:val="28"/>
          <w:lang w:val="uk-UA"/>
        </w:rPr>
        <w:t>Mosiuk</w:t>
      </w:r>
      <w:proofErr w:type="spellEnd"/>
      <w:r w:rsidRPr="006D2091">
        <w:rPr>
          <w:sz w:val="28"/>
          <w:szCs w:val="28"/>
          <w:lang w:val="uk-UA"/>
        </w:rPr>
        <w:t xml:space="preserve">, </w:t>
      </w:r>
      <w:proofErr w:type="spellStart"/>
      <w:r w:rsidRPr="006D2091">
        <w:rPr>
          <w:sz w:val="28"/>
          <w:szCs w:val="28"/>
          <w:lang w:val="uk-UA"/>
        </w:rPr>
        <w:t>O.I</w:t>
      </w:r>
      <w:proofErr w:type="spellEnd"/>
      <w:r w:rsidRPr="006D2091">
        <w:rPr>
          <w:sz w:val="28"/>
          <w:szCs w:val="28"/>
          <w:lang w:val="uk-UA"/>
        </w:rPr>
        <w:t xml:space="preserve">. </w:t>
      </w:r>
      <w:proofErr w:type="spellStart"/>
      <w:r w:rsidRPr="006D2091">
        <w:rPr>
          <w:sz w:val="28"/>
          <w:szCs w:val="28"/>
          <w:lang w:val="uk-UA"/>
        </w:rPr>
        <w:t>Radkevych</w:t>
      </w:r>
      <w:proofErr w:type="spellEnd"/>
      <w:r w:rsidRPr="006D2091">
        <w:rPr>
          <w:sz w:val="28"/>
          <w:szCs w:val="28"/>
          <w:lang w:val="uk-UA"/>
        </w:rPr>
        <w:t xml:space="preserve">, </w:t>
      </w:r>
      <w:proofErr w:type="spellStart"/>
      <w:r w:rsidRPr="006D2091">
        <w:rPr>
          <w:sz w:val="28"/>
          <w:szCs w:val="28"/>
          <w:lang w:val="uk-UA"/>
        </w:rPr>
        <w:t>V.P</w:t>
      </w:r>
      <w:proofErr w:type="spellEnd"/>
      <w:r w:rsidRPr="006D2091">
        <w:rPr>
          <w:sz w:val="28"/>
          <w:szCs w:val="28"/>
          <w:lang w:val="uk-UA"/>
        </w:rPr>
        <w:t xml:space="preserve">. </w:t>
      </w:r>
      <w:proofErr w:type="spellStart"/>
      <w:r w:rsidRPr="006D2091">
        <w:rPr>
          <w:sz w:val="28"/>
          <w:szCs w:val="28"/>
          <w:lang w:val="uk-UA"/>
        </w:rPr>
        <w:t>Tartachnyk</w:t>
      </w:r>
      <w:proofErr w:type="spellEnd"/>
      <w:r w:rsidRPr="006D2091">
        <w:rPr>
          <w:sz w:val="28"/>
          <w:szCs w:val="28"/>
          <w:lang w:val="uk-UA"/>
        </w:rPr>
        <w:t xml:space="preserve">, </w:t>
      </w:r>
      <w:proofErr w:type="spellStart"/>
      <w:r w:rsidRPr="006D2091">
        <w:rPr>
          <w:sz w:val="28"/>
          <w:szCs w:val="28"/>
          <w:lang w:val="uk-UA"/>
        </w:rPr>
        <w:t>H.S</w:t>
      </w:r>
      <w:proofErr w:type="spellEnd"/>
      <w:r w:rsidRPr="006D2091">
        <w:rPr>
          <w:sz w:val="28"/>
          <w:szCs w:val="28"/>
          <w:lang w:val="uk-UA"/>
        </w:rPr>
        <w:t xml:space="preserve">. </w:t>
      </w:r>
      <w:proofErr w:type="spellStart"/>
      <w:r w:rsidRPr="006D2091">
        <w:rPr>
          <w:sz w:val="28"/>
          <w:szCs w:val="28"/>
          <w:lang w:val="uk-UA"/>
        </w:rPr>
        <w:t>Shepel</w:t>
      </w:r>
      <w:proofErr w:type="spellEnd"/>
      <w:r w:rsidRPr="006D2091">
        <w:rPr>
          <w:sz w:val="28"/>
          <w:szCs w:val="28"/>
          <w:lang w:val="uk-UA"/>
        </w:rPr>
        <w:t>. “</w:t>
      </w:r>
      <w:proofErr w:type="spellStart"/>
      <w:r w:rsidRPr="006D2091">
        <w:rPr>
          <w:sz w:val="28"/>
          <w:szCs w:val="28"/>
          <w:lang w:val="uk-UA"/>
        </w:rPr>
        <w:t>Electrophysical</w:t>
      </w:r>
      <w:proofErr w:type="spellEnd"/>
      <w:r w:rsidRPr="006D2091">
        <w:rPr>
          <w:sz w:val="28"/>
          <w:szCs w:val="28"/>
          <w:lang w:val="uk-UA"/>
        </w:rPr>
        <w:t xml:space="preserve"> </w:t>
      </w:r>
      <w:proofErr w:type="spellStart"/>
      <w:r w:rsidRPr="006D2091">
        <w:rPr>
          <w:sz w:val="28"/>
          <w:szCs w:val="28"/>
          <w:lang w:val="uk-UA"/>
        </w:rPr>
        <w:t>properties</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InGaN</w:t>
      </w:r>
      <w:proofErr w:type="spellEnd"/>
      <w:r w:rsidRPr="006D2091">
        <w:rPr>
          <w:sz w:val="28"/>
          <w:szCs w:val="28"/>
          <w:lang w:val="uk-UA"/>
        </w:rPr>
        <w:t>/</w:t>
      </w:r>
      <w:proofErr w:type="spellStart"/>
      <w:r w:rsidRPr="006D2091">
        <w:rPr>
          <w:sz w:val="28"/>
          <w:szCs w:val="28"/>
          <w:lang w:val="uk-UA"/>
        </w:rPr>
        <w:t>GaN</w:t>
      </w:r>
      <w:proofErr w:type="spellEnd"/>
      <w:r w:rsidRPr="006D2091">
        <w:rPr>
          <w:sz w:val="28"/>
          <w:szCs w:val="28"/>
          <w:lang w:val="uk-UA"/>
        </w:rPr>
        <w:t xml:space="preserve"> </w:t>
      </w:r>
      <w:proofErr w:type="spellStart"/>
      <w:r w:rsidRPr="006D2091">
        <w:rPr>
          <w:sz w:val="28"/>
          <w:szCs w:val="28"/>
          <w:lang w:val="uk-UA"/>
        </w:rPr>
        <w:t>LEDs</w:t>
      </w:r>
      <w:proofErr w:type="spellEnd"/>
      <w:r w:rsidRPr="006D2091">
        <w:rPr>
          <w:sz w:val="28"/>
          <w:szCs w:val="28"/>
          <w:lang w:val="uk-UA"/>
        </w:rPr>
        <w:t xml:space="preserve"> </w:t>
      </w:r>
      <w:proofErr w:type="spellStart"/>
      <w:r w:rsidRPr="006D2091">
        <w:rPr>
          <w:sz w:val="28"/>
          <w:szCs w:val="28"/>
          <w:lang w:val="uk-UA"/>
        </w:rPr>
        <w:t>with</w:t>
      </w:r>
      <w:proofErr w:type="spellEnd"/>
      <w:r w:rsidRPr="006D2091">
        <w:rPr>
          <w:sz w:val="28"/>
          <w:szCs w:val="28"/>
          <w:lang w:val="uk-UA"/>
        </w:rPr>
        <w:t xml:space="preserve"> </w:t>
      </w:r>
      <w:proofErr w:type="spellStart"/>
      <w:r w:rsidRPr="006D2091">
        <w:rPr>
          <w:sz w:val="28"/>
          <w:szCs w:val="28"/>
          <w:lang w:val="uk-UA"/>
        </w:rPr>
        <w:t>quantum</w:t>
      </w:r>
      <w:proofErr w:type="spellEnd"/>
      <w:r w:rsidRPr="006D2091">
        <w:rPr>
          <w:sz w:val="28"/>
          <w:szCs w:val="28"/>
          <w:lang w:val="uk-UA"/>
        </w:rPr>
        <w:t xml:space="preserve"> </w:t>
      </w:r>
      <w:proofErr w:type="spellStart"/>
      <w:r w:rsidRPr="006D2091">
        <w:rPr>
          <w:sz w:val="28"/>
          <w:szCs w:val="28"/>
          <w:lang w:val="uk-UA"/>
        </w:rPr>
        <w:t>wells</w:t>
      </w:r>
      <w:proofErr w:type="spellEnd"/>
      <w:r w:rsidRPr="006D2091">
        <w:rPr>
          <w:sz w:val="28"/>
          <w:szCs w:val="28"/>
          <w:lang w:val="uk-UA"/>
        </w:rPr>
        <w:t xml:space="preserve">” </w:t>
      </w:r>
      <w:r w:rsidRPr="006D2091">
        <w:rPr>
          <w:sz w:val="28"/>
          <w:szCs w:val="28"/>
          <w:lang w:val="en-US"/>
        </w:rPr>
        <w:t>I</w:t>
      </w:r>
      <w:proofErr w:type="spellStart"/>
      <w:r w:rsidRPr="006D2091">
        <w:rPr>
          <w:sz w:val="28"/>
          <w:szCs w:val="28"/>
          <w:lang w:val="uk-UA"/>
        </w:rPr>
        <w:t>nternational</w:t>
      </w:r>
      <w:proofErr w:type="spellEnd"/>
      <w:r w:rsidRPr="006D2091">
        <w:rPr>
          <w:sz w:val="28"/>
          <w:szCs w:val="28"/>
          <w:lang w:val="uk-UA"/>
        </w:rPr>
        <w:t xml:space="preserve"> </w:t>
      </w:r>
      <w:proofErr w:type="spellStart"/>
      <w:r w:rsidRPr="006D2091">
        <w:rPr>
          <w:sz w:val="28"/>
          <w:szCs w:val="28"/>
          <w:lang w:val="uk-UA"/>
        </w:rPr>
        <w:t>research</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practice</w:t>
      </w:r>
      <w:proofErr w:type="spellEnd"/>
      <w:r w:rsidRPr="006D2091">
        <w:rPr>
          <w:sz w:val="28"/>
          <w:szCs w:val="28"/>
          <w:lang w:val="uk-UA"/>
        </w:rPr>
        <w:t xml:space="preserve"> </w:t>
      </w:r>
      <w:proofErr w:type="spellStart"/>
      <w:r w:rsidRPr="006D2091">
        <w:rPr>
          <w:sz w:val="28"/>
          <w:szCs w:val="28"/>
          <w:lang w:val="uk-UA"/>
        </w:rPr>
        <w:t>conference</w:t>
      </w:r>
      <w:proofErr w:type="spellEnd"/>
      <w:r w:rsidRPr="006D2091">
        <w:rPr>
          <w:sz w:val="28"/>
          <w:szCs w:val="28"/>
          <w:lang w:val="uk-UA"/>
        </w:rPr>
        <w:t xml:space="preserve"> “</w:t>
      </w:r>
      <w:proofErr w:type="spellStart"/>
      <w:r w:rsidRPr="006D2091">
        <w:rPr>
          <w:sz w:val="28"/>
          <w:szCs w:val="28"/>
          <w:lang w:val="uk-UA"/>
        </w:rPr>
        <w:t>nanotechnology</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nanomaterials</w:t>
      </w:r>
      <w:proofErr w:type="spellEnd"/>
      <w:r w:rsidRPr="006D2091">
        <w:rPr>
          <w:sz w:val="28"/>
          <w:szCs w:val="28"/>
          <w:lang w:val="uk-UA"/>
        </w:rPr>
        <w:t xml:space="preserve">” </w:t>
      </w:r>
      <w:r w:rsidRPr="006D2091">
        <w:rPr>
          <w:sz w:val="28"/>
          <w:szCs w:val="28"/>
          <w:lang w:val="en-US"/>
        </w:rPr>
        <w:t>(</w:t>
      </w:r>
      <w:r w:rsidRPr="006D2091">
        <w:rPr>
          <w:sz w:val="28"/>
          <w:szCs w:val="28"/>
          <w:lang w:val="uk-UA"/>
        </w:rPr>
        <w:t xml:space="preserve">16-19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August</w:t>
      </w:r>
      <w:proofErr w:type="spellEnd"/>
      <w:r w:rsidRPr="006D2091">
        <w:rPr>
          <w:sz w:val="28"/>
          <w:szCs w:val="28"/>
          <w:lang w:val="uk-UA"/>
        </w:rPr>
        <w:t xml:space="preserve"> 2023 </w:t>
      </w:r>
      <w:proofErr w:type="spellStart"/>
      <w:r w:rsidRPr="006D2091">
        <w:rPr>
          <w:sz w:val="28"/>
          <w:szCs w:val="28"/>
          <w:lang w:val="uk-UA"/>
        </w:rPr>
        <w:t>Bukovel</w:t>
      </w:r>
      <w:proofErr w:type="spellEnd"/>
      <w:r w:rsidRPr="006D2091">
        <w:rPr>
          <w:sz w:val="28"/>
          <w:szCs w:val="28"/>
          <w:lang w:val="uk-UA"/>
        </w:rPr>
        <w:t xml:space="preserve">, </w:t>
      </w:r>
      <w:proofErr w:type="spellStart"/>
      <w:r w:rsidRPr="006D2091">
        <w:rPr>
          <w:sz w:val="28"/>
          <w:szCs w:val="28"/>
          <w:lang w:val="uk-UA"/>
        </w:rPr>
        <w:t>Ukraine</w:t>
      </w:r>
      <w:proofErr w:type="spellEnd"/>
      <w:r w:rsidRPr="006D2091">
        <w:rPr>
          <w:sz w:val="28"/>
          <w:szCs w:val="28"/>
          <w:lang w:val="en-US"/>
        </w:rPr>
        <w:t>) p. 247</w:t>
      </w:r>
    </w:p>
    <w:p w14:paraId="1742356F" w14:textId="77777777" w:rsidR="0067026B" w:rsidRPr="006D2091" w:rsidRDefault="0067026B" w:rsidP="0067026B">
      <w:pPr>
        <w:pStyle w:val="a5"/>
        <w:numPr>
          <w:ilvl w:val="0"/>
          <w:numId w:val="43"/>
        </w:numPr>
        <w:tabs>
          <w:tab w:val="left" w:pos="1348"/>
          <w:tab w:val="left" w:pos="3482"/>
          <w:tab w:val="left" w:pos="4364"/>
          <w:tab w:val="left" w:pos="6791"/>
          <w:tab w:val="left" w:pos="8178"/>
          <w:tab w:val="left" w:pos="9566"/>
        </w:tabs>
        <w:spacing w:line="360" w:lineRule="auto"/>
        <w:ind w:left="709" w:right="-1" w:hanging="425"/>
        <w:jc w:val="both"/>
        <w:rPr>
          <w:sz w:val="28"/>
          <w:szCs w:val="28"/>
          <w:lang w:val="uk-UA"/>
        </w:rPr>
      </w:pPr>
      <w:proofErr w:type="spellStart"/>
      <w:r w:rsidRPr="006D2091">
        <w:rPr>
          <w:b/>
          <w:sz w:val="28"/>
          <w:szCs w:val="28"/>
          <w:lang w:val="uk-UA"/>
        </w:rPr>
        <w:t>D.P</w:t>
      </w:r>
      <w:proofErr w:type="spellEnd"/>
      <w:r w:rsidRPr="006D2091">
        <w:rPr>
          <w:b/>
          <w:sz w:val="28"/>
          <w:szCs w:val="28"/>
          <w:lang w:val="uk-UA"/>
        </w:rPr>
        <w:t xml:space="preserve">. </w:t>
      </w:r>
      <w:proofErr w:type="spellStart"/>
      <w:r w:rsidRPr="006D2091">
        <w:rPr>
          <w:b/>
          <w:sz w:val="28"/>
          <w:szCs w:val="28"/>
          <w:lang w:val="uk-UA"/>
        </w:rPr>
        <w:t>Stratilat</w:t>
      </w:r>
      <w:proofErr w:type="spellEnd"/>
      <w:r w:rsidRPr="006D2091">
        <w:rPr>
          <w:b/>
          <w:sz w:val="28"/>
          <w:szCs w:val="28"/>
          <w:lang w:val="uk-UA"/>
        </w:rPr>
        <w:t xml:space="preserve">, </w:t>
      </w:r>
      <w:proofErr w:type="spellStart"/>
      <w:r w:rsidRPr="006D2091">
        <w:rPr>
          <w:sz w:val="28"/>
          <w:szCs w:val="28"/>
          <w:lang w:val="uk-UA"/>
        </w:rPr>
        <w:t>O.P</w:t>
      </w:r>
      <w:proofErr w:type="spellEnd"/>
      <w:r w:rsidRPr="006D2091">
        <w:rPr>
          <w:sz w:val="28"/>
          <w:szCs w:val="28"/>
          <w:lang w:val="uk-UA"/>
        </w:rPr>
        <w:t xml:space="preserve">. </w:t>
      </w:r>
      <w:proofErr w:type="spellStart"/>
      <w:r w:rsidRPr="006D2091">
        <w:rPr>
          <w:sz w:val="28"/>
          <w:szCs w:val="28"/>
          <w:lang w:val="uk-UA"/>
        </w:rPr>
        <w:t>Budnyk</w:t>
      </w:r>
      <w:proofErr w:type="spellEnd"/>
      <w:r w:rsidRPr="006D2091">
        <w:rPr>
          <w:sz w:val="28"/>
          <w:szCs w:val="28"/>
          <w:lang w:val="uk-UA"/>
        </w:rPr>
        <w:t xml:space="preserve">, </w:t>
      </w:r>
      <w:proofErr w:type="spellStart"/>
      <w:r w:rsidRPr="006D2091">
        <w:rPr>
          <w:sz w:val="28"/>
          <w:szCs w:val="28"/>
          <w:lang w:val="uk-UA"/>
        </w:rPr>
        <w:t>R.M</w:t>
      </w:r>
      <w:proofErr w:type="spellEnd"/>
      <w:r w:rsidRPr="006D2091">
        <w:rPr>
          <w:sz w:val="28"/>
          <w:szCs w:val="28"/>
          <w:lang w:val="uk-UA"/>
        </w:rPr>
        <w:t xml:space="preserve">. </w:t>
      </w:r>
      <w:proofErr w:type="spellStart"/>
      <w:r w:rsidRPr="006D2091">
        <w:rPr>
          <w:sz w:val="28"/>
          <w:szCs w:val="28"/>
          <w:lang w:val="uk-UA"/>
        </w:rPr>
        <w:t>Vernydub</w:t>
      </w:r>
      <w:proofErr w:type="spellEnd"/>
      <w:r w:rsidRPr="006D2091">
        <w:rPr>
          <w:sz w:val="28"/>
          <w:szCs w:val="28"/>
          <w:lang w:val="uk-UA"/>
        </w:rPr>
        <w:t xml:space="preserve">, </w:t>
      </w:r>
      <w:proofErr w:type="spellStart"/>
      <w:r w:rsidRPr="006D2091">
        <w:rPr>
          <w:sz w:val="28"/>
          <w:szCs w:val="28"/>
          <w:lang w:val="uk-UA"/>
        </w:rPr>
        <w:t>L.A</w:t>
      </w:r>
      <w:proofErr w:type="spellEnd"/>
      <w:r w:rsidRPr="006D2091">
        <w:rPr>
          <w:sz w:val="28"/>
          <w:szCs w:val="28"/>
          <w:lang w:val="uk-UA"/>
        </w:rPr>
        <w:t xml:space="preserve"> </w:t>
      </w:r>
      <w:proofErr w:type="spellStart"/>
      <w:r w:rsidRPr="006D2091">
        <w:rPr>
          <w:sz w:val="28"/>
          <w:szCs w:val="28"/>
          <w:lang w:val="uk-UA"/>
        </w:rPr>
        <w:t>Kot</w:t>
      </w:r>
      <w:proofErr w:type="spellEnd"/>
      <w:r w:rsidRPr="006D2091">
        <w:rPr>
          <w:sz w:val="28"/>
          <w:szCs w:val="28"/>
          <w:lang w:val="uk-UA"/>
        </w:rPr>
        <w:t xml:space="preserve">, </w:t>
      </w:r>
      <w:proofErr w:type="spellStart"/>
      <w:r w:rsidRPr="006D2091">
        <w:rPr>
          <w:sz w:val="28"/>
          <w:szCs w:val="28"/>
          <w:lang w:val="uk-UA"/>
        </w:rPr>
        <w:t>O.V</w:t>
      </w:r>
      <w:proofErr w:type="spellEnd"/>
      <w:r w:rsidRPr="006D2091">
        <w:rPr>
          <w:sz w:val="28"/>
          <w:szCs w:val="28"/>
          <w:lang w:val="uk-UA"/>
        </w:rPr>
        <w:t xml:space="preserve">. </w:t>
      </w:r>
      <w:proofErr w:type="spellStart"/>
      <w:r w:rsidRPr="006D2091">
        <w:rPr>
          <w:sz w:val="28"/>
          <w:szCs w:val="28"/>
          <w:lang w:val="uk-UA"/>
        </w:rPr>
        <w:t>Melnychenko</w:t>
      </w:r>
      <w:proofErr w:type="spellEnd"/>
      <w:r w:rsidRPr="006D2091">
        <w:rPr>
          <w:sz w:val="28"/>
          <w:szCs w:val="28"/>
          <w:lang w:val="uk-UA"/>
        </w:rPr>
        <w:t xml:space="preserve">, </w:t>
      </w:r>
      <w:proofErr w:type="spellStart"/>
      <w:r w:rsidRPr="006D2091">
        <w:rPr>
          <w:sz w:val="28"/>
          <w:szCs w:val="28"/>
          <w:lang w:val="uk-UA"/>
        </w:rPr>
        <w:t>T.I</w:t>
      </w:r>
      <w:proofErr w:type="spellEnd"/>
      <w:r w:rsidRPr="006D2091">
        <w:rPr>
          <w:sz w:val="28"/>
          <w:szCs w:val="28"/>
          <w:lang w:val="uk-UA"/>
        </w:rPr>
        <w:t xml:space="preserve">. </w:t>
      </w:r>
      <w:proofErr w:type="spellStart"/>
      <w:r w:rsidRPr="006D2091">
        <w:rPr>
          <w:sz w:val="28"/>
          <w:szCs w:val="28"/>
          <w:lang w:val="uk-UA"/>
        </w:rPr>
        <w:t>Mosiuk</w:t>
      </w:r>
      <w:proofErr w:type="spellEnd"/>
      <w:r w:rsidRPr="006D2091">
        <w:rPr>
          <w:sz w:val="28"/>
          <w:szCs w:val="28"/>
          <w:lang w:val="uk-UA"/>
        </w:rPr>
        <w:t xml:space="preserve">, </w:t>
      </w:r>
      <w:proofErr w:type="spellStart"/>
      <w:r w:rsidRPr="006D2091">
        <w:rPr>
          <w:sz w:val="28"/>
          <w:szCs w:val="28"/>
          <w:lang w:val="uk-UA"/>
        </w:rPr>
        <w:t>O.I</w:t>
      </w:r>
      <w:proofErr w:type="spellEnd"/>
      <w:r w:rsidRPr="006D2091">
        <w:rPr>
          <w:sz w:val="28"/>
          <w:szCs w:val="28"/>
          <w:lang w:val="uk-UA"/>
        </w:rPr>
        <w:t xml:space="preserve">. </w:t>
      </w:r>
      <w:proofErr w:type="spellStart"/>
      <w:r w:rsidRPr="006D2091">
        <w:rPr>
          <w:sz w:val="28"/>
          <w:szCs w:val="28"/>
          <w:lang w:val="uk-UA"/>
        </w:rPr>
        <w:t>Radkevych</w:t>
      </w:r>
      <w:proofErr w:type="spellEnd"/>
      <w:r w:rsidRPr="006D2091">
        <w:rPr>
          <w:sz w:val="28"/>
          <w:szCs w:val="28"/>
          <w:lang w:val="uk-UA"/>
        </w:rPr>
        <w:t xml:space="preserve">, </w:t>
      </w:r>
      <w:proofErr w:type="spellStart"/>
      <w:r w:rsidRPr="006D2091">
        <w:rPr>
          <w:sz w:val="28"/>
          <w:szCs w:val="28"/>
          <w:lang w:val="uk-UA"/>
        </w:rPr>
        <w:t>V.P</w:t>
      </w:r>
      <w:proofErr w:type="spellEnd"/>
      <w:r w:rsidRPr="006D2091">
        <w:rPr>
          <w:sz w:val="28"/>
          <w:szCs w:val="28"/>
          <w:lang w:val="uk-UA"/>
        </w:rPr>
        <w:t xml:space="preserve">. </w:t>
      </w:r>
      <w:proofErr w:type="spellStart"/>
      <w:r w:rsidRPr="006D2091">
        <w:rPr>
          <w:sz w:val="28"/>
          <w:szCs w:val="28"/>
          <w:lang w:val="uk-UA"/>
        </w:rPr>
        <w:t>Tartachnyk</w:t>
      </w:r>
      <w:proofErr w:type="spellEnd"/>
      <w:r w:rsidRPr="006D2091">
        <w:rPr>
          <w:sz w:val="28"/>
          <w:szCs w:val="28"/>
          <w:lang w:val="uk-UA"/>
        </w:rPr>
        <w:t xml:space="preserve">, </w:t>
      </w:r>
      <w:proofErr w:type="spellStart"/>
      <w:r w:rsidRPr="006D2091">
        <w:rPr>
          <w:sz w:val="28"/>
          <w:szCs w:val="28"/>
          <w:lang w:val="uk-UA"/>
        </w:rPr>
        <w:t>H.S</w:t>
      </w:r>
      <w:proofErr w:type="spellEnd"/>
      <w:r w:rsidRPr="006D2091">
        <w:rPr>
          <w:sz w:val="28"/>
          <w:szCs w:val="28"/>
          <w:lang w:val="uk-UA"/>
        </w:rPr>
        <w:t xml:space="preserve">. </w:t>
      </w:r>
      <w:proofErr w:type="spellStart"/>
      <w:r w:rsidRPr="006D2091">
        <w:rPr>
          <w:sz w:val="28"/>
          <w:szCs w:val="28"/>
          <w:lang w:val="uk-UA"/>
        </w:rPr>
        <w:t>Shepel</w:t>
      </w:r>
      <w:proofErr w:type="spellEnd"/>
      <w:r w:rsidRPr="006D2091">
        <w:rPr>
          <w:sz w:val="28"/>
          <w:szCs w:val="28"/>
          <w:lang w:val="uk-UA"/>
        </w:rPr>
        <w:t xml:space="preserve">. “ </w:t>
      </w:r>
      <w:proofErr w:type="spellStart"/>
      <w:r w:rsidRPr="006D2091">
        <w:rPr>
          <w:sz w:val="28"/>
          <w:szCs w:val="28"/>
          <w:lang w:val="uk-UA"/>
        </w:rPr>
        <w:t>Differences</w:t>
      </w:r>
      <w:proofErr w:type="spellEnd"/>
      <w:r w:rsidRPr="006D2091">
        <w:rPr>
          <w:sz w:val="28"/>
          <w:szCs w:val="28"/>
          <w:lang w:val="uk-UA"/>
        </w:rPr>
        <w:t xml:space="preserve"> </w:t>
      </w:r>
      <w:proofErr w:type="spellStart"/>
      <w:r w:rsidRPr="006D2091">
        <w:rPr>
          <w:sz w:val="28"/>
          <w:szCs w:val="28"/>
          <w:lang w:val="uk-UA"/>
        </w:rPr>
        <w:t>in</w:t>
      </w:r>
      <w:proofErr w:type="spellEnd"/>
      <w:r w:rsidRPr="006D2091">
        <w:rPr>
          <w:sz w:val="28"/>
          <w:szCs w:val="28"/>
          <w:lang w:val="uk-UA"/>
        </w:rPr>
        <w:t xml:space="preserve"> </w:t>
      </w:r>
      <w:proofErr w:type="spellStart"/>
      <w:r w:rsidRPr="006D2091">
        <w:rPr>
          <w:sz w:val="28"/>
          <w:szCs w:val="28"/>
          <w:lang w:val="uk-UA"/>
        </w:rPr>
        <w:t>emission</w:t>
      </w:r>
      <w:proofErr w:type="spellEnd"/>
      <w:r w:rsidRPr="006D2091">
        <w:rPr>
          <w:sz w:val="28"/>
          <w:szCs w:val="28"/>
          <w:lang w:val="uk-UA"/>
        </w:rPr>
        <w:t xml:space="preserve"> </w:t>
      </w:r>
      <w:proofErr w:type="spellStart"/>
      <w:r w:rsidRPr="006D2091">
        <w:rPr>
          <w:sz w:val="28"/>
          <w:szCs w:val="28"/>
          <w:lang w:val="uk-UA"/>
        </w:rPr>
        <w:t>spectra</w:t>
      </w:r>
      <w:proofErr w:type="spellEnd"/>
      <w:r w:rsidRPr="006D2091">
        <w:rPr>
          <w:sz w:val="28"/>
          <w:szCs w:val="28"/>
          <w:lang w:val="uk-UA"/>
        </w:rPr>
        <w:t xml:space="preserve">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pristine</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irradiated</w:t>
      </w:r>
      <w:proofErr w:type="spellEnd"/>
      <w:r w:rsidRPr="006D2091">
        <w:rPr>
          <w:sz w:val="28"/>
          <w:szCs w:val="28"/>
          <w:lang w:val="uk-UA"/>
        </w:rPr>
        <w:t xml:space="preserve"> </w:t>
      </w:r>
      <w:proofErr w:type="spellStart"/>
      <w:r w:rsidRPr="006D2091">
        <w:rPr>
          <w:sz w:val="28"/>
          <w:szCs w:val="28"/>
          <w:lang w:val="uk-UA"/>
        </w:rPr>
        <w:t>with</w:t>
      </w:r>
      <w:proofErr w:type="spellEnd"/>
      <w:r w:rsidRPr="006D2091">
        <w:rPr>
          <w:sz w:val="28"/>
          <w:szCs w:val="28"/>
          <w:lang w:val="uk-UA"/>
        </w:rPr>
        <w:t xml:space="preserve"> 2 </w:t>
      </w:r>
      <w:proofErr w:type="spellStart"/>
      <w:r w:rsidRPr="006D2091">
        <w:rPr>
          <w:sz w:val="28"/>
          <w:szCs w:val="28"/>
          <w:lang w:val="uk-UA"/>
        </w:rPr>
        <w:t>MeV</w:t>
      </w:r>
      <w:proofErr w:type="spellEnd"/>
      <w:r w:rsidRPr="006D2091">
        <w:rPr>
          <w:sz w:val="28"/>
          <w:szCs w:val="28"/>
          <w:lang w:val="uk-UA"/>
        </w:rPr>
        <w:t xml:space="preserve"> </w:t>
      </w:r>
      <w:proofErr w:type="spellStart"/>
      <w:r w:rsidRPr="006D2091">
        <w:rPr>
          <w:sz w:val="28"/>
          <w:szCs w:val="28"/>
          <w:lang w:val="uk-UA"/>
        </w:rPr>
        <w:t>electron</w:t>
      </w:r>
      <w:proofErr w:type="spellEnd"/>
      <w:r w:rsidRPr="006D2091">
        <w:rPr>
          <w:sz w:val="28"/>
          <w:szCs w:val="28"/>
          <w:lang w:val="uk-UA"/>
        </w:rPr>
        <w:t xml:space="preserve"> </w:t>
      </w:r>
      <w:proofErr w:type="spellStart"/>
      <w:r w:rsidRPr="006D2091">
        <w:rPr>
          <w:sz w:val="28"/>
          <w:szCs w:val="28"/>
          <w:lang w:val="uk-UA"/>
        </w:rPr>
        <w:t>beam</w:t>
      </w:r>
      <w:proofErr w:type="spellEnd"/>
      <w:r w:rsidRPr="006D2091">
        <w:rPr>
          <w:sz w:val="28"/>
          <w:szCs w:val="28"/>
          <w:lang w:val="uk-UA"/>
        </w:rPr>
        <w:t xml:space="preserve"> </w:t>
      </w:r>
      <w:proofErr w:type="spellStart"/>
      <w:r w:rsidRPr="006D2091">
        <w:rPr>
          <w:sz w:val="28"/>
          <w:szCs w:val="28"/>
          <w:lang w:val="uk-UA"/>
        </w:rPr>
        <w:t>InGaN</w:t>
      </w:r>
      <w:proofErr w:type="spellEnd"/>
      <w:r w:rsidRPr="006D2091">
        <w:rPr>
          <w:sz w:val="28"/>
          <w:szCs w:val="28"/>
          <w:lang w:val="uk-UA"/>
        </w:rPr>
        <w:t>/</w:t>
      </w:r>
      <w:proofErr w:type="spellStart"/>
      <w:r w:rsidRPr="006D2091">
        <w:rPr>
          <w:sz w:val="28"/>
          <w:szCs w:val="28"/>
          <w:lang w:val="uk-UA"/>
        </w:rPr>
        <w:t>GaNLEDs</w:t>
      </w:r>
      <w:proofErr w:type="spellEnd"/>
      <w:r w:rsidRPr="006D2091">
        <w:rPr>
          <w:sz w:val="28"/>
          <w:szCs w:val="28"/>
          <w:lang w:val="uk-UA"/>
        </w:rPr>
        <w:t xml:space="preserve"> </w:t>
      </w:r>
      <w:proofErr w:type="spellStart"/>
      <w:r w:rsidRPr="006D2091">
        <w:rPr>
          <w:sz w:val="28"/>
          <w:szCs w:val="28"/>
          <w:lang w:val="uk-UA"/>
        </w:rPr>
        <w:t>with</w:t>
      </w:r>
      <w:proofErr w:type="spellEnd"/>
      <w:r w:rsidRPr="006D2091">
        <w:rPr>
          <w:sz w:val="28"/>
          <w:szCs w:val="28"/>
          <w:lang w:val="uk-UA"/>
        </w:rPr>
        <w:t xml:space="preserve"> </w:t>
      </w:r>
      <w:proofErr w:type="spellStart"/>
      <w:r w:rsidRPr="006D2091">
        <w:rPr>
          <w:sz w:val="28"/>
          <w:szCs w:val="28"/>
          <w:lang w:val="uk-UA"/>
        </w:rPr>
        <w:t>quantum</w:t>
      </w:r>
      <w:proofErr w:type="spellEnd"/>
      <w:r w:rsidRPr="006D2091">
        <w:rPr>
          <w:sz w:val="28"/>
          <w:szCs w:val="28"/>
          <w:lang w:val="uk-UA"/>
        </w:rPr>
        <w:t xml:space="preserve"> </w:t>
      </w:r>
      <w:proofErr w:type="spellStart"/>
      <w:r w:rsidRPr="006D2091">
        <w:rPr>
          <w:sz w:val="28"/>
          <w:szCs w:val="28"/>
          <w:lang w:val="uk-UA"/>
        </w:rPr>
        <w:t>wells</w:t>
      </w:r>
      <w:proofErr w:type="spellEnd"/>
      <w:r w:rsidRPr="006D2091">
        <w:rPr>
          <w:sz w:val="28"/>
          <w:szCs w:val="28"/>
          <w:lang w:val="uk-UA"/>
        </w:rPr>
        <w:t xml:space="preserve"> ” </w:t>
      </w:r>
      <w:r w:rsidRPr="006D2091">
        <w:rPr>
          <w:sz w:val="28"/>
          <w:szCs w:val="28"/>
          <w:lang w:val="en-US"/>
        </w:rPr>
        <w:t>I</w:t>
      </w:r>
      <w:proofErr w:type="spellStart"/>
      <w:r w:rsidRPr="006D2091">
        <w:rPr>
          <w:sz w:val="28"/>
          <w:szCs w:val="28"/>
          <w:lang w:val="uk-UA"/>
        </w:rPr>
        <w:t>nternational</w:t>
      </w:r>
      <w:proofErr w:type="spellEnd"/>
      <w:r w:rsidRPr="006D2091">
        <w:rPr>
          <w:sz w:val="28"/>
          <w:szCs w:val="28"/>
          <w:lang w:val="uk-UA"/>
        </w:rPr>
        <w:t xml:space="preserve"> </w:t>
      </w:r>
      <w:proofErr w:type="spellStart"/>
      <w:r w:rsidRPr="006D2091">
        <w:rPr>
          <w:sz w:val="28"/>
          <w:szCs w:val="28"/>
          <w:lang w:val="uk-UA"/>
        </w:rPr>
        <w:t>research</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practice</w:t>
      </w:r>
      <w:proofErr w:type="spellEnd"/>
      <w:r w:rsidRPr="006D2091">
        <w:rPr>
          <w:sz w:val="28"/>
          <w:szCs w:val="28"/>
          <w:lang w:val="uk-UA"/>
        </w:rPr>
        <w:t xml:space="preserve"> </w:t>
      </w:r>
      <w:proofErr w:type="spellStart"/>
      <w:r w:rsidRPr="006D2091">
        <w:rPr>
          <w:sz w:val="28"/>
          <w:szCs w:val="28"/>
          <w:lang w:val="uk-UA"/>
        </w:rPr>
        <w:t>conference</w:t>
      </w:r>
      <w:proofErr w:type="spellEnd"/>
      <w:r w:rsidRPr="006D2091">
        <w:rPr>
          <w:sz w:val="28"/>
          <w:szCs w:val="28"/>
          <w:lang w:val="uk-UA"/>
        </w:rPr>
        <w:t xml:space="preserve"> “</w:t>
      </w:r>
      <w:proofErr w:type="spellStart"/>
      <w:r w:rsidRPr="006D2091">
        <w:rPr>
          <w:sz w:val="28"/>
          <w:szCs w:val="28"/>
          <w:lang w:val="uk-UA"/>
        </w:rPr>
        <w:t>nanotechnology</w:t>
      </w:r>
      <w:proofErr w:type="spellEnd"/>
      <w:r w:rsidRPr="006D2091">
        <w:rPr>
          <w:sz w:val="28"/>
          <w:szCs w:val="28"/>
          <w:lang w:val="uk-UA"/>
        </w:rPr>
        <w:t xml:space="preserve"> </w:t>
      </w:r>
      <w:proofErr w:type="spellStart"/>
      <w:r w:rsidRPr="006D2091">
        <w:rPr>
          <w:sz w:val="28"/>
          <w:szCs w:val="28"/>
          <w:lang w:val="uk-UA"/>
        </w:rPr>
        <w:t>and</w:t>
      </w:r>
      <w:proofErr w:type="spellEnd"/>
      <w:r w:rsidRPr="006D2091">
        <w:rPr>
          <w:sz w:val="28"/>
          <w:szCs w:val="28"/>
          <w:lang w:val="uk-UA"/>
        </w:rPr>
        <w:t xml:space="preserve"> </w:t>
      </w:r>
      <w:proofErr w:type="spellStart"/>
      <w:r w:rsidRPr="006D2091">
        <w:rPr>
          <w:sz w:val="28"/>
          <w:szCs w:val="28"/>
          <w:lang w:val="uk-UA"/>
        </w:rPr>
        <w:t>nanomaterials</w:t>
      </w:r>
      <w:proofErr w:type="spellEnd"/>
      <w:r w:rsidRPr="006D2091">
        <w:rPr>
          <w:sz w:val="28"/>
          <w:szCs w:val="28"/>
          <w:lang w:val="uk-UA"/>
        </w:rPr>
        <w:t xml:space="preserve">” </w:t>
      </w:r>
      <w:r w:rsidRPr="006D2091">
        <w:rPr>
          <w:sz w:val="28"/>
          <w:szCs w:val="28"/>
          <w:lang w:val="en-US"/>
        </w:rPr>
        <w:t>(</w:t>
      </w:r>
      <w:r w:rsidRPr="006D2091">
        <w:rPr>
          <w:sz w:val="28"/>
          <w:szCs w:val="28"/>
          <w:lang w:val="uk-UA"/>
        </w:rPr>
        <w:t xml:space="preserve">16-19 </w:t>
      </w:r>
      <w:proofErr w:type="spellStart"/>
      <w:r w:rsidRPr="006D2091">
        <w:rPr>
          <w:sz w:val="28"/>
          <w:szCs w:val="28"/>
          <w:lang w:val="uk-UA"/>
        </w:rPr>
        <w:t>of</w:t>
      </w:r>
      <w:proofErr w:type="spellEnd"/>
      <w:r w:rsidRPr="006D2091">
        <w:rPr>
          <w:sz w:val="28"/>
          <w:szCs w:val="28"/>
          <w:lang w:val="uk-UA"/>
        </w:rPr>
        <w:t xml:space="preserve"> </w:t>
      </w:r>
      <w:proofErr w:type="spellStart"/>
      <w:r w:rsidRPr="006D2091">
        <w:rPr>
          <w:sz w:val="28"/>
          <w:szCs w:val="28"/>
          <w:lang w:val="uk-UA"/>
        </w:rPr>
        <w:t>August</w:t>
      </w:r>
      <w:proofErr w:type="spellEnd"/>
      <w:r w:rsidRPr="006D2091">
        <w:rPr>
          <w:sz w:val="28"/>
          <w:szCs w:val="28"/>
          <w:lang w:val="uk-UA"/>
        </w:rPr>
        <w:t xml:space="preserve"> 2023 </w:t>
      </w:r>
      <w:proofErr w:type="spellStart"/>
      <w:r w:rsidRPr="006D2091">
        <w:rPr>
          <w:sz w:val="28"/>
          <w:szCs w:val="28"/>
          <w:lang w:val="uk-UA"/>
        </w:rPr>
        <w:t>Bukovel</w:t>
      </w:r>
      <w:proofErr w:type="spellEnd"/>
      <w:r w:rsidRPr="006D2091">
        <w:rPr>
          <w:sz w:val="28"/>
          <w:szCs w:val="28"/>
          <w:lang w:val="uk-UA"/>
        </w:rPr>
        <w:t xml:space="preserve">, </w:t>
      </w:r>
      <w:proofErr w:type="spellStart"/>
      <w:r w:rsidRPr="006D2091">
        <w:rPr>
          <w:sz w:val="28"/>
          <w:szCs w:val="28"/>
          <w:lang w:val="uk-UA"/>
        </w:rPr>
        <w:t>Ukraine</w:t>
      </w:r>
      <w:proofErr w:type="spellEnd"/>
      <w:r w:rsidRPr="006D2091">
        <w:rPr>
          <w:sz w:val="28"/>
          <w:szCs w:val="28"/>
          <w:lang w:val="en-US"/>
        </w:rPr>
        <w:t>) p. 248</w:t>
      </w:r>
    </w:p>
    <w:p w14:paraId="6208991F" w14:textId="77777777" w:rsidR="0067026B" w:rsidRPr="006D2091" w:rsidRDefault="0067026B" w:rsidP="0067026B">
      <w:pPr>
        <w:pStyle w:val="a7"/>
        <w:numPr>
          <w:ilvl w:val="0"/>
          <w:numId w:val="43"/>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b/>
          <w:sz w:val="28"/>
          <w:szCs w:val="28"/>
        </w:rPr>
        <w:t xml:space="preserve">Д. П. </w:t>
      </w:r>
      <w:proofErr w:type="spellStart"/>
      <w:r w:rsidRPr="006D2091">
        <w:rPr>
          <w:b/>
          <w:sz w:val="28"/>
          <w:szCs w:val="28"/>
        </w:rPr>
        <w:t>Стратілат</w:t>
      </w:r>
      <w:proofErr w:type="spellEnd"/>
      <w:r w:rsidRPr="006D2091">
        <w:rPr>
          <w:b/>
          <w:sz w:val="28"/>
          <w:szCs w:val="28"/>
        </w:rPr>
        <w:t>,</w:t>
      </w:r>
      <w:r w:rsidRPr="006D2091">
        <w:rPr>
          <w:b/>
          <w:sz w:val="28"/>
          <w:szCs w:val="28"/>
          <w:lang w:val="uk-UA"/>
        </w:rPr>
        <w:t xml:space="preserve"> </w:t>
      </w:r>
      <w:r w:rsidRPr="006D2091">
        <w:rPr>
          <w:sz w:val="28"/>
          <w:szCs w:val="28"/>
        </w:rPr>
        <w:t xml:space="preserve">Р. М. Вернидуб, Л. А. Кот, Ю. Б. </w:t>
      </w:r>
      <w:proofErr w:type="spellStart"/>
      <w:r w:rsidRPr="006D2091">
        <w:rPr>
          <w:sz w:val="28"/>
          <w:szCs w:val="28"/>
        </w:rPr>
        <w:t>Мирошніченко</w:t>
      </w:r>
      <w:proofErr w:type="spellEnd"/>
      <w:r w:rsidRPr="006D2091">
        <w:rPr>
          <w:sz w:val="28"/>
          <w:szCs w:val="28"/>
        </w:rPr>
        <w:t xml:space="preserve">, Т. І. </w:t>
      </w:r>
      <w:proofErr w:type="spellStart"/>
      <w:r w:rsidRPr="006D2091">
        <w:rPr>
          <w:sz w:val="28"/>
          <w:szCs w:val="28"/>
        </w:rPr>
        <w:t>Мосюк</w:t>
      </w:r>
      <w:proofErr w:type="spellEnd"/>
      <w:r w:rsidRPr="006D2091">
        <w:rPr>
          <w:sz w:val="28"/>
          <w:szCs w:val="28"/>
        </w:rPr>
        <w:t xml:space="preserve">, В. П. </w:t>
      </w:r>
      <w:proofErr w:type="spellStart"/>
      <w:r w:rsidRPr="006D2091">
        <w:rPr>
          <w:sz w:val="28"/>
          <w:szCs w:val="28"/>
        </w:rPr>
        <w:t>Тартачник</w:t>
      </w:r>
      <w:proofErr w:type="spellEnd"/>
      <w:r w:rsidRPr="006D2091">
        <w:rPr>
          <w:sz w:val="28"/>
          <w:szCs w:val="28"/>
          <w:lang w:val="uk-UA"/>
        </w:rPr>
        <w:t>.</w:t>
      </w:r>
      <w:r w:rsidRPr="006D2091">
        <w:rPr>
          <w:sz w:val="28"/>
          <w:szCs w:val="28"/>
        </w:rPr>
        <w:t xml:space="preserve"> </w:t>
      </w:r>
      <w:r w:rsidRPr="006D2091">
        <w:rPr>
          <w:sz w:val="28"/>
          <w:szCs w:val="28"/>
          <w:lang w:val="uk-UA"/>
        </w:rPr>
        <w:t xml:space="preserve">«Негативний диференціальний опір у світлодіодах </w:t>
      </w:r>
      <w:proofErr w:type="spellStart"/>
      <w:r w:rsidRPr="006D2091">
        <w:rPr>
          <w:sz w:val="28"/>
          <w:szCs w:val="28"/>
          <w:lang w:val="uk-UA"/>
        </w:rPr>
        <w:t>InGaN</w:t>
      </w:r>
      <w:proofErr w:type="spellEnd"/>
      <w:r w:rsidRPr="006D2091">
        <w:rPr>
          <w:sz w:val="28"/>
          <w:szCs w:val="28"/>
          <w:lang w:val="uk-UA"/>
        </w:rPr>
        <w:t xml:space="preserve"> із квантовими ямами» Щорічна наукова конференція інституту ядерних досліджень </w:t>
      </w:r>
      <w:proofErr w:type="spellStart"/>
      <w:r w:rsidRPr="006D2091">
        <w:rPr>
          <w:sz w:val="28"/>
          <w:szCs w:val="28"/>
          <w:lang w:val="uk-UA"/>
        </w:rPr>
        <w:t>НАН</w:t>
      </w:r>
      <w:proofErr w:type="spellEnd"/>
      <w:r w:rsidRPr="006D2091">
        <w:rPr>
          <w:sz w:val="28"/>
          <w:szCs w:val="28"/>
          <w:lang w:val="uk-UA"/>
        </w:rPr>
        <w:t xml:space="preserve"> України (Київ, 25-29 вересня 2023 року) с. 129</w:t>
      </w:r>
    </w:p>
    <w:p w14:paraId="7EE72422" w14:textId="77777777" w:rsidR="0067026B" w:rsidRPr="006D2091" w:rsidRDefault="0067026B" w:rsidP="0067026B">
      <w:pPr>
        <w:pStyle w:val="a7"/>
        <w:numPr>
          <w:ilvl w:val="0"/>
          <w:numId w:val="43"/>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b/>
          <w:sz w:val="28"/>
          <w:szCs w:val="28"/>
          <w:lang w:val="uk-UA"/>
        </w:rPr>
        <w:t xml:space="preserve"> </w:t>
      </w:r>
      <w:proofErr w:type="spellStart"/>
      <w:r>
        <w:rPr>
          <w:b/>
          <w:sz w:val="28"/>
          <w:szCs w:val="28"/>
        </w:rPr>
        <w:t>Д.</w:t>
      </w:r>
      <w:r w:rsidRPr="006D2091">
        <w:rPr>
          <w:b/>
          <w:sz w:val="28"/>
          <w:szCs w:val="28"/>
        </w:rPr>
        <w:t>П</w:t>
      </w:r>
      <w:proofErr w:type="spellEnd"/>
      <w:r w:rsidRPr="006D2091">
        <w:rPr>
          <w:b/>
          <w:sz w:val="28"/>
          <w:szCs w:val="28"/>
        </w:rPr>
        <w:t xml:space="preserve">. </w:t>
      </w:r>
      <w:proofErr w:type="spellStart"/>
      <w:proofErr w:type="gramStart"/>
      <w:r w:rsidRPr="006D2091">
        <w:rPr>
          <w:b/>
          <w:sz w:val="28"/>
          <w:szCs w:val="28"/>
        </w:rPr>
        <w:t>Стратілат</w:t>
      </w:r>
      <w:proofErr w:type="spellEnd"/>
      <w:r w:rsidRPr="006D2091">
        <w:rPr>
          <w:b/>
          <w:sz w:val="28"/>
          <w:szCs w:val="28"/>
        </w:rPr>
        <w:t>,</w:t>
      </w:r>
      <w:r w:rsidRPr="006D2091">
        <w:rPr>
          <w:sz w:val="28"/>
          <w:szCs w:val="28"/>
        </w:rPr>
        <w:t xml:space="preserve"> </w:t>
      </w:r>
      <w:r w:rsidRPr="006D2091">
        <w:rPr>
          <w:b/>
          <w:sz w:val="28"/>
          <w:szCs w:val="28"/>
          <w:lang w:val="uk-UA"/>
        </w:rPr>
        <w:t xml:space="preserve"> </w:t>
      </w:r>
      <w:r w:rsidRPr="006D2091">
        <w:rPr>
          <w:sz w:val="28"/>
          <w:szCs w:val="28"/>
        </w:rPr>
        <w:t>Р.</w:t>
      </w:r>
      <w:proofErr w:type="gramEnd"/>
      <w:r w:rsidRPr="006D2091">
        <w:rPr>
          <w:sz w:val="28"/>
          <w:szCs w:val="28"/>
        </w:rPr>
        <w:t xml:space="preserve"> М. Вернидуб, П. Г. Литовченко, Т. І. </w:t>
      </w:r>
      <w:proofErr w:type="spellStart"/>
      <w:r w:rsidRPr="006D2091">
        <w:rPr>
          <w:sz w:val="28"/>
          <w:szCs w:val="28"/>
        </w:rPr>
        <w:t>Мосюк</w:t>
      </w:r>
      <w:proofErr w:type="spellEnd"/>
      <w:r w:rsidRPr="006D2091">
        <w:rPr>
          <w:sz w:val="28"/>
          <w:szCs w:val="28"/>
        </w:rPr>
        <w:t xml:space="preserve">, І. В. Петренко, В. П. </w:t>
      </w:r>
      <w:proofErr w:type="spellStart"/>
      <w:r w:rsidRPr="006D2091">
        <w:rPr>
          <w:sz w:val="28"/>
          <w:szCs w:val="28"/>
        </w:rPr>
        <w:t>Тартачник</w:t>
      </w:r>
      <w:proofErr w:type="spellEnd"/>
      <w:r w:rsidRPr="006D2091">
        <w:rPr>
          <w:sz w:val="28"/>
          <w:szCs w:val="28"/>
          <w:lang w:val="uk-UA"/>
        </w:rPr>
        <w:t>.</w:t>
      </w:r>
      <w:r w:rsidRPr="006D2091">
        <w:rPr>
          <w:sz w:val="28"/>
          <w:szCs w:val="28"/>
        </w:rPr>
        <w:t xml:space="preserve"> </w:t>
      </w:r>
      <w:r w:rsidRPr="006D2091">
        <w:rPr>
          <w:sz w:val="28"/>
          <w:szCs w:val="28"/>
          <w:lang w:val="uk-UA"/>
        </w:rPr>
        <w:t xml:space="preserve">«Особливості рекомбінаційних властивостей світлодіодів із квантовими ямами» Щорічна наукова конференція інституту ядерних досліджень </w:t>
      </w:r>
      <w:proofErr w:type="spellStart"/>
      <w:r w:rsidRPr="006D2091">
        <w:rPr>
          <w:sz w:val="28"/>
          <w:szCs w:val="28"/>
          <w:lang w:val="uk-UA"/>
        </w:rPr>
        <w:t>НАН</w:t>
      </w:r>
      <w:proofErr w:type="spellEnd"/>
      <w:r w:rsidRPr="006D2091">
        <w:rPr>
          <w:sz w:val="28"/>
          <w:szCs w:val="28"/>
          <w:lang w:val="uk-UA"/>
        </w:rPr>
        <w:t xml:space="preserve"> України (Київ, 25-29 вересня 2023 року) с. 131</w:t>
      </w:r>
    </w:p>
    <w:p w14:paraId="04621F72" w14:textId="77777777" w:rsidR="0067026B" w:rsidRPr="006D2091" w:rsidRDefault="0067026B" w:rsidP="0067026B">
      <w:pPr>
        <w:pStyle w:val="a7"/>
        <w:numPr>
          <w:ilvl w:val="0"/>
          <w:numId w:val="43"/>
        </w:numPr>
        <w:tabs>
          <w:tab w:val="left" w:pos="1348"/>
          <w:tab w:val="left" w:pos="3482"/>
          <w:tab w:val="left" w:pos="4364"/>
          <w:tab w:val="left" w:pos="6791"/>
          <w:tab w:val="left" w:pos="8178"/>
          <w:tab w:val="left" w:pos="9566"/>
        </w:tabs>
        <w:adjustRightInd w:val="0"/>
        <w:spacing w:line="360" w:lineRule="auto"/>
        <w:ind w:left="709" w:right="-1" w:hanging="425"/>
        <w:jc w:val="both"/>
        <w:rPr>
          <w:sz w:val="28"/>
          <w:szCs w:val="28"/>
        </w:rPr>
      </w:pPr>
      <w:r w:rsidRPr="006D2091">
        <w:rPr>
          <w:sz w:val="28"/>
          <w:szCs w:val="28"/>
          <w:lang w:val="uk-UA"/>
        </w:rPr>
        <w:t xml:space="preserve"> </w:t>
      </w:r>
      <w:proofErr w:type="spellStart"/>
      <w:r>
        <w:rPr>
          <w:b/>
          <w:sz w:val="28"/>
          <w:szCs w:val="28"/>
        </w:rPr>
        <w:t>Д.</w:t>
      </w:r>
      <w:r w:rsidRPr="006D2091">
        <w:rPr>
          <w:b/>
          <w:sz w:val="28"/>
          <w:szCs w:val="28"/>
        </w:rPr>
        <w:t>П</w:t>
      </w:r>
      <w:proofErr w:type="spellEnd"/>
      <w:r w:rsidRPr="006D2091">
        <w:rPr>
          <w:b/>
          <w:sz w:val="28"/>
          <w:szCs w:val="28"/>
        </w:rPr>
        <w:t xml:space="preserve">. </w:t>
      </w:r>
      <w:proofErr w:type="spellStart"/>
      <w:r w:rsidRPr="006D2091">
        <w:rPr>
          <w:b/>
          <w:sz w:val="28"/>
          <w:szCs w:val="28"/>
        </w:rPr>
        <w:t>Стратілат</w:t>
      </w:r>
      <w:proofErr w:type="spellEnd"/>
      <w:r w:rsidRPr="006D2091">
        <w:rPr>
          <w:b/>
          <w:sz w:val="28"/>
          <w:szCs w:val="28"/>
        </w:rPr>
        <w:t>,</w:t>
      </w:r>
      <w:r w:rsidRPr="006D2091">
        <w:rPr>
          <w:b/>
          <w:sz w:val="28"/>
          <w:szCs w:val="28"/>
          <w:lang w:val="uk-UA"/>
        </w:rPr>
        <w:t xml:space="preserve"> </w:t>
      </w:r>
      <w:r w:rsidRPr="006D2091">
        <w:rPr>
          <w:sz w:val="28"/>
          <w:szCs w:val="28"/>
        </w:rPr>
        <w:t xml:space="preserve">Р. М. Вернидуб, Т. І. </w:t>
      </w:r>
      <w:proofErr w:type="spellStart"/>
      <w:r w:rsidRPr="006D2091">
        <w:rPr>
          <w:sz w:val="28"/>
          <w:szCs w:val="28"/>
        </w:rPr>
        <w:t>Мосюк</w:t>
      </w:r>
      <w:proofErr w:type="spellEnd"/>
      <w:r w:rsidRPr="006D2091">
        <w:rPr>
          <w:sz w:val="28"/>
          <w:szCs w:val="28"/>
        </w:rPr>
        <w:t xml:space="preserve">, М. Б. </w:t>
      </w:r>
      <w:proofErr w:type="spellStart"/>
      <w:r w:rsidRPr="006D2091">
        <w:rPr>
          <w:sz w:val="28"/>
          <w:szCs w:val="28"/>
        </w:rPr>
        <w:t>Пінковська</w:t>
      </w:r>
      <w:proofErr w:type="spellEnd"/>
      <w:r w:rsidRPr="006D2091">
        <w:rPr>
          <w:sz w:val="28"/>
          <w:szCs w:val="28"/>
        </w:rPr>
        <w:t xml:space="preserve">, О. І. Радкевич, В. П. </w:t>
      </w:r>
      <w:proofErr w:type="spellStart"/>
      <w:r w:rsidRPr="006D2091">
        <w:rPr>
          <w:sz w:val="28"/>
          <w:szCs w:val="28"/>
        </w:rPr>
        <w:t>Тартачник</w:t>
      </w:r>
      <w:proofErr w:type="spellEnd"/>
      <w:r w:rsidRPr="006D2091">
        <w:rPr>
          <w:sz w:val="28"/>
          <w:szCs w:val="28"/>
          <w:lang w:val="uk-UA"/>
        </w:rPr>
        <w:t>.</w:t>
      </w:r>
      <w:r w:rsidRPr="006D2091">
        <w:rPr>
          <w:sz w:val="28"/>
          <w:szCs w:val="28"/>
        </w:rPr>
        <w:t xml:space="preserve"> </w:t>
      </w:r>
      <w:r w:rsidRPr="006D2091">
        <w:rPr>
          <w:sz w:val="28"/>
          <w:szCs w:val="28"/>
          <w:lang w:val="uk-UA"/>
        </w:rPr>
        <w:t xml:space="preserve">«Вплив радіаційних дефектів на властивості світлодіодів </w:t>
      </w:r>
      <w:proofErr w:type="spellStart"/>
      <w:r w:rsidRPr="006D2091">
        <w:rPr>
          <w:sz w:val="28"/>
          <w:szCs w:val="28"/>
          <w:lang w:val="uk-UA"/>
        </w:rPr>
        <w:t>InGaN</w:t>
      </w:r>
      <w:proofErr w:type="spellEnd"/>
      <w:r w:rsidRPr="006D2091">
        <w:rPr>
          <w:sz w:val="28"/>
          <w:szCs w:val="28"/>
          <w:lang w:val="uk-UA"/>
        </w:rPr>
        <w:t>/</w:t>
      </w:r>
      <w:proofErr w:type="spellStart"/>
      <w:r w:rsidRPr="006D2091">
        <w:rPr>
          <w:sz w:val="28"/>
          <w:szCs w:val="28"/>
          <w:lang w:val="uk-UA"/>
        </w:rPr>
        <w:t>GaN</w:t>
      </w:r>
      <w:proofErr w:type="spellEnd"/>
      <w:r w:rsidRPr="006D2091">
        <w:rPr>
          <w:sz w:val="28"/>
          <w:szCs w:val="28"/>
          <w:lang w:val="uk-UA"/>
        </w:rPr>
        <w:t xml:space="preserve"> із квантовими ямами» Щорічна наукова конференція інституту ядерних досліджень </w:t>
      </w:r>
      <w:proofErr w:type="spellStart"/>
      <w:r w:rsidRPr="006D2091">
        <w:rPr>
          <w:sz w:val="28"/>
          <w:szCs w:val="28"/>
          <w:lang w:val="uk-UA"/>
        </w:rPr>
        <w:t>НАН</w:t>
      </w:r>
      <w:proofErr w:type="spellEnd"/>
      <w:r w:rsidRPr="006D2091">
        <w:rPr>
          <w:sz w:val="28"/>
          <w:szCs w:val="28"/>
          <w:lang w:val="uk-UA"/>
        </w:rPr>
        <w:t xml:space="preserve"> України (Київ, 25-29 вересня 2023 року) с. 132</w:t>
      </w:r>
    </w:p>
    <w:p w14:paraId="1B076C4D" w14:textId="77777777" w:rsidR="0067026B" w:rsidRPr="0067026B" w:rsidRDefault="0067026B" w:rsidP="0067026B">
      <w:pPr>
        <w:pStyle w:val="a5"/>
        <w:tabs>
          <w:tab w:val="left" w:pos="1348"/>
          <w:tab w:val="left" w:pos="3482"/>
          <w:tab w:val="left" w:pos="4364"/>
          <w:tab w:val="left" w:pos="5670"/>
          <w:tab w:val="left" w:pos="8178"/>
          <w:tab w:val="left" w:pos="9356"/>
        </w:tabs>
        <w:spacing w:before="120" w:line="360" w:lineRule="auto"/>
        <w:ind w:right="-1"/>
        <w:jc w:val="both"/>
        <w:rPr>
          <w:rStyle w:val="a9"/>
          <w:color w:val="auto"/>
          <w:sz w:val="28"/>
          <w:szCs w:val="28"/>
          <w:u w:val="none"/>
        </w:rPr>
      </w:pPr>
    </w:p>
    <w:p w14:paraId="7A089F40"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37D2652B"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1D7FF379"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50AC1C0F"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75BD40A4"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7865C192"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p w14:paraId="72BFF0C0" w14:textId="77777777" w:rsidR="00FB56CC" w:rsidRPr="0067026B" w:rsidRDefault="00FB56CC" w:rsidP="00FB56CC">
      <w:pPr>
        <w:pStyle w:val="a5"/>
        <w:tabs>
          <w:tab w:val="left" w:pos="1348"/>
          <w:tab w:val="left" w:pos="3482"/>
          <w:tab w:val="left" w:pos="4364"/>
          <w:tab w:val="left" w:pos="5670"/>
          <w:tab w:val="left" w:pos="8178"/>
          <w:tab w:val="left" w:pos="9356"/>
        </w:tabs>
        <w:spacing w:before="120" w:line="360" w:lineRule="auto"/>
        <w:ind w:right="-1"/>
        <w:jc w:val="both"/>
        <w:rPr>
          <w:rStyle w:val="a9"/>
          <w:sz w:val="28"/>
          <w:szCs w:val="28"/>
        </w:rPr>
      </w:pPr>
    </w:p>
    <w:sectPr w:rsidR="00FB56CC" w:rsidRPr="0067026B" w:rsidSect="00015871">
      <w:footerReference w:type="default" r:id="rId204"/>
      <w:pgSz w:w="11906" w:h="16838"/>
      <w:pgMar w:top="1134" w:right="567" w:bottom="1134" w:left="1134" w:header="680"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9B8257" w14:textId="77777777" w:rsidR="00232833" w:rsidRDefault="00232833" w:rsidP="000478DE">
      <w:r>
        <w:separator/>
      </w:r>
    </w:p>
  </w:endnote>
  <w:endnote w:type="continuationSeparator" w:id="0">
    <w:p w14:paraId="2B92CF62" w14:textId="77777777" w:rsidR="00232833" w:rsidRDefault="00232833" w:rsidP="000478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5435249"/>
      <w:docPartObj>
        <w:docPartGallery w:val="Page Numbers (Bottom of Page)"/>
        <w:docPartUnique/>
      </w:docPartObj>
    </w:sdtPr>
    <w:sdtContent>
      <w:p w14:paraId="76CEA17B" w14:textId="5E3F2A65" w:rsidR="0072479A" w:rsidRDefault="0072479A">
        <w:pPr>
          <w:pStyle w:val="ac"/>
          <w:jc w:val="center"/>
        </w:pPr>
        <w:r>
          <w:fldChar w:fldCharType="begin"/>
        </w:r>
        <w:r>
          <w:instrText>PAGE   \* MERGEFORMAT</w:instrText>
        </w:r>
        <w:r>
          <w:fldChar w:fldCharType="separate"/>
        </w:r>
        <w:r w:rsidR="0041751E">
          <w:rPr>
            <w:noProof/>
          </w:rPr>
          <w:t>8</w:t>
        </w:r>
        <w:r>
          <w:fldChar w:fldCharType="end"/>
        </w:r>
      </w:p>
    </w:sdtContent>
  </w:sdt>
  <w:p w14:paraId="7015EFDB" w14:textId="77777777" w:rsidR="0072479A" w:rsidRDefault="0072479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7FCCED" w14:textId="77777777" w:rsidR="00232833" w:rsidRDefault="00232833" w:rsidP="000478DE">
      <w:r>
        <w:separator/>
      </w:r>
    </w:p>
  </w:footnote>
  <w:footnote w:type="continuationSeparator" w:id="0">
    <w:p w14:paraId="2394A611" w14:textId="77777777" w:rsidR="00232833" w:rsidRDefault="00232833" w:rsidP="000478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1B73"/>
    <w:multiLevelType w:val="multilevel"/>
    <w:tmpl w:val="070C95D8"/>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0A61F92"/>
    <w:multiLevelType w:val="multilevel"/>
    <w:tmpl w:val="C62AC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76C37"/>
    <w:multiLevelType w:val="hybridMultilevel"/>
    <w:tmpl w:val="78F00B12"/>
    <w:lvl w:ilvl="0" w:tplc="3670C45A">
      <w:numFmt w:val="bullet"/>
      <w:lvlText w:val="•"/>
      <w:lvlJc w:val="left"/>
      <w:pPr>
        <w:ind w:left="720" w:hanging="360"/>
      </w:pPr>
      <w:rPr>
        <w:rFonts w:hint="default"/>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AF048B"/>
    <w:multiLevelType w:val="multilevel"/>
    <w:tmpl w:val="F968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46D76"/>
    <w:multiLevelType w:val="multilevel"/>
    <w:tmpl w:val="4A44A27C"/>
    <w:lvl w:ilvl="0">
      <w:start w:val="1"/>
      <w:numFmt w:val="decimal"/>
      <w:lvlText w:val="РОЗДІЛ %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0EC30832"/>
    <w:multiLevelType w:val="hybridMultilevel"/>
    <w:tmpl w:val="4800900C"/>
    <w:lvl w:ilvl="0" w:tplc="C59A435A">
      <w:numFmt w:val="bullet"/>
      <w:lvlText w:val=""/>
      <w:lvlJc w:val="left"/>
      <w:pPr>
        <w:ind w:left="243" w:hanging="176"/>
      </w:pPr>
      <w:rPr>
        <w:rFonts w:ascii="Symbol" w:eastAsia="Symbol" w:hAnsi="Symbol" w:cs="Symbol" w:hint="default"/>
        <w:w w:val="99"/>
        <w:sz w:val="22"/>
        <w:szCs w:val="22"/>
        <w:lang w:val="uk-UA" w:eastAsia="en-US" w:bidi="ar-SA"/>
      </w:rPr>
    </w:lvl>
    <w:lvl w:ilvl="1" w:tplc="209EBA0A">
      <w:numFmt w:val="bullet"/>
      <w:lvlText w:val="•"/>
      <w:lvlJc w:val="left"/>
      <w:pPr>
        <w:ind w:left="739" w:hanging="176"/>
      </w:pPr>
      <w:rPr>
        <w:rFonts w:hint="default"/>
        <w:lang w:val="uk-UA" w:eastAsia="en-US" w:bidi="ar-SA"/>
      </w:rPr>
    </w:lvl>
    <w:lvl w:ilvl="2" w:tplc="A7E6C426">
      <w:numFmt w:val="bullet"/>
      <w:lvlText w:val="•"/>
      <w:lvlJc w:val="left"/>
      <w:pPr>
        <w:ind w:left="1238" w:hanging="176"/>
      </w:pPr>
      <w:rPr>
        <w:rFonts w:hint="default"/>
        <w:lang w:val="uk-UA" w:eastAsia="en-US" w:bidi="ar-SA"/>
      </w:rPr>
    </w:lvl>
    <w:lvl w:ilvl="3" w:tplc="758A8BBC">
      <w:numFmt w:val="bullet"/>
      <w:lvlText w:val="•"/>
      <w:lvlJc w:val="left"/>
      <w:pPr>
        <w:ind w:left="1738" w:hanging="176"/>
      </w:pPr>
      <w:rPr>
        <w:rFonts w:hint="default"/>
        <w:lang w:val="uk-UA" w:eastAsia="en-US" w:bidi="ar-SA"/>
      </w:rPr>
    </w:lvl>
    <w:lvl w:ilvl="4" w:tplc="4CFCEB00">
      <w:numFmt w:val="bullet"/>
      <w:lvlText w:val="•"/>
      <w:lvlJc w:val="left"/>
      <w:pPr>
        <w:ind w:left="2237" w:hanging="176"/>
      </w:pPr>
      <w:rPr>
        <w:rFonts w:hint="default"/>
        <w:lang w:val="uk-UA" w:eastAsia="en-US" w:bidi="ar-SA"/>
      </w:rPr>
    </w:lvl>
    <w:lvl w:ilvl="5" w:tplc="1C38E8EC">
      <w:numFmt w:val="bullet"/>
      <w:lvlText w:val="•"/>
      <w:lvlJc w:val="left"/>
      <w:pPr>
        <w:ind w:left="2737" w:hanging="176"/>
      </w:pPr>
      <w:rPr>
        <w:rFonts w:hint="default"/>
        <w:lang w:val="uk-UA" w:eastAsia="en-US" w:bidi="ar-SA"/>
      </w:rPr>
    </w:lvl>
    <w:lvl w:ilvl="6" w:tplc="3B9E83A8">
      <w:numFmt w:val="bullet"/>
      <w:lvlText w:val="•"/>
      <w:lvlJc w:val="left"/>
      <w:pPr>
        <w:ind w:left="3236" w:hanging="176"/>
      </w:pPr>
      <w:rPr>
        <w:rFonts w:hint="default"/>
        <w:lang w:val="uk-UA" w:eastAsia="en-US" w:bidi="ar-SA"/>
      </w:rPr>
    </w:lvl>
    <w:lvl w:ilvl="7" w:tplc="67D6E732">
      <w:numFmt w:val="bullet"/>
      <w:lvlText w:val="•"/>
      <w:lvlJc w:val="left"/>
      <w:pPr>
        <w:ind w:left="3736" w:hanging="176"/>
      </w:pPr>
      <w:rPr>
        <w:rFonts w:hint="default"/>
        <w:lang w:val="uk-UA" w:eastAsia="en-US" w:bidi="ar-SA"/>
      </w:rPr>
    </w:lvl>
    <w:lvl w:ilvl="8" w:tplc="F64078F2">
      <w:numFmt w:val="bullet"/>
      <w:lvlText w:val="•"/>
      <w:lvlJc w:val="left"/>
      <w:pPr>
        <w:ind w:left="4235" w:hanging="176"/>
      </w:pPr>
      <w:rPr>
        <w:rFonts w:hint="default"/>
        <w:lang w:val="uk-UA" w:eastAsia="en-US" w:bidi="ar-SA"/>
      </w:rPr>
    </w:lvl>
  </w:abstractNum>
  <w:abstractNum w:abstractNumId="6" w15:restartNumberingAfterBreak="0">
    <w:nsid w:val="0FBD68E6"/>
    <w:multiLevelType w:val="hybridMultilevel"/>
    <w:tmpl w:val="75D4E82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5116B9"/>
    <w:multiLevelType w:val="hybridMultilevel"/>
    <w:tmpl w:val="00F28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2D5278C"/>
    <w:multiLevelType w:val="hybridMultilevel"/>
    <w:tmpl w:val="C9264AA6"/>
    <w:lvl w:ilvl="0" w:tplc="F2369F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717722B"/>
    <w:multiLevelType w:val="hybridMultilevel"/>
    <w:tmpl w:val="415A774E"/>
    <w:lvl w:ilvl="0" w:tplc="28B6531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17CA661C"/>
    <w:multiLevelType w:val="hybridMultilevel"/>
    <w:tmpl w:val="73BEDFEC"/>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96B53FC"/>
    <w:multiLevelType w:val="hybridMultilevel"/>
    <w:tmpl w:val="A5785A86"/>
    <w:lvl w:ilvl="0" w:tplc="5F26B2D2">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A3B1000"/>
    <w:multiLevelType w:val="multilevel"/>
    <w:tmpl w:val="EB72F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966D87"/>
    <w:multiLevelType w:val="hybridMultilevel"/>
    <w:tmpl w:val="4D120AC6"/>
    <w:lvl w:ilvl="0" w:tplc="C804E82C">
      <w:start w:val="1"/>
      <w:numFmt w:val="decimal"/>
      <w:lvlText w:val="%1."/>
      <w:lvlJc w:val="left"/>
      <w:pPr>
        <w:ind w:left="2469" w:hanging="221"/>
        <w:jc w:val="right"/>
      </w:pPr>
      <w:rPr>
        <w:rFonts w:ascii="Times New Roman" w:eastAsia="Times New Roman" w:hAnsi="Times New Roman" w:cs="Times New Roman" w:hint="default"/>
        <w:b/>
        <w:bCs/>
        <w:w w:val="99"/>
        <w:sz w:val="22"/>
        <w:szCs w:val="22"/>
        <w:lang w:val="uk-UA" w:eastAsia="en-US" w:bidi="ar-SA"/>
      </w:rPr>
    </w:lvl>
    <w:lvl w:ilvl="1" w:tplc="A37C3894">
      <w:numFmt w:val="bullet"/>
      <w:lvlText w:val="•"/>
      <w:lvlJc w:val="left"/>
      <w:pPr>
        <w:ind w:left="2200" w:hanging="221"/>
      </w:pPr>
      <w:rPr>
        <w:rFonts w:hint="default"/>
        <w:lang w:val="uk-UA" w:eastAsia="en-US" w:bidi="ar-SA"/>
      </w:rPr>
    </w:lvl>
    <w:lvl w:ilvl="2" w:tplc="F37693C0">
      <w:numFmt w:val="bullet"/>
      <w:lvlText w:val="•"/>
      <w:lvlJc w:val="left"/>
      <w:pPr>
        <w:ind w:left="2460" w:hanging="221"/>
      </w:pPr>
      <w:rPr>
        <w:rFonts w:hint="default"/>
        <w:lang w:val="uk-UA" w:eastAsia="en-US" w:bidi="ar-SA"/>
      </w:rPr>
    </w:lvl>
    <w:lvl w:ilvl="3" w:tplc="9A204048">
      <w:numFmt w:val="bullet"/>
      <w:lvlText w:val="•"/>
      <w:lvlJc w:val="left"/>
      <w:pPr>
        <w:ind w:left="2624" w:hanging="221"/>
      </w:pPr>
      <w:rPr>
        <w:rFonts w:hint="default"/>
        <w:lang w:val="uk-UA" w:eastAsia="en-US" w:bidi="ar-SA"/>
      </w:rPr>
    </w:lvl>
    <w:lvl w:ilvl="4" w:tplc="77C8C6A2">
      <w:numFmt w:val="bullet"/>
      <w:lvlText w:val="•"/>
      <w:lvlJc w:val="left"/>
      <w:pPr>
        <w:ind w:left="2788" w:hanging="221"/>
      </w:pPr>
      <w:rPr>
        <w:rFonts w:hint="default"/>
        <w:lang w:val="uk-UA" w:eastAsia="en-US" w:bidi="ar-SA"/>
      </w:rPr>
    </w:lvl>
    <w:lvl w:ilvl="5" w:tplc="AE1025FC">
      <w:numFmt w:val="bullet"/>
      <w:lvlText w:val="•"/>
      <w:lvlJc w:val="left"/>
      <w:pPr>
        <w:ind w:left="2952" w:hanging="221"/>
      </w:pPr>
      <w:rPr>
        <w:rFonts w:hint="default"/>
        <w:lang w:val="uk-UA" w:eastAsia="en-US" w:bidi="ar-SA"/>
      </w:rPr>
    </w:lvl>
    <w:lvl w:ilvl="6" w:tplc="77D49672">
      <w:numFmt w:val="bullet"/>
      <w:lvlText w:val="•"/>
      <w:lvlJc w:val="left"/>
      <w:pPr>
        <w:ind w:left="3116" w:hanging="221"/>
      </w:pPr>
      <w:rPr>
        <w:rFonts w:hint="default"/>
        <w:lang w:val="uk-UA" w:eastAsia="en-US" w:bidi="ar-SA"/>
      </w:rPr>
    </w:lvl>
    <w:lvl w:ilvl="7" w:tplc="24F29A32">
      <w:numFmt w:val="bullet"/>
      <w:lvlText w:val="•"/>
      <w:lvlJc w:val="left"/>
      <w:pPr>
        <w:ind w:left="3280" w:hanging="221"/>
      </w:pPr>
      <w:rPr>
        <w:rFonts w:hint="default"/>
        <w:lang w:val="uk-UA" w:eastAsia="en-US" w:bidi="ar-SA"/>
      </w:rPr>
    </w:lvl>
    <w:lvl w:ilvl="8" w:tplc="075CAF1C">
      <w:numFmt w:val="bullet"/>
      <w:lvlText w:val="•"/>
      <w:lvlJc w:val="left"/>
      <w:pPr>
        <w:ind w:left="3444" w:hanging="221"/>
      </w:pPr>
      <w:rPr>
        <w:rFonts w:hint="default"/>
        <w:lang w:val="uk-UA" w:eastAsia="en-US" w:bidi="ar-SA"/>
      </w:rPr>
    </w:lvl>
  </w:abstractNum>
  <w:abstractNum w:abstractNumId="14" w15:restartNumberingAfterBreak="0">
    <w:nsid w:val="1D520BEB"/>
    <w:multiLevelType w:val="hybridMultilevel"/>
    <w:tmpl w:val="BC56AD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FD90697"/>
    <w:multiLevelType w:val="hybridMultilevel"/>
    <w:tmpl w:val="D1DA23C8"/>
    <w:lvl w:ilvl="0" w:tplc="1C009F9C">
      <w:start w:val="1"/>
      <w:numFmt w:val="decimal"/>
      <w:lvlText w:val="%1."/>
      <w:lvlJc w:val="left"/>
      <w:pPr>
        <w:ind w:left="2308" w:hanging="221"/>
        <w:jc w:val="right"/>
      </w:pPr>
      <w:rPr>
        <w:rFonts w:ascii="Times New Roman" w:eastAsia="Times New Roman" w:hAnsi="Times New Roman" w:cs="Times New Roman" w:hint="default"/>
        <w:b/>
        <w:bCs/>
        <w:i w:val="0"/>
        <w:iCs w:val="0"/>
        <w:spacing w:val="0"/>
        <w:w w:val="100"/>
        <w:sz w:val="22"/>
        <w:szCs w:val="22"/>
        <w:lang w:val="uk-UA" w:eastAsia="en-US" w:bidi="ar-SA"/>
      </w:rPr>
    </w:lvl>
    <w:lvl w:ilvl="1" w:tplc="CE46E7F6">
      <w:numFmt w:val="bullet"/>
      <w:lvlText w:val="•"/>
      <w:lvlJc w:val="left"/>
      <w:pPr>
        <w:ind w:left="2557" w:hanging="221"/>
      </w:pPr>
      <w:rPr>
        <w:rFonts w:hint="default"/>
        <w:lang w:val="uk-UA" w:eastAsia="en-US" w:bidi="ar-SA"/>
      </w:rPr>
    </w:lvl>
    <w:lvl w:ilvl="2" w:tplc="50AADF30">
      <w:numFmt w:val="bullet"/>
      <w:lvlText w:val="•"/>
      <w:lvlJc w:val="left"/>
      <w:pPr>
        <w:ind w:left="2815" w:hanging="221"/>
      </w:pPr>
      <w:rPr>
        <w:rFonts w:hint="default"/>
        <w:lang w:val="uk-UA" w:eastAsia="en-US" w:bidi="ar-SA"/>
      </w:rPr>
    </w:lvl>
    <w:lvl w:ilvl="3" w:tplc="BDE0BCF4">
      <w:numFmt w:val="bullet"/>
      <w:lvlText w:val="•"/>
      <w:lvlJc w:val="left"/>
      <w:pPr>
        <w:ind w:left="3072" w:hanging="221"/>
      </w:pPr>
      <w:rPr>
        <w:rFonts w:hint="default"/>
        <w:lang w:val="uk-UA" w:eastAsia="en-US" w:bidi="ar-SA"/>
      </w:rPr>
    </w:lvl>
    <w:lvl w:ilvl="4" w:tplc="521C526E">
      <w:numFmt w:val="bullet"/>
      <w:lvlText w:val="•"/>
      <w:lvlJc w:val="left"/>
      <w:pPr>
        <w:ind w:left="3330" w:hanging="221"/>
      </w:pPr>
      <w:rPr>
        <w:rFonts w:hint="default"/>
        <w:lang w:val="uk-UA" w:eastAsia="en-US" w:bidi="ar-SA"/>
      </w:rPr>
    </w:lvl>
    <w:lvl w:ilvl="5" w:tplc="C6321538">
      <w:numFmt w:val="bullet"/>
      <w:lvlText w:val="•"/>
      <w:lvlJc w:val="left"/>
      <w:pPr>
        <w:ind w:left="3587" w:hanging="221"/>
      </w:pPr>
      <w:rPr>
        <w:rFonts w:hint="default"/>
        <w:lang w:val="uk-UA" w:eastAsia="en-US" w:bidi="ar-SA"/>
      </w:rPr>
    </w:lvl>
    <w:lvl w:ilvl="6" w:tplc="5C9C54FC">
      <w:numFmt w:val="bullet"/>
      <w:lvlText w:val="•"/>
      <w:lvlJc w:val="left"/>
      <w:pPr>
        <w:ind w:left="3845" w:hanging="221"/>
      </w:pPr>
      <w:rPr>
        <w:rFonts w:hint="default"/>
        <w:lang w:val="uk-UA" w:eastAsia="en-US" w:bidi="ar-SA"/>
      </w:rPr>
    </w:lvl>
    <w:lvl w:ilvl="7" w:tplc="CD4C7FD4">
      <w:numFmt w:val="bullet"/>
      <w:lvlText w:val="•"/>
      <w:lvlJc w:val="left"/>
      <w:pPr>
        <w:ind w:left="4102" w:hanging="221"/>
      </w:pPr>
      <w:rPr>
        <w:rFonts w:hint="default"/>
        <w:lang w:val="uk-UA" w:eastAsia="en-US" w:bidi="ar-SA"/>
      </w:rPr>
    </w:lvl>
    <w:lvl w:ilvl="8" w:tplc="45507E0C">
      <w:numFmt w:val="bullet"/>
      <w:lvlText w:val="•"/>
      <w:lvlJc w:val="left"/>
      <w:pPr>
        <w:ind w:left="4360" w:hanging="221"/>
      </w:pPr>
      <w:rPr>
        <w:rFonts w:hint="default"/>
        <w:lang w:val="uk-UA" w:eastAsia="en-US" w:bidi="ar-SA"/>
      </w:rPr>
    </w:lvl>
  </w:abstractNum>
  <w:abstractNum w:abstractNumId="16" w15:restartNumberingAfterBreak="0">
    <w:nsid w:val="1FDB58BC"/>
    <w:multiLevelType w:val="hybridMultilevel"/>
    <w:tmpl w:val="CB340BCA"/>
    <w:lvl w:ilvl="0" w:tplc="04190001">
      <w:start w:val="1"/>
      <w:numFmt w:val="bullet"/>
      <w:lvlText w:val=""/>
      <w:lvlJc w:val="left"/>
      <w:pPr>
        <w:ind w:left="1192" w:hanging="360"/>
      </w:pPr>
      <w:rPr>
        <w:rFonts w:ascii="Symbol" w:hAnsi="Symbol" w:hint="default"/>
      </w:rPr>
    </w:lvl>
    <w:lvl w:ilvl="1" w:tplc="04190003" w:tentative="1">
      <w:start w:val="1"/>
      <w:numFmt w:val="bullet"/>
      <w:lvlText w:val="o"/>
      <w:lvlJc w:val="left"/>
      <w:pPr>
        <w:ind w:left="1912" w:hanging="360"/>
      </w:pPr>
      <w:rPr>
        <w:rFonts w:ascii="Courier New" w:hAnsi="Courier New" w:cs="Courier New" w:hint="default"/>
      </w:rPr>
    </w:lvl>
    <w:lvl w:ilvl="2" w:tplc="04190005" w:tentative="1">
      <w:start w:val="1"/>
      <w:numFmt w:val="bullet"/>
      <w:lvlText w:val=""/>
      <w:lvlJc w:val="left"/>
      <w:pPr>
        <w:ind w:left="2632" w:hanging="360"/>
      </w:pPr>
      <w:rPr>
        <w:rFonts w:ascii="Wingdings" w:hAnsi="Wingdings" w:hint="default"/>
      </w:rPr>
    </w:lvl>
    <w:lvl w:ilvl="3" w:tplc="04190001" w:tentative="1">
      <w:start w:val="1"/>
      <w:numFmt w:val="bullet"/>
      <w:lvlText w:val=""/>
      <w:lvlJc w:val="left"/>
      <w:pPr>
        <w:ind w:left="3352" w:hanging="360"/>
      </w:pPr>
      <w:rPr>
        <w:rFonts w:ascii="Symbol" w:hAnsi="Symbol" w:hint="default"/>
      </w:rPr>
    </w:lvl>
    <w:lvl w:ilvl="4" w:tplc="04190003" w:tentative="1">
      <w:start w:val="1"/>
      <w:numFmt w:val="bullet"/>
      <w:lvlText w:val="o"/>
      <w:lvlJc w:val="left"/>
      <w:pPr>
        <w:ind w:left="4072" w:hanging="360"/>
      </w:pPr>
      <w:rPr>
        <w:rFonts w:ascii="Courier New" w:hAnsi="Courier New" w:cs="Courier New" w:hint="default"/>
      </w:rPr>
    </w:lvl>
    <w:lvl w:ilvl="5" w:tplc="04190005" w:tentative="1">
      <w:start w:val="1"/>
      <w:numFmt w:val="bullet"/>
      <w:lvlText w:val=""/>
      <w:lvlJc w:val="left"/>
      <w:pPr>
        <w:ind w:left="4792" w:hanging="360"/>
      </w:pPr>
      <w:rPr>
        <w:rFonts w:ascii="Wingdings" w:hAnsi="Wingdings" w:hint="default"/>
      </w:rPr>
    </w:lvl>
    <w:lvl w:ilvl="6" w:tplc="04190001" w:tentative="1">
      <w:start w:val="1"/>
      <w:numFmt w:val="bullet"/>
      <w:lvlText w:val=""/>
      <w:lvlJc w:val="left"/>
      <w:pPr>
        <w:ind w:left="5512" w:hanging="360"/>
      </w:pPr>
      <w:rPr>
        <w:rFonts w:ascii="Symbol" w:hAnsi="Symbol" w:hint="default"/>
      </w:rPr>
    </w:lvl>
    <w:lvl w:ilvl="7" w:tplc="04190003" w:tentative="1">
      <w:start w:val="1"/>
      <w:numFmt w:val="bullet"/>
      <w:lvlText w:val="o"/>
      <w:lvlJc w:val="left"/>
      <w:pPr>
        <w:ind w:left="6232" w:hanging="360"/>
      </w:pPr>
      <w:rPr>
        <w:rFonts w:ascii="Courier New" w:hAnsi="Courier New" w:cs="Courier New" w:hint="default"/>
      </w:rPr>
    </w:lvl>
    <w:lvl w:ilvl="8" w:tplc="04190005" w:tentative="1">
      <w:start w:val="1"/>
      <w:numFmt w:val="bullet"/>
      <w:lvlText w:val=""/>
      <w:lvlJc w:val="left"/>
      <w:pPr>
        <w:ind w:left="6952" w:hanging="360"/>
      </w:pPr>
      <w:rPr>
        <w:rFonts w:ascii="Wingdings" w:hAnsi="Wingdings" w:hint="default"/>
      </w:rPr>
    </w:lvl>
  </w:abstractNum>
  <w:abstractNum w:abstractNumId="17" w15:restartNumberingAfterBreak="0">
    <w:nsid w:val="20E94392"/>
    <w:multiLevelType w:val="multilevel"/>
    <w:tmpl w:val="EAC8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9E2E71"/>
    <w:multiLevelType w:val="hybridMultilevel"/>
    <w:tmpl w:val="A650F8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8C5516C"/>
    <w:multiLevelType w:val="hybridMultilevel"/>
    <w:tmpl w:val="83BC6800"/>
    <w:lvl w:ilvl="0" w:tplc="53F0AB3A">
      <w:start w:val="1"/>
      <w:numFmt w:val="decimal"/>
      <w:lvlText w:val="%1."/>
      <w:lvlJc w:val="left"/>
      <w:pPr>
        <w:ind w:left="786" w:hanging="360"/>
      </w:pPr>
      <w:rPr>
        <w:rFonts w:hint="default"/>
      </w:rPr>
    </w:lvl>
    <w:lvl w:ilvl="1" w:tplc="04220019">
      <w:start w:val="1"/>
      <w:numFmt w:val="lowerLetter"/>
      <w:lvlText w:val="%2."/>
      <w:lvlJc w:val="left"/>
      <w:pPr>
        <w:ind w:left="1506" w:hanging="360"/>
      </w:pPr>
    </w:lvl>
    <w:lvl w:ilvl="2" w:tplc="0422001B" w:tentative="1">
      <w:start w:val="1"/>
      <w:numFmt w:val="lowerRoman"/>
      <w:lvlText w:val="%3."/>
      <w:lvlJc w:val="right"/>
      <w:pPr>
        <w:ind w:left="2226" w:hanging="180"/>
      </w:pPr>
    </w:lvl>
    <w:lvl w:ilvl="3" w:tplc="0422000F" w:tentative="1">
      <w:start w:val="1"/>
      <w:numFmt w:val="decimal"/>
      <w:lvlText w:val="%4."/>
      <w:lvlJc w:val="left"/>
      <w:pPr>
        <w:ind w:left="2946" w:hanging="360"/>
      </w:pPr>
    </w:lvl>
    <w:lvl w:ilvl="4" w:tplc="04220019" w:tentative="1">
      <w:start w:val="1"/>
      <w:numFmt w:val="lowerLetter"/>
      <w:lvlText w:val="%5."/>
      <w:lvlJc w:val="left"/>
      <w:pPr>
        <w:ind w:left="3666" w:hanging="360"/>
      </w:pPr>
    </w:lvl>
    <w:lvl w:ilvl="5" w:tplc="0422001B" w:tentative="1">
      <w:start w:val="1"/>
      <w:numFmt w:val="lowerRoman"/>
      <w:lvlText w:val="%6."/>
      <w:lvlJc w:val="right"/>
      <w:pPr>
        <w:ind w:left="4386" w:hanging="180"/>
      </w:pPr>
    </w:lvl>
    <w:lvl w:ilvl="6" w:tplc="0422000F" w:tentative="1">
      <w:start w:val="1"/>
      <w:numFmt w:val="decimal"/>
      <w:lvlText w:val="%7."/>
      <w:lvlJc w:val="left"/>
      <w:pPr>
        <w:ind w:left="5106" w:hanging="360"/>
      </w:pPr>
    </w:lvl>
    <w:lvl w:ilvl="7" w:tplc="04220019" w:tentative="1">
      <w:start w:val="1"/>
      <w:numFmt w:val="lowerLetter"/>
      <w:lvlText w:val="%8."/>
      <w:lvlJc w:val="left"/>
      <w:pPr>
        <w:ind w:left="5826" w:hanging="360"/>
      </w:pPr>
    </w:lvl>
    <w:lvl w:ilvl="8" w:tplc="0422001B" w:tentative="1">
      <w:start w:val="1"/>
      <w:numFmt w:val="lowerRoman"/>
      <w:lvlText w:val="%9."/>
      <w:lvlJc w:val="right"/>
      <w:pPr>
        <w:ind w:left="6546" w:hanging="180"/>
      </w:pPr>
    </w:lvl>
  </w:abstractNum>
  <w:abstractNum w:abstractNumId="20" w15:restartNumberingAfterBreak="0">
    <w:nsid w:val="2AF93FBA"/>
    <w:multiLevelType w:val="hybridMultilevel"/>
    <w:tmpl w:val="251857F2"/>
    <w:lvl w:ilvl="0" w:tplc="CBC4B200">
      <w:start w:val="1"/>
      <w:numFmt w:val="decimal"/>
      <w:lvlText w:val="%1."/>
      <w:lvlJc w:val="left"/>
      <w:pPr>
        <w:ind w:left="597" w:hanging="360"/>
      </w:pPr>
      <w:rPr>
        <w:rFonts w:hint="default"/>
        <w:i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2F16250D"/>
    <w:multiLevelType w:val="hybridMultilevel"/>
    <w:tmpl w:val="2CA2936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34BB1C71"/>
    <w:multiLevelType w:val="multilevel"/>
    <w:tmpl w:val="935CA03C"/>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35390A5E"/>
    <w:multiLevelType w:val="hybridMultilevel"/>
    <w:tmpl w:val="D1DA23C8"/>
    <w:lvl w:ilvl="0" w:tplc="1C009F9C">
      <w:start w:val="1"/>
      <w:numFmt w:val="decimal"/>
      <w:lvlText w:val="%1."/>
      <w:lvlJc w:val="left"/>
      <w:pPr>
        <w:ind w:left="2308" w:hanging="221"/>
        <w:jc w:val="right"/>
      </w:pPr>
      <w:rPr>
        <w:rFonts w:ascii="Times New Roman" w:eastAsia="Times New Roman" w:hAnsi="Times New Roman" w:cs="Times New Roman" w:hint="default"/>
        <w:b/>
        <w:bCs/>
        <w:i w:val="0"/>
        <w:iCs w:val="0"/>
        <w:spacing w:val="0"/>
        <w:w w:val="100"/>
        <w:sz w:val="22"/>
        <w:szCs w:val="22"/>
        <w:lang w:val="uk-UA" w:eastAsia="en-US" w:bidi="ar-SA"/>
      </w:rPr>
    </w:lvl>
    <w:lvl w:ilvl="1" w:tplc="CE46E7F6">
      <w:numFmt w:val="bullet"/>
      <w:lvlText w:val="•"/>
      <w:lvlJc w:val="left"/>
      <w:pPr>
        <w:ind w:left="2557" w:hanging="221"/>
      </w:pPr>
      <w:rPr>
        <w:rFonts w:hint="default"/>
        <w:lang w:val="uk-UA" w:eastAsia="en-US" w:bidi="ar-SA"/>
      </w:rPr>
    </w:lvl>
    <w:lvl w:ilvl="2" w:tplc="50AADF30">
      <w:numFmt w:val="bullet"/>
      <w:lvlText w:val="•"/>
      <w:lvlJc w:val="left"/>
      <w:pPr>
        <w:ind w:left="2815" w:hanging="221"/>
      </w:pPr>
      <w:rPr>
        <w:rFonts w:hint="default"/>
        <w:lang w:val="uk-UA" w:eastAsia="en-US" w:bidi="ar-SA"/>
      </w:rPr>
    </w:lvl>
    <w:lvl w:ilvl="3" w:tplc="BDE0BCF4">
      <w:numFmt w:val="bullet"/>
      <w:lvlText w:val="•"/>
      <w:lvlJc w:val="left"/>
      <w:pPr>
        <w:ind w:left="3072" w:hanging="221"/>
      </w:pPr>
      <w:rPr>
        <w:rFonts w:hint="default"/>
        <w:lang w:val="uk-UA" w:eastAsia="en-US" w:bidi="ar-SA"/>
      </w:rPr>
    </w:lvl>
    <w:lvl w:ilvl="4" w:tplc="521C526E">
      <w:numFmt w:val="bullet"/>
      <w:lvlText w:val="•"/>
      <w:lvlJc w:val="left"/>
      <w:pPr>
        <w:ind w:left="3330" w:hanging="221"/>
      </w:pPr>
      <w:rPr>
        <w:rFonts w:hint="default"/>
        <w:lang w:val="uk-UA" w:eastAsia="en-US" w:bidi="ar-SA"/>
      </w:rPr>
    </w:lvl>
    <w:lvl w:ilvl="5" w:tplc="C6321538">
      <w:numFmt w:val="bullet"/>
      <w:lvlText w:val="•"/>
      <w:lvlJc w:val="left"/>
      <w:pPr>
        <w:ind w:left="3587" w:hanging="221"/>
      </w:pPr>
      <w:rPr>
        <w:rFonts w:hint="default"/>
        <w:lang w:val="uk-UA" w:eastAsia="en-US" w:bidi="ar-SA"/>
      </w:rPr>
    </w:lvl>
    <w:lvl w:ilvl="6" w:tplc="5C9C54FC">
      <w:numFmt w:val="bullet"/>
      <w:lvlText w:val="•"/>
      <w:lvlJc w:val="left"/>
      <w:pPr>
        <w:ind w:left="3845" w:hanging="221"/>
      </w:pPr>
      <w:rPr>
        <w:rFonts w:hint="default"/>
        <w:lang w:val="uk-UA" w:eastAsia="en-US" w:bidi="ar-SA"/>
      </w:rPr>
    </w:lvl>
    <w:lvl w:ilvl="7" w:tplc="CD4C7FD4">
      <w:numFmt w:val="bullet"/>
      <w:lvlText w:val="•"/>
      <w:lvlJc w:val="left"/>
      <w:pPr>
        <w:ind w:left="4102" w:hanging="221"/>
      </w:pPr>
      <w:rPr>
        <w:rFonts w:hint="default"/>
        <w:lang w:val="uk-UA" w:eastAsia="en-US" w:bidi="ar-SA"/>
      </w:rPr>
    </w:lvl>
    <w:lvl w:ilvl="8" w:tplc="45507E0C">
      <w:numFmt w:val="bullet"/>
      <w:lvlText w:val="•"/>
      <w:lvlJc w:val="left"/>
      <w:pPr>
        <w:ind w:left="4360" w:hanging="221"/>
      </w:pPr>
      <w:rPr>
        <w:rFonts w:hint="default"/>
        <w:lang w:val="uk-UA" w:eastAsia="en-US" w:bidi="ar-SA"/>
      </w:rPr>
    </w:lvl>
  </w:abstractNum>
  <w:abstractNum w:abstractNumId="24" w15:restartNumberingAfterBreak="0">
    <w:nsid w:val="35EF5F4A"/>
    <w:multiLevelType w:val="hybridMultilevel"/>
    <w:tmpl w:val="C9FC7AC4"/>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6094113"/>
    <w:multiLevelType w:val="hybridMultilevel"/>
    <w:tmpl w:val="9B1C164E"/>
    <w:lvl w:ilvl="0" w:tplc="0B1A6630">
      <w:start w:val="1"/>
      <w:numFmt w:val="decimal"/>
      <w:lvlText w:val="%1."/>
      <w:lvlJc w:val="left"/>
      <w:pPr>
        <w:ind w:left="597" w:hanging="360"/>
      </w:pPr>
      <w:rPr>
        <w:rFonts w:hint="default"/>
        <w:i w:val="0"/>
      </w:rPr>
    </w:lvl>
    <w:lvl w:ilvl="1" w:tplc="04190019" w:tentative="1">
      <w:start w:val="1"/>
      <w:numFmt w:val="lowerLetter"/>
      <w:lvlText w:val="%2."/>
      <w:lvlJc w:val="left"/>
      <w:pPr>
        <w:ind w:left="1317" w:hanging="360"/>
      </w:pPr>
    </w:lvl>
    <w:lvl w:ilvl="2" w:tplc="0419001B" w:tentative="1">
      <w:start w:val="1"/>
      <w:numFmt w:val="lowerRoman"/>
      <w:lvlText w:val="%3."/>
      <w:lvlJc w:val="right"/>
      <w:pPr>
        <w:ind w:left="2037" w:hanging="180"/>
      </w:pPr>
    </w:lvl>
    <w:lvl w:ilvl="3" w:tplc="0419000F" w:tentative="1">
      <w:start w:val="1"/>
      <w:numFmt w:val="decimal"/>
      <w:lvlText w:val="%4."/>
      <w:lvlJc w:val="left"/>
      <w:pPr>
        <w:ind w:left="2757" w:hanging="360"/>
      </w:pPr>
    </w:lvl>
    <w:lvl w:ilvl="4" w:tplc="04190019" w:tentative="1">
      <w:start w:val="1"/>
      <w:numFmt w:val="lowerLetter"/>
      <w:lvlText w:val="%5."/>
      <w:lvlJc w:val="left"/>
      <w:pPr>
        <w:ind w:left="3477" w:hanging="360"/>
      </w:pPr>
    </w:lvl>
    <w:lvl w:ilvl="5" w:tplc="0419001B" w:tentative="1">
      <w:start w:val="1"/>
      <w:numFmt w:val="lowerRoman"/>
      <w:lvlText w:val="%6."/>
      <w:lvlJc w:val="right"/>
      <w:pPr>
        <w:ind w:left="4197" w:hanging="180"/>
      </w:pPr>
    </w:lvl>
    <w:lvl w:ilvl="6" w:tplc="0419000F" w:tentative="1">
      <w:start w:val="1"/>
      <w:numFmt w:val="decimal"/>
      <w:lvlText w:val="%7."/>
      <w:lvlJc w:val="left"/>
      <w:pPr>
        <w:ind w:left="4917" w:hanging="360"/>
      </w:pPr>
    </w:lvl>
    <w:lvl w:ilvl="7" w:tplc="04190019" w:tentative="1">
      <w:start w:val="1"/>
      <w:numFmt w:val="lowerLetter"/>
      <w:lvlText w:val="%8."/>
      <w:lvlJc w:val="left"/>
      <w:pPr>
        <w:ind w:left="5637" w:hanging="360"/>
      </w:pPr>
    </w:lvl>
    <w:lvl w:ilvl="8" w:tplc="0419001B" w:tentative="1">
      <w:start w:val="1"/>
      <w:numFmt w:val="lowerRoman"/>
      <w:lvlText w:val="%9."/>
      <w:lvlJc w:val="right"/>
      <w:pPr>
        <w:ind w:left="6357" w:hanging="180"/>
      </w:pPr>
    </w:lvl>
  </w:abstractNum>
  <w:abstractNum w:abstractNumId="26" w15:restartNumberingAfterBreak="0">
    <w:nsid w:val="3A57693B"/>
    <w:multiLevelType w:val="hybridMultilevel"/>
    <w:tmpl w:val="B57A95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3BB30471"/>
    <w:multiLevelType w:val="hybridMultilevel"/>
    <w:tmpl w:val="D1DA23C8"/>
    <w:lvl w:ilvl="0" w:tplc="1C009F9C">
      <w:start w:val="1"/>
      <w:numFmt w:val="decimal"/>
      <w:lvlText w:val="%1."/>
      <w:lvlJc w:val="left"/>
      <w:pPr>
        <w:ind w:left="2308" w:hanging="221"/>
        <w:jc w:val="right"/>
      </w:pPr>
      <w:rPr>
        <w:rFonts w:ascii="Times New Roman" w:eastAsia="Times New Roman" w:hAnsi="Times New Roman" w:cs="Times New Roman" w:hint="default"/>
        <w:b/>
        <w:bCs/>
        <w:i w:val="0"/>
        <w:iCs w:val="0"/>
        <w:spacing w:val="0"/>
        <w:w w:val="100"/>
        <w:sz w:val="22"/>
        <w:szCs w:val="22"/>
        <w:lang w:val="uk-UA" w:eastAsia="en-US" w:bidi="ar-SA"/>
      </w:rPr>
    </w:lvl>
    <w:lvl w:ilvl="1" w:tplc="CE46E7F6">
      <w:numFmt w:val="bullet"/>
      <w:lvlText w:val="•"/>
      <w:lvlJc w:val="left"/>
      <w:pPr>
        <w:ind w:left="2557" w:hanging="221"/>
      </w:pPr>
      <w:rPr>
        <w:rFonts w:hint="default"/>
        <w:lang w:val="uk-UA" w:eastAsia="en-US" w:bidi="ar-SA"/>
      </w:rPr>
    </w:lvl>
    <w:lvl w:ilvl="2" w:tplc="50AADF30">
      <w:numFmt w:val="bullet"/>
      <w:lvlText w:val="•"/>
      <w:lvlJc w:val="left"/>
      <w:pPr>
        <w:ind w:left="2815" w:hanging="221"/>
      </w:pPr>
      <w:rPr>
        <w:rFonts w:hint="default"/>
        <w:lang w:val="uk-UA" w:eastAsia="en-US" w:bidi="ar-SA"/>
      </w:rPr>
    </w:lvl>
    <w:lvl w:ilvl="3" w:tplc="BDE0BCF4">
      <w:numFmt w:val="bullet"/>
      <w:lvlText w:val="•"/>
      <w:lvlJc w:val="left"/>
      <w:pPr>
        <w:ind w:left="3072" w:hanging="221"/>
      </w:pPr>
      <w:rPr>
        <w:rFonts w:hint="default"/>
        <w:lang w:val="uk-UA" w:eastAsia="en-US" w:bidi="ar-SA"/>
      </w:rPr>
    </w:lvl>
    <w:lvl w:ilvl="4" w:tplc="521C526E">
      <w:numFmt w:val="bullet"/>
      <w:lvlText w:val="•"/>
      <w:lvlJc w:val="left"/>
      <w:pPr>
        <w:ind w:left="3330" w:hanging="221"/>
      </w:pPr>
      <w:rPr>
        <w:rFonts w:hint="default"/>
        <w:lang w:val="uk-UA" w:eastAsia="en-US" w:bidi="ar-SA"/>
      </w:rPr>
    </w:lvl>
    <w:lvl w:ilvl="5" w:tplc="C6321538">
      <w:numFmt w:val="bullet"/>
      <w:lvlText w:val="•"/>
      <w:lvlJc w:val="left"/>
      <w:pPr>
        <w:ind w:left="3587" w:hanging="221"/>
      </w:pPr>
      <w:rPr>
        <w:rFonts w:hint="default"/>
        <w:lang w:val="uk-UA" w:eastAsia="en-US" w:bidi="ar-SA"/>
      </w:rPr>
    </w:lvl>
    <w:lvl w:ilvl="6" w:tplc="5C9C54FC">
      <w:numFmt w:val="bullet"/>
      <w:lvlText w:val="•"/>
      <w:lvlJc w:val="left"/>
      <w:pPr>
        <w:ind w:left="3845" w:hanging="221"/>
      </w:pPr>
      <w:rPr>
        <w:rFonts w:hint="default"/>
        <w:lang w:val="uk-UA" w:eastAsia="en-US" w:bidi="ar-SA"/>
      </w:rPr>
    </w:lvl>
    <w:lvl w:ilvl="7" w:tplc="CD4C7FD4">
      <w:numFmt w:val="bullet"/>
      <w:lvlText w:val="•"/>
      <w:lvlJc w:val="left"/>
      <w:pPr>
        <w:ind w:left="4102" w:hanging="221"/>
      </w:pPr>
      <w:rPr>
        <w:rFonts w:hint="default"/>
        <w:lang w:val="uk-UA" w:eastAsia="en-US" w:bidi="ar-SA"/>
      </w:rPr>
    </w:lvl>
    <w:lvl w:ilvl="8" w:tplc="45507E0C">
      <w:numFmt w:val="bullet"/>
      <w:lvlText w:val="•"/>
      <w:lvlJc w:val="left"/>
      <w:pPr>
        <w:ind w:left="4360" w:hanging="221"/>
      </w:pPr>
      <w:rPr>
        <w:rFonts w:hint="default"/>
        <w:lang w:val="uk-UA" w:eastAsia="en-US" w:bidi="ar-SA"/>
      </w:rPr>
    </w:lvl>
  </w:abstractNum>
  <w:abstractNum w:abstractNumId="28" w15:restartNumberingAfterBreak="0">
    <w:nsid w:val="4309622A"/>
    <w:multiLevelType w:val="hybridMultilevel"/>
    <w:tmpl w:val="D1DA23C8"/>
    <w:lvl w:ilvl="0" w:tplc="1C009F9C">
      <w:start w:val="1"/>
      <w:numFmt w:val="decimal"/>
      <w:lvlText w:val="%1."/>
      <w:lvlJc w:val="left"/>
      <w:pPr>
        <w:ind w:left="2308" w:hanging="221"/>
        <w:jc w:val="right"/>
      </w:pPr>
      <w:rPr>
        <w:rFonts w:ascii="Times New Roman" w:eastAsia="Times New Roman" w:hAnsi="Times New Roman" w:cs="Times New Roman" w:hint="default"/>
        <w:b/>
        <w:bCs/>
        <w:i w:val="0"/>
        <w:iCs w:val="0"/>
        <w:spacing w:val="0"/>
        <w:w w:val="100"/>
        <w:sz w:val="22"/>
        <w:szCs w:val="22"/>
        <w:lang w:val="uk-UA" w:eastAsia="en-US" w:bidi="ar-SA"/>
      </w:rPr>
    </w:lvl>
    <w:lvl w:ilvl="1" w:tplc="CE46E7F6">
      <w:numFmt w:val="bullet"/>
      <w:lvlText w:val="•"/>
      <w:lvlJc w:val="left"/>
      <w:pPr>
        <w:ind w:left="2557" w:hanging="221"/>
      </w:pPr>
      <w:rPr>
        <w:rFonts w:hint="default"/>
        <w:lang w:val="uk-UA" w:eastAsia="en-US" w:bidi="ar-SA"/>
      </w:rPr>
    </w:lvl>
    <w:lvl w:ilvl="2" w:tplc="50AADF30">
      <w:numFmt w:val="bullet"/>
      <w:lvlText w:val="•"/>
      <w:lvlJc w:val="left"/>
      <w:pPr>
        <w:ind w:left="2815" w:hanging="221"/>
      </w:pPr>
      <w:rPr>
        <w:rFonts w:hint="default"/>
        <w:lang w:val="uk-UA" w:eastAsia="en-US" w:bidi="ar-SA"/>
      </w:rPr>
    </w:lvl>
    <w:lvl w:ilvl="3" w:tplc="BDE0BCF4">
      <w:numFmt w:val="bullet"/>
      <w:lvlText w:val="•"/>
      <w:lvlJc w:val="left"/>
      <w:pPr>
        <w:ind w:left="3072" w:hanging="221"/>
      </w:pPr>
      <w:rPr>
        <w:rFonts w:hint="default"/>
        <w:lang w:val="uk-UA" w:eastAsia="en-US" w:bidi="ar-SA"/>
      </w:rPr>
    </w:lvl>
    <w:lvl w:ilvl="4" w:tplc="521C526E">
      <w:numFmt w:val="bullet"/>
      <w:lvlText w:val="•"/>
      <w:lvlJc w:val="left"/>
      <w:pPr>
        <w:ind w:left="3330" w:hanging="221"/>
      </w:pPr>
      <w:rPr>
        <w:rFonts w:hint="default"/>
        <w:lang w:val="uk-UA" w:eastAsia="en-US" w:bidi="ar-SA"/>
      </w:rPr>
    </w:lvl>
    <w:lvl w:ilvl="5" w:tplc="C6321538">
      <w:numFmt w:val="bullet"/>
      <w:lvlText w:val="•"/>
      <w:lvlJc w:val="left"/>
      <w:pPr>
        <w:ind w:left="3587" w:hanging="221"/>
      </w:pPr>
      <w:rPr>
        <w:rFonts w:hint="default"/>
        <w:lang w:val="uk-UA" w:eastAsia="en-US" w:bidi="ar-SA"/>
      </w:rPr>
    </w:lvl>
    <w:lvl w:ilvl="6" w:tplc="5C9C54FC">
      <w:numFmt w:val="bullet"/>
      <w:lvlText w:val="•"/>
      <w:lvlJc w:val="left"/>
      <w:pPr>
        <w:ind w:left="3845" w:hanging="221"/>
      </w:pPr>
      <w:rPr>
        <w:rFonts w:hint="default"/>
        <w:lang w:val="uk-UA" w:eastAsia="en-US" w:bidi="ar-SA"/>
      </w:rPr>
    </w:lvl>
    <w:lvl w:ilvl="7" w:tplc="CD4C7FD4">
      <w:numFmt w:val="bullet"/>
      <w:lvlText w:val="•"/>
      <w:lvlJc w:val="left"/>
      <w:pPr>
        <w:ind w:left="4102" w:hanging="221"/>
      </w:pPr>
      <w:rPr>
        <w:rFonts w:hint="default"/>
        <w:lang w:val="uk-UA" w:eastAsia="en-US" w:bidi="ar-SA"/>
      </w:rPr>
    </w:lvl>
    <w:lvl w:ilvl="8" w:tplc="45507E0C">
      <w:numFmt w:val="bullet"/>
      <w:lvlText w:val="•"/>
      <w:lvlJc w:val="left"/>
      <w:pPr>
        <w:ind w:left="4360" w:hanging="221"/>
      </w:pPr>
      <w:rPr>
        <w:rFonts w:hint="default"/>
        <w:lang w:val="uk-UA" w:eastAsia="en-US" w:bidi="ar-SA"/>
      </w:rPr>
    </w:lvl>
  </w:abstractNum>
  <w:abstractNum w:abstractNumId="29" w15:restartNumberingAfterBreak="0">
    <w:nsid w:val="482D36C7"/>
    <w:multiLevelType w:val="multilevel"/>
    <w:tmpl w:val="42F8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432D2B"/>
    <w:multiLevelType w:val="hybridMultilevel"/>
    <w:tmpl w:val="F9CA610C"/>
    <w:lvl w:ilvl="0" w:tplc="725CBC30">
      <w:start w:val="1"/>
      <w:numFmt w:val="decimal"/>
      <w:lvlText w:val="%1."/>
      <w:lvlJc w:val="left"/>
      <w:pPr>
        <w:ind w:left="580" w:hanging="428"/>
      </w:pPr>
      <w:rPr>
        <w:rFonts w:ascii="Times New Roman" w:eastAsia="Times New Roman" w:hAnsi="Times New Roman" w:cs="Times New Roman" w:hint="default"/>
        <w:b w:val="0"/>
        <w:bCs w:val="0"/>
        <w:i w:val="0"/>
        <w:iCs w:val="0"/>
        <w:spacing w:val="0"/>
        <w:w w:val="99"/>
        <w:sz w:val="20"/>
        <w:szCs w:val="20"/>
        <w:lang w:val="uk-UA" w:eastAsia="en-US" w:bidi="ar-SA"/>
      </w:rPr>
    </w:lvl>
    <w:lvl w:ilvl="1" w:tplc="0B483960">
      <w:numFmt w:val="bullet"/>
      <w:lvlText w:val="•"/>
      <w:lvlJc w:val="left"/>
      <w:pPr>
        <w:ind w:left="1009" w:hanging="428"/>
      </w:pPr>
      <w:rPr>
        <w:rFonts w:hint="default"/>
        <w:lang w:val="uk-UA" w:eastAsia="en-US" w:bidi="ar-SA"/>
      </w:rPr>
    </w:lvl>
    <w:lvl w:ilvl="2" w:tplc="7FFED758">
      <w:numFmt w:val="bullet"/>
      <w:lvlText w:val="•"/>
      <w:lvlJc w:val="left"/>
      <w:pPr>
        <w:ind w:left="1439" w:hanging="428"/>
      </w:pPr>
      <w:rPr>
        <w:rFonts w:hint="default"/>
        <w:lang w:val="uk-UA" w:eastAsia="en-US" w:bidi="ar-SA"/>
      </w:rPr>
    </w:lvl>
    <w:lvl w:ilvl="3" w:tplc="D2EC2D58">
      <w:numFmt w:val="bullet"/>
      <w:lvlText w:val="•"/>
      <w:lvlJc w:val="left"/>
      <w:pPr>
        <w:ind w:left="1868" w:hanging="428"/>
      </w:pPr>
      <w:rPr>
        <w:rFonts w:hint="default"/>
        <w:lang w:val="uk-UA" w:eastAsia="en-US" w:bidi="ar-SA"/>
      </w:rPr>
    </w:lvl>
    <w:lvl w:ilvl="4" w:tplc="114844F8">
      <w:numFmt w:val="bullet"/>
      <w:lvlText w:val="•"/>
      <w:lvlJc w:val="left"/>
      <w:pPr>
        <w:ind w:left="2298" w:hanging="428"/>
      </w:pPr>
      <w:rPr>
        <w:rFonts w:hint="default"/>
        <w:lang w:val="uk-UA" w:eastAsia="en-US" w:bidi="ar-SA"/>
      </w:rPr>
    </w:lvl>
    <w:lvl w:ilvl="5" w:tplc="652E23AC">
      <w:numFmt w:val="bullet"/>
      <w:lvlText w:val="•"/>
      <w:lvlJc w:val="left"/>
      <w:pPr>
        <w:ind w:left="2728" w:hanging="428"/>
      </w:pPr>
      <w:rPr>
        <w:rFonts w:hint="default"/>
        <w:lang w:val="uk-UA" w:eastAsia="en-US" w:bidi="ar-SA"/>
      </w:rPr>
    </w:lvl>
    <w:lvl w:ilvl="6" w:tplc="CDF82412">
      <w:numFmt w:val="bullet"/>
      <w:lvlText w:val="•"/>
      <w:lvlJc w:val="left"/>
      <w:pPr>
        <w:ind w:left="3157" w:hanging="428"/>
      </w:pPr>
      <w:rPr>
        <w:rFonts w:hint="default"/>
        <w:lang w:val="uk-UA" w:eastAsia="en-US" w:bidi="ar-SA"/>
      </w:rPr>
    </w:lvl>
    <w:lvl w:ilvl="7" w:tplc="18D27C9E">
      <w:numFmt w:val="bullet"/>
      <w:lvlText w:val="•"/>
      <w:lvlJc w:val="left"/>
      <w:pPr>
        <w:ind w:left="3587" w:hanging="428"/>
      </w:pPr>
      <w:rPr>
        <w:rFonts w:hint="default"/>
        <w:lang w:val="uk-UA" w:eastAsia="en-US" w:bidi="ar-SA"/>
      </w:rPr>
    </w:lvl>
    <w:lvl w:ilvl="8" w:tplc="54F82736">
      <w:numFmt w:val="bullet"/>
      <w:lvlText w:val="•"/>
      <w:lvlJc w:val="left"/>
      <w:pPr>
        <w:ind w:left="4017" w:hanging="428"/>
      </w:pPr>
      <w:rPr>
        <w:rFonts w:hint="default"/>
        <w:lang w:val="uk-UA" w:eastAsia="en-US" w:bidi="ar-SA"/>
      </w:rPr>
    </w:lvl>
  </w:abstractNum>
  <w:abstractNum w:abstractNumId="31" w15:restartNumberingAfterBreak="0">
    <w:nsid w:val="4C9C40D3"/>
    <w:multiLevelType w:val="hybridMultilevel"/>
    <w:tmpl w:val="1F08D8C8"/>
    <w:lvl w:ilvl="0" w:tplc="8AD4674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FA81DDD"/>
    <w:multiLevelType w:val="hybridMultilevel"/>
    <w:tmpl w:val="D1DA23C8"/>
    <w:lvl w:ilvl="0" w:tplc="1C009F9C">
      <w:start w:val="1"/>
      <w:numFmt w:val="decimal"/>
      <w:lvlText w:val="%1."/>
      <w:lvlJc w:val="left"/>
      <w:pPr>
        <w:ind w:left="2308" w:hanging="221"/>
        <w:jc w:val="right"/>
      </w:pPr>
      <w:rPr>
        <w:rFonts w:ascii="Times New Roman" w:eastAsia="Times New Roman" w:hAnsi="Times New Roman" w:cs="Times New Roman" w:hint="default"/>
        <w:b/>
        <w:bCs/>
        <w:i w:val="0"/>
        <w:iCs w:val="0"/>
        <w:spacing w:val="0"/>
        <w:w w:val="100"/>
        <w:sz w:val="22"/>
        <w:szCs w:val="22"/>
        <w:lang w:val="uk-UA" w:eastAsia="en-US" w:bidi="ar-SA"/>
      </w:rPr>
    </w:lvl>
    <w:lvl w:ilvl="1" w:tplc="CE46E7F6">
      <w:numFmt w:val="bullet"/>
      <w:lvlText w:val="•"/>
      <w:lvlJc w:val="left"/>
      <w:pPr>
        <w:ind w:left="2557" w:hanging="221"/>
      </w:pPr>
      <w:rPr>
        <w:rFonts w:hint="default"/>
        <w:lang w:val="uk-UA" w:eastAsia="en-US" w:bidi="ar-SA"/>
      </w:rPr>
    </w:lvl>
    <w:lvl w:ilvl="2" w:tplc="50AADF30">
      <w:numFmt w:val="bullet"/>
      <w:lvlText w:val="•"/>
      <w:lvlJc w:val="left"/>
      <w:pPr>
        <w:ind w:left="2815" w:hanging="221"/>
      </w:pPr>
      <w:rPr>
        <w:rFonts w:hint="default"/>
        <w:lang w:val="uk-UA" w:eastAsia="en-US" w:bidi="ar-SA"/>
      </w:rPr>
    </w:lvl>
    <w:lvl w:ilvl="3" w:tplc="BDE0BCF4">
      <w:numFmt w:val="bullet"/>
      <w:lvlText w:val="•"/>
      <w:lvlJc w:val="left"/>
      <w:pPr>
        <w:ind w:left="3072" w:hanging="221"/>
      </w:pPr>
      <w:rPr>
        <w:rFonts w:hint="default"/>
        <w:lang w:val="uk-UA" w:eastAsia="en-US" w:bidi="ar-SA"/>
      </w:rPr>
    </w:lvl>
    <w:lvl w:ilvl="4" w:tplc="521C526E">
      <w:numFmt w:val="bullet"/>
      <w:lvlText w:val="•"/>
      <w:lvlJc w:val="left"/>
      <w:pPr>
        <w:ind w:left="3330" w:hanging="221"/>
      </w:pPr>
      <w:rPr>
        <w:rFonts w:hint="default"/>
        <w:lang w:val="uk-UA" w:eastAsia="en-US" w:bidi="ar-SA"/>
      </w:rPr>
    </w:lvl>
    <w:lvl w:ilvl="5" w:tplc="C6321538">
      <w:numFmt w:val="bullet"/>
      <w:lvlText w:val="•"/>
      <w:lvlJc w:val="left"/>
      <w:pPr>
        <w:ind w:left="3587" w:hanging="221"/>
      </w:pPr>
      <w:rPr>
        <w:rFonts w:hint="default"/>
        <w:lang w:val="uk-UA" w:eastAsia="en-US" w:bidi="ar-SA"/>
      </w:rPr>
    </w:lvl>
    <w:lvl w:ilvl="6" w:tplc="5C9C54FC">
      <w:numFmt w:val="bullet"/>
      <w:lvlText w:val="•"/>
      <w:lvlJc w:val="left"/>
      <w:pPr>
        <w:ind w:left="3845" w:hanging="221"/>
      </w:pPr>
      <w:rPr>
        <w:rFonts w:hint="default"/>
        <w:lang w:val="uk-UA" w:eastAsia="en-US" w:bidi="ar-SA"/>
      </w:rPr>
    </w:lvl>
    <w:lvl w:ilvl="7" w:tplc="CD4C7FD4">
      <w:numFmt w:val="bullet"/>
      <w:lvlText w:val="•"/>
      <w:lvlJc w:val="left"/>
      <w:pPr>
        <w:ind w:left="4102" w:hanging="221"/>
      </w:pPr>
      <w:rPr>
        <w:rFonts w:hint="default"/>
        <w:lang w:val="uk-UA" w:eastAsia="en-US" w:bidi="ar-SA"/>
      </w:rPr>
    </w:lvl>
    <w:lvl w:ilvl="8" w:tplc="45507E0C">
      <w:numFmt w:val="bullet"/>
      <w:lvlText w:val="•"/>
      <w:lvlJc w:val="left"/>
      <w:pPr>
        <w:ind w:left="4360" w:hanging="221"/>
      </w:pPr>
      <w:rPr>
        <w:rFonts w:hint="default"/>
        <w:lang w:val="uk-UA" w:eastAsia="en-US" w:bidi="ar-SA"/>
      </w:rPr>
    </w:lvl>
  </w:abstractNum>
  <w:abstractNum w:abstractNumId="33" w15:restartNumberingAfterBreak="0">
    <w:nsid w:val="562D4807"/>
    <w:multiLevelType w:val="hybridMultilevel"/>
    <w:tmpl w:val="FC3667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89B6B47"/>
    <w:multiLevelType w:val="hybridMultilevel"/>
    <w:tmpl w:val="C36C7E56"/>
    <w:lvl w:ilvl="0" w:tplc="0FAA57FA">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ED53B5"/>
    <w:multiLevelType w:val="hybridMultilevel"/>
    <w:tmpl w:val="381E4A24"/>
    <w:lvl w:ilvl="0" w:tplc="9796F56A">
      <w:start w:val="1"/>
      <w:numFmt w:val="decimal"/>
      <w:lvlText w:val="%1."/>
      <w:lvlJc w:val="left"/>
      <w:pPr>
        <w:ind w:left="740" w:hanging="426"/>
        <w:jc w:val="right"/>
      </w:pPr>
      <w:rPr>
        <w:rFonts w:ascii="Times New Roman" w:eastAsia="Times New Roman" w:hAnsi="Times New Roman" w:cs="Times New Roman" w:hint="default"/>
        <w:w w:val="100"/>
        <w:sz w:val="20"/>
        <w:szCs w:val="20"/>
        <w:lang w:val="uk-UA" w:eastAsia="en-US" w:bidi="ar-SA"/>
      </w:rPr>
    </w:lvl>
    <w:lvl w:ilvl="1" w:tplc="65CCC92C">
      <w:numFmt w:val="bullet"/>
      <w:lvlText w:val="•"/>
      <w:lvlJc w:val="left"/>
      <w:pPr>
        <w:ind w:left="2200" w:hanging="426"/>
      </w:pPr>
      <w:rPr>
        <w:rFonts w:hint="default"/>
        <w:lang w:val="uk-UA" w:eastAsia="en-US" w:bidi="ar-SA"/>
      </w:rPr>
    </w:lvl>
    <w:lvl w:ilvl="2" w:tplc="357E72BC">
      <w:numFmt w:val="bullet"/>
      <w:lvlText w:val="•"/>
      <w:lvlJc w:val="left"/>
      <w:pPr>
        <w:ind w:left="3140" w:hanging="426"/>
      </w:pPr>
      <w:rPr>
        <w:rFonts w:hint="default"/>
        <w:lang w:val="uk-UA" w:eastAsia="en-US" w:bidi="ar-SA"/>
      </w:rPr>
    </w:lvl>
    <w:lvl w:ilvl="3" w:tplc="F4368536">
      <w:numFmt w:val="bullet"/>
      <w:lvlText w:val="•"/>
      <w:lvlJc w:val="left"/>
      <w:pPr>
        <w:ind w:left="3371" w:hanging="426"/>
      </w:pPr>
      <w:rPr>
        <w:rFonts w:hint="default"/>
        <w:lang w:val="uk-UA" w:eastAsia="en-US" w:bidi="ar-SA"/>
      </w:rPr>
    </w:lvl>
    <w:lvl w:ilvl="4" w:tplc="119E5A5C">
      <w:numFmt w:val="bullet"/>
      <w:lvlText w:val="•"/>
      <w:lvlJc w:val="left"/>
      <w:pPr>
        <w:ind w:left="3603" w:hanging="426"/>
      </w:pPr>
      <w:rPr>
        <w:rFonts w:hint="default"/>
        <w:lang w:val="uk-UA" w:eastAsia="en-US" w:bidi="ar-SA"/>
      </w:rPr>
    </w:lvl>
    <w:lvl w:ilvl="5" w:tplc="1082D136">
      <w:numFmt w:val="bullet"/>
      <w:lvlText w:val="•"/>
      <w:lvlJc w:val="left"/>
      <w:pPr>
        <w:ind w:left="3835" w:hanging="426"/>
      </w:pPr>
      <w:rPr>
        <w:rFonts w:hint="default"/>
        <w:lang w:val="uk-UA" w:eastAsia="en-US" w:bidi="ar-SA"/>
      </w:rPr>
    </w:lvl>
    <w:lvl w:ilvl="6" w:tplc="A740B172">
      <w:numFmt w:val="bullet"/>
      <w:lvlText w:val="•"/>
      <w:lvlJc w:val="left"/>
      <w:pPr>
        <w:ind w:left="4067" w:hanging="426"/>
      </w:pPr>
      <w:rPr>
        <w:rFonts w:hint="default"/>
        <w:lang w:val="uk-UA" w:eastAsia="en-US" w:bidi="ar-SA"/>
      </w:rPr>
    </w:lvl>
    <w:lvl w:ilvl="7" w:tplc="D600565E">
      <w:numFmt w:val="bullet"/>
      <w:lvlText w:val="•"/>
      <w:lvlJc w:val="left"/>
      <w:pPr>
        <w:ind w:left="4298" w:hanging="426"/>
      </w:pPr>
      <w:rPr>
        <w:rFonts w:hint="default"/>
        <w:lang w:val="uk-UA" w:eastAsia="en-US" w:bidi="ar-SA"/>
      </w:rPr>
    </w:lvl>
    <w:lvl w:ilvl="8" w:tplc="B5E82998">
      <w:numFmt w:val="bullet"/>
      <w:lvlText w:val="•"/>
      <w:lvlJc w:val="left"/>
      <w:pPr>
        <w:ind w:left="4530" w:hanging="426"/>
      </w:pPr>
      <w:rPr>
        <w:rFonts w:hint="default"/>
        <w:lang w:val="uk-UA" w:eastAsia="en-US" w:bidi="ar-SA"/>
      </w:rPr>
    </w:lvl>
  </w:abstractNum>
  <w:abstractNum w:abstractNumId="36" w15:restartNumberingAfterBreak="0">
    <w:nsid w:val="5E1811D9"/>
    <w:multiLevelType w:val="hybridMultilevel"/>
    <w:tmpl w:val="F7844F4A"/>
    <w:lvl w:ilvl="0" w:tplc="7D2C9E2E">
      <w:start w:val="1"/>
      <w:numFmt w:val="decimal"/>
      <w:lvlText w:val="%1."/>
      <w:lvlJc w:val="left"/>
      <w:pPr>
        <w:ind w:left="597"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E925C1A"/>
    <w:multiLevelType w:val="multilevel"/>
    <w:tmpl w:val="5BFAEE88"/>
    <w:lvl w:ilvl="0">
      <w:start w:val="3"/>
      <w:numFmt w:val="decimal"/>
      <w:lvlText w:val="%1"/>
      <w:lvlJc w:val="left"/>
      <w:pPr>
        <w:ind w:left="360" w:hanging="360"/>
      </w:pPr>
      <w:rPr>
        <w:rFonts w:hint="default"/>
      </w:rPr>
    </w:lvl>
    <w:lvl w:ilvl="1">
      <w:start w:val="3"/>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5F020E89"/>
    <w:multiLevelType w:val="hybridMultilevel"/>
    <w:tmpl w:val="D332B0B4"/>
    <w:lvl w:ilvl="0" w:tplc="9DCACA70">
      <w:numFmt w:val="bullet"/>
      <w:pStyle w:val="1"/>
      <w:lvlText w:val="•"/>
      <w:lvlJc w:val="left"/>
      <w:pPr>
        <w:ind w:left="582" w:hanging="345"/>
        <w:jc w:val="right"/>
      </w:pPr>
      <w:rPr>
        <w:rFonts w:ascii="Times New Roman" w:eastAsia="Times New Roman" w:hAnsi="Times New Roman" w:cs="Times New Roman" w:hint="default"/>
        <w:spacing w:val="-2"/>
        <w:w w:val="100"/>
        <w:sz w:val="22"/>
        <w:szCs w:val="22"/>
        <w:lang w:val="ru-RU" w:eastAsia="en-US" w:bidi="ar-SA"/>
      </w:rPr>
    </w:lvl>
    <w:lvl w:ilvl="1" w:tplc="437A07DE">
      <w:start w:val="1"/>
      <w:numFmt w:val="upperRoman"/>
      <w:lvlText w:val="%2."/>
      <w:lvlJc w:val="left"/>
      <w:pPr>
        <w:ind w:left="582" w:hanging="240"/>
      </w:pPr>
      <w:rPr>
        <w:rFonts w:ascii="Times New Roman" w:eastAsia="Times New Roman" w:hAnsi="Times New Roman" w:cs="Times New Roman" w:hint="default"/>
        <w:i/>
        <w:iCs/>
        <w:w w:val="99"/>
        <w:sz w:val="24"/>
        <w:szCs w:val="24"/>
        <w:lang w:val="ru-RU" w:eastAsia="en-US" w:bidi="ar-SA"/>
      </w:rPr>
    </w:lvl>
    <w:lvl w:ilvl="2" w:tplc="3670C45A">
      <w:numFmt w:val="bullet"/>
      <w:lvlText w:val="•"/>
      <w:lvlJc w:val="left"/>
      <w:pPr>
        <w:ind w:left="2549" w:hanging="240"/>
      </w:pPr>
      <w:rPr>
        <w:rFonts w:hint="default"/>
        <w:lang w:val="ru-RU" w:eastAsia="en-US" w:bidi="ar-SA"/>
      </w:rPr>
    </w:lvl>
    <w:lvl w:ilvl="3" w:tplc="68D4FC72">
      <w:numFmt w:val="bullet"/>
      <w:lvlText w:val="•"/>
      <w:lvlJc w:val="left"/>
      <w:pPr>
        <w:ind w:left="3533" w:hanging="240"/>
      </w:pPr>
      <w:rPr>
        <w:rFonts w:hint="default"/>
        <w:lang w:val="ru-RU" w:eastAsia="en-US" w:bidi="ar-SA"/>
      </w:rPr>
    </w:lvl>
    <w:lvl w:ilvl="4" w:tplc="6F92BDA6">
      <w:numFmt w:val="bullet"/>
      <w:lvlText w:val="•"/>
      <w:lvlJc w:val="left"/>
      <w:pPr>
        <w:ind w:left="4518" w:hanging="240"/>
      </w:pPr>
      <w:rPr>
        <w:rFonts w:hint="default"/>
        <w:lang w:val="ru-RU" w:eastAsia="en-US" w:bidi="ar-SA"/>
      </w:rPr>
    </w:lvl>
    <w:lvl w:ilvl="5" w:tplc="37449B8A">
      <w:numFmt w:val="bullet"/>
      <w:lvlText w:val="•"/>
      <w:lvlJc w:val="left"/>
      <w:pPr>
        <w:ind w:left="5503" w:hanging="240"/>
      </w:pPr>
      <w:rPr>
        <w:rFonts w:hint="default"/>
        <w:lang w:val="ru-RU" w:eastAsia="en-US" w:bidi="ar-SA"/>
      </w:rPr>
    </w:lvl>
    <w:lvl w:ilvl="6" w:tplc="6A62B5B4">
      <w:numFmt w:val="bullet"/>
      <w:lvlText w:val="•"/>
      <w:lvlJc w:val="left"/>
      <w:pPr>
        <w:ind w:left="6487" w:hanging="240"/>
      </w:pPr>
      <w:rPr>
        <w:rFonts w:hint="default"/>
        <w:lang w:val="ru-RU" w:eastAsia="en-US" w:bidi="ar-SA"/>
      </w:rPr>
    </w:lvl>
    <w:lvl w:ilvl="7" w:tplc="5E5C8990">
      <w:numFmt w:val="bullet"/>
      <w:lvlText w:val="•"/>
      <w:lvlJc w:val="left"/>
      <w:pPr>
        <w:ind w:left="7472" w:hanging="240"/>
      </w:pPr>
      <w:rPr>
        <w:rFonts w:hint="default"/>
        <w:lang w:val="ru-RU" w:eastAsia="en-US" w:bidi="ar-SA"/>
      </w:rPr>
    </w:lvl>
    <w:lvl w:ilvl="8" w:tplc="CDF4930C">
      <w:numFmt w:val="bullet"/>
      <w:lvlText w:val="•"/>
      <w:lvlJc w:val="left"/>
      <w:pPr>
        <w:ind w:left="8457" w:hanging="240"/>
      </w:pPr>
      <w:rPr>
        <w:rFonts w:hint="default"/>
        <w:lang w:val="ru-RU" w:eastAsia="en-US" w:bidi="ar-SA"/>
      </w:rPr>
    </w:lvl>
  </w:abstractNum>
  <w:abstractNum w:abstractNumId="39" w15:restartNumberingAfterBreak="0">
    <w:nsid w:val="614E356D"/>
    <w:multiLevelType w:val="hybridMultilevel"/>
    <w:tmpl w:val="CF84ACA2"/>
    <w:lvl w:ilvl="0" w:tplc="BE101BB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0" w15:restartNumberingAfterBreak="0">
    <w:nsid w:val="699D6901"/>
    <w:multiLevelType w:val="multilevel"/>
    <w:tmpl w:val="90128560"/>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3F67784"/>
    <w:multiLevelType w:val="hybridMultilevel"/>
    <w:tmpl w:val="A9C6809A"/>
    <w:lvl w:ilvl="0" w:tplc="FEEE8334">
      <w:start w:val="1"/>
      <w:numFmt w:val="decimal"/>
      <w:lvlText w:val="%1."/>
      <w:lvlJc w:val="left"/>
      <w:pPr>
        <w:ind w:left="720" w:hanging="360"/>
      </w:pPr>
      <w:rPr>
        <w:rFonts w:hint="default"/>
        <w:b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2" w15:restartNumberingAfterBreak="0">
    <w:nsid w:val="75917A28"/>
    <w:multiLevelType w:val="multilevel"/>
    <w:tmpl w:val="4D46C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B310DF"/>
    <w:multiLevelType w:val="hybridMultilevel"/>
    <w:tmpl w:val="B69AC7D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16cid:durableId="1316841931">
    <w:abstractNumId w:val="38"/>
  </w:num>
  <w:num w:numId="2" w16cid:durableId="175537297">
    <w:abstractNumId w:val="25"/>
  </w:num>
  <w:num w:numId="3" w16cid:durableId="1625309779">
    <w:abstractNumId w:val="4"/>
  </w:num>
  <w:num w:numId="4" w16cid:durableId="1378166157">
    <w:abstractNumId w:val="14"/>
  </w:num>
  <w:num w:numId="5" w16cid:durableId="994532468">
    <w:abstractNumId w:val="0"/>
  </w:num>
  <w:num w:numId="6" w16cid:durableId="1510944696">
    <w:abstractNumId w:val="40"/>
  </w:num>
  <w:num w:numId="7" w16cid:durableId="1949653892">
    <w:abstractNumId w:val="8"/>
  </w:num>
  <w:num w:numId="8" w16cid:durableId="1434860948">
    <w:abstractNumId w:val="11"/>
  </w:num>
  <w:num w:numId="9" w16cid:durableId="1648120017">
    <w:abstractNumId w:val="29"/>
  </w:num>
  <w:num w:numId="10" w16cid:durableId="1859928371">
    <w:abstractNumId w:val="39"/>
  </w:num>
  <w:num w:numId="11" w16cid:durableId="809904446">
    <w:abstractNumId w:val="34"/>
  </w:num>
  <w:num w:numId="12" w16cid:durableId="2014647081">
    <w:abstractNumId w:val="7"/>
  </w:num>
  <w:num w:numId="13" w16cid:durableId="2112430221">
    <w:abstractNumId w:val="13"/>
  </w:num>
  <w:num w:numId="14" w16cid:durableId="365133242">
    <w:abstractNumId w:val="5"/>
  </w:num>
  <w:num w:numId="15" w16cid:durableId="357777164">
    <w:abstractNumId w:val="35"/>
  </w:num>
  <w:num w:numId="16" w16cid:durableId="1362706464">
    <w:abstractNumId w:val="32"/>
  </w:num>
  <w:num w:numId="17" w16cid:durableId="265961481">
    <w:abstractNumId w:val="15"/>
  </w:num>
  <w:num w:numId="18" w16cid:durableId="1550611716">
    <w:abstractNumId w:val="23"/>
  </w:num>
  <w:num w:numId="19" w16cid:durableId="1424953963">
    <w:abstractNumId w:val="27"/>
  </w:num>
  <w:num w:numId="20" w16cid:durableId="307442053">
    <w:abstractNumId w:val="28"/>
  </w:num>
  <w:num w:numId="21" w16cid:durableId="1953633159">
    <w:abstractNumId w:val="30"/>
  </w:num>
  <w:num w:numId="22" w16cid:durableId="98450143">
    <w:abstractNumId w:val="18"/>
  </w:num>
  <w:num w:numId="23" w16cid:durableId="676619422">
    <w:abstractNumId w:val="9"/>
  </w:num>
  <w:num w:numId="24" w16cid:durableId="289435507">
    <w:abstractNumId w:val="2"/>
  </w:num>
  <w:num w:numId="25" w16cid:durableId="1439643257">
    <w:abstractNumId w:val="6"/>
  </w:num>
  <w:num w:numId="26" w16cid:durableId="1943762157">
    <w:abstractNumId w:val="36"/>
  </w:num>
  <w:num w:numId="27" w16cid:durableId="1203397884">
    <w:abstractNumId w:val="31"/>
  </w:num>
  <w:num w:numId="28" w16cid:durableId="1533223246">
    <w:abstractNumId w:val="24"/>
  </w:num>
  <w:num w:numId="29" w16cid:durableId="124079092">
    <w:abstractNumId w:val="10"/>
  </w:num>
  <w:num w:numId="30" w16cid:durableId="2084176873">
    <w:abstractNumId w:val="1"/>
  </w:num>
  <w:num w:numId="31" w16cid:durableId="1129132609">
    <w:abstractNumId w:val="16"/>
  </w:num>
  <w:num w:numId="32" w16cid:durableId="433479071">
    <w:abstractNumId w:val="26"/>
  </w:num>
  <w:num w:numId="33" w16cid:durableId="30690492">
    <w:abstractNumId w:val="33"/>
  </w:num>
  <w:num w:numId="34" w16cid:durableId="1559708056">
    <w:abstractNumId w:val="22"/>
  </w:num>
  <w:num w:numId="35" w16cid:durableId="507059168">
    <w:abstractNumId w:val="43"/>
  </w:num>
  <w:num w:numId="36" w16cid:durableId="2146506960">
    <w:abstractNumId w:val="21"/>
  </w:num>
  <w:num w:numId="37" w16cid:durableId="1412195793">
    <w:abstractNumId w:val="37"/>
  </w:num>
  <w:num w:numId="38" w16cid:durableId="1813674809">
    <w:abstractNumId w:val="17"/>
  </w:num>
  <w:num w:numId="39" w16cid:durableId="2093816255">
    <w:abstractNumId w:val="3"/>
  </w:num>
  <w:num w:numId="40" w16cid:durableId="1162618844">
    <w:abstractNumId w:val="12"/>
  </w:num>
  <w:num w:numId="41" w16cid:durableId="1956254604">
    <w:abstractNumId w:val="42"/>
  </w:num>
  <w:num w:numId="42" w16cid:durableId="920336845">
    <w:abstractNumId w:val="20"/>
  </w:num>
  <w:num w:numId="43" w16cid:durableId="1634406971">
    <w:abstractNumId w:val="41"/>
  </w:num>
  <w:num w:numId="44" w16cid:durableId="790322707">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leg">
    <w15:presenceInfo w15:providerId="None" w15:userId="oleg"/>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trackRevisions/>
  <w:documentProtection w:edit="trackedChanges" w:enforcement="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1A5"/>
    <w:rsid w:val="00001AF3"/>
    <w:rsid w:val="00002D0A"/>
    <w:rsid w:val="0000399F"/>
    <w:rsid w:val="0000458A"/>
    <w:rsid w:val="000056A9"/>
    <w:rsid w:val="00006C35"/>
    <w:rsid w:val="00007A03"/>
    <w:rsid w:val="000104E0"/>
    <w:rsid w:val="00010E9E"/>
    <w:rsid w:val="00011ECE"/>
    <w:rsid w:val="0001428E"/>
    <w:rsid w:val="00015144"/>
    <w:rsid w:val="00015871"/>
    <w:rsid w:val="00016FA5"/>
    <w:rsid w:val="000258E6"/>
    <w:rsid w:val="0003030E"/>
    <w:rsid w:val="00032419"/>
    <w:rsid w:val="00033547"/>
    <w:rsid w:val="00033C24"/>
    <w:rsid w:val="00033C71"/>
    <w:rsid w:val="000359AF"/>
    <w:rsid w:val="0003754D"/>
    <w:rsid w:val="00037FDF"/>
    <w:rsid w:val="0004189B"/>
    <w:rsid w:val="0004414D"/>
    <w:rsid w:val="00044A2D"/>
    <w:rsid w:val="00044D4E"/>
    <w:rsid w:val="000454C0"/>
    <w:rsid w:val="00046377"/>
    <w:rsid w:val="000468F6"/>
    <w:rsid w:val="000478DE"/>
    <w:rsid w:val="00050C44"/>
    <w:rsid w:val="00052FBE"/>
    <w:rsid w:val="00053229"/>
    <w:rsid w:val="0005361E"/>
    <w:rsid w:val="0005371D"/>
    <w:rsid w:val="00055312"/>
    <w:rsid w:val="000562A9"/>
    <w:rsid w:val="00057577"/>
    <w:rsid w:val="00060761"/>
    <w:rsid w:val="00060922"/>
    <w:rsid w:val="00060A95"/>
    <w:rsid w:val="00061022"/>
    <w:rsid w:val="00061D06"/>
    <w:rsid w:val="00063824"/>
    <w:rsid w:val="0006602D"/>
    <w:rsid w:val="00070177"/>
    <w:rsid w:val="000714A1"/>
    <w:rsid w:val="000726D6"/>
    <w:rsid w:val="000745A4"/>
    <w:rsid w:val="000760C1"/>
    <w:rsid w:val="000770B4"/>
    <w:rsid w:val="00082E45"/>
    <w:rsid w:val="00083BE7"/>
    <w:rsid w:val="000866A0"/>
    <w:rsid w:val="00087C02"/>
    <w:rsid w:val="000901A9"/>
    <w:rsid w:val="000905EE"/>
    <w:rsid w:val="00090E47"/>
    <w:rsid w:val="0009115C"/>
    <w:rsid w:val="000913B4"/>
    <w:rsid w:val="00092B43"/>
    <w:rsid w:val="00092FFA"/>
    <w:rsid w:val="000932AA"/>
    <w:rsid w:val="00094D26"/>
    <w:rsid w:val="0009506F"/>
    <w:rsid w:val="00096A7A"/>
    <w:rsid w:val="0009796E"/>
    <w:rsid w:val="00097C4B"/>
    <w:rsid w:val="000A3545"/>
    <w:rsid w:val="000A4C6B"/>
    <w:rsid w:val="000A5615"/>
    <w:rsid w:val="000A56ED"/>
    <w:rsid w:val="000A6466"/>
    <w:rsid w:val="000B0EC5"/>
    <w:rsid w:val="000B1308"/>
    <w:rsid w:val="000B1DA7"/>
    <w:rsid w:val="000B3C9D"/>
    <w:rsid w:val="000B4397"/>
    <w:rsid w:val="000B468B"/>
    <w:rsid w:val="000B627D"/>
    <w:rsid w:val="000C1AE5"/>
    <w:rsid w:val="000C36BA"/>
    <w:rsid w:val="000C3705"/>
    <w:rsid w:val="000C3E42"/>
    <w:rsid w:val="000C5AF7"/>
    <w:rsid w:val="000D171B"/>
    <w:rsid w:val="000D1A05"/>
    <w:rsid w:val="000D4E54"/>
    <w:rsid w:val="000D5A2D"/>
    <w:rsid w:val="000E1B15"/>
    <w:rsid w:val="000E4B35"/>
    <w:rsid w:val="000E6178"/>
    <w:rsid w:val="000E7909"/>
    <w:rsid w:val="000F0C0E"/>
    <w:rsid w:val="000F2060"/>
    <w:rsid w:val="000F3230"/>
    <w:rsid w:val="000F4ACC"/>
    <w:rsid w:val="000F6130"/>
    <w:rsid w:val="000F6417"/>
    <w:rsid w:val="000F6944"/>
    <w:rsid w:val="00100A96"/>
    <w:rsid w:val="00101779"/>
    <w:rsid w:val="00101899"/>
    <w:rsid w:val="0010224B"/>
    <w:rsid w:val="00105DE2"/>
    <w:rsid w:val="00106762"/>
    <w:rsid w:val="0010681B"/>
    <w:rsid w:val="001104B7"/>
    <w:rsid w:val="00111E5E"/>
    <w:rsid w:val="00112B40"/>
    <w:rsid w:val="00115BDB"/>
    <w:rsid w:val="001204F9"/>
    <w:rsid w:val="00120BE1"/>
    <w:rsid w:val="001210F2"/>
    <w:rsid w:val="00127C0B"/>
    <w:rsid w:val="00130AC0"/>
    <w:rsid w:val="001315C7"/>
    <w:rsid w:val="001320A8"/>
    <w:rsid w:val="00137D49"/>
    <w:rsid w:val="001408A1"/>
    <w:rsid w:val="00143811"/>
    <w:rsid w:val="00143BF4"/>
    <w:rsid w:val="001442FC"/>
    <w:rsid w:val="00146B99"/>
    <w:rsid w:val="0015048F"/>
    <w:rsid w:val="001507F8"/>
    <w:rsid w:val="00150F9A"/>
    <w:rsid w:val="00151734"/>
    <w:rsid w:val="00157004"/>
    <w:rsid w:val="00157C9D"/>
    <w:rsid w:val="0016161B"/>
    <w:rsid w:val="0016440C"/>
    <w:rsid w:val="00166961"/>
    <w:rsid w:val="00170F7C"/>
    <w:rsid w:val="00173118"/>
    <w:rsid w:val="001740D0"/>
    <w:rsid w:val="0017472A"/>
    <w:rsid w:val="001765C6"/>
    <w:rsid w:val="00177291"/>
    <w:rsid w:val="00181EBA"/>
    <w:rsid w:val="0018318D"/>
    <w:rsid w:val="0018491A"/>
    <w:rsid w:val="00184FA3"/>
    <w:rsid w:val="00185B51"/>
    <w:rsid w:val="0019084D"/>
    <w:rsid w:val="00190DBC"/>
    <w:rsid w:val="00194DDF"/>
    <w:rsid w:val="00197047"/>
    <w:rsid w:val="001A48CF"/>
    <w:rsid w:val="001A491F"/>
    <w:rsid w:val="001A4D79"/>
    <w:rsid w:val="001A51D1"/>
    <w:rsid w:val="001A61D0"/>
    <w:rsid w:val="001A7B06"/>
    <w:rsid w:val="001B469A"/>
    <w:rsid w:val="001B59DD"/>
    <w:rsid w:val="001C000E"/>
    <w:rsid w:val="001C0F65"/>
    <w:rsid w:val="001C229E"/>
    <w:rsid w:val="001C4823"/>
    <w:rsid w:val="001D0687"/>
    <w:rsid w:val="001D144B"/>
    <w:rsid w:val="001D19FD"/>
    <w:rsid w:val="001D21A2"/>
    <w:rsid w:val="001D5241"/>
    <w:rsid w:val="001D77E7"/>
    <w:rsid w:val="001F1970"/>
    <w:rsid w:val="001F274C"/>
    <w:rsid w:val="001F4895"/>
    <w:rsid w:val="001F5723"/>
    <w:rsid w:val="001F5C5A"/>
    <w:rsid w:val="0020060D"/>
    <w:rsid w:val="00203147"/>
    <w:rsid w:val="002035A1"/>
    <w:rsid w:val="00203EFB"/>
    <w:rsid w:val="002044F6"/>
    <w:rsid w:val="00207F54"/>
    <w:rsid w:val="0022057E"/>
    <w:rsid w:val="00221365"/>
    <w:rsid w:val="00222D4C"/>
    <w:rsid w:val="00225172"/>
    <w:rsid w:val="00226A4E"/>
    <w:rsid w:val="0023072A"/>
    <w:rsid w:val="00232548"/>
    <w:rsid w:val="00232833"/>
    <w:rsid w:val="0023319E"/>
    <w:rsid w:val="0023559D"/>
    <w:rsid w:val="00236B6C"/>
    <w:rsid w:val="0024093A"/>
    <w:rsid w:val="00240B24"/>
    <w:rsid w:val="002422A0"/>
    <w:rsid w:val="002437D9"/>
    <w:rsid w:val="00243ACA"/>
    <w:rsid w:val="00244C70"/>
    <w:rsid w:val="00245289"/>
    <w:rsid w:val="00245A46"/>
    <w:rsid w:val="0024608C"/>
    <w:rsid w:val="00246D84"/>
    <w:rsid w:val="00246F39"/>
    <w:rsid w:val="00247828"/>
    <w:rsid w:val="0025117E"/>
    <w:rsid w:val="00253C7E"/>
    <w:rsid w:val="00254EA7"/>
    <w:rsid w:val="002616D7"/>
    <w:rsid w:val="00261F4D"/>
    <w:rsid w:val="00266519"/>
    <w:rsid w:val="00270EBD"/>
    <w:rsid w:val="00272483"/>
    <w:rsid w:val="00273F98"/>
    <w:rsid w:val="00275295"/>
    <w:rsid w:val="00277160"/>
    <w:rsid w:val="00281783"/>
    <w:rsid w:val="00282564"/>
    <w:rsid w:val="002827CF"/>
    <w:rsid w:val="00282B97"/>
    <w:rsid w:val="002850EE"/>
    <w:rsid w:val="00287D39"/>
    <w:rsid w:val="002922A9"/>
    <w:rsid w:val="002928AD"/>
    <w:rsid w:val="00292A75"/>
    <w:rsid w:val="002938D2"/>
    <w:rsid w:val="00294AB7"/>
    <w:rsid w:val="00295738"/>
    <w:rsid w:val="002A4447"/>
    <w:rsid w:val="002A68A4"/>
    <w:rsid w:val="002B0F33"/>
    <w:rsid w:val="002B45B0"/>
    <w:rsid w:val="002B51B0"/>
    <w:rsid w:val="002B6223"/>
    <w:rsid w:val="002B6D89"/>
    <w:rsid w:val="002B6E67"/>
    <w:rsid w:val="002C1918"/>
    <w:rsid w:val="002C4543"/>
    <w:rsid w:val="002C4B3C"/>
    <w:rsid w:val="002C4F2D"/>
    <w:rsid w:val="002C56CB"/>
    <w:rsid w:val="002D11EB"/>
    <w:rsid w:val="002D189D"/>
    <w:rsid w:val="002D224F"/>
    <w:rsid w:val="002D30B6"/>
    <w:rsid w:val="002D5A11"/>
    <w:rsid w:val="002E3F5F"/>
    <w:rsid w:val="002E538D"/>
    <w:rsid w:val="002E590B"/>
    <w:rsid w:val="002F1038"/>
    <w:rsid w:val="002F128B"/>
    <w:rsid w:val="002F1726"/>
    <w:rsid w:val="002F2354"/>
    <w:rsid w:val="002F3B54"/>
    <w:rsid w:val="002F47F0"/>
    <w:rsid w:val="002F606F"/>
    <w:rsid w:val="002F60FD"/>
    <w:rsid w:val="002F6EC3"/>
    <w:rsid w:val="00302997"/>
    <w:rsid w:val="003036DD"/>
    <w:rsid w:val="00304399"/>
    <w:rsid w:val="003110B9"/>
    <w:rsid w:val="00311950"/>
    <w:rsid w:val="003143F3"/>
    <w:rsid w:val="00314CA6"/>
    <w:rsid w:val="003165A3"/>
    <w:rsid w:val="00317114"/>
    <w:rsid w:val="003176BF"/>
    <w:rsid w:val="00321099"/>
    <w:rsid w:val="00321D1D"/>
    <w:rsid w:val="00321F47"/>
    <w:rsid w:val="0032369D"/>
    <w:rsid w:val="00323E92"/>
    <w:rsid w:val="00334E5A"/>
    <w:rsid w:val="00336C16"/>
    <w:rsid w:val="0033794F"/>
    <w:rsid w:val="0034176C"/>
    <w:rsid w:val="0034244E"/>
    <w:rsid w:val="00344B62"/>
    <w:rsid w:val="0034676B"/>
    <w:rsid w:val="0034686F"/>
    <w:rsid w:val="00351883"/>
    <w:rsid w:val="0035217C"/>
    <w:rsid w:val="0035381A"/>
    <w:rsid w:val="00354746"/>
    <w:rsid w:val="00356FB6"/>
    <w:rsid w:val="003579CB"/>
    <w:rsid w:val="00360674"/>
    <w:rsid w:val="00360E49"/>
    <w:rsid w:val="00361C51"/>
    <w:rsid w:val="00362318"/>
    <w:rsid w:val="00365656"/>
    <w:rsid w:val="0036585A"/>
    <w:rsid w:val="00372988"/>
    <w:rsid w:val="00373927"/>
    <w:rsid w:val="003754E1"/>
    <w:rsid w:val="00375F2C"/>
    <w:rsid w:val="00376AFC"/>
    <w:rsid w:val="00376CB4"/>
    <w:rsid w:val="00380E45"/>
    <w:rsid w:val="00383690"/>
    <w:rsid w:val="003857F4"/>
    <w:rsid w:val="003875A9"/>
    <w:rsid w:val="003902EB"/>
    <w:rsid w:val="00391127"/>
    <w:rsid w:val="00392247"/>
    <w:rsid w:val="00394F10"/>
    <w:rsid w:val="00395502"/>
    <w:rsid w:val="003A01B3"/>
    <w:rsid w:val="003A18F4"/>
    <w:rsid w:val="003A1940"/>
    <w:rsid w:val="003A49E9"/>
    <w:rsid w:val="003A60AD"/>
    <w:rsid w:val="003A6ABC"/>
    <w:rsid w:val="003B04E7"/>
    <w:rsid w:val="003B2424"/>
    <w:rsid w:val="003B2D80"/>
    <w:rsid w:val="003B523D"/>
    <w:rsid w:val="003C6C2B"/>
    <w:rsid w:val="003D2627"/>
    <w:rsid w:val="003D3EF0"/>
    <w:rsid w:val="003D4BCC"/>
    <w:rsid w:val="003D6321"/>
    <w:rsid w:val="003D66FE"/>
    <w:rsid w:val="003E299E"/>
    <w:rsid w:val="003E46EA"/>
    <w:rsid w:val="003E5BB8"/>
    <w:rsid w:val="003E7CE8"/>
    <w:rsid w:val="003F1EDE"/>
    <w:rsid w:val="003F1F98"/>
    <w:rsid w:val="003F6127"/>
    <w:rsid w:val="00401A2C"/>
    <w:rsid w:val="0040638F"/>
    <w:rsid w:val="00407985"/>
    <w:rsid w:val="004116E8"/>
    <w:rsid w:val="0041532D"/>
    <w:rsid w:val="0041751E"/>
    <w:rsid w:val="00417BB2"/>
    <w:rsid w:val="004220D2"/>
    <w:rsid w:val="00422834"/>
    <w:rsid w:val="00422A68"/>
    <w:rsid w:val="00425666"/>
    <w:rsid w:val="00427640"/>
    <w:rsid w:val="00430002"/>
    <w:rsid w:val="00430AE8"/>
    <w:rsid w:val="00434D06"/>
    <w:rsid w:val="004410B9"/>
    <w:rsid w:val="004425B8"/>
    <w:rsid w:val="00443A8E"/>
    <w:rsid w:val="00444026"/>
    <w:rsid w:val="00445BC7"/>
    <w:rsid w:val="00447EAC"/>
    <w:rsid w:val="0045028B"/>
    <w:rsid w:val="0045137C"/>
    <w:rsid w:val="0045158E"/>
    <w:rsid w:val="00452D06"/>
    <w:rsid w:val="004616C8"/>
    <w:rsid w:val="004619BC"/>
    <w:rsid w:val="00463EC8"/>
    <w:rsid w:val="0046620A"/>
    <w:rsid w:val="0047009E"/>
    <w:rsid w:val="004705B9"/>
    <w:rsid w:val="00470A69"/>
    <w:rsid w:val="00470DFE"/>
    <w:rsid w:val="004767E6"/>
    <w:rsid w:val="0047689F"/>
    <w:rsid w:val="00481D34"/>
    <w:rsid w:val="0048314B"/>
    <w:rsid w:val="0048399B"/>
    <w:rsid w:val="00483DD1"/>
    <w:rsid w:val="00491CBE"/>
    <w:rsid w:val="00492926"/>
    <w:rsid w:val="00493D07"/>
    <w:rsid w:val="004947D9"/>
    <w:rsid w:val="00494BBA"/>
    <w:rsid w:val="00494FDD"/>
    <w:rsid w:val="00495EE1"/>
    <w:rsid w:val="004964B6"/>
    <w:rsid w:val="004A085F"/>
    <w:rsid w:val="004A1A2B"/>
    <w:rsid w:val="004A6D2C"/>
    <w:rsid w:val="004B29EF"/>
    <w:rsid w:val="004C2CAF"/>
    <w:rsid w:val="004C3AD9"/>
    <w:rsid w:val="004C3FF2"/>
    <w:rsid w:val="004C4C84"/>
    <w:rsid w:val="004D1E72"/>
    <w:rsid w:val="004D29F7"/>
    <w:rsid w:val="004D47EA"/>
    <w:rsid w:val="004D673E"/>
    <w:rsid w:val="004D68F9"/>
    <w:rsid w:val="004D6C14"/>
    <w:rsid w:val="004D72EF"/>
    <w:rsid w:val="004D7882"/>
    <w:rsid w:val="004D7A0B"/>
    <w:rsid w:val="004E088C"/>
    <w:rsid w:val="004E1C32"/>
    <w:rsid w:val="004E26CD"/>
    <w:rsid w:val="004E342B"/>
    <w:rsid w:val="004E4CEE"/>
    <w:rsid w:val="004E50E3"/>
    <w:rsid w:val="004E53DD"/>
    <w:rsid w:val="004F1114"/>
    <w:rsid w:val="004F1643"/>
    <w:rsid w:val="004F1BDA"/>
    <w:rsid w:val="004F2222"/>
    <w:rsid w:val="004F32BE"/>
    <w:rsid w:val="004F3F29"/>
    <w:rsid w:val="004F7373"/>
    <w:rsid w:val="004F738E"/>
    <w:rsid w:val="00500673"/>
    <w:rsid w:val="00506F2A"/>
    <w:rsid w:val="00510D58"/>
    <w:rsid w:val="00511210"/>
    <w:rsid w:val="00511214"/>
    <w:rsid w:val="00511546"/>
    <w:rsid w:val="00511B03"/>
    <w:rsid w:val="00513D3B"/>
    <w:rsid w:val="005143D1"/>
    <w:rsid w:val="00514AFA"/>
    <w:rsid w:val="00516750"/>
    <w:rsid w:val="00517898"/>
    <w:rsid w:val="00517AD8"/>
    <w:rsid w:val="0052168F"/>
    <w:rsid w:val="00521BCD"/>
    <w:rsid w:val="00522B5D"/>
    <w:rsid w:val="005239E3"/>
    <w:rsid w:val="00525556"/>
    <w:rsid w:val="00526B8C"/>
    <w:rsid w:val="00526F3E"/>
    <w:rsid w:val="00527321"/>
    <w:rsid w:val="00531221"/>
    <w:rsid w:val="00531778"/>
    <w:rsid w:val="00533358"/>
    <w:rsid w:val="00533B3C"/>
    <w:rsid w:val="005434CE"/>
    <w:rsid w:val="00544786"/>
    <w:rsid w:val="00546502"/>
    <w:rsid w:val="005466E2"/>
    <w:rsid w:val="00546815"/>
    <w:rsid w:val="00550421"/>
    <w:rsid w:val="00551D7E"/>
    <w:rsid w:val="00554601"/>
    <w:rsid w:val="00555D48"/>
    <w:rsid w:val="005566EE"/>
    <w:rsid w:val="00557B6B"/>
    <w:rsid w:val="005623AB"/>
    <w:rsid w:val="00562505"/>
    <w:rsid w:val="00562EBE"/>
    <w:rsid w:val="00563554"/>
    <w:rsid w:val="00563E09"/>
    <w:rsid w:val="00566E2B"/>
    <w:rsid w:val="005672AF"/>
    <w:rsid w:val="005708C8"/>
    <w:rsid w:val="00574050"/>
    <w:rsid w:val="005744AF"/>
    <w:rsid w:val="00576452"/>
    <w:rsid w:val="00576E60"/>
    <w:rsid w:val="00576F2C"/>
    <w:rsid w:val="0057795A"/>
    <w:rsid w:val="00587403"/>
    <w:rsid w:val="005902A7"/>
    <w:rsid w:val="00592027"/>
    <w:rsid w:val="005939BD"/>
    <w:rsid w:val="00596F00"/>
    <w:rsid w:val="005A07F4"/>
    <w:rsid w:val="005A1FB7"/>
    <w:rsid w:val="005A24AA"/>
    <w:rsid w:val="005A29F2"/>
    <w:rsid w:val="005A4A98"/>
    <w:rsid w:val="005A4D13"/>
    <w:rsid w:val="005A667A"/>
    <w:rsid w:val="005B10D1"/>
    <w:rsid w:val="005B6E83"/>
    <w:rsid w:val="005B720D"/>
    <w:rsid w:val="005B7C77"/>
    <w:rsid w:val="005C14C7"/>
    <w:rsid w:val="005C22AE"/>
    <w:rsid w:val="005C28EF"/>
    <w:rsid w:val="005C67E2"/>
    <w:rsid w:val="005C67E9"/>
    <w:rsid w:val="005C6AAC"/>
    <w:rsid w:val="005D0318"/>
    <w:rsid w:val="005D057E"/>
    <w:rsid w:val="005D142E"/>
    <w:rsid w:val="005D4754"/>
    <w:rsid w:val="005D4A44"/>
    <w:rsid w:val="005D6639"/>
    <w:rsid w:val="005D7CAC"/>
    <w:rsid w:val="005E09E2"/>
    <w:rsid w:val="005E0C32"/>
    <w:rsid w:val="005E0F4D"/>
    <w:rsid w:val="005E1061"/>
    <w:rsid w:val="005E283B"/>
    <w:rsid w:val="005E29B5"/>
    <w:rsid w:val="005E3F9C"/>
    <w:rsid w:val="005F0036"/>
    <w:rsid w:val="005F39C6"/>
    <w:rsid w:val="005F6CC7"/>
    <w:rsid w:val="005F7A7F"/>
    <w:rsid w:val="00602B16"/>
    <w:rsid w:val="006035A6"/>
    <w:rsid w:val="0061046A"/>
    <w:rsid w:val="0061084F"/>
    <w:rsid w:val="0061112A"/>
    <w:rsid w:val="006118FF"/>
    <w:rsid w:val="006147E6"/>
    <w:rsid w:val="00614952"/>
    <w:rsid w:val="006172FF"/>
    <w:rsid w:val="006214A5"/>
    <w:rsid w:val="00622A96"/>
    <w:rsid w:val="00623128"/>
    <w:rsid w:val="00623385"/>
    <w:rsid w:val="00623432"/>
    <w:rsid w:val="00630605"/>
    <w:rsid w:val="00630A50"/>
    <w:rsid w:val="006314D3"/>
    <w:rsid w:val="00631CD2"/>
    <w:rsid w:val="0063281B"/>
    <w:rsid w:val="00633F56"/>
    <w:rsid w:val="00636745"/>
    <w:rsid w:val="00636D0D"/>
    <w:rsid w:val="006457B6"/>
    <w:rsid w:val="006471C3"/>
    <w:rsid w:val="006501E4"/>
    <w:rsid w:val="00653317"/>
    <w:rsid w:val="00657D89"/>
    <w:rsid w:val="00660CCC"/>
    <w:rsid w:val="0066262E"/>
    <w:rsid w:val="00663F1A"/>
    <w:rsid w:val="0067026B"/>
    <w:rsid w:val="00672D3A"/>
    <w:rsid w:val="006741AE"/>
    <w:rsid w:val="006744C7"/>
    <w:rsid w:val="006826D8"/>
    <w:rsid w:val="00682FD4"/>
    <w:rsid w:val="00684752"/>
    <w:rsid w:val="006847E1"/>
    <w:rsid w:val="006850D7"/>
    <w:rsid w:val="006867CD"/>
    <w:rsid w:val="006929CC"/>
    <w:rsid w:val="00692E14"/>
    <w:rsid w:val="0069513A"/>
    <w:rsid w:val="0069589A"/>
    <w:rsid w:val="006977EE"/>
    <w:rsid w:val="006A1591"/>
    <w:rsid w:val="006A5E24"/>
    <w:rsid w:val="006A62BA"/>
    <w:rsid w:val="006B27C3"/>
    <w:rsid w:val="006B40F0"/>
    <w:rsid w:val="006B5F6A"/>
    <w:rsid w:val="006B6763"/>
    <w:rsid w:val="006B76F4"/>
    <w:rsid w:val="006C1A18"/>
    <w:rsid w:val="006C4156"/>
    <w:rsid w:val="006C4D64"/>
    <w:rsid w:val="006C58E2"/>
    <w:rsid w:val="006C6B6D"/>
    <w:rsid w:val="006C7F99"/>
    <w:rsid w:val="006D09BE"/>
    <w:rsid w:val="006D2091"/>
    <w:rsid w:val="006D277F"/>
    <w:rsid w:val="006D3ED9"/>
    <w:rsid w:val="006D678A"/>
    <w:rsid w:val="006E2C4B"/>
    <w:rsid w:val="006E2E1A"/>
    <w:rsid w:val="006E7ED2"/>
    <w:rsid w:val="006F1EEA"/>
    <w:rsid w:val="006F30F4"/>
    <w:rsid w:val="006F5245"/>
    <w:rsid w:val="00700887"/>
    <w:rsid w:val="00701732"/>
    <w:rsid w:val="00704112"/>
    <w:rsid w:val="007049D8"/>
    <w:rsid w:val="007067C5"/>
    <w:rsid w:val="00706F48"/>
    <w:rsid w:val="00707CF4"/>
    <w:rsid w:val="0071046F"/>
    <w:rsid w:val="0071331D"/>
    <w:rsid w:val="00713709"/>
    <w:rsid w:val="00714656"/>
    <w:rsid w:val="007151F5"/>
    <w:rsid w:val="00716B53"/>
    <w:rsid w:val="00721022"/>
    <w:rsid w:val="0072479A"/>
    <w:rsid w:val="00724B7C"/>
    <w:rsid w:val="00726856"/>
    <w:rsid w:val="00730296"/>
    <w:rsid w:val="007302FB"/>
    <w:rsid w:val="00730A1A"/>
    <w:rsid w:val="007316A8"/>
    <w:rsid w:val="00734ADA"/>
    <w:rsid w:val="00740B37"/>
    <w:rsid w:val="007436C7"/>
    <w:rsid w:val="007440E7"/>
    <w:rsid w:val="0074583F"/>
    <w:rsid w:val="00746874"/>
    <w:rsid w:val="0074753D"/>
    <w:rsid w:val="00751D2B"/>
    <w:rsid w:val="00757D2B"/>
    <w:rsid w:val="0076007C"/>
    <w:rsid w:val="00760514"/>
    <w:rsid w:val="00760693"/>
    <w:rsid w:val="00760879"/>
    <w:rsid w:val="00761DC5"/>
    <w:rsid w:val="007621B5"/>
    <w:rsid w:val="0076324F"/>
    <w:rsid w:val="00763F94"/>
    <w:rsid w:val="007701EF"/>
    <w:rsid w:val="00770B91"/>
    <w:rsid w:val="00772471"/>
    <w:rsid w:val="007738F0"/>
    <w:rsid w:val="00774064"/>
    <w:rsid w:val="00774961"/>
    <w:rsid w:val="00775801"/>
    <w:rsid w:val="00775B19"/>
    <w:rsid w:val="00777BFB"/>
    <w:rsid w:val="00780326"/>
    <w:rsid w:val="007836B3"/>
    <w:rsid w:val="00783BDC"/>
    <w:rsid w:val="007845CB"/>
    <w:rsid w:val="007853F3"/>
    <w:rsid w:val="00786945"/>
    <w:rsid w:val="00792AEA"/>
    <w:rsid w:val="00793874"/>
    <w:rsid w:val="00796456"/>
    <w:rsid w:val="007A0CB9"/>
    <w:rsid w:val="007A112B"/>
    <w:rsid w:val="007A1C6E"/>
    <w:rsid w:val="007A3064"/>
    <w:rsid w:val="007A5447"/>
    <w:rsid w:val="007A5E17"/>
    <w:rsid w:val="007A6687"/>
    <w:rsid w:val="007A6864"/>
    <w:rsid w:val="007A6E06"/>
    <w:rsid w:val="007A7002"/>
    <w:rsid w:val="007B0EFF"/>
    <w:rsid w:val="007B11C2"/>
    <w:rsid w:val="007B1316"/>
    <w:rsid w:val="007B27C8"/>
    <w:rsid w:val="007B3008"/>
    <w:rsid w:val="007B3BC0"/>
    <w:rsid w:val="007B62CF"/>
    <w:rsid w:val="007B6DCE"/>
    <w:rsid w:val="007B7809"/>
    <w:rsid w:val="007B79A1"/>
    <w:rsid w:val="007B7F1C"/>
    <w:rsid w:val="007C0AE0"/>
    <w:rsid w:val="007C19F1"/>
    <w:rsid w:val="007C1C08"/>
    <w:rsid w:val="007C58F9"/>
    <w:rsid w:val="007C6010"/>
    <w:rsid w:val="007D3554"/>
    <w:rsid w:val="007D4EFC"/>
    <w:rsid w:val="007D56A7"/>
    <w:rsid w:val="007E048D"/>
    <w:rsid w:val="007E1307"/>
    <w:rsid w:val="007E250A"/>
    <w:rsid w:val="007E614E"/>
    <w:rsid w:val="007F0C73"/>
    <w:rsid w:val="007F23E3"/>
    <w:rsid w:val="007F3572"/>
    <w:rsid w:val="007F37BB"/>
    <w:rsid w:val="007F4F9A"/>
    <w:rsid w:val="007F6F67"/>
    <w:rsid w:val="007F7529"/>
    <w:rsid w:val="00800B0D"/>
    <w:rsid w:val="00803CC6"/>
    <w:rsid w:val="0080476D"/>
    <w:rsid w:val="008059CC"/>
    <w:rsid w:val="00805E2F"/>
    <w:rsid w:val="008063D6"/>
    <w:rsid w:val="0080700E"/>
    <w:rsid w:val="008077E2"/>
    <w:rsid w:val="0080795B"/>
    <w:rsid w:val="0081086C"/>
    <w:rsid w:val="008111E8"/>
    <w:rsid w:val="00815E50"/>
    <w:rsid w:val="008211AC"/>
    <w:rsid w:val="0082267E"/>
    <w:rsid w:val="00825D48"/>
    <w:rsid w:val="00825DA5"/>
    <w:rsid w:val="00825F3C"/>
    <w:rsid w:val="0082782A"/>
    <w:rsid w:val="008307A1"/>
    <w:rsid w:val="00832894"/>
    <w:rsid w:val="008328F8"/>
    <w:rsid w:val="00834780"/>
    <w:rsid w:val="00834B3F"/>
    <w:rsid w:val="00834DD1"/>
    <w:rsid w:val="00834EDE"/>
    <w:rsid w:val="008365D1"/>
    <w:rsid w:val="008411A5"/>
    <w:rsid w:val="00841281"/>
    <w:rsid w:val="00843243"/>
    <w:rsid w:val="00845AD9"/>
    <w:rsid w:val="00845D66"/>
    <w:rsid w:val="00847131"/>
    <w:rsid w:val="0084778B"/>
    <w:rsid w:val="0085050D"/>
    <w:rsid w:val="00855220"/>
    <w:rsid w:val="00855D46"/>
    <w:rsid w:val="0085662E"/>
    <w:rsid w:val="008573E2"/>
    <w:rsid w:val="00857997"/>
    <w:rsid w:val="00865937"/>
    <w:rsid w:val="0086681B"/>
    <w:rsid w:val="00867414"/>
    <w:rsid w:val="00867AA3"/>
    <w:rsid w:val="00867C1C"/>
    <w:rsid w:val="008718ED"/>
    <w:rsid w:val="00872AD9"/>
    <w:rsid w:val="00872FFB"/>
    <w:rsid w:val="00873E66"/>
    <w:rsid w:val="00874CAF"/>
    <w:rsid w:val="00880F25"/>
    <w:rsid w:val="008816E9"/>
    <w:rsid w:val="008822B1"/>
    <w:rsid w:val="00882506"/>
    <w:rsid w:val="008828E2"/>
    <w:rsid w:val="00883C4B"/>
    <w:rsid w:val="0088453D"/>
    <w:rsid w:val="008859D6"/>
    <w:rsid w:val="00891201"/>
    <w:rsid w:val="008915D9"/>
    <w:rsid w:val="008926B0"/>
    <w:rsid w:val="00892727"/>
    <w:rsid w:val="00892C55"/>
    <w:rsid w:val="00892F48"/>
    <w:rsid w:val="008944E4"/>
    <w:rsid w:val="008947E9"/>
    <w:rsid w:val="00896F51"/>
    <w:rsid w:val="008A2815"/>
    <w:rsid w:val="008A5F2B"/>
    <w:rsid w:val="008B2A74"/>
    <w:rsid w:val="008B466A"/>
    <w:rsid w:val="008B52A5"/>
    <w:rsid w:val="008B6B7D"/>
    <w:rsid w:val="008C188C"/>
    <w:rsid w:val="008C1C5D"/>
    <w:rsid w:val="008C3CF6"/>
    <w:rsid w:val="008C527A"/>
    <w:rsid w:val="008C5A18"/>
    <w:rsid w:val="008C5FC1"/>
    <w:rsid w:val="008C648A"/>
    <w:rsid w:val="008C6562"/>
    <w:rsid w:val="008C6A2E"/>
    <w:rsid w:val="008C6D3F"/>
    <w:rsid w:val="008D0396"/>
    <w:rsid w:val="008D048D"/>
    <w:rsid w:val="008D294F"/>
    <w:rsid w:val="008D4935"/>
    <w:rsid w:val="008D4FA4"/>
    <w:rsid w:val="008D5D48"/>
    <w:rsid w:val="008D73A4"/>
    <w:rsid w:val="008E224D"/>
    <w:rsid w:val="008E582C"/>
    <w:rsid w:val="008E5EC9"/>
    <w:rsid w:val="008E68C8"/>
    <w:rsid w:val="008E77AF"/>
    <w:rsid w:val="008F01D6"/>
    <w:rsid w:val="008F0723"/>
    <w:rsid w:val="008F1209"/>
    <w:rsid w:val="008F2CF7"/>
    <w:rsid w:val="008F3DC3"/>
    <w:rsid w:val="008F6E46"/>
    <w:rsid w:val="008F7EDB"/>
    <w:rsid w:val="00900CCE"/>
    <w:rsid w:val="00901046"/>
    <w:rsid w:val="00902F31"/>
    <w:rsid w:val="009040E2"/>
    <w:rsid w:val="009046F2"/>
    <w:rsid w:val="009055DF"/>
    <w:rsid w:val="009143AE"/>
    <w:rsid w:val="00914AC3"/>
    <w:rsid w:val="00914BCE"/>
    <w:rsid w:val="0091503F"/>
    <w:rsid w:val="00916364"/>
    <w:rsid w:val="0091674E"/>
    <w:rsid w:val="00916CC2"/>
    <w:rsid w:val="00920AB5"/>
    <w:rsid w:val="00920B73"/>
    <w:rsid w:val="00921850"/>
    <w:rsid w:val="00923AA4"/>
    <w:rsid w:val="0092472C"/>
    <w:rsid w:val="00924BB2"/>
    <w:rsid w:val="00926422"/>
    <w:rsid w:val="009269CC"/>
    <w:rsid w:val="00930261"/>
    <w:rsid w:val="009302B1"/>
    <w:rsid w:val="00933895"/>
    <w:rsid w:val="00937245"/>
    <w:rsid w:val="00937B67"/>
    <w:rsid w:val="009429F2"/>
    <w:rsid w:val="00943220"/>
    <w:rsid w:val="009447E3"/>
    <w:rsid w:val="00947579"/>
    <w:rsid w:val="00956D32"/>
    <w:rsid w:val="00957494"/>
    <w:rsid w:val="009649FA"/>
    <w:rsid w:val="009664A8"/>
    <w:rsid w:val="009711D8"/>
    <w:rsid w:val="00972A99"/>
    <w:rsid w:val="0097530C"/>
    <w:rsid w:val="00976AEB"/>
    <w:rsid w:val="009771D3"/>
    <w:rsid w:val="00977D61"/>
    <w:rsid w:val="00980739"/>
    <w:rsid w:val="0098208C"/>
    <w:rsid w:val="009839BB"/>
    <w:rsid w:val="00986C0B"/>
    <w:rsid w:val="009873B6"/>
    <w:rsid w:val="009875C2"/>
    <w:rsid w:val="00987C39"/>
    <w:rsid w:val="0099224D"/>
    <w:rsid w:val="00992D4B"/>
    <w:rsid w:val="00996C01"/>
    <w:rsid w:val="00996D86"/>
    <w:rsid w:val="0099717E"/>
    <w:rsid w:val="009A0289"/>
    <w:rsid w:val="009A0661"/>
    <w:rsid w:val="009A2D6E"/>
    <w:rsid w:val="009A5E7C"/>
    <w:rsid w:val="009A6B4A"/>
    <w:rsid w:val="009A7715"/>
    <w:rsid w:val="009A7807"/>
    <w:rsid w:val="009B06DB"/>
    <w:rsid w:val="009B4884"/>
    <w:rsid w:val="009B4F7C"/>
    <w:rsid w:val="009B6EDB"/>
    <w:rsid w:val="009B7C49"/>
    <w:rsid w:val="009C3133"/>
    <w:rsid w:val="009C4282"/>
    <w:rsid w:val="009D01A6"/>
    <w:rsid w:val="009D156F"/>
    <w:rsid w:val="009D6B8D"/>
    <w:rsid w:val="009D6CEE"/>
    <w:rsid w:val="009D7FA9"/>
    <w:rsid w:val="009E0470"/>
    <w:rsid w:val="009E1006"/>
    <w:rsid w:val="009E1198"/>
    <w:rsid w:val="009E2936"/>
    <w:rsid w:val="009E6725"/>
    <w:rsid w:val="009E7501"/>
    <w:rsid w:val="009F1625"/>
    <w:rsid w:val="009F6C2D"/>
    <w:rsid w:val="00A0040C"/>
    <w:rsid w:val="00A00BA0"/>
    <w:rsid w:val="00A022FB"/>
    <w:rsid w:val="00A022FC"/>
    <w:rsid w:val="00A02448"/>
    <w:rsid w:val="00A027D8"/>
    <w:rsid w:val="00A02C84"/>
    <w:rsid w:val="00A03FD1"/>
    <w:rsid w:val="00A07DC9"/>
    <w:rsid w:val="00A10077"/>
    <w:rsid w:val="00A13701"/>
    <w:rsid w:val="00A159E0"/>
    <w:rsid w:val="00A1620A"/>
    <w:rsid w:val="00A16768"/>
    <w:rsid w:val="00A167FE"/>
    <w:rsid w:val="00A16CE0"/>
    <w:rsid w:val="00A20146"/>
    <w:rsid w:val="00A202D6"/>
    <w:rsid w:val="00A24EE6"/>
    <w:rsid w:val="00A25236"/>
    <w:rsid w:val="00A2588A"/>
    <w:rsid w:val="00A2730F"/>
    <w:rsid w:val="00A339B8"/>
    <w:rsid w:val="00A363EB"/>
    <w:rsid w:val="00A36864"/>
    <w:rsid w:val="00A431AE"/>
    <w:rsid w:val="00A44890"/>
    <w:rsid w:val="00A448F2"/>
    <w:rsid w:val="00A46791"/>
    <w:rsid w:val="00A475E6"/>
    <w:rsid w:val="00A53BC2"/>
    <w:rsid w:val="00A54AE4"/>
    <w:rsid w:val="00A55E64"/>
    <w:rsid w:val="00A57052"/>
    <w:rsid w:val="00A621A2"/>
    <w:rsid w:val="00A64E50"/>
    <w:rsid w:val="00A66281"/>
    <w:rsid w:val="00A6675F"/>
    <w:rsid w:val="00A66810"/>
    <w:rsid w:val="00A66D57"/>
    <w:rsid w:val="00A66D63"/>
    <w:rsid w:val="00A7136D"/>
    <w:rsid w:val="00A72446"/>
    <w:rsid w:val="00A73A38"/>
    <w:rsid w:val="00A74806"/>
    <w:rsid w:val="00A74A78"/>
    <w:rsid w:val="00A75FEA"/>
    <w:rsid w:val="00A76D86"/>
    <w:rsid w:val="00A76E49"/>
    <w:rsid w:val="00A8252B"/>
    <w:rsid w:val="00A8530E"/>
    <w:rsid w:val="00A91F19"/>
    <w:rsid w:val="00A932E4"/>
    <w:rsid w:val="00A93FCC"/>
    <w:rsid w:val="00A962B1"/>
    <w:rsid w:val="00AA1251"/>
    <w:rsid w:val="00AA16F6"/>
    <w:rsid w:val="00AA48DD"/>
    <w:rsid w:val="00AA505F"/>
    <w:rsid w:val="00AA6055"/>
    <w:rsid w:val="00AA63D2"/>
    <w:rsid w:val="00AB1488"/>
    <w:rsid w:val="00AB2ACB"/>
    <w:rsid w:val="00AB2B04"/>
    <w:rsid w:val="00AB2C49"/>
    <w:rsid w:val="00AB5F6E"/>
    <w:rsid w:val="00AB7978"/>
    <w:rsid w:val="00AC02EA"/>
    <w:rsid w:val="00AC0A1C"/>
    <w:rsid w:val="00AC1111"/>
    <w:rsid w:val="00AC2213"/>
    <w:rsid w:val="00AC4598"/>
    <w:rsid w:val="00AC4949"/>
    <w:rsid w:val="00AC6420"/>
    <w:rsid w:val="00AC7C2C"/>
    <w:rsid w:val="00AD28C9"/>
    <w:rsid w:val="00AD3767"/>
    <w:rsid w:val="00AD527E"/>
    <w:rsid w:val="00AD6081"/>
    <w:rsid w:val="00AE1300"/>
    <w:rsid w:val="00AE2B19"/>
    <w:rsid w:val="00AE3B10"/>
    <w:rsid w:val="00AE5A77"/>
    <w:rsid w:val="00AE5C00"/>
    <w:rsid w:val="00AE6B4D"/>
    <w:rsid w:val="00AE7AA5"/>
    <w:rsid w:val="00AF0439"/>
    <w:rsid w:val="00AF13DB"/>
    <w:rsid w:val="00AF4730"/>
    <w:rsid w:val="00AF4F9D"/>
    <w:rsid w:val="00AF6AB7"/>
    <w:rsid w:val="00AF741A"/>
    <w:rsid w:val="00AF79EE"/>
    <w:rsid w:val="00B0347C"/>
    <w:rsid w:val="00B051EB"/>
    <w:rsid w:val="00B05AFE"/>
    <w:rsid w:val="00B05D4B"/>
    <w:rsid w:val="00B1056D"/>
    <w:rsid w:val="00B10C95"/>
    <w:rsid w:val="00B1188F"/>
    <w:rsid w:val="00B14327"/>
    <w:rsid w:val="00B14999"/>
    <w:rsid w:val="00B179A4"/>
    <w:rsid w:val="00B26769"/>
    <w:rsid w:val="00B2705A"/>
    <w:rsid w:val="00B350C3"/>
    <w:rsid w:val="00B35E61"/>
    <w:rsid w:val="00B35F02"/>
    <w:rsid w:val="00B4121F"/>
    <w:rsid w:val="00B41E6D"/>
    <w:rsid w:val="00B4410D"/>
    <w:rsid w:val="00B44500"/>
    <w:rsid w:val="00B50198"/>
    <w:rsid w:val="00B5094D"/>
    <w:rsid w:val="00B51F2D"/>
    <w:rsid w:val="00B52486"/>
    <w:rsid w:val="00B52B38"/>
    <w:rsid w:val="00B543A7"/>
    <w:rsid w:val="00B54B57"/>
    <w:rsid w:val="00B56D5D"/>
    <w:rsid w:val="00B57D26"/>
    <w:rsid w:val="00B608FF"/>
    <w:rsid w:val="00B60CE1"/>
    <w:rsid w:val="00B628B1"/>
    <w:rsid w:val="00B633BB"/>
    <w:rsid w:val="00B6484A"/>
    <w:rsid w:val="00B71764"/>
    <w:rsid w:val="00B72A56"/>
    <w:rsid w:val="00B73874"/>
    <w:rsid w:val="00B760A2"/>
    <w:rsid w:val="00B87C23"/>
    <w:rsid w:val="00B87CDE"/>
    <w:rsid w:val="00B919D9"/>
    <w:rsid w:val="00B91D38"/>
    <w:rsid w:val="00B935C2"/>
    <w:rsid w:val="00B93718"/>
    <w:rsid w:val="00B9463C"/>
    <w:rsid w:val="00B95243"/>
    <w:rsid w:val="00B97A5D"/>
    <w:rsid w:val="00BA0536"/>
    <w:rsid w:val="00BA06C6"/>
    <w:rsid w:val="00BA0763"/>
    <w:rsid w:val="00BA2748"/>
    <w:rsid w:val="00BA31D5"/>
    <w:rsid w:val="00BA47F9"/>
    <w:rsid w:val="00BB2254"/>
    <w:rsid w:val="00BB2298"/>
    <w:rsid w:val="00BB3CC6"/>
    <w:rsid w:val="00BB484B"/>
    <w:rsid w:val="00BC1483"/>
    <w:rsid w:val="00BC2F5A"/>
    <w:rsid w:val="00BC565E"/>
    <w:rsid w:val="00BC5D10"/>
    <w:rsid w:val="00BC6963"/>
    <w:rsid w:val="00BD039F"/>
    <w:rsid w:val="00BD2AEC"/>
    <w:rsid w:val="00BD34E6"/>
    <w:rsid w:val="00BD5097"/>
    <w:rsid w:val="00BD798B"/>
    <w:rsid w:val="00BD7A06"/>
    <w:rsid w:val="00BE088A"/>
    <w:rsid w:val="00BE1D22"/>
    <w:rsid w:val="00BE1D64"/>
    <w:rsid w:val="00BE2660"/>
    <w:rsid w:val="00BE2BE1"/>
    <w:rsid w:val="00BE5D71"/>
    <w:rsid w:val="00BE7AB4"/>
    <w:rsid w:val="00BF0AF6"/>
    <w:rsid w:val="00BF0E8A"/>
    <w:rsid w:val="00BF1C2A"/>
    <w:rsid w:val="00BF369F"/>
    <w:rsid w:val="00BF3F00"/>
    <w:rsid w:val="00BF4C2F"/>
    <w:rsid w:val="00BF5DD3"/>
    <w:rsid w:val="00BF6E68"/>
    <w:rsid w:val="00BF786F"/>
    <w:rsid w:val="00C010C0"/>
    <w:rsid w:val="00C042AC"/>
    <w:rsid w:val="00C11D11"/>
    <w:rsid w:val="00C12069"/>
    <w:rsid w:val="00C145F2"/>
    <w:rsid w:val="00C16923"/>
    <w:rsid w:val="00C2064F"/>
    <w:rsid w:val="00C2216D"/>
    <w:rsid w:val="00C22680"/>
    <w:rsid w:val="00C226AC"/>
    <w:rsid w:val="00C24700"/>
    <w:rsid w:val="00C24E5E"/>
    <w:rsid w:val="00C25972"/>
    <w:rsid w:val="00C335A9"/>
    <w:rsid w:val="00C33860"/>
    <w:rsid w:val="00C35255"/>
    <w:rsid w:val="00C37B75"/>
    <w:rsid w:val="00C400AD"/>
    <w:rsid w:val="00C40A5B"/>
    <w:rsid w:val="00C42EF0"/>
    <w:rsid w:val="00C42F6D"/>
    <w:rsid w:val="00C452DD"/>
    <w:rsid w:val="00C45773"/>
    <w:rsid w:val="00C46910"/>
    <w:rsid w:val="00C469CD"/>
    <w:rsid w:val="00C507A8"/>
    <w:rsid w:val="00C53274"/>
    <w:rsid w:val="00C56888"/>
    <w:rsid w:val="00C57519"/>
    <w:rsid w:val="00C616D9"/>
    <w:rsid w:val="00C61DE2"/>
    <w:rsid w:val="00C61F2B"/>
    <w:rsid w:val="00C623AB"/>
    <w:rsid w:val="00C65D97"/>
    <w:rsid w:val="00C67032"/>
    <w:rsid w:val="00C67040"/>
    <w:rsid w:val="00C71B75"/>
    <w:rsid w:val="00C71B83"/>
    <w:rsid w:val="00C723D0"/>
    <w:rsid w:val="00C75C39"/>
    <w:rsid w:val="00C8085A"/>
    <w:rsid w:val="00C811C0"/>
    <w:rsid w:val="00C8157B"/>
    <w:rsid w:val="00C8316C"/>
    <w:rsid w:val="00C83E4F"/>
    <w:rsid w:val="00C84F6F"/>
    <w:rsid w:val="00C91E02"/>
    <w:rsid w:val="00C92A9A"/>
    <w:rsid w:val="00C933B1"/>
    <w:rsid w:val="00C9372D"/>
    <w:rsid w:val="00C95256"/>
    <w:rsid w:val="00C977D9"/>
    <w:rsid w:val="00CA171C"/>
    <w:rsid w:val="00CA1961"/>
    <w:rsid w:val="00CA25B5"/>
    <w:rsid w:val="00CA330A"/>
    <w:rsid w:val="00CA36E2"/>
    <w:rsid w:val="00CA3B34"/>
    <w:rsid w:val="00CA467E"/>
    <w:rsid w:val="00CA7471"/>
    <w:rsid w:val="00CB09A9"/>
    <w:rsid w:val="00CB0D00"/>
    <w:rsid w:val="00CB269E"/>
    <w:rsid w:val="00CB454C"/>
    <w:rsid w:val="00CB45D2"/>
    <w:rsid w:val="00CB5DD1"/>
    <w:rsid w:val="00CB7EB5"/>
    <w:rsid w:val="00CB7ED4"/>
    <w:rsid w:val="00CC1FD7"/>
    <w:rsid w:val="00CC79EF"/>
    <w:rsid w:val="00CD09A4"/>
    <w:rsid w:val="00CD1727"/>
    <w:rsid w:val="00CD1FF6"/>
    <w:rsid w:val="00CD273E"/>
    <w:rsid w:val="00CD295B"/>
    <w:rsid w:val="00CD2CB0"/>
    <w:rsid w:val="00CD4683"/>
    <w:rsid w:val="00CD505D"/>
    <w:rsid w:val="00CD5656"/>
    <w:rsid w:val="00CD6B33"/>
    <w:rsid w:val="00CD7460"/>
    <w:rsid w:val="00CE25C1"/>
    <w:rsid w:val="00CE4772"/>
    <w:rsid w:val="00CE4A2A"/>
    <w:rsid w:val="00CE5D27"/>
    <w:rsid w:val="00CE5E6D"/>
    <w:rsid w:val="00CE7E18"/>
    <w:rsid w:val="00CF0872"/>
    <w:rsid w:val="00CF2CBA"/>
    <w:rsid w:val="00CF4E44"/>
    <w:rsid w:val="00D04728"/>
    <w:rsid w:val="00D06BBA"/>
    <w:rsid w:val="00D119CF"/>
    <w:rsid w:val="00D133C4"/>
    <w:rsid w:val="00D15FF6"/>
    <w:rsid w:val="00D162D4"/>
    <w:rsid w:val="00D16504"/>
    <w:rsid w:val="00D1708E"/>
    <w:rsid w:val="00D20138"/>
    <w:rsid w:val="00D20FAF"/>
    <w:rsid w:val="00D215EC"/>
    <w:rsid w:val="00D22316"/>
    <w:rsid w:val="00D2329F"/>
    <w:rsid w:val="00D2333C"/>
    <w:rsid w:val="00D2341B"/>
    <w:rsid w:val="00D24547"/>
    <w:rsid w:val="00D24CE0"/>
    <w:rsid w:val="00D24DC8"/>
    <w:rsid w:val="00D27349"/>
    <w:rsid w:val="00D276F4"/>
    <w:rsid w:val="00D31DD8"/>
    <w:rsid w:val="00D31FB5"/>
    <w:rsid w:val="00D3581B"/>
    <w:rsid w:val="00D41790"/>
    <w:rsid w:val="00D41A92"/>
    <w:rsid w:val="00D429FA"/>
    <w:rsid w:val="00D42BA5"/>
    <w:rsid w:val="00D44D5D"/>
    <w:rsid w:val="00D4735D"/>
    <w:rsid w:val="00D5292C"/>
    <w:rsid w:val="00D54736"/>
    <w:rsid w:val="00D560E8"/>
    <w:rsid w:val="00D563A2"/>
    <w:rsid w:val="00D56940"/>
    <w:rsid w:val="00D57B0E"/>
    <w:rsid w:val="00D57EC2"/>
    <w:rsid w:val="00D6055A"/>
    <w:rsid w:val="00D608E9"/>
    <w:rsid w:val="00D60BF5"/>
    <w:rsid w:val="00D61C6E"/>
    <w:rsid w:val="00D61F4B"/>
    <w:rsid w:val="00D64733"/>
    <w:rsid w:val="00D65818"/>
    <w:rsid w:val="00D70186"/>
    <w:rsid w:val="00D71E5A"/>
    <w:rsid w:val="00D749B8"/>
    <w:rsid w:val="00D75502"/>
    <w:rsid w:val="00D80711"/>
    <w:rsid w:val="00D840DB"/>
    <w:rsid w:val="00D855C3"/>
    <w:rsid w:val="00D94312"/>
    <w:rsid w:val="00DA0980"/>
    <w:rsid w:val="00DA0FD1"/>
    <w:rsid w:val="00DA4648"/>
    <w:rsid w:val="00DA526F"/>
    <w:rsid w:val="00DA5509"/>
    <w:rsid w:val="00DA74FA"/>
    <w:rsid w:val="00DA7D36"/>
    <w:rsid w:val="00DB010F"/>
    <w:rsid w:val="00DB0AA8"/>
    <w:rsid w:val="00DB3876"/>
    <w:rsid w:val="00DB5ADF"/>
    <w:rsid w:val="00DB6682"/>
    <w:rsid w:val="00DB7F26"/>
    <w:rsid w:val="00DC0577"/>
    <w:rsid w:val="00DC075C"/>
    <w:rsid w:val="00DC1B6C"/>
    <w:rsid w:val="00DC5EAE"/>
    <w:rsid w:val="00DC72B0"/>
    <w:rsid w:val="00DD2A03"/>
    <w:rsid w:val="00DD4AC9"/>
    <w:rsid w:val="00DD5FF7"/>
    <w:rsid w:val="00DE0908"/>
    <w:rsid w:val="00DE0A8B"/>
    <w:rsid w:val="00DE14CF"/>
    <w:rsid w:val="00DE2CD5"/>
    <w:rsid w:val="00DE4862"/>
    <w:rsid w:val="00DE5962"/>
    <w:rsid w:val="00DE6107"/>
    <w:rsid w:val="00DE69B5"/>
    <w:rsid w:val="00DF308E"/>
    <w:rsid w:val="00DF320F"/>
    <w:rsid w:val="00DF61C2"/>
    <w:rsid w:val="00DF640F"/>
    <w:rsid w:val="00DF6FB5"/>
    <w:rsid w:val="00DF71AA"/>
    <w:rsid w:val="00DF724E"/>
    <w:rsid w:val="00E002E4"/>
    <w:rsid w:val="00E0185A"/>
    <w:rsid w:val="00E054F5"/>
    <w:rsid w:val="00E1047D"/>
    <w:rsid w:val="00E10B90"/>
    <w:rsid w:val="00E10C91"/>
    <w:rsid w:val="00E1308F"/>
    <w:rsid w:val="00E15619"/>
    <w:rsid w:val="00E20E61"/>
    <w:rsid w:val="00E2314F"/>
    <w:rsid w:val="00E2357A"/>
    <w:rsid w:val="00E238AF"/>
    <w:rsid w:val="00E2395C"/>
    <w:rsid w:val="00E24D96"/>
    <w:rsid w:val="00E25EF9"/>
    <w:rsid w:val="00E2653C"/>
    <w:rsid w:val="00E26E08"/>
    <w:rsid w:val="00E274F9"/>
    <w:rsid w:val="00E2754F"/>
    <w:rsid w:val="00E27E9F"/>
    <w:rsid w:val="00E31E78"/>
    <w:rsid w:val="00E34087"/>
    <w:rsid w:val="00E42A8E"/>
    <w:rsid w:val="00E43084"/>
    <w:rsid w:val="00E43336"/>
    <w:rsid w:val="00E4381F"/>
    <w:rsid w:val="00E4697A"/>
    <w:rsid w:val="00E4769A"/>
    <w:rsid w:val="00E509B0"/>
    <w:rsid w:val="00E5157A"/>
    <w:rsid w:val="00E5285C"/>
    <w:rsid w:val="00E54DA3"/>
    <w:rsid w:val="00E61449"/>
    <w:rsid w:val="00E6157C"/>
    <w:rsid w:val="00E62081"/>
    <w:rsid w:val="00E62EBE"/>
    <w:rsid w:val="00E62F71"/>
    <w:rsid w:val="00E70269"/>
    <w:rsid w:val="00E710F3"/>
    <w:rsid w:val="00E71252"/>
    <w:rsid w:val="00E72358"/>
    <w:rsid w:val="00E732CE"/>
    <w:rsid w:val="00E7430D"/>
    <w:rsid w:val="00E7796B"/>
    <w:rsid w:val="00E80AC3"/>
    <w:rsid w:val="00E82190"/>
    <w:rsid w:val="00E84606"/>
    <w:rsid w:val="00E85BD0"/>
    <w:rsid w:val="00E86B40"/>
    <w:rsid w:val="00E90C9A"/>
    <w:rsid w:val="00E90EF4"/>
    <w:rsid w:val="00E945F1"/>
    <w:rsid w:val="00E95690"/>
    <w:rsid w:val="00E95A26"/>
    <w:rsid w:val="00E96114"/>
    <w:rsid w:val="00E97DDC"/>
    <w:rsid w:val="00EA0422"/>
    <w:rsid w:val="00EA1773"/>
    <w:rsid w:val="00EA2B60"/>
    <w:rsid w:val="00EA2D81"/>
    <w:rsid w:val="00EA3408"/>
    <w:rsid w:val="00EA4565"/>
    <w:rsid w:val="00EA599C"/>
    <w:rsid w:val="00EA5CC2"/>
    <w:rsid w:val="00EA6B2A"/>
    <w:rsid w:val="00EA6FC3"/>
    <w:rsid w:val="00EB01AF"/>
    <w:rsid w:val="00EB178A"/>
    <w:rsid w:val="00EB1FD4"/>
    <w:rsid w:val="00EB3630"/>
    <w:rsid w:val="00EB3BAA"/>
    <w:rsid w:val="00EB4F4D"/>
    <w:rsid w:val="00EB7A3B"/>
    <w:rsid w:val="00EC210C"/>
    <w:rsid w:val="00EC23A1"/>
    <w:rsid w:val="00EC23A9"/>
    <w:rsid w:val="00EC3BC2"/>
    <w:rsid w:val="00EC49D9"/>
    <w:rsid w:val="00EC55A0"/>
    <w:rsid w:val="00EC6E79"/>
    <w:rsid w:val="00EC7B9F"/>
    <w:rsid w:val="00ED0D86"/>
    <w:rsid w:val="00ED4999"/>
    <w:rsid w:val="00ED6939"/>
    <w:rsid w:val="00ED7298"/>
    <w:rsid w:val="00EE2F58"/>
    <w:rsid w:val="00EE3432"/>
    <w:rsid w:val="00EE502F"/>
    <w:rsid w:val="00EE5981"/>
    <w:rsid w:val="00EF02C0"/>
    <w:rsid w:val="00EF2E18"/>
    <w:rsid w:val="00EF7F6E"/>
    <w:rsid w:val="00F0176D"/>
    <w:rsid w:val="00F10D43"/>
    <w:rsid w:val="00F169E5"/>
    <w:rsid w:val="00F200C1"/>
    <w:rsid w:val="00F2294E"/>
    <w:rsid w:val="00F24305"/>
    <w:rsid w:val="00F2496F"/>
    <w:rsid w:val="00F253C9"/>
    <w:rsid w:val="00F27D62"/>
    <w:rsid w:val="00F30376"/>
    <w:rsid w:val="00F33B3E"/>
    <w:rsid w:val="00F35180"/>
    <w:rsid w:val="00F354CA"/>
    <w:rsid w:val="00F366BC"/>
    <w:rsid w:val="00F36EE8"/>
    <w:rsid w:val="00F379C2"/>
    <w:rsid w:val="00F41DE6"/>
    <w:rsid w:val="00F502FC"/>
    <w:rsid w:val="00F51179"/>
    <w:rsid w:val="00F51FD4"/>
    <w:rsid w:val="00F537D3"/>
    <w:rsid w:val="00F53A3D"/>
    <w:rsid w:val="00F53DF6"/>
    <w:rsid w:val="00F557BB"/>
    <w:rsid w:val="00F57D59"/>
    <w:rsid w:val="00F6013C"/>
    <w:rsid w:val="00F61BF5"/>
    <w:rsid w:val="00F61DF2"/>
    <w:rsid w:val="00F62057"/>
    <w:rsid w:val="00F62267"/>
    <w:rsid w:val="00F6288D"/>
    <w:rsid w:val="00F62C4E"/>
    <w:rsid w:val="00F62C73"/>
    <w:rsid w:val="00F672C0"/>
    <w:rsid w:val="00F7072A"/>
    <w:rsid w:val="00F71612"/>
    <w:rsid w:val="00F742BE"/>
    <w:rsid w:val="00F74720"/>
    <w:rsid w:val="00F747BB"/>
    <w:rsid w:val="00F75042"/>
    <w:rsid w:val="00F75F8E"/>
    <w:rsid w:val="00F7612D"/>
    <w:rsid w:val="00F775C8"/>
    <w:rsid w:val="00F83A45"/>
    <w:rsid w:val="00F91D9E"/>
    <w:rsid w:val="00F9271C"/>
    <w:rsid w:val="00F93B86"/>
    <w:rsid w:val="00F94499"/>
    <w:rsid w:val="00F946AA"/>
    <w:rsid w:val="00F95BDA"/>
    <w:rsid w:val="00F964B7"/>
    <w:rsid w:val="00F96EF2"/>
    <w:rsid w:val="00FA14CE"/>
    <w:rsid w:val="00FA5C3A"/>
    <w:rsid w:val="00FA60D3"/>
    <w:rsid w:val="00FA76D0"/>
    <w:rsid w:val="00FA7F8C"/>
    <w:rsid w:val="00FB0D71"/>
    <w:rsid w:val="00FB158A"/>
    <w:rsid w:val="00FB26FD"/>
    <w:rsid w:val="00FB56CC"/>
    <w:rsid w:val="00FB6645"/>
    <w:rsid w:val="00FC06FF"/>
    <w:rsid w:val="00FC22C2"/>
    <w:rsid w:val="00FD289E"/>
    <w:rsid w:val="00FD48DB"/>
    <w:rsid w:val="00FD5118"/>
    <w:rsid w:val="00FE153E"/>
    <w:rsid w:val="00FE4516"/>
    <w:rsid w:val="00FE68BD"/>
    <w:rsid w:val="00FF08A3"/>
    <w:rsid w:val="00FF0D4F"/>
    <w:rsid w:val="00FF137E"/>
    <w:rsid w:val="00FF1851"/>
    <w:rsid w:val="00FF29E2"/>
    <w:rsid w:val="00FF2CC8"/>
    <w:rsid w:val="00FF509C"/>
    <w:rsid w:val="00FF5283"/>
    <w:rsid w:val="00FF59F2"/>
    <w:rsid w:val="00FF5A95"/>
    <w:rsid w:val="00FF60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70393"/>
  <w15:chartTrackingRefBased/>
  <w15:docId w15:val="{02A107C6-F0B9-4AF5-A3BF-96A9B9855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6F48"/>
    <w:pPr>
      <w:spacing w:after="0" w:line="240" w:lineRule="auto"/>
    </w:pPr>
    <w:rPr>
      <w:rFonts w:ascii="Times New Roman" w:eastAsia="Times New Roman" w:hAnsi="Times New Roman" w:cs="Times New Roman"/>
      <w:sz w:val="24"/>
      <w:szCs w:val="24"/>
      <w:lang w:eastAsia="ru-RU"/>
    </w:rPr>
  </w:style>
  <w:style w:type="paragraph" w:styleId="10">
    <w:name w:val="heading 1"/>
    <w:basedOn w:val="a"/>
    <w:link w:val="11"/>
    <w:uiPriority w:val="1"/>
    <w:qFormat/>
    <w:rsid w:val="002E538D"/>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1"/>
    <w:rsid w:val="002E538D"/>
    <w:rPr>
      <w:rFonts w:ascii="Times New Roman" w:eastAsia="Times New Roman" w:hAnsi="Times New Roman" w:cs="Times New Roman"/>
      <w:b/>
      <w:bCs/>
      <w:kern w:val="36"/>
      <w:sz w:val="48"/>
      <w:szCs w:val="48"/>
      <w:lang w:eastAsia="ru-RU"/>
    </w:rPr>
  </w:style>
  <w:style w:type="paragraph" w:customStyle="1" w:styleId="a3">
    <w:name w:val="Знак Знак Знак Знак Знак Знак"/>
    <w:basedOn w:val="a"/>
    <w:semiHidden/>
    <w:rsid w:val="00706F48"/>
    <w:pPr>
      <w:spacing w:after="160" w:line="240" w:lineRule="exact"/>
      <w:jc w:val="both"/>
    </w:pPr>
    <w:rPr>
      <w:sz w:val="28"/>
      <w:szCs w:val="20"/>
      <w:lang w:val="en-US" w:eastAsia="en-US"/>
    </w:rPr>
  </w:style>
  <w:style w:type="paragraph" w:styleId="HTML">
    <w:name w:val="HTML Preformatted"/>
    <w:basedOn w:val="a"/>
    <w:link w:val="HTML0"/>
    <w:uiPriority w:val="99"/>
    <w:unhideWhenUsed/>
    <w:rsid w:val="002C4F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ий HTML Знак"/>
    <w:basedOn w:val="a0"/>
    <w:link w:val="HTML"/>
    <w:uiPriority w:val="99"/>
    <w:rsid w:val="002C4F2D"/>
    <w:rPr>
      <w:rFonts w:ascii="Courier New" w:eastAsia="Times New Roman" w:hAnsi="Courier New" w:cs="Courier New"/>
      <w:sz w:val="20"/>
      <w:szCs w:val="20"/>
      <w:lang w:eastAsia="ru-RU"/>
    </w:rPr>
  </w:style>
  <w:style w:type="paragraph" w:customStyle="1" w:styleId="12">
    <w:name w:val="Без интервала1"/>
    <w:uiPriority w:val="99"/>
    <w:qFormat/>
    <w:rsid w:val="00843243"/>
    <w:pPr>
      <w:spacing w:after="0" w:line="240" w:lineRule="auto"/>
    </w:pPr>
    <w:rPr>
      <w:rFonts w:ascii="Calibri" w:eastAsia="Calibri" w:hAnsi="Calibri" w:cs="Times New Roman"/>
      <w:lang w:val="uk-UA"/>
    </w:rPr>
  </w:style>
  <w:style w:type="paragraph" w:styleId="a4">
    <w:name w:val="No Spacing"/>
    <w:qFormat/>
    <w:rsid w:val="00716B53"/>
    <w:pPr>
      <w:spacing w:after="0" w:line="240" w:lineRule="auto"/>
    </w:pPr>
    <w:rPr>
      <w:rFonts w:ascii="Calibri" w:eastAsia="Calibri" w:hAnsi="Calibri" w:cs="Times New Roman"/>
      <w:lang w:val="uk-UA"/>
    </w:rPr>
  </w:style>
  <w:style w:type="paragraph" w:styleId="a5">
    <w:name w:val="Body Text"/>
    <w:basedOn w:val="a"/>
    <w:link w:val="a6"/>
    <w:uiPriority w:val="1"/>
    <w:qFormat/>
    <w:rsid w:val="00C507A8"/>
    <w:pPr>
      <w:widowControl w:val="0"/>
      <w:autoSpaceDE w:val="0"/>
      <w:autoSpaceDN w:val="0"/>
    </w:pPr>
    <w:rPr>
      <w:lang w:eastAsia="en-US"/>
    </w:rPr>
  </w:style>
  <w:style w:type="character" w:customStyle="1" w:styleId="a6">
    <w:name w:val="Основний текст Знак"/>
    <w:basedOn w:val="a0"/>
    <w:link w:val="a5"/>
    <w:uiPriority w:val="1"/>
    <w:rsid w:val="00C507A8"/>
    <w:rPr>
      <w:rFonts w:ascii="Times New Roman" w:eastAsia="Times New Roman" w:hAnsi="Times New Roman" w:cs="Times New Roman"/>
      <w:sz w:val="24"/>
      <w:szCs w:val="24"/>
    </w:rPr>
  </w:style>
  <w:style w:type="paragraph" w:styleId="a7">
    <w:name w:val="List Paragraph"/>
    <w:basedOn w:val="a"/>
    <w:uiPriority w:val="1"/>
    <w:qFormat/>
    <w:rsid w:val="00C507A8"/>
    <w:pPr>
      <w:widowControl w:val="0"/>
      <w:autoSpaceDE w:val="0"/>
      <w:autoSpaceDN w:val="0"/>
      <w:ind w:left="237"/>
    </w:pPr>
    <w:rPr>
      <w:sz w:val="22"/>
      <w:szCs w:val="22"/>
      <w:lang w:eastAsia="en-US"/>
    </w:rPr>
  </w:style>
  <w:style w:type="paragraph" w:customStyle="1" w:styleId="1">
    <w:name w:val="Стиль1"/>
    <w:basedOn w:val="a5"/>
    <w:link w:val="13"/>
    <w:uiPriority w:val="1"/>
    <w:qFormat/>
    <w:rsid w:val="00C507A8"/>
    <w:pPr>
      <w:numPr>
        <w:numId w:val="1"/>
      </w:numPr>
      <w:tabs>
        <w:tab w:val="left" w:pos="1348"/>
        <w:tab w:val="left" w:pos="3482"/>
        <w:tab w:val="left" w:pos="4364"/>
        <w:tab w:val="left" w:pos="6791"/>
        <w:tab w:val="left" w:pos="8178"/>
        <w:tab w:val="left" w:pos="9566"/>
      </w:tabs>
      <w:ind w:right="550"/>
    </w:pPr>
    <w:rPr>
      <w:lang w:val="uk-UA"/>
    </w:rPr>
  </w:style>
  <w:style w:type="character" w:customStyle="1" w:styleId="13">
    <w:name w:val="Стиль1 Знак"/>
    <w:basedOn w:val="a6"/>
    <w:link w:val="1"/>
    <w:uiPriority w:val="1"/>
    <w:rsid w:val="007B3008"/>
    <w:rPr>
      <w:rFonts w:ascii="Times New Roman" w:eastAsia="Times New Roman" w:hAnsi="Times New Roman" w:cs="Times New Roman"/>
      <w:sz w:val="24"/>
      <w:szCs w:val="24"/>
      <w:lang w:val="uk-UA"/>
    </w:rPr>
  </w:style>
  <w:style w:type="paragraph" w:styleId="2">
    <w:name w:val="Body Text 2"/>
    <w:basedOn w:val="a"/>
    <w:link w:val="20"/>
    <w:rsid w:val="008E224D"/>
    <w:pPr>
      <w:spacing w:after="120" w:line="480" w:lineRule="auto"/>
    </w:pPr>
  </w:style>
  <w:style w:type="character" w:customStyle="1" w:styleId="20">
    <w:name w:val="Основний текст 2 Знак"/>
    <w:basedOn w:val="a0"/>
    <w:link w:val="2"/>
    <w:rsid w:val="008E224D"/>
    <w:rPr>
      <w:rFonts w:ascii="Times New Roman" w:eastAsia="Times New Roman" w:hAnsi="Times New Roman" w:cs="Times New Roman"/>
      <w:sz w:val="24"/>
      <w:szCs w:val="24"/>
      <w:lang w:eastAsia="ru-RU"/>
    </w:rPr>
  </w:style>
  <w:style w:type="table" w:styleId="a8">
    <w:name w:val="Table Grid"/>
    <w:basedOn w:val="a1"/>
    <w:uiPriority w:val="39"/>
    <w:rsid w:val="002E538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2">
    <w:name w:val="Font Style12"/>
    <w:basedOn w:val="a0"/>
    <w:rsid w:val="002E538D"/>
    <w:rPr>
      <w:rFonts w:ascii="Times New Roman" w:hAnsi="Times New Roman" w:cs="Times New Roman"/>
      <w:sz w:val="16"/>
      <w:szCs w:val="16"/>
    </w:rPr>
  </w:style>
  <w:style w:type="character" w:styleId="a9">
    <w:name w:val="Hyperlink"/>
    <w:basedOn w:val="a0"/>
    <w:uiPriority w:val="99"/>
    <w:unhideWhenUsed/>
    <w:rsid w:val="002E538D"/>
    <w:rPr>
      <w:color w:val="0000FF"/>
      <w:u w:val="single"/>
    </w:rPr>
  </w:style>
  <w:style w:type="paragraph" w:styleId="aa">
    <w:name w:val="header"/>
    <w:basedOn w:val="a"/>
    <w:link w:val="ab"/>
    <w:uiPriority w:val="99"/>
    <w:unhideWhenUsed/>
    <w:rsid w:val="002E538D"/>
    <w:pPr>
      <w:tabs>
        <w:tab w:val="center" w:pos="4677"/>
        <w:tab w:val="right" w:pos="9355"/>
      </w:tabs>
    </w:pPr>
  </w:style>
  <w:style w:type="character" w:customStyle="1" w:styleId="ab">
    <w:name w:val="Верхній колонтитул Знак"/>
    <w:basedOn w:val="a0"/>
    <w:link w:val="aa"/>
    <w:uiPriority w:val="99"/>
    <w:rsid w:val="002E538D"/>
    <w:rPr>
      <w:rFonts w:ascii="Times New Roman" w:eastAsia="Times New Roman" w:hAnsi="Times New Roman" w:cs="Times New Roman"/>
      <w:sz w:val="24"/>
      <w:szCs w:val="24"/>
      <w:lang w:eastAsia="ru-RU"/>
    </w:rPr>
  </w:style>
  <w:style w:type="paragraph" w:styleId="ac">
    <w:name w:val="footer"/>
    <w:basedOn w:val="a"/>
    <w:link w:val="ad"/>
    <w:uiPriority w:val="99"/>
    <w:unhideWhenUsed/>
    <w:rsid w:val="002E538D"/>
    <w:pPr>
      <w:tabs>
        <w:tab w:val="center" w:pos="4677"/>
        <w:tab w:val="right" w:pos="9355"/>
      </w:tabs>
    </w:pPr>
  </w:style>
  <w:style w:type="character" w:customStyle="1" w:styleId="ad">
    <w:name w:val="Нижній колонтитул Знак"/>
    <w:basedOn w:val="a0"/>
    <w:link w:val="ac"/>
    <w:uiPriority w:val="99"/>
    <w:rsid w:val="002E538D"/>
    <w:rPr>
      <w:rFonts w:ascii="Times New Roman" w:eastAsia="Times New Roman" w:hAnsi="Times New Roman" w:cs="Times New Roman"/>
      <w:sz w:val="24"/>
      <w:szCs w:val="24"/>
      <w:lang w:eastAsia="ru-RU"/>
    </w:rPr>
  </w:style>
  <w:style w:type="character" w:styleId="ae">
    <w:name w:val="Emphasis"/>
    <w:basedOn w:val="a0"/>
    <w:uiPriority w:val="20"/>
    <w:qFormat/>
    <w:rsid w:val="002E538D"/>
    <w:rPr>
      <w:i/>
      <w:iCs/>
    </w:rPr>
  </w:style>
  <w:style w:type="character" w:styleId="af">
    <w:name w:val="Strong"/>
    <w:basedOn w:val="a0"/>
    <w:uiPriority w:val="22"/>
    <w:qFormat/>
    <w:rsid w:val="002E538D"/>
    <w:rPr>
      <w:b/>
      <w:bCs/>
    </w:rPr>
  </w:style>
  <w:style w:type="character" w:customStyle="1" w:styleId="al-author-delim">
    <w:name w:val="al-author-delim"/>
    <w:basedOn w:val="a0"/>
    <w:rsid w:val="002E538D"/>
  </w:style>
  <w:style w:type="character" w:customStyle="1" w:styleId="anchor-text">
    <w:name w:val="anchor-text"/>
    <w:basedOn w:val="a0"/>
    <w:rsid w:val="002E538D"/>
  </w:style>
  <w:style w:type="paragraph" w:styleId="af0">
    <w:name w:val="Balloon Text"/>
    <w:basedOn w:val="a"/>
    <w:link w:val="af1"/>
    <w:uiPriority w:val="99"/>
    <w:semiHidden/>
    <w:unhideWhenUsed/>
    <w:rsid w:val="00F10D43"/>
    <w:rPr>
      <w:rFonts w:ascii="Tahoma" w:eastAsia="Calibri" w:hAnsi="Tahoma" w:cs="Tahoma"/>
      <w:sz w:val="16"/>
      <w:szCs w:val="16"/>
      <w:lang w:val="uk-UA" w:eastAsia="en-US"/>
    </w:rPr>
  </w:style>
  <w:style w:type="character" w:customStyle="1" w:styleId="af1">
    <w:name w:val="Текст у виносці Знак"/>
    <w:basedOn w:val="a0"/>
    <w:link w:val="af0"/>
    <w:uiPriority w:val="99"/>
    <w:semiHidden/>
    <w:rsid w:val="00F10D43"/>
    <w:rPr>
      <w:rFonts w:ascii="Tahoma" w:eastAsia="Calibri" w:hAnsi="Tahoma" w:cs="Tahoma"/>
      <w:sz w:val="16"/>
      <w:szCs w:val="16"/>
      <w:lang w:val="uk-UA"/>
    </w:rPr>
  </w:style>
  <w:style w:type="paragraph" w:customStyle="1" w:styleId="ArticleBodytext">
    <w:name w:val="Article Body text"/>
    <w:rsid w:val="00F10D43"/>
    <w:pPr>
      <w:widowControl w:val="0"/>
      <w:spacing w:after="0" w:line="240" w:lineRule="auto"/>
      <w:ind w:firstLine="340"/>
      <w:jc w:val="both"/>
    </w:pPr>
    <w:rPr>
      <w:rFonts w:ascii="Times New Roman" w:eastAsia="Times New Roman" w:hAnsi="Times New Roman" w:cs="Times New Roman"/>
      <w:bCs/>
      <w:iCs/>
      <w:sz w:val="20"/>
      <w:szCs w:val="20"/>
      <w:lang w:val="en-US" w:eastAsia="ru-RU"/>
    </w:rPr>
  </w:style>
  <w:style w:type="paragraph" w:customStyle="1" w:styleId="Body">
    <w:name w:val="Body"/>
    <w:basedOn w:val="a"/>
    <w:rsid w:val="00DC075C"/>
    <w:pPr>
      <w:spacing w:line="360" w:lineRule="auto"/>
      <w:ind w:firstLine="709"/>
      <w:jc w:val="both"/>
    </w:pPr>
    <w:rPr>
      <w:szCs w:val="28"/>
      <w:lang w:val="uk-UA" w:eastAsia="uk-UA"/>
    </w:rPr>
  </w:style>
  <w:style w:type="paragraph" w:styleId="af2">
    <w:name w:val="Normal (Web)"/>
    <w:basedOn w:val="a"/>
    <w:uiPriority w:val="99"/>
    <w:unhideWhenUsed/>
    <w:rsid w:val="00044A2D"/>
    <w:pPr>
      <w:spacing w:before="100" w:beforeAutospacing="1" w:after="100" w:afterAutospacing="1"/>
    </w:pPr>
    <w:rPr>
      <w:lang w:val="en-US" w:eastAsia="en-US"/>
    </w:rPr>
  </w:style>
  <w:style w:type="character" w:customStyle="1" w:styleId="nowrap">
    <w:name w:val="nowrap"/>
    <w:rsid w:val="00044A2D"/>
  </w:style>
  <w:style w:type="character" w:customStyle="1" w:styleId="authors-info">
    <w:name w:val="authors-info"/>
    <w:rsid w:val="00044A2D"/>
  </w:style>
  <w:style w:type="character" w:customStyle="1" w:styleId="blue-tooltip">
    <w:name w:val="blue-tooltip"/>
    <w:rsid w:val="00044A2D"/>
  </w:style>
  <w:style w:type="character" w:customStyle="1" w:styleId="englishtitle">
    <w:name w:val="englishtitle"/>
    <w:rsid w:val="00044A2D"/>
  </w:style>
  <w:style w:type="character" w:styleId="af3">
    <w:name w:val="Placeholder Text"/>
    <w:basedOn w:val="a0"/>
    <w:uiPriority w:val="99"/>
    <w:semiHidden/>
    <w:rsid w:val="00044A2D"/>
    <w:rPr>
      <w:color w:val="808080"/>
    </w:rPr>
  </w:style>
  <w:style w:type="paragraph" w:customStyle="1" w:styleId="TableParagraph">
    <w:name w:val="Table Paragraph"/>
    <w:basedOn w:val="a"/>
    <w:uiPriority w:val="1"/>
    <w:qFormat/>
    <w:rsid w:val="00044A2D"/>
    <w:pPr>
      <w:widowControl w:val="0"/>
      <w:autoSpaceDE w:val="0"/>
      <w:autoSpaceDN w:val="0"/>
    </w:pPr>
    <w:rPr>
      <w:sz w:val="22"/>
      <w:szCs w:val="22"/>
      <w:lang w:val="uk-UA" w:eastAsia="en-US"/>
    </w:rPr>
  </w:style>
  <w:style w:type="table" w:customStyle="1" w:styleId="TableNormal">
    <w:name w:val="Table Normal"/>
    <w:uiPriority w:val="2"/>
    <w:semiHidden/>
    <w:unhideWhenUsed/>
    <w:qFormat/>
    <w:rsid w:val="00044A2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line-clamp-1">
    <w:name w:val="line-clamp-1"/>
    <w:basedOn w:val="a0"/>
    <w:rsid w:val="001442FC"/>
  </w:style>
  <w:style w:type="character" w:customStyle="1" w:styleId="rynqvb">
    <w:name w:val="rynqvb"/>
    <w:basedOn w:val="a0"/>
    <w:rsid w:val="006A62BA"/>
  </w:style>
  <w:style w:type="character" w:customStyle="1" w:styleId="apple-converted-space">
    <w:name w:val="apple-converted-space"/>
    <w:basedOn w:val="a0"/>
    <w:rsid w:val="003176BF"/>
  </w:style>
  <w:style w:type="character" w:customStyle="1" w:styleId="katex-mathml">
    <w:name w:val="katex-mathml"/>
    <w:basedOn w:val="a0"/>
    <w:rsid w:val="003176BF"/>
  </w:style>
  <w:style w:type="character" w:customStyle="1" w:styleId="mord">
    <w:name w:val="mord"/>
    <w:basedOn w:val="a0"/>
    <w:rsid w:val="003176BF"/>
  </w:style>
  <w:style w:type="character" w:customStyle="1" w:styleId="vlist-s">
    <w:name w:val="vlist-s"/>
    <w:basedOn w:val="a0"/>
    <w:rsid w:val="003176BF"/>
  </w:style>
  <w:style w:type="character" w:customStyle="1" w:styleId="mopen">
    <w:name w:val="mopen"/>
    <w:basedOn w:val="a0"/>
    <w:rsid w:val="00900CCE"/>
  </w:style>
  <w:style w:type="character" w:customStyle="1" w:styleId="mpunct">
    <w:name w:val="mpunct"/>
    <w:basedOn w:val="a0"/>
    <w:rsid w:val="00900CCE"/>
  </w:style>
  <w:style w:type="character" w:customStyle="1" w:styleId="mclose">
    <w:name w:val="mclose"/>
    <w:basedOn w:val="a0"/>
    <w:rsid w:val="00900CCE"/>
  </w:style>
  <w:style w:type="table" w:customStyle="1" w:styleId="TableNormal1">
    <w:name w:val="Table Normal1"/>
    <w:uiPriority w:val="2"/>
    <w:semiHidden/>
    <w:unhideWhenUsed/>
    <w:qFormat/>
    <w:rsid w:val="001A48C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f4">
    <w:name w:val="annotation reference"/>
    <w:basedOn w:val="a0"/>
    <w:uiPriority w:val="99"/>
    <w:semiHidden/>
    <w:unhideWhenUsed/>
    <w:rsid w:val="00CD4683"/>
    <w:rPr>
      <w:sz w:val="16"/>
      <w:szCs w:val="16"/>
    </w:rPr>
  </w:style>
  <w:style w:type="paragraph" w:styleId="af5">
    <w:name w:val="annotation text"/>
    <w:basedOn w:val="a"/>
    <w:link w:val="af6"/>
    <w:uiPriority w:val="99"/>
    <w:unhideWhenUsed/>
    <w:rsid w:val="00CD4683"/>
    <w:rPr>
      <w:sz w:val="20"/>
      <w:szCs w:val="20"/>
    </w:rPr>
  </w:style>
  <w:style w:type="character" w:customStyle="1" w:styleId="af6">
    <w:name w:val="Текст примітки Знак"/>
    <w:basedOn w:val="a0"/>
    <w:link w:val="af5"/>
    <w:uiPriority w:val="99"/>
    <w:rsid w:val="00CD4683"/>
    <w:rPr>
      <w:rFonts w:ascii="Times New Roman" w:eastAsia="Times New Roman" w:hAnsi="Times New Roman" w:cs="Times New Roman"/>
      <w:sz w:val="20"/>
      <w:szCs w:val="20"/>
      <w:lang w:eastAsia="ru-RU"/>
    </w:rPr>
  </w:style>
  <w:style w:type="character" w:customStyle="1" w:styleId="af7">
    <w:name w:val="Тема примітки Знак"/>
    <w:basedOn w:val="af6"/>
    <w:link w:val="af8"/>
    <w:uiPriority w:val="99"/>
    <w:semiHidden/>
    <w:rsid w:val="00CD4683"/>
    <w:rPr>
      <w:rFonts w:ascii="Times New Roman" w:eastAsia="Times New Roman" w:hAnsi="Times New Roman" w:cs="Times New Roman"/>
      <w:b/>
      <w:bCs/>
      <w:sz w:val="20"/>
      <w:szCs w:val="20"/>
      <w:lang w:eastAsia="ru-RU"/>
    </w:rPr>
  </w:style>
  <w:style w:type="paragraph" w:styleId="af8">
    <w:name w:val="annotation subject"/>
    <w:basedOn w:val="af5"/>
    <w:next w:val="af5"/>
    <w:link w:val="af7"/>
    <w:uiPriority w:val="99"/>
    <w:semiHidden/>
    <w:unhideWhenUsed/>
    <w:rsid w:val="00CD4683"/>
    <w:rPr>
      <w:b/>
      <w:bCs/>
    </w:rPr>
  </w:style>
  <w:style w:type="paragraph" w:styleId="af9">
    <w:name w:val="Revision"/>
    <w:hidden/>
    <w:uiPriority w:val="99"/>
    <w:semiHidden/>
    <w:rsid w:val="00B1056D"/>
    <w:pPr>
      <w:spacing w:after="0"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067059">
      <w:bodyDiv w:val="1"/>
      <w:marLeft w:val="0"/>
      <w:marRight w:val="0"/>
      <w:marTop w:val="0"/>
      <w:marBottom w:val="0"/>
      <w:divBdr>
        <w:top w:val="none" w:sz="0" w:space="0" w:color="auto"/>
        <w:left w:val="none" w:sz="0" w:space="0" w:color="auto"/>
        <w:bottom w:val="none" w:sz="0" w:space="0" w:color="auto"/>
        <w:right w:val="none" w:sz="0" w:space="0" w:color="auto"/>
      </w:divBdr>
      <w:divsChild>
        <w:div w:id="1851021449">
          <w:marLeft w:val="0"/>
          <w:marRight w:val="0"/>
          <w:marTop w:val="0"/>
          <w:marBottom w:val="0"/>
          <w:divBdr>
            <w:top w:val="none" w:sz="0" w:space="0" w:color="auto"/>
            <w:left w:val="none" w:sz="0" w:space="0" w:color="auto"/>
            <w:bottom w:val="none" w:sz="0" w:space="0" w:color="auto"/>
            <w:right w:val="none" w:sz="0" w:space="0" w:color="auto"/>
          </w:divBdr>
          <w:divsChild>
            <w:div w:id="541014697">
              <w:marLeft w:val="0"/>
              <w:marRight w:val="0"/>
              <w:marTop w:val="0"/>
              <w:marBottom w:val="0"/>
              <w:divBdr>
                <w:top w:val="none" w:sz="0" w:space="0" w:color="auto"/>
                <w:left w:val="none" w:sz="0" w:space="0" w:color="auto"/>
                <w:bottom w:val="none" w:sz="0" w:space="0" w:color="auto"/>
                <w:right w:val="none" w:sz="0" w:space="0" w:color="auto"/>
              </w:divBdr>
              <w:divsChild>
                <w:div w:id="1952980418">
                  <w:marLeft w:val="0"/>
                  <w:marRight w:val="0"/>
                  <w:marTop w:val="0"/>
                  <w:marBottom w:val="0"/>
                  <w:divBdr>
                    <w:top w:val="none" w:sz="0" w:space="0" w:color="auto"/>
                    <w:left w:val="none" w:sz="0" w:space="0" w:color="auto"/>
                    <w:bottom w:val="none" w:sz="0" w:space="0" w:color="auto"/>
                    <w:right w:val="none" w:sz="0" w:space="0" w:color="auto"/>
                  </w:divBdr>
                  <w:divsChild>
                    <w:div w:id="76692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453168">
          <w:marLeft w:val="0"/>
          <w:marRight w:val="0"/>
          <w:marTop w:val="0"/>
          <w:marBottom w:val="0"/>
          <w:divBdr>
            <w:top w:val="none" w:sz="0" w:space="0" w:color="auto"/>
            <w:left w:val="none" w:sz="0" w:space="0" w:color="auto"/>
            <w:bottom w:val="none" w:sz="0" w:space="0" w:color="auto"/>
            <w:right w:val="none" w:sz="0" w:space="0" w:color="auto"/>
          </w:divBdr>
          <w:divsChild>
            <w:div w:id="937754797">
              <w:marLeft w:val="0"/>
              <w:marRight w:val="0"/>
              <w:marTop w:val="0"/>
              <w:marBottom w:val="0"/>
              <w:divBdr>
                <w:top w:val="none" w:sz="0" w:space="0" w:color="auto"/>
                <w:left w:val="none" w:sz="0" w:space="0" w:color="auto"/>
                <w:bottom w:val="none" w:sz="0" w:space="0" w:color="auto"/>
                <w:right w:val="none" w:sz="0" w:space="0" w:color="auto"/>
              </w:divBdr>
              <w:divsChild>
                <w:div w:id="690957453">
                  <w:marLeft w:val="0"/>
                  <w:marRight w:val="0"/>
                  <w:marTop w:val="0"/>
                  <w:marBottom w:val="0"/>
                  <w:divBdr>
                    <w:top w:val="none" w:sz="0" w:space="0" w:color="auto"/>
                    <w:left w:val="none" w:sz="0" w:space="0" w:color="auto"/>
                    <w:bottom w:val="none" w:sz="0" w:space="0" w:color="auto"/>
                    <w:right w:val="none" w:sz="0" w:space="0" w:color="auto"/>
                  </w:divBdr>
                  <w:divsChild>
                    <w:div w:id="3379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0538">
      <w:bodyDiv w:val="1"/>
      <w:marLeft w:val="0"/>
      <w:marRight w:val="0"/>
      <w:marTop w:val="0"/>
      <w:marBottom w:val="0"/>
      <w:divBdr>
        <w:top w:val="none" w:sz="0" w:space="0" w:color="auto"/>
        <w:left w:val="none" w:sz="0" w:space="0" w:color="auto"/>
        <w:bottom w:val="none" w:sz="0" w:space="0" w:color="auto"/>
        <w:right w:val="none" w:sz="0" w:space="0" w:color="auto"/>
      </w:divBdr>
    </w:div>
    <w:div w:id="152719541">
      <w:bodyDiv w:val="1"/>
      <w:marLeft w:val="0"/>
      <w:marRight w:val="0"/>
      <w:marTop w:val="0"/>
      <w:marBottom w:val="0"/>
      <w:divBdr>
        <w:top w:val="none" w:sz="0" w:space="0" w:color="auto"/>
        <w:left w:val="none" w:sz="0" w:space="0" w:color="auto"/>
        <w:bottom w:val="none" w:sz="0" w:space="0" w:color="auto"/>
        <w:right w:val="none" w:sz="0" w:space="0" w:color="auto"/>
      </w:divBdr>
    </w:div>
    <w:div w:id="222835387">
      <w:bodyDiv w:val="1"/>
      <w:marLeft w:val="0"/>
      <w:marRight w:val="0"/>
      <w:marTop w:val="0"/>
      <w:marBottom w:val="0"/>
      <w:divBdr>
        <w:top w:val="none" w:sz="0" w:space="0" w:color="auto"/>
        <w:left w:val="none" w:sz="0" w:space="0" w:color="auto"/>
        <w:bottom w:val="none" w:sz="0" w:space="0" w:color="auto"/>
        <w:right w:val="none" w:sz="0" w:space="0" w:color="auto"/>
      </w:divBdr>
    </w:div>
    <w:div w:id="520553309">
      <w:bodyDiv w:val="1"/>
      <w:marLeft w:val="0"/>
      <w:marRight w:val="0"/>
      <w:marTop w:val="0"/>
      <w:marBottom w:val="0"/>
      <w:divBdr>
        <w:top w:val="none" w:sz="0" w:space="0" w:color="auto"/>
        <w:left w:val="none" w:sz="0" w:space="0" w:color="auto"/>
        <w:bottom w:val="none" w:sz="0" w:space="0" w:color="auto"/>
        <w:right w:val="none" w:sz="0" w:space="0" w:color="auto"/>
      </w:divBdr>
    </w:div>
    <w:div w:id="601300990">
      <w:bodyDiv w:val="1"/>
      <w:marLeft w:val="0"/>
      <w:marRight w:val="0"/>
      <w:marTop w:val="0"/>
      <w:marBottom w:val="0"/>
      <w:divBdr>
        <w:top w:val="none" w:sz="0" w:space="0" w:color="auto"/>
        <w:left w:val="none" w:sz="0" w:space="0" w:color="auto"/>
        <w:bottom w:val="none" w:sz="0" w:space="0" w:color="auto"/>
        <w:right w:val="none" w:sz="0" w:space="0" w:color="auto"/>
      </w:divBdr>
    </w:div>
    <w:div w:id="1407143143">
      <w:bodyDiv w:val="1"/>
      <w:marLeft w:val="0"/>
      <w:marRight w:val="0"/>
      <w:marTop w:val="0"/>
      <w:marBottom w:val="0"/>
      <w:divBdr>
        <w:top w:val="none" w:sz="0" w:space="0" w:color="auto"/>
        <w:left w:val="none" w:sz="0" w:space="0" w:color="auto"/>
        <w:bottom w:val="none" w:sz="0" w:space="0" w:color="auto"/>
        <w:right w:val="none" w:sz="0" w:space="0" w:color="auto"/>
      </w:divBdr>
    </w:div>
    <w:div w:id="1962765553">
      <w:bodyDiv w:val="1"/>
      <w:marLeft w:val="0"/>
      <w:marRight w:val="0"/>
      <w:marTop w:val="0"/>
      <w:marBottom w:val="0"/>
      <w:divBdr>
        <w:top w:val="none" w:sz="0" w:space="0" w:color="auto"/>
        <w:left w:val="none" w:sz="0" w:space="0" w:color="auto"/>
        <w:bottom w:val="none" w:sz="0" w:space="0" w:color="auto"/>
        <w:right w:val="none" w:sz="0" w:space="0" w:color="auto"/>
      </w:divBdr>
    </w:div>
    <w:div w:id="2117169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jpeg"/><Relationship Id="rId21" Type="http://schemas.openxmlformats.org/officeDocument/2006/relationships/hyperlink" Target="https://uk.wikipedia.org/wiki/%D0%A0%D0%B0%D0%B4%D1%96%D0%BE%D0%B0%D0%BA%D1%82%D0%B8%D0%B2%D0%BD%D1%96%D1%81%D1%82%D1%8C" TargetMode="External"/><Relationship Id="rId42" Type="http://schemas.openxmlformats.org/officeDocument/2006/relationships/image" Target="media/image16.jpeg"/><Relationship Id="rId63" Type="http://schemas.openxmlformats.org/officeDocument/2006/relationships/image" Target="media/image36.png"/><Relationship Id="rId84" Type="http://schemas.openxmlformats.org/officeDocument/2006/relationships/oleObject" Target="embeddings/oleObject6.bin"/><Relationship Id="rId138" Type="http://schemas.openxmlformats.org/officeDocument/2006/relationships/oleObject" Target="embeddings/oleObject27.bin"/><Relationship Id="rId159" Type="http://schemas.openxmlformats.org/officeDocument/2006/relationships/image" Target="media/image103.png"/><Relationship Id="rId170" Type="http://schemas.openxmlformats.org/officeDocument/2006/relationships/hyperlink" Target="https://doi.org/10.1016/B978-0-12-375090-7.00009-8" TargetMode="External"/><Relationship Id="rId191" Type="http://schemas.openxmlformats.org/officeDocument/2006/relationships/hyperlink" Target="https://doi.org/10.15407/jnpae2021.01.056" TargetMode="External"/><Relationship Id="rId205" Type="http://schemas.openxmlformats.org/officeDocument/2006/relationships/fontTable" Target="fontTable.xml"/><Relationship Id="rId107" Type="http://schemas.openxmlformats.org/officeDocument/2006/relationships/image" Target="media/image67.wmf"/><Relationship Id="rId11" Type="http://schemas.openxmlformats.org/officeDocument/2006/relationships/hyperlink" Target="https://doi.org/10.15407/spqeo25.02.179" TargetMode="External"/><Relationship Id="rId32" Type="http://schemas.openxmlformats.org/officeDocument/2006/relationships/image" Target="media/image6.jpeg"/><Relationship Id="rId53" Type="http://schemas.openxmlformats.org/officeDocument/2006/relationships/image" Target="media/image27.png"/><Relationship Id="rId74" Type="http://schemas.openxmlformats.org/officeDocument/2006/relationships/image" Target="media/image46.jpeg"/><Relationship Id="rId128" Type="http://schemas.openxmlformats.org/officeDocument/2006/relationships/image" Target="media/image79.wmf"/><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58.jpeg"/><Relationship Id="rId160" Type="http://schemas.openxmlformats.org/officeDocument/2006/relationships/image" Target="media/image104.png"/><Relationship Id="rId181" Type="http://schemas.openxmlformats.org/officeDocument/2006/relationships/hyperlink" Target="https://doi.org/10.1063/1.331649" TargetMode="External"/><Relationship Id="rId22" Type="http://schemas.openxmlformats.org/officeDocument/2006/relationships/hyperlink" Target="https://uk.wikipedia.org/wiki/%D0%92%D1%96%D0%B4%D1%81%D1%82%D0%B0%D0%BD%D1%8C" TargetMode="External"/><Relationship Id="rId43" Type="http://schemas.openxmlformats.org/officeDocument/2006/relationships/image" Target="media/image17.jpeg"/><Relationship Id="rId64" Type="http://schemas.openxmlformats.org/officeDocument/2006/relationships/image" Target="media/image37.png"/><Relationship Id="rId118" Type="http://schemas.openxmlformats.org/officeDocument/2006/relationships/image" Target="media/image74.wmf"/><Relationship Id="rId139" Type="http://schemas.openxmlformats.org/officeDocument/2006/relationships/image" Target="media/image85.jpeg"/><Relationship Id="rId85" Type="http://schemas.openxmlformats.org/officeDocument/2006/relationships/oleObject" Target="embeddings/oleObject7.bin"/><Relationship Id="rId150" Type="http://schemas.openxmlformats.org/officeDocument/2006/relationships/image" Target="media/image94.jpeg"/><Relationship Id="rId171" Type="http://schemas.openxmlformats.org/officeDocument/2006/relationships/hyperlink" Target="https://electronics360.globalspec.com/article/12615" TargetMode="External"/><Relationship Id="rId192" Type="http://schemas.openxmlformats.org/officeDocument/2006/relationships/hyperlink" Target="https://doi.org/10.15407/jnpae2021.02.143" TargetMode="External"/><Relationship Id="rId206" Type="http://schemas.microsoft.com/office/2011/relationships/people" Target="people.xml"/><Relationship Id="rId12" Type="http://schemas.openxmlformats.org/officeDocument/2006/relationships/hyperlink" Target="https://doi.org/10.15407/jnpae2023.01.027" TargetMode="External"/><Relationship Id="rId33" Type="http://schemas.openxmlformats.org/officeDocument/2006/relationships/image" Target="media/image7.jpeg"/><Relationship Id="rId108" Type="http://schemas.openxmlformats.org/officeDocument/2006/relationships/oleObject" Target="embeddings/oleObject14.bin"/><Relationship Id="rId129" Type="http://schemas.openxmlformats.org/officeDocument/2006/relationships/oleObject" Target="embeddings/oleObject23.bin"/><Relationship Id="rId54" Type="http://schemas.openxmlformats.org/officeDocument/2006/relationships/image" Target="media/image28.png"/><Relationship Id="rId75" Type="http://schemas.openxmlformats.org/officeDocument/2006/relationships/image" Target="media/image47.wmf"/><Relationship Id="rId96" Type="http://schemas.openxmlformats.org/officeDocument/2006/relationships/image" Target="media/image59.jpeg"/><Relationship Id="rId140" Type="http://schemas.openxmlformats.org/officeDocument/2006/relationships/image" Target="media/image86.wmf"/><Relationship Id="rId161" Type="http://schemas.openxmlformats.org/officeDocument/2006/relationships/image" Target="media/image105.png"/><Relationship Id="rId182" Type="http://schemas.openxmlformats.org/officeDocument/2006/relationships/hyperlink" Target="https://doi.org/10.15407/spqeo23.02.201" TargetMode="External"/><Relationship Id="rId6" Type="http://schemas.openxmlformats.org/officeDocument/2006/relationships/footnotes" Target="footnotes.xml"/><Relationship Id="rId23" Type="http://schemas.openxmlformats.org/officeDocument/2006/relationships/hyperlink" Target="https://uk.wikipedia.org/wiki/%D0%9C%D0%B5%D1%82%D1%80" TargetMode="External"/><Relationship Id="rId119" Type="http://schemas.openxmlformats.org/officeDocument/2006/relationships/oleObject" Target="embeddings/oleObject18.bin"/><Relationship Id="rId44" Type="http://schemas.openxmlformats.org/officeDocument/2006/relationships/image" Target="media/image18.png"/><Relationship Id="rId65" Type="http://schemas.openxmlformats.org/officeDocument/2006/relationships/image" Target="media/image38.png"/><Relationship Id="rId86" Type="http://schemas.openxmlformats.org/officeDocument/2006/relationships/image" Target="media/image52.jpeg"/><Relationship Id="rId130" Type="http://schemas.openxmlformats.org/officeDocument/2006/relationships/image" Target="media/image80.wmf"/><Relationship Id="rId151" Type="http://schemas.openxmlformats.org/officeDocument/2006/relationships/image" Target="media/image95.png"/><Relationship Id="rId172" Type="http://schemas.openxmlformats.org/officeDocument/2006/relationships/hyperlink" Target="http://nepp.nasa.gov/docuploads/D41D389D-04D4-4710-BBCFF24F4529B3B3/Dmg_Space-00.pdf" TargetMode="External"/><Relationship Id="rId193" Type="http://schemas.openxmlformats.org/officeDocument/2006/relationships/hyperlink" Target="https://doi.org/10.15407/spqeo27" TargetMode="External"/><Relationship Id="rId207" Type="http://schemas.openxmlformats.org/officeDocument/2006/relationships/theme" Target="theme/theme1.xml"/><Relationship Id="rId13" Type="http://schemas.openxmlformats.org/officeDocument/2006/relationships/hyperlink" Target="https://doi.org/10.15407/spqeo27" TargetMode="External"/><Relationship Id="rId109" Type="http://schemas.openxmlformats.org/officeDocument/2006/relationships/image" Target="media/image68.jpeg"/><Relationship Id="rId34" Type="http://schemas.openxmlformats.org/officeDocument/2006/relationships/image" Target="media/image8.jpeg"/><Relationship Id="rId55" Type="http://schemas.openxmlformats.org/officeDocument/2006/relationships/image" Target="media/image29.png"/><Relationship Id="rId76" Type="http://schemas.openxmlformats.org/officeDocument/2006/relationships/oleObject" Target="embeddings/oleObject2.bin"/><Relationship Id="rId97" Type="http://schemas.openxmlformats.org/officeDocument/2006/relationships/image" Target="media/image60.jpeg"/><Relationship Id="rId120" Type="http://schemas.openxmlformats.org/officeDocument/2006/relationships/image" Target="media/image75.wmf"/><Relationship Id="rId141" Type="http://schemas.openxmlformats.org/officeDocument/2006/relationships/oleObject" Target="embeddings/oleObject28.bin"/><Relationship Id="rId7" Type="http://schemas.openxmlformats.org/officeDocument/2006/relationships/endnotes" Target="endnotes.xml"/><Relationship Id="rId162" Type="http://schemas.openxmlformats.org/officeDocument/2006/relationships/hyperlink" Target="http://jnas.nbuv.gov.ua/en/source/yadf" TargetMode="External"/><Relationship Id="rId183" Type="http://schemas.openxmlformats.org/officeDocument/2006/relationships/hyperlink" Target="https://doi.org/10.1116/1.590818" TargetMode="External"/><Relationship Id="rId24" Type="http://schemas.openxmlformats.org/officeDocument/2006/relationships/hyperlink" Target="https://uk.wikipedia.org/wiki/%D0%9E%D0%B4%D0%B8%D0%BD%D0%B8%D1%86%D1%8F_%D0%B2%D0%B8%D0%BC%D1%96%D1%80%D1%8E%D0%B2%D0%B0%D0%BD%D0%BD%D1%8F"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oleObject" Target="embeddings/oleObject8.bin"/><Relationship Id="rId110" Type="http://schemas.openxmlformats.org/officeDocument/2006/relationships/image" Target="media/image69.wmf"/><Relationship Id="rId115" Type="http://schemas.openxmlformats.org/officeDocument/2006/relationships/image" Target="media/image72.wmf"/><Relationship Id="rId131" Type="http://schemas.openxmlformats.org/officeDocument/2006/relationships/oleObject" Target="embeddings/oleObject24.bin"/><Relationship Id="rId136" Type="http://schemas.openxmlformats.org/officeDocument/2006/relationships/oleObject" Target="embeddings/oleObject26.bin"/><Relationship Id="rId157" Type="http://schemas.openxmlformats.org/officeDocument/2006/relationships/image" Target="media/image101.png"/><Relationship Id="rId178" Type="http://schemas.openxmlformats.org/officeDocument/2006/relationships/hyperlink" Target="https://doi.org/10.1155/2015/236014" TargetMode="External"/><Relationship Id="rId61" Type="http://schemas.openxmlformats.org/officeDocument/2006/relationships/image" Target="media/image34.png"/><Relationship Id="rId82" Type="http://schemas.openxmlformats.org/officeDocument/2006/relationships/oleObject" Target="embeddings/oleObject5.bin"/><Relationship Id="rId152" Type="http://schemas.openxmlformats.org/officeDocument/2006/relationships/image" Target="media/image96.png"/><Relationship Id="rId173" Type="http://schemas.openxmlformats.org/officeDocument/2006/relationships/hyperlink" Target="http://ieeexplore.ieee.org/xpls/abs_all.jsp?arnumber=6357528" TargetMode="External"/><Relationship Id="rId194" Type="http://schemas.openxmlformats.org/officeDocument/2006/relationships/hyperlink" Target="https://doi.org/10.15407/jnpae2021.03.243" TargetMode="External"/><Relationship Id="rId199" Type="http://schemas.openxmlformats.org/officeDocument/2006/relationships/hyperlink" Target="https://doi.org/10.15407/jnpae2023.01.027" TargetMode="External"/><Relationship Id="rId203" Type="http://schemas.openxmlformats.org/officeDocument/2006/relationships/hyperlink" Target="https://doi.org/10.21175/rad.spr.abstr.book.2022.30.2" TargetMode="External"/><Relationship Id="rId19" Type="http://schemas.openxmlformats.org/officeDocument/2006/relationships/hyperlink" Target="https://uk.wikipedia.org/wiki/%D0%A0%D0%B0%D0%B4%D1%96%D0%BE%D0%B0%D0%BA%D1%82%D0%B8%D0%B2%D0%BD%D1%96%D1%81%D1%82%D1%8C" TargetMode="External"/><Relationship Id="rId14" Type="http://schemas.openxmlformats.org/officeDocument/2006/relationships/hyperlink" Target="https://doi.org/10.31651/2076-5851-2023-37-49"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hyperlink" Target="https://doi.org/10.1016/S0168-9002(03)01368-8" TargetMode="External"/><Relationship Id="rId77" Type="http://schemas.openxmlformats.org/officeDocument/2006/relationships/image" Target="media/image48.wmf"/><Relationship Id="rId100" Type="http://schemas.openxmlformats.org/officeDocument/2006/relationships/oleObject" Target="embeddings/oleObject11.bin"/><Relationship Id="rId105" Type="http://schemas.openxmlformats.org/officeDocument/2006/relationships/image" Target="media/image65.jpeg"/><Relationship Id="rId126" Type="http://schemas.openxmlformats.org/officeDocument/2006/relationships/image" Target="media/image78.wmf"/><Relationship Id="rId147" Type="http://schemas.openxmlformats.org/officeDocument/2006/relationships/image" Target="media/image91.png"/><Relationship Id="rId168" Type="http://schemas.openxmlformats.org/officeDocument/2006/relationships/hyperlink" Target="https://doi.org/10.3390/nano13182569" TargetMode="External"/><Relationship Id="rId8" Type="http://schemas.openxmlformats.org/officeDocument/2006/relationships/hyperlink" Target="https://doi.org/10.15407/jnpae2021.01.056" TargetMode="External"/><Relationship Id="rId51" Type="http://schemas.openxmlformats.org/officeDocument/2006/relationships/image" Target="media/image25.png"/><Relationship Id="rId72" Type="http://schemas.openxmlformats.org/officeDocument/2006/relationships/oleObject" Target="embeddings/oleObject1.bin"/><Relationship Id="rId93" Type="http://schemas.openxmlformats.org/officeDocument/2006/relationships/image" Target="media/image56.jpeg"/><Relationship Id="rId98" Type="http://schemas.openxmlformats.org/officeDocument/2006/relationships/image" Target="media/image61.jpeg"/><Relationship Id="rId121" Type="http://schemas.openxmlformats.org/officeDocument/2006/relationships/oleObject" Target="embeddings/oleObject19.bin"/><Relationship Id="rId142" Type="http://schemas.openxmlformats.org/officeDocument/2006/relationships/oleObject" Target="embeddings/oleObject29.bin"/><Relationship Id="rId163" Type="http://schemas.openxmlformats.org/officeDocument/2006/relationships/hyperlink" Target="http://nbuv.gov.ua/UJRN/yadf_2015_16_3_5" TargetMode="External"/><Relationship Id="rId184" Type="http://schemas.openxmlformats.org/officeDocument/2006/relationships/hyperlink" Target="https://doi.org/10.1364/OE.384139" TargetMode="External"/><Relationship Id="rId189" Type="http://schemas.openxmlformats.org/officeDocument/2006/relationships/hyperlink" Target="https://doi.org/10.1038/s41598-019-49727-4" TargetMode="External"/><Relationship Id="rId3" Type="http://schemas.openxmlformats.org/officeDocument/2006/relationships/styles" Target="styles.xml"/><Relationship Id="rId25" Type="http://schemas.openxmlformats.org/officeDocument/2006/relationships/hyperlink" Target="https://uk.wikipedia.org/wiki/%D0%86%D0%BE%D0%BD%D1%96%D0%B7%D1%83%D1%8E%D1%87%D0%B5_%D0%B2%D0%B8%D0%BF%D1%80%D0%BE%D0%BC%D1%96%D0%BD%D1%8E%D0%B2%D0%B0%D0%BD%D0%BD%D1%8F" TargetMode="External"/><Relationship Id="rId46" Type="http://schemas.openxmlformats.org/officeDocument/2006/relationships/image" Target="media/image20.jpg"/><Relationship Id="rId67" Type="http://schemas.openxmlformats.org/officeDocument/2006/relationships/image" Target="media/image40.png"/><Relationship Id="rId116" Type="http://schemas.openxmlformats.org/officeDocument/2006/relationships/oleObject" Target="embeddings/oleObject17.bin"/><Relationship Id="rId137" Type="http://schemas.openxmlformats.org/officeDocument/2006/relationships/image" Target="media/image84.wmf"/><Relationship Id="rId158" Type="http://schemas.openxmlformats.org/officeDocument/2006/relationships/image" Target="media/image102.png"/><Relationship Id="rId20" Type="http://schemas.openxmlformats.org/officeDocument/2006/relationships/hyperlink" Target="https://uk.wikipedia.org/wiki/%D0%9A%D0%BE%D0%B1%D0%B0%D0%BB%D1%8C%D1%82" TargetMode="External"/><Relationship Id="rId41" Type="http://schemas.openxmlformats.org/officeDocument/2006/relationships/image" Target="media/image15.jpeg"/><Relationship Id="rId62" Type="http://schemas.openxmlformats.org/officeDocument/2006/relationships/image" Target="media/image35.png"/><Relationship Id="rId83" Type="http://schemas.openxmlformats.org/officeDocument/2006/relationships/image" Target="media/image51.wmf"/><Relationship Id="rId88" Type="http://schemas.openxmlformats.org/officeDocument/2006/relationships/image" Target="media/image53.wmf"/><Relationship Id="rId111" Type="http://schemas.openxmlformats.org/officeDocument/2006/relationships/oleObject" Target="embeddings/oleObject15.bin"/><Relationship Id="rId132" Type="http://schemas.openxmlformats.org/officeDocument/2006/relationships/image" Target="media/image81.jpeg"/><Relationship Id="rId153" Type="http://schemas.openxmlformats.org/officeDocument/2006/relationships/image" Target="media/image97.png"/><Relationship Id="rId174" Type="http://schemas.openxmlformats.org/officeDocument/2006/relationships/hyperlink" Target="https://doi.org/10.1109/SOPO.2012.6271097" TargetMode="External"/><Relationship Id="rId179" Type="http://schemas.openxmlformats.org/officeDocument/2006/relationships/hyperlink" Target="https://doi.org/10.1063/1.4931514" TargetMode="External"/><Relationship Id="rId195" Type="http://schemas.openxmlformats.org/officeDocument/2006/relationships/hyperlink" Target="https://doi.org/10.15407/jnpae2021.01.056" TargetMode="External"/><Relationship Id="rId190" Type="http://schemas.openxmlformats.org/officeDocument/2006/relationships/hyperlink" Target="https://doi.org/10.1016/j.jlumin.2019.02.034202343" TargetMode="External"/><Relationship Id="rId204" Type="http://schemas.openxmlformats.org/officeDocument/2006/relationships/footer" Target="footer1.xml"/><Relationship Id="rId15" Type="http://schemas.openxmlformats.org/officeDocument/2006/relationships/hyperlink" Target="https://doi.org/10.15407/jnpae2021.03.243" TargetMode="Externa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66.jpeg"/><Relationship Id="rId127" Type="http://schemas.openxmlformats.org/officeDocument/2006/relationships/oleObject" Target="embeddings/oleObject22.bin"/><Relationship Id="rId10" Type="http://schemas.openxmlformats.org/officeDocument/2006/relationships/hyperlink" Target="https://doi.org/10.15407/jnpae2022.02.116" TargetMode="Externa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5.jpeg"/><Relationship Id="rId78" Type="http://schemas.openxmlformats.org/officeDocument/2006/relationships/oleObject" Target="embeddings/oleObject3.bin"/><Relationship Id="rId94" Type="http://schemas.openxmlformats.org/officeDocument/2006/relationships/image" Target="media/image57.jpeg"/><Relationship Id="rId99" Type="http://schemas.openxmlformats.org/officeDocument/2006/relationships/image" Target="media/image62.wmf"/><Relationship Id="rId101" Type="http://schemas.openxmlformats.org/officeDocument/2006/relationships/image" Target="media/image63.wmf"/><Relationship Id="rId122" Type="http://schemas.openxmlformats.org/officeDocument/2006/relationships/image" Target="media/image76.wmf"/><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hyperlink" Target="http://nbuv.gov.ua/UJRN/seimt_2016_13_1_6" TargetMode="External"/><Relationship Id="rId169" Type="http://schemas.openxmlformats.org/officeDocument/2006/relationships/hyperlink" Target="http://dx.doi.org/10.1088/0268-1242/31/9/093003" TargetMode="External"/><Relationship Id="rId185" Type="http://schemas.openxmlformats.org/officeDocument/2006/relationships/hyperlink" Target="https://doi.org/10.3390/app8091557" TargetMode="External"/><Relationship Id="rId4" Type="http://schemas.openxmlformats.org/officeDocument/2006/relationships/settings" Target="settings.xml"/><Relationship Id="rId9" Type="http://schemas.openxmlformats.org/officeDocument/2006/relationships/hyperlink" Target="https://doi.org/10.15407/jnpae2021.02.143" TargetMode="External"/><Relationship Id="rId180" Type="http://schemas.openxmlformats.org/officeDocument/2006/relationships/hyperlink" Target="https://doi.org/10.15407/spqeo18.03.312" TargetMode="External"/><Relationship Id="rId26" Type="http://schemas.openxmlformats.org/officeDocument/2006/relationships/hyperlink" Target="https://uk.wikipedia.org/wiki/%D0%93%D0%B0%D0%BC%D0%BC%D0%B0-%D0%BF%D1%80%D0%BE%D0%BC%D0%B5%D0%BD%D1%96" TargetMode="External"/><Relationship Id="rId47" Type="http://schemas.openxmlformats.org/officeDocument/2006/relationships/image" Target="media/image21.jpeg"/><Relationship Id="rId68" Type="http://schemas.openxmlformats.org/officeDocument/2006/relationships/image" Target="media/image41.png"/><Relationship Id="rId89" Type="http://schemas.openxmlformats.org/officeDocument/2006/relationships/oleObject" Target="embeddings/oleObject9.bin"/><Relationship Id="rId112" Type="http://schemas.openxmlformats.org/officeDocument/2006/relationships/image" Target="media/image70.wmf"/><Relationship Id="rId133" Type="http://schemas.openxmlformats.org/officeDocument/2006/relationships/image" Target="media/image82.wmf"/><Relationship Id="rId154" Type="http://schemas.openxmlformats.org/officeDocument/2006/relationships/image" Target="media/image98.png"/><Relationship Id="rId175" Type="http://schemas.openxmlformats.org/officeDocument/2006/relationships/hyperlink" Target="https://doi.org/10.1116/1.3268136" TargetMode="External"/><Relationship Id="rId196" Type="http://schemas.openxmlformats.org/officeDocument/2006/relationships/hyperlink" Target="https://doi.org/10.15407/jnpae2021.02.143" TargetMode="External"/><Relationship Id="rId200" Type="http://schemas.openxmlformats.org/officeDocument/2006/relationships/hyperlink" Target="https://doi.org/10.15407/spqeo27" TargetMode="External"/><Relationship Id="rId16" Type="http://schemas.openxmlformats.org/officeDocument/2006/relationships/hyperlink" Target="https://doi.org/10.31392/iscs.2023.23.057" TargetMode="External"/><Relationship Id="rId37" Type="http://schemas.openxmlformats.org/officeDocument/2006/relationships/image" Target="media/image11.jpeg"/><Relationship Id="rId58" Type="http://schemas.openxmlformats.org/officeDocument/2006/relationships/image" Target="media/image31.png"/><Relationship Id="rId79" Type="http://schemas.openxmlformats.org/officeDocument/2006/relationships/image" Target="media/image49.wmf"/><Relationship Id="rId102" Type="http://schemas.openxmlformats.org/officeDocument/2006/relationships/oleObject" Target="embeddings/oleObject12.bin"/><Relationship Id="rId123" Type="http://schemas.openxmlformats.org/officeDocument/2006/relationships/oleObject" Target="embeddings/oleObject20.bin"/><Relationship Id="rId144" Type="http://schemas.openxmlformats.org/officeDocument/2006/relationships/image" Target="media/image88.png"/><Relationship Id="rId90" Type="http://schemas.openxmlformats.org/officeDocument/2006/relationships/image" Target="media/image54.wmf"/><Relationship Id="rId165" Type="http://schemas.openxmlformats.org/officeDocument/2006/relationships/hyperlink" Target="https://ieeexplore.ieee.org/xpl/RecentIssue.jsp?punumber=23" TargetMode="External"/><Relationship Id="rId186" Type="http://schemas.openxmlformats.org/officeDocument/2006/relationships/hyperlink" Target="https://doi.org/10.1364/PRJ.388958" TargetMode="External"/><Relationship Id="rId27" Type="http://schemas.openxmlformats.org/officeDocument/2006/relationships/image" Target="media/image1.png"/><Relationship Id="rId48" Type="http://schemas.openxmlformats.org/officeDocument/2006/relationships/image" Target="media/image22.png"/><Relationship Id="rId69" Type="http://schemas.openxmlformats.org/officeDocument/2006/relationships/image" Target="media/image42.jpeg"/><Relationship Id="rId113" Type="http://schemas.openxmlformats.org/officeDocument/2006/relationships/oleObject" Target="embeddings/oleObject16.bin"/><Relationship Id="rId134" Type="http://schemas.openxmlformats.org/officeDocument/2006/relationships/oleObject" Target="embeddings/oleObject25.bin"/><Relationship Id="rId80" Type="http://schemas.openxmlformats.org/officeDocument/2006/relationships/oleObject" Target="embeddings/oleObject4.bin"/><Relationship Id="rId155" Type="http://schemas.openxmlformats.org/officeDocument/2006/relationships/image" Target="media/image99.png"/><Relationship Id="rId176" Type="http://schemas.openxmlformats.org/officeDocument/2006/relationships/hyperlink" Target="http://eprints.kname.edu.ua/25946/1/%D0%A7%D0%90%D0%A1%D0%A2%D0%AC1-2.pdf" TargetMode="External"/><Relationship Id="rId197" Type="http://schemas.openxmlformats.org/officeDocument/2006/relationships/hyperlink" Target="https://doi.org/10.15407/jnpae2022.02.116" TargetMode="External"/><Relationship Id="rId201" Type="http://schemas.openxmlformats.org/officeDocument/2006/relationships/hyperlink" Target="https://doi.org/10.31651/2076-5851-2023-37-49" TargetMode="External"/><Relationship Id="rId17" Type="http://schemas.openxmlformats.org/officeDocument/2006/relationships/hyperlink" Target="https://doi.org/10.21175/rad.spr.abstr.book.2022.30.2" TargetMode="Externa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64.wmf"/><Relationship Id="rId124" Type="http://schemas.openxmlformats.org/officeDocument/2006/relationships/image" Target="media/image77.wmf"/><Relationship Id="rId70" Type="http://schemas.openxmlformats.org/officeDocument/2006/relationships/image" Target="media/image43.jpeg"/><Relationship Id="rId91" Type="http://schemas.openxmlformats.org/officeDocument/2006/relationships/oleObject" Target="embeddings/oleObject10.bin"/><Relationship Id="rId145" Type="http://schemas.openxmlformats.org/officeDocument/2006/relationships/image" Target="media/image89.png"/><Relationship Id="rId166" Type="http://schemas.openxmlformats.org/officeDocument/2006/relationships/hyperlink" Target="https://ieeexplore.ieee.org/xpl/tocresult.jsp?isnumber=4326794&amp;punumber=23" TargetMode="External"/><Relationship Id="rId187" Type="http://schemas.openxmlformats.org/officeDocument/2006/relationships/hyperlink" Target="https://doi.org/10.1364/PRJ.3889589" TargetMode="External"/><Relationship Id="rId1" Type="http://schemas.openxmlformats.org/officeDocument/2006/relationships/customXml" Target="../customXml/item1.xml"/><Relationship Id="rId28" Type="http://schemas.openxmlformats.org/officeDocument/2006/relationships/image" Target="media/image2.png"/><Relationship Id="rId49" Type="http://schemas.openxmlformats.org/officeDocument/2006/relationships/image" Target="media/image23.jpeg"/><Relationship Id="rId114" Type="http://schemas.openxmlformats.org/officeDocument/2006/relationships/image" Target="media/image71.jpeg"/><Relationship Id="rId60" Type="http://schemas.openxmlformats.org/officeDocument/2006/relationships/image" Target="media/image33.png"/><Relationship Id="rId81" Type="http://schemas.openxmlformats.org/officeDocument/2006/relationships/image" Target="media/image50.wmf"/><Relationship Id="rId135" Type="http://schemas.openxmlformats.org/officeDocument/2006/relationships/image" Target="media/image83.wmf"/><Relationship Id="rId156" Type="http://schemas.openxmlformats.org/officeDocument/2006/relationships/image" Target="media/image100.jpeg"/><Relationship Id="rId177" Type="http://schemas.openxmlformats.org/officeDocument/2006/relationships/hyperlink" Target="https://doi.org/10.1364/PRJ.6.000B43" TargetMode="External"/><Relationship Id="rId198" Type="http://schemas.openxmlformats.org/officeDocument/2006/relationships/hyperlink" Target="https://doi.org/10.15407/spqeo25.02.179" TargetMode="External"/><Relationship Id="rId202" Type="http://schemas.openxmlformats.org/officeDocument/2006/relationships/hyperlink" Target="https://doi.org/10.15407/jnpae2021.03.243" TargetMode="External"/><Relationship Id="rId18" Type="http://schemas.openxmlformats.org/officeDocument/2006/relationships/hyperlink" Target="https://ru.wikipedia.org/wiki/%D0%94%D0%B6%D0%BE%D1%83%D0%BB%D1%8C" TargetMode="External"/><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oleObject" Target="embeddings/oleObject13.bin"/><Relationship Id="rId125" Type="http://schemas.openxmlformats.org/officeDocument/2006/relationships/oleObject" Target="embeddings/oleObject21.bin"/><Relationship Id="rId146" Type="http://schemas.openxmlformats.org/officeDocument/2006/relationships/image" Target="media/image90.png"/><Relationship Id="rId167" Type="http://schemas.openxmlformats.org/officeDocument/2006/relationships/hyperlink" Target="https://doi.org/10.1109/TNS.1972.4326835" TargetMode="External"/><Relationship Id="rId188" Type="http://schemas.openxmlformats.org/officeDocument/2006/relationships/hyperlink" Target="https://doi.org/10.7567/JJAP.57.080304" TargetMode="External"/><Relationship Id="rId71" Type="http://schemas.openxmlformats.org/officeDocument/2006/relationships/image" Target="media/image44.wmf"/><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87F27-8367-4774-809C-10B0607CC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13890</TotalTime>
  <Pages>146</Pages>
  <Words>110875</Words>
  <Characters>63199</Characters>
  <Application>Microsoft Office Word</Application>
  <DocSecurity>0</DocSecurity>
  <Lines>526</Lines>
  <Paragraphs>347</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173727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oleg</cp:lastModifiedBy>
  <cp:revision>805</cp:revision>
  <cp:lastPrinted>2024-06-26T10:12:00Z</cp:lastPrinted>
  <dcterms:created xsi:type="dcterms:W3CDTF">2024-06-05T09:52:00Z</dcterms:created>
  <dcterms:modified xsi:type="dcterms:W3CDTF">2024-07-15T11:09:00Z</dcterms:modified>
</cp:coreProperties>
</file>